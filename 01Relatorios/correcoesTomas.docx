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jpg" ContentType="image/pn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elacomGrelha"/>
        <w:tblW w:w="6571" w:type="dxa"/>
        <w:tblInd w:w="311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50"/>
        <w:gridCol w:w="3121"/>
      </w:tblGrid>
      <w:tr w:rsidR="00A6066A" w:rsidRPr="00B66544" w14:paraId="703774E7" w14:textId="77777777" w:rsidTr="00C11ABF">
        <w:trPr>
          <w:gridAfter w:val="1"/>
          <w:wAfter w:w="3121" w:type="dxa"/>
          <w:trHeight w:val="4309"/>
        </w:trPr>
        <w:tc>
          <w:tcPr>
            <w:tcW w:w="3450" w:type="dxa"/>
          </w:tcPr>
          <w:p w14:paraId="7D458CCC" w14:textId="77777777" w:rsidR="00A6066A" w:rsidRPr="00B66544" w:rsidRDefault="00A6066A" w:rsidP="00DD6A03">
            <w:pPr>
              <w:pStyle w:val="Corpodetexto"/>
              <w:jc w:val="center"/>
              <w:rPr>
                <w:rFonts w:ascii="NewsGotT" w:hAnsi="NewsGotT"/>
                <w:lang w:val="en-US" w:eastAsia="pt-PT"/>
              </w:rPr>
            </w:pPr>
            <w:r>
              <w:rPr>
                <w:noProof/>
                <w:lang w:eastAsia="pt-PT"/>
              </w:rPr>
              <w:drawing>
                <wp:inline distT="0" distB="0" distL="0" distR="0" wp14:anchorId="77B43484" wp14:editId="574F9E11">
                  <wp:extent cx="1885950" cy="1695450"/>
                  <wp:effectExtent l="0" t="0" r="0" b="0"/>
                  <wp:docPr id="21" name="Imagem 21" descr="C:\Users\lbarros.DEI\AppData\Local\Microsoft\Windows\INetCache\Content.Word\E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1"/>
                          <pic:cNvPicPr/>
                        </pic:nvPicPr>
                        <pic:blipFill>
                          <a:blip r:embed="rId11">
                            <a:extLst>
                              <a:ext uri="{28A0092B-C50C-407E-A947-70E740481C1C}">
                                <a14:useLocalDpi xmlns:a14="http://schemas.microsoft.com/office/drawing/2010/main" val="0"/>
                              </a:ext>
                            </a:extLst>
                          </a:blip>
                          <a:stretch>
                            <a:fillRect/>
                          </a:stretch>
                        </pic:blipFill>
                        <pic:spPr>
                          <a:xfrm>
                            <a:off x="0" y="0"/>
                            <a:ext cx="1885950" cy="1695450"/>
                          </a:xfrm>
                          <a:prstGeom prst="rect">
                            <a:avLst/>
                          </a:prstGeom>
                        </pic:spPr>
                      </pic:pic>
                    </a:graphicData>
                  </a:graphic>
                </wp:inline>
              </w:drawing>
            </w:r>
          </w:p>
        </w:tc>
      </w:tr>
      <w:tr w:rsidR="00A6066A" w:rsidRPr="00B66544" w14:paraId="28A1CE51" w14:textId="77777777" w:rsidTr="00C11ABF">
        <w:trPr>
          <w:trHeight w:val="5613"/>
        </w:trPr>
        <w:tc>
          <w:tcPr>
            <w:tcW w:w="6571" w:type="dxa"/>
            <w:gridSpan w:val="2"/>
          </w:tcPr>
          <w:p w14:paraId="1A8CB96E" w14:textId="77777777" w:rsidR="00A6066A" w:rsidRPr="00D0184A" w:rsidRDefault="00A6066A" w:rsidP="00955430">
            <w:pPr>
              <w:jc w:val="both"/>
              <w:rPr>
                <w:rFonts w:ascii="NewsGotT" w:hAnsi="NewsGotT"/>
                <w:color w:val="97999B"/>
                <w:sz w:val="34"/>
                <w:szCs w:val="34"/>
              </w:rPr>
            </w:pPr>
            <w:r w:rsidRPr="00D0184A">
              <w:rPr>
                <w:rFonts w:ascii="NewsGotT" w:hAnsi="NewsGotT"/>
                <w:color w:val="97999B"/>
                <w:sz w:val="34"/>
                <w:szCs w:val="34"/>
              </w:rPr>
              <w:t>Bruno Miguel Vasconcelos da Silva, a88289</w:t>
            </w:r>
          </w:p>
          <w:p w14:paraId="23B28003" w14:textId="77777777" w:rsidR="00A6066A" w:rsidRPr="00D0184A" w:rsidRDefault="00A6066A" w:rsidP="00955430">
            <w:pPr>
              <w:jc w:val="both"/>
              <w:rPr>
                <w:rFonts w:ascii="NewsGotT" w:hAnsi="NewsGotT"/>
                <w:color w:val="97999B"/>
                <w:sz w:val="34"/>
                <w:szCs w:val="34"/>
              </w:rPr>
            </w:pPr>
            <w:r w:rsidRPr="00D0184A">
              <w:rPr>
                <w:rFonts w:ascii="NewsGotT" w:hAnsi="NewsGotT"/>
                <w:color w:val="97999B"/>
                <w:sz w:val="34"/>
                <w:szCs w:val="34"/>
              </w:rPr>
              <w:t>Diogo Miguel Cunha Fernandes, a88262</w:t>
            </w:r>
          </w:p>
          <w:p w14:paraId="11E5BEC5" w14:textId="77777777" w:rsidR="00A6066A" w:rsidRPr="00D0184A" w:rsidRDefault="00A6066A" w:rsidP="00955430">
            <w:pPr>
              <w:jc w:val="both"/>
              <w:rPr>
                <w:rFonts w:ascii="NewsGotT" w:hAnsi="NewsGotT"/>
                <w:color w:val="97999B"/>
                <w:sz w:val="34"/>
                <w:szCs w:val="34"/>
              </w:rPr>
            </w:pPr>
            <w:r w:rsidRPr="00D0184A">
              <w:rPr>
                <w:rFonts w:ascii="NewsGotT" w:hAnsi="NewsGotT"/>
                <w:color w:val="97999B"/>
                <w:sz w:val="34"/>
                <w:szCs w:val="34"/>
              </w:rPr>
              <w:t>Duarte Miguel Novo Rodrigues, a88259</w:t>
            </w:r>
          </w:p>
          <w:p w14:paraId="35D45094" w14:textId="77777777" w:rsidR="00A6066A" w:rsidRPr="00D0184A" w:rsidRDefault="00A6066A" w:rsidP="00955430">
            <w:pPr>
              <w:jc w:val="both"/>
              <w:rPr>
                <w:rFonts w:ascii="NewsGotT" w:hAnsi="NewsGotT"/>
                <w:color w:val="97999B"/>
                <w:sz w:val="34"/>
                <w:szCs w:val="34"/>
              </w:rPr>
            </w:pPr>
            <w:r w:rsidRPr="00D0184A">
              <w:rPr>
                <w:rFonts w:ascii="NewsGotT" w:hAnsi="NewsGotT"/>
                <w:color w:val="97999B"/>
                <w:sz w:val="34"/>
                <w:szCs w:val="34"/>
              </w:rPr>
              <w:t xml:space="preserve">Francisco Lopes Salgado, a88231 </w:t>
            </w:r>
          </w:p>
          <w:p w14:paraId="2D23FC68" w14:textId="77777777" w:rsidR="00A6066A" w:rsidRPr="00D0184A" w:rsidRDefault="00A6066A" w:rsidP="00955430">
            <w:pPr>
              <w:jc w:val="both"/>
              <w:rPr>
                <w:rFonts w:ascii="NewsGotT" w:hAnsi="NewsGotT"/>
                <w:color w:val="97999B"/>
                <w:sz w:val="34"/>
                <w:szCs w:val="34"/>
              </w:rPr>
            </w:pPr>
            <w:r w:rsidRPr="00D0184A">
              <w:rPr>
                <w:rFonts w:ascii="NewsGotT" w:hAnsi="NewsGotT"/>
                <w:color w:val="97999B"/>
                <w:sz w:val="34"/>
                <w:szCs w:val="34"/>
              </w:rPr>
              <w:t>João Pedro Dias Miranda, a88237</w:t>
            </w:r>
          </w:p>
          <w:p w14:paraId="5896F5ED" w14:textId="77777777" w:rsidR="00A6066A" w:rsidRPr="00D0184A" w:rsidRDefault="00A6066A" w:rsidP="00955430">
            <w:pPr>
              <w:jc w:val="both"/>
              <w:rPr>
                <w:rFonts w:ascii="NewsGotT" w:hAnsi="NewsGotT"/>
                <w:color w:val="97999B"/>
                <w:sz w:val="34"/>
                <w:szCs w:val="34"/>
              </w:rPr>
            </w:pPr>
            <w:r w:rsidRPr="00D0184A">
              <w:rPr>
                <w:rFonts w:ascii="NewsGotT" w:hAnsi="NewsGotT"/>
                <w:color w:val="97999B"/>
                <w:sz w:val="34"/>
                <w:szCs w:val="34"/>
              </w:rPr>
              <w:t>José Tomás Lima de Abreu, a88218</w:t>
            </w:r>
          </w:p>
          <w:p w14:paraId="32655E43" w14:textId="77777777" w:rsidR="00A6066A" w:rsidRPr="00D0184A" w:rsidRDefault="00A6066A" w:rsidP="00955430">
            <w:pPr>
              <w:spacing w:after="408"/>
              <w:rPr>
                <w:rFonts w:ascii="NewsGotT" w:hAnsi="NewsGotT"/>
                <w:color w:val="97999B"/>
                <w:sz w:val="34"/>
                <w:szCs w:val="34"/>
              </w:rPr>
            </w:pPr>
          </w:p>
          <w:p w14:paraId="75DE1005" w14:textId="7D66EAAB" w:rsidR="00A6066A" w:rsidRDefault="001A0CCF" w:rsidP="00955430">
            <w:pPr>
              <w:rPr>
                <w:rFonts w:ascii="NewsGotT" w:hAnsi="NewsGotT"/>
                <w:b/>
                <w:color w:val="97999B"/>
                <w:sz w:val="34"/>
                <w:lang w:val="en-US"/>
              </w:rPr>
            </w:pPr>
            <w:r>
              <w:rPr>
                <w:rFonts w:ascii="NewsGotT" w:hAnsi="NewsGotT"/>
                <w:b/>
                <w:color w:val="97999B"/>
                <w:sz w:val="34"/>
                <w:lang w:val="en-US"/>
              </w:rPr>
              <w:t>D</w:t>
            </w:r>
            <w:r w:rsidR="00A6066A">
              <w:rPr>
                <w:rFonts w:ascii="NewsGotT" w:hAnsi="NewsGotT"/>
                <w:b/>
                <w:color w:val="97999B"/>
                <w:sz w:val="34"/>
                <w:lang w:val="en-US"/>
              </w:rPr>
              <w:t xml:space="preserve">WR-19 </w:t>
            </w:r>
          </w:p>
          <w:p w14:paraId="63198E4B" w14:textId="34F79F81" w:rsidR="00A6066A" w:rsidRPr="0010476B" w:rsidRDefault="001A0CCF" w:rsidP="00955430">
            <w:pPr>
              <w:rPr>
                <w:rFonts w:ascii="NewsGotT" w:hAnsi="NewsGotT"/>
                <w:b/>
                <w:i/>
                <w:iCs/>
                <w:color w:val="97999B"/>
                <w:sz w:val="34"/>
                <w:lang w:val="en-US"/>
              </w:rPr>
            </w:pPr>
            <w:r>
              <w:rPr>
                <w:rFonts w:ascii="NewsGotT" w:hAnsi="NewsGotT"/>
                <w:b/>
                <w:i/>
                <w:iCs/>
                <w:color w:val="97999B"/>
                <w:sz w:val="34"/>
                <w:lang w:val="en-US"/>
              </w:rPr>
              <w:t>Digital</w:t>
            </w:r>
            <w:r w:rsidR="00A6066A" w:rsidRPr="0010476B">
              <w:rPr>
                <w:rFonts w:ascii="NewsGotT" w:hAnsi="NewsGotT"/>
                <w:b/>
                <w:i/>
                <w:iCs/>
                <w:color w:val="97999B"/>
                <w:sz w:val="34"/>
                <w:lang w:val="en-US"/>
              </w:rPr>
              <w:t xml:space="preserve"> Waiter Robot</w:t>
            </w:r>
          </w:p>
          <w:p w14:paraId="6674C476" w14:textId="77777777" w:rsidR="00A6066A" w:rsidRPr="00B66544" w:rsidRDefault="00A6066A" w:rsidP="00955430">
            <w:pPr>
              <w:pStyle w:val="Corpodetexto"/>
              <w:rPr>
                <w:rFonts w:ascii="NewsGotT" w:hAnsi="NewsGotT"/>
                <w:lang w:val="en-US" w:eastAsia="pt-PT"/>
              </w:rPr>
            </w:pPr>
          </w:p>
        </w:tc>
      </w:tr>
      <w:tr w:rsidR="00A6066A" w:rsidRPr="00B66544" w14:paraId="5754402F" w14:textId="77777777" w:rsidTr="00C11ABF">
        <w:trPr>
          <w:trHeight w:val="2835"/>
        </w:trPr>
        <w:tc>
          <w:tcPr>
            <w:tcW w:w="6571" w:type="dxa"/>
            <w:gridSpan w:val="2"/>
          </w:tcPr>
          <w:p w14:paraId="6274BF08" w14:textId="77777777" w:rsidR="00A6066A" w:rsidRPr="00D0184A" w:rsidRDefault="00A6066A" w:rsidP="00955430">
            <w:pPr>
              <w:rPr>
                <w:rFonts w:ascii="NewsGotT" w:hAnsi="NewsGotT"/>
                <w:color w:val="97999B"/>
                <w:sz w:val="28"/>
              </w:rPr>
            </w:pPr>
            <w:r w:rsidRPr="00D0184A">
              <w:rPr>
                <w:rFonts w:ascii="NewsGotT" w:hAnsi="NewsGotT"/>
                <w:color w:val="97999B"/>
                <w:sz w:val="28"/>
              </w:rPr>
              <w:t xml:space="preserve">Projeto integrador </w:t>
            </w:r>
          </w:p>
          <w:p w14:paraId="33D18C4B" w14:textId="77777777" w:rsidR="00A6066A" w:rsidRPr="00D0184A" w:rsidRDefault="00A6066A" w:rsidP="00955430">
            <w:pPr>
              <w:rPr>
                <w:rFonts w:ascii="NewsGotT" w:hAnsi="NewsGotT"/>
                <w:color w:val="97999B"/>
                <w:sz w:val="28"/>
              </w:rPr>
            </w:pPr>
            <w:r w:rsidRPr="00D0184A">
              <w:rPr>
                <w:rFonts w:ascii="NewsGotT" w:hAnsi="NewsGotT"/>
                <w:color w:val="97999B"/>
                <w:sz w:val="28"/>
              </w:rPr>
              <w:t>Laboratórios e P</w:t>
            </w:r>
            <w:r>
              <w:rPr>
                <w:rFonts w:ascii="NewsGotT" w:hAnsi="NewsGotT"/>
                <w:color w:val="97999B"/>
                <w:sz w:val="28"/>
              </w:rPr>
              <w:t>ráticas Integradas</w:t>
            </w:r>
          </w:p>
          <w:p w14:paraId="08FFF2CA" w14:textId="77777777" w:rsidR="00A6066A" w:rsidRPr="00D0184A" w:rsidRDefault="00A6066A" w:rsidP="00955430">
            <w:pPr>
              <w:rPr>
                <w:rFonts w:ascii="NewsGotT" w:hAnsi="NewsGotT"/>
                <w:color w:val="97999B"/>
                <w:sz w:val="28"/>
              </w:rPr>
            </w:pPr>
          </w:p>
          <w:p w14:paraId="5E11E52E" w14:textId="77777777" w:rsidR="00A6066A" w:rsidRPr="00A11510" w:rsidRDefault="00A6066A" w:rsidP="00955430">
            <w:pPr>
              <w:rPr>
                <w:rFonts w:ascii="NewsGotT" w:hAnsi="NewsGotT"/>
                <w:color w:val="97999B"/>
                <w:sz w:val="28"/>
              </w:rPr>
            </w:pPr>
            <w:r w:rsidRPr="00A11510">
              <w:rPr>
                <w:rFonts w:ascii="NewsGotT" w:hAnsi="NewsGotT"/>
                <w:color w:val="97999B"/>
                <w:sz w:val="28"/>
                <w:lang w:val="pt"/>
              </w:rPr>
              <w:t>Trabalho realizado sob a orientação do</w:t>
            </w:r>
          </w:p>
          <w:p w14:paraId="6F91FF95" w14:textId="77777777" w:rsidR="00A6066A" w:rsidRPr="00A11510" w:rsidRDefault="00A6066A" w:rsidP="00955430">
            <w:pPr>
              <w:rPr>
                <w:rFonts w:ascii="NewsGotT" w:hAnsi="NewsGotT"/>
                <w:b/>
                <w:color w:val="97999B"/>
                <w:sz w:val="28"/>
              </w:rPr>
            </w:pPr>
            <w:r w:rsidRPr="00A11510">
              <w:rPr>
                <w:rFonts w:ascii="NewsGotT" w:hAnsi="NewsGotT"/>
                <w:b/>
                <w:color w:val="97999B"/>
                <w:sz w:val="28"/>
              </w:rPr>
              <w:t>Professor Luís Barros</w:t>
            </w:r>
          </w:p>
          <w:p w14:paraId="4F06EA38" w14:textId="77777777" w:rsidR="00A6066A" w:rsidRPr="00B66544" w:rsidRDefault="00A6066A" w:rsidP="00955430">
            <w:pPr>
              <w:rPr>
                <w:rFonts w:ascii="NewsGotT" w:hAnsi="NewsGotT"/>
              </w:rPr>
            </w:pPr>
          </w:p>
        </w:tc>
      </w:tr>
      <w:tr w:rsidR="00A6066A" w:rsidRPr="00B66544" w14:paraId="686EA4C6" w14:textId="77777777" w:rsidTr="00C11ABF">
        <w:trPr>
          <w:trHeight w:val="72"/>
        </w:trPr>
        <w:tc>
          <w:tcPr>
            <w:tcW w:w="6571" w:type="dxa"/>
            <w:gridSpan w:val="2"/>
          </w:tcPr>
          <w:p w14:paraId="562F1CBF" w14:textId="3CA05E62" w:rsidR="00A6066A" w:rsidRPr="00D0184A" w:rsidRDefault="001A0CCF" w:rsidP="00955430">
            <w:pPr>
              <w:pStyle w:val="Corpodetexto"/>
              <w:jc w:val="left"/>
              <w:rPr>
                <w:rFonts w:ascii="NewsGotT" w:hAnsi="NewsGotT"/>
                <w:lang w:eastAsia="pt-PT"/>
              </w:rPr>
            </w:pPr>
            <w:r>
              <w:rPr>
                <w:rFonts w:ascii="NewsGotT" w:hAnsi="NewsGotT"/>
                <w:color w:val="97999B"/>
                <w:sz w:val="20"/>
              </w:rPr>
              <w:t>23</w:t>
            </w:r>
            <w:r w:rsidR="00A6066A">
              <w:rPr>
                <w:rFonts w:ascii="NewsGotT" w:hAnsi="NewsGotT"/>
                <w:color w:val="97999B"/>
                <w:sz w:val="20"/>
              </w:rPr>
              <w:t xml:space="preserve"> </w:t>
            </w:r>
            <w:r>
              <w:rPr>
                <w:rFonts w:ascii="NewsGotT" w:hAnsi="NewsGotT"/>
                <w:color w:val="97999B"/>
                <w:sz w:val="20"/>
              </w:rPr>
              <w:t>junho</w:t>
            </w:r>
            <w:r w:rsidR="00A6066A">
              <w:rPr>
                <w:rFonts w:ascii="NewsGotT" w:hAnsi="NewsGotT"/>
                <w:color w:val="97999B"/>
                <w:sz w:val="20"/>
              </w:rPr>
              <w:t xml:space="preserve"> 2021</w:t>
            </w:r>
          </w:p>
        </w:tc>
      </w:tr>
    </w:tbl>
    <w:p w14:paraId="74E58C05" w14:textId="17FCF0D9" w:rsidR="0030507B" w:rsidRDefault="00700113" w:rsidP="0030507B">
      <w:pPr>
        <w:rPr>
          <w:rFonts w:ascii="NewsGotT" w:hAnsi="NewsGotT"/>
        </w:rPr>
      </w:pPr>
      <w:r w:rsidRPr="00B66544">
        <w:rPr>
          <w:rFonts w:ascii="NewsGotT" w:hAnsi="NewsGotT"/>
        </w:rPr>
        <w:br w:type="page"/>
      </w:r>
    </w:p>
    <w:p w14:paraId="2DFDDF52" w14:textId="77777777" w:rsidR="0030507B" w:rsidRDefault="0030507B" w:rsidP="00C11ABF">
      <w:pPr>
        <w:pStyle w:val="Corpodetexto2"/>
        <w:tabs>
          <w:tab w:val="left" w:pos="3686"/>
          <w:tab w:val="left" w:pos="4046"/>
        </w:tabs>
        <w:jc w:val="left"/>
        <w:rPr>
          <w:rFonts w:ascii="NewsGotT" w:hAnsi="NewsGotT"/>
          <w:sz w:val="20"/>
        </w:rPr>
        <w:sectPr w:rsidR="0030507B" w:rsidSect="009A2B00">
          <w:headerReference w:type="default" r:id="rId12"/>
          <w:pgSz w:w="11907" w:h="16840" w:code="9"/>
          <w:pgMar w:top="1134" w:right="1418" w:bottom="1134" w:left="1418" w:header="567" w:footer="57" w:gutter="0"/>
          <w:pgNumType w:chapSep="emDash"/>
          <w:cols w:space="720"/>
          <w:titlePg/>
          <w:docGrid w:linePitch="272"/>
        </w:sectPr>
      </w:pPr>
    </w:p>
    <w:p w14:paraId="171D37E7" w14:textId="25399B0C" w:rsidR="00C11ABF" w:rsidRPr="006139EE" w:rsidRDefault="00C11ABF" w:rsidP="00C11ABF">
      <w:pPr>
        <w:pStyle w:val="Corpodetexto2"/>
        <w:tabs>
          <w:tab w:val="left" w:pos="3686"/>
          <w:tab w:val="left" w:pos="4046"/>
        </w:tabs>
        <w:jc w:val="left"/>
        <w:rPr>
          <w:rFonts w:ascii="NewsGotT" w:hAnsi="NewsGotT"/>
          <w:sz w:val="24"/>
          <w:szCs w:val="24"/>
        </w:rPr>
      </w:pPr>
    </w:p>
    <w:p w14:paraId="602DABAC" w14:textId="77777777" w:rsidR="000E6366" w:rsidRPr="00B66544" w:rsidRDefault="000E6366" w:rsidP="005370A5">
      <w:pPr>
        <w:tabs>
          <w:tab w:val="left" w:pos="567"/>
        </w:tabs>
        <w:spacing w:before="720" w:after="800" w:line="360" w:lineRule="auto"/>
        <w:jc w:val="center"/>
        <w:rPr>
          <w:rFonts w:ascii="NewsGotT" w:hAnsi="NewsGotT"/>
        </w:rPr>
      </w:pPr>
      <w:r w:rsidRPr="00B66544">
        <w:rPr>
          <w:rFonts w:ascii="NewsGotT" w:eastAsiaTheme="minorHAnsi" w:hAnsi="NewsGotT"/>
          <w:b/>
          <w:smallCaps/>
          <w:sz w:val="44"/>
          <w:szCs w:val="22"/>
          <w:lang w:eastAsia="en-US"/>
        </w:rPr>
        <w:t>Índice</w:t>
      </w:r>
    </w:p>
    <w:p w14:paraId="2497DB47" w14:textId="4BEA58A2" w:rsidR="00817132" w:rsidRDefault="00875F34">
      <w:pPr>
        <w:pStyle w:val="ndice1"/>
        <w:rPr>
          <w:rFonts w:asciiTheme="minorHAnsi" w:eastAsiaTheme="minorEastAsia" w:hAnsiTheme="minorHAnsi" w:cstheme="minorBidi"/>
          <w:bCs w:val="0"/>
          <w:noProof/>
          <w:sz w:val="22"/>
          <w:szCs w:val="22"/>
        </w:rPr>
      </w:pPr>
      <w:r>
        <w:fldChar w:fldCharType="begin"/>
      </w:r>
      <w:r>
        <w:instrText xml:space="preserve"> TOC \o "1-4" \h \z \u </w:instrText>
      </w:r>
      <w:r>
        <w:fldChar w:fldCharType="separate"/>
      </w:r>
      <w:hyperlink w:anchor="_Toc75031087" w:history="1">
        <w:r w:rsidR="00817132" w:rsidRPr="003215D9">
          <w:rPr>
            <w:rStyle w:val="Hiperligao"/>
            <w:noProof/>
          </w:rPr>
          <w:t>Lista de Figuras</w:t>
        </w:r>
        <w:r w:rsidR="00817132">
          <w:rPr>
            <w:noProof/>
            <w:webHidden/>
          </w:rPr>
          <w:tab/>
        </w:r>
        <w:r w:rsidR="00817132">
          <w:rPr>
            <w:noProof/>
            <w:webHidden/>
          </w:rPr>
          <w:fldChar w:fldCharType="begin"/>
        </w:r>
        <w:r w:rsidR="00817132">
          <w:rPr>
            <w:noProof/>
            <w:webHidden/>
          </w:rPr>
          <w:instrText xml:space="preserve"> PAGEREF _Toc75031087 \h </w:instrText>
        </w:r>
        <w:r w:rsidR="00817132">
          <w:rPr>
            <w:noProof/>
            <w:webHidden/>
          </w:rPr>
        </w:r>
        <w:r w:rsidR="00817132">
          <w:rPr>
            <w:noProof/>
            <w:webHidden/>
          </w:rPr>
          <w:fldChar w:fldCharType="separate"/>
        </w:r>
        <w:r w:rsidR="00817132">
          <w:rPr>
            <w:noProof/>
            <w:webHidden/>
          </w:rPr>
          <w:t>5</w:t>
        </w:r>
        <w:r w:rsidR="00817132">
          <w:rPr>
            <w:noProof/>
            <w:webHidden/>
          </w:rPr>
          <w:fldChar w:fldCharType="end"/>
        </w:r>
      </w:hyperlink>
    </w:p>
    <w:p w14:paraId="70C40271" w14:textId="2A257122" w:rsidR="00817132" w:rsidRDefault="00E2118A">
      <w:pPr>
        <w:pStyle w:val="ndice1"/>
        <w:rPr>
          <w:rFonts w:asciiTheme="minorHAnsi" w:eastAsiaTheme="minorEastAsia" w:hAnsiTheme="minorHAnsi" w:cstheme="minorBidi"/>
          <w:bCs w:val="0"/>
          <w:noProof/>
          <w:sz w:val="22"/>
          <w:szCs w:val="22"/>
        </w:rPr>
      </w:pPr>
      <w:hyperlink w:anchor="_Toc75031088" w:history="1">
        <w:r w:rsidR="00817132" w:rsidRPr="003215D9">
          <w:rPr>
            <w:rStyle w:val="Hiperligao"/>
            <w:noProof/>
          </w:rPr>
          <w:t>Lista de Tabelas</w:t>
        </w:r>
        <w:r w:rsidR="00817132">
          <w:rPr>
            <w:noProof/>
            <w:webHidden/>
          </w:rPr>
          <w:tab/>
        </w:r>
        <w:r w:rsidR="00817132">
          <w:rPr>
            <w:noProof/>
            <w:webHidden/>
          </w:rPr>
          <w:fldChar w:fldCharType="begin"/>
        </w:r>
        <w:r w:rsidR="00817132">
          <w:rPr>
            <w:noProof/>
            <w:webHidden/>
          </w:rPr>
          <w:instrText xml:space="preserve"> PAGEREF _Toc75031088 \h </w:instrText>
        </w:r>
        <w:r w:rsidR="00817132">
          <w:rPr>
            <w:noProof/>
            <w:webHidden/>
          </w:rPr>
        </w:r>
        <w:r w:rsidR="00817132">
          <w:rPr>
            <w:noProof/>
            <w:webHidden/>
          </w:rPr>
          <w:fldChar w:fldCharType="separate"/>
        </w:r>
        <w:r w:rsidR="00817132">
          <w:rPr>
            <w:noProof/>
            <w:webHidden/>
          </w:rPr>
          <w:t>7</w:t>
        </w:r>
        <w:r w:rsidR="00817132">
          <w:rPr>
            <w:noProof/>
            <w:webHidden/>
          </w:rPr>
          <w:fldChar w:fldCharType="end"/>
        </w:r>
      </w:hyperlink>
    </w:p>
    <w:p w14:paraId="2A9E9480" w14:textId="77885C5B" w:rsidR="00817132" w:rsidRDefault="00E2118A">
      <w:pPr>
        <w:pStyle w:val="ndice1"/>
        <w:rPr>
          <w:rFonts w:asciiTheme="minorHAnsi" w:eastAsiaTheme="minorEastAsia" w:hAnsiTheme="minorHAnsi" w:cstheme="minorBidi"/>
          <w:bCs w:val="0"/>
          <w:noProof/>
          <w:sz w:val="22"/>
          <w:szCs w:val="22"/>
        </w:rPr>
      </w:pPr>
      <w:hyperlink w:anchor="_Toc75031089" w:history="1">
        <w:r w:rsidR="00817132" w:rsidRPr="003215D9">
          <w:rPr>
            <w:rStyle w:val="Hiperligao"/>
            <w:noProof/>
          </w:rPr>
          <w:t>Acrónimos e Siglas</w:t>
        </w:r>
        <w:r w:rsidR="00817132">
          <w:rPr>
            <w:noProof/>
            <w:webHidden/>
          </w:rPr>
          <w:tab/>
        </w:r>
        <w:r w:rsidR="00817132">
          <w:rPr>
            <w:noProof/>
            <w:webHidden/>
          </w:rPr>
          <w:fldChar w:fldCharType="begin"/>
        </w:r>
        <w:r w:rsidR="00817132">
          <w:rPr>
            <w:noProof/>
            <w:webHidden/>
          </w:rPr>
          <w:instrText xml:space="preserve"> PAGEREF _Toc75031089 \h </w:instrText>
        </w:r>
        <w:r w:rsidR="00817132">
          <w:rPr>
            <w:noProof/>
            <w:webHidden/>
          </w:rPr>
        </w:r>
        <w:r w:rsidR="00817132">
          <w:rPr>
            <w:noProof/>
            <w:webHidden/>
          </w:rPr>
          <w:fldChar w:fldCharType="separate"/>
        </w:r>
        <w:r w:rsidR="00817132">
          <w:rPr>
            <w:noProof/>
            <w:webHidden/>
          </w:rPr>
          <w:t>9</w:t>
        </w:r>
        <w:r w:rsidR="00817132">
          <w:rPr>
            <w:noProof/>
            <w:webHidden/>
          </w:rPr>
          <w:fldChar w:fldCharType="end"/>
        </w:r>
      </w:hyperlink>
    </w:p>
    <w:p w14:paraId="20B3B843" w14:textId="605E89EB" w:rsidR="00817132" w:rsidRDefault="00E2118A">
      <w:pPr>
        <w:pStyle w:val="ndice1"/>
        <w:rPr>
          <w:rFonts w:asciiTheme="minorHAnsi" w:eastAsiaTheme="minorEastAsia" w:hAnsiTheme="minorHAnsi" w:cstheme="minorBidi"/>
          <w:bCs w:val="0"/>
          <w:noProof/>
          <w:sz w:val="22"/>
          <w:szCs w:val="22"/>
        </w:rPr>
      </w:pPr>
      <w:hyperlink w:anchor="_Toc75031090" w:history="1">
        <w:r w:rsidR="00817132" w:rsidRPr="003215D9">
          <w:rPr>
            <w:rStyle w:val="Hiperligao"/>
            <w:noProof/>
          </w:rPr>
          <w:t>Capítulo 1 Introdução</w:t>
        </w:r>
        <w:r w:rsidR="00817132">
          <w:rPr>
            <w:noProof/>
            <w:webHidden/>
          </w:rPr>
          <w:tab/>
        </w:r>
        <w:r w:rsidR="00817132">
          <w:rPr>
            <w:noProof/>
            <w:webHidden/>
          </w:rPr>
          <w:fldChar w:fldCharType="begin"/>
        </w:r>
        <w:r w:rsidR="00817132">
          <w:rPr>
            <w:noProof/>
            <w:webHidden/>
          </w:rPr>
          <w:instrText xml:space="preserve"> PAGEREF _Toc75031090 \h </w:instrText>
        </w:r>
        <w:r w:rsidR="00817132">
          <w:rPr>
            <w:noProof/>
            <w:webHidden/>
          </w:rPr>
        </w:r>
        <w:r w:rsidR="00817132">
          <w:rPr>
            <w:noProof/>
            <w:webHidden/>
          </w:rPr>
          <w:fldChar w:fldCharType="separate"/>
        </w:r>
        <w:r w:rsidR="00817132">
          <w:rPr>
            <w:noProof/>
            <w:webHidden/>
          </w:rPr>
          <w:t>11</w:t>
        </w:r>
        <w:r w:rsidR="00817132">
          <w:rPr>
            <w:noProof/>
            <w:webHidden/>
          </w:rPr>
          <w:fldChar w:fldCharType="end"/>
        </w:r>
      </w:hyperlink>
    </w:p>
    <w:p w14:paraId="29B099F0" w14:textId="4681918B" w:rsidR="00817132" w:rsidRDefault="00E2118A">
      <w:pPr>
        <w:pStyle w:val="ndice2"/>
        <w:tabs>
          <w:tab w:val="left" w:pos="800"/>
        </w:tabs>
        <w:rPr>
          <w:rFonts w:asciiTheme="minorHAnsi" w:eastAsiaTheme="minorEastAsia" w:hAnsiTheme="minorHAnsi" w:cstheme="minorBidi"/>
          <w:noProof/>
          <w:sz w:val="22"/>
          <w:szCs w:val="22"/>
        </w:rPr>
      </w:pPr>
      <w:hyperlink w:anchor="_Toc75031091" w:history="1">
        <w:r w:rsidR="00817132" w:rsidRPr="003215D9">
          <w:rPr>
            <w:rStyle w:val="Hiperligao"/>
            <w:noProof/>
          </w:rPr>
          <w:t>1.1</w:t>
        </w:r>
        <w:r w:rsidR="00817132">
          <w:rPr>
            <w:rFonts w:asciiTheme="minorHAnsi" w:eastAsiaTheme="minorEastAsia" w:hAnsiTheme="minorHAnsi" w:cstheme="minorBidi"/>
            <w:noProof/>
            <w:sz w:val="22"/>
            <w:szCs w:val="22"/>
          </w:rPr>
          <w:tab/>
        </w:r>
        <w:r w:rsidR="00817132" w:rsidRPr="003215D9">
          <w:rPr>
            <w:rStyle w:val="Hiperligao"/>
            <w:noProof/>
          </w:rPr>
          <w:t>Introdução</w:t>
        </w:r>
        <w:r w:rsidR="00817132">
          <w:rPr>
            <w:noProof/>
            <w:webHidden/>
          </w:rPr>
          <w:tab/>
        </w:r>
        <w:r w:rsidR="00817132">
          <w:rPr>
            <w:noProof/>
            <w:webHidden/>
          </w:rPr>
          <w:fldChar w:fldCharType="begin"/>
        </w:r>
        <w:r w:rsidR="00817132">
          <w:rPr>
            <w:noProof/>
            <w:webHidden/>
          </w:rPr>
          <w:instrText xml:space="preserve"> PAGEREF _Toc75031091 \h </w:instrText>
        </w:r>
        <w:r w:rsidR="00817132">
          <w:rPr>
            <w:noProof/>
            <w:webHidden/>
          </w:rPr>
        </w:r>
        <w:r w:rsidR="00817132">
          <w:rPr>
            <w:noProof/>
            <w:webHidden/>
          </w:rPr>
          <w:fldChar w:fldCharType="separate"/>
        </w:r>
        <w:r w:rsidR="00817132">
          <w:rPr>
            <w:noProof/>
            <w:webHidden/>
          </w:rPr>
          <w:t>11</w:t>
        </w:r>
        <w:r w:rsidR="00817132">
          <w:rPr>
            <w:noProof/>
            <w:webHidden/>
          </w:rPr>
          <w:fldChar w:fldCharType="end"/>
        </w:r>
      </w:hyperlink>
    </w:p>
    <w:p w14:paraId="770E5D7B" w14:textId="42F79B36" w:rsidR="00817132" w:rsidRDefault="00E2118A">
      <w:pPr>
        <w:pStyle w:val="ndice2"/>
        <w:tabs>
          <w:tab w:val="left" w:pos="800"/>
        </w:tabs>
        <w:rPr>
          <w:rFonts w:asciiTheme="minorHAnsi" w:eastAsiaTheme="minorEastAsia" w:hAnsiTheme="minorHAnsi" w:cstheme="minorBidi"/>
          <w:noProof/>
          <w:sz w:val="22"/>
          <w:szCs w:val="22"/>
        </w:rPr>
      </w:pPr>
      <w:hyperlink w:anchor="_Toc75031092" w:history="1">
        <w:r w:rsidR="00817132" w:rsidRPr="003215D9">
          <w:rPr>
            <w:rStyle w:val="Hiperligao"/>
            <w:noProof/>
          </w:rPr>
          <w:t>1.2</w:t>
        </w:r>
        <w:r w:rsidR="00817132">
          <w:rPr>
            <w:rFonts w:asciiTheme="minorHAnsi" w:eastAsiaTheme="minorEastAsia" w:hAnsiTheme="minorHAnsi" w:cstheme="minorBidi"/>
            <w:noProof/>
            <w:sz w:val="22"/>
            <w:szCs w:val="22"/>
          </w:rPr>
          <w:tab/>
        </w:r>
        <w:r w:rsidR="00817132" w:rsidRPr="003215D9">
          <w:rPr>
            <w:rStyle w:val="Hiperligao"/>
            <w:noProof/>
          </w:rPr>
          <w:t>Enquadramento</w:t>
        </w:r>
        <w:r w:rsidR="00817132">
          <w:rPr>
            <w:noProof/>
            <w:webHidden/>
          </w:rPr>
          <w:tab/>
        </w:r>
        <w:r w:rsidR="00817132">
          <w:rPr>
            <w:noProof/>
            <w:webHidden/>
          </w:rPr>
          <w:fldChar w:fldCharType="begin"/>
        </w:r>
        <w:r w:rsidR="00817132">
          <w:rPr>
            <w:noProof/>
            <w:webHidden/>
          </w:rPr>
          <w:instrText xml:space="preserve"> PAGEREF _Toc75031092 \h </w:instrText>
        </w:r>
        <w:r w:rsidR="00817132">
          <w:rPr>
            <w:noProof/>
            <w:webHidden/>
          </w:rPr>
        </w:r>
        <w:r w:rsidR="00817132">
          <w:rPr>
            <w:noProof/>
            <w:webHidden/>
          </w:rPr>
          <w:fldChar w:fldCharType="separate"/>
        </w:r>
        <w:r w:rsidR="00817132">
          <w:rPr>
            <w:noProof/>
            <w:webHidden/>
          </w:rPr>
          <w:t>11</w:t>
        </w:r>
        <w:r w:rsidR="00817132">
          <w:rPr>
            <w:noProof/>
            <w:webHidden/>
          </w:rPr>
          <w:fldChar w:fldCharType="end"/>
        </w:r>
      </w:hyperlink>
    </w:p>
    <w:p w14:paraId="7D253AF4" w14:textId="1BDC3D8D" w:rsidR="00817132" w:rsidRDefault="00E2118A">
      <w:pPr>
        <w:pStyle w:val="ndice2"/>
        <w:tabs>
          <w:tab w:val="left" w:pos="800"/>
        </w:tabs>
        <w:rPr>
          <w:rFonts w:asciiTheme="minorHAnsi" w:eastAsiaTheme="minorEastAsia" w:hAnsiTheme="minorHAnsi" w:cstheme="minorBidi"/>
          <w:noProof/>
          <w:sz w:val="22"/>
          <w:szCs w:val="22"/>
        </w:rPr>
      </w:pPr>
      <w:hyperlink w:anchor="_Toc75031093" w:history="1">
        <w:r w:rsidR="00817132" w:rsidRPr="003215D9">
          <w:rPr>
            <w:rStyle w:val="Hiperligao"/>
            <w:noProof/>
          </w:rPr>
          <w:t>1.3</w:t>
        </w:r>
        <w:r w:rsidR="00817132">
          <w:rPr>
            <w:rFonts w:asciiTheme="minorHAnsi" w:eastAsiaTheme="minorEastAsia" w:hAnsiTheme="minorHAnsi" w:cstheme="minorBidi"/>
            <w:noProof/>
            <w:sz w:val="22"/>
            <w:szCs w:val="22"/>
          </w:rPr>
          <w:tab/>
        </w:r>
        <w:r w:rsidR="00817132" w:rsidRPr="003215D9">
          <w:rPr>
            <w:rStyle w:val="Hiperligao"/>
            <w:noProof/>
          </w:rPr>
          <w:t>Especificações Previstas</w:t>
        </w:r>
        <w:r w:rsidR="00817132">
          <w:rPr>
            <w:noProof/>
            <w:webHidden/>
          </w:rPr>
          <w:tab/>
        </w:r>
        <w:r w:rsidR="00817132">
          <w:rPr>
            <w:noProof/>
            <w:webHidden/>
          </w:rPr>
          <w:fldChar w:fldCharType="begin"/>
        </w:r>
        <w:r w:rsidR="00817132">
          <w:rPr>
            <w:noProof/>
            <w:webHidden/>
          </w:rPr>
          <w:instrText xml:space="preserve"> PAGEREF _Toc75031093 \h </w:instrText>
        </w:r>
        <w:r w:rsidR="00817132">
          <w:rPr>
            <w:noProof/>
            <w:webHidden/>
          </w:rPr>
        </w:r>
        <w:r w:rsidR="00817132">
          <w:rPr>
            <w:noProof/>
            <w:webHidden/>
          </w:rPr>
          <w:fldChar w:fldCharType="separate"/>
        </w:r>
        <w:r w:rsidR="00817132">
          <w:rPr>
            <w:noProof/>
            <w:webHidden/>
          </w:rPr>
          <w:t>12</w:t>
        </w:r>
        <w:r w:rsidR="00817132">
          <w:rPr>
            <w:noProof/>
            <w:webHidden/>
          </w:rPr>
          <w:fldChar w:fldCharType="end"/>
        </w:r>
      </w:hyperlink>
    </w:p>
    <w:p w14:paraId="1853ABD6" w14:textId="7ED3D641" w:rsidR="00817132" w:rsidRDefault="00E2118A">
      <w:pPr>
        <w:pStyle w:val="ndice3"/>
        <w:rPr>
          <w:rFonts w:asciiTheme="minorHAnsi" w:eastAsiaTheme="minorEastAsia" w:hAnsiTheme="minorHAnsi" w:cstheme="minorBidi"/>
          <w:iCs w:val="0"/>
          <w:noProof/>
          <w:sz w:val="22"/>
          <w:szCs w:val="22"/>
        </w:rPr>
      </w:pPr>
      <w:hyperlink w:anchor="_Toc75031094" w:history="1">
        <w:r w:rsidR="00817132" w:rsidRPr="003215D9">
          <w:rPr>
            <w:rStyle w:val="Hiperligao"/>
            <w:noProof/>
          </w:rPr>
          <w:t>1.3.1</w:t>
        </w:r>
        <w:r w:rsidR="00817132">
          <w:rPr>
            <w:rFonts w:asciiTheme="minorHAnsi" w:eastAsiaTheme="minorEastAsia" w:hAnsiTheme="minorHAnsi" w:cstheme="minorBidi"/>
            <w:iCs w:val="0"/>
            <w:noProof/>
            <w:sz w:val="22"/>
            <w:szCs w:val="22"/>
          </w:rPr>
          <w:tab/>
        </w:r>
        <w:r w:rsidR="00817132" w:rsidRPr="003215D9">
          <w:rPr>
            <w:rStyle w:val="Hiperligao"/>
            <w:noProof/>
          </w:rPr>
          <w:t>Especificações funcionais</w:t>
        </w:r>
        <w:r w:rsidR="00817132">
          <w:rPr>
            <w:noProof/>
            <w:webHidden/>
          </w:rPr>
          <w:tab/>
        </w:r>
        <w:r w:rsidR="00817132">
          <w:rPr>
            <w:noProof/>
            <w:webHidden/>
          </w:rPr>
          <w:fldChar w:fldCharType="begin"/>
        </w:r>
        <w:r w:rsidR="00817132">
          <w:rPr>
            <w:noProof/>
            <w:webHidden/>
          </w:rPr>
          <w:instrText xml:space="preserve"> PAGEREF _Toc75031094 \h </w:instrText>
        </w:r>
        <w:r w:rsidR="00817132">
          <w:rPr>
            <w:noProof/>
            <w:webHidden/>
          </w:rPr>
        </w:r>
        <w:r w:rsidR="00817132">
          <w:rPr>
            <w:noProof/>
            <w:webHidden/>
          </w:rPr>
          <w:fldChar w:fldCharType="separate"/>
        </w:r>
        <w:r w:rsidR="00817132">
          <w:rPr>
            <w:noProof/>
            <w:webHidden/>
          </w:rPr>
          <w:t>13</w:t>
        </w:r>
        <w:r w:rsidR="00817132">
          <w:rPr>
            <w:noProof/>
            <w:webHidden/>
          </w:rPr>
          <w:fldChar w:fldCharType="end"/>
        </w:r>
      </w:hyperlink>
    </w:p>
    <w:p w14:paraId="5CF3FAB2" w14:textId="5353298F" w:rsidR="00817132" w:rsidRDefault="00E2118A">
      <w:pPr>
        <w:pStyle w:val="ndice3"/>
        <w:rPr>
          <w:rFonts w:asciiTheme="minorHAnsi" w:eastAsiaTheme="minorEastAsia" w:hAnsiTheme="minorHAnsi" w:cstheme="minorBidi"/>
          <w:iCs w:val="0"/>
          <w:noProof/>
          <w:sz w:val="22"/>
          <w:szCs w:val="22"/>
        </w:rPr>
      </w:pPr>
      <w:hyperlink w:anchor="_Toc75031095" w:history="1">
        <w:r w:rsidR="00817132" w:rsidRPr="003215D9">
          <w:rPr>
            <w:rStyle w:val="Hiperligao"/>
            <w:noProof/>
          </w:rPr>
          <w:t>1.3.2</w:t>
        </w:r>
        <w:r w:rsidR="00817132">
          <w:rPr>
            <w:rFonts w:asciiTheme="minorHAnsi" w:eastAsiaTheme="minorEastAsia" w:hAnsiTheme="minorHAnsi" w:cstheme="minorBidi"/>
            <w:iCs w:val="0"/>
            <w:noProof/>
            <w:sz w:val="22"/>
            <w:szCs w:val="22"/>
          </w:rPr>
          <w:tab/>
        </w:r>
        <w:r w:rsidR="00817132" w:rsidRPr="003215D9">
          <w:rPr>
            <w:rStyle w:val="Hiperligao"/>
            <w:noProof/>
          </w:rPr>
          <w:t>Especificações técnicas</w:t>
        </w:r>
        <w:r w:rsidR="00817132">
          <w:rPr>
            <w:noProof/>
            <w:webHidden/>
          </w:rPr>
          <w:tab/>
        </w:r>
        <w:r w:rsidR="00817132">
          <w:rPr>
            <w:noProof/>
            <w:webHidden/>
          </w:rPr>
          <w:fldChar w:fldCharType="begin"/>
        </w:r>
        <w:r w:rsidR="00817132">
          <w:rPr>
            <w:noProof/>
            <w:webHidden/>
          </w:rPr>
          <w:instrText xml:space="preserve"> PAGEREF _Toc75031095 \h </w:instrText>
        </w:r>
        <w:r w:rsidR="00817132">
          <w:rPr>
            <w:noProof/>
            <w:webHidden/>
          </w:rPr>
        </w:r>
        <w:r w:rsidR="00817132">
          <w:rPr>
            <w:noProof/>
            <w:webHidden/>
          </w:rPr>
          <w:fldChar w:fldCharType="separate"/>
        </w:r>
        <w:r w:rsidR="00817132">
          <w:rPr>
            <w:noProof/>
            <w:webHidden/>
          </w:rPr>
          <w:t>13</w:t>
        </w:r>
        <w:r w:rsidR="00817132">
          <w:rPr>
            <w:noProof/>
            <w:webHidden/>
          </w:rPr>
          <w:fldChar w:fldCharType="end"/>
        </w:r>
      </w:hyperlink>
    </w:p>
    <w:p w14:paraId="16E56338" w14:textId="74FFD0E2" w:rsidR="00817132" w:rsidRDefault="00E2118A">
      <w:pPr>
        <w:pStyle w:val="ndice2"/>
        <w:tabs>
          <w:tab w:val="left" w:pos="800"/>
        </w:tabs>
        <w:rPr>
          <w:rFonts w:asciiTheme="minorHAnsi" w:eastAsiaTheme="minorEastAsia" w:hAnsiTheme="minorHAnsi" w:cstheme="minorBidi"/>
          <w:noProof/>
          <w:sz w:val="22"/>
          <w:szCs w:val="22"/>
        </w:rPr>
      </w:pPr>
      <w:hyperlink w:anchor="_Toc75031096" w:history="1">
        <w:r w:rsidR="00817132" w:rsidRPr="003215D9">
          <w:rPr>
            <w:rStyle w:val="Hiperligao"/>
            <w:noProof/>
          </w:rPr>
          <w:t>1.4</w:t>
        </w:r>
        <w:r w:rsidR="00817132">
          <w:rPr>
            <w:rFonts w:asciiTheme="minorHAnsi" w:eastAsiaTheme="minorEastAsia" w:hAnsiTheme="minorHAnsi" w:cstheme="minorBidi"/>
            <w:noProof/>
            <w:sz w:val="22"/>
            <w:szCs w:val="22"/>
          </w:rPr>
          <w:tab/>
        </w:r>
        <w:r w:rsidR="00817132" w:rsidRPr="003215D9">
          <w:rPr>
            <w:rStyle w:val="Hiperligao"/>
            <w:noProof/>
          </w:rPr>
          <w:t>Planeamento</w:t>
        </w:r>
        <w:r w:rsidR="00817132">
          <w:rPr>
            <w:noProof/>
            <w:webHidden/>
          </w:rPr>
          <w:tab/>
        </w:r>
        <w:r w:rsidR="00817132">
          <w:rPr>
            <w:noProof/>
            <w:webHidden/>
          </w:rPr>
          <w:fldChar w:fldCharType="begin"/>
        </w:r>
        <w:r w:rsidR="00817132">
          <w:rPr>
            <w:noProof/>
            <w:webHidden/>
          </w:rPr>
          <w:instrText xml:space="preserve"> PAGEREF _Toc75031096 \h </w:instrText>
        </w:r>
        <w:r w:rsidR="00817132">
          <w:rPr>
            <w:noProof/>
            <w:webHidden/>
          </w:rPr>
        </w:r>
        <w:r w:rsidR="00817132">
          <w:rPr>
            <w:noProof/>
            <w:webHidden/>
          </w:rPr>
          <w:fldChar w:fldCharType="separate"/>
        </w:r>
        <w:r w:rsidR="00817132">
          <w:rPr>
            <w:noProof/>
            <w:webHidden/>
          </w:rPr>
          <w:t>14</w:t>
        </w:r>
        <w:r w:rsidR="00817132">
          <w:rPr>
            <w:noProof/>
            <w:webHidden/>
          </w:rPr>
          <w:fldChar w:fldCharType="end"/>
        </w:r>
      </w:hyperlink>
    </w:p>
    <w:p w14:paraId="791C2C0A" w14:textId="42DD873D" w:rsidR="00817132" w:rsidRDefault="00E2118A">
      <w:pPr>
        <w:pStyle w:val="ndice1"/>
        <w:rPr>
          <w:rFonts w:asciiTheme="minorHAnsi" w:eastAsiaTheme="minorEastAsia" w:hAnsiTheme="minorHAnsi" w:cstheme="minorBidi"/>
          <w:bCs w:val="0"/>
          <w:noProof/>
          <w:sz w:val="22"/>
          <w:szCs w:val="22"/>
        </w:rPr>
      </w:pPr>
      <w:hyperlink w:anchor="_Toc75031097" w:history="1">
        <w:r w:rsidR="00817132" w:rsidRPr="003215D9">
          <w:rPr>
            <w:rStyle w:val="Hiperligao"/>
            <w:noProof/>
          </w:rPr>
          <w:t>Capítulo 2 Arquitetura e Módulos Utilizados</w:t>
        </w:r>
        <w:r w:rsidR="00817132">
          <w:rPr>
            <w:noProof/>
            <w:webHidden/>
          </w:rPr>
          <w:tab/>
        </w:r>
        <w:r w:rsidR="00817132">
          <w:rPr>
            <w:noProof/>
            <w:webHidden/>
          </w:rPr>
          <w:fldChar w:fldCharType="begin"/>
        </w:r>
        <w:r w:rsidR="00817132">
          <w:rPr>
            <w:noProof/>
            <w:webHidden/>
          </w:rPr>
          <w:instrText xml:space="preserve"> PAGEREF _Toc75031097 \h </w:instrText>
        </w:r>
        <w:r w:rsidR="00817132">
          <w:rPr>
            <w:noProof/>
            <w:webHidden/>
          </w:rPr>
        </w:r>
        <w:r w:rsidR="00817132">
          <w:rPr>
            <w:noProof/>
            <w:webHidden/>
          </w:rPr>
          <w:fldChar w:fldCharType="separate"/>
        </w:r>
        <w:r w:rsidR="00817132">
          <w:rPr>
            <w:noProof/>
            <w:webHidden/>
          </w:rPr>
          <w:t>15</w:t>
        </w:r>
        <w:r w:rsidR="00817132">
          <w:rPr>
            <w:noProof/>
            <w:webHidden/>
          </w:rPr>
          <w:fldChar w:fldCharType="end"/>
        </w:r>
      </w:hyperlink>
    </w:p>
    <w:p w14:paraId="48D26D86" w14:textId="4A8D4740" w:rsidR="00817132" w:rsidRDefault="00E2118A">
      <w:pPr>
        <w:pStyle w:val="ndice2"/>
        <w:tabs>
          <w:tab w:val="left" w:pos="800"/>
        </w:tabs>
        <w:rPr>
          <w:rFonts w:asciiTheme="minorHAnsi" w:eastAsiaTheme="minorEastAsia" w:hAnsiTheme="minorHAnsi" w:cstheme="minorBidi"/>
          <w:noProof/>
          <w:sz w:val="22"/>
          <w:szCs w:val="22"/>
        </w:rPr>
      </w:pPr>
      <w:hyperlink w:anchor="_Toc75031098" w:history="1">
        <w:r w:rsidR="00817132" w:rsidRPr="003215D9">
          <w:rPr>
            <w:rStyle w:val="Hiperligao"/>
            <w:noProof/>
          </w:rPr>
          <w:t>2.1</w:t>
        </w:r>
        <w:r w:rsidR="00817132">
          <w:rPr>
            <w:rFonts w:asciiTheme="minorHAnsi" w:eastAsiaTheme="minorEastAsia" w:hAnsiTheme="minorHAnsi" w:cstheme="minorBidi"/>
            <w:noProof/>
            <w:sz w:val="22"/>
            <w:szCs w:val="22"/>
          </w:rPr>
          <w:tab/>
        </w:r>
        <w:r w:rsidR="00817132" w:rsidRPr="003215D9">
          <w:rPr>
            <w:rStyle w:val="Hiperligao"/>
            <w:noProof/>
          </w:rPr>
          <w:t>Introdução</w:t>
        </w:r>
        <w:r w:rsidR="00817132">
          <w:rPr>
            <w:noProof/>
            <w:webHidden/>
          </w:rPr>
          <w:tab/>
        </w:r>
        <w:r w:rsidR="00817132">
          <w:rPr>
            <w:noProof/>
            <w:webHidden/>
          </w:rPr>
          <w:fldChar w:fldCharType="begin"/>
        </w:r>
        <w:r w:rsidR="00817132">
          <w:rPr>
            <w:noProof/>
            <w:webHidden/>
          </w:rPr>
          <w:instrText xml:space="preserve"> PAGEREF _Toc75031098 \h </w:instrText>
        </w:r>
        <w:r w:rsidR="00817132">
          <w:rPr>
            <w:noProof/>
            <w:webHidden/>
          </w:rPr>
        </w:r>
        <w:r w:rsidR="00817132">
          <w:rPr>
            <w:noProof/>
            <w:webHidden/>
          </w:rPr>
          <w:fldChar w:fldCharType="separate"/>
        </w:r>
        <w:r w:rsidR="00817132">
          <w:rPr>
            <w:noProof/>
            <w:webHidden/>
          </w:rPr>
          <w:t>15</w:t>
        </w:r>
        <w:r w:rsidR="00817132">
          <w:rPr>
            <w:noProof/>
            <w:webHidden/>
          </w:rPr>
          <w:fldChar w:fldCharType="end"/>
        </w:r>
      </w:hyperlink>
    </w:p>
    <w:p w14:paraId="4BC08B1D" w14:textId="2695A69B" w:rsidR="00817132" w:rsidRDefault="00E2118A">
      <w:pPr>
        <w:pStyle w:val="ndice2"/>
        <w:tabs>
          <w:tab w:val="left" w:pos="800"/>
        </w:tabs>
        <w:rPr>
          <w:rFonts w:asciiTheme="minorHAnsi" w:eastAsiaTheme="minorEastAsia" w:hAnsiTheme="minorHAnsi" w:cstheme="minorBidi"/>
          <w:noProof/>
          <w:sz w:val="22"/>
          <w:szCs w:val="22"/>
        </w:rPr>
      </w:pPr>
      <w:hyperlink w:anchor="_Toc75031099" w:history="1">
        <w:r w:rsidR="00817132" w:rsidRPr="003215D9">
          <w:rPr>
            <w:rStyle w:val="Hiperligao"/>
            <w:noProof/>
          </w:rPr>
          <w:t>2.2</w:t>
        </w:r>
        <w:r w:rsidR="00817132">
          <w:rPr>
            <w:rFonts w:asciiTheme="minorHAnsi" w:eastAsiaTheme="minorEastAsia" w:hAnsiTheme="minorHAnsi" w:cstheme="minorBidi"/>
            <w:noProof/>
            <w:sz w:val="22"/>
            <w:szCs w:val="22"/>
          </w:rPr>
          <w:tab/>
        </w:r>
        <w:r w:rsidR="00817132" w:rsidRPr="003215D9">
          <w:rPr>
            <w:rStyle w:val="Hiperligao"/>
            <w:noProof/>
          </w:rPr>
          <w:t>Sensores</w:t>
        </w:r>
        <w:r w:rsidR="00817132">
          <w:rPr>
            <w:noProof/>
            <w:webHidden/>
          </w:rPr>
          <w:tab/>
        </w:r>
        <w:r w:rsidR="00817132">
          <w:rPr>
            <w:noProof/>
            <w:webHidden/>
          </w:rPr>
          <w:fldChar w:fldCharType="begin"/>
        </w:r>
        <w:r w:rsidR="00817132">
          <w:rPr>
            <w:noProof/>
            <w:webHidden/>
          </w:rPr>
          <w:instrText xml:space="preserve"> PAGEREF _Toc75031099 \h </w:instrText>
        </w:r>
        <w:r w:rsidR="00817132">
          <w:rPr>
            <w:noProof/>
            <w:webHidden/>
          </w:rPr>
        </w:r>
        <w:r w:rsidR="00817132">
          <w:rPr>
            <w:noProof/>
            <w:webHidden/>
          </w:rPr>
          <w:fldChar w:fldCharType="separate"/>
        </w:r>
        <w:r w:rsidR="00817132">
          <w:rPr>
            <w:noProof/>
            <w:webHidden/>
          </w:rPr>
          <w:t>16</w:t>
        </w:r>
        <w:r w:rsidR="00817132">
          <w:rPr>
            <w:noProof/>
            <w:webHidden/>
          </w:rPr>
          <w:fldChar w:fldCharType="end"/>
        </w:r>
      </w:hyperlink>
    </w:p>
    <w:p w14:paraId="34A5C4C8" w14:textId="1BF97FA8" w:rsidR="00817132" w:rsidRDefault="00E2118A">
      <w:pPr>
        <w:pStyle w:val="ndice3"/>
        <w:rPr>
          <w:rFonts w:asciiTheme="minorHAnsi" w:eastAsiaTheme="minorEastAsia" w:hAnsiTheme="minorHAnsi" w:cstheme="minorBidi"/>
          <w:iCs w:val="0"/>
          <w:noProof/>
          <w:sz w:val="22"/>
          <w:szCs w:val="22"/>
        </w:rPr>
      </w:pPr>
      <w:hyperlink w:anchor="_Toc75031100" w:history="1">
        <w:r w:rsidR="00817132" w:rsidRPr="003215D9">
          <w:rPr>
            <w:rStyle w:val="Hiperligao"/>
            <w:noProof/>
          </w:rPr>
          <w:t>2.2.1</w:t>
        </w:r>
        <w:r w:rsidR="00817132">
          <w:rPr>
            <w:rFonts w:asciiTheme="minorHAnsi" w:eastAsiaTheme="minorEastAsia" w:hAnsiTheme="minorHAnsi" w:cstheme="minorBidi"/>
            <w:iCs w:val="0"/>
            <w:noProof/>
            <w:sz w:val="22"/>
            <w:szCs w:val="22"/>
          </w:rPr>
          <w:tab/>
        </w:r>
        <w:r w:rsidR="00817132" w:rsidRPr="003215D9">
          <w:rPr>
            <w:rStyle w:val="Hiperligao"/>
            <w:i/>
            <w:noProof/>
          </w:rPr>
          <w:t>Array</w:t>
        </w:r>
        <w:r w:rsidR="00817132" w:rsidRPr="003215D9">
          <w:rPr>
            <w:rStyle w:val="Hiperligao"/>
            <w:noProof/>
          </w:rPr>
          <w:t xml:space="preserve"> de Sensores de reflexão</w:t>
        </w:r>
        <w:r w:rsidR="00817132">
          <w:rPr>
            <w:noProof/>
            <w:webHidden/>
          </w:rPr>
          <w:tab/>
        </w:r>
        <w:r w:rsidR="00817132">
          <w:rPr>
            <w:noProof/>
            <w:webHidden/>
          </w:rPr>
          <w:fldChar w:fldCharType="begin"/>
        </w:r>
        <w:r w:rsidR="00817132">
          <w:rPr>
            <w:noProof/>
            <w:webHidden/>
          </w:rPr>
          <w:instrText xml:space="preserve"> PAGEREF _Toc75031100 \h </w:instrText>
        </w:r>
        <w:r w:rsidR="00817132">
          <w:rPr>
            <w:noProof/>
            <w:webHidden/>
          </w:rPr>
        </w:r>
        <w:r w:rsidR="00817132">
          <w:rPr>
            <w:noProof/>
            <w:webHidden/>
          </w:rPr>
          <w:fldChar w:fldCharType="separate"/>
        </w:r>
        <w:r w:rsidR="00817132">
          <w:rPr>
            <w:noProof/>
            <w:webHidden/>
          </w:rPr>
          <w:t>17</w:t>
        </w:r>
        <w:r w:rsidR="00817132">
          <w:rPr>
            <w:noProof/>
            <w:webHidden/>
          </w:rPr>
          <w:fldChar w:fldCharType="end"/>
        </w:r>
      </w:hyperlink>
    </w:p>
    <w:p w14:paraId="567B000D" w14:textId="11586623" w:rsidR="00817132" w:rsidRDefault="00E2118A">
      <w:pPr>
        <w:pStyle w:val="ndice3"/>
        <w:rPr>
          <w:rFonts w:asciiTheme="minorHAnsi" w:eastAsiaTheme="minorEastAsia" w:hAnsiTheme="minorHAnsi" w:cstheme="minorBidi"/>
          <w:iCs w:val="0"/>
          <w:noProof/>
          <w:sz w:val="22"/>
          <w:szCs w:val="22"/>
        </w:rPr>
      </w:pPr>
      <w:hyperlink w:anchor="_Toc75031101" w:history="1">
        <w:r w:rsidR="00817132" w:rsidRPr="003215D9">
          <w:rPr>
            <w:rStyle w:val="Hiperligao"/>
            <w:noProof/>
          </w:rPr>
          <w:t>2.2.2</w:t>
        </w:r>
        <w:r w:rsidR="00817132">
          <w:rPr>
            <w:rFonts w:asciiTheme="minorHAnsi" w:eastAsiaTheme="minorEastAsia" w:hAnsiTheme="minorHAnsi" w:cstheme="minorBidi"/>
            <w:iCs w:val="0"/>
            <w:noProof/>
            <w:sz w:val="22"/>
            <w:szCs w:val="22"/>
          </w:rPr>
          <w:tab/>
        </w:r>
        <w:r w:rsidR="00817132" w:rsidRPr="003215D9">
          <w:rPr>
            <w:rStyle w:val="Hiperligao"/>
            <w:noProof/>
          </w:rPr>
          <w:t>Sensor de obstáculos</w:t>
        </w:r>
        <w:r w:rsidR="00817132">
          <w:rPr>
            <w:noProof/>
            <w:webHidden/>
          </w:rPr>
          <w:tab/>
        </w:r>
        <w:r w:rsidR="00817132">
          <w:rPr>
            <w:noProof/>
            <w:webHidden/>
          </w:rPr>
          <w:fldChar w:fldCharType="begin"/>
        </w:r>
        <w:r w:rsidR="00817132">
          <w:rPr>
            <w:noProof/>
            <w:webHidden/>
          </w:rPr>
          <w:instrText xml:space="preserve"> PAGEREF _Toc75031101 \h </w:instrText>
        </w:r>
        <w:r w:rsidR="00817132">
          <w:rPr>
            <w:noProof/>
            <w:webHidden/>
          </w:rPr>
        </w:r>
        <w:r w:rsidR="00817132">
          <w:rPr>
            <w:noProof/>
            <w:webHidden/>
          </w:rPr>
          <w:fldChar w:fldCharType="separate"/>
        </w:r>
        <w:r w:rsidR="00817132">
          <w:rPr>
            <w:noProof/>
            <w:webHidden/>
          </w:rPr>
          <w:t>17</w:t>
        </w:r>
        <w:r w:rsidR="00817132">
          <w:rPr>
            <w:noProof/>
            <w:webHidden/>
          </w:rPr>
          <w:fldChar w:fldCharType="end"/>
        </w:r>
      </w:hyperlink>
    </w:p>
    <w:p w14:paraId="47BDD2EE" w14:textId="3C8A6E58" w:rsidR="00817132" w:rsidRDefault="00E2118A">
      <w:pPr>
        <w:pStyle w:val="ndice2"/>
        <w:tabs>
          <w:tab w:val="left" w:pos="800"/>
        </w:tabs>
        <w:rPr>
          <w:rFonts w:asciiTheme="minorHAnsi" w:eastAsiaTheme="minorEastAsia" w:hAnsiTheme="minorHAnsi" w:cstheme="minorBidi"/>
          <w:noProof/>
          <w:sz w:val="22"/>
          <w:szCs w:val="22"/>
        </w:rPr>
      </w:pPr>
      <w:hyperlink w:anchor="_Toc75031102" w:history="1">
        <w:r w:rsidR="00817132" w:rsidRPr="003215D9">
          <w:rPr>
            <w:rStyle w:val="Hiperligao"/>
            <w:noProof/>
          </w:rPr>
          <w:t>2.3</w:t>
        </w:r>
        <w:r w:rsidR="00817132">
          <w:rPr>
            <w:rFonts w:asciiTheme="minorHAnsi" w:eastAsiaTheme="minorEastAsia" w:hAnsiTheme="minorHAnsi" w:cstheme="minorBidi"/>
            <w:noProof/>
            <w:sz w:val="22"/>
            <w:szCs w:val="22"/>
          </w:rPr>
          <w:tab/>
        </w:r>
        <w:r w:rsidR="00817132" w:rsidRPr="003215D9">
          <w:rPr>
            <w:rStyle w:val="Hiperligao"/>
            <w:noProof/>
          </w:rPr>
          <w:t>Driver</w:t>
        </w:r>
        <w:r w:rsidR="00817132">
          <w:rPr>
            <w:noProof/>
            <w:webHidden/>
          </w:rPr>
          <w:tab/>
        </w:r>
        <w:r w:rsidR="00817132">
          <w:rPr>
            <w:noProof/>
            <w:webHidden/>
          </w:rPr>
          <w:fldChar w:fldCharType="begin"/>
        </w:r>
        <w:r w:rsidR="00817132">
          <w:rPr>
            <w:noProof/>
            <w:webHidden/>
          </w:rPr>
          <w:instrText xml:space="preserve"> PAGEREF _Toc75031102 \h </w:instrText>
        </w:r>
        <w:r w:rsidR="00817132">
          <w:rPr>
            <w:noProof/>
            <w:webHidden/>
          </w:rPr>
        </w:r>
        <w:r w:rsidR="00817132">
          <w:rPr>
            <w:noProof/>
            <w:webHidden/>
          </w:rPr>
          <w:fldChar w:fldCharType="separate"/>
        </w:r>
        <w:r w:rsidR="00817132">
          <w:rPr>
            <w:noProof/>
            <w:webHidden/>
          </w:rPr>
          <w:t>18</w:t>
        </w:r>
        <w:r w:rsidR="00817132">
          <w:rPr>
            <w:noProof/>
            <w:webHidden/>
          </w:rPr>
          <w:fldChar w:fldCharType="end"/>
        </w:r>
      </w:hyperlink>
    </w:p>
    <w:p w14:paraId="5851D6FE" w14:textId="4646ECD6" w:rsidR="00817132" w:rsidRDefault="00E2118A">
      <w:pPr>
        <w:pStyle w:val="ndice2"/>
        <w:tabs>
          <w:tab w:val="left" w:pos="800"/>
        </w:tabs>
        <w:rPr>
          <w:rFonts w:asciiTheme="minorHAnsi" w:eastAsiaTheme="minorEastAsia" w:hAnsiTheme="minorHAnsi" w:cstheme="minorBidi"/>
          <w:noProof/>
          <w:sz w:val="22"/>
          <w:szCs w:val="22"/>
        </w:rPr>
      </w:pPr>
      <w:hyperlink w:anchor="_Toc75031103" w:history="1">
        <w:r w:rsidR="00817132" w:rsidRPr="003215D9">
          <w:rPr>
            <w:rStyle w:val="Hiperligao"/>
            <w:noProof/>
          </w:rPr>
          <w:t>2.4</w:t>
        </w:r>
        <w:r w:rsidR="00817132">
          <w:rPr>
            <w:rFonts w:asciiTheme="minorHAnsi" w:eastAsiaTheme="minorEastAsia" w:hAnsiTheme="minorHAnsi" w:cstheme="minorBidi"/>
            <w:noProof/>
            <w:sz w:val="22"/>
            <w:szCs w:val="22"/>
          </w:rPr>
          <w:tab/>
        </w:r>
        <w:r w:rsidR="00817132" w:rsidRPr="003215D9">
          <w:rPr>
            <w:rStyle w:val="Hiperligao"/>
            <w:noProof/>
          </w:rPr>
          <w:t>Módulos</w:t>
        </w:r>
        <w:r w:rsidR="00817132">
          <w:rPr>
            <w:noProof/>
            <w:webHidden/>
          </w:rPr>
          <w:tab/>
        </w:r>
        <w:r w:rsidR="00817132">
          <w:rPr>
            <w:noProof/>
            <w:webHidden/>
          </w:rPr>
          <w:fldChar w:fldCharType="begin"/>
        </w:r>
        <w:r w:rsidR="00817132">
          <w:rPr>
            <w:noProof/>
            <w:webHidden/>
          </w:rPr>
          <w:instrText xml:space="preserve"> PAGEREF _Toc75031103 \h </w:instrText>
        </w:r>
        <w:r w:rsidR="00817132">
          <w:rPr>
            <w:noProof/>
            <w:webHidden/>
          </w:rPr>
        </w:r>
        <w:r w:rsidR="00817132">
          <w:rPr>
            <w:noProof/>
            <w:webHidden/>
          </w:rPr>
          <w:fldChar w:fldCharType="separate"/>
        </w:r>
        <w:r w:rsidR="00817132">
          <w:rPr>
            <w:noProof/>
            <w:webHidden/>
          </w:rPr>
          <w:t>18</w:t>
        </w:r>
        <w:r w:rsidR="00817132">
          <w:rPr>
            <w:noProof/>
            <w:webHidden/>
          </w:rPr>
          <w:fldChar w:fldCharType="end"/>
        </w:r>
      </w:hyperlink>
    </w:p>
    <w:p w14:paraId="56B1A2A4" w14:textId="3AD49C70" w:rsidR="00817132" w:rsidRDefault="00E2118A">
      <w:pPr>
        <w:pStyle w:val="ndice3"/>
        <w:rPr>
          <w:rFonts w:asciiTheme="minorHAnsi" w:eastAsiaTheme="minorEastAsia" w:hAnsiTheme="minorHAnsi" w:cstheme="minorBidi"/>
          <w:iCs w:val="0"/>
          <w:noProof/>
          <w:sz w:val="22"/>
          <w:szCs w:val="22"/>
        </w:rPr>
      </w:pPr>
      <w:hyperlink w:anchor="_Toc75031104" w:history="1">
        <w:r w:rsidR="00817132" w:rsidRPr="003215D9">
          <w:rPr>
            <w:rStyle w:val="Hiperligao"/>
            <w:noProof/>
          </w:rPr>
          <w:t>2.4.1</w:t>
        </w:r>
        <w:r w:rsidR="00817132">
          <w:rPr>
            <w:rFonts w:asciiTheme="minorHAnsi" w:eastAsiaTheme="minorEastAsia" w:hAnsiTheme="minorHAnsi" w:cstheme="minorBidi"/>
            <w:iCs w:val="0"/>
            <w:noProof/>
            <w:sz w:val="22"/>
            <w:szCs w:val="22"/>
          </w:rPr>
          <w:tab/>
        </w:r>
        <w:r w:rsidR="00817132" w:rsidRPr="003215D9">
          <w:rPr>
            <w:rStyle w:val="Hiperligao"/>
            <w:i/>
            <w:noProof/>
          </w:rPr>
          <w:t xml:space="preserve">Radio Frequency Identification </w:t>
        </w:r>
        <w:r w:rsidR="00817132" w:rsidRPr="003215D9">
          <w:rPr>
            <w:rStyle w:val="Hiperligao"/>
            <w:noProof/>
          </w:rPr>
          <w:t>(RFID)</w:t>
        </w:r>
        <w:r w:rsidR="00817132">
          <w:rPr>
            <w:noProof/>
            <w:webHidden/>
          </w:rPr>
          <w:tab/>
        </w:r>
        <w:r w:rsidR="00817132">
          <w:rPr>
            <w:noProof/>
            <w:webHidden/>
          </w:rPr>
          <w:fldChar w:fldCharType="begin"/>
        </w:r>
        <w:r w:rsidR="00817132">
          <w:rPr>
            <w:noProof/>
            <w:webHidden/>
          </w:rPr>
          <w:instrText xml:space="preserve"> PAGEREF _Toc75031104 \h </w:instrText>
        </w:r>
        <w:r w:rsidR="00817132">
          <w:rPr>
            <w:noProof/>
            <w:webHidden/>
          </w:rPr>
        </w:r>
        <w:r w:rsidR="00817132">
          <w:rPr>
            <w:noProof/>
            <w:webHidden/>
          </w:rPr>
          <w:fldChar w:fldCharType="separate"/>
        </w:r>
        <w:r w:rsidR="00817132">
          <w:rPr>
            <w:noProof/>
            <w:webHidden/>
          </w:rPr>
          <w:t>19</w:t>
        </w:r>
        <w:r w:rsidR="00817132">
          <w:rPr>
            <w:noProof/>
            <w:webHidden/>
          </w:rPr>
          <w:fldChar w:fldCharType="end"/>
        </w:r>
      </w:hyperlink>
    </w:p>
    <w:p w14:paraId="77B95BA5" w14:textId="2272D8E6" w:rsidR="00817132" w:rsidRDefault="00E2118A">
      <w:pPr>
        <w:pStyle w:val="ndice3"/>
        <w:rPr>
          <w:rFonts w:asciiTheme="minorHAnsi" w:eastAsiaTheme="minorEastAsia" w:hAnsiTheme="minorHAnsi" w:cstheme="minorBidi"/>
          <w:iCs w:val="0"/>
          <w:noProof/>
          <w:sz w:val="22"/>
          <w:szCs w:val="22"/>
        </w:rPr>
      </w:pPr>
      <w:hyperlink w:anchor="_Toc75031105" w:history="1">
        <w:r w:rsidR="00817132" w:rsidRPr="003215D9">
          <w:rPr>
            <w:rStyle w:val="Hiperligao"/>
            <w:noProof/>
          </w:rPr>
          <w:t>2.4.2</w:t>
        </w:r>
        <w:r w:rsidR="00817132">
          <w:rPr>
            <w:rFonts w:asciiTheme="minorHAnsi" w:eastAsiaTheme="minorEastAsia" w:hAnsiTheme="minorHAnsi" w:cstheme="minorBidi"/>
            <w:iCs w:val="0"/>
            <w:noProof/>
            <w:sz w:val="22"/>
            <w:szCs w:val="22"/>
          </w:rPr>
          <w:tab/>
        </w:r>
        <w:r w:rsidR="00817132" w:rsidRPr="003215D9">
          <w:rPr>
            <w:rStyle w:val="Hiperligao"/>
            <w:noProof/>
          </w:rPr>
          <w:t>Bluetooth</w:t>
        </w:r>
        <w:r w:rsidR="00817132">
          <w:rPr>
            <w:noProof/>
            <w:webHidden/>
          </w:rPr>
          <w:tab/>
        </w:r>
        <w:r w:rsidR="00817132">
          <w:rPr>
            <w:noProof/>
            <w:webHidden/>
          </w:rPr>
          <w:fldChar w:fldCharType="begin"/>
        </w:r>
        <w:r w:rsidR="00817132">
          <w:rPr>
            <w:noProof/>
            <w:webHidden/>
          </w:rPr>
          <w:instrText xml:space="preserve"> PAGEREF _Toc75031105 \h </w:instrText>
        </w:r>
        <w:r w:rsidR="00817132">
          <w:rPr>
            <w:noProof/>
            <w:webHidden/>
          </w:rPr>
        </w:r>
        <w:r w:rsidR="00817132">
          <w:rPr>
            <w:noProof/>
            <w:webHidden/>
          </w:rPr>
          <w:fldChar w:fldCharType="separate"/>
        </w:r>
        <w:r w:rsidR="00817132">
          <w:rPr>
            <w:noProof/>
            <w:webHidden/>
          </w:rPr>
          <w:t>20</w:t>
        </w:r>
        <w:r w:rsidR="00817132">
          <w:rPr>
            <w:noProof/>
            <w:webHidden/>
          </w:rPr>
          <w:fldChar w:fldCharType="end"/>
        </w:r>
      </w:hyperlink>
    </w:p>
    <w:p w14:paraId="1CFDC2A1" w14:textId="78FE2412" w:rsidR="00817132" w:rsidRDefault="00E2118A">
      <w:pPr>
        <w:pStyle w:val="ndice2"/>
        <w:tabs>
          <w:tab w:val="left" w:pos="800"/>
        </w:tabs>
        <w:rPr>
          <w:rFonts w:asciiTheme="minorHAnsi" w:eastAsiaTheme="minorEastAsia" w:hAnsiTheme="minorHAnsi" w:cstheme="minorBidi"/>
          <w:noProof/>
          <w:sz w:val="22"/>
          <w:szCs w:val="22"/>
        </w:rPr>
      </w:pPr>
      <w:hyperlink w:anchor="_Toc75031106" w:history="1">
        <w:r w:rsidR="00817132" w:rsidRPr="003215D9">
          <w:rPr>
            <w:rStyle w:val="Hiperligao"/>
            <w:i/>
            <w:iCs/>
            <w:noProof/>
          </w:rPr>
          <w:t>2.5</w:t>
        </w:r>
        <w:r w:rsidR="00817132">
          <w:rPr>
            <w:rFonts w:asciiTheme="minorHAnsi" w:eastAsiaTheme="minorEastAsia" w:hAnsiTheme="minorHAnsi" w:cstheme="minorBidi"/>
            <w:noProof/>
            <w:sz w:val="22"/>
            <w:szCs w:val="22"/>
          </w:rPr>
          <w:tab/>
        </w:r>
        <w:r w:rsidR="00817132" w:rsidRPr="003215D9">
          <w:rPr>
            <w:rStyle w:val="Hiperligao"/>
            <w:noProof/>
          </w:rPr>
          <w:t xml:space="preserve">Microcontrolador e </w:t>
        </w:r>
        <w:r w:rsidR="00817132" w:rsidRPr="003215D9">
          <w:rPr>
            <w:rStyle w:val="Hiperligao"/>
            <w:i/>
            <w:iCs/>
            <w:noProof/>
          </w:rPr>
          <w:t>Shield</w:t>
        </w:r>
        <w:r w:rsidR="00817132">
          <w:rPr>
            <w:noProof/>
            <w:webHidden/>
          </w:rPr>
          <w:tab/>
        </w:r>
        <w:r w:rsidR="00817132">
          <w:rPr>
            <w:noProof/>
            <w:webHidden/>
          </w:rPr>
          <w:fldChar w:fldCharType="begin"/>
        </w:r>
        <w:r w:rsidR="00817132">
          <w:rPr>
            <w:noProof/>
            <w:webHidden/>
          </w:rPr>
          <w:instrText xml:space="preserve"> PAGEREF _Toc75031106 \h </w:instrText>
        </w:r>
        <w:r w:rsidR="00817132">
          <w:rPr>
            <w:noProof/>
            <w:webHidden/>
          </w:rPr>
        </w:r>
        <w:r w:rsidR="00817132">
          <w:rPr>
            <w:noProof/>
            <w:webHidden/>
          </w:rPr>
          <w:fldChar w:fldCharType="separate"/>
        </w:r>
        <w:r w:rsidR="00817132">
          <w:rPr>
            <w:noProof/>
            <w:webHidden/>
          </w:rPr>
          <w:t>21</w:t>
        </w:r>
        <w:r w:rsidR="00817132">
          <w:rPr>
            <w:noProof/>
            <w:webHidden/>
          </w:rPr>
          <w:fldChar w:fldCharType="end"/>
        </w:r>
      </w:hyperlink>
    </w:p>
    <w:p w14:paraId="4E204D5D" w14:textId="1F00CFE7" w:rsidR="00817132" w:rsidRDefault="00E2118A">
      <w:pPr>
        <w:pStyle w:val="ndice2"/>
        <w:tabs>
          <w:tab w:val="left" w:pos="800"/>
        </w:tabs>
        <w:rPr>
          <w:rFonts w:asciiTheme="minorHAnsi" w:eastAsiaTheme="minorEastAsia" w:hAnsiTheme="minorHAnsi" w:cstheme="minorBidi"/>
          <w:noProof/>
          <w:sz w:val="22"/>
          <w:szCs w:val="22"/>
        </w:rPr>
      </w:pPr>
      <w:hyperlink w:anchor="_Toc75031107" w:history="1">
        <w:r w:rsidR="00817132" w:rsidRPr="003215D9">
          <w:rPr>
            <w:rStyle w:val="Hiperligao"/>
            <w:noProof/>
          </w:rPr>
          <w:t>2.6</w:t>
        </w:r>
        <w:r w:rsidR="00817132">
          <w:rPr>
            <w:rFonts w:asciiTheme="minorHAnsi" w:eastAsiaTheme="minorEastAsia" w:hAnsiTheme="minorHAnsi" w:cstheme="minorBidi"/>
            <w:noProof/>
            <w:sz w:val="22"/>
            <w:szCs w:val="22"/>
          </w:rPr>
          <w:tab/>
        </w:r>
        <w:r w:rsidR="00817132" w:rsidRPr="003215D9">
          <w:rPr>
            <w:rStyle w:val="Hiperligao"/>
            <w:noProof/>
          </w:rPr>
          <w:t>Circuito de Alimentação</w:t>
        </w:r>
        <w:r w:rsidR="00817132">
          <w:rPr>
            <w:noProof/>
            <w:webHidden/>
          </w:rPr>
          <w:tab/>
        </w:r>
        <w:r w:rsidR="00817132">
          <w:rPr>
            <w:noProof/>
            <w:webHidden/>
          </w:rPr>
          <w:fldChar w:fldCharType="begin"/>
        </w:r>
        <w:r w:rsidR="00817132">
          <w:rPr>
            <w:noProof/>
            <w:webHidden/>
          </w:rPr>
          <w:instrText xml:space="preserve"> PAGEREF _Toc75031107 \h </w:instrText>
        </w:r>
        <w:r w:rsidR="00817132">
          <w:rPr>
            <w:noProof/>
            <w:webHidden/>
          </w:rPr>
        </w:r>
        <w:r w:rsidR="00817132">
          <w:rPr>
            <w:noProof/>
            <w:webHidden/>
          </w:rPr>
          <w:fldChar w:fldCharType="separate"/>
        </w:r>
        <w:r w:rsidR="00817132">
          <w:rPr>
            <w:noProof/>
            <w:webHidden/>
          </w:rPr>
          <w:t>22</w:t>
        </w:r>
        <w:r w:rsidR="00817132">
          <w:rPr>
            <w:noProof/>
            <w:webHidden/>
          </w:rPr>
          <w:fldChar w:fldCharType="end"/>
        </w:r>
      </w:hyperlink>
    </w:p>
    <w:p w14:paraId="4844CF70" w14:textId="017582CB" w:rsidR="00817132" w:rsidRDefault="00E2118A">
      <w:pPr>
        <w:pStyle w:val="ndice1"/>
        <w:rPr>
          <w:rFonts w:asciiTheme="minorHAnsi" w:eastAsiaTheme="minorEastAsia" w:hAnsiTheme="minorHAnsi" w:cstheme="minorBidi"/>
          <w:bCs w:val="0"/>
          <w:noProof/>
          <w:sz w:val="22"/>
          <w:szCs w:val="22"/>
        </w:rPr>
      </w:pPr>
      <w:hyperlink w:anchor="_Toc75031108" w:history="1">
        <w:r w:rsidR="00817132" w:rsidRPr="003215D9">
          <w:rPr>
            <w:rStyle w:val="Hiperligao"/>
            <w:noProof/>
          </w:rPr>
          <w:t>Capítulo 3 Implementação em Software</w:t>
        </w:r>
        <w:r w:rsidR="00817132">
          <w:rPr>
            <w:noProof/>
            <w:webHidden/>
          </w:rPr>
          <w:tab/>
        </w:r>
        <w:r w:rsidR="00817132">
          <w:rPr>
            <w:noProof/>
            <w:webHidden/>
          </w:rPr>
          <w:fldChar w:fldCharType="begin"/>
        </w:r>
        <w:r w:rsidR="00817132">
          <w:rPr>
            <w:noProof/>
            <w:webHidden/>
          </w:rPr>
          <w:instrText xml:space="preserve"> PAGEREF _Toc75031108 \h </w:instrText>
        </w:r>
        <w:r w:rsidR="00817132">
          <w:rPr>
            <w:noProof/>
            <w:webHidden/>
          </w:rPr>
        </w:r>
        <w:r w:rsidR="00817132">
          <w:rPr>
            <w:noProof/>
            <w:webHidden/>
          </w:rPr>
          <w:fldChar w:fldCharType="separate"/>
        </w:r>
        <w:r w:rsidR="00817132">
          <w:rPr>
            <w:noProof/>
            <w:webHidden/>
          </w:rPr>
          <w:t>25</w:t>
        </w:r>
        <w:r w:rsidR="00817132">
          <w:rPr>
            <w:noProof/>
            <w:webHidden/>
          </w:rPr>
          <w:fldChar w:fldCharType="end"/>
        </w:r>
      </w:hyperlink>
    </w:p>
    <w:p w14:paraId="12D6CFAF" w14:textId="255F90B4" w:rsidR="00817132" w:rsidRDefault="00E2118A">
      <w:pPr>
        <w:pStyle w:val="ndice2"/>
        <w:tabs>
          <w:tab w:val="left" w:pos="800"/>
        </w:tabs>
        <w:rPr>
          <w:rFonts w:asciiTheme="minorHAnsi" w:eastAsiaTheme="minorEastAsia" w:hAnsiTheme="minorHAnsi" w:cstheme="minorBidi"/>
          <w:noProof/>
          <w:sz w:val="22"/>
          <w:szCs w:val="22"/>
        </w:rPr>
      </w:pPr>
      <w:hyperlink w:anchor="_Toc75031109" w:history="1">
        <w:r w:rsidR="00817132" w:rsidRPr="003215D9">
          <w:rPr>
            <w:rStyle w:val="Hiperligao"/>
            <w:noProof/>
          </w:rPr>
          <w:t>3.1</w:t>
        </w:r>
        <w:r w:rsidR="00817132">
          <w:rPr>
            <w:rFonts w:asciiTheme="minorHAnsi" w:eastAsiaTheme="minorEastAsia" w:hAnsiTheme="minorHAnsi" w:cstheme="minorBidi"/>
            <w:noProof/>
            <w:sz w:val="22"/>
            <w:szCs w:val="22"/>
          </w:rPr>
          <w:tab/>
        </w:r>
        <w:r w:rsidR="00817132" w:rsidRPr="003215D9">
          <w:rPr>
            <w:rStyle w:val="Hiperligao"/>
            <w:noProof/>
          </w:rPr>
          <w:t>Introdução</w:t>
        </w:r>
        <w:r w:rsidR="00817132">
          <w:rPr>
            <w:noProof/>
            <w:webHidden/>
          </w:rPr>
          <w:tab/>
        </w:r>
        <w:r w:rsidR="00817132">
          <w:rPr>
            <w:noProof/>
            <w:webHidden/>
          </w:rPr>
          <w:fldChar w:fldCharType="begin"/>
        </w:r>
        <w:r w:rsidR="00817132">
          <w:rPr>
            <w:noProof/>
            <w:webHidden/>
          </w:rPr>
          <w:instrText xml:space="preserve"> PAGEREF _Toc75031109 \h </w:instrText>
        </w:r>
        <w:r w:rsidR="00817132">
          <w:rPr>
            <w:noProof/>
            <w:webHidden/>
          </w:rPr>
        </w:r>
        <w:r w:rsidR="00817132">
          <w:rPr>
            <w:noProof/>
            <w:webHidden/>
          </w:rPr>
          <w:fldChar w:fldCharType="separate"/>
        </w:r>
        <w:r w:rsidR="00817132">
          <w:rPr>
            <w:noProof/>
            <w:webHidden/>
          </w:rPr>
          <w:t>25</w:t>
        </w:r>
        <w:r w:rsidR="00817132">
          <w:rPr>
            <w:noProof/>
            <w:webHidden/>
          </w:rPr>
          <w:fldChar w:fldCharType="end"/>
        </w:r>
      </w:hyperlink>
    </w:p>
    <w:p w14:paraId="55EA37CD" w14:textId="75959050" w:rsidR="00817132" w:rsidRDefault="00E2118A">
      <w:pPr>
        <w:pStyle w:val="ndice2"/>
        <w:tabs>
          <w:tab w:val="left" w:pos="800"/>
        </w:tabs>
        <w:rPr>
          <w:rFonts w:asciiTheme="minorHAnsi" w:eastAsiaTheme="minorEastAsia" w:hAnsiTheme="minorHAnsi" w:cstheme="minorBidi"/>
          <w:noProof/>
          <w:sz w:val="22"/>
          <w:szCs w:val="22"/>
        </w:rPr>
      </w:pPr>
      <w:hyperlink w:anchor="_Toc75031110" w:history="1">
        <w:r w:rsidR="00817132" w:rsidRPr="003215D9">
          <w:rPr>
            <w:rStyle w:val="Hiperligao"/>
            <w:noProof/>
          </w:rPr>
          <w:t>3.2</w:t>
        </w:r>
        <w:r w:rsidR="00817132">
          <w:rPr>
            <w:rFonts w:asciiTheme="minorHAnsi" w:eastAsiaTheme="minorEastAsia" w:hAnsiTheme="minorHAnsi" w:cstheme="minorBidi"/>
            <w:noProof/>
            <w:sz w:val="22"/>
            <w:szCs w:val="22"/>
          </w:rPr>
          <w:tab/>
        </w:r>
        <w:r w:rsidR="00817132" w:rsidRPr="003215D9">
          <w:rPr>
            <w:rStyle w:val="Hiperligao"/>
            <w:noProof/>
          </w:rPr>
          <w:t>Periféricos</w:t>
        </w:r>
        <w:r w:rsidR="00817132">
          <w:rPr>
            <w:noProof/>
            <w:webHidden/>
          </w:rPr>
          <w:tab/>
        </w:r>
        <w:r w:rsidR="00817132">
          <w:rPr>
            <w:noProof/>
            <w:webHidden/>
          </w:rPr>
          <w:fldChar w:fldCharType="begin"/>
        </w:r>
        <w:r w:rsidR="00817132">
          <w:rPr>
            <w:noProof/>
            <w:webHidden/>
          </w:rPr>
          <w:instrText xml:space="preserve"> PAGEREF _Toc75031110 \h </w:instrText>
        </w:r>
        <w:r w:rsidR="00817132">
          <w:rPr>
            <w:noProof/>
            <w:webHidden/>
          </w:rPr>
        </w:r>
        <w:r w:rsidR="00817132">
          <w:rPr>
            <w:noProof/>
            <w:webHidden/>
          </w:rPr>
          <w:fldChar w:fldCharType="separate"/>
        </w:r>
        <w:r w:rsidR="00817132">
          <w:rPr>
            <w:noProof/>
            <w:webHidden/>
          </w:rPr>
          <w:t>26</w:t>
        </w:r>
        <w:r w:rsidR="00817132">
          <w:rPr>
            <w:noProof/>
            <w:webHidden/>
          </w:rPr>
          <w:fldChar w:fldCharType="end"/>
        </w:r>
      </w:hyperlink>
    </w:p>
    <w:p w14:paraId="156B9B67" w14:textId="22F14EED" w:rsidR="00817132" w:rsidRDefault="00E2118A">
      <w:pPr>
        <w:pStyle w:val="ndice3"/>
        <w:rPr>
          <w:rFonts w:asciiTheme="minorHAnsi" w:eastAsiaTheme="minorEastAsia" w:hAnsiTheme="minorHAnsi" w:cstheme="minorBidi"/>
          <w:iCs w:val="0"/>
          <w:noProof/>
          <w:sz w:val="22"/>
          <w:szCs w:val="22"/>
        </w:rPr>
      </w:pPr>
      <w:hyperlink w:anchor="_Toc75031111" w:history="1">
        <w:r w:rsidR="00817132" w:rsidRPr="003215D9">
          <w:rPr>
            <w:rStyle w:val="Hiperligao"/>
            <w:noProof/>
          </w:rPr>
          <w:t>3.2.1</w:t>
        </w:r>
        <w:r w:rsidR="00817132">
          <w:rPr>
            <w:rFonts w:asciiTheme="minorHAnsi" w:eastAsiaTheme="minorEastAsia" w:hAnsiTheme="minorHAnsi" w:cstheme="minorBidi"/>
            <w:iCs w:val="0"/>
            <w:noProof/>
            <w:sz w:val="22"/>
            <w:szCs w:val="22"/>
          </w:rPr>
          <w:tab/>
        </w:r>
        <w:r w:rsidR="00817132" w:rsidRPr="003215D9">
          <w:rPr>
            <w:rStyle w:val="Hiperligao"/>
            <w:i/>
            <w:noProof/>
          </w:rPr>
          <w:t xml:space="preserve">Direct Memory Acess </w:t>
        </w:r>
        <w:r w:rsidR="00817132" w:rsidRPr="003215D9">
          <w:rPr>
            <w:rStyle w:val="Hiperligao"/>
            <w:noProof/>
          </w:rPr>
          <w:t>(DMA)</w:t>
        </w:r>
        <w:r w:rsidR="00817132">
          <w:rPr>
            <w:noProof/>
            <w:webHidden/>
          </w:rPr>
          <w:tab/>
        </w:r>
        <w:r w:rsidR="00817132">
          <w:rPr>
            <w:noProof/>
            <w:webHidden/>
          </w:rPr>
          <w:fldChar w:fldCharType="begin"/>
        </w:r>
        <w:r w:rsidR="00817132">
          <w:rPr>
            <w:noProof/>
            <w:webHidden/>
          </w:rPr>
          <w:instrText xml:space="preserve"> PAGEREF _Toc75031111 \h </w:instrText>
        </w:r>
        <w:r w:rsidR="00817132">
          <w:rPr>
            <w:noProof/>
            <w:webHidden/>
          </w:rPr>
        </w:r>
        <w:r w:rsidR="00817132">
          <w:rPr>
            <w:noProof/>
            <w:webHidden/>
          </w:rPr>
          <w:fldChar w:fldCharType="separate"/>
        </w:r>
        <w:r w:rsidR="00817132">
          <w:rPr>
            <w:noProof/>
            <w:webHidden/>
          </w:rPr>
          <w:t>27</w:t>
        </w:r>
        <w:r w:rsidR="00817132">
          <w:rPr>
            <w:noProof/>
            <w:webHidden/>
          </w:rPr>
          <w:fldChar w:fldCharType="end"/>
        </w:r>
      </w:hyperlink>
    </w:p>
    <w:p w14:paraId="5C356F6B" w14:textId="3D816FF4" w:rsidR="00817132" w:rsidRDefault="00E2118A">
      <w:pPr>
        <w:pStyle w:val="ndice3"/>
        <w:rPr>
          <w:rFonts w:asciiTheme="minorHAnsi" w:eastAsiaTheme="minorEastAsia" w:hAnsiTheme="minorHAnsi" w:cstheme="minorBidi"/>
          <w:iCs w:val="0"/>
          <w:noProof/>
          <w:sz w:val="22"/>
          <w:szCs w:val="22"/>
        </w:rPr>
      </w:pPr>
      <w:hyperlink w:anchor="_Toc75031112" w:history="1">
        <w:r w:rsidR="00817132" w:rsidRPr="003215D9">
          <w:rPr>
            <w:rStyle w:val="Hiperligao"/>
            <w:noProof/>
          </w:rPr>
          <w:t>3.2.2</w:t>
        </w:r>
        <w:r w:rsidR="00817132">
          <w:rPr>
            <w:rFonts w:asciiTheme="minorHAnsi" w:eastAsiaTheme="minorEastAsia" w:hAnsiTheme="minorHAnsi" w:cstheme="minorBidi"/>
            <w:iCs w:val="0"/>
            <w:noProof/>
            <w:sz w:val="22"/>
            <w:szCs w:val="22"/>
          </w:rPr>
          <w:tab/>
        </w:r>
        <w:r w:rsidR="00817132" w:rsidRPr="003215D9">
          <w:rPr>
            <w:rStyle w:val="Hiperligao"/>
            <w:i/>
            <w:noProof/>
          </w:rPr>
          <w:t xml:space="preserve">Analog to Digital Converter </w:t>
        </w:r>
        <w:r w:rsidR="00817132" w:rsidRPr="003215D9">
          <w:rPr>
            <w:rStyle w:val="Hiperligao"/>
            <w:noProof/>
          </w:rPr>
          <w:t>(ADC)</w:t>
        </w:r>
        <w:r w:rsidR="00817132">
          <w:rPr>
            <w:noProof/>
            <w:webHidden/>
          </w:rPr>
          <w:tab/>
        </w:r>
        <w:r w:rsidR="00817132">
          <w:rPr>
            <w:noProof/>
            <w:webHidden/>
          </w:rPr>
          <w:fldChar w:fldCharType="begin"/>
        </w:r>
        <w:r w:rsidR="00817132">
          <w:rPr>
            <w:noProof/>
            <w:webHidden/>
          </w:rPr>
          <w:instrText xml:space="preserve"> PAGEREF _Toc75031112 \h </w:instrText>
        </w:r>
        <w:r w:rsidR="00817132">
          <w:rPr>
            <w:noProof/>
            <w:webHidden/>
          </w:rPr>
        </w:r>
        <w:r w:rsidR="00817132">
          <w:rPr>
            <w:noProof/>
            <w:webHidden/>
          </w:rPr>
          <w:fldChar w:fldCharType="separate"/>
        </w:r>
        <w:r w:rsidR="00817132">
          <w:rPr>
            <w:noProof/>
            <w:webHidden/>
          </w:rPr>
          <w:t>28</w:t>
        </w:r>
        <w:r w:rsidR="00817132">
          <w:rPr>
            <w:noProof/>
            <w:webHidden/>
          </w:rPr>
          <w:fldChar w:fldCharType="end"/>
        </w:r>
      </w:hyperlink>
    </w:p>
    <w:p w14:paraId="09005422" w14:textId="1E070681" w:rsidR="00817132" w:rsidRDefault="00E2118A">
      <w:pPr>
        <w:pStyle w:val="ndice3"/>
        <w:rPr>
          <w:rFonts w:asciiTheme="minorHAnsi" w:eastAsiaTheme="minorEastAsia" w:hAnsiTheme="minorHAnsi" w:cstheme="minorBidi"/>
          <w:iCs w:val="0"/>
          <w:noProof/>
          <w:sz w:val="22"/>
          <w:szCs w:val="22"/>
        </w:rPr>
      </w:pPr>
      <w:hyperlink w:anchor="_Toc75031113" w:history="1">
        <w:r w:rsidR="00817132" w:rsidRPr="003215D9">
          <w:rPr>
            <w:rStyle w:val="Hiperligao"/>
            <w:i/>
            <w:noProof/>
          </w:rPr>
          <w:t>3.2.3</w:t>
        </w:r>
        <w:r w:rsidR="00817132">
          <w:rPr>
            <w:rFonts w:asciiTheme="minorHAnsi" w:eastAsiaTheme="minorEastAsia" w:hAnsiTheme="minorHAnsi" w:cstheme="minorBidi"/>
            <w:iCs w:val="0"/>
            <w:noProof/>
            <w:sz w:val="22"/>
            <w:szCs w:val="22"/>
          </w:rPr>
          <w:tab/>
        </w:r>
        <w:r w:rsidR="00817132" w:rsidRPr="003215D9">
          <w:rPr>
            <w:rStyle w:val="Hiperligao"/>
            <w:i/>
            <w:noProof/>
          </w:rPr>
          <w:t>TIMER</w:t>
        </w:r>
        <w:r w:rsidR="00817132">
          <w:rPr>
            <w:noProof/>
            <w:webHidden/>
          </w:rPr>
          <w:tab/>
        </w:r>
        <w:r w:rsidR="00817132">
          <w:rPr>
            <w:noProof/>
            <w:webHidden/>
          </w:rPr>
          <w:fldChar w:fldCharType="begin"/>
        </w:r>
        <w:r w:rsidR="00817132">
          <w:rPr>
            <w:noProof/>
            <w:webHidden/>
          </w:rPr>
          <w:instrText xml:space="preserve"> PAGEREF _Toc75031113 \h </w:instrText>
        </w:r>
        <w:r w:rsidR="00817132">
          <w:rPr>
            <w:noProof/>
            <w:webHidden/>
          </w:rPr>
        </w:r>
        <w:r w:rsidR="00817132">
          <w:rPr>
            <w:noProof/>
            <w:webHidden/>
          </w:rPr>
          <w:fldChar w:fldCharType="separate"/>
        </w:r>
        <w:r w:rsidR="00817132">
          <w:rPr>
            <w:noProof/>
            <w:webHidden/>
          </w:rPr>
          <w:t>29</w:t>
        </w:r>
        <w:r w:rsidR="00817132">
          <w:rPr>
            <w:noProof/>
            <w:webHidden/>
          </w:rPr>
          <w:fldChar w:fldCharType="end"/>
        </w:r>
      </w:hyperlink>
    </w:p>
    <w:p w14:paraId="6CA86448" w14:textId="6A1FADFD" w:rsidR="00817132" w:rsidRDefault="00E2118A">
      <w:pPr>
        <w:pStyle w:val="ndice3"/>
        <w:rPr>
          <w:rFonts w:asciiTheme="minorHAnsi" w:eastAsiaTheme="minorEastAsia" w:hAnsiTheme="minorHAnsi" w:cstheme="minorBidi"/>
          <w:iCs w:val="0"/>
          <w:noProof/>
          <w:sz w:val="22"/>
          <w:szCs w:val="22"/>
        </w:rPr>
      </w:pPr>
      <w:hyperlink w:anchor="_Toc75031114" w:history="1">
        <w:r w:rsidR="00817132" w:rsidRPr="003215D9">
          <w:rPr>
            <w:rStyle w:val="Hiperligao"/>
            <w:noProof/>
          </w:rPr>
          <w:t>3.2.4</w:t>
        </w:r>
        <w:r w:rsidR="00817132">
          <w:rPr>
            <w:rFonts w:asciiTheme="minorHAnsi" w:eastAsiaTheme="minorEastAsia" w:hAnsiTheme="minorHAnsi" w:cstheme="minorBidi"/>
            <w:iCs w:val="0"/>
            <w:noProof/>
            <w:sz w:val="22"/>
            <w:szCs w:val="22"/>
          </w:rPr>
          <w:tab/>
        </w:r>
        <w:r w:rsidR="00817132" w:rsidRPr="003215D9">
          <w:rPr>
            <w:rStyle w:val="Hiperligao"/>
            <w:i/>
            <w:noProof/>
          </w:rPr>
          <w:t xml:space="preserve">Serial Peripheral Interface </w:t>
        </w:r>
        <w:r w:rsidR="00817132" w:rsidRPr="003215D9">
          <w:rPr>
            <w:rStyle w:val="Hiperligao"/>
            <w:noProof/>
          </w:rPr>
          <w:t>(SPI)</w:t>
        </w:r>
        <w:r w:rsidR="00817132">
          <w:rPr>
            <w:noProof/>
            <w:webHidden/>
          </w:rPr>
          <w:tab/>
        </w:r>
        <w:r w:rsidR="00817132">
          <w:rPr>
            <w:noProof/>
            <w:webHidden/>
          </w:rPr>
          <w:fldChar w:fldCharType="begin"/>
        </w:r>
        <w:r w:rsidR="00817132">
          <w:rPr>
            <w:noProof/>
            <w:webHidden/>
          </w:rPr>
          <w:instrText xml:space="preserve"> PAGEREF _Toc75031114 \h </w:instrText>
        </w:r>
        <w:r w:rsidR="00817132">
          <w:rPr>
            <w:noProof/>
            <w:webHidden/>
          </w:rPr>
        </w:r>
        <w:r w:rsidR="00817132">
          <w:rPr>
            <w:noProof/>
            <w:webHidden/>
          </w:rPr>
          <w:fldChar w:fldCharType="separate"/>
        </w:r>
        <w:r w:rsidR="00817132">
          <w:rPr>
            <w:noProof/>
            <w:webHidden/>
          </w:rPr>
          <w:t>31</w:t>
        </w:r>
        <w:r w:rsidR="00817132">
          <w:rPr>
            <w:noProof/>
            <w:webHidden/>
          </w:rPr>
          <w:fldChar w:fldCharType="end"/>
        </w:r>
      </w:hyperlink>
    </w:p>
    <w:p w14:paraId="131C0662" w14:textId="1C65C8C2" w:rsidR="00817132" w:rsidRDefault="00E2118A">
      <w:pPr>
        <w:pStyle w:val="ndice3"/>
        <w:rPr>
          <w:rFonts w:asciiTheme="minorHAnsi" w:eastAsiaTheme="minorEastAsia" w:hAnsiTheme="minorHAnsi" w:cstheme="minorBidi"/>
          <w:iCs w:val="0"/>
          <w:noProof/>
          <w:sz w:val="22"/>
          <w:szCs w:val="22"/>
        </w:rPr>
      </w:pPr>
      <w:hyperlink w:anchor="_Toc75031115" w:history="1">
        <w:r w:rsidR="00817132" w:rsidRPr="003215D9">
          <w:rPr>
            <w:rStyle w:val="Hiperligao"/>
            <w:noProof/>
            <w:lang w:val="en-GB"/>
          </w:rPr>
          <w:t>3.2.5</w:t>
        </w:r>
        <w:r w:rsidR="00817132">
          <w:rPr>
            <w:rFonts w:asciiTheme="minorHAnsi" w:eastAsiaTheme="minorEastAsia" w:hAnsiTheme="minorHAnsi" w:cstheme="minorBidi"/>
            <w:iCs w:val="0"/>
            <w:noProof/>
            <w:sz w:val="22"/>
            <w:szCs w:val="22"/>
          </w:rPr>
          <w:tab/>
        </w:r>
        <w:r w:rsidR="00817132" w:rsidRPr="003215D9">
          <w:rPr>
            <w:rStyle w:val="Hiperligao"/>
            <w:i/>
            <w:noProof/>
            <w:lang w:val="en-GB"/>
          </w:rPr>
          <w:t>Universal Synchronous/Asynchronous Receiver/Transmitter</w:t>
        </w:r>
        <w:r w:rsidR="00817132" w:rsidRPr="003215D9">
          <w:rPr>
            <w:rStyle w:val="Hiperligao"/>
            <w:noProof/>
            <w:lang w:val="en-GB"/>
          </w:rPr>
          <w:t xml:space="preserve"> (USART)</w:t>
        </w:r>
        <w:r w:rsidR="00817132">
          <w:rPr>
            <w:noProof/>
            <w:webHidden/>
          </w:rPr>
          <w:tab/>
        </w:r>
        <w:r w:rsidR="00817132">
          <w:rPr>
            <w:noProof/>
            <w:webHidden/>
          </w:rPr>
          <w:fldChar w:fldCharType="begin"/>
        </w:r>
        <w:r w:rsidR="00817132">
          <w:rPr>
            <w:noProof/>
            <w:webHidden/>
          </w:rPr>
          <w:instrText xml:space="preserve"> PAGEREF _Toc75031115 \h </w:instrText>
        </w:r>
        <w:r w:rsidR="00817132">
          <w:rPr>
            <w:noProof/>
            <w:webHidden/>
          </w:rPr>
        </w:r>
        <w:r w:rsidR="00817132">
          <w:rPr>
            <w:noProof/>
            <w:webHidden/>
          </w:rPr>
          <w:fldChar w:fldCharType="separate"/>
        </w:r>
        <w:r w:rsidR="00817132">
          <w:rPr>
            <w:noProof/>
            <w:webHidden/>
          </w:rPr>
          <w:t>32</w:t>
        </w:r>
        <w:r w:rsidR="00817132">
          <w:rPr>
            <w:noProof/>
            <w:webHidden/>
          </w:rPr>
          <w:fldChar w:fldCharType="end"/>
        </w:r>
      </w:hyperlink>
    </w:p>
    <w:p w14:paraId="352DAA8E" w14:textId="411FF99B" w:rsidR="00817132" w:rsidRDefault="00E2118A">
      <w:pPr>
        <w:pStyle w:val="ndice2"/>
        <w:tabs>
          <w:tab w:val="left" w:pos="800"/>
        </w:tabs>
        <w:rPr>
          <w:rFonts w:asciiTheme="minorHAnsi" w:eastAsiaTheme="minorEastAsia" w:hAnsiTheme="minorHAnsi" w:cstheme="minorBidi"/>
          <w:noProof/>
          <w:sz w:val="22"/>
          <w:szCs w:val="22"/>
        </w:rPr>
      </w:pPr>
      <w:hyperlink w:anchor="_Toc75031116" w:history="1">
        <w:r w:rsidR="00817132" w:rsidRPr="003215D9">
          <w:rPr>
            <w:rStyle w:val="Hiperligao"/>
            <w:noProof/>
          </w:rPr>
          <w:t>3.3</w:t>
        </w:r>
        <w:r w:rsidR="00817132">
          <w:rPr>
            <w:rFonts w:asciiTheme="minorHAnsi" w:eastAsiaTheme="minorEastAsia" w:hAnsiTheme="minorHAnsi" w:cstheme="minorBidi"/>
            <w:noProof/>
            <w:sz w:val="22"/>
            <w:szCs w:val="22"/>
          </w:rPr>
          <w:tab/>
        </w:r>
        <w:r w:rsidR="00817132" w:rsidRPr="003215D9">
          <w:rPr>
            <w:rStyle w:val="Hiperligao"/>
            <w:noProof/>
          </w:rPr>
          <w:t xml:space="preserve">Descrição de </w:t>
        </w:r>
        <w:r w:rsidR="00817132" w:rsidRPr="003215D9">
          <w:rPr>
            <w:rStyle w:val="Hiperligao"/>
            <w:i/>
            <w:iCs/>
            <w:noProof/>
          </w:rPr>
          <w:t>Software</w:t>
        </w:r>
        <w:r w:rsidR="00817132" w:rsidRPr="003215D9">
          <w:rPr>
            <w:rStyle w:val="Hiperligao"/>
            <w:noProof/>
          </w:rPr>
          <w:t xml:space="preserve"> e Módulos Criados</w:t>
        </w:r>
        <w:r w:rsidR="00817132">
          <w:rPr>
            <w:noProof/>
            <w:webHidden/>
          </w:rPr>
          <w:tab/>
        </w:r>
        <w:r w:rsidR="00817132">
          <w:rPr>
            <w:noProof/>
            <w:webHidden/>
          </w:rPr>
          <w:fldChar w:fldCharType="begin"/>
        </w:r>
        <w:r w:rsidR="00817132">
          <w:rPr>
            <w:noProof/>
            <w:webHidden/>
          </w:rPr>
          <w:instrText xml:space="preserve"> PAGEREF _Toc75031116 \h </w:instrText>
        </w:r>
        <w:r w:rsidR="00817132">
          <w:rPr>
            <w:noProof/>
            <w:webHidden/>
          </w:rPr>
        </w:r>
        <w:r w:rsidR="00817132">
          <w:rPr>
            <w:noProof/>
            <w:webHidden/>
          </w:rPr>
          <w:fldChar w:fldCharType="separate"/>
        </w:r>
        <w:r w:rsidR="00817132">
          <w:rPr>
            <w:noProof/>
            <w:webHidden/>
          </w:rPr>
          <w:t>33</w:t>
        </w:r>
        <w:r w:rsidR="00817132">
          <w:rPr>
            <w:noProof/>
            <w:webHidden/>
          </w:rPr>
          <w:fldChar w:fldCharType="end"/>
        </w:r>
      </w:hyperlink>
    </w:p>
    <w:p w14:paraId="33F4D1F8" w14:textId="5D596EF7" w:rsidR="00817132" w:rsidRDefault="00E2118A">
      <w:pPr>
        <w:pStyle w:val="ndice3"/>
        <w:rPr>
          <w:rFonts w:asciiTheme="minorHAnsi" w:eastAsiaTheme="minorEastAsia" w:hAnsiTheme="minorHAnsi" w:cstheme="minorBidi"/>
          <w:iCs w:val="0"/>
          <w:noProof/>
          <w:sz w:val="22"/>
          <w:szCs w:val="22"/>
        </w:rPr>
      </w:pPr>
      <w:hyperlink w:anchor="_Toc75031117" w:history="1">
        <w:r w:rsidR="00817132" w:rsidRPr="003215D9">
          <w:rPr>
            <w:rStyle w:val="Hiperligao"/>
            <w:noProof/>
          </w:rPr>
          <w:t>3.3.1</w:t>
        </w:r>
        <w:r w:rsidR="00817132">
          <w:rPr>
            <w:rFonts w:asciiTheme="minorHAnsi" w:eastAsiaTheme="minorEastAsia" w:hAnsiTheme="minorHAnsi" w:cstheme="minorBidi"/>
            <w:iCs w:val="0"/>
            <w:noProof/>
            <w:sz w:val="22"/>
            <w:szCs w:val="22"/>
          </w:rPr>
          <w:tab/>
        </w:r>
        <w:r w:rsidR="00817132" w:rsidRPr="003215D9">
          <w:rPr>
            <w:rStyle w:val="Hiperligao"/>
            <w:noProof/>
          </w:rPr>
          <w:t>Módulos</w:t>
        </w:r>
        <w:r w:rsidR="00817132" w:rsidRPr="003215D9">
          <w:rPr>
            <w:rStyle w:val="Hiperligao"/>
            <w:i/>
            <w:noProof/>
          </w:rPr>
          <w:t xml:space="preserve"> </w:t>
        </w:r>
        <w:r w:rsidR="00817132" w:rsidRPr="003215D9">
          <w:rPr>
            <w:rStyle w:val="Hiperligao"/>
            <w:noProof/>
          </w:rPr>
          <w:t>Criados</w:t>
        </w:r>
        <w:r w:rsidR="00817132">
          <w:rPr>
            <w:noProof/>
            <w:webHidden/>
          </w:rPr>
          <w:tab/>
        </w:r>
        <w:r w:rsidR="00817132">
          <w:rPr>
            <w:noProof/>
            <w:webHidden/>
          </w:rPr>
          <w:fldChar w:fldCharType="begin"/>
        </w:r>
        <w:r w:rsidR="00817132">
          <w:rPr>
            <w:noProof/>
            <w:webHidden/>
          </w:rPr>
          <w:instrText xml:space="preserve"> PAGEREF _Toc75031117 \h </w:instrText>
        </w:r>
        <w:r w:rsidR="00817132">
          <w:rPr>
            <w:noProof/>
            <w:webHidden/>
          </w:rPr>
        </w:r>
        <w:r w:rsidR="00817132">
          <w:rPr>
            <w:noProof/>
            <w:webHidden/>
          </w:rPr>
          <w:fldChar w:fldCharType="separate"/>
        </w:r>
        <w:r w:rsidR="00817132">
          <w:rPr>
            <w:noProof/>
            <w:webHidden/>
          </w:rPr>
          <w:t>33</w:t>
        </w:r>
        <w:r w:rsidR="00817132">
          <w:rPr>
            <w:noProof/>
            <w:webHidden/>
          </w:rPr>
          <w:fldChar w:fldCharType="end"/>
        </w:r>
      </w:hyperlink>
    </w:p>
    <w:p w14:paraId="5227DC67" w14:textId="2F2CC763" w:rsidR="00817132" w:rsidRDefault="00E2118A">
      <w:pPr>
        <w:pStyle w:val="ndice3"/>
        <w:rPr>
          <w:rFonts w:asciiTheme="minorHAnsi" w:eastAsiaTheme="minorEastAsia" w:hAnsiTheme="minorHAnsi" w:cstheme="minorBidi"/>
          <w:iCs w:val="0"/>
          <w:noProof/>
          <w:sz w:val="22"/>
          <w:szCs w:val="22"/>
        </w:rPr>
      </w:pPr>
      <w:hyperlink w:anchor="_Toc75031118" w:history="1">
        <w:r w:rsidR="00817132" w:rsidRPr="003215D9">
          <w:rPr>
            <w:rStyle w:val="Hiperligao"/>
            <w:noProof/>
          </w:rPr>
          <w:t>3.3.2</w:t>
        </w:r>
        <w:r w:rsidR="00817132">
          <w:rPr>
            <w:rFonts w:asciiTheme="minorHAnsi" w:eastAsiaTheme="minorEastAsia" w:hAnsiTheme="minorHAnsi" w:cstheme="minorBidi"/>
            <w:iCs w:val="0"/>
            <w:noProof/>
            <w:sz w:val="22"/>
            <w:szCs w:val="22"/>
          </w:rPr>
          <w:tab/>
        </w:r>
        <w:r w:rsidR="00817132" w:rsidRPr="003215D9">
          <w:rPr>
            <w:rStyle w:val="Hiperligao"/>
            <w:noProof/>
          </w:rPr>
          <w:t>Circuito de Controlo</w:t>
        </w:r>
        <w:r w:rsidR="00817132">
          <w:rPr>
            <w:noProof/>
            <w:webHidden/>
          </w:rPr>
          <w:tab/>
        </w:r>
        <w:r w:rsidR="00817132">
          <w:rPr>
            <w:noProof/>
            <w:webHidden/>
          </w:rPr>
          <w:fldChar w:fldCharType="begin"/>
        </w:r>
        <w:r w:rsidR="00817132">
          <w:rPr>
            <w:noProof/>
            <w:webHidden/>
          </w:rPr>
          <w:instrText xml:space="preserve"> PAGEREF _Toc75031118 \h </w:instrText>
        </w:r>
        <w:r w:rsidR="00817132">
          <w:rPr>
            <w:noProof/>
            <w:webHidden/>
          </w:rPr>
        </w:r>
        <w:r w:rsidR="00817132">
          <w:rPr>
            <w:noProof/>
            <w:webHidden/>
          </w:rPr>
          <w:fldChar w:fldCharType="separate"/>
        </w:r>
        <w:r w:rsidR="00817132">
          <w:rPr>
            <w:noProof/>
            <w:webHidden/>
          </w:rPr>
          <w:t>40</w:t>
        </w:r>
        <w:r w:rsidR="00817132">
          <w:rPr>
            <w:noProof/>
            <w:webHidden/>
          </w:rPr>
          <w:fldChar w:fldCharType="end"/>
        </w:r>
      </w:hyperlink>
    </w:p>
    <w:p w14:paraId="5E3F35EE" w14:textId="6912F6F0" w:rsidR="00817132" w:rsidRDefault="00E2118A">
      <w:pPr>
        <w:pStyle w:val="ndice4"/>
        <w:tabs>
          <w:tab w:val="left" w:pos="1400"/>
          <w:tab w:val="right" w:leader="dot" w:pos="9061"/>
        </w:tabs>
        <w:rPr>
          <w:rFonts w:asciiTheme="minorHAnsi" w:eastAsiaTheme="minorEastAsia" w:hAnsiTheme="minorHAnsi" w:cstheme="minorBidi"/>
          <w:noProof/>
          <w:sz w:val="22"/>
          <w:szCs w:val="22"/>
        </w:rPr>
      </w:pPr>
      <w:hyperlink w:anchor="_Toc75031119" w:history="1">
        <w:r w:rsidR="00817132" w:rsidRPr="003215D9">
          <w:rPr>
            <w:rStyle w:val="Hiperligao"/>
            <w:rFonts w:ascii="NewsGotT" w:hAnsi="NewsGotT"/>
            <w:noProof/>
          </w:rPr>
          <w:t>3.3.2.1</w:t>
        </w:r>
        <w:r w:rsidR="00817132">
          <w:rPr>
            <w:rFonts w:asciiTheme="minorHAnsi" w:eastAsiaTheme="minorEastAsia" w:hAnsiTheme="minorHAnsi" w:cstheme="minorBidi"/>
            <w:noProof/>
            <w:sz w:val="22"/>
            <w:szCs w:val="22"/>
          </w:rPr>
          <w:tab/>
        </w:r>
        <w:r w:rsidR="00817132" w:rsidRPr="003215D9">
          <w:rPr>
            <w:rStyle w:val="Hiperligao"/>
            <w:rFonts w:ascii="NewsGotT" w:hAnsi="NewsGotT"/>
            <w:noProof/>
          </w:rPr>
          <w:t>O que é um Controlador?</w:t>
        </w:r>
        <w:r w:rsidR="00817132">
          <w:rPr>
            <w:noProof/>
            <w:webHidden/>
          </w:rPr>
          <w:tab/>
        </w:r>
        <w:r w:rsidR="00817132">
          <w:rPr>
            <w:noProof/>
            <w:webHidden/>
          </w:rPr>
          <w:fldChar w:fldCharType="begin"/>
        </w:r>
        <w:r w:rsidR="00817132">
          <w:rPr>
            <w:noProof/>
            <w:webHidden/>
          </w:rPr>
          <w:instrText xml:space="preserve"> PAGEREF _Toc75031119 \h </w:instrText>
        </w:r>
        <w:r w:rsidR="00817132">
          <w:rPr>
            <w:noProof/>
            <w:webHidden/>
          </w:rPr>
        </w:r>
        <w:r w:rsidR="00817132">
          <w:rPr>
            <w:noProof/>
            <w:webHidden/>
          </w:rPr>
          <w:fldChar w:fldCharType="separate"/>
        </w:r>
        <w:r w:rsidR="00817132">
          <w:rPr>
            <w:noProof/>
            <w:webHidden/>
          </w:rPr>
          <w:t>40</w:t>
        </w:r>
        <w:r w:rsidR="00817132">
          <w:rPr>
            <w:noProof/>
            <w:webHidden/>
          </w:rPr>
          <w:fldChar w:fldCharType="end"/>
        </w:r>
      </w:hyperlink>
    </w:p>
    <w:p w14:paraId="3A04D57C" w14:textId="42B83123" w:rsidR="00817132" w:rsidRDefault="00E2118A">
      <w:pPr>
        <w:pStyle w:val="ndice4"/>
        <w:tabs>
          <w:tab w:val="left" w:pos="1400"/>
          <w:tab w:val="right" w:leader="dot" w:pos="9061"/>
        </w:tabs>
        <w:rPr>
          <w:rFonts w:asciiTheme="minorHAnsi" w:eastAsiaTheme="minorEastAsia" w:hAnsiTheme="minorHAnsi" w:cstheme="minorBidi"/>
          <w:noProof/>
          <w:sz w:val="22"/>
          <w:szCs w:val="22"/>
        </w:rPr>
      </w:pPr>
      <w:hyperlink w:anchor="_Toc75031120" w:history="1">
        <w:r w:rsidR="00817132" w:rsidRPr="003215D9">
          <w:rPr>
            <w:rStyle w:val="Hiperligao"/>
            <w:rFonts w:ascii="NewsGotT" w:hAnsi="NewsGotT"/>
            <w:noProof/>
          </w:rPr>
          <w:t>3.3.2.2</w:t>
        </w:r>
        <w:r w:rsidR="00817132">
          <w:rPr>
            <w:rFonts w:asciiTheme="minorHAnsi" w:eastAsiaTheme="minorEastAsia" w:hAnsiTheme="minorHAnsi" w:cstheme="minorBidi"/>
            <w:noProof/>
            <w:sz w:val="22"/>
            <w:szCs w:val="22"/>
          </w:rPr>
          <w:tab/>
        </w:r>
        <w:r w:rsidR="00817132" w:rsidRPr="003215D9">
          <w:rPr>
            <w:rStyle w:val="Hiperligao"/>
            <w:rFonts w:ascii="NewsGotT" w:hAnsi="NewsGotT"/>
            <w:noProof/>
          </w:rPr>
          <w:t>Análise do sistema de controlo</w:t>
        </w:r>
        <w:r w:rsidR="00817132">
          <w:rPr>
            <w:noProof/>
            <w:webHidden/>
          </w:rPr>
          <w:tab/>
        </w:r>
        <w:r w:rsidR="00817132">
          <w:rPr>
            <w:noProof/>
            <w:webHidden/>
          </w:rPr>
          <w:fldChar w:fldCharType="begin"/>
        </w:r>
        <w:r w:rsidR="00817132">
          <w:rPr>
            <w:noProof/>
            <w:webHidden/>
          </w:rPr>
          <w:instrText xml:space="preserve"> PAGEREF _Toc75031120 \h </w:instrText>
        </w:r>
        <w:r w:rsidR="00817132">
          <w:rPr>
            <w:noProof/>
            <w:webHidden/>
          </w:rPr>
        </w:r>
        <w:r w:rsidR="00817132">
          <w:rPr>
            <w:noProof/>
            <w:webHidden/>
          </w:rPr>
          <w:fldChar w:fldCharType="separate"/>
        </w:r>
        <w:r w:rsidR="00817132">
          <w:rPr>
            <w:noProof/>
            <w:webHidden/>
          </w:rPr>
          <w:t>41</w:t>
        </w:r>
        <w:r w:rsidR="00817132">
          <w:rPr>
            <w:noProof/>
            <w:webHidden/>
          </w:rPr>
          <w:fldChar w:fldCharType="end"/>
        </w:r>
      </w:hyperlink>
    </w:p>
    <w:p w14:paraId="667ED0B5" w14:textId="72A8C8AE" w:rsidR="00817132" w:rsidRDefault="00E2118A">
      <w:pPr>
        <w:pStyle w:val="ndice4"/>
        <w:tabs>
          <w:tab w:val="left" w:pos="1400"/>
          <w:tab w:val="right" w:leader="dot" w:pos="9061"/>
        </w:tabs>
        <w:rPr>
          <w:rFonts w:asciiTheme="minorHAnsi" w:eastAsiaTheme="minorEastAsia" w:hAnsiTheme="minorHAnsi" w:cstheme="minorBidi"/>
          <w:noProof/>
          <w:sz w:val="22"/>
          <w:szCs w:val="22"/>
        </w:rPr>
      </w:pPr>
      <w:hyperlink w:anchor="_Toc75031121" w:history="1">
        <w:r w:rsidR="00817132" w:rsidRPr="003215D9">
          <w:rPr>
            <w:rStyle w:val="Hiperligao"/>
            <w:rFonts w:ascii="NewsGotT" w:hAnsi="NewsGotT"/>
            <w:noProof/>
          </w:rPr>
          <w:t>3.3.2.3</w:t>
        </w:r>
        <w:r w:rsidR="00817132">
          <w:rPr>
            <w:rFonts w:asciiTheme="minorHAnsi" w:eastAsiaTheme="minorEastAsia" w:hAnsiTheme="minorHAnsi" w:cstheme="minorBidi"/>
            <w:noProof/>
            <w:sz w:val="22"/>
            <w:szCs w:val="22"/>
          </w:rPr>
          <w:tab/>
        </w:r>
        <w:r w:rsidR="00817132" w:rsidRPr="003215D9">
          <w:rPr>
            <w:rStyle w:val="Hiperligao"/>
            <w:rFonts w:ascii="NewsGotT" w:hAnsi="NewsGotT"/>
            <w:noProof/>
          </w:rPr>
          <w:t>Controlador implementado</w:t>
        </w:r>
        <w:r w:rsidR="00817132">
          <w:rPr>
            <w:noProof/>
            <w:webHidden/>
          </w:rPr>
          <w:tab/>
        </w:r>
        <w:r w:rsidR="00817132">
          <w:rPr>
            <w:noProof/>
            <w:webHidden/>
          </w:rPr>
          <w:fldChar w:fldCharType="begin"/>
        </w:r>
        <w:r w:rsidR="00817132">
          <w:rPr>
            <w:noProof/>
            <w:webHidden/>
          </w:rPr>
          <w:instrText xml:space="preserve"> PAGEREF _Toc75031121 \h </w:instrText>
        </w:r>
        <w:r w:rsidR="00817132">
          <w:rPr>
            <w:noProof/>
            <w:webHidden/>
          </w:rPr>
        </w:r>
        <w:r w:rsidR="00817132">
          <w:rPr>
            <w:noProof/>
            <w:webHidden/>
          </w:rPr>
          <w:fldChar w:fldCharType="separate"/>
        </w:r>
        <w:r w:rsidR="00817132">
          <w:rPr>
            <w:noProof/>
            <w:webHidden/>
          </w:rPr>
          <w:t>43</w:t>
        </w:r>
        <w:r w:rsidR="00817132">
          <w:rPr>
            <w:noProof/>
            <w:webHidden/>
          </w:rPr>
          <w:fldChar w:fldCharType="end"/>
        </w:r>
      </w:hyperlink>
    </w:p>
    <w:p w14:paraId="2A19A7B7" w14:textId="66ADC7D1" w:rsidR="00817132" w:rsidRDefault="00E2118A">
      <w:pPr>
        <w:pStyle w:val="ndice2"/>
        <w:tabs>
          <w:tab w:val="left" w:pos="800"/>
        </w:tabs>
        <w:rPr>
          <w:rFonts w:asciiTheme="minorHAnsi" w:eastAsiaTheme="minorEastAsia" w:hAnsiTheme="minorHAnsi" w:cstheme="minorBidi"/>
          <w:noProof/>
          <w:sz w:val="22"/>
          <w:szCs w:val="22"/>
        </w:rPr>
      </w:pPr>
      <w:hyperlink w:anchor="_Toc75031122" w:history="1">
        <w:r w:rsidR="00817132" w:rsidRPr="003215D9">
          <w:rPr>
            <w:rStyle w:val="Hiperligao"/>
            <w:noProof/>
          </w:rPr>
          <w:t>3.4</w:t>
        </w:r>
        <w:r w:rsidR="00817132">
          <w:rPr>
            <w:rFonts w:asciiTheme="minorHAnsi" w:eastAsiaTheme="minorEastAsia" w:hAnsiTheme="minorHAnsi" w:cstheme="minorBidi"/>
            <w:noProof/>
            <w:sz w:val="22"/>
            <w:szCs w:val="22"/>
          </w:rPr>
          <w:tab/>
        </w:r>
        <w:r w:rsidR="00817132" w:rsidRPr="003215D9">
          <w:rPr>
            <w:rStyle w:val="Hiperligao"/>
            <w:noProof/>
          </w:rPr>
          <w:t>Simulações</w:t>
        </w:r>
        <w:r w:rsidR="00817132">
          <w:rPr>
            <w:noProof/>
            <w:webHidden/>
          </w:rPr>
          <w:tab/>
        </w:r>
        <w:r w:rsidR="00817132">
          <w:rPr>
            <w:noProof/>
            <w:webHidden/>
          </w:rPr>
          <w:fldChar w:fldCharType="begin"/>
        </w:r>
        <w:r w:rsidR="00817132">
          <w:rPr>
            <w:noProof/>
            <w:webHidden/>
          </w:rPr>
          <w:instrText xml:space="preserve"> PAGEREF _Toc75031122 \h </w:instrText>
        </w:r>
        <w:r w:rsidR="00817132">
          <w:rPr>
            <w:noProof/>
            <w:webHidden/>
          </w:rPr>
        </w:r>
        <w:r w:rsidR="00817132">
          <w:rPr>
            <w:noProof/>
            <w:webHidden/>
          </w:rPr>
          <w:fldChar w:fldCharType="separate"/>
        </w:r>
        <w:r w:rsidR="00817132">
          <w:rPr>
            <w:noProof/>
            <w:webHidden/>
          </w:rPr>
          <w:t>46</w:t>
        </w:r>
        <w:r w:rsidR="00817132">
          <w:rPr>
            <w:noProof/>
            <w:webHidden/>
          </w:rPr>
          <w:fldChar w:fldCharType="end"/>
        </w:r>
      </w:hyperlink>
    </w:p>
    <w:p w14:paraId="3543E9E7" w14:textId="48B2130A" w:rsidR="00817132" w:rsidRDefault="00E2118A">
      <w:pPr>
        <w:pStyle w:val="ndice1"/>
        <w:rPr>
          <w:rFonts w:asciiTheme="minorHAnsi" w:eastAsiaTheme="minorEastAsia" w:hAnsiTheme="minorHAnsi" w:cstheme="minorBidi"/>
          <w:bCs w:val="0"/>
          <w:noProof/>
          <w:sz w:val="22"/>
          <w:szCs w:val="22"/>
        </w:rPr>
      </w:pPr>
      <w:hyperlink w:anchor="_Toc75031123" w:history="1">
        <w:r w:rsidR="00817132" w:rsidRPr="003215D9">
          <w:rPr>
            <w:rStyle w:val="Hiperligao"/>
            <w:noProof/>
          </w:rPr>
          <w:t>Capítulo 4 Lista de Componentes</w:t>
        </w:r>
        <w:r w:rsidR="00817132">
          <w:rPr>
            <w:noProof/>
            <w:webHidden/>
          </w:rPr>
          <w:tab/>
        </w:r>
        <w:r w:rsidR="00817132">
          <w:rPr>
            <w:noProof/>
            <w:webHidden/>
          </w:rPr>
          <w:fldChar w:fldCharType="begin"/>
        </w:r>
        <w:r w:rsidR="00817132">
          <w:rPr>
            <w:noProof/>
            <w:webHidden/>
          </w:rPr>
          <w:instrText xml:space="preserve"> PAGEREF _Toc75031123 \h </w:instrText>
        </w:r>
        <w:r w:rsidR="00817132">
          <w:rPr>
            <w:noProof/>
            <w:webHidden/>
          </w:rPr>
        </w:r>
        <w:r w:rsidR="00817132">
          <w:rPr>
            <w:noProof/>
            <w:webHidden/>
          </w:rPr>
          <w:fldChar w:fldCharType="separate"/>
        </w:r>
        <w:r w:rsidR="00817132">
          <w:rPr>
            <w:noProof/>
            <w:webHidden/>
          </w:rPr>
          <w:t>47</w:t>
        </w:r>
        <w:r w:rsidR="00817132">
          <w:rPr>
            <w:noProof/>
            <w:webHidden/>
          </w:rPr>
          <w:fldChar w:fldCharType="end"/>
        </w:r>
      </w:hyperlink>
    </w:p>
    <w:p w14:paraId="09711545" w14:textId="56AB9BC1" w:rsidR="00817132" w:rsidRDefault="00E2118A">
      <w:pPr>
        <w:pStyle w:val="ndice1"/>
        <w:rPr>
          <w:rFonts w:asciiTheme="minorHAnsi" w:eastAsiaTheme="minorEastAsia" w:hAnsiTheme="minorHAnsi" w:cstheme="minorBidi"/>
          <w:bCs w:val="0"/>
          <w:noProof/>
          <w:sz w:val="22"/>
          <w:szCs w:val="22"/>
        </w:rPr>
      </w:pPr>
      <w:hyperlink w:anchor="_Toc75031124" w:history="1">
        <w:r w:rsidR="00817132" w:rsidRPr="003215D9">
          <w:rPr>
            <w:rStyle w:val="Hiperligao"/>
            <w:noProof/>
          </w:rPr>
          <w:t>Capítulo 5 Circuito Mecânico Implementado</w:t>
        </w:r>
        <w:r w:rsidR="00817132">
          <w:rPr>
            <w:noProof/>
            <w:webHidden/>
          </w:rPr>
          <w:tab/>
        </w:r>
        <w:r w:rsidR="00817132">
          <w:rPr>
            <w:noProof/>
            <w:webHidden/>
          </w:rPr>
          <w:fldChar w:fldCharType="begin"/>
        </w:r>
        <w:r w:rsidR="00817132">
          <w:rPr>
            <w:noProof/>
            <w:webHidden/>
          </w:rPr>
          <w:instrText xml:space="preserve"> PAGEREF _Toc75031124 \h </w:instrText>
        </w:r>
        <w:r w:rsidR="00817132">
          <w:rPr>
            <w:noProof/>
            <w:webHidden/>
          </w:rPr>
        </w:r>
        <w:r w:rsidR="00817132">
          <w:rPr>
            <w:noProof/>
            <w:webHidden/>
          </w:rPr>
          <w:fldChar w:fldCharType="separate"/>
        </w:r>
        <w:r w:rsidR="00817132">
          <w:rPr>
            <w:noProof/>
            <w:webHidden/>
          </w:rPr>
          <w:t>53</w:t>
        </w:r>
        <w:r w:rsidR="00817132">
          <w:rPr>
            <w:noProof/>
            <w:webHidden/>
          </w:rPr>
          <w:fldChar w:fldCharType="end"/>
        </w:r>
      </w:hyperlink>
    </w:p>
    <w:p w14:paraId="52499D15" w14:textId="1E4FDEF1" w:rsidR="00817132" w:rsidRDefault="00E2118A">
      <w:pPr>
        <w:pStyle w:val="ndice1"/>
        <w:rPr>
          <w:rFonts w:asciiTheme="minorHAnsi" w:eastAsiaTheme="minorEastAsia" w:hAnsiTheme="minorHAnsi" w:cstheme="minorBidi"/>
          <w:bCs w:val="0"/>
          <w:noProof/>
          <w:sz w:val="22"/>
          <w:szCs w:val="22"/>
        </w:rPr>
      </w:pPr>
      <w:hyperlink w:anchor="_Toc75031125" w:history="1">
        <w:r w:rsidR="00817132" w:rsidRPr="003215D9">
          <w:rPr>
            <w:rStyle w:val="Hiperligao"/>
            <w:noProof/>
          </w:rPr>
          <w:t>Capítulo 6 Resultados Experimentais</w:t>
        </w:r>
        <w:r w:rsidR="00817132">
          <w:rPr>
            <w:noProof/>
            <w:webHidden/>
          </w:rPr>
          <w:tab/>
        </w:r>
        <w:r w:rsidR="00817132">
          <w:rPr>
            <w:noProof/>
            <w:webHidden/>
          </w:rPr>
          <w:fldChar w:fldCharType="begin"/>
        </w:r>
        <w:r w:rsidR="00817132">
          <w:rPr>
            <w:noProof/>
            <w:webHidden/>
          </w:rPr>
          <w:instrText xml:space="preserve"> PAGEREF _Toc75031125 \h </w:instrText>
        </w:r>
        <w:r w:rsidR="00817132">
          <w:rPr>
            <w:noProof/>
            <w:webHidden/>
          </w:rPr>
        </w:r>
        <w:r w:rsidR="00817132">
          <w:rPr>
            <w:noProof/>
            <w:webHidden/>
          </w:rPr>
          <w:fldChar w:fldCharType="separate"/>
        </w:r>
        <w:r w:rsidR="00817132">
          <w:rPr>
            <w:noProof/>
            <w:webHidden/>
          </w:rPr>
          <w:t>57</w:t>
        </w:r>
        <w:r w:rsidR="00817132">
          <w:rPr>
            <w:noProof/>
            <w:webHidden/>
          </w:rPr>
          <w:fldChar w:fldCharType="end"/>
        </w:r>
      </w:hyperlink>
    </w:p>
    <w:p w14:paraId="6D1BFE20" w14:textId="186AB2C4" w:rsidR="00817132" w:rsidRDefault="00E2118A">
      <w:pPr>
        <w:pStyle w:val="ndice1"/>
        <w:rPr>
          <w:rFonts w:asciiTheme="minorHAnsi" w:eastAsiaTheme="minorEastAsia" w:hAnsiTheme="minorHAnsi" w:cstheme="minorBidi"/>
          <w:bCs w:val="0"/>
          <w:noProof/>
          <w:sz w:val="22"/>
          <w:szCs w:val="22"/>
        </w:rPr>
      </w:pPr>
      <w:hyperlink w:anchor="_Toc75031126" w:history="1">
        <w:r w:rsidR="00817132" w:rsidRPr="003215D9">
          <w:rPr>
            <w:rStyle w:val="Hiperligao"/>
            <w:noProof/>
          </w:rPr>
          <w:t>Capítulo 7 Análise do Produto</w:t>
        </w:r>
        <w:r w:rsidR="00817132">
          <w:rPr>
            <w:noProof/>
            <w:webHidden/>
          </w:rPr>
          <w:tab/>
        </w:r>
        <w:r w:rsidR="00817132">
          <w:rPr>
            <w:noProof/>
            <w:webHidden/>
          </w:rPr>
          <w:fldChar w:fldCharType="begin"/>
        </w:r>
        <w:r w:rsidR="00817132">
          <w:rPr>
            <w:noProof/>
            <w:webHidden/>
          </w:rPr>
          <w:instrText xml:space="preserve"> PAGEREF _Toc75031126 \h </w:instrText>
        </w:r>
        <w:r w:rsidR="00817132">
          <w:rPr>
            <w:noProof/>
            <w:webHidden/>
          </w:rPr>
        </w:r>
        <w:r w:rsidR="00817132">
          <w:rPr>
            <w:noProof/>
            <w:webHidden/>
          </w:rPr>
          <w:fldChar w:fldCharType="separate"/>
        </w:r>
        <w:r w:rsidR="00817132">
          <w:rPr>
            <w:noProof/>
            <w:webHidden/>
          </w:rPr>
          <w:t>59</w:t>
        </w:r>
        <w:r w:rsidR="00817132">
          <w:rPr>
            <w:noProof/>
            <w:webHidden/>
          </w:rPr>
          <w:fldChar w:fldCharType="end"/>
        </w:r>
      </w:hyperlink>
    </w:p>
    <w:p w14:paraId="65F1071C" w14:textId="7B1036E8" w:rsidR="00817132" w:rsidRDefault="00E2118A">
      <w:pPr>
        <w:pStyle w:val="ndice2"/>
        <w:tabs>
          <w:tab w:val="left" w:pos="800"/>
        </w:tabs>
        <w:rPr>
          <w:rFonts w:asciiTheme="minorHAnsi" w:eastAsiaTheme="minorEastAsia" w:hAnsiTheme="minorHAnsi" w:cstheme="minorBidi"/>
          <w:noProof/>
          <w:sz w:val="22"/>
          <w:szCs w:val="22"/>
        </w:rPr>
      </w:pPr>
      <w:hyperlink w:anchor="_Toc75031127" w:history="1">
        <w:r w:rsidR="00817132" w:rsidRPr="003215D9">
          <w:rPr>
            <w:rStyle w:val="Hiperligao"/>
            <w:noProof/>
          </w:rPr>
          <w:t>7.1</w:t>
        </w:r>
        <w:r w:rsidR="00817132">
          <w:rPr>
            <w:rFonts w:asciiTheme="minorHAnsi" w:eastAsiaTheme="minorEastAsia" w:hAnsiTheme="minorHAnsi" w:cstheme="minorBidi"/>
            <w:noProof/>
            <w:sz w:val="22"/>
            <w:szCs w:val="22"/>
          </w:rPr>
          <w:tab/>
        </w:r>
        <w:r w:rsidR="00817132" w:rsidRPr="003215D9">
          <w:rPr>
            <w:rStyle w:val="Hiperligao"/>
            <w:noProof/>
          </w:rPr>
          <w:t>Introdução</w:t>
        </w:r>
        <w:r w:rsidR="00817132">
          <w:rPr>
            <w:noProof/>
            <w:webHidden/>
          </w:rPr>
          <w:tab/>
        </w:r>
        <w:r w:rsidR="00817132">
          <w:rPr>
            <w:noProof/>
            <w:webHidden/>
          </w:rPr>
          <w:fldChar w:fldCharType="begin"/>
        </w:r>
        <w:r w:rsidR="00817132">
          <w:rPr>
            <w:noProof/>
            <w:webHidden/>
          </w:rPr>
          <w:instrText xml:space="preserve"> PAGEREF _Toc75031127 \h </w:instrText>
        </w:r>
        <w:r w:rsidR="00817132">
          <w:rPr>
            <w:noProof/>
            <w:webHidden/>
          </w:rPr>
        </w:r>
        <w:r w:rsidR="00817132">
          <w:rPr>
            <w:noProof/>
            <w:webHidden/>
          </w:rPr>
          <w:fldChar w:fldCharType="separate"/>
        </w:r>
        <w:r w:rsidR="00817132">
          <w:rPr>
            <w:noProof/>
            <w:webHidden/>
          </w:rPr>
          <w:t>59</w:t>
        </w:r>
        <w:r w:rsidR="00817132">
          <w:rPr>
            <w:noProof/>
            <w:webHidden/>
          </w:rPr>
          <w:fldChar w:fldCharType="end"/>
        </w:r>
      </w:hyperlink>
    </w:p>
    <w:p w14:paraId="6AAAB62E" w14:textId="73E6FED1" w:rsidR="00817132" w:rsidRDefault="00E2118A">
      <w:pPr>
        <w:pStyle w:val="ndice2"/>
        <w:tabs>
          <w:tab w:val="left" w:pos="800"/>
        </w:tabs>
        <w:rPr>
          <w:rFonts w:asciiTheme="minorHAnsi" w:eastAsiaTheme="minorEastAsia" w:hAnsiTheme="minorHAnsi" w:cstheme="minorBidi"/>
          <w:noProof/>
          <w:sz w:val="22"/>
          <w:szCs w:val="22"/>
        </w:rPr>
      </w:pPr>
      <w:hyperlink w:anchor="_Toc75031128" w:history="1">
        <w:r w:rsidR="00817132" w:rsidRPr="003215D9">
          <w:rPr>
            <w:rStyle w:val="Hiperligao"/>
            <w:noProof/>
          </w:rPr>
          <w:t>7.2</w:t>
        </w:r>
        <w:r w:rsidR="00817132">
          <w:rPr>
            <w:rFonts w:asciiTheme="minorHAnsi" w:eastAsiaTheme="minorEastAsia" w:hAnsiTheme="minorHAnsi" w:cstheme="minorBidi"/>
            <w:noProof/>
            <w:sz w:val="22"/>
            <w:szCs w:val="22"/>
          </w:rPr>
          <w:tab/>
        </w:r>
        <w:r w:rsidR="00817132" w:rsidRPr="003215D9">
          <w:rPr>
            <w:rStyle w:val="Hiperligao"/>
            <w:noProof/>
          </w:rPr>
          <w:t>Fiabilidade</w:t>
        </w:r>
        <w:r w:rsidR="00817132">
          <w:rPr>
            <w:noProof/>
            <w:webHidden/>
          </w:rPr>
          <w:tab/>
        </w:r>
        <w:r w:rsidR="00817132">
          <w:rPr>
            <w:noProof/>
            <w:webHidden/>
          </w:rPr>
          <w:fldChar w:fldCharType="begin"/>
        </w:r>
        <w:r w:rsidR="00817132">
          <w:rPr>
            <w:noProof/>
            <w:webHidden/>
          </w:rPr>
          <w:instrText xml:space="preserve"> PAGEREF _Toc75031128 \h </w:instrText>
        </w:r>
        <w:r w:rsidR="00817132">
          <w:rPr>
            <w:noProof/>
            <w:webHidden/>
          </w:rPr>
        </w:r>
        <w:r w:rsidR="00817132">
          <w:rPr>
            <w:noProof/>
            <w:webHidden/>
          </w:rPr>
          <w:fldChar w:fldCharType="separate"/>
        </w:r>
        <w:r w:rsidR="00817132">
          <w:rPr>
            <w:noProof/>
            <w:webHidden/>
          </w:rPr>
          <w:t>59</w:t>
        </w:r>
        <w:r w:rsidR="00817132">
          <w:rPr>
            <w:noProof/>
            <w:webHidden/>
          </w:rPr>
          <w:fldChar w:fldCharType="end"/>
        </w:r>
      </w:hyperlink>
    </w:p>
    <w:p w14:paraId="321BE9F7" w14:textId="5CFBBFCD" w:rsidR="00817132" w:rsidRDefault="00E2118A">
      <w:pPr>
        <w:pStyle w:val="ndice2"/>
        <w:tabs>
          <w:tab w:val="left" w:pos="800"/>
        </w:tabs>
        <w:rPr>
          <w:rFonts w:asciiTheme="minorHAnsi" w:eastAsiaTheme="minorEastAsia" w:hAnsiTheme="minorHAnsi" w:cstheme="minorBidi"/>
          <w:noProof/>
          <w:sz w:val="22"/>
          <w:szCs w:val="22"/>
        </w:rPr>
      </w:pPr>
      <w:hyperlink w:anchor="_Toc75031129" w:history="1">
        <w:r w:rsidR="00817132" w:rsidRPr="003215D9">
          <w:rPr>
            <w:rStyle w:val="Hiperligao"/>
            <w:noProof/>
          </w:rPr>
          <w:t>7.3</w:t>
        </w:r>
        <w:r w:rsidR="00817132">
          <w:rPr>
            <w:rFonts w:asciiTheme="minorHAnsi" w:eastAsiaTheme="minorEastAsia" w:hAnsiTheme="minorHAnsi" w:cstheme="minorBidi"/>
            <w:noProof/>
            <w:sz w:val="22"/>
            <w:szCs w:val="22"/>
          </w:rPr>
          <w:tab/>
        </w:r>
        <w:r w:rsidR="00817132" w:rsidRPr="003215D9">
          <w:rPr>
            <w:rStyle w:val="Hiperligao"/>
            <w:noProof/>
          </w:rPr>
          <w:t>Segurança</w:t>
        </w:r>
        <w:r w:rsidR="00817132">
          <w:rPr>
            <w:noProof/>
            <w:webHidden/>
          </w:rPr>
          <w:tab/>
        </w:r>
        <w:r w:rsidR="00817132">
          <w:rPr>
            <w:noProof/>
            <w:webHidden/>
          </w:rPr>
          <w:fldChar w:fldCharType="begin"/>
        </w:r>
        <w:r w:rsidR="00817132">
          <w:rPr>
            <w:noProof/>
            <w:webHidden/>
          </w:rPr>
          <w:instrText xml:space="preserve"> PAGEREF _Toc75031129 \h </w:instrText>
        </w:r>
        <w:r w:rsidR="00817132">
          <w:rPr>
            <w:noProof/>
            <w:webHidden/>
          </w:rPr>
        </w:r>
        <w:r w:rsidR="00817132">
          <w:rPr>
            <w:noProof/>
            <w:webHidden/>
          </w:rPr>
          <w:fldChar w:fldCharType="separate"/>
        </w:r>
        <w:r w:rsidR="00817132">
          <w:rPr>
            <w:noProof/>
            <w:webHidden/>
          </w:rPr>
          <w:t>60</w:t>
        </w:r>
        <w:r w:rsidR="00817132">
          <w:rPr>
            <w:noProof/>
            <w:webHidden/>
          </w:rPr>
          <w:fldChar w:fldCharType="end"/>
        </w:r>
      </w:hyperlink>
    </w:p>
    <w:p w14:paraId="73EB67BE" w14:textId="70B7BDC5" w:rsidR="00817132" w:rsidRDefault="00E2118A">
      <w:pPr>
        <w:pStyle w:val="ndice2"/>
        <w:tabs>
          <w:tab w:val="left" w:pos="800"/>
        </w:tabs>
        <w:rPr>
          <w:rFonts w:asciiTheme="minorHAnsi" w:eastAsiaTheme="minorEastAsia" w:hAnsiTheme="minorHAnsi" w:cstheme="minorBidi"/>
          <w:noProof/>
          <w:sz w:val="22"/>
          <w:szCs w:val="22"/>
        </w:rPr>
      </w:pPr>
      <w:hyperlink w:anchor="_Toc75031130" w:history="1">
        <w:r w:rsidR="00817132" w:rsidRPr="003215D9">
          <w:rPr>
            <w:rStyle w:val="Hiperligao"/>
            <w:noProof/>
          </w:rPr>
          <w:t>7.4</w:t>
        </w:r>
        <w:r w:rsidR="00817132">
          <w:rPr>
            <w:rFonts w:asciiTheme="minorHAnsi" w:eastAsiaTheme="minorEastAsia" w:hAnsiTheme="minorHAnsi" w:cstheme="minorBidi"/>
            <w:noProof/>
            <w:sz w:val="22"/>
            <w:szCs w:val="22"/>
          </w:rPr>
          <w:tab/>
        </w:r>
        <w:r w:rsidR="00817132" w:rsidRPr="003215D9">
          <w:rPr>
            <w:rStyle w:val="Hiperligao"/>
            <w:noProof/>
          </w:rPr>
          <w:t>Certificação</w:t>
        </w:r>
        <w:r w:rsidR="00817132">
          <w:rPr>
            <w:noProof/>
            <w:webHidden/>
          </w:rPr>
          <w:tab/>
        </w:r>
        <w:r w:rsidR="00817132">
          <w:rPr>
            <w:noProof/>
            <w:webHidden/>
          </w:rPr>
          <w:fldChar w:fldCharType="begin"/>
        </w:r>
        <w:r w:rsidR="00817132">
          <w:rPr>
            <w:noProof/>
            <w:webHidden/>
          </w:rPr>
          <w:instrText xml:space="preserve"> PAGEREF _Toc75031130 \h </w:instrText>
        </w:r>
        <w:r w:rsidR="00817132">
          <w:rPr>
            <w:noProof/>
            <w:webHidden/>
          </w:rPr>
        </w:r>
        <w:r w:rsidR="00817132">
          <w:rPr>
            <w:noProof/>
            <w:webHidden/>
          </w:rPr>
          <w:fldChar w:fldCharType="separate"/>
        </w:r>
        <w:r w:rsidR="00817132">
          <w:rPr>
            <w:noProof/>
            <w:webHidden/>
          </w:rPr>
          <w:t>61</w:t>
        </w:r>
        <w:r w:rsidR="00817132">
          <w:rPr>
            <w:noProof/>
            <w:webHidden/>
          </w:rPr>
          <w:fldChar w:fldCharType="end"/>
        </w:r>
      </w:hyperlink>
    </w:p>
    <w:p w14:paraId="28F7DB03" w14:textId="77753CDB" w:rsidR="00817132" w:rsidRDefault="00E2118A">
      <w:pPr>
        <w:pStyle w:val="ndice1"/>
        <w:rPr>
          <w:rFonts w:asciiTheme="minorHAnsi" w:eastAsiaTheme="minorEastAsia" w:hAnsiTheme="minorHAnsi" w:cstheme="minorBidi"/>
          <w:bCs w:val="0"/>
          <w:noProof/>
          <w:sz w:val="22"/>
          <w:szCs w:val="22"/>
        </w:rPr>
      </w:pPr>
      <w:hyperlink w:anchor="_Toc75031131" w:history="1">
        <w:r w:rsidR="00817132" w:rsidRPr="003215D9">
          <w:rPr>
            <w:rStyle w:val="Hiperligao"/>
            <w:noProof/>
          </w:rPr>
          <w:t>Capítulo 8 Conclusões</w:t>
        </w:r>
        <w:r w:rsidR="00817132">
          <w:rPr>
            <w:noProof/>
            <w:webHidden/>
          </w:rPr>
          <w:tab/>
        </w:r>
        <w:r w:rsidR="00817132">
          <w:rPr>
            <w:noProof/>
            <w:webHidden/>
          </w:rPr>
          <w:fldChar w:fldCharType="begin"/>
        </w:r>
        <w:r w:rsidR="00817132">
          <w:rPr>
            <w:noProof/>
            <w:webHidden/>
          </w:rPr>
          <w:instrText xml:space="preserve"> PAGEREF _Toc75031131 \h </w:instrText>
        </w:r>
        <w:r w:rsidR="00817132">
          <w:rPr>
            <w:noProof/>
            <w:webHidden/>
          </w:rPr>
        </w:r>
        <w:r w:rsidR="00817132">
          <w:rPr>
            <w:noProof/>
            <w:webHidden/>
          </w:rPr>
          <w:fldChar w:fldCharType="separate"/>
        </w:r>
        <w:r w:rsidR="00817132">
          <w:rPr>
            <w:noProof/>
            <w:webHidden/>
          </w:rPr>
          <w:t>65</w:t>
        </w:r>
        <w:r w:rsidR="00817132">
          <w:rPr>
            <w:noProof/>
            <w:webHidden/>
          </w:rPr>
          <w:fldChar w:fldCharType="end"/>
        </w:r>
      </w:hyperlink>
    </w:p>
    <w:p w14:paraId="4799C6A6" w14:textId="2597BB89" w:rsidR="00817132" w:rsidRDefault="00E2118A">
      <w:pPr>
        <w:pStyle w:val="ndice2"/>
        <w:tabs>
          <w:tab w:val="left" w:pos="800"/>
        </w:tabs>
        <w:rPr>
          <w:rFonts w:asciiTheme="minorHAnsi" w:eastAsiaTheme="minorEastAsia" w:hAnsiTheme="minorHAnsi" w:cstheme="minorBidi"/>
          <w:noProof/>
          <w:sz w:val="22"/>
          <w:szCs w:val="22"/>
        </w:rPr>
      </w:pPr>
      <w:hyperlink w:anchor="_Toc75031132" w:history="1">
        <w:r w:rsidR="00817132" w:rsidRPr="003215D9">
          <w:rPr>
            <w:rStyle w:val="Hiperligao"/>
            <w:noProof/>
          </w:rPr>
          <w:t>8.1</w:t>
        </w:r>
        <w:r w:rsidR="00817132">
          <w:rPr>
            <w:rFonts w:asciiTheme="minorHAnsi" w:eastAsiaTheme="minorEastAsia" w:hAnsiTheme="minorHAnsi" w:cstheme="minorBidi"/>
            <w:noProof/>
            <w:sz w:val="22"/>
            <w:szCs w:val="22"/>
          </w:rPr>
          <w:tab/>
        </w:r>
        <w:r w:rsidR="00817132" w:rsidRPr="003215D9">
          <w:rPr>
            <w:rStyle w:val="Hiperligao"/>
            <w:noProof/>
          </w:rPr>
          <w:t>Conclusão</w:t>
        </w:r>
        <w:r w:rsidR="00817132">
          <w:rPr>
            <w:noProof/>
            <w:webHidden/>
          </w:rPr>
          <w:tab/>
        </w:r>
        <w:r w:rsidR="00817132">
          <w:rPr>
            <w:noProof/>
            <w:webHidden/>
          </w:rPr>
          <w:fldChar w:fldCharType="begin"/>
        </w:r>
        <w:r w:rsidR="00817132">
          <w:rPr>
            <w:noProof/>
            <w:webHidden/>
          </w:rPr>
          <w:instrText xml:space="preserve"> PAGEREF _Toc75031132 \h </w:instrText>
        </w:r>
        <w:r w:rsidR="00817132">
          <w:rPr>
            <w:noProof/>
            <w:webHidden/>
          </w:rPr>
        </w:r>
        <w:r w:rsidR="00817132">
          <w:rPr>
            <w:noProof/>
            <w:webHidden/>
          </w:rPr>
          <w:fldChar w:fldCharType="separate"/>
        </w:r>
        <w:r w:rsidR="00817132">
          <w:rPr>
            <w:noProof/>
            <w:webHidden/>
          </w:rPr>
          <w:t>65</w:t>
        </w:r>
        <w:r w:rsidR="00817132">
          <w:rPr>
            <w:noProof/>
            <w:webHidden/>
          </w:rPr>
          <w:fldChar w:fldCharType="end"/>
        </w:r>
      </w:hyperlink>
    </w:p>
    <w:p w14:paraId="7166AFDC" w14:textId="2B02ED1D" w:rsidR="00817132" w:rsidRDefault="00E2118A">
      <w:pPr>
        <w:pStyle w:val="ndice2"/>
        <w:tabs>
          <w:tab w:val="left" w:pos="800"/>
        </w:tabs>
        <w:rPr>
          <w:rFonts w:asciiTheme="minorHAnsi" w:eastAsiaTheme="minorEastAsia" w:hAnsiTheme="minorHAnsi" w:cstheme="minorBidi"/>
          <w:noProof/>
          <w:sz w:val="22"/>
          <w:szCs w:val="22"/>
        </w:rPr>
      </w:pPr>
      <w:hyperlink w:anchor="_Toc75031133" w:history="1">
        <w:r w:rsidR="00817132" w:rsidRPr="003215D9">
          <w:rPr>
            <w:rStyle w:val="Hiperligao"/>
            <w:noProof/>
          </w:rPr>
          <w:t>8.2</w:t>
        </w:r>
        <w:r w:rsidR="00817132">
          <w:rPr>
            <w:rFonts w:asciiTheme="minorHAnsi" w:eastAsiaTheme="minorEastAsia" w:hAnsiTheme="minorHAnsi" w:cstheme="minorBidi"/>
            <w:noProof/>
            <w:sz w:val="22"/>
            <w:szCs w:val="22"/>
          </w:rPr>
          <w:tab/>
        </w:r>
        <w:r w:rsidR="00817132" w:rsidRPr="003215D9">
          <w:rPr>
            <w:rStyle w:val="Hiperligao"/>
            <w:noProof/>
          </w:rPr>
          <w:t>Sugestões de Trabalho Futuro</w:t>
        </w:r>
        <w:r w:rsidR="00817132">
          <w:rPr>
            <w:noProof/>
            <w:webHidden/>
          </w:rPr>
          <w:tab/>
        </w:r>
        <w:r w:rsidR="00817132">
          <w:rPr>
            <w:noProof/>
            <w:webHidden/>
          </w:rPr>
          <w:fldChar w:fldCharType="begin"/>
        </w:r>
        <w:r w:rsidR="00817132">
          <w:rPr>
            <w:noProof/>
            <w:webHidden/>
          </w:rPr>
          <w:instrText xml:space="preserve"> PAGEREF _Toc75031133 \h </w:instrText>
        </w:r>
        <w:r w:rsidR="00817132">
          <w:rPr>
            <w:noProof/>
            <w:webHidden/>
          </w:rPr>
        </w:r>
        <w:r w:rsidR="00817132">
          <w:rPr>
            <w:noProof/>
            <w:webHidden/>
          </w:rPr>
          <w:fldChar w:fldCharType="separate"/>
        </w:r>
        <w:r w:rsidR="00817132">
          <w:rPr>
            <w:noProof/>
            <w:webHidden/>
          </w:rPr>
          <w:t>66</w:t>
        </w:r>
        <w:r w:rsidR="00817132">
          <w:rPr>
            <w:noProof/>
            <w:webHidden/>
          </w:rPr>
          <w:fldChar w:fldCharType="end"/>
        </w:r>
      </w:hyperlink>
    </w:p>
    <w:p w14:paraId="0B7577CC" w14:textId="5BE8C4DA" w:rsidR="00817132" w:rsidRDefault="00E2118A">
      <w:pPr>
        <w:pStyle w:val="ndice3"/>
        <w:rPr>
          <w:rFonts w:asciiTheme="minorHAnsi" w:eastAsiaTheme="minorEastAsia" w:hAnsiTheme="minorHAnsi" w:cstheme="minorBidi"/>
          <w:iCs w:val="0"/>
          <w:noProof/>
          <w:sz w:val="22"/>
          <w:szCs w:val="22"/>
        </w:rPr>
      </w:pPr>
      <w:hyperlink w:anchor="_Toc75031134" w:history="1">
        <w:r w:rsidR="00817132" w:rsidRPr="003215D9">
          <w:rPr>
            <w:rStyle w:val="Hiperligao"/>
            <w:noProof/>
          </w:rPr>
          <w:t>8.2.1</w:t>
        </w:r>
        <w:r w:rsidR="00817132">
          <w:rPr>
            <w:rFonts w:asciiTheme="minorHAnsi" w:eastAsiaTheme="minorEastAsia" w:hAnsiTheme="minorHAnsi" w:cstheme="minorBidi"/>
            <w:iCs w:val="0"/>
            <w:noProof/>
            <w:sz w:val="22"/>
            <w:szCs w:val="22"/>
          </w:rPr>
          <w:tab/>
        </w:r>
        <w:r w:rsidR="00817132" w:rsidRPr="003215D9">
          <w:rPr>
            <w:rStyle w:val="Hiperligao"/>
            <w:noProof/>
          </w:rPr>
          <w:t>Possíveis Opções Alternativas para o Desenho dos Circuitos</w:t>
        </w:r>
        <w:r w:rsidR="00817132">
          <w:rPr>
            <w:noProof/>
            <w:webHidden/>
          </w:rPr>
          <w:tab/>
        </w:r>
        <w:r w:rsidR="00817132">
          <w:rPr>
            <w:noProof/>
            <w:webHidden/>
          </w:rPr>
          <w:fldChar w:fldCharType="begin"/>
        </w:r>
        <w:r w:rsidR="00817132">
          <w:rPr>
            <w:noProof/>
            <w:webHidden/>
          </w:rPr>
          <w:instrText xml:space="preserve"> PAGEREF _Toc75031134 \h </w:instrText>
        </w:r>
        <w:r w:rsidR="00817132">
          <w:rPr>
            <w:noProof/>
            <w:webHidden/>
          </w:rPr>
        </w:r>
        <w:r w:rsidR="00817132">
          <w:rPr>
            <w:noProof/>
            <w:webHidden/>
          </w:rPr>
          <w:fldChar w:fldCharType="separate"/>
        </w:r>
        <w:r w:rsidR="00817132">
          <w:rPr>
            <w:noProof/>
            <w:webHidden/>
          </w:rPr>
          <w:t>67</w:t>
        </w:r>
        <w:r w:rsidR="00817132">
          <w:rPr>
            <w:noProof/>
            <w:webHidden/>
          </w:rPr>
          <w:fldChar w:fldCharType="end"/>
        </w:r>
      </w:hyperlink>
    </w:p>
    <w:p w14:paraId="34817DBD" w14:textId="4C23F29A" w:rsidR="00817132" w:rsidRDefault="00E2118A">
      <w:pPr>
        <w:pStyle w:val="ndice3"/>
        <w:rPr>
          <w:rFonts w:asciiTheme="minorHAnsi" w:eastAsiaTheme="minorEastAsia" w:hAnsiTheme="minorHAnsi" w:cstheme="minorBidi"/>
          <w:iCs w:val="0"/>
          <w:noProof/>
          <w:sz w:val="22"/>
          <w:szCs w:val="22"/>
        </w:rPr>
      </w:pPr>
      <w:hyperlink w:anchor="_Toc75031135" w:history="1">
        <w:r w:rsidR="00817132" w:rsidRPr="003215D9">
          <w:rPr>
            <w:rStyle w:val="Hiperligao"/>
            <w:noProof/>
          </w:rPr>
          <w:t>8.2.2</w:t>
        </w:r>
        <w:r w:rsidR="00817132">
          <w:rPr>
            <w:rFonts w:asciiTheme="minorHAnsi" w:eastAsiaTheme="minorEastAsia" w:hAnsiTheme="minorHAnsi" w:cstheme="minorBidi"/>
            <w:iCs w:val="0"/>
            <w:noProof/>
            <w:sz w:val="22"/>
            <w:szCs w:val="22"/>
          </w:rPr>
          <w:tab/>
        </w:r>
        <w:r w:rsidR="00817132" w:rsidRPr="003215D9">
          <w:rPr>
            <w:rStyle w:val="Hiperligao"/>
            <w:noProof/>
          </w:rPr>
          <w:t>Evolução do Atual Desenho para um Sistema Baseado em Microcomputador</w:t>
        </w:r>
        <w:r w:rsidR="00817132">
          <w:rPr>
            <w:noProof/>
            <w:webHidden/>
          </w:rPr>
          <w:tab/>
        </w:r>
        <w:r w:rsidR="00817132">
          <w:rPr>
            <w:noProof/>
            <w:webHidden/>
          </w:rPr>
          <w:fldChar w:fldCharType="begin"/>
        </w:r>
        <w:r w:rsidR="00817132">
          <w:rPr>
            <w:noProof/>
            <w:webHidden/>
          </w:rPr>
          <w:instrText xml:space="preserve"> PAGEREF _Toc75031135 \h </w:instrText>
        </w:r>
        <w:r w:rsidR="00817132">
          <w:rPr>
            <w:noProof/>
            <w:webHidden/>
          </w:rPr>
        </w:r>
        <w:r w:rsidR="00817132">
          <w:rPr>
            <w:noProof/>
            <w:webHidden/>
          </w:rPr>
          <w:fldChar w:fldCharType="separate"/>
        </w:r>
        <w:r w:rsidR="00817132">
          <w:rPr>
            <w:noProof/>
            <w:webHidden/>
          </w:rPr>
          <w:t>68</w:t>
        </w:r>
        <w:r w:rsidR="00817132">
          <w:rPr>
            <w:noProof/>
            <w:webHidden/>
          </w:rPr>
          <w:fldChar w:fldCharType="end"/>
        </w:r>
      </w:hyperlink>
    </w:p>
    <w:p w14:paraId="66C19114" w14:textId="23C6DAEA" w:rsidR="00817132" w:rsidRDefault="00E2118A">
      <w:pPr>
        <w:pStyle w:val="ndice1"/>
        <w:rPr>
          <w:rFonts w:asciiTheme="minorHAnsi" w:eastAsiaTheme="minorEastAsia" w:hAnsiTheme="minorHAnsi" w:cstheme="minorBidi"/>
          <w:bCs w:val="0"/>
          <w:noProof/>
          <w:sz w:val="22"/>
          <w:szCs w:val="22"/>
        </w:rPr>
      </w:pPr>
      <w:hyperlink w:anchor="_Toc75031136" w:history="1">
        <w:r w:rsidR="00817132" w:rsidRPr="003215D9">
          <w:rPr>
            <w:rStyle w:val="Hiperligao"/>
            <w:noProof/>
          </w:rPr>
          <w:t>Referências</w:t>
        </w:r>
        <w:r w:rsidR="00817132">
          <w:rPr>
            <w:noProof/>
            <w:webHidden/>
          </w:rPr>
          <w:tab/>
        </w:r>
        <w:r w:rsidR="00817132">
          <w:rPr>
            <w:noProof/>
            <w:webHidden/>
          </w:rPr>
          <w:fldChar w:fldCharType="begin"/>
        </w:r>
        <w:r w:rsidR="00817132">
          <w:rPr>
            <w:noProof/>
            <w:webHidden/>
          </w:rPr>
          <w:instrText xml:space="preserve"> PAGEREF _Toc75031136 \h </w:instrText>
        </w:r>
        <w:r w:rsidR="00817132">
          <w:rPr>
            <w:noProof/>
            <w:webHidden/>
          </w:rPr>
        </w:r>
        <w:r w:rsidR="00817132">
          <w:rPr>
            <w:noProof/>
            <w:webHidden/>
          </w:rPr>
          <w:fldChar w:fldCharType="separate"/>
        </w:r>
        <w:r w:rsidR="00817132">
          <w:rPr>
            <w:noProof/>
            <w:webHidden/>
          </w:rPr>
          <w:t>69</w:t>
        </w:r>
        <w:r w:rsidR="00817132">
          <w:rPr>
            <w:noProof/>
            <w:webHidden/>
          </w:rPr>
          <w:fldChar w:fldCharType="end"/>
        </w:r>
      </w:hyperlink>
    </w:p>
    <w:p w14:paraId="3C99C653" w14:textId="2AE788CE" w:rsidR="0030507B" w:rsidRDefault="00875F34" w:rsidP="00C11ABF">
      <w:pPr>
        <w:pStyle w:val="ndice1"/>
        <w:sectPr w:rsidR="0030507B" w:rsidSect="0030507B">
          <w:headerReference w:type="default" r:id="rId13"/>
          <w:type w:val="oddPage"/>
          <w:pgSz w:w="11907" w:h="16840" w:code="9"/>
          <w:pgMar w:top="1134" w:right="1418" w:bottom="1134" w:left="1418" w:header="567" w:footer="57" w:gutter="0"/>
          <w:pgNumType w:chapSep="emDash"/>
          <w:cols w:space="720"/>
          <w:docGrid w:linePitch="272"/>
        </w:sectPr>
      </w:pPr>
      <w:r>
        <w:fldChar w:fldCharType="end"/>
      </w:r>
    </w:p>
    <w:p w14:paraId="4B21B31F" w14:textId="392431DD" w:rsidR="00B80600" w:rsidRPr="006139EE" w:rsidRDefault="00B80600" w:rsidP="00C11ABF">
      <w:pPr>
        <w:pStyle w:val="ndice1"/>
        <w:rPr>
          <w:sz w:val="24"/>
          <w:szCs w:val="24"/>
        </w:rPr>
      </w:pPr>
    </w:p>
    <w:p w14:paraId="11CA7C62" w14:textId="1CCE4DB0" w:rsidR="000E6366" w:rsidRPr="00B66544" w:rsidRDefault="000E6366" w:rsidP="00626C7F">
      <w:pPr>
        <w:pStyle w:val="PhDcapitulosemnumero"/>
        <w:rPr>
          <w:rFonts w:ascii="NewsGotT" w:hAnsi="NewsGotT"/>
        </w:rPr>
      </w:pPr>
      <w:bookmarkStart w:id="0" w:name="_Toc471578914"/>
      <w:bookmarkStart w:id="1" w:name="_Toc75031087"/>
      <w:r w:rsidRPr="00B66544">
        <w:rPr>
          <w:rFonts w:ascii="NewsGotT" w:hAnsi="NewsGotT"/>
        </w:rPr>
        <w:t>Lista de Figuras</w:t>
      </w:r>
      <w:bookmarkEnd w:id="0"/>
      <w:bookmarkEnd w:id="1"/>
    </w:p>
    <w:p w14:paraId="4BE4BF4C" w14:textId="3DB6D83B" w:rsidR="00817132" w:rsidRDefault="00955430">
      <w:pPr>
        <w:pStyle w:val="ndicedeilustraes"/>
        <w:tabs>
          <w:tab w:val="right" w:leader="dot" w:pos="9061"/>
        </w:tabs>
        <w:rPr>
          <w:rFonts w:asciiTheme="minorHAnsi" w:eastAsiaTheme="minorEastAsia" w:hAnsiTheme="minorHAnsi" w:cstheme="minorBidi"/>
          <w:noProof/>
          <w:sz w:val="22"/>
          <w:szCs w:val="22"/>
        </w:rPr>
      </w:pPr>
      <w:r>
        <w:fldChar w:fldCharType="begin"/>
      </w:r>
      <w:r>
        <w:instrText xml:space="preserve"> TOC \h \z \c "Figura" </w:instrText>
      </w:r>
      <w:r>
        <w:fldChar w:fldCharType="separate"/>
      </w:r>
      <w:hyperlink w:anchor="_Toc75031137" w:history="1">
        <w:r w:rsidR="00817132" w:rsidRPr="00AA5BD5">
          <w:rPr>
            <w:rStyle w:val="Hiperligao"/>
            <w:noProof/>
          </w:rPr>
          <w:t>Figura 1.1 - Diagrama de Gantt do planeamento inicial.</w:t>
        </w:r>
        <w:r w:rsidR="00817132">
          <w:rPr>
            <w:noProof/>
            <w:webHidden/>
          </w:rPr>
          <w:tab/>
        </w:r>
        <w:r w:rsidR="00817132">
          <w:rPr>
            <w:noProof/>
            <w:webHidden/>
          </w:rPr>
          <w:fldChar w:fldCharType="begin"/>
        </w:r>
        <w:r w:rsidR="00817132">
          <w:rPr>
            <w:noProof/>
            <w:webHidden/>
          </w:rPr>
          <w:instrText xml:space="preserve"> PAGEREF _Toc75031137 \h </w:instrText>
        </w:r>
        <w:r w:rsidR="00817132">
          <w:rPr>
            <w:noProof/>
            <w:webHidden/>
          </w:rPr>
        </w:r>
        <w:r w:rsidR="00817132">
          <w:rPr>
            <w:noProof/>
            <w:webHidden/>
          </w:rPr>
          <w:fldChar w:fldCharType="separate"/>
        </w:r>
        <w:r w:rsidR="00817132">
          <w:rPr>
            <w:noProof/>
            <w:webHidden/>
          </w:rPr>
          <w:t>14</w:t>
        </w:r>
        <w:r w:rsidR="00817132">
          <w:rPr>
            <w:noProof/>
            <w:webHidden/>
          </w:rPr>
          <w:fldChar w:fldCharType="end"/>
        </w:r>
      </w:hyperlink>
    </w:p>
    <w:p w14:paraId="218BB1D5" w14:textId="4786C826" w:rsidR="00817132" w:rsidRDefault="00E2118A">
      <w:pPr>
        <w:pStyle w:val="ndicedeilustraes"/>
        <w:tabs>
          <w:tab w:val="right" w:leader="dot" w:pos="9061"/>
        </w:tabs>
        <w:rPr>
          <w:rFonts w:asciiTheme="minorHAnsi" w:eastAsiaTheme="minorEastAsia" w:hAnsiTheme="minorHAnsi" w:cstheme="minorBidi"/>
          <w:noProof/>
          <w:sz w:val="22"/>
          <w:szCs w:val="22"/>
        </w:rPr>
      </w:pPr>
      <w:hyperlink w:anchor="_Toc75031138" w:history="1">
        <w:r w:rsidR="00817132" w:rsidRPr="00AA5BD5">
          <w:rPr>
            <w:rStyle w:val="Hiperligao"/>
            <w:noProof/>
          </w:rPr>
          <w:t>Figura 1.2 - Diagrama de Gantt do planeamento revisto.</w:t>
        </w:r>
        <w:r w:rsidR="00817132">
          <w:rPr>
            <w:noProof/>
            <w:webHidden/>
          </w:rPr>
          <w:tab/>
        </w:r>
        <w:r w:rsidR="00817132">
          <w:rPr>
            <w:noProof/>
            <w:webHidden/>
          </w:rPr>
          <w:fldChar w:fldCharType="begin"/>
        </w:r>
        <w:r w:rsidR="00817132">
          <w:rPr>
            <w:noProof/>
            <w:webHidden/>
          </w:rPr>
          <w:instrText xml:space="preserve"> PAGEREF _Toc75031138 \h </w:instrText>
        </w:r>
        <w:r w:rsidR="00817132">
          <w:rPr>
            <w:noProof/>
            <w:webHidden/>
          </w:rPr>
        </w:r>
        <w:r w:rsidR="00817132">
          <w:rPr>
            <w:noProof/>
            <w:webHidden/>
          </w:rPr>
          <w:fldChar w:fldCharType="separate"/>
        </w:r>
        <w:r w:rsidR="00817132">
          <w:rPr>
            <w:noProof/>
            <w:webHidden/>
          </w:rPr>
          <w:t>14</w:t>
        </w:r>
        <w:r w:rsidR="00817132">
          <w:rPr>
            <w:noProof/>
            <w:webHidden/>
          </w:rPr>
          <w:fldChar w:fldCharType="end"/>
        </w:r>
      </w:hyperlink>
    </w:p>
    <w:p w14:paraId="07320F73" w14:textId="0AEC6D3C" w:rsidR="00817132" w:rsidRDefault="00E2118A">
      <w:pPr>
        <w:pStyle w:val="ndicedeilustraes"/>
        <w:tabs>
          <w:tab w:val="right" w:leader="dot" w:pos="9061"/>
        </w:tabs>
        <w:rPr>
          <w:rFonts w:asciiTheme="minorHAnsi" w:eastAsiaTheme="minorEastAsia" w:hAnsiTheme="minorHAnsi" w:cstheme="minorBidi"/>
          <w:noProof/>
          <w:sz w:val="22"/>
          <w:szCs w:val="22"/>
        </w:rPr>
      </w:pPr>
      <w:hyperlink w:anchor="_Toc75031139" w:history="1">
        <w:r w:rsidR="00817132" w:rsidRPr="00AA5BD5">
          <w:rPr>
            <w:rStyle w:val="Hiperligao"/>
            <w:noProof/>
          </w:rPr>
          <w:t>Figura 2.1 - Diagrama geral das principais interações no sistema.</w:t>
        </w:r>
        <w:r w:rsidR="00817132">
          <w:rPr>
            <w:noProof/>
            <w:webHidden/>
          </w:rPr>
          <w:tab/>
        </w:r>
        <w:r w:rsidR="00817132">
          <w:rPr>
            <w:noProof/>
            <w:webHidden/>
          </w:rPr>
          <w:fldChar w:fldCharType="begin"/>
        </w:r>
        <w:r w:rsidR="00817132">
          <w:rPr>
            <w:noProof/>
            <w:webHidden/>
          </w:rPr>
          <w:instrText xml:space="preserve"> PAGEREF _Toc75031139 \h </w:instrText>
        </w:r>
        <w:r w:rsidR="00817132">
          <w:rPr>
            <w:noProof/>
            <w:webHidden/>
          </w:rPr>
        </w:r>
        <w:r w:rsidR="00817132">
          <w:rPr>
            <w:noProof/>
            <w:webHidden/>
          </w:rPr>
          <w:fldChar w:fldCharType="separate"/>
        </w:r>
        <w:r w:rsidR="00817132">
          <w:rPr>
            <w:noProof/>
            <w:webHidden/>
          </w:rPr>
          <w:t>15</w:t>
        </w:r>
        <w:r w:rsidR="00817132">
          <w:rPr>
            <w:noProof/>
            <w:webHidden/>
          </w:rPr>
          <w:fldChar w:fldCharType="end"/>
        </w:r>
      </w:hyperlink>
    </w:p>
    <w:p w14:paraId="268764CD" w14:textId="049910C6" w:rsidR="00817132" w:rsidRDefault="00E2118A">
      <w:pPr>
        <w:pStyle w:val="ndicedeilustraes"/>
        <w:tabs>
          <w:tab w:val="right" w:leader="dot" w:pos="9061"/>
        </w:tabs>
        <w:rPr>
          <w:rFonts w:asciiTheme="minorHAnsi" w:eastAsiaTheme="minorEastAsia" w:hAnsiTheme="minorHAnsi" w:cstheme="minorBidi"/>
          <w:noProof/>
          <w:sz w:val="22"/>
          <w:szCs w:val="22"/>
        </w:rPr>
      </w:pPr>
      <w:hyperlink w:anchor="_Toc75031140" w:history="1">
        <w:r w:rsidR="00817132" w:rsidRPr="00AA5BD5">
          <w:rPr>
            <w:rStyle w:val="Hiperligao"/>
            <w:noProof/>
          </w:rPr>
          <w:t xml:space="preserve">Figura 2.2 - </w:t>
        </w:r>
        <w:r w:rsidR="00817132" w:rsidRPr="00AA5BD5">
          <w:rPr>
            <w:rStyle w:val="Hiperligao"/>
            <w:i/>
            <w:iCs/>
            <w:noProof/>
          </w:rPr>
          <w:t>Array</w:t>
        </w:r>
        <w:r w:rsidR="00817132" w:rsidRPr="00AA5BD5">
          <w:rPr>
            <w:rStyle w:val="Hiperligao"/>
            <w:noProof/>
          </w:rPr>
          <w:t xml:space="preserve"> de sensores QTR-8A.</w:t>
        </w:r>
        <w:r w:rsidR="00817132">
          <w:rPr>
            <w:noProof/>
            <w:webHidden/>
          </w:rPr>
          <w:tab/>
        </w:r>
        <w:r w:rsidR="00817132">
          <w:rPr>
            <w:noProof/>
            <w:webHidden/>
          </w:rPr>
          <w:fldChar w:fldCharType="begin"/>
        </w:r>
        <w:r w:rsidR="00817132">
          <w:rPr>
            <w:noProof/>
            <w:webHidden/>
          </w:rPr>
          <w:instrText xml:space="preserve"> PAGEREF _Toc75031140 \h </w:instrText>
        </w:r>
        <w:r w:rsidR="00817132">
          <w:rPr>
            <w:noProof/>
            <w:webHidden/>
          </w:rPr>
        </w:r>
        <w:r w:rsidR="00817132">
          <w:rPr>
            <w:noProof/>
            <w:webHidden/>
          </w:rPr>
          <w:fldChar w:fldCharType="separate"/>
        </w:r>
        <w:r w:rsidR="00817132">
          <w:rPr>
            <w:noProof/>
            <w:webHidden/>
          </w:rPr>
          <w:t>17</w:t>
        </w:r>
        <w:r w:rsidR="00817132">
          <w:rPr>
            <w:noProof/>
            <w:webHidden/>
          </w:rPr>
          <w:fldChar w:fldCharType="end"/>
        </w:r>
      </w:hyperlink>
    </w:p>
    <w:p w14:paraId="3332E4E4" w14:textId="04329584" w:rsidR="00817132" w:rsidRDefault="00E2118A">
      <w:pPr>
        <w:pStyle w:val="ndicedeilustraes"/>
        <w:tabs>
          <w:tab w:val="right" w:leader="dot" w:pos="9061"/>
        </w:tabs>
        <w:rPr>
          <w:rFonts w:asciiTheme="minorHAnsi" w:eastAsiaTheme="minorEastAsia" w:hAnsiTheme="minorHAnsi" w:cstheme="minorBidi"/>
          <w:noProof/>
          <w:sz w:val="22"/>
          <w:szCs w:val="22"/>
        </w:rPr>
      </w:pPr>
      <w:hyperlink w:anchor="_Toc75031141" w:history="1">
        <w:r w:rsidR="00817132" w:rsidRPr="00AA5BD5">
          <w:rPr>
            <w:rStyle w:val="Hiperligao"/>
            <w:noProof/>
          </w:rPr>
          <w:t>Figura 2.3 - Módulo Driver L298N.</w:t>
        </w:r>
        <w:r w:rsidR="00817132">
          <w:rPr>
            <w:noProof/>
            <w:webHidden/>
          </w:rPr>
          <w:tab/>
        </w:r>
        <w:r w:rsidR="00817132">
          <w:rPr>
            <w:noProof/>
            <w:webHidden/>
          </w:rPr>
          <w:fldChar w:fldCharType="begin"/>
        </w:r>
        <w:r w:rsidR="00817132">
          <w:rPr>
            <w:noProof/>
            <w:webHidden/>
          </w:rPr>
          <w:instrText xml:space="preserve"> PAGEREF _Toc75031141 \h </w:instrText>
        </w:r>
        <w:r w:rsidR="00817132">
          <w:rPr>
            <w:noProof/>
            <w:webHidden/>
          </w:rPr>
        </w:r>
        <w:r w:rsidR="00817132">
          <w:rPr>
            <w:noProof/>
            <w:webHidden/>
          </w:rPr>
          <w:fldChar w:fldCharType="separate"/>
        </w:r>
        <w:r w:rsidR="00817132">
          <w:rPr>
            <w:noProof/>
            <w:webHidden/>
          </w:rPr>
          <w:t>18</w:t>
        </w:r>
        <w:r w:rsidR="00817132">
          <w:rPr>
            <w:noProof/>
            <w:webHidden/>
          </w:rPr>
          <w:fldChar w:fldCharType="end"/>
        </w:r>
      </w:hyperlink>
    </w:p>
    <w:p w14:paraId="4283BF31" w14:textId="4DC5D3D9" w:rsidR="00817132" w:rsidRDefault="00E2118A">
      <w:pPr>
        <w:pStyle w:val="ndicedeilustraes"/>
        <w:tabs>
          <w:tab w:val="right" w:leader="dot" w:pos="9061"/>
        </w:tabs>
        <w:rPr>
          <w:rFonts w:asciiTheme="minorHAnsi" w:eastAsiaTheme="minorEastAsia" w:hAnsiTheme="minorHAnsi" w:cstheme="minorBidi"/>
          <w:noProof/>
          <w:sz w:val="22"/>
          <w:szCs w:val="22"/>
        </w:rPr>
      </w:pPr>
      <w:hyperlink w:anchor="_Toc75031142" w:history="1">
        <w:r w:rsidR="00817132" w:rsidRPr="00AA5BD5">
          <w:rPr>
            <w:rStyle w:val="Hiperligao"/>
            <w:noProof/>
          </w:rPr>
          <w:t>Figura 2.4 - Módulo RFID MFR522</w:t>
        </w:r>
        <w:r w:rsidR="00817132">
          <w:rPr>
            <w:noProof/>
            <w:webHidden/>
          </w:rPr>
          <w:tab/>
        </w:r>
        <w:r w:rsidR="00817132">
          <w:rPr>
            <w:noProof/>
            <w:webHidden/>
          </w:rPr>
          <w:fldChar w:fldCharType="begin"/>
        </w:r>
        <w:r w:rsidR="00817132">
          <w:rPr>
            <w:noProof/>
            <w:webHidden/>
          </w:rPr>
          <w:instrText xml:space="preserve"> PAGEREF _Toc75031142 \h </w:instrText>
        </w:r>
        <w:r w:rsidR="00817132">
          <w:rPr>
            <w:noProof/>
            <w:webHidden/>
          </w:rPr>
        </w:r>
        <w:r w:rsidR="00817132">
          <w:rPr>
            <w:noProof/>
            <w:webHidden/>
          </w:rPr>
          <w:fldChar w:fldCharType="separate"/>
        </w:r>
        <w:r w:rsidR="00817132">
          <w:rPr>
            <w:noProof/>
            <w:webHidden/>
          </w:rPr>
          <w:t>19</w:t>
        </w:r>
        <w:r w:rsidR="00817132">
          <w:rPr>
            <w:noProof/>
            <w:webHidden/>
          </w:rPr>
          <w:fldChar w:fldCharType="end"/>
        </w:r>
      </w:hyperlink>
    </w:p>
    <w:p w14:paraId="534A95C3" w14:textId="68591BE5" w:rsidR="00817132" w:rsidRDefault="00E2118A">
      <w:pPr>
        <w:pStyle w:val="ndicedeilustraes"/>
        <w:tabs>
          <w:tab w:val="right" w:leader="dot" w:pos="9061"/>
        </w:tabs>
        <w:rPr>
          <w:rFonts w:asciiTheme="minorHAnsi" w:eastAsiaTheme="minorEastAsia" w:hAnsiTheme="minorHAnsi" w:cstheme="minorBidi"/>
          <w:noProof/>
          <w:sz w:val="22"/>
          <w:szCs w:val="22"/>
        </w:rPr>
      </w:pPr>
      <w:hyperlink w:anchor="_Toc75031143" w:history="1">
        <w:r w:rsidR="00817132" w:rsidRPr="00AA5BD5">
          <w:rPr>
            <w:rStyle w:val="Hiperligao"/>
            <w:noProof/>
          </w:rPr>
          <w:t xml:space="preserve">Figura 2.5 - Módulo </w:t>
        </w:r>
        <w:r w:rsidR="00817132" w:rsidRPr="00AA5BD5">
          <w:rPr>
            <w:rStyle w:val="Hiperligao"/>
            <w:i/>
            <w:iCs/>
            <w:noProof/>
          </w:rPr>
          <w:t>Bluetooth</w:t>
        </w:r>
        <w:r w:rsidR="00817132" w:rsidRPr="00AA5BD5">
          <w:rPr>
            <w:rStyle w:val="Hiperligao"/>
            <w:noProof/>
          </w:rPr>
          <w:t xml:space="preserve"> HC-05</w:t>
        </w:r>
        <w:r w:rsidR="00817132">
          <w:rPr>
            <w:noProof/>
            <w:webHidden/>
          </w:rPr>
          <w:tab/>
        </w:r>
        <w:r w:rsidR="00817132">
          <w:rPr>
            <w:noProof/>
            <w:webHidden/>
          </w:rPr>
          <w:fldChar w:fldCharType="begin"/>
        </w:r>
        <w:r w:rsidR="00817132">
          <w:rPr>
            <w:noProof/>
            <w:webHidden/>
          </w:rPr>
          <w:instrText xml:space="preserve"> PAGEREF _Toc75031143 \h </w:instrText>
        </w:r>
        <w:r w:rsidR="00817132">
          <w:rPr>
            <w:noProof/>
            <w:webHidden/>
          </w:rPr>
        </w:r>
        <w:r w:rsidR="00817132">
          <w:rPr>
            <w:noProof/>
            <w:webHidden/>
          </w:rPr>
          <w:fldChar w:fldCharType="separate"/>
        </w:r>
        <w:r w:rsidR="00817132">
          <w:rPr>
            <w:noProof/>
            <w:webHidden/>
          </w:rPr>
          <w:t>20</w:t>
        </w:r>
        <w:r w:rsidR="00817132">
          <w:rPr>
            <w:noProof/>
            <w:webHidden/>
          </w:rPr>
          <w:fldChar w:fldCharType="end"/>
        </w:r>
      </w:hyperlink>
    </w:p>
    <w:p w14:paraId="6F60474F" w14:textId="36D541C7" w:rsidR="00817132" w:rsidRDefault="00E2118A">
      <w:pPr>
        <w:pStyle w:val="ndicedeilustraes"/>
        <w:tabs>
          <w:tab w:val="right" w:leader="dot" w:pos="9061"/>
        </w:tabs>
        <w:rPr>
          <w:rFonts w:asciiTheme="minorHAnsi" w:eastAsiaTheme="minorEastAsia" w:hAnsiTheme="minorHAnsi" w:cstheme="minorBidi"/>
          <w:noProof/>
          <w:sz w:val="22"/>
          <w:szCs w:val="22"/>
        </w:rPr>
      </w:pPr>
      <w:hyperlink w:anchor="_Toc75031144" w:history="1">
        <w:r w:rsidR="00817132" w:rsidRPr="00AA5BD5">
          <w:rPr>
            <w:rStyle w:val="Hiperligao"/>
            <w:noProof/>
          </w:rPr>
          <w:t>Figura 2.6 - Diagrama da comunicação Bluetooth</w:t>
        </w:r>
        <w:r w:rsidR="00817132">
          <w:rPr>
            <w:noProof/>
            <w:webHidden/>
          </w:rPr>
          <w:tab/>
        </w:r>
        <w:r w:rsidR="00817132">
          <w:rPr>
            <w:noProof/>
            <w:webHidden/>
          </w:rPr>
          <w:fldChar w:fldCharType="begin"/>
        </w:r>
        <w:r w:rsidR="00817132">
          <w:rPr>
            <w:noProof/>
            <w:webHidden/>
          </w:rPr>
          <w:instrText xml:space="preserve"> PAGEREF _Toc75031144 \h </w:instrText>
        </w:r>
        <w:r w:rsidR="00817132">
          <w:rPr>
            <w:noProof/>
            <w:webHidden/>
          </w:rPr>
        </w:r>
        <w:r w:rsidR="00817132">
          <w:rPr>
            <w:noProof/>
            <w:webHidden/>
          </w:rPr>
          <w:fldChar w:fldCharType="separate"/>
        </w:r>
        <w:r w:rsidR="00817132">
          <w:rPr>
            <w:noProof/>
            <w:webHidden/>
          </w:rPr>
          <w:t>21</w:t>
        </w:r>
        <w:r w:rsidR="00817132">
          <w:rPr>
            <w:noProof/>
            <w:webHidden/>
          </w:rPr>
          <w:fldChar w:fldCharType="end"/>
        </w:r>
      </w:hyperlink>
    </w:p>
    <w:p w14:paraId="5B9C89FF" w14:textId="096952C0" w:rsidR="00817132" w:rsidRDefault="00E2118A">
      <w:pPr>
        <w:pStyle w:val="ndicedeilustraes"/>
        <w:tabs>
          <w:tab w:val="right" w:leader="dot" w:pos="9061"/>
        </w:tabs>
        <w:rPr>
          <w:rFonts w:asciiTheme="minorHAnsi" w:eastAsiaTheme="minorEastAsia" w:hAnsiTheme="minorHAnsi" w:cstheme="minorBidi"/>
          <w:noProof/>
          <w:sz w:val="22"/>
          <w:szCs w:val="22"/>
        </w:rPr>
      </w:pPr>
      <w:hyperlink w:anchor="_Toc75031145" w:history="1">
        <w:r w:rsidR="00817132" w:rsidRPr="00AA5BD5">
          <w:rPr>
            <w:rStyle w:val="Hiperligao"/>
            <w:noProof/>
          </w:rPr>
          <w:t>Figura 2.7 - Shield (a) Esquemático; (b) Implementação.</w:t>
        </w:r>
        <w:r w:rsidR="00817132">
          <w:rPr>
            <w:noProof/>
            <w:webHidden/>
          </w:rPr>
          <w:tab/>
        </w:r>
        <w:r w:rsidR="00817132">
          <w:rPr>
            <w:noProof/>
            <w:webHidden/>
          </w:rPr>
          <w:fldChar w:fldCharType="begin"/>
        </w:r>
        <w:r w:rsidR="00817132">
          <w:rPr>
            <w:noProof/>
            <w:webHidden/>
          </w:rPr>
          <w:instrText xml:space="preserve"> PAGEREF _Toc75031145 \h </w:instrText>
        </w:r>
        <w:r w:rsidR="00817132">
          <w:rPr>
            <w:noProof/>
            <w:webHidden/>
          </w:rPr>
        </w:r>
        <w:r w:rsidR="00817132">
          <w:rPr>
            <w:noProof/>
            <w:webHidden/>
          </w:rPr>
          <w:fldChar w:fldCharType="separate"/>
        </w:r>
        <w:r w:rsidR="00817132">
          <w:rPr>
            <w:noProof/>
            <w:webHidden/>
          </w:rPr>
          <w:t>22</w:t>
        </w:r>
        <w:r w:rsidR="00817132">
          <w:rPr>
            <w:noProof/>
            <w:webHidden/>
          </w:rPr>
          <w:fldChar w:fldCharType="end"/>
        </w:r>
      </w:hyperlink>
    </w:p>
    <w:p w14:paraId="1F66F5D9" w14:textId="2C684E7E" w:rsidR="00817132" w:rsidRDefault="00E2118A">
      <w:pPr>
        <w:pStyle w:val="ndicedeilustraes"/>
        <w:tabs>
          <w:tab w:val="right" w:leader="dot" w:pos="9061"/>
        </w:tabs>
        <w:rPr>
          <w:rFonts w:asciiTheme="minorHAnsi" w:eastAsiaTheme="minorEastAsia" w:hAnsiTheme="minorHAnsi" w:cstheme="minorBidi"/>
          <w:noProof/>
          <w:sz w:val="22"/>
          <w:szCs w:val="22"/>
        </w:rPr>
      </w:pPr>
      <w:hyperlink w:anchor="_Toc75031146" w:history="1">
        <w:r w:rsidR="00817132" w:rsidRPr="00AA5BD5">
          <w:rPr>
            <w:rStyle w:val="Hiperligao"/>
            <w:noProof/>
          </w:rPr>
          <w:t>Figura 2.8 - Esquema de ligação das baterias e BMS.</w:t>
        </w:r>
        <w:r w:rsidR="00817132">
          <w:rPr>
            <w:noProof/>
            <w:webHidden/>
          </w:rPr>
          <w:tab/>
        </w:r>
        <w:r w:rsidR="00817132">
          <w:rPr>
            <w:noProof/>
            <w:webHidden/>
          </w:rPr>
          <w:fldChar w:fldCharType="begin"/>
        </w:r>
        <w:r w:rsidR="00817132">
          <w:rPr>
            <w:noProof/>
            <w:webHidden/>
          </w:rPr>
          <w:instrText xml:space="preserve"> PAGEREF _Toc75031146 \h </w:instrText>
        </w:r>
        <w:r w:rsidR="00817132">
          <w:rPr>
            <w:noProof/>
            <w:webHidden/>
          </w:rPr>
        </w:r>
        <w:r w:rsidR="00817132">
          <w:rPr>
            <w:noProof/>
            <w:webHidden/>
          </w:rPr>
          <w:fldChar w:fldCharType="separate"/>
        </w:r>
        <w:r w:rsidR="00817132">
          <w:rPr>
            <w:noProof/>
            <w:webHidden/>
          </w:rPr>
          <w:t>22</w:t>
        </w:r>
        <w:r w:rsidR="00817132">
          <w:rPr>
            <w:noProof/>
            <w:webHidden/>
          </w:rPr>
          <w:fldChar w:fldCharType="end"/>
        </w:r>
      </w:hyperlink>
    </w:p>
    <w:p w14:paraId="4BF2431F" w14:textId="6E26C271" w:rsidR="00817132" w:rsidRDefault="00E2118A">
      <w:pPr>
        <w:pStyle w:val="ndicedeilustraes"/>
        <w:tabs>
          <w:tab w:val="right" w:leader="dot" w:pos="9061"/>
        </w:tabs>
        <w:rPr>
          <w:rFonts w:asciiTheme="minorHAnsi" w:eastAsiaTheme="minorEastAsia" w:hAnsiTheme="minorHAnsi" w:cstheme="minorBidi"/>
          <w:noProof/>
          <w:sz w:val="22"/>
          <w:szCs w:val="22"/>
        </w:rPr>
      </w:pPr>
      <w:hyperlink w:anchor="_Toc75031147" w:history="1">
        <w:r w:rsidR="00817132" w:rsidRPr="00AA5BD5">
          <w:rPr>
            <w:rStyle w:val="Hiperligao"/>
            <w:noProof/>
          </w:rPr>
          <w:t>Figura 3.1 - Diagrama da máquina de estados.</w:t>
        </w:r>
        <w:r w:rsidR="00817132">
          <w:rPr>
            <w:noProof/>
            <w:webHidden/>
          </w:rPr>
          <w:tab/>
        </w:r>
        <w:r w:rsidR="00817132">
          <w:rPr>
            <w:noProof/>
            <w:webHidden/>
          </w:rPr>
          <w:fldChar w:fldCharType="begin"/>
        </w:r>
        <w:r w:rsidR="00817132">
          <w:rPr>
            <w:noProof/>
            <w:webHidden/>
          </w:rPr>
          <w:instrText xml:space="preserve"> PAGEREF _Toc75031147 \h </w:instrText>
        </w:r>
        <w:r w:rsidR="00817132">
          <w:rPr>
            <w:noProof/>
            <w:webHidden/>
          </w:rPr>
        </w:r>
        <w:r w:rsidR="00817132">
          <w:rPr>
            <w:noProof/>
            <w:webHidden/>
          </w:rPr>
          <w:fldChar w:fldCharType="separate"/>
        </w:r>
        <w:r w:rsidR="00817132">
          <w:rPr>
            <w:noProof/>
            <w:webHidden/>
          </w:rPr>
          <w:t>25</w:t>
        </w:r>
        <w:r w:rsidR="00817132">
          <w:rPr>
            <w:noProof/>
            <w:webHidden/>
          </w:rPr>
          <w:fldChar w:fldCharType="end"/>
        </w:r>
      </w:hyperlink>
    </w:p>
    <w:p w14:paraId="2805EC6E" w14:textId="62F2B833" w:rsidR="00817132" w:rsidRDefault="00E2118A">
      <w:pPr>
        <w:pStyle w:val="ndicedeilustraes"/>
        <w:tabs>
          <w:tab w:val="right" w:leader="dot" w:pos="9061"/>
        </w:tabs>
        <w:rPr>
          <w:rFonts w:asciiTheme="minorHAnsi" w:eastAsiaTheme="minorEastAsia" w:hAnsiTheme="minorHAnsi" w:cstheme="minorBidi"/>
          <w:noProof/>
          <w:sz w:val="22"/>
          <w:szCs w:val="22"/>
        </w:rPr>
      </w:pPr>
      <w:hyperlink w:anchor="_Toc75031148" w:history="1">
        <w:r w:rsidR="00817132" w:rsidRPr="00AA5BD5">
          <w:rPr>
            <w:rStyle w:val="Hiperligao"/>
            <w:noProof/>
          </w:rPr>
          <w:t>Figura 3.2 - Exemplo de transferência do DMA.</w:t>
        </w:r>
        <w:r w:rsidR="00817132">
          <w:rPr>
            <w:noProof/>
            <w:webHidden/>
          </w:rPr>
          <w:tab/>
        </w:r>
        <w:r w:rsidR="00817132">
          <w:rPr>
            <w:noProof/>
            <w:webHidden/>
          </w:rPr>
          <w:fldChar w:fldCharType="begin"/>
        </w:r>
        <w:r w:rsidR="00817132">
          <w:rPr>
            <w:noProof/>
            <w:webHidden/>
          </w:rPr>
          <w:instrText xml:space="preserve"> PAGEREF _Toc75031148 \h </w:instrText>
        </w:r>
        <w:r w:rsidR="00817132">
          <w:rPr>
            <w:noProof/>
            <w:webHidden/>
          </w:rPr>
        </w:r>
        <w:r w:rsidR="00817132">
          <w:rPr>
            <w:noProof/>
            <w:webHidden/>
          </w:rPr>
          <w:fldChar w:fldCharType="separate"/>
        </w:r>
        <w:r w:rsidR="00817132">
          <w:rPr>
            <w:noProof/>
            <w:webHidden/>
          </w:rPr>
          <w:t>27</w:t>
        </w:r>
        <w:r w:rsidR="00817132">
          <w:rPr>
            <w:noProof/>
            <w:webHidden/>
          </w:rPr>
          <w:fldChar w:fldCharType="end"/>
        </w:r>
      </w:hyperlink>
    </w:p>
    <w:p w14:paraId="064C0E95" w14:textId="4D855C21" w:rsidR="00817132" w:rsidRDefault="00E2118A">
      <w:pPr>
        <w:pStyle w:val="ndicedeilustraes"/>
        <w:tabs>
          <w:tab w:val="right" w:leader="dot" w:pos="9061"/>
        </w:tabs>
        <w:rPr>
          <w:rFonts w:asciiTheme="minorHAnsi" w:eastAsiaTheme="minorEastAsia" w:hAnsiTheme="minorHAnsi" w:cstheme="minorBidi"/>
          <w:noProof/>
          <w:sz w:val="22"/>
          <w:szCs w:val="22"/>
        </w:rPr>
      </w:pPr>
      <w:hyperlink w:anchor="_Toc75031149" w:history="1">
        <w:r w:rsidR="00817132" w:rsidRPr="00AA5BD5">
          <w:rPr>
            <w:rStyle w:val="Hiperligao"/>
            <w:noProof/>
          </w:rPr>
          <w:t>Figura 3.3 - Configurações possíveis do DMA.</w:t>
        </w:r>
        <w:r w:rsidR="00817132">
          <w:rPr>
            <w:noProof/>
            <w:webHidden/>
          </w:rPr>
          <w:tab/>
        </w:r>
        <w:r w:rsidR="00817132">
          <w:rPr>
            <w:noProof/>
            <w:webHidden/>
          </w:rPr>
          <w:fldChar w:fldCharType="begin"/>
        </w:r>
        <w:r w:rsidR="00817132">
          <w:rPr>
            <w:noProof/>
            <w:webHidden/>
          </w:rPr>
          <w:instrText xml:space="preserve"> PAGEREF _Toc75031149 \h </w:instrText>
        </w:r>
        <w:r w:rsidR="00817132">
          <w:rPr>
            <w:noProof/>
            <w:webHidden/>
          </w:rPr>
        </w:r>
        <w:r w:rsidR="00817132">
          <w:rPr>
            <w:noProof/>
            <w:webHidden/>
          </w:rPr>
          <w:fldChar w:fldCharType="separate"/>
        </w:r>
        <w:r w:rsidR="00817132">
          <w:rPr>
            <w:noProof/>
            <w:webHidden/>
          </w:rPr>
          <w:t>28</w:t>
        </w:r>
        <w:r w:rsidR="00817132">
          <w:rPr>
            <w:noProof/>
            <w:webHidden/>
          </w:rPr>
          <w:fldChar w:fldCharType="end"/>
        </w:r>
      </w:hyperlink>
    </w:p>
    <w:p w14:paraId="2ED81CB5" w14:textId="7CB91F10" w:rsidR="00817132" w:rsidRDefault="00E2118A">
      <w:pPr>
        <w:pStyle w:val="ndicedeilustraes"/>
        <w:tabs>
          <w:tab w:val="right" w:leader="dot" w:pos="9061"/>
        </w:tabs>
        <w:rPr>
          <w:rFonts w:asciiTheme="minorHAnsi" w:eastAsiaTheme="minorEastAsia" w:hAnsiTheme="minorHAnsi" w:cstheme="minorBidi"/>
          <w:noProof/>
          <w:sz w:val="22"/>
          <w:szCs w:val="22"/>
        </w:rPr>
      </w:pPr>
      <w:hyperlink w:anchor="_Toc75031150" w:history="1">
        <w:r w:rsidR="00817132" w:rsidRPr="00AA5BD5">
          <w:rPr>
            <w:rStyle w:val="Hiperligao"/>
            <w:noProof/>
          </w:rPr>
          <w:t>Figura 3.4 - conversor por aproximação sucessiva.</w:t>
        </w:r>
        <w:r w:rsidR="00817132">
          <w:rPr>
            <w:noProof/>
            <w:webHidden/>
          </w:rPr>
          <w:tab/>
        </w:r>
        <w:r w:rsidR="00817132">
          <w:rPr>
            <w:noProof/>
            <w:webHidden/>
          </w:rPr>
          <w:fldChar w:fldCharType="begin"/>
        </w:r>
        <w:r w:rsidR="00817132">
          <w:rPr>
            <w:noProof/>
            <w:webHidden/>
          </w:rPr>
          <w:instrText xml:space="preserve"> PAGEREF _Toc75031150 \h </w:instrText>
        </w:r>
        <w:r w:rsidR="00817132">
          <w:rPr>
            <w:noProof/>
            <w:webHidden/>
          </w:rPr>
        </w:r>
        <w:r w:rsidR="00817132">
          <w:rPr>
            <w:noProof/>
            <w:webHidden/>
          </w:rPr>
          <w:fldChar w:fldCharType="separate"/>
        </w:r>
        <w:r w:rsidR="00817132">
          <w:rPr>
            <w:noProof/>
            <w:webHidden/>
          </w:rPr>
          <w:t>28</w:t>
        </w:r>
        <w:r w:rsidR="00817132">
          <w:rPr>
            <w:noProof/>
            <w:webHidden/>
          </w:rPr>
          <w:fldChar w:fldCharType="end"/>
        </w:r>
      </w:hyperlink>
    </w:p>
    <w:p w14:paraId="33D21689" w14:textId="56E33BF4" w:rsidR="00817132" w:rsidRDefault="00E2118A">
      <w:pPr>
        <w:pStyle w:val="ndicedeilustraes"/>
        <w:tabs>
          <w:tab w:val="right" w:leader="dot" w:pos="9061"/>
        </w:tabs>
        <w:rPr>
          <w:rFonts w:asciiTheme="minorHAnsi" w:eastAsiaTheme="minorEastAsia" w:hAnsiTheme="minorHAnsi" w:cstheme="minorBidi"/>
          <w:noProof/>
          <w:sz w:val="22"/>
          <w:szCs w:val="22"/>
        </w:rPr>
      </w:pPr>
      <w:hyperlink w:anchor="_Toc75031151" w:history="1">
        <w:r w:rsidR="00817132" w:rsidRPr="00AA5BD5">
          <w:rPr>
            <w:rStyle w:val="Hiperligao"/>
            <w:noProof/>
          </w:rPr>
          <w:t>Figura 3.5 - Modo de funcionamento independente (a) Single-channel, single conversion mode; (b) Multichannel, single conversion mode; (c) Single-channel, continuous conversion mode; (d) Multichannel, continuous conversion mode.</w:t>
        </w:r>
        <w:r w:rsidR="00817132">
          <w:rPr>
            <w:noProof/>
            <w:webHidden/>
          </w:rPr>
          <w:tab/>
        </w:r>
        <w:r w:rsidR="00817132">
          <w:rPr>
            <w:noProof/>
            <w:webHidden/>
          </w:rPr>
          <w:fldChar w:fldCharType="begin"/>
        </w:r>
        <w:r w:rsidR="00817132">
          <w:rPr>
            <w:noProof/>
            <w:webHidden/>
          </w:rPr>
          <w:instrText xml:space="preserve"> PAGEREF _Toc75031151 \h </w:instrText>
        </w:r>
        <w:r w:rsidR="00817132">
          <w:rPr>
            <w:noProof/>
            <w:webHidden/>
          </w:rPr>
        </w:r>
        <w:r w:rsidR="00817132">
          <w:rPr>
            <w:noProof/>
            <w:webHidden/>
          </w:rPr>
          <w:fldChar w:fldCharType="separate"/>
        </w:r>
        <w:r w:rsidR="00817132">
          <w:rPr>
            <w:noProof/>
            <w:webHidden/>
          </w:rPr>
          <w:t>29</w:t>
        </w:r>
        <w:r w:rsidR="00817132">
          <w:rPr>
            <w:noProof/>
            <w:webHidden/>
          </w:rPr>
          <w:fldChar w:fldCharType="end"/>
        </w:r>
      </w:hyperlink>
    </w:p>
    <w:p w14:paraId="1DB743E3" w14:textId="0A643DF0" w:rsidR="00817132" w:rsidRDefault="00E2118A">
      <w:pPr>
        <w:pStyle w:val="ndicedeilustraes"/>
        <w:tabs>
          <w:tab w:val="right" w:leader="dot" w:pos="9061"/>
        </w:tabs>
        <w:rPr>
          <w:rFonts w:asciiTheme="minorHAnsi" w:eastAsiaTheme="minorEastAsia" w:hAnsiTheme="minorHAnsi" w:cstheme="minorBidi"/>
          <w:noProof/>
          <w:sz w:val="22"/>
          <w:szCs w:val="22"/>
        </w:rPr>
      </w:pPr>
      <w:hyperlink w:anchor="_Toc75031152" w:history="1">
        <w:r w:rsidR="00817132" w:rsidRPr="00AA5BD5">
          <w:rPr>
            <w:rStyle w:val="Hiperligao"/>
            <w:noProof/>
          </w:rPr>
          <w:t xml:space="preserve">Figura 3.6 – Comparação das características do </w:t>
        </w:r>
        <w:r w:rsidR="00817132" w:rsidRPr="00AA5BD5">
          <w:rPr>
            <w:rStyle w:val="Hiperligao"/>
            <w:i/>
            <w:iCs/>
            <w:noProof/>
          </w:rPr>
          <w:t>timer.</w:t>
        </w:r>
        <w:r w:rsidR="00817132">
          <w:rPr>
            <w:noProof/>
            <w:webHidden/>
          </w:rPr>
          <w:tab/>
        </w:r>
        <w:r w:rsidR="00817132">
          <w:rPr>
            <w:noProof/>
            <w:webHidden/>
          </w:rPr>
          <w:fldChar w:fldCharType="begin"/>
        </w:r>
        <w:r w:rsidR="00817132">
          <w:rPr>
            <w:noProof/>
            <w:webHidden/>
          </w:rPr>
          <w:instrText xml:space="preserve"> PAGEREF _Toc75031152 \h </w:instrText>
        </w:r>
        <w:r w:rsidR="00817132">
          <w:rPr>
            <w:noProof/>
            <w:webHidden/>
          </w:rPr>
        </w:r>
        <w:r w:rsidR="00817132">
          <w:rPr>
            <w:noProof/>
            <w:webHidden/>
          </w:rPr>
          <w:fldChar w:fldCharType="separate"/>
        </w:r>
        <w:r w:rsidR="00817132">
          <w:rPr>
            <w:noProof/>
            <w:webHidden/>
          </w:rPr>
          <w:t>30</w:t>
        </w:r>
        <w:r w:rsidR="00817132">
          <w:rPr>
            <w:noProof/>
            <w:webHidden/>
          </w:rPr>
          <w:fldChar w:fldCharType="end"/>
        </w:r>
      </w:hyperlink>
    </w:p>
    <w:p w14:paraId="1AB42532" w14:textId="15ACBED2" w:rsidR="00817132" w:rsidRDefault="00E2118A">
      <w:pPr>
        <w:pStyle w:val="ndicedeilustraes"/>
        <w:tabs>
          <w:tab w:val="right" w:leader="dot" w:pos="9061"/>
        </w:tabs>
        <w:rPr>
          <w:rFonts w:asciiTheme="minorHAnsi" w:eastAsiaTheme="minorEastAsia" w:hAnsiTheme="minorHAnsi" w:cstheme="minorBidi"/>
          <w:noProof/>
          <w:sz w:val="22"/>
          <w:szCs w:val="22"/>
        </w:rPr>
      </w:pPr>
      <w:hyperlink w:anchor="_Toc75031153" w:history="1">
        <w:r w:rsidR="00817132" w:rsidRPr="00AA5BD5">
          <w:rPr>
            <w:rStyle w:val="Hiperligao"/>
            <w:noProof/>
          </w:rPr>
          <w:t>Figura 3.7 - Esquema de ligação entre Master e Slave.</w:t>
        </w:r>
        <w:r w:rsidR="00817132">
          <w:rPr>
            <w:noProof/>
            <w:webHidden/>
          </w:rPr>
          <w:tab/>
        </w:r>
        <w:r w:rsidR="00817132">
          <w:rPr>
            <w:noProof/>
            <w:webHidden/>
          </w:rPr>
          <w:fldChar w:fldCharType="begin"/>
        </w:r>
        <w:r w:rsidR="00817132">
          <w:rPr>
            <w:noProof/>
            <w:webHidden/>
          </w:rPr>
          <w:instrText xml:space="preserve"> PAGEREF _Toc75031153 \h </w:instrText>
        </w:r>
        <w:r w:rsidR="00817132">
          <w:rPr>
            <w:noProof/>
            <w:webHidden/>
          </w:rPr>
        </w:r>
        <w:r w:rsidR="00817132">
          <w:rPr>
            <w:noProof/>
            <w:webHidden/>
          </w:rPr>
          <w:fldChar w:fldCharType="separate"/>
        </w:r>
        <w:r w:rsidR="00817132">
          <w:rPr>
            <w:noProof/>
            <w:webHidden/>
          </w:rPr>
          <w:t>32</w:t>
        </w:r>
        <w:r w:rsidR="00817132">
          <w:rPr>
            <w:noProof/>
            <w:webHidden/>
          </w:rPr>
          <w:fldChar w:fldCharType="end"/>
        </w:r>
      </w:hyperlink>
    </w:p>
    <w:p w14:paraId="0C03BED1" w14:textId="64849F17" w:rsidR="00817132" w:rsidRDefault="00E2118A">
      <w:pPr>
        <w:pStyle w:val="ndicedeilustraes"/>
        <w:tabs>
          <w:tab w:val="right" w:leader="dot" w:pos="9061"/>
        </w:tabs>
        <w:rPr>
          <w:rFonts w:asciiTheme="minorHAnsi" w:eastAsiaTheme="minorEastAsia" w:hAnsiTheme="minorHAnsi" w:cstheme="minorBidi"/>
          <w:noProof/>
          <w:sz w:val="22"/>
          <w:szCs w:val="22"/>
        </w:rPr>
      </w:pPr>
      <w:hyperlink w:anchor="_Toc75031154" w:history="1">
        <w:r w:rsidR="00817132" w:rsidRPr="00AA5BD5">
          <w:rPr>
            <w:rStyle w:val="Hiperligao"/>
            <w:noProof/>
          </w:rPr>
          <w:t>Figura 3.8 - Esquema de ligação entre 2 UARTs.</w:t>
        </w:r>
        <w:r w:rsidR="00817132">
          <w:rPr>
            <w:noProof/>
            <w:webHidden/>
          </w:rPr>
          <w:tab/>
        </w:r>
        <w:r w:rsidR="00817132">
          <w:rPr>
            <w:noProof/>
            <w:webHidden/>
          </w:rPr>
          <w:fldChar w:fldCharType="begin"/>
        </w:r>
        <w:r w:rsidR="00817132">
          <w:rPr>
            <w:noProof/>
            <w:webHidden/>
          </w:rPr>
          <w:instrText xml:space="preserve"> PAGEREF _Toc75031154 \h </w:instrText>
        </w:r>
        <w:r w:rsidR="00817132">
          <w:rPr>
            <w:noProof/>
            <w:webHidden/>
          </w:rPr>
        </w:r>
        <w:r w:rsidR="00817132">
          <w:rPr>
            <w:noProof/>
            <w:webHidden/>
          </w:rPr>
          <w:fldChar w:fldCharType="separate"/>
        </w:r>
        <w:r w:rsidR="00817132">
          <w:rPr>
            <w:noProof/>
            <w:webHidden/>
          </w:rPr>
          <w:t>32</w:t>
        </w:r>
        <w:r w:rsidR="00817132">
          <w:rPr>
            <w:noProof/>
            <w:webHidden/>
          </w:rPr>
          <w:fldChar w:fldCharType="end"/>
        </w:r>
      </w:hyperlink>
    </w:p>
    <w:p w14:paraId="06BC0EA1" w14:textId="7E77FAE2" w:rsidR="00817132" w:rsidRDefault="00E2118A">
      <w:pPr>
        <w:pStyle w:val="ndicedeilustraes"/>
        <w:tabs>
          <w:tab w:val="right" w:leader="dot" w:pos="9061"/>
        </w:tabs>
        <w:rPr>
          <w:rFonts w:asciiTheme="minorHAnsi" w:eastAsiaTheme="minorEastAsia" w:hAnsiTheme="minorHAnsi" w:cstheme="minorBidi"/>
          <w:noProof/>
          <w:sz w:val="22"/>
          <w:szCs w:val="22"/>
        </w:rPr>
      </w:pPr>
      <w:hyperlink w:anchor="_Toc75031155" w:history="1">
        <w:r w:rsidR="00817132" w:rsidRPr="00AA5BD5">
          <w:rPr>
            <w:rStyle w:val="Hiperligao"/>
            <w:noProof/>
          </w:rPr>
          <w:t>Figura 3.9 - Estrutura de um pacote de dados enviado por UART</w:t>
        </w:r>
        <w:r w:rsidR="00817132">
          <w:rPr>
            <w:noProof/>
            <w:webHidden/>
          </w:rPr>
          <w:tab/>
        </w:r>
        <w:r w:rsidR="00817132">
          <w:rPr>
            <w:noProof/>
            <w:webHidden/>
          </w:rPr>
          <w:fldChar w:fldCharType="begin"/>
        </w:r>
        <w:r w:rsidR="00817132">
          <w:rPr>
            <w:noProof/>
            <w:webHidden/>
          </w:rPr>
          <w:instrText xml:space="preserve"> PAGEREF _Toc75031155 \h </w:instrText>
        </w:r>
        <w:r w:rsidR="00817132">
          <w:rPr>
            <w:noProof/>
            <w:webHidden/>
          </w:rPr>
        </w:r>
        <w:r w:rsidR="00817132">
          <w:rPr>
            <w:noProof/>
            <w:webHidden/>
          </w:rPr>
          <w:fldChar w:fldCharType="separate"/>
        </w:r>
        <w:r w:rsidR="00817132">
          <w:rPr>
            <w:noProof/>
            <w:webHidden/>
          </w:rPr>
          <w:t>33</w:t>
        </w:r>
        <w:r w:rsidR="00817132">
          <w:rPr>
            <w:noProof/>
            <w:webHidden/>
          </w:rPr>
          <w:fldChar w:fldCharType="end"/>
        </w:r>
      </w:hyperlink>
    </w:p>
    <w:p w14:paraId="7789DA87" w14:textId="00EF0D40" w:rsidR="00817132" w:rsidRDefault="00E2118A">
      <w:pPr>
        <w:pStyle w:val="ndicedeilustraes"/>
        <w:tabs>
          <w:tab w:val="right" w:leader="dot" w:pos="9061"/>
        </w:tabs>
        <w:rPr>
          <w:rFonts w:asciiTheme="minorHAnsi" w:eastAsiaTheme="minorEastAsia" w:hAnsiTheme="minorHAnsi" w:cstheme="minorBidi"/>
          <w:noProof/>
          <w:sz w:val="22"/>
          <w:szCs w:val="22"/>
        </w:rPr>
      </w:pPr>
      <w:hyperlink w:anchor="_Toc75031156" w:history="1">
        <w:r w:rsidR="00817132" w:rsidRPr="00AA5BD5">
          <w:rPr>
            <w:rStyle w:val="Hiperligao"/>
            <w:noProof/>
          </w:rPr>
          <w:t>Figura 3.10 - Divisão do software criado nos vários módulos.</w:t>
        </w:r>
        <w:r w:rsidR="00817132">
          <w:rPr>
            <w:noProof/>
            <w:webHidden/>
          </w:rPr>
          <w:tab/>
        </w:r>
        <w:r w:rsidR="00817132">
          <w:rPr>
            <w:noProof/>
            <w:webHidden/>
          </w:rPr>
          <w:fldChar w:fldCharType="begin"/>
        </w:r>
        <w:r w:rsidR="00817132">
          <w:rPr>
            <w:noProof/>
            <w:webHidden/>
          </w:rPr>
          <w:instrText xml:space="preserve"> PAGEREF _Toc75031156 \h </w:instrText>
        </w:r>
        <w:r w:rsidR="00817132">
          <w:rPr>
            <w:noProof/>
            <w:webHidden/>
          </w:rPr>
        </w:r>
        <w:r w:rsidR="00817132">
          <w:rPr>
            <w:noProof/>
            <w:webHidden/>
          </w:rPr>
          <w:fldChar w:fldCharType="separate"/>
        </w:r>
        <w:r w:rsidR="00817132">
          <w:rPr>
            <w:noProof/>
            <w:webHidden/>
          </w:rPr>
          <w:t>34</w:t>
        </w:r>
        <w:r w:rsidR="00817132">
          <w:rPr>
            <w:noProof/>
            <w:webHidden/>
          </w:rPr>
          <w:fldChar w:fldCharType="end"/>
        </w:r>
      </w:hyperlink>
    </w:p>
    <w:p w14:paraId="7E91550A" w14:textId="662A0E58" w:rsidR="00817132" w:rsidRDefault="00E2118A">
      <w:pPr>
        <w:pStyle w:val="ndicedeilustraes"/>
        <w:tabs>
          <w:tab w:val="right" w:leader="dot" w:pos="9061"/>
        </w:tabs>
        <w:rPr>
          <w:rFonts w:asciiTheme="minorHAnsi" w:eastAsiaTheme="minorEastAsia" w:hAnsiTheme="minorHAnsi" w:cstheme="minorBidi"/>
          <w:noProof/>
          <w:sz w:val="22"/>
          <w:szCs w:val="22"/>
        </w:rPr>
      </w:pPr>
      <w:hyperlink w:anchor="_Toc75031157" w:history="1">
        <w:r w:rsidR="00817132" w:rsidRPr="00AA5BD5">
          <w:rPr>
            <w:rStyle w:val="Hiperligao"/>
            <w:noProof/>
          </w:rPr>
          <w:t>Figura 3.11 - Estrutura que define um motor.</w:t>
        </w:r>
        <w:r w:rsidR="00817132">
          <w:rPr>
            <w:noProof/>
            <w:webHidden/>
          </w:rPr>
          <w:tab/>
        </w:r>
        <w:r w:rsidR="00817132">
          <w:rPr>
            <w:noProof/>
            <w:webHidden/>
          </w:rPr>
          <w:fldChar w:fldCharType="begin"/>
        </w:r>
        <w:r w:rsidR="00817132">
          <w:rPr>
            <w:noProof/>
            <w:webHidden/>
          </w:rPr>
          <w:instrText xml:space="preserve"> PAGEREF _Toc75031157 \h </w:instrText>
        </w:r>
        <w:r w:rsidR="00817132">
          <w:rPr>
            <w:noProof/>
            <w:webHidden/>
          </w:rPr>
        </w:r>
        <w:r w:rsidR="00817132">
          <w:rPr>
            <w:noProof/>
            <w:webHidden/>
          </w:rPr>
          <w:fldChar w:fldCharType="separate"/>
        </w:r>
        <w:r w:rsidR="00817132">
          <w:rPr>
            <w:noProof/>
            <w:webHidden/>
          </w:rPr>
          <w:t>35</w:t>
        </w:r>
        <w:r w:rsidR="00817132">
          <w:rPr>
            <w:noProof/>
            <w:webHidden/>
          </w:rPr>
          <w:fldChar w:fldCharType="end"/>
        </w:r>
      </w:hyperlink>
    </w:p>
    <w:p w14:paraId="28786555" w14:textId="4F6BC53C" w:rsidR="00817132" w:rsidRDefault="00E2118A">
      <w:pPr>
        <w:pStyle w:val="ndicedeilustraes"/>
        <w:tabs>
          <w:tab w:val="right" w:leader="dot" w:pos="9061"/>
        </w:tabs>
        <w:rPr>
          <w:rFonts w:asciiTheme="minorHAnsi" w:eastAsiaTheme="minorEastAsia" w:hAnsiTheme="minorHAnsi" w:cstheme="minorBidi"/>
          <w:noProof/>
          <w:sz w:val="22"/>
          <w:szCs w:val="22"/>
        </w:rPr>
      </w:pPr>
      <w:hyperlink w:anchor="_Toc75031158" w:history="1">
        <w:r w:rsidR="00817132" w:rsidRPr="00AA5BD5">
          <w:rPr>
            <w:rStyle w:val="Hiperligao"/>
            <w:noProof/>
          </w:rPr>
          <w:t>Figura 3.12 - Enumerado que representa os sensores do QTR utilizados.</w:t>
        </w:r>
        <w:r w:rsidR="00817132">
          <w:rPr>
            <w:noProof/>
            <w:webHidden/>
          </w:rPr>
          <w:tab/>
        </w:r>
        <w:r w:rsidR="00817132">
          <w:rPr>
            <w:noProof/>
            <w:webHidden/>
          </w:rPr>
          <w:fldChar w:fldCharType="begin"/>
        </w:r>
        <w:r w:rsidR="00817132">
          <w:rPr>
            <w:noProof/>
            <w:webHidden/>
          </w:rPr>
          <w:instrText xml:space="preserve"> PAGEREF _Toc75031158 \h </w:instrText>
        </w:r>
        <w:r w:rsidR="00817132">
          <w:rPr>
            <w:noProof/>
            <w:webHidden/>
          </w:rPr>
        </w:r>
        <w:r w:rsidR="00817132">
          <w:rPr>
            <w:noProof/>
            <w:webHidden/>
          </w:rPr>
          <w:fldChar w:fldCharType="separate"/>
        </w:r>
        <w:r w:rsidR="00817132">
          <w:rPr>
            <w:noProof/>
            <w:webHidden/>
          </w:rPr>
          <w:t>35</w:t>
        </w:r>
        <w:r w:rsidR="00817132">
          <w:rPr>
            <w:noProof/>
            <w:webHidden/>
          </w:rPr>
          <w:fldChar w:fldCharType="end"/>
        </w:r>
      </w:hyperlink>
    </w:p>
    <w:p w14:paraId="2DD43BBB" w14:textId="0C908118" w:rsidR="00817132" w:rsidRDefault="00E2118A">
      <w:pPr>
        <w:pStyle w:val="ndicedeilustraes"/>
        <w:tabs>
          <w:tab w:val="right" w:leader="dot" w:pos="9061"/>
        </w:tabs>
        <w:rPr>
          <w:rFonts w:asciiTheme="minorHAnsi" w:eastAsiaTheme="minorEastAsia" w:hAnsiTheme="minorHAnsi" w:cstheme="minorBidi"/>
          <w:noProof/>
          <w:sz w:val="22"/>
          <w:szCs w:val="22"/>
        </w:rPr>
      </w:pPr>
      <w:hyperlink w:anchor="_Toc75031159" w:history="1">
        <w:r w:rsidR="00817132" w:rsidRPr="00AA5BD5">
          <w:rPr>
            <w:rStyle w:val="Hiperligao"/>
            <w:noProof/>
          </w:rPr>
          <w:t>Figura 3.13 - Estrutura que agrupa as variáveis de cálculo do algoritmo PID.</w:t>
        </w:r>
        <w:r w:rsidR="00817132">
          <w:rPr>
            <w:noProof/>
            <w:webHidden/>
          </w:rPr>
          <w:tab/>
        </w:r>
        <w:r w:rsidR="00817132">
          <w:rPr>
            <w:noProof/>
            <w:webHidden/>
          </w:rPr>
          <w:fldChar w:fldCharType="begin"/>
        </w:r>
        <w:r w:rsidR="00817132">
          <w:rPr>
            <w:noProof/>
            <w:webHidden/>
          </w:rPr>
          <w:instrText xml:space="preserve"> PAGEREF _Toc75031159 \h </w:instrText>
        </w:r>
        <w:r w:rsidR="00817132">
          <w:rPr>
            <w:noProof/>
            <w:webHidden/>
          </w:rPr>
        </w:r>
        <w:r w:rsidR="00817132">
          <w:rPr>
            <w:noProof/>
            <w:webHidden/>
          </w:rPr>
          <w:fldChar w:fldCharType="separate"/>
        </w:r>
        <w:r w:rsidR="00817132">
          <w:rPr>
            <w:noProof/>
            <w:webHidden/>
          </w:rPr>
          <w:t>36</w:t>
        </w:r>
        <w:r w:rsidR="00817132">
          <w:rPr>
            <w:noProof/>
            <w:webHidden/>
          </w:rPr>
          <w:fldChar w:fldCharType="end"/>
        </w:r>
      </w:hyperlink>
    </w:p>
    <w:p w14:paraId="42044435" w14:textId="481419FE" w:rsidR="00817132" w:rsidRDefault="00E2118A">
      <w:pPr>
        <w:pStyle w:val="ndicedeilustraes"/>
        <w:tabs>
          <w:tab w:val="right" w:leader="dot" w:pos="9061"/>
        </w:tabs>
        <w:rPr>
          <w:rFonts w:asciiTheme="minorHAnsi" w:eastAsiaTheme="minorEastAsia" w:hAnsiTheme="minorHAnsi" w:cstheme="minorBidi"/>
          <w:noProof/>
          <w:sz w:val="22"/>
          <w:szCs w:val="22"/>
        </w:rPr>
      </w:pPr>
      <w:hyperlink w:anchor="_Toc75031160" w:history="1">
        <w:r w:rsidR="00817132" w:rsidRPr="00AA5BD5">
          <w:rPr>
            <w:rStyle w:val="Hiperligao"/>
            <w:noProof/>
          </w:rPr>
          <w:t>Figura 3.14 - Duração dos vários timeouts, em segundos, e definição das flags respetivas.</w:t>
        </w:r>
        <w:r w:rsidR="00817132">
          <w:rPr>
            <w:noProof/>
            <w:webHidden/>
          </w:rPr>
          <w:tab/>
        </w:r>
        <w:r w:rsidR="00817132">
          <w:rPr>
            <w:noProof/>
            <w:webHidden/>
          </w:rPr>
          <w:fldChar w:fldCharType="begin"/>
        </w:r>
        <w:r w:rsidR="00817132">
          <w:rPr>
            <w:noProof/>
            <w:webHidden/>
          </w:rPr>
          <w:instrText xml:space="preserve"> PAGEREF _Toc75031160 \h </w:instrText>
        </w:r>
        <w:r w:rsidR="00817132">
          <w:rPr>
            <w:noProof/>
            <w:webHidden/>
          </w:rPr>
        </w:r>
        <w:r w:rsidR="00817132">
          <w:rPr>
            <w:noProof/>
            <w:webHidden/>
          </w:rPr>
          <w:fldChar w:fldCharType="separate"/>
        </w:r>
        <w:r w:rsidR="00817132">
          <w:rPr>
            <w:noProof/>
            <w:webHidden/>
          </w:rPr>
          <w:t>36</w:t>
        </w:r>
        <w:r w:rsidR="00817132">
          <w:rPr>
            <w:noProof/>
            <w:webHidden/>
          </w:rPr>
          <w:fldChar w:fldCharType="end"/>
        </w:r>
      </w:hyperlink>
    </w:p>
    <w:p w14:paraId="38B985D6" w14:textId="678FF716" w:rsidR="00817132" w:rsidRDefault="00E2118A">
      <w:pPr>
        <w:pStyle w:val="ndicedeilustraes"/>
        <w:tabs>
          <w:tab w:val="right" w:leader="dot" w:pos="9061"/>
        </w:tabs>
        <w:rPr>
          <w:rFonts w:asciiTheme="minorHAnsi" w:eastAsiaTheme="minorEastAsia" w:hAnsiTheme="minorHAnsi" w:cstheme="minorBidi"/>
          <w:noProof/>
          <w:sz w:val="22"/>
          <w:szCs w:val="22"/>
        </w:rPr>
      </w:pPr>
      <w:hyperlink w:anchor="_Toc75031161" w:history="1">
        <w:r w:rsidR="00817132" w:rsidRPr="00AA5BD5">
          <w:rPr>
            <w:rStyle w:val="Hiperligao"/>
            <w:noProof/>
          </w:rPr>
          <w:t>Figura 3.15 - Enumerado com os possíveis estados de movimento.</w:t>
        </w:r>
        <w:r w:rsidR="00817132">
          <w:rPr>
            <w:noProof/>
            <w:webHidden/>
          </w:rPr>
          <w:tab/>
        </w:r>
        <w:r w:rsidR="00817132">
          <w:rPr>
            <w:noProof/>
            <w:webHidden/>
          </w:rPr>
          <w:fldChar w:fldCharType="begin"/>
        </w:r>
        <w:r w:rsidR="00817132">
          <w:rPr>
            <w:noProof/>
            <w:webHidden/>
          </w:rPr>
          <w:instrText xml:space="preserve"> PAGEREF _Toc75031161 \h </w:instrText>
        </w:r>
        <w:r w:rsidR="00817132">
          <w:rPr>
            <w:noProof/>
            <w:webHidden/>
          </w:rPr>
        </w:r>
        <w:r w:rsidR="00817132">
          <w:rPr>
            <w:noProof/>
            <w:webHidden/>
          </w:rPr>
          <w:fldChar w:fldCharType="separate"/>
        </w:r>
        <w:r w:rsidR="00817132">
          <w:rPr>
            <w:noProof/>
            <w:webHidden/>
          </w:rPr>
          <w:t>37</w:t>
        </w:r>
        <w:r w:rsidR="00817132">
          <w:rPr>
            <w:noProof/>
            <w:webHidden/>
          </w:rPr>
          <w:fldChar w:fldCharType="end"/>
        </w:r>
      </w:hyperlink>
    </w:p>
    <w:p w14:paraId="405041C0" w14:textId="3C0B5CCC" w:rsidR="00817132" w:rsidRDefault="00E2118A">
      <w:pPr>
        <w:pStyle w:val="ndicedeilustraes"/>
        <w:tabs>
          <w:tab w:val="right" w:leader="dot" w:pos="9061"/>
        </w:tabs>
        <w:rPr>
          <w:rFonts w:asciiTheme="minorHAnsi" w:eastAsiaTheme="minorEastAsia" w:hAnsiTheme="minorHAnsi" w:cstheme="minorBidi"/>
          <w:noProof/>
          <w:sz w:val="22"/>
          <w:szCs w:val="22"/>
        </w:rPr>
      </w:pPr>
      <w:hyperlink w:anchor="_Toc75031162" w:history="1">
        <w:r w:rsidR="00817132" w:rsidRPr="00AA5BD5">
          <w:rPr>
            <w:rStyle w:val="Hiperligao"/>
            <w:noProof/>
          </w:rPr>
          <w:t>Figura 3.16 - Módulo RFID: a) Estrutura que define um cartão RFID; b) Estado do leitor RFID.</w:t>
        </w:r>
        <w:r w:rsidR="00817132">
          <w:rPr>
            <w:noProof/>
            <w:webHidden/>
          </w:rPr>
          <w:tab/>
        </w:r>
        <w:r w:rsidR="00817132">
          <w:rPr>
            <w:noProof/>
            <w:webHidden/>
          </w:rPr>
          <w:fldChar w:fldCharType="begin"/>
        </w:r>
        <w:r w:rsidR="00817132">
          <w:rPr>
            <w:noProof/>
            <w:webHidden/>
          </w:rPr>
          <w:instrText xml:space="preserve"> PAGEREF _Toc75031162 \h </w:instrText>
        </w:r>
        <w:r w:rsidR="00817132">
          <w:rPr>
            <w:noProof/>
            <w:webHidden/>
          </w:rPr>
        </w:r>
        <w:r w:rsidR="00817132">
          <w:rPr>
            <w:noProof/>
            <w:webHidden/>
          </w:rPr>
          <w:fldChar w:fldCharType="separate"/>
        </w:r>
        <w:r w:rsidR="00817132">
          <w:rPr>
            <w:noProof/>
            <w:webHidden/>
          </w:rPr>
          <w:t>37</w:t>
        </w:r>
        <w:r w:rsidR="00817132">
          <w:rPr>
            <w:noProof/>
            <w:webHidden/>
          </w:rPr>
          <w:fldChar w:fldCharType="end"/>
        </w:r>
      </w:hyperlink>
    </w:p>
    <w:p w14:paraId="61F748E0" w14:textId="6656402F" w:rsidR="00817132" w:rsidRDefault="00E2118A">
      <w:pPr>
        <w:pStyle w:val="ndicedeilustraes"/>
        <w:tabs>
          <w:tab w:val="right" w:leader="dot" w:pos="9061"/>
        </w:tabs>
        <w:rPr>
          <w:rFonts w:asciiTheme="minorHAnsi" w:eastAsiaTheme="minorEastAsia" w:hAnsiTheme="minorHAnsi" w:cstheme="minorBidi"/>
          <w:noProof/>
          <w:sz w:val="22"/>
          <w:szCs w:val="22"/>
        </w:rPr>
      </w:pPr>
      <w:hyperlink w:anchor="_Toc75031163" w:history="1">
        <w:r w:rsidR="00817132" w:rsidRPr="00AA5BD5">
          <w:rPr>
            <w:rStyle w:val="Hiperligao"/>
            <w:noProof/>
          </w:rPr>
          <w:t>Figura 3.17 - Estado do módulo Bluetooth.</w:t>
        </w:r>
        <w:r w:rsidR="00817132">
          <w:rPr>
            <w:noProof/>
            <w:webHidden/>
          </w:rPr>
          <w:tab/>
        </w:r>
        <w:r w:rsidR="00817132">
          <w:rPr>
            <w:noProof/>
            <w:webHidden/>
          </w:rPr>
          <w:fldChar w:fldCharType="begin"/>
        </w:r>
        <w:r w:rsidR="00817132">
          <w:rPr>
            <w:noProof/>
            <w:webHidden/>
          </w:rPr>
          <w:instrText xml:space="preserve"> PAGEREF _Toc75031163 \h </w:instrText>
        </w:r>
        <w:r w:rsidR="00817132">
          <w:rPr>
            <w:noProof/>
            <w:webHidden/>
          </w:rPr>
        </w:r>
        <w:r w:rsidR="00817132">
          <w:rPr>
            <w:noProof/>
            <w:webHidden/>
          </w:rPr>
          <w:fldChar w:fldCharType="separate"/>
        </w:r>
        <w:r w:rsidR="00817132">
          <w:rPr>
            <w:noProof/>
            <w:webHidden/>
          </w:rPr>
          <w:t>37</w:t>
        </w:r>
        <w:r w:rsidR="00817132">
          <w:rPr>
            <w:noProof/>
            <w:webHidden/>
          </w:rPr>
          <w:fldChar w:fldCharType="end"/>
        </w:r>
      </w:hyperlink>
    </w:p>
    <w:p w14:paraId="66B3A951" w14:textId="7CDD0627" w:rsidR="00817132" w:rsidRDefault="00E2118A">
      <w:pPr>
        <w:pStyle w:val="ndicedeilustraes"/>
        <w:tabs>
          <w:tab w:val="right" w:leader="dot" w:pos="9061"/>
        </w:tabs>
        <w:rPr>
          <w:rFonts w:asciiTheme="minorHAnsi" w:eastAsiaTheme="minorEastAsia" w:hAnsiTheme="minorHAnsi" w:cstheme="minorBidi"/>
          <w:noProof/>
          <w:sz w:val="22"/>
          <w:szCs w:val="22"/>
        </w:rPr>
      </w:pPr>
      <w:hyperlink w:anchor="_Toc75031164" w:history="1">
        <w:r w:rsidR="00817132" w:rsidRPr="00AA5BD5">
          <w:rPr>
            <w:rStyle w:val="Hiperligao"/>
            <w:noProof/>
          </w:rPr>
          <w:t>Figura 3.18 - Definição de um callback de um comando e da estrutura que define um comando.</w:t>
        </w:r>
        <w:r w:rsidR="00817132">
          <w:rPr>
            <w:noProof/>
            <w:webHidden/>
          </w:rPr>
          <w:tab/>
        </w:r>
        <w:r w:rsidR="00817132">
          <w:rPr>
            <w:noProof/>
            <w:webHidden/>
          </w:rPr>
          <w:fldChar w:fldCharType="begin"/>
        </w:r>
        <w:r w:rsidR="00817132">
          <w:rPr>
            <w:noProof/>
            <w:webHidden/>
          </w:rPr>
          <w:instrText xml:space="preserve"> PAGEREF _Toc75031164 \h </w:instrText>
        </w:r>
        <w:r w:rsidR="00817132">
          <w:rPr>
            <w:noProof/>
            <w:webHidden/>
          </w:rPr>
        </w:r>
        <w:r w:rsidR="00817132">
          <w:rPr>
            <w:noProof/>
            <w:webHidden/>
          </w:rPr>
          <w:fldChar w:fldCharType="separate"/>
        </w:r>
        <w:r w:rsidR="00817132">
          <w:rPr>
            <w:noProof/>
            <w:webHidden/>
          </w:rPr>
          <w:t>38</w:t>
        </w:r>
        <w:r w:rsidR="00817132">
          <w:rPr>
            <w:noProof/>
            <w:webHidden/>
          </w:rPr>
          <w:fldChar w:fldCharType="end"/>
        </w:r>
      </w:hyperlink>
    </w:p>
    <w:p w14:paraId="15737081" w14:textId="6B9870A7" w:rsidR="00817132" w:rsidRDefault="00E2118A">
      <w:pPr>
        <w:pStyle w:val="ndicedeilustraes"/>
        <w:tabs>
          <w:tab w:val="right" w:leader="dot" w:pos="9061"/>
        </w:tabs>
        <w:rPr>
          <w:rFonts w:asciiTheme="minorHAnsi" w:eastAsiaTheme="minorEastAsia" w:hAnsiTheme="minorHAnsi" w:cstheme="minorBidi"/>
          <w:noProof/>
          <w:sz w:val="22"/>
          <w:szCs w:val="22"/>
        </w:rPr>
      </w:pPr>
      <w:hyperlink w:anchor="_Toc75031165" w:history="1">
        <w:r w:rsidR="00817132" w:rsidRPr="00AA5BD5">
          <w:rPr>
            <w:rStyle w:val="Hiperligao"/>
            <w:noProof/>
          </w:rPr>
          <w:t>Figura 3.19 - Ações possíveis a realizar num checkpoint, e, definição de um checkpoint.</w:t>
        </w:r>
        <w:r w:rsidR="00817132">
          <w:rPr>
            <w:noProof/>
            <w:webHidden/>
          </w:rPr>
          <w:tab/>
        </w:r>
        <w:r w:rsidR="00817132">
          <w:rPr>
            <w:noProof/>
            <w:webHidden/>
          </w:rPr>
          <w:fldChar w:fldCharType="begin"/>
        </w:r>
        <w:r w:rsidR="00817132">
          <w:rPr>
            <w:noProof/>
            <w:webHidden/>
          </w:rPr>
          <w:instrText xml:space="preserve"> PAGEREF _Toc75031165 \h </w:instrText>
        </w:r>
        <w:r w:rsidR="00817132">
          <w:rPr>
            <w:noProof/>
            <w:webHidden/>
          </w:rPr>
        </w:r>
        <w:r w:rsidR="00817132">
          <w:rPr>
            <w:noProof/>
            <w:webHidden/>
          </w:rPr>
          <w:fldChar w:fldCharType="separate"/>
        </w:r>
        <w:r w:rsidR="00817132">
          <w:rPr>
            <w:noProof/>
            <w:webHidden/>
          </w:rPr>
          <w:t>38</w:t>
        </w:r>
        <w:r w:rsidR="00817132">
          <w:rPr>
            <w:noProof/>
            <w:webHidden/>
          </w:rPr>
          <w:fldChar w:fldCharType="end"/>
        </w:r>
      </w:hyperlink>
    </w:p>
    <w:p w14:paraId="08AFC3CF" w14:textId="1DA0AF30" w:rsidR="00817132" w:rsidRDefault="00E2118A">
      <w:pPr>
        <w:pStyle w:val="ndicedeilustraes"/>
        <w:tabs>
          <w:tab w:val="right" w:leader="dot" w:pos="9061"/>
        </w:tabs>
        <w:rPr>
          <w:rFonts w:asciiTheme="minorHAnsi" w:eastAsiaTheme="minorEastAsia" w:hAnsiTheme="minorHAnsi" w:cstheme="minorBidi"/>
          <w:noProof/>
          <w:sz w:val="22"/>
          <w:szCs w:val="22"/>
        </w:rPr>
      </w:pPr>
      <w:hyperlink w:anchor="_Toc75031166" w:history="1">
        <w:r w:rsidR="00817132" w:rsidRPr="00AA5BD5">
          <w:rPr>
            <w:rStyle w:val="Hiperligao"/>
            <w:noProof/>
          </w:rPr>
          <w:t>Figura 3.20 - Definição de uma janela deslizante.</w:t>
        </w:r>
        <w:r w:rsidR="00817132">
          <w:rPr>
            <w:noProof/>
            <w:webHidden/>
          </w:rPr>
          <w:tab/>
        </w:r>
        <w:r w:rsidR="00817132">
          <w:rPr>
            <w:noProof/>
            <w:webHidden/>
          </w:rPr>
          <w:fldChar w:fldCharType="begin"/>
        </w:r>
        <w:r w:rsidR="00817132">
          <w:rPr>
            <w:noProof/>
            <w:webHidden/>
          </w:rPr>
          <w:instrText xml:space="preserve"> PAGEREF _Toc75031166 \h </w:instrText>
        </w:r>
        <w:r w:rsidR="00817132">
          <w:rPr>
            <w:noProof/>
            <w:webHidden/>
          </w:rPr>
        </w:r>
        <w:r w:rsidR="00817132">
          <w:rPr>
            <w:noProof/>
            <w:webHidden/>
          </w:rPr>
          <w:fldChar w:fldCharType="separate"/>
        </w:r>
        <w:r w:rsidR="00817132">
          <w:rPr>
            <w:noProof/>
            <w:webHidden/>
          </w:rPr>
          <w:t>38</w:t>
        </w:r>
        <w:r w:rsidR="00817132">
          <w:rPr>
            <w:noProof/>
            <w:webHidden/>
          </w:rPr>
          <w:fldChar w:fldCharType="end"/>
        </w:r>
      </w:hyperlink>
    </w:p>
    <w:p w14:paraId="59F77F7D" w14:textId="1495706A" w:rsidR="00817132" w:rsidRDefault="00E2118A">
      <w:pPr>
        <w:pStyle w:val="ndicedeilustraes"/>
        <w:tabs>
          <w:tab w:val="right" w:leader="dot" w:pos="9061"/>
        </w:tabs>
        <w:rPr>
          <w:rFonts w:asciiTheme="minorHAnsi" w:eastAsiaTheme="minorEastAsia" w:hAnsiTheme="minorHAnsi" w:cstheme="minorBidi"/>
          <w:noProof/>
          <w:sz w:val="22"/>
          <w:szCs w:val="22"/>
        </w:rPr>
      </w:pPr>
      <w:hyperlink w:anchor="_Toc75031167" w:history="1">
        <w:r w:rsidR="00817132" w:rsidRPr="00AA5BD5">
          <w:rPr>
            <w:rStyle w:val="Hiperligao"/>
            <w:noProof/>
          </w:rPr>
          <w:t>Figura 3.21- Definição da estrutura debounce.</w:t>
        </w:r>
        <w:r w:rsidR="00817132">
          <w:rPr>
            <w:noProof/>
            <w:webHidden/>
          </w:rPr>
          <w:tab/>
        </w:r>
        <w:r w:rsidR="00817132">
          <w:rPr>
            <w:noProof/>
            <w:webHidden/>
          </w:rPr>
          <w:fldChar w:fldCharType="begin"/>
        </w:r>
        <w:r w:rsidR="00817132">
          <w:rPr>
            <w:noProof/>
            <w:webHidden/>
          </w:rPr>
          <w:instrText xml:space="preserve"> PAGEREF _Toc75031167 \h </w:instrText>
        </w:r>
        <w:r w:rsidR="00817132">
          <w:rPr>
            <w:noProof/>
            <w:webHidden/>
          </w:rPr>
        </w:r>
        <w:r w:rsidR="00817132">
          <w:rPr>
            <w:noProof/>
            <w:webHidden/>
          </w:rPr>
          <w:fldChar w:fldCharType="separate"/>
        </w:r>
        <w:r w:rsidR="00817132">
          <w:rPr>
            <w:noProof/>
            <w:webHidden/>
          </w:rPr>
          <w:t>39</w:t>
        </w:r>
        <w:r w:rsidR="00817132">
          <w:rPr>
            <w:noProof/>
            <w:webHidden/>
          </w:rPr>
          <w:fldChar w:fldCharType="end"/>
        </w:r>
      </w:hyperlink>
    </w:p>
    <w:p w14:paraId="06E2CD75" w14:textId="62652E6D" w:rsidR="00817132" w:rsidRDefault="00E2118A">
      <w:pPr>
        <w:pStyle w:val="ndicedeilustraes"/>
        <w:tabs>
          <w:tab w:val="right" w:leader="dot" w:pos="9061"/>
        </w:tabs>
        <w:rPr>
          <w:rFonts w:asciiTheme="minorHAnsi" w:eastAsiaTheme="minorEastAsia" w:hAnsiTheme="minorHAnsi" w:cstheme="minorBidi"/>
          <w:noProof/>
          <w:sz w:val="22"/>
          <w:szCs w:val="22"/>
        </w:rPr>
      </w:pPr>
      <w:hyperlink w:anchor="_Toc75031168" w:history="1">
        <w:r w:rsidR="00817132" w:rsidRPr="00AA5BD5">
          <w:rPr>
            <w:rStyle w:val="Hiperligao"/>
            <w:noProof/>
          </w:rPr>
          <w:t>Figura 3.22 - Estados da máquina de estados.</w:t>
        </w:r>
        <w:r w:rsidR="00817132">
          <w:rPr>
            <w:noProof/>
            <w:webHidden/>
          </w:rPr>
          <w:tab/>
        </w:r>
        <w:r w:rsidR="00817132">
          <w:rPr>
            <w:noProof/>
            <w:webHidden/>
          </w:rPr>
          <w:fldChar w:fldCharType="begin"/>
        </w:r>
        <w:r w:rsidR="00817132">
          <w:rPr>
            <w:noProof/>
            <w:webHidden/>
          </w:rPr>
          <w:instrText xml:space="preserve"> PAGEREF _Toc75031168 \h </w:instrText>
        </w:r>
        <w:r w:rsidR="00817132">
          <w:rPr>
            <w:noProof/>
            <w:webHidden/>
          </w:rPr>
        </w:r>
        <w:r w:rsidR="00817132">
          <w:rPr>
            <w:noProof/>
            <w:webHidden/>
          </w:rPr>
          <w:fldChar w:fldCharType="separate"/>
        </w:r>
        <w:r w:rsidR="00817132">
          <w:rPr>
            <w:noProof/>
            <w:webHidden/>
          </w:rPr>
          <w:t>39</w:t>
        </w:r>
        <w:r w:rsidR="00817132">
          <w:rPr>
            <w:noProof/>
            <w:webHidden/>
          </w:rPr>
          <w:fldChar w:fldCharType="end"/>
        </w:r>
      </w:hyperlink>
    </w:p>
    <w:p w14:paraId="45F0BC53" w14:textId="4C20DBC1" w:rsidR="00817132" w:rsidRDefault="00E2118A">
      <w:pPr>
        <w:pStyle w:val="ndicedeilustraes"/>
        <w:tabs>
          <w:tab w:val="right" w:leader="dot" w:pos="9061"/>
        </w:tabs>
        <w:rPr>
          <w:rFonts w:asciiTheme="minorHAnsi" w:eastAsiaTheme="minorEastAsia" w:hAnsiTheme="minorHAnsi" w:cstheme="minorBidi"/>
          <w:noProof/>
          <w:sz w:val="22"/>
          <w:szCs w:val="22"/>
        </w:rPr>
      </w:pPr>
      <w:hyperlink w:anchor="_Toc75031169" w:history="1">
        <w:r w:rsidR="00817132" w:rsidRPr="00AA5BD5">
          <w:rPr>
            <w:rStyle w:val="Hiperligao"/>
            <w:noProof/>
          </w:rPr>
          <w:t>Figura 3.23 - Definição da máquina de estados (a) Array de funções de estado; (b) Execução da máquina de estados.</w:t>
        </w:r>
        <w:r w:rsidR="00817132">
          <w:rPr>
            <w:noProof/>
            <w:webHidden/>
          </w:rPr>
          <w:tab/>
        </w:r>
        <w:r w:rsidR="00817132">
          <w:rPr>
            <w:noProof/>
            <w:webHidden/>
          </w:rPr>
          <w:fldChar w:fldCharType="begin"/>
        </w:r>
        <w:r w:rsidR="00817132">
          <w:rPr>
            <w:noProof/>
            <w:webHidden/>
          </w:rPr>
          <w:instrText xml:space="preserve"> PAGEREF _Toc75031169 \h </w:instrText>
        </w:r>
        <w:r w:rsidR="00817132">
          <w:rPr>
            <w:noProof/>
            <w:webHidden/>
          </w:rPr>
        </w:r>
        <w:r w:rsidR="00817132">
          <w:rPr>
            <w:noProof/>
            <w:webHidden/>
          </w:rPr>
          <w:fldChar w:fldCharType="separate"/>
        </w:r>
        <w:r w:rsidR="00817132">
          <w:rPr>
            <w:noProof/>
            <w:webHidden/>
          </w:rPr>
          <w:t>39</w:t>
        </w:r>
        <w:r w:rsidR="00817132">
          <w:rPr>
            <w:noProof/>
            <w:webHidden/>
          </w:rPr>
          <w:fldChar w:fldCharType="end"/>
        </w:r>
      </w:hyperlink>
    </w:p>
    <w:p w14:paraId="3F75862F" w14:textId="3656E2DB" w:rsidR="00817132" w:rsidRDefault="00E2118A">
      <w:pPr>
        <w:pStyle w:val="ndicedeilustraes"/>
        <w:tabs>
          <w:tab w:val="right" w:leader="dot" w:pos="9061"/>
        </w:tabs>
        <w:rPr>
          <w:rFonts w:asciiTheme="minorHAnsi" w:eastAsiaTheme="minorEastAsia" w:hAnsiTheme="minorHAnsi" w:cstheme="minorBidi"/>
          <w:noProof/>
          <w:sz w:val="22"/>
          <w:szCs w:val="22"/>
        </w:rPr>
      </w:pPr>
      <w:hyperlink w:anchor="_Toc75031170" w:history="1">
        <w:r w:rsidR="00817132" w:rsidRPr="00AA5BD5">
          <w:rPr>
            <w:rStyle w:val="Hiperligao"/>
            <w:noProof/>
          </w:rPr>
          <w:t>Figura 3.24 - Ações de controlo (a) ação proporcional; (b) ação integral; (c) ação derivativa</w:t>
        </w:r>
        <w:r w:rsidR="00817132">
          <w:rPr>
            <w:noProof/>
            <w:webHidden/>
          </w:rPr>
          <w:tab/>
        </w:r>
        <w:r w:rsidR="00817132">
          <w:rPr>
            <w:noProof/>
            <w:webHidden/>
          </w:rPr>
          <w:fldChar w:fldCharType="begin"/>
        </w:r>
        <w:r w:rsidR="00817132">
          <w:rPr>
            <w:noProof/>
            <w:webHidden/>
          </w:rPr>
          <w:instrText xml:space="preserve"> PAGEREF _Toc75031170 \h </w:instrText>
        </w:r>
        <w:r w:rsidR="00817132">
          <w:rPr>
            <w:noProof/>
            <w:webHidden/>
          </w:rPr>
        </w:r>
        <w:r w:rsidR="00817132">
          <w:rPr>
            <w:noProof/>
            <w:webHidden/>
          </w:rPr>
          <w:fldChar w:fldCharType="separate"/>
        </w:r>
        <w:r w:rsidR="00817132">
          <w:rPr>
            <w:noProof/>
            <w:webHidden/>
          </w:rPr>
          <w:t>41</w:t>
        </w:r>
        <w:r w:rsidR="00817132">
          <w:rPr>
            <w:noProof/>
            <w:webHidden/>
          </w:rPr>
          <w:fldChar w:fldCharType="end"/>
        </w:r>
      </w:hyperlink>
    </w:p>
    <w:p w14:paraId="1AA97E3C" w14:textId="4D5070AC" w:rsidR="00817132" w:rsidRDefault="00E2118A">
      <w:pPr>
        <w:pStyle w:val="ndicedeilustraes"/>
        <w:tabs>
          <w:tab w:val="right" w:leader="dot" w:pos="9061"/>
        </w:tabs>
        <w:rPr>
          <w:rFonts w:asciiTheme="minorHAnsi" w:eastAsiaTheme="minorEastAsia" w:hAnsiTheme="minorHAnsi" w:cstheme="minorBidi"/>
          <w:noProof/>
          <w:sz w:val="22"/>
          <w:szCs w:val="22"/>
        </w:rPr>
      </w:pPr>
      <w:hyperlink w:anchor="_Toc75031171" w:history="1">
        <w:r w:rsidR="00817132" w:rsidRPr="00AA5BD5">
          <w:rPr>
            <w:rStyle w:val="Hiperligao"/>
            <w:noProof/>
          </w:rPr>
          <w:t>Figura 3.25 - Diagrama de blocos do sistema de controlo</w:t>
        </w:r>
        <w:r w:rsidR="00817132">
          <w:rPr>
            <w:noProof/>
            <w:webHidden/>
          </w:rPr>
          <w:tab/>
        </w:r>
        <w:r w:rsidR="00817132">
          <w:rPr>
            <w:noProof/>
            <w:webHidden/>
          </w:rPr>
          <w:fldChar w:fldCharType="begin"/>
        </w:r>
        <w:r w:rsidR="00817132">
          <w:rPr>
            <w:noProof/>
            <w:webHidden/>
          </w:rPr>
          <w:instrText xml:space="preserve"> PAGEREF _Toc75031171 \h </w:instrText>
        </w:r>
        <w:r w:rsidR="00817132">
          <w:rPr>
            <w:noProof/>
            <w:webHidden/>
          </w:rPr>
        </w:r>
        <w:r w:rsidR="00817132">
          <w:rPr>
            <w:noProof/>
            <w:webHidden/>
          </w:rPr>
          <w:fldChar w:fldCharType="separate"/>
        </w:r>
        <w:r w:rsidR="00817132">
          <w:rPr>
            <w:noProof/>
            <w:webHidden/>
          </w:rPr>
          <w:t>43</w:t>
        </w:r>
        <w:r w:rsidR="00817132">
          <w:rPr>
            <w:noProof/>
            <w:webHidden/>
          </w:rPr>
          <w:fldChar w:fldCharType="end"/>
        </w:r>
      </w:hyperlink>
    </w:p>
    <w:p w14:paraId="735C905F" w14:textId="3318DD86" w:rsidR="00817132" w:rsidRDefault="00E2118A">
      <w:pPr>
        <w:pStyle w:val="ndicedeilustraes"/>
        <w:tabs>
          <w:tab w:val="right" w:leader="dot" w:pos="9061"/>
        </w:tabs>
        <w:rPr>
          <w:rFonts w:asciiTheme="minorHAnsi" w:eastAsiaTheme="minorEastAsia" w:hAnsiTheme="minorHAnsi" w:cstheme="minorBidi"/>
          <w:noProof/>
          <w:sz w:val="22"/>
          <w:szCs w:val="22"/>
        </w:rPr>
      </w:pPr>
      <w:hyperlink w:anchor="_Toc75031172" w:history="1">
        <w:r w:rsidR="00817132" w:rsidRPr="00AA5BD5">
          <w:rPr>
            <w:rStyle w:val="Hiperligao"/>
            <w:noProof/>
          </w:rPr>
          <w:t>Figura 3.26 - Serviço de Rotina à Interrupção do algoritmo PID</w:t>
        </w:r>
        <w:r w:rsidR="00817132">
          <w:rPr>
            <w:noProof/>
            <w:webHidden/>
          </w:rPr>
          <w:tab/>
        </w:r>
        <w:r w:rsidR="00817132">
          <w:rPr>
            <w:noProof/>
            <w:webHidden/>
          </w:rPr>
          <w:fldChar w:fldCharType="begin"/>
        </w:r>
        <w:r w:rsidR="00817132">
          <w:rPr>
            <w:noProof/>
            <w:webHidden/>
          </w:rPr>
          <w:instrText xml:space="preserve"> PAGEREF _Toc75031172 \h </w:instrText>
        </w:r>
        <w:r w:rsidR="00817132">
          <w:rPr>
            <w:noProof/>
            <w:webHidden/>
          </w:rPr>
        </w:r>
        <w:r w:rsidR="00817132">
          <w:rPr>
            <w:noProof/>
            <w:webHidden/>
          </w:rPr>
          <w:fldChar w:fldCharType="separate"/>
        </w:r>
        <w:r w:rsidR="00817132">
          <w:rPr>
            <w:noProof/>
            <w:webHidden/>
          </w:rPr>
          <w:t>46</w:t>
        </w:r>
        <w:r w:rsidR="00817132">
          <w:rPr>
            <w:noProof/>
            <w:webHidden/>
          </w:rPr>
          <w:fldChar w:fldCharType="end"/>
        </w:r>
      </w:hyperlink>
    </w:p>
    <w:p w14:paraId="411B7EC7" w14:textId="529D86A6" w:rsidR="00817132" w:rsidRDefault="00E2118A">
      <w:pPr>
        <w:pStyle w:val="ndicedeilustraes"/>
        <w:tabs>
          <w:tab w:val="right" w:leader="dot" w:pos="9061"/>
        </w:tabs>
        <w:rPr>
          <w:rFonts w:asciiTheme="minorHAnsi" w:eastAsiaTheme="minorEastAsia" w:hAnsiTheme="minorHAnsi" w:cstheme="minorBidi"/>
          <w:noProof/>
          <w:sz w:val="22"/>
          <w:szCs w:val="22"/>
        </w:rPr>
      </w:pPr>
      <w:hyperlink w:anchor="_Toc75031173" w:history="1">
        <w:r w:rsidR="00817132" w:rsidRPr="00AA5BD5">
          <w:rPr>
            <w:rStyle w:val="Hiperligao"/>
            <w:noProof/>
          </w:rPr>
          <w:t>Figura 5.1 - Desenho (à esquerda) e imagem real (à direita) do DWR (a) vista superior; (b) vista inferior; (c) vista lateral direita; (d) vista dianteira; (e) vista traseira.</w:t>
        </w:r>
        <w:r w:rsidR="00817132">
          <w:rPr>
            <w:noProof/>
            <w:webHidden/>
          </w:rPr>
          <w:tab/>
        </w:r>
        <w:r w:rsidR="00817132">
          <w:rPr>
            <w:noProof/>
            <w:webHidden/>
          </w:rPr>
          <w:fldChar w:fldCharType="begin"/>
        </w:r>
        <w:r w:rsidR="00817132">
          <w:rPr>
            <w:noProof/>
            <w:webHidden/>
          </w:rPr>
          <w:instrText xml:space="preserve"> PAGEREF _Toc75031173 \h </w:instrText>
        </w:r>
        <w:r w:rsidR="00817132">
          <w:rPr>
            <w:noProof/>
            <w:webHidden/>
          </w:rPr>
        </w:r>
        <w:r w:rsidR="00817132">
          <w:rPr>
            <w:noProof/>
            <w:webHidden/>
          </w:rPr>
          <w:fldChar w:fldCharType="separate"/>
        </w:r>
        <w:r w:rsidR="00817132">
          <w:rPr>
            <w:noProof/>
            <w:webHidden/>
          </w:rPr>
          <w:t>55</w:t>
        </w:r>
        <w:r w:rsidR="00817132">
          <w:rPr>
            <w:noProof/>
            <w:webHidden/>
          </w:rPr>
          <w:fldChar w:fldCharType="end"/>
        </w:r>
      </w:hyperlink>
    </w:p>
    <w:p w14:paraId="56DB7248" w14:textId="283E8885" w:rsidR="00817132" w:rsidRDefault="00E2118A">
      <w:pPr>
        <w:pStyle w:val="ndicedeilustraes"/>
        <w:tabs>
          <w:tab w:val="right" w:leader="dot" w:pos="9061"/>
        </w:tabs>
        <w:rPr>
          <w:rFonts w:asciiTheme="minorHAnsi" w:eastAsiaTheme="minorEastAsia" w:hAnsiTheme="minorHAnsi" w:cstheme="minorBidi"/>
          <w:noProof/>
          <w:sz w:val="22"/>
          <w:szCs w:val="22"/>
        </w:rPr>
      </w:pPr>
      <w:hyperlink w:anchor="_Toc75031174" w:history="1">
        <w:r w:rsidR="00817132" w:rsidRPr="00AA5BD5">
          <w:rPr>
            <w:rStyle w:val="Hiperligao"/>
            <w:noProof/>
          </w:rPr>
          <w:t>Figura 5.2 - Modelo 3D do DWR</w:t>
        </w:r>
        <w:r w:rsidR="00817132">
          <w:rPr>
            <w:noProof/>
            <w:webHidden/>
          </w:rPr>
          <w:tab/>
        </w:r>
        <w:r w:rsidR="00817132">
          <w:rPr>
            <w:noProof/>
            <w:webHidden/>
          </w:rPr>
          <w:fldChar w:fldCharType="begin"/>
        </w:r>
        <w:r w:rsidR="00817132">
          <w:rPr>
            <w:noProof/>
            <w:webHidden/>
          </w:rPr>
          <w:instrText xml:space="preserve"> PAGEREF _Toc75031174 \h </w:instrText>
        </w:r>
        <w:r w:rsidR="00817132">
          <w:rPr>
            <w:noProof/>
            <w:webHidden/>
          </w:rPr>
        </w:r>
        <w:r w:rsidR="00817132">
          <w:rPr>
            <w:noProof/>
            <w:webHidden/>
          </w:rPr>
          <w:fldChar w:fldCharType="separate"/>
        </w:r>
        <w:r w:rsidR="00817132">
          <w:rPr>
            <w:noProof/>
            <w:webHidden/>
          </w:rPr>
          <w:t>55</w:t>
        </w:r>
        <w:r w:rsidR="00817132">
          <w:rPr>
            <w:noProof/>
            <w:webHidden/>
          </w:rPr>
          <w:fldChar w:fldCharType="end"/>
        </w:r>
      </w:hyperlink>
    </w:p>
    <w:p w14:paraId="3BBC13C4" w14:textId="0DB60B87" w:rsidR="00817132" w:rsidRDefault="00E2118A">
      <w:pPr>
        <w:pStyle w:val="ndicedeilustraes"/>
        <w:tabs>
          <w:tab w:val="right" w:leader="dot" w:pos="9061"/>
        </w:tabs>
        <w:rPr>
          <w:rFonts w:asciiTheme="minorHAnsi" w:eastAsiaTheme="minorEastAsia" w:hAnsiTheme="minorHAnsi" w:cstheme="minorBidi"/>
          <w:noProof/>
          <w:sz w:val="22"/>
          <w:szCs w:val="22"/>
        </w:rPr>
      </w:pPr>
      <w:hyperlink w:anchor="_Toc75031175" w:history="1">
        <w:r w:rsidR="00817132" w:rsidRPr="00AA5BD5">
          <w:rPr>
            <w:rStyle w:val="Hiperligao"/>
            <w:noProof/>
          </w:rPr>
          <w:t>Figura 7.1 - Marcação CE.</w:t>
        </w:r>
        <w:r w:rsidR="00817132">
          <w:rPr>
            <w:noProof/>
            <w:webHidden/>
          </w:rPr>
          <w:tab/>
        </w:r>
        <w:r w:rsidR="00817132">
          <w:rPr>
            <w:noProof/>
            <w:webHidden/>
          </w:rPr>
          <w:fldChar w:fldCharType="begin"/>
        </w:r>
        <w:r w:rsidR="00817132">
          <w:rPr>
            <w:noProof/>
            <w:webHidden/>
          </w:rPr>
          <w:instrText xml:space="preserve"> PAGEREF _Toc75031175 \h </w:instrText>
        </w:r>
        <w:r w:rsidR="00817132">
          <w:rPr>
            <w:noProof/>
            <w:webHidden/>
          </w:rPr>
        </w:r>
        <w:r w:rsidR="00817132">
          <w:rPr>
            <w:noProof/>
            <w:webHidden/>
          </w:rPr>
          <w:fldChar w:fldCharType="separate"/>
        </w:r>
        <w:r w:rsidR="00817132">
          <w:rPr>
            <w:noProof/>
            <w:webHidden/>
          </w:rPr>
          <w:t>62</w:t>
        </w:r>
        <w:r w:rsidR="00817132">
          <w:rPr>
            <w:noProof/>
            <w:webHidden/>
          </w:rPr>
          <w:fldChar w:fldCharType="end"/>
        </w:r>
      </w:hyperlink>
    </w:p>
    <w:p w14:paraId="394F175A" w14:textId="54E82D32" w:rsidR="00817132" w:rsidRDefault="00E2118A">
      <w:pPr>
        <w:pStyle w:val="ndicedeilustraes"/>
        <w:tabs>
          <w:tab w:val="right" w:leader="dot" w:pos="9061"/>
        </w:tabs>
        <w:rPr>
          <w:rFonts w:asciiTheme="minorHAnsi" w:eastAsiaTheme="minorEastAsia" w:hAnsiTheme="minorHAnsi" w:cstheme="minorBidi"/>
          <w:noProof/>
          <w:sz w:val="22"/>
          <w:szCs w:val="22"/>
        </w:rPr>
      </w:pPr>
      <w:hyperlink w:anchor="_Toc75031176" w:history="1">
        <w:r w:rsidR="00817132" w:rsidRPr="00AA5BD5">
          <w:rPr>
            <w:rStyle w:val="Hiperligao"/>
            <w:noProof/>
          </w:rPr>
          <w:t xml:space="preserve">Figura 7.2 - Símbolos de perigo: (a) perigoso para o ambiente; (b) corrosivo; (c) comburente; (d) inflamável; (e) explosivo; (f) tóxico; (g) vários perigos; (h) </w:t>
        </w:r>
        <w:r w:rsidR="00817132" w:rsidRPr="00AA5BD5">
          <w:rPr>
            <w:rStyle w:val="Hiperligao"/>
            <w:i/>
            <w:iCs/>
            <w:noProof/>
          </w:rPr>
          <w:t>Eletrostatic Sensitive Device - ESD</w:t>
        </w:r>
        <w:r w:rsidR="00817132" w:rsidRPr="00AA5BD5">
          <w:rPr>
            <w:rStyle w:val="Hiperligao"/>
            <w:noProof/>
          </w:rPr>
          <w:t>.</w:t>
        </w:r>
        <w:r w:rsidR="00817132">
          <w:rPr>
            <w:noProof/>
            <w:webHidden/>
          </w:rPr>
          <w:tab/>
        </w:r>
        <w:r w:rsidR="00817132">
          <w:rPr>
            <w:noProof/>
            <w:webHidden/>
          </w:rPr>
          <w:fldChar w:fldCharType="begin"/>
        </w:r>
        <w:r w:rsidR="00817132">
          <w:rPr>
            <w:noProof/>
            <w:webHidden/>
          </w:rPr>
          <w:instrText xml:space="preserve"> PAGEREF _Toc75031176 \h </w:instrText>
        </w:r>
        <w:r w:rsidR="00817132">
          <w:rPr>
            <w:noProof/>
            <w:webHidden/>
          </w:rPr>
        </w:r>
        <w:r w:rsidR="00817132">
          <w:rPr>
            <w:noProof/>
            <w:webHidden/>
          </w:rPr>
          <w:fldChar w:fldCharType="separate"/>
        </w:r>
        <w:r w:rsidR="00817132">
          <w:rPr>
            <w:noProof/>
            <w:webHidden/>
          </w:rPr>
          <w:t>63</w:t>
        </w:r>
        <w:r w:rsidR="00817132">
          <w:rPr>
            <w:noProof/>
            <w:webHidden/>
          </w:rPr>
          <w:fldChar w:fldCharType="end"/>
        </w:r>
      </w:hyperlink>
    </w:p>
    <w:p w14:paraId="2A3FA6AC" w14:textId="16713B42" w:rsidR="00817132" w:rsidRDefault="00E2118A">
      <w:pPr>
        <w:pStyle w:val="ndicedeilustraes"/>
        <w:tabs>
          <w:tab w:val="right" w:leader="dot" w:pos="9061"/>
        </w:tabs>
        <w:rPr>
          <w:rFonts w:asciiTheme="minorHAnsi" w:eastAsiaTheme="minorEastAsia" w:hAnsiTheme="minorHAnsi" w:cstheme="minorBidi"/>
          <w:noProof/>
          <w:sz w:val="22"/>
          <w:szCs w:val="22"/>
        </w:rPr>
      </w:pPr>
      <w:hyperlink w:anchor="_Toc75031177" w:history="1">
        <w:r w:rsidR="00817132" w:rsidRPr="00AA5BD5">
          <w:rPr>
            <w:rStyle w:val="Hiperligao"/>
            <w:noProof/>
          </w:rPr>
          <w:t>Figura 7.3 - Símbolo WEEE.</w:t>
        </w:r>
        <w:r w:rsidR="00817132">
          <w:rPr>
            <w:noProof/>
            <w:webHidden/>
          </w:rPr>
          <w:tab/>
        </w:r>
        <w:r w:rsidR="00817132">
          <w:rPr>
            <w:noProof/>
            <w:webHidden/>
          </w:rPr>
          <w:fldChar w:fldCharType="begin"/>
        </w:r>
        <w:r w:rsidR="00817132">
          <w:rPr>
            <w:noProof/>
            <w:webHidden/>
          </w:rPr>
          <w:instrText xml:space="preserve"> PAGEREF _Toc75031177 \h </w:instrText>
        </w:r>
        <w:r w:rsidR="00817132">
          <w:rPr>
            <w:noProof/>
            <w:webHidden/>
          </w:rPr>
        </w:r>
        <w:r w:rsidR="00817132">
          <w:rPr>
            <w:noProof/>
            <w:webHidden/>
          </w:rPr>
          <w:fldChar w:fldCharType="separate"/>
        </w:r>
        <w:r w:rsidR="00817132">
          <w:rPr>
            <w:noProof/>
            <w:webHidden/>
          </w:rPr>
          <w:t>63</w:t>
        </w:r>
        <w:r w:rsidR="00817132">
          <w:rPr>
            <w:noProof/>
            <w:webHidden/>
          </w:rPr>
          <w:fldChar w:fldCharType="end"/>
        </w:r>
      </w:hyperlink>
    </w:p>
    <w:p w14:paraId="2116B46A" w14:textId="66E9D931" w:rsidR="00680075" w:rsidRPr="00B66544" w:rsidRDefault="00955430" w:rsidP="00B66544">
      <w:pPr>
        <w:rPr>
          <w:rFonts w:ascii="NewsGotT" w:hAnsi="NewsGotT"/>
        </w:rPr>
      </w:pPr>
      <w:r>
        <w:rPr>
          <w:rFonts w:ascii="NewsGotT" w:hAnsi="NewsGotT"/>
        </w:rPr>
        <w:fldChar w:fldCharType="end"/>
      </w:r>
    </w:p>
    <w:p w14:paraId="1F7E0686" w14:textId="77777777" w:rsidR="00B80600" w:rsidRPr="00B66544" w:rsidRDefault="00B80600" w:rsidP="009F4CB9">
      <w:pPr>
        <w:pStyle w:val="Corpodetexto"/>
        <w:rPr>
          <w:rFonts w:ascii="NewsGotT" w:hAnsi="NewsGotT"/>
        </w:rPr>
      </w:pPr>
    </w:p>
    <w:p w14:paraId="05C20CC2" w14:textId="77777777" w:rsidR="0030507B" w:rsidRDefault="0030507B" w:rsidP="009F4CB9">
      <w:pPr>
        <w:pStyle w:val="Corpodetexto"/>
        <w:rPr>
          <w:rFonts w:ascii="NewsGotT" w:hAnsi="NewsGotT"/>
        </w:rPr>
        <w:sectPr w:rsidR="0030507B" w:rsidSect="0030507B">
          <w:headerReference w:type="default" r:id="rId14"/>
          <w:type w:val="oddPage"/>
          <w:pgSz w:w="11907" w:h="16840" w:code="9"/>
          <w:pgMar w:top="1134" w:right="1418" w:bottom="1134" w:left="1418" w:header="567" w:footer="57" w:gutter="0"/>
          <w:pgNumType w:chapSep="emDash"/>
          <w:cols w:space="720"/>
          <w:docGrid w:linePitch="272"/>
        </w:sectPr>
      </w:pPr>
    </w:p>
    <w:p w14:paraId="6B74FBB3" w14:textId="324114A7" w:rsidR="00B80600" w:rsidRPr="006139EE" w:rsidRDefault="00B80600" w:rsidP="009F4CB9">
      <w:pPr>
        <w:pStyle w:val="Corpodetexto"/>
        <w:rPr>
          <w:rFonts w:ascii="NewsGotT" w:hAnsi="NewsGotT"/>
        </w:rPr>
      </w:pPr>
    </w:p>
    <w:p w14:paraId="11428988" w14:textId="1C88DFB7" w:rsidR="000E6366" w:rsidRPr="00B66544" w:rsidRDefault="000E6366" w:rsidP="00626C7F">
      <w:pPr>
        <w:pStyle w:val="PhDcapitulosemnumero"/>
        <w:rPr>
          <w:rFonts w:ascii="NewsGotT" w:hAnsi="NewsGotT"/>
        </w:rPr>
      </w:pPr>
      <w:bookmarkStart w:id="2" w:name="_Toc471578915"/>
      <w:bookmarkStart w:id="3" w:name="_Toc75031088"/>
      <w:r w:rsidRPr="00B66544">
        <w:rPr>
          <w:rFonts w:ascii="NewsGotT" w:hAnsi="NewsGotT"/>
        </w:rPr>
        <w:t xml:space="preserve">Lista de </w:t>
      </w:r>
      <w:r w:rsidR="00EC3273" w:rsidRPr="00B66544">
        <w:rPr>
          <w:rFonts w:ascii="NewsGotT" w:hAnsi="NewsGotT"/>
        </w:rPr>
        <w:t>Tabelas</w:t>
      </w:r>
      <w:bookmarkEnd w:id="2"/>
      <w:bookmarkEnd w:id="3"/>
    </w:p>
    <w:p w14:paraId="2BA57ED2" w14:textId="56B2087B" w:rsidR="00817132" w:rsidRDefault="00C2400B">
      <w:pPr>
        <w:pStyle w:val="ndicedeilustraes"/>
        <w:tabs>
          <w:tab w:val="right" w:leader="dot" w:pos="9061"/>
        </w:tabs>
        <w:rPr>
          <w:rFonts w:asciiTheme="minorHAnsi" w:eastAsiaTheme="minorEastAsia" w:hAnsiTheme="minorHAnsi" w:cstheme="minorBidi"/>
          <w:noProof/>
          <w:sz w:val="22"/>
          <w:szCs w:val="22"/>
        </w:rPr>
      </w:pPr>
      <w:r w:rsidRPr="00B66544">
        <w:fldChar w:fldCharType="begin"/>
      </w:r>
      <w:r w:rsidRPr="00B66544">
        <w:instrText xml:space="preserve"> TOC \h \z \c "Tabela" </w:instrText>
      </w:r>
      <w:r w:rsidRPr="00B66544">
        <w:fldChar w:fldCharType="separate"/>
      </w:r>
      <w:hyperlink w:anchor="_Toc75031178" w:history="1">
        <w:r w:rsidR="00817132" w:rsidRPr="00071693">
          <w:rPr>
            <w:rStyle w:val="Hiperligao"/>
            <w:noProof/>
          </w:rPr>
          <w:t>Tabela 2.1 - Sensores e sua utilização.</w:t>
        </w:r>
        <w:r w:rsidR="00817132">
          <w:rPr>
            <w:noProof/>
            <w:webHidden/>
          </w:rPr>
          <w:tab/>
        </w:r>
        <w:r w:rsidR="00817132">
          <w:rPr>
            <w:noProof/>
            <w:webHidden/>
          </w:rPr>
          <w:fldChar w:fldCharType="begin"/>
        </w:r>
        <w:r w:rsidR="00817132">
          <w:rPr>
            <w:noProof/>
            <w:webHidden/>
          </w:rPr>
          <w:instrText xml:space="preserve"> PAGEREF _Toc75031178 \h </w:instrText>
        </w:r>
        <w:r w:rsidR="00817132">
          <w:rPr>
            <w:noProof/>
            <w:webHidden/>
          </w:rPr>
        </w:r>
        <w:r w:rsidR="00817132">
          <w:rPr>
            <w:noProof/>
            <w:webHidden/>
          </w:rPr>
          <w:fldChar w:fldCharType="separate"/>
        </w:r>
        <w:r w:rsidR="00817132">
          <w:rPr>
            <w:noProof/>
            <w:webHidden/>
          </w:rPr>
          <w:t>17</w:t>
        </w:r>
        <w:r w:rsidR="00817132">
          <w:rPr>
            <w:noProof/>
            <w:webHidden/>
          </w:rPr>
          <w:fldChar w:fldCharType="end"/>
        </w:r>
      </w:hyperlink>
    </w:p>
    <w:p w14:paraId="06FF0879" w14:textId="64A88611" w:rsidR="00817132" w:rsidRDefault="00E2118A">
      <w:pPr>
        <w:pStyle w:val="ndicedeilustraes"/>
        <w:tabs>
          <w:tab w:val="right" w:leader="dot" w:pos="9061"/>
        </w:tabs>
        <w:rPr>
          <w:rFonts w:asciiTheme="minorHAnsi" w:eastAsiaTheme="minorEastAsia" w:hAnsiTheme="minorHAnsi" w:cstheme="minorBidi"/>
          <w:noProof/>
          <w:sz w:val="22"/>
          <w:szCs w:val="22"/>
        </w:rPr>
      </w:pPr>
      <w:hyperlink w:anchor="_Toc75031179" w:history="1">
        <w:r w:rsidR="00817132" w:rsidRPr="00071693">
          <w:rPr>
            <w:rStyle w:val="Hiperligao"/>
            <w:noProof/>
          </w:rPr>
          <w:t xml:space="preserve">Tabela 2.2 - Tabelas de verdade do </w:t>
        </w:r>
        <w:r w:rsidR="00817132" w:rsidRPr="00071693">
          <w:rPr>
            <w:rStyle w:val="Hiperligao"/>
            <w:i/>
            <w:iCs/>
            <w:noProof/>
          </w:rPr>
          <w:t>driver</w:t>
        </w:r>
        <w:r w:rsidR="00817132" w:rsidRPr="00071693">
          <w:rPr>
            <w:rStyle w:val="Hiperligao"/>
            <w:noProof/>
          </w:rPr>
          <w:t xml:space="preserve"> L298N (a) Controlo do Motor A; (b) Controlo do Motor B.</w:t>
        </w:r>
        <w:r w:rsidR="00817132">
          <w:rPr>
            <w:noProof/>
            <w:webHidden/>
          </w:rPr>
          <w:tab/>
        </w:r>
        <w:r w:rsidR="00817132">
          <w:rPr>
            <w:noProof/>
            <w:webHidden/>
          </w:rPr>
          <w:fldChar w:fldCharType="begin"/>
        </w:r>
        <w:r w:rsidR="00817132">
          <w:rPr>
            <w:noProof/>
            <w:webHidden/>
          </w:rPr>
          <w:instrText xml:space="preserve"> PAGEREF _Toc75031179 \h </w:instrText>
        </w:r>
        <w:r w:rsidR="00817132">
          <w:rPr>
            <w:noProof/>
            <w:webHidden/>
          </w:rPr>
        </w:r>
        <w:r w:rsidR="00817132">
          <w:rPr>
            <w:noProof/>
            <w:webHidden/>
          </w:rPr>
          <w:fldChar w:fldCharType="separate"/>
        </w:r>
        <w:r w:rsidR="00817132">
          <w:rPr>
            <w:noProof/>
            <w:webHidden/>
          </w:rPr>
          <w:t>18</w:t>
        </w:r>
        <w:r w:rsidR="00817132">
          <w:rPr>
            <w:noProof/>
            <w:webHidden/>
          </w:rPr>
          <w:fldChar w:fldCharType="end"/>
        </w:r>
      </w:hyperlink>
    </w:p>
    <w:p w14:paraId="00F4B6B2" w14:textId="0B7FC8D0" w:rsidR="00817132" w:rsidRDefault="00E2118A">
      <w:pPr>
        <w:pStyle w:val="ndicedeilustraes"/>
        <w:tabs>
          <w:tab w:val="right" w:leader="dot" w:pos="9061"/>
        </w:tabs>
        <w:rPr>
          <w:rFonts w:asciiTheme="minorHAnsi" w:eastAsiaTheme="minorEastAsia" w:hAnsiTheme="minorHAnsi" w:cstheme="minorBidi"/>
          <w:noProof/>
          <w:sz w:val="22"/>
          <w:szCs w:val="22"/>
        </w:rPr>
      </w:pPr>
      <w:hyperlink w:anchor="_Toc75031180" w:history="1">
        <w:r w:rsidR="00817132" w:rsidRPr="00071693">
          <w:rPr>
            <w:rStyle w:val="Hiperligao"/>
            <w:noProof/>
          </w:rPr>
          <w:t>Tabela 2.3 - Gamas de frequência e alcance etiquetas RFID</w:t>
        </w:r>
        <w:r w:rsidR="00817132">
          <w:rPr>
            <w:noProof/>
            <w:webHidden/>
          </w:rPr>
          <w:tab/>
        </w:r>
        <w:r w:rsidR="00817132">
          <w:rPr>
            <w:noProof/>
            <w:webHidden/>
          </w:rPr>
          <w:fldChar w:fldCharType="begin"/>
        </w:r>
        <w:r w:rsidR="00817132">
          <w:rPr>
            <w:noProof/>
            <w:webHidden/>
          </w:rPr>
          <w:instrText xml:space="preserve"> PAGEREF _Toc75031180 \h </w:instrText>
        </w:r>
        <w:r w:rsidR="00817132">
          <w:rPr>
            <w:noProof/>
            <w:webHidden/>
          </w:rPr>
        </w:r>
        <w:r w:rsidR="00817132">
          <w:rPr>
            <w:noProof/>
            <w:webHidden/>
          </w:rPr>
          <w:fldChar w:fldCharType="separate"/>
        </w:r>
        <w:r w:rsidR="00817132">
          <w:rPr>
            <w:noProof/>
            <w:webHidden/>
          </w:rPr>
          <w:t>19</w:t>
        </w:r>
        <w:r w:rsidR="00817132">
          <w:rPr>
            <w:noProof/>
            <w:webHidden/>
          </w:rPr>
          <w:fldChar w:fldCharType="end"/>
        </w:r>
      </w:hyperlink>
    </w:p>
    <w:p w14:paraId="471168A3" w14:textId="078BD5E9" w:rsidR="00817132" w:rsidRDefault="00E2118A">
      <w:pPr>
        <w:pStyle w:val="ndicedeilustraes"/>
        <w:tabs>
          <w:tab w:val="right" w:leader="dot" w:pos="9061"/>
        </w:tabs>
        <w:rPr>
          <w:rFonts w:asciiTheme="minorHAnsi" w:eastAsiaTheme="minorEastAsia" w:hAnsiTheme="minorHAnsi" w:cstheme="minorBidi"/>
          <w:noProof/>
          <w:sz w:val="22"/>
          <w:szCs w:val="22"/>
        </w:rPr>
      </w:pPr>
      <w:hyperlink w:anchor="_Toc75031181" w:history="1">
        <w:r w:rsidR="00817132" w:rsidRPr="00071693">
          <w:rPr>
            <w:rStyle w:val="Hiperligao"/>
            <w:noProof/>
          </w:rPr>
          <w:t xml:space="preserve">Tabela 2.4 - </w:t>
        </w:r>
        <w:r w:rsidR="00817132" w:rsidRPr="00071693">
          <w:rPr>
            <w:rStyle w:val="Hiperligao"/>
            <w:i/>
            <w:iCs/>
            <w:noProof/>
          </w:rPr>
          <w:t>Pinout</w:t>
        </w:r>
        <w:r w:rsidR="00817132" w:rsidRPr="00071693">
          <w:rPr>
            <w:rStyle w:val="Hiperligao"/>
            <w:noProof/>
          </w:rPr>
          <w:t xml:space="preserve"> módulo Bluetooth HC-05</w:t>
        </w:r>
        <w:r w:rsidR="00817132">
          <w:rPr>
            <w:noProof/>
            <w:webHidden/>
          </w:rPr>
          <w:tab/>
        </w:r>
        <w:r w:rsidR="00817132">
          <w:rPr>
            <w:noProof/>
            <w:webHidden/>
          </w:rPr>
          <w:fldChar w:fldCharType="begin"/>
        </w:r>
        <w:r w:rsidR="00817132">
          <w:rPr>
            <w:noProof/>
            <w:webHidden/>
          </w:rPr>
          <w:instrText xml:space="preserve"> PAGEREF _Toc75031181 \h </w:instrText>
        </w:r>
        <w:r w:rsidR="00817132">
          <w:rPr>
            <w:noProof/>
            <w:webHidden/>
          </w:rPr>
        </w:r>
        <w:r w:rsidR="00817132">
          <w:rPr>
            <w:noProof/>
            <w:webHidden/>
          </w:rPr>
          <w:fldChar w:fldCharType="separate"/>
        </w:r>
        <w:r w:rsidR="00817132">
          <w:rPr>
            <w:noProof/>
            <w:webHidden/>
          </w:rPr>
          <w:t>20</w:t>
        </w:r>
        <w:r w:rsidR="00817132">
          <w:rPr>
            <w:noProof/>
            <w:webHidden/>
          </w:rPr>
          <w:fldChar w:fldCharType="end"/>
        </w:r>
      </w:hyperlink>
    </w:p>
    <w:p w14:paraId="01E801DF" w14:textId="2EF645BE" w:rsidR="00817132" w:rsidRDefault="00E2118A">
      <w:pPr>
        <w:pStyle w:val="ndicedeilustraes"/>
        <w:tabs>
          <w:tab w:val="right" w:leader="dot" w:pos="9061"/>
        </w:tabs>
        <w:rPr>
          <w:rFonts w:asciiTheme="minorHAnsi" w:eastAsiaTheme="minorEastAsia" w:hAnsiTheme="minorHAnsi" w:cstheme="minorBidi"/>
          <w:noProof/>
          <w:sz w:val="22"/>
          <w:szCs w:val="22"/>
        </w:rPr>
      </w:pPr>
      <w:hyperlink w:anchor="_Toc75031182" w:history="1">
        <w:r w:rsidR="00817132" w:rsidRPr="00071693">
          <w:rPr>
            <w:rStyle w:val="Hiperligao"/>
            <w:noProof/>
          </w:rPr>
          <w:t xml:space="preserve">Tabela 3.1 - Mapeamento dos </w:t>
        </w:r>
        <w:r w:rsidR="00817132" w:rsidRPr="00071693">
          <w:rPr>
            <w:rStyle w:val="Hiperligao"/>
            <w:i/>
            <w:iCs/>
            <w:noProof/>
          </w:rPr>
          <w:t>timers</w:t>
        </w:r>
        <w:r w:rsidR="00817132" w:rsidRPr="00071693">
          <w:rPr>
            <w:rStyle w:val="Hiperligao"/>
            <w:noProof/>
          </w:rPr>
          <w:t>.</w:t>
        </w:r>
        <w:r w:rsidR="00817132">
          <w:rPr>
            <w:noProof/>
            <w:webHidden/>
          </w:rPr>
          <w:tab/>
        </w:r>
        <w:r w:rsidR="00817132">
          <w:rPr>
            <w:noProof/>
            <w:webHidden/>
          </w:rPr>
          <w:fldChar w:fldCharType="begin"/>
        </w:r>
        <w:r w:rsidR="00817132">
          <w:rPr>
            <w:noProof/>
            <w:webHidden/>
          </w:rPr>
          <w:instrText xml:space="preserve"> PAGEREF _Toc75031182 \h </w:instrText>
        </w:r>
        <w:r w:rsidR="00817132">
          <w:rPr>
            <w:noProof/>
            <w:webHidden/>
          </w:rPr>
        </w:r>
        <w:r w:rsidR="00817132">
          <w:rPr>
            <w:noProof/>
            <w:webHidden/>
          </w:rPr>
          <w:fldChar w:fldCharType="separate"/>
        </w:r>
        <w:r w:rsidR="00817132">
          <w:rPr>
            <w:noProof/>
            <w:webHidden/>
          </w:rPr>
          <w:t>30</w:t>
        </w:r>
        <w:r w:rsidR="00817132">
          <w:rPr>
            <w:noProof/>
            <w:webHidden/>
          </w:rPr>
          <w:fldChar w:fldCharType="end"/>
        </w:r>
      </w:hyperlink>
    </w:p>
    <w:p w14:paraId="3C9C7FFC" w14:textId="0CBCC8EF" w:rsidR="00817132" w:rsidRDefault="00E2118A">
      <w:pPr>
        <w:pStyle w:val="ndicedeilustraes"/>
        <w:tabs>
          <w:tab w:val="right" w:leader="dot" w:pos="9061"/>
        </w:tabs>
        <w:rPr>
          <w:rFonts w:asciiTheme="minorHAnsi" w:eastAsiaTheme="minorEastAsia" w:hAnsiTheme="minorHAnsi" w:cstheme="minorBidi"/>
          <w:noProof/>
          <w:sz w:val="22"/>
          <w:szCs w:val="22"/>
        </w:rPr>
      </w:pPr>
      <w:hyperlink w:anchor="_Toc75031183" w:history="1">
        <w:r w:rsidR="00817132" w:rsidRPr="00071693">
          <w:rPr>
            <w:rStyle w:val="Hiperligao"/>
            <w:noProof/>
          </w:rPr>
          <w:t>Tabela 3.2 - Linhas lógicas para a transferência de dados do protocolo SPI.</w:t>
        </w:r>
        <w:r w:rsidR="00817132">
          <w:rPr>
            <w:noProof/>
            <w:webHidden/>
          </w:rPr>
          <w:tab/>
        </w:r>
        <w:r w:rsidR="00817132">
          <w:rPr>
            <w:noProof/>
            <w:webHidden/>
          </w:rPr>
          <w:fldChar w:fldCharType="begin"/>
        </w:r>
        <w:r w:rsidR="00817132">
          <w:rPr>
            <w:noProof/>
            <w:webHidden/>
          </w:rPr>
          <w:instrText xml:space="preserve"> PAGEREF _Toc75031183 \h </w:instrText>
        </w:r>
        <w:r w:rsidR="00817132">
          <w:rPr>
            <w:noProof/>
            <w:webHidden/>
          </w:rPr>
        </w:r>
        <w:r w:rsidR="00817132">
          <w:rPr>
            <w:noProof/>
            <w:webHidden/>
          </w:rPr>
          <w:fldChar w:fldCharType="separate"/>
        </w:r>
        <w:r w:rsidR="00817132">
          <w:rPr>
            <w:noProof/>
            <w:webHidden/>
          </w:rPr>
          <w:t>31</w:t>
        </w:r>
        <w:r w:rsidR="00817132">
          <w:rPr>
            <w:noProof/>
            <w:webHidden/>
          </w:rPr>
          <w:fldChar w:fldCharType="end"/>
        </w:r>
      </w:hyperlink>
    </w:p>
    <w:p w14:paraId="5AE6B453" w14:textId="05EDE67B" w:rsidR="00817132" w:rsidRDefault="00E2118A">
      <w:pPr>
        <w:pStyle w:val="ndicedeilustraes"/>
        <w:tabs>
          <w:tab w:val="right" w:leader="dot" w:pos="9061"/>
        </w:tabs>
        <w:rPr>
          <w:rFonts w:asciiTheme="minorHAnsi" w:eastAsiaTheme="minorEastAsia" w:hAnsiTheme="minorHAnsi" w:cstheme="minorBidi"/>
          <w:noProof/>
          <w:sz w:val="22"/>
          <w:szCs w:val="22"/>
        </w:rPr>
      </w:pPr>
      <w:hyperlink w:anchor="_Toc75031184" w:history="1">
        <w:r w:rsidR="00817132" w:rsidRPr="00071693">
          <w:rPr>
            <w:rStyle w:val="Hiperligao"/>
            <w:noProof/>
          </w:rPr>
          <w:t>Tabela 4.1 - Lista de componentes.</w:t>
        </w:r>
        <w:r w:rsidR="00817132">
          <w:rPr>
            <w:noProof/>
            <w:webHidden/>
          </w:rPr>
          <w:tab/>
        </w:r>
        <w:r w:rsidR="00817132">
          <w:rPr>
            <w:noProof/>
            <w:webHidden/>
          </w:rPr>
          <w:fldChar w:fldCharType="begin"/>
        </w:r>
        <w:r w:rsidR="00817132">
          <w:rPr>
            <w:noProof/>
            <w:webHidden/>
          </w:rPr>
          <w:instrText xml:space="preserve"> PAGEREF _Toc75031184 \h </w:instrText>
        </w:r>
        <w:r w:rsidR="00817132">
          <w:rPr>
            <w:noProof/>
            <w:webHidden/>
          </w:rPr>
        </w:r>
        <w:r w:rsidR="00817132">
          <w:rPr>
            <w:noProof/>
            <w:webHidden/>
          </w:rPr>
          <w:fldChar w:fldCharType="separate"/>
        </w:r>
        <w:r w:rsidR="00817132">
          <w:rPr>
            <w:noProof/>
            <w:webHidden/>
          </w:rPr>
          <w:t>47</w:t>
        </w:r>
        <w:r w:rsidR="00817132">
          <w:rPr>
            <w:noProof/>
            <w:webHidden/>
          </w:rPr>
          <w:fldChar w:fldCharType="end"/>
        </w:r>
      </w:hyperlink>
    </w:p>
    <w:p w14:paraId="5FA0B376" w14:textId="63C182C8" w:rsidR="00817132" w:rsidRDefault="00E2118A">
      <w:pPr>
        <w:pStyle w:val="ndicedeilustraes"/>
        <w:tabs>
          <w:tab w:val="right" w:leader="dot" w:pos="9061"/>
        </w:tabs>
        <w:rPr>
          <w:rFonts w:asciiTheme="minorHAnsi" w:eastAsiaTheme="minorEastAsia" w:hAnsiTheme="minorHAnsi" w:cstheme="minorBidi"/>
          <w:noProof/>
          <w:sz w:val="22"/>
          <w:szCs w:val="22"/>
        </w:rPr>
      </w:pPr>
      <w:hyperlink w:anchor="_Toc75031185" w:history="1">
        <w:r w:rsidR="00817132" w:rsidRPr="00071693">
          <w:rPr>
            <w:rStyle w:val="Hiperligao"/>
            <w:noProof/>
          </w:rPr>
          <w:t xml:space="preserve">Tabela 6.1 - </w:t>
        </w:r>
        <w:r w:rsidR="00817132" w:rsidRPr="00071693">
          <w:rPr>
            <w:rStyle w:val="Hiperligao"/>
            <w:i/>
            <w:iCs/>
            <w:noProof/>
          </w:rPr>
          <w:t>Duty cycle</w:t>
        </w:r>
        <w:r w:rsidR="00817132" w:rsidRPr="00071693">
          <w:rPr>
            <w:rStyle w:val="Hiperligao"/>
            <w:noProof/>
          </w:rPr>
          <w:t xml:space="preserve"> do sinal PWM de saída em função da tensão de entrada.</w:t>
        </w:r>
        <w:r w:rsidR="00817132">
          <w:rPr>
            <w:noProof/>
            <w:webHidden/>
          </w:rPr>
          <w:tab/>
        </w:r>
        <w:r w:rsidR="00817132">
          <w:rPr>
            <w:noProof/>
            <w:webHidden/>
          </w:rPr>
          <w:fldChar w:fldCharType="begin"/>
        </w:r>
        <w:r w:rsidR="00817132">
          <w:rPr>
            <w:noProof/>
            <w:webHidden/>
          </w:rPr>
          <w:instrText xml:space="preserve"> PAGEREF _Toc75031185 \h </w:instrText>
        </w:r>
        <w:r w:rsidR="00817132">
          <w:rPr>
            <w:noProof/>
            <w:webHidden/>
          </w:rPr>
        </w:r>
        <w:r w:rsidR="00817132">
          <w:rPr>
            <w:noProof/>
            <w:webHidden/>
          </w:rPr>
          <w:fldChar w:fldCharType="separate"/>
        </w:r>
        <w:r w:rsidR="00817132">
          <w:rPr>
            <w:noProof/>
            <w:webHidden/>
          </w:rPr>
          <w:t>57</w:t>
        </w:r>
        <w:r w:rsidR="00817132">
          <w:rPr>
            <w:noProof/>
            <w:webHidden/>
          </w:rPr>
          <w:fldChar w:fldCharType="end"/>
        </w:r>
      </w:hyperlink>
    </w:p>
    <w:p w14:paraId="33119181" w14:textId="6EAFF1DD" w:rsidR="00817132" w:rsidRDefault="00E2118A">
      <w:pPr>
        <w:pStyle w:val="ndicedeilustraes"/>
        <w:tabs>
          <w:tab w:val="right" w:leader="dot" w:pos="9061"/>
        </w:tabs>
        <w:rPr>
          <w:rFonts w:asciiTheme="minorHAnsi" w:eastAsiaTheme="minorEastAsia" w:hAnsiTheme="minorHAnsi" w:cstheme="minorBidi"/>
          <w:noProof/>
          <w:sz w:val="22"/>
          <w:szCs w:val="22"/>
        </w:rPr>
      </w:pPr>
      <w:hyperlink w:anchor="_Toc75031186" w:history="1">
        <w:r w:rsidR="00817132" w:rsidRPr="00071693">
          <w:rPr>
            <w:rStyle w:val="Hiperligao"/>
            <w:noProof/>
          </w:rPr>
          <w:t>Tabela 7.1 - Tempo de vida dos componentes com maior probabilidade de falha, usados no AWR.</w:t>
        </w:r>
        <w:r w:rsidR="00817132">
          <w:rPr>
            <w:noProof/>
            <w:webHidden/>
          </w:rPr>
          <w:tab/>
        </w:r>
        <w:r w:rsidR="00817132">
          <w:rPr>
            <w:noProof/>
            <w:webHidden/>
          </w:rPr>
          <w:fldChar w:fldCharType="begin"/>
        </w:r>
        <w:r w:rsidR="00817132">
          <w:rPr>
            <w:noProof/>
            <w:webHidden/>
          </w:rPr>
          <w:instrText xml:space="preserve"> PAGEREF _Toc75031186 \h </w:instrText>
        </w:r>
        <w:r w:rsidR="00817132">
          <w:rPr>
            <w:noProof/>
            <w:webHidden/>
          </w:rPr>
        </w:r>
        <w:r w:rsidR="00817132">
          <w:rPr>
            <w:noProof/>
            <w:webHidden/>
          </w:rPr>
          <w:fldChar w:fldCharType="separate"/>
        </w:r>
        <w:r w:rsidR="00817132">
          <w:rPr>
            <w:noProof/>
            <w:webHidden/>
          </w:rPr>
          <w:t>60</w:t>
        </w:r>
        <w:r w:rsidR="00817132">
          <w:rPr>
            <w:noProof/>
            <w:webHidden/>
          </w:rPr>
          <w:fldChar w:fldCharType="end"/>
        </w:r>
      </w:hyperlink>
    </w:p>
    <w:p w14:paraId="4407E152" w14:textId="7631F437" w:rsidR="00817132" w:rsidRDefault="00E2118A">
      <w:pPr>
        <w:pStyle w:val="ndicedeilustraes"/>
        <w:tabs>
          <w:tab w:val="right" w:leader="dot" w:pos="9061"/>
        </w:tabs>
        <w:rPr>
          <w:rFonts w:asciiTheme="minorHAnsi" w:eastAsiaTheme="minorEastAsia" w:hAnsiTheme="minorHAnsi" w:cstheme="minorBidi"/>
          <w:noProof/>
          <w:sz w:val="22"/>
          <w:szCs w:val="22"/>
        </w:rPr>
      </w:pPr>
      <w:hyperlink w:anchor="_Toc75031187" w:history="1">
        <w:r w:rsidR="00817132" w:rsidRPr="00071693">
          <w:rPr>
            <w:rStyle w:val="Hiperligao"/>
            <w:noProof/>
          </w:rPr>
          <w:t>Tabela 8.1 - Número de horas despendidas por elemento</w:t>
        </w:r>
        <w:r w:rsidR="00817132">
          <w:rPr>
            <w:noProof/>
            <w:webHidden/>
          </w:rPr>
          <w:tab/>
        </w:r>
        <w:r w:rsidR="00817132">
          <w:rPr>
            <w:noProof/>
            <w:webHidden/>
          </w:rPr>
          <w:fldChar w:fldCharType="begin"/>
        </w:r>
        <w:r w:rsidR="00817132">
          <w:rPr>
            <w:noProof/>
            <w:webHidden/>
          </w:rPr>
          <w:instrText xml:space="preserve"> PAGEREF _Toc75031187 \h </w:instrText>
        </w:r>
        <w:r w:rsidR="00817132">
          <w:rPr>
            <w:noProof/>
            <w:webHidden/>
          </w:rPr>
        </w:r>
        <w:r w:rsidR="00817132">
          <w:rPr>
            <w:noProof/>
            <w:webHidden/>
          </w:rPr>
          <w:fldChar w:fldCharType="separate"/>
        </w:r>
        <w:r w:rsidR="00817132">
          <w:rPr>
            <w:noProof/>
            <w:webHidden/>
          </w:rPr>
          <w:t>66</w:t>
        </w:r>
        <w:r w:rsidR="00817132">
          <w:rPr>
            <w:noProof/>
            <w:webHidden/>
          </w:rPr>
          <w:fldChar w:fldCharType="end"/>
        </w:r>
      </w:hyperlink>
    </w:p>
    <w:p w14:paraId="41613153" w14:textId="7D5BF05C" w:rsidR="00C11ABF" w:rsidRDefault="00C2400B" w:rsidP="0030507B">
      <w:pPr>
        <w:rPr>
          <w:rFonts w:ascii="NewsGotT" w:hAnsi="NewsGotT"/>
        </w:rPr>
      </w:pPr>
      <w:r w:rsidRPr="00B66544">
        <w:rPr>
          <w:rFonts w:ascii="NewsGotT" w:hAnsi="NewsGotT"/>
        </w:rPr>
        <w:fldChar w:fldCharType="end"/>
      </w:r>
    </w:p>
    <w:p w14:paraId="5A7E16E4" w14:textId="77777777" w:rsidR="0030507B" w:rsidRDefault="0030507B" w:rsidP="009F4CB9">
      <w:pPr>
        <w:pStyle w:val="Corpodetexto"/>
        <w:rPr>
          <w:rFonts w:ascii="NewsGotT" w:hAnsi="NewsGotT"/>
        </w:rPr>
        <w:sectPr w:rsidR="0030507B" w:rsidSect="0030507B">
          <w:headerReference w:type="default" r:id="rId15"/>
          <w:type w:val="oddPage"/>
          <w:pgSz w:w="11907" w:h="16840" w:code="9"/>
          <w:pgMar w:top="1134" w:right="1418" w:bottom="1134" w:left="1418" w:header="567" w:footer="57" w:gutter="0"/>
          <w:pgNumType w:chapSep="emDash"/>
          <w:cols w:space="720"/>
          <w:docGrid w:linePitch="272"/>
        </w:sectPr>
      </w:pPr>
    </w:p>
    <w:p w14:paraId="10A36534" w14:textId="48AE1C3C" w:rsidR="00B80600" w:rsidRPr="006139EE" w:rsidRDefault="00B80600" w:rsidP="009F4CB9">
      <w:pPr>
        <w:pStyle w:val="Corpodetexto"/>
        <w:rPr>
          <w:rFonts w:ascii="NewsGotT" w:hAnsi="NewsGotT"/>
        </w:rPr>
      </w:pPr>
    </w:p>
    <w:p w14:paraId="79B7BFC9" w14:textId="5C5C5FC0" w:rsidR="00247C17" w:rsidRPr="00B66544" w:rsidRDefault="005370A5" w:rsidP="00626C7F">
      <w:pPr>
        <w:pStyle w:val="PhDcapitulosemnumero"/>
        <w:rPr>
          <w:rFonts w:ascii="NewsGotT" w:hAnsi="NewsGotT"/>
        </w:rPr>
      </w:pPr>
      <w:bookmarkStart w:id="4" w:name="_Toc471578917"/>
      <w:bookmarkStart w:id="5" w:name="_Toc75031089"/>
      <w:r w:rsidRPr="00B66544">
        <w:rPr>
          <w:rFonts w:ascii="NewsGotT" w:hAnsi="NewsGotT"/>
        </w:rPr>
        <w:t>Acrónimos e Siglas</w:t>
      </w:r>
      <w:bookmarkEnd w:id="4"/>
      <w:bookmarkEnd w:id="5"/>
    </w:p>
    <w:tbl>
      <w:tblPr>
        <w:tblStyle w:val="TabelacomGrelha"/>
        <w:tblW w:w="85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104"/>
        <w:gridCol w:w="6400"/>
      </w:tblGrid>
      <w:tr w:rsidR="00A6066A" w:rsidRPr="00B66544" w14:paraId="4207DB29" w14:textId="77777777" w:rsidTr="00CB2DED">
        <w:tc>
          <w:tcPr>
            <w:tcW w:w="2104" w:type="dxa"/>
            <w:vAlign w:val="center"/>
          </w:tcPr>
          <w:p w14:paraId="5546726B" w14:textId="77777777" w:rsidR="00A6066A" w:rsidRPr="00B66544" w:rsidRDefault="00A6066A" w:rsidP="00CB2DED">
            <w:pPr>
              <w:spacing w:before="120" w:after="120"/>
              <w:rPr>
                <w:rFonts w:ascii="NewsGotT" w:hAnsi="NewsGotT"/>
                <w:b/>
                <w:sz w:val="24"/>
                <w:szCs w:val="24"/>
              </w:rPr>
            </w:pPr>
            <w:r w:rsidRPr="00B66544">
              <w:rPr>
                <w:rFonts w:ascii="NewsGotT" w:hAnsi="NewsGotT"/>
                <w:b/>
                <w:sz w:val="24"/>
                <w:szCs w:val="24"/>
              </w:rPr>
              <w:t>Acrónimo/Sigla</w:t>
            </w:r>
          </w:p>
        </w:tc>
        <w:tc>
          <w:tcPr>
            <w:tcW w:w="6400" w:type="dxa"/>
          </w:tcPr>
          <w:p w14:paraId="0AA04871" w14:textId="77777777" w:rsidR="00A6066A" w:rsidRPr="00B66544" w:rsidRDefault="00A6066A" w:rsidP="00955430">
            <w:pPr>
              <w:spacing w:before="120" w:after="120"/>
              <w:rPr>
                <w:rFonts w:ascii="NewsGotT" w:hAnsi="NewsGotT"/>
                <w:b/>
                <w:sz w:val="24"/>
                <w:szCs w:val="24"/>
              </w:rPr>
            </w:pPr>
            <w:r w:rsidRPr="00B66544">
              <w:rPr>
                <w:rFonts w:ascii="NewsGotT" w:hAnsi="NewsGotT"/>
                <w:b/>
                <w:sz w:val="24"/>
                <w:szCs w:val="24"/>
              </w:rPr>
              <w:t>Significado</w:t>
            </w:r>
          </w:p>
        </w:tc>
      </w:tr>
      <w:tr w:rsidR="00A6066A" w:rsidRPr="00B66544" w14:paraId="54003540" w14:textId="77777777" w:rsidTr="00CB2DED">
        <w:tc>
          <w:tcPr>
            <w:tcW w:w="2104" w:type="dxa"/>
            <w:vAlign w:val="center"/>
          </w:tcPr>
          <w:p w14:paraId="426F9201" w14:textId="2D3CF9C9" w:rsidR="00A6066A" w:rsidRPr="00B47F5D" w:rsidRDefault="001A0CCF" w:rsidP="00CB2DED">
            <w:pPr>
              <w:pStyle w:val="Corpodetexto"/>
              <w:spacing w:before="240" w:after="120"/>
              <w:jc w:val="left"/>
              <w:rPr>
                <w:rFonts w:ascii="NewsGotT" w:hAnsi="NewsGotT"/>
                <w:color w:val="000000"/>
              </w:rPr>
            </w:pPr>
            <w:r>
              <w:rPr>
                <w:rFonts w:ascii="NewsGotT" w:hAnsi="NewsGotT"/>
                <w:color w:val="000000"/>
              </w:rPr>
              <w:t>D</w:t>
            </w:r>
            <w:r w:rsidR="00A6066A">
              <w:rPr>
                <w:rFonts w:ascii="NewsGotT" w:hAnsi="NewsGotT"/>
                <w:color w:val="000000"/>
              </w:rPr>
              <w:t>WR</w:t>
            </w:r>
          </w:p>
        </w:tc>
        <w:tc>
          <w:tcPr>
            <w:tcW w:w="6400" w:type="dxa"/>
          </w:tcPr>
          <w:p w14:paraId="19967D6A" w14:textId="61A84D10" w:rsidR="00A6066A" w:rsidRPr="00EA272F" w:rsidRDefault="001A0CCF" w:rsidP="00955430">
            <w:pPr>
              <w:pStyle w:val="SpellerrorPHD"/>
              <w:spacing w:before="240" w:line="360" w:lineRule="auto"/>
              <w:rPr>
                <w:rFonts w:ascii="NewsGotT" w:hAnsi="NewsGotT"/>
                <w:i/>
                <w:color w:val="000000"/>
                <w:lang w:val="pt-PT"/>
              </w:rPr>
            </w:pPr>
            <w:r>
              <w:rPr>
                <w:rFonts w:ascii="NewsGotT" w:hAnsi="NewsGotT"/>
                <w:i/>
                <w:color w:val="000000"/>
                <w:lang w:val="pt-PT"/>
              </w:rPr>
              <w:t>Digital</w:t>
            </w:r>
            <w:r w:rsidR="00A6066A" w:rsidRPr="00EA272F">
              <w:rPr>
                <w:rFonts w:ascii="NewsGotT" w:hAnsi="NewsGotT"/>
                <w:i/>
                <w:color w:val="000000"/>
                <w:lang w:val="pt-PT"/>
              </w:rPr>
              <w:t xml:space="preserve"> </w:t>
            </w:r>
            <w:proofErr w:type="spellStart"/>
            <w:r w:rsidR="00A6066A" w:rsidRPr="00EA272F">
              <w:rPr>
                <w:rFonts w:ascii="NewsGotT" w:hAnsi="NewsGotT"/>
                <w:i/>
                <w:color w:val="000000"/>
                <w:lang w:val="pt-PT"/>
              </w:rPr>
              <w:t>Waiter</w:t>
            </w:r>
            <w:proofErr w:type="spellEnd"/>
            <w:r w:rsidR="00A6066A" w:rsidRPr="00EA272F">
              <w:rPr>
                <w:rFonts w:ascii="NewsGotT" w:hAnsi="NewsGotT"/>
                <w:i/>
                <w:color w:val="000000"/>
                <w:lang w:val="pt-PT"/>
              </w:rPr>
              <w:t xml:space="preserve"> Robot</w:t>
            </w:r>
          </w:p>
          <w:p w14:paraId="4D410F99" w14:textId="20302392" w:rsidR="00661790" w:rsidRPr="00661790" w:rsidRDefault="00661790" w:rsidP="00955430">
            <w:pPr>
              <w:pStyle w:val="SpellerrorPHD"/>
              <w:spacing w:before="240" w:line="360" w:lineRule="auto"/>
              <w:rPr>
                <w:rFonts w:ascii="NewsGotT" w:hAnsi="NewsGotT"/>
                <w:iCs/>
                <w:color w:val="000000"/>
                <w:lang w:val="pt-PT"/>
              </w:rPr>
            </w:pPr>
            <w:r w:rsidRPr="00661790">
              <w:rPr>
                <w:rFonts w:ascii="NewsGotT" w:hAnsi="NewsGotT"/>
                <w:iCs/>
                <w:color w:val="000000"/>
                <w:lang w:val="pt-PT"/>
              </w:rPr>
              <w:t xml:space="preserve">Robô Empregado de Mesa </w:t>
            </w:r>
            <w:r w:rsidR="001A0CCF">
              <w:rPr>
                <w:rFonts w:ascii="NewsGotT" w:hAnsi="NewsGotT"/>
                <w:iCs/>
                <w:color w:val="000000"/>
                <w:lang w:val="pt-PT"/>
              </w:rPr>
              <w:t>Digital</w:t>
            </w:r>
          </w:p>
        </w:tc>
      </w:tr>
      <w:tr w:rsidR="00A6066A" w:rsidRPr="00B66544" w14:paraId="7B4521B7" w14:textId="77777777" w:rsidTr="00CB2DED">
        <w:tc>
          <w:tcPr>
            <w:tcW w:w="2104" w:type="dxa"/>
            <w:vAlign w:val="center"/>
          </w:tcPr>
          <w:p w14:paraId="2707BBD5" w14:textId="77777777" w:rsidR="00A6066A" w:rsidRPr="00B47F5D" w:rsidRDefault="00A6066A" w:rsidP="00CB2DED">
            <w:pPr>
              <w:pStyle w:val="Corpodetexto"/>
              <w:spacing w:before="240" w:after="120"/>
              <w:jc w:val="left"/>
              <w:rPr>
                <w:rFonts w:ascii="NewsGotT" w:hAnsi="NewsGotT"/>
                <w:color w:val="000000"/>
              </w:rPr>
            </w:pPr>
            <w:r>
              <w:rPr>
                <w:rFonts w:ascii="NewsGotT" w:hAnsi="NewsGotT"/>
                <w:color w:val="000000"/>
              </w:rPr>
              <w:t>LED</w:t>
            </w:r>
          </w:p>
        </w:tc>
        <w:tc>
          <w:tcPr>
            <w:tcW w:w="6400" w:type="dxa"/>
          </w:tcPr>
          <w:p w14:paraId="5EA8E77D" w14:textId="77777777" w:rsidR="00A6066A" w:rsidRPr="00885C16" w:rsidRDefault="00A6066A" w:rsidP="00955430">
            <w:pPr>
              <w:pStyle w:val="SpellerrorPHD"/>
              <w:spacing w:before="240" w:line="360" w:lineRule="auto"/>
              <w:rPr>
                <w:rFonts w:ascii="NewsGotT" w:hAnsi="NewsGotT"/>
                <w:i/>
                <w:color w:val="000000"/>
                <w:lang w:val="pt-PT"/>
              </w:rPr>
            </w:pPr>
            <w:r w:rsidRPr="00885C16">
              <w:rPr>
                <w:rFonts w:ascii="NewsGotT" w:hAnsi="NewsGotT"/>
                <w:i/>
                <w:color w:val="000000"/>
                <w:lang w:val="pt-PT"/>
              </w:rPr>
              <w:t xml:space="preserve">Light </w:t>
            </w:r>
            <w:proofErr w:type="spellStart"/>
            <w:r w:rsidR="0039099A" w:rsidRPr="00885C16">
              <w:rPr>
                <w:rFonts w:ascii="NewsGotT" w:hAnsi="NewsGotT"/>
                <w:i/>
                <w:color w:val="000000"/>
                <w:lang w:val="pt-PT"/>
              </w:rPr>
              <w:t>E</w:t>
            </w:r>
            <w:r w:rsidRPr="00885C16">
              <w:rPr>
                <w:rFonts w:ascii="NewsGotT" w:hAnsi="NewsGotT"/>
                <w:i/>
                <w:color w:val="000000"/>
                <w:lang w:val="pt-PT"/>
              </w:rPr>
              <w:t>mitting</w:t>
            </w:r>
            <w:proofErr w:type="spellEnd"/>
            <w:r w:rsidRPr="00885C16">
              <w:rPr>
                <w:rFonts w:ascii="NewsGotT" w:hAnsi="NewsGotT"/>
                <w:i/>
                <w:color w:val="000000"/>
                <w:lang w:val="pt-PT"/>
              </w:rPr>
              <w:t xml:space="preserve"> </w:t>
            </w:r>
            <w:proofErr w:type="spellStart"/>
            <w:r w:rsidR="0039099A" w:rsidRPr="00885C16">
              <w:rPr>
                <w:rFonts w:ascii="NewsGotT" w:hAnsi="NewsGotT"/>
                <w:i/>
                <w:color w:val="000000"/>
                <w:lang w:val="pt-PT"/>
              </w:rPr>
              <w:t>D</w:t>
            </w:r>
            <w:r w:rsidRPr="00885C16">
              <w:rPr>
                <w:rFonts w:ascii="NewsGotT" w:hAnsi="NewsGotT"/>
                <w:i/>
                <w:color w:val="000000"/>
                <w:lang w:val="pt-PT"/>
              </w:rPr>
              <w:t>iode</w:t>
            </w:r>
            <w:proofErr w:type="spellEnd"/>
          </w:p>
          <w:p w14:paraId="6EBD9D36" w14:textId="2C5C2B30" w:rsidR="008956AF" w:rsidRPr="00885C16" w:rsidRDefault="008956AF" w:rsidP="00955430">
            <w:pPr>
              <w:pStyle w:val="SpellerrorPHD"/>
              <w:spacing w:before="240" w:line="360" w:lineRule="auto"/>
              <w:rPr>
                <w:rFonts w:ascii="NewsGotT" w:hAnsi="NewsGotT"/>
                <w:iCs/>
                <w:color w:val="000000"/>
                <w:lang w:val="pt-PT"/>
              </w:rPr>
            </w:pPr>
            <w:r w:rsidRPr="00885C16">
              <w:rPr>
                <w:rFonts w:ascii="NewsGotT" w:hAnsi="NewsGotT"/>
                <w:iCs/>
                <w:color w:val="000000"/>
                <w:lang w:val="pt-PT"/>
              </w:rPr>
              <w:t>Díodo Emissor de Luz</w:t>
            </w:r>
          </w:p>
        </w:tc>
      </w:tr>
      <w:tr w:rsidR="00A6066A" w:rsidRPr="00B66544" w14:paraId="3B1DFBE6" w14:textId="77777777" w:rsidTr="00CB2DED">
        <w:tc>
          <w:tcPr>
            <w:tcW w:w="2104" w:type="dxa"/>
            <w:vAlign w:val="center"/>
          </w:tcPr>
          <w:p w14:paraId="262B687C" w14:textId="77777777" w:rsidR="00A6066A" w:rsidRPr="00B47F5D" w:rsidRDefault="00A6066A" w:rsidP="00CB2DED">
            <w:pPr>
              <w:pStyle w:val="Corpodetexto"/>
              <w:spacing w:before="240" w:after="120"/>
              <w:jc w:val="left"/>
              <w:rPr>
                <w:rFonts w:ascii="NewsGotT" w:hAnsi="NewsGotT"/>
                <w:b/>
                <w:bCs/>
                <w:color w:val="000000"/>
              </w:rPr>
            </w:pPr>
            <w:r>
              <w:rPr>
                <w:rFonts w:ascii="NewsGotT" w:hAnsi="NewsGotT"/>
                <w:color w:val="000000"/>
              </w:rPr>
              <w:t>PWM</w:t>
            </w:r>
          </w:p>
        </w:tc>
        <w:tc>
          <w:tcPr>
            <w:tcW w:w="6400" w:type="dxa"/>
          </w:tcPr>
          <w:p w14:paraId="5BD428DE" w14:textId="77777777" w:rsidR="00A6066A" w:rsidRPr="00885C16" w:rsidRDefault="00A6066A" w:rsidP="00955430">
            <w:pPr>
              <w:pStyle w:val="SpellerrorPHD"/>
              <w:spacing w:before="240" w:line="360" w:lineRule="auto"/>
              <w:rPr>
                <w:rFonts w:ascii="NewsGotT" w:hAnsi="NewsGotT"/>
                <w:i/>
                <w:lang w:val="pt-PT"/>
              </w:rPr>
            </w:pPr>
            <w:r w:rsidRPr="00885C16">
              <w:rPr>
                <w:rFonts w:ascii="NewsGotT" w:hAnsi="NewsGotT"/>
                <w:i/>
                <w:lang w:val="pt-PT"/>
              </w:rPr>
              <w:t xml:space="preserve">Pulse </w:t>
            </w:r>
            <w:proofErr w:type="spellStart"/>
            <w:r w:rsidR="00C30FE3" w:rsidRPr="00885C16">
              <w:rPr>
                <w:rFonts w:ascii="NewsGotT" w:hAnsi="NewsGotT"/>
                <w:i/>
                <w:lang w:val="pt-PT"/>
              </w:rPr>
              <w:t>Width</w:t>
            </w:r>
            <w:proofErr w:type="spellEnd"/>
            <w:r w:rsidRPr="00885C16">
              <w:rPr>
                <w:rFonts w:ascii="NewsGotT" w:hAnsi="NewsGotT"/>
                <w:i/>
                <w:lang w:val="pt-PT"/>
              </w:rPr>
              <w:t xml:space="preserve"> </w:t>
            </w:r>
            <w:proofErr w:type="spellStart"/>
            <w:r w:rsidRPr="00885C16">
              <w:rPr>
                <w:rFonts w:ascii="NewsGotT" w:hAnsi="NewsGotT"/>
                <w:i/>
                <w:lang w:val="pt-PT"/>
              </w:rPr>
              <w:t>Modulation</w:t>
            </w:r>
            <w:proofErr w:type="spellEnd"/>
          </w:p>
          <w:p w14:paraId="6A543263" w14:textId="3860DCA3" w:rsidR="008956AF" w:rsidRPr="008956AF" w:rsidRDefault="008956AF" w:rsidP="00955430">
            <w:pPr>
              <w:pStyle w:val="SpellerrorPHD"/>
              <w:spacing w:before="240" w:line="360" w:lineRule="auto"/>
              <w:rPr>
                <w:rFonts w:ascii="NewsGotT" w:hAnsi="NewsGotT"/>
                <w:iCs/>
                <w:lang w:val="pt-PT"/>
              </w:rPr>
            </w:pPr>
            <w:r w:rsidRPr="008956AF">
              <w:rPr>
                <w:rFonts w:ascii="NewsGotT" w:hAnsi="NewsGotT"/>
                <w:iCs/>
                <w:lang w:val="pt-PT"/>
              </w:rPr>
              <w:t>Modulação de Largura de P</w:t>
            </w:r>
            <w:r>
              <w:rPr>
                <w:rFonts w:ascii="NewsGotT" w:hAnsi="NewsGotT"/>
                <w:iCs/>
                <w:lang w:val="pt-PT"/>
              </w:rPr>
              <w:t>ulso</w:t>
            </w:r>
          </w:p>
        </w:tc>
      </w:tr>
      <w:tr w:rsidR="00A6066A" w:rsidRPr="00EB7B87" w14:paraId="5957F8E2" w14:textId="77777777" w:rsidTr="00CB2DED">
        <w:tc>
          <w:tcPr>
            <w:tcW w:w="2104" w:type="dxa"/>
            <w:vAlign w:val="center"/>
          </w:tcPr>
          <w:p w14:paraId="08556AAB" w14:textId="77777777" w:rsidR="00A6066A" w:rsidRPr="00B66544" w:rsidRDefault="00A6066A" w:rsidP="00CB2DED">
            <w:pPr>
              <w:pStyle w:val="Corpodetexto"/>
              <w:spacing w:before="240" w:after="120"/>
              <w:jc w:val="left"/>
              <w:rPr>
                <w:rFonts w:ascii="NewsGotT" w:hAnsi="NewsGotT"/>
              </w:rPr>
            </w:pPr>
            <w:r>
              <w:rPr>
                <w:rFonts w:ascii="NewsGotT" w:hAnsi="NewsGotT"/>
                <w:color w:val="000000"/>
              </w:rPr>
              <w:t>BMS</w:t>
            </w:r>
          </w:p>
        </w:tc>
        <w:tc>
          <w:tcPr>
            <w:tcW w:w="6400" w:type="dxa"/>
          </w:tcPr>
          <w:p w14:paraId="67A2B407" w14:textId="77777777" w:rsidR="00A6066A" w:rsidRPr="00885C16" w:rsidRDefault="00A6066A" w:rsidP="00955430">
            <w:pPr>
              <w:pStyle w:val="SpellerrorPHD"/>
              <w:spacing w:before="240" w:line="360" w:lineRule="auto"/>
              <w:rPr>
                <w:rFonts w:ascii="NewsGotT" w:hAnsi="NewsGotT"/>
                <w:i/>
                <w:color w:val="000000"/>
                <w:lang w:val="pt-PT"/>
              </w:rPr>
            </w:pPr>
            <w:proofErr w:type="spellStart"/>
            <w:r w:rsidRPr="00885C16">
              <w:rPr>
                <w:rFonts w:ascii="NewsGotT" w:hAnsi="NewsGotT"/>
                <w:i/>
                <w:color w:val="000000"/>
                <w:lang w:val="pt-PT"/>
              </w:rPr>
              <w:t>Battery</w:t>
            </w:r>
            <w:proofErr w:type="spellEnd"/>
            <w:r w:rsidRPr="00885C16">
              <w:rPr>
                <w:rFonts w:ascii="NewsGotT" w:hAnsi="NewsGotT"/>
                <w:i/>
                <w:color w:val="000000"/>
                <w:lang w:val="pt-PT"/>
              </w:rPr>
              <w:t xml:space="preserve"> Management </w:t>
            </w:r>
            <w:proofErr w:type="spellStart"/>
            <w:r w:rsidRPr="00885C16">
              <w:rPr>
                <w:rFonts w:ascii="NewsGotT" w:hAnsi="NewsGotT"/>
                <w:i/>
                <w:color w:val="000000"/>
                <w:lang w:val="pt-PT"/>
              </w:rPr>
              <w:t>System</w:t>
            </w:r>
            <w:proofErr w:type="spellEnd"/>
          </w:p>
          <w:p w14:paraId="4FE9D9DE" w14:textId="2D32DCF7" w:rsidR="008956AF" w:rsidRPr="008956AF" w:rsidRDefault="008956AF" w:rsidP="00955430">
            <w:pPr>
              <w:pStyle w:val="SpellerrorPHD"/>
              <w:spacing w:before="240" w:line="360" w:lineRule="auto"/>
              <w:rPr>
                <w:rFonts w:ascii="NewsGotT" w:hAnsi="NewsGotT"/>
                <w:iCs/>
                <w:lang w:val="pt-PT"/>
              </w:rPr>
            </w:pPr>
            <w:r w:rsidRPr="008956AF">
              <w:rPr>
                <w:rFonts w:ascii="NewsGotT" w:hAnsi="NewsGotT"/>
                <w:iCs/>
                <w:color w:val="000000"/>
                <w:lang w:val="pt-PT"/>
              </w:rPr>
              <w:t>Sistema de Manutenção das B</w:t>
            </w:r>
            <w:r>
              <w:rPr>
                <w:rFonts w:ascii="NewsGotT" w:hAnsi="NewsGotT"/>
                <w:iCs/>
                <w:color w:val="000000"/>
                <w:lang w:val="pt-PT"/>
              </w:rPr>
              <w:t>aterias</w:t>
            </w:r>
          </w:p>
        </w:tc>
      </w:tr>
      <w:tr w:rsidR="00455D20" w14:paraId="20DBE5EF" w14:textId="77777777" w:rsidTr="00CB2DED">
        <w:tc>
          <w:tcPr>
            <w:tcW w:w="2104" w:type="dxa"/>
            <w:vAlign w:val="center"/>
          </w:tcPr>
          <w:p w14:paraId="0BF089E5" w14:textId="77777777" w:rsidR="00455D20" w:rsidRDefault="00455D20" w:rsidP="00CB2DED">
            <w:pPr>
              <w:pStyle w:val="Corpodetexto"/>
              <w:spacing w:before="240" w:after="120"/>
              <w:jc w:val="left"/>
              <w:rPr>
                <w:rFonts w:ascii="NewsGotT" w:hAnsi="NewsGotT"/>
                <w:color w:val="000000"/>
              </w:rPr>
            </w:pPr>
            <w:r w:rsidRPr="00034F34">
              <w:rPr>
                <w:rFonts w:ascii="NewsGotT" w:hAnsi="NewsGotT"/>
                <w:color w:val="000000"/>
              </w:rPr>
              <w:t>FW</w:t>
            </w:r>
          </w:p>
        </w:tc>
        <w:tc>
          <w:tcPr>
            <w:tcW w:w="6400" w:type="dxa"/>
          </w:tcPr>
          <w:p w14:paraId="0FB39FDD" w14:textId="77777777" w:rsidR="00455D20" w:rsidRPr="00CC1846" w:rsidRDefault="00455D20" w:rsidP="00455D20">
            <w:pPr>
              <w:pStyle w:val="SpellerrorPHD"/>
              <w:spacing w:before="240" w:line="360" w:lineRule="auto"/>
              <w:rPr>
                <w:rFonts w:ascii="NewsGotT" w:hAnsi="NewsGotT"/>
                <w:i/>
                <w:color w:val="000000"/>
                <w:highlight w:val="yellow"/>
              </w:rPr>
            </w:pPr>
            <w:r w:rsidRPr="00CC1846">
              <w:rPr>
                <w:rFonts w:ascii="NewsGotT" w:hAnsi="NewsGotT"/>
                <w:i/>
                <w:color w:val="000000"/>
                <w:highlight w:val="yellow"/>
              </w:rPr>
              <w:t>Forward</w:t>
            </w:r>
          </w:p>
          <w:p w14:paraId="25E6C337" w14:textId="06832ED8" w:rsidR="008956AF" w:rsidRPr="00CC1846" w:rsidRDefault="008956AF" w:rsidP="00455D20">
            <w:pPr>
              <w:pStyle w:val="SpellerrorPHD"/>
              <w:spacing w:before="240" w:line="360" w:lineRule="auto"/>
              <w:rPr>
                <w:rFonts w:ascii="NewsGotT" w:hAnsi="NewsGotT"/>
                <w:iCs/>
                <w:color w:val="000000"/>
                <w:highlight w:val="yellow"/>
              </w:rPr>
            </w:pPr>
            <w:r w:rsidRPr="00CC1846">
              <w:rPr>
                <w:rFonts w:ascii="NewsGotT" w:hAnsi="NewsGotT"/>
                <w:iCs/>
                <w:color w:val="000000"/>
                <w:highlight w:val="yellow"/>
              </w:rPr>
              <w:t>Para</w:t>
            </w:r>
            <w:r w:rsidR="00CB2DED" w:rsidRPr="00CC1846">
              <w:rPr>
                <w:rFonts w:ascii="NewsGotT" w:hAnsi="NewsGotT"/>
                <w:iCs/>
                <w:color w:val="000000"/>
                <w:highlight w:val="yellow"/>
              </w:rPr>
              <w:t xml:space="preserve"> a</w:t>
            </w:r>
            <w:r w:rsidRPr="00CC1846">
              <w:rPr>
                <w:rFonts w:ascii="NewsGotT" w:hAnsi="NewsGotT"/>
                <w:iCs/>
                <w:color w:val="000000"/>
                <w:highlight w:val="yellow"/>
              </w:rPr>
              <w:t xml:space="preserve"> </w:t>
            </w:r>
            <w:proofErr w:type="spellStart"/>
            <w:r w:rsidRPr="00CC1846">
              <w:rPr>
                <w:rFonts w:ascii="NewsGotT" w:hAnsi="NewsGotT"/>
                <w:iCs/>
                <w:color w:val="000000"/>
                <w:highlight w:val="yellow"/>
              </w:rPr>
              <w:t>Frente</w:t>
            </w:r>
            <w:proofErr w:type="spellEnd"/>
          </w:p>
        </w:tc>
      </w:tr>
      <w:tr w:rsidR="00455D20" w14:paraId="72AF18E2" w14:textId="77777777" w:rsidTr="00CB2DED">
        <w:tc>
          <w:tcPr>
            <w:tcW w:w="2104" w:type="dxa"/>
            <w:vAlign w:val="center"/>
          </w:tcPr>
          <w:p w14:paraId="2F10C350" w14:textId="77777777" w:rsidR="00455D20" w:rsidRDefault="00455D20" w:rsidP="00CB2DED">
            <w:pPr>
              <w:pStyle w:val="Corpodetexto"/>
              <w:spacing w:before="240" w:after="120"/>
              <w:jc w:val="left"/>
              <w:rPr>
                <w:rFonts w:ascii="NewsGotT" w:hAnsi="NewsGotT"/>
                <w:color w:val="000000"/>
              </w:rPr>
            </w:pPr>
            <w:r>
              <w:rPr>
                <w:rFonts w:ascii="NewsGotT" w:hAnsi="NewsGotT"/>
              </w:rPr>
              <w:t>B</w:t>
            </w:r>
            <w:r w:rsidRPr="00034F34">
              <w:rPr>
                <w:rFonts w:ascii="NewsGotT" w:hAnsi="NewsGotT"/>
              </w:rPr>
              <w:t>W</w:t>
            </w:r>
          </w:p>
        </w:tc>
        <w:tc>
          <w:tcPr>
            <w:tcW w:w="6400" w:type="dxa"/>
          </w:tcPr>
          <w:p w14:paraId="28B85956" w14:textId="77777777" w:rsidR="00455D20" w:rsidRPr="00CC1846" w:rsidRDefault="00455D20" w:rsidP="00455D20">
            <w:pPr>
              <w:pStyle w:val="SpellerrorPHD"/>
              <w:spacing w:before="240" w:line="360" w:lineRule="auto"/>
              <w:rPr>
                <w:rFonts w:ascii="NewsGotT" w:hAnsi="NewsGotT"/>
                <w:i/>
                <w:color w:val="000000"/>
                <w:highlight w:val="yellow"/>
              </w:rPr>
            </w:pPr>
            <w:r w:rsidRPr="00CC1846">
              <w:rPr>
                <w:rFonts w:ascii="NewsGotT" w:hAnsi="NewsGotT"/>
                <w:i/>
                <w:color w:val="000000"/>
                <w:highlight w:val="yellow"/>
              </w:rPr>
              <w:t>Backwards</w:t>
            </w:r>
          </w:p>
          <w:p w14:paraId="3121A476" w14:textId="0492F3D5" w:rsidR="008956AF" w:rsidRPr="00CC1846" w:rsidRDefault="008956AF" w:rsidP="00455D20">
            <w:pPr>
              <w:pStyle w:val="SpellerrorPHD"/>
              <w:spacing w:before="240" w:line="360" w:lineRule="auto"/>
              <w:rPr>
                <w:rFonts w:ascii="NewsGotT" w:hAnsi="NewsGotT"/>
                <w:iCs/>
                <w:color w:val="000000"/>
                <w:highlight w:val="yellow"/>
              </w:rPr>
            </w:pPr>
            <w:r w:rsidRPr="00CC1846">
              <w:rPr>
                <w:rFonts w:ascii="NewsGotT" w:hAnsi="NewsGotT"/>
                <w:iCs/>
                <w:color w:val="000000"/>
                <w:highlight w:val="yellow"/>
              </w:rPr>
              <w:t xml:space="preserve">Para </w:t>
            </w:r>
            <w:proofErr w:type="spellStart"/>
            <w:r w:rsidRPr="00CC1846">
              <w:rPr>
                <w:rFonts w:ascii="NewsGotT" w:hAnsi="NewsGotT"/>
                <w:iCs/>
                <w:color w:val="000000"/>
                <w:highlight w:val="yellow"/>
              </w:rPr>
              <w:t>Trás</w:t>
            </w:r>
            <w:proofErr w:type="spellEnd"/>
          </w:p>
        </w:tc>
      </w:tr>
      <w:tr w:rsidR="00455D20" w14:paraId="5F0418AA" w14:textId="77777777" w:rsidTr="00CB2DED">
        <w:tc>
          <w:tcPr>
            <w:tcW w:w="2104" w:type="dxa"/>
            <w:vAlign w:val="center"/>
          </w:tcPr>
          <w:p w14:paraId="425A8406" w14:textId="77777777" w:rsidR="00455D20" w:rsidRDefault="00455D20" w:rsidP="00CB2DED">
            <w:pPr>
              <w:pStyle w:val="Corpodetexto"/>
              <w:spacing w:before="240" w:after="120"/>
              <w:jc w:val="left"/>
              <w:rPr>
                <w:rFonts w:ascii="NewsGotT" w:hAnsi="NewsGotT"/>
                <w:color w:val="000000"/>
              </w:rPr>
            </w:pPr>
            <w:r w:rsidRPr="00034F34">
              <w:rPr>
                <w:rFonts w:ascii="NewsGotT" w:hAnsi="NewsGotT"/>
                <w:color w:val="000000"/>
              </w:rPr>
              <w:t>FWR</w:t>
            </w:r>
          </w:p>
        </w:tc>
        <w:tc>
          <w:tcPr>
            <w:tcW w:w="6400" w:type="dxa"/>
          </w:tcPr>
          <w:p w14:paraId="0E6F89E1" w14:textId="77777777" w:rsidR="00455D20" w:rsidRPr="00CC1846" w:rsidRDefault="00455D20" w:rsidP="00455D20">
            <w:pPr>
              <w:pStyle w:val="SpellerrorPHD"/>
              <w:spacing w:before="240" w:line="360" w:lineRule="auto"/>
              <w:rPr>
                <w:rFonts w:ascii="NewsGotT" w:hAnsi="NewsGotT"/>
                <w:i/>
                <w:color w:val="000000"/>
                <w:highlight w:val="yellow"/>
              </w:rPr>
            </w:pPr>
            <w:r w:rsidRPr="00CC1846">
              <w:rPr>
                <w:rFonts w:ascii="NewsGotT" w:hAnsi="NewsGotT"/>
                <w:i/>
                <w:color w:val="000000"/>
                <w:highlight w:val="yellow"/>
              </w:rPr>
              <w:t>Forward Right</w:t>
            </w:r>
          </w:p>
          <w:p w14:paraId="25879FA4" w14:textId="00912F82" w:rsidR="008956AF" w:rsidRPr="00CC1846" w:rsidRDefault="00CB2DED" w:rsidP="00455D20">
            <w:pPr>
              <w:pStyle w:val="SpellerrorPHD"/>
              <w:spacing w:before="240" w:line="360" w:lineRule="auto"/>
              <w:rPr>
                <w:rFonts w:ascii="NewsGotT" w:hAnsi="NewsGotT"/>
                <w:iCs/>
                <w:color w:val="000000"/>
                <w:highlight w:val="yellow"/>
                <w:lang w:val="pt-PT"/>
              </w:rPr>
            </w:pPr>
            <w:r w:rsidRPr="00CC1846">
              <w:rPr>
                <w:rFonts w:ascii="NewsGotT" w:hAnsi="NewsGotT"/>
                <w:iCs/>
                <w:color w:val="000000"/>
                <w:highlight w:val="yellow"/>
                <w:lang w:val="pt-PT"/>
              </w:rPr>
              <w:t>Motor</w:t>
            </w:r>
            <w:r w:rsidR="008956AF" w:rsidRPr="00CC1846">
              <w:rPr>
                <w:rFonts w:ascii="NewsGotT" w:hAnsi="NewsGotT"/>
                <w:iCs/>
                <w:color w:val="000000"/>
                <w:highlight w:val="yellow"/>
                <w:lang w:val="pt-PT"/>
              </w:rPr>
              <w:t xml:space="preserve"> Direito </w:t>
            </w:r>
            <w:r w:rsidRPr="00CC1846">
              <w:rPr>
                <w:rFonts w:ascii="NewsGotT" w:hAnsi="NewsGotT"/>
                <w:iCs/>
                <w:color w:val="000000"/>
                <w:highlight w:val="yellow"/>
                <w:lang w:val="pt-PT"/>
              </w:rPr>
              <w:t>para a Frente</w:t>
            </w:r>
          </w:p>
        </w:tc>
      </w:tr>
      <w:tr w:rsidR="00455D20" w14:paraId="4DC7756A" w14:textId="77777777" w:rsidTr="00CB2DED">
        <w:tc>
          <w:tcPr>
            <w:tcW w:w="2104" w:type="dxa"/>
            <w:vAlign w:val="center"/>
          </w:tcPr>
          <w:p w14:paraId="3B33138A" w14:textId="77777777" w:rsidR="00455D20" w:rsidRPr="00034F34" w:rsidRDefault="00455D20" w:rsidP="00CB2DED">
            <w:pPr>
              <w:pStyle w:val="Corpodetexto"/>
              <w:spacing w:before="240" w:after="120"/>
              <w:jc w:val="left"/>
              <w:rPr>
                <w:rFonts w:ascii="NewsGotT" w:hAnsi="NewsGotT"/>
                <w:color w:val="000000"/>
              </w:rPr>
            </w:pPr>
            <w:r w:rsidRPr="00034F34">
              <w:rPr>
                <w:rFonts w:ascii="NewsGotT" w:hAnsi="NewsGotT"/>
              </w:rPr>
              <w:t>FW</w:t>
            </w:r>
            <w:r>
              <w:rPr>
                <w:rFonts w:ascii="NewsGotT" w:hAnsi="NewsGotT"/>
              </w:rPr>
              <w:t>L</w:t>
            </w:r>
          </w:p>
        </w:tc>
        <w:tc>
          <w:tcPr>
            <w:tcW w:w="6400" w:type="dxa"/>
          </w:tcPr>
          <w:p w14:paraId="623723E1" w14:textId="77777777" w:rsidR="00455D20" w:rsidRPr="00CC1846" w:rsidRDefault="00455D20" w:rsidP="00455D20">
            <w:pPr>
              <w:pStyle w:val="SpellerrorPHD"/>
              <w:spacing w:before="240" w:line="360" w:lineRule="auto"/>
              <w:rPr>
                <w:rFonts w:ascii="NewsGotT" w:hAnsi="NewsGotT"/>
                <w:i/>
                <w:color w:val="000000"/>
                <w:highlight w:val="yellow"/>
                <w:lang w:val="pt-PT"/>
              </w:rPr>
            </w:pPr>
            <w:proofErr w:type="spellStart"/>
            <w:r w:rsidRPr="00CC1846">
              <w:rPr>
                <w:rFonts w:ascii="NewsGotT" w:hAnsi="NewsGotT"/>
                <w:i/>
                <w:color w:val="000000"/>
                <w:highlight w:val="yellow"/>
                <w:lang w:val="pt-PT"/>
              </w:rPr>
              <w:t>Forward</w:t>
            </w:r>
            <w:proofErr w:type="spellEnd"/>
            <w:r w:rsidRPr="00CC1846">
              <w:rPr>
                <w:rFonts w:ascii="NewsGotT" w:hAnsi="NewsGotT"/>
                <w:i/>
                <w:color w:val="000000"/>
                <w:highlight w:val="yellow"/>
                <w:lang w:val="pt-PT"/>
              </w:rPr>
              <w:t xml:space="preserve"> </w:t>
            </w:r>
            <w:proofErr w:type="spellStart"/>
            <w:r w:rsidRPr="00CC1846">
              <w:rPr>
                <w:rFonts w:ascii="NewsGotT" w:hAnsi="NewsGotT"/>
                <w:i/>
                <w:color w:val="000000"/>
                <w:highlight w:val="yellow"/>
                <w:lang w:val="pt-PT"/>
              </w:rPr>
              <w:t>Left</w:t>
            </w:r>
            <w:proofErr w:type="spellEnd"/>
          </w:p>
          <w:p w14:paraId="3181708C" w14:textId="6CC6718B" w:rsidR="00CB2DED" w:rsidRPr="00CC1846" w:rsidRDefault="00CB2DED" w:rsidP="00455D20">
            <w:pPr>
              <w:pStyle w:val="SpellerrorPHD"/>
              <w:spacing w:before="240" w:line="360" w:lineRule="auto"/>
              <w:rPr>
                <w:rFonts w:ascii="NewsGotT" w:hAnsi="NewsGotT"/>
                <w:iCs/>
                <w:color w:val="000000"/>
                <w:highlight w:val="yellow"/>
                <w:lang w:val="pt-PT"/>
              </w:rPr>
            </w:pPr>
            <w:r w:rsidRPr="00CC1846">
              <w:rPr>
                <w:rFonts w:ascii="NewsGotT" w:hAnsi="NewsGotT"/>
                <w:iCs/>
                <w:color w:val="000000"/>
                <w:highlight w:val="yellow"/>
                <w:lang w:val="pt-PT"/>
              </w:rPr>
              <w:t>Motor Esquerdo para a Frente</w:t>
            </w:r>
          </w:p>
        </w:tc>
      </w:tr>
      <w:tr w:rsidR="00CB2DED" w14:paraId="2CD53F8B" w14:textId="77777777" w:rsidTr="00CB2DED">
        <w:tc>
          <w:tcPr>
            <w:tcW w:w="2104" w:type="dxa"/>
            <w:vAlign w:val="center"/>
          </w:tcPr>
          <w:p w14:paraId="3DD9EEAA" w14:textId="77777777" w:rsidR="00CB2DED" w:rsidRPr="00034F34" w:rsidRDefault="00CB2DED" w:rsidP="00CB2DED">
            <w:pPr>
              <w:pStyle w:val="Corpodetexto"/>
              <w:spacing w:before="240" w:after="120"/>
              <w:jc w:val="left"/>
              <w:rPr>
                <w:rFonts w:ascii="NewsGotT" w:hAnsi="NewsGotT"/>
              </w:rPr>
            </w:pPr>
          </w:p>
        </w:tc>
        <w:tc>
          <w:tcPr>
            <w:tcW w:w="6400" w:type="dxa"/>
          </w:tcPr>
          <w:p w14:paraId="6CA5B9C9" w14:textId="77777777" w:rsidR="00CB2DED" w:rsidRPr="00885C16" w:rsidRDefault="00CB2DED" w:rsidP="00455D20">
            <w:pPr>
              <w:pStyle w:val="SpellerrorPHD"/>
              <w:spacing w:before="240" w:line="360" w:lineRule="auto"/>
              <w:rPr>
                <w:rFonts w:ascii="NewsGotT" w:hAnsi="NewsGotT"/>
                <w:i/>
                <w:color w:val="000000"/>
                <w:lang w:val="pt-PT"/>
              </w:rPr>
            </w:pPr>
          </w:p>
        </w:tc>
      </w:tr>
      <w:tr w:rsidR="00455D20" w14:paraId="5D77C1CE" w14:textId="77777777" w:rsidTr="00CB2DED">
        <w:tc>
          <w:tcPr>
            <w:tcW w:w="2104" w:type="dxa"/>
            <w:vAlign w:val="center"/>
          </w:tcPr>
          <w:p w14:paraId="77F03314" w14:textId="77777777" w:rsidR="00455D20" w:rsidRPr="00034F34" w:rsidRDefault="00455D20" w:rsidP="00CB2DED">
            <w:pPr>
              <w:pStyle w:val="Corpodetexto"/>
              <w:spacing w:before="240" w:after="120"/>
              <w:jc w:val="left"/>
              <w:rPr>
                <w:rFonts w:ascii="NewsGotT" w:hAnsi="NewsGotT"/>
                <w:color w:val="000000"/>
              </w:rPr>
            </w:pPr>
            <w:r>
              <w:rPr>
                <w:rFonts w:ascii="NewsGotT" w:hAnsi="NewsGotT"/>
              </w:rPr>
              <w:t>B</w:t>
            </w:r>
            <w:r w:rsidRPr="00034F34">
              <w:rPr>
                <w:rFonts w:ascii="NewsGotT" w:hAnsi="NewsGotT"/>
              </w:rPr>
              <w:t>WR</w:t>
            </w:r>
          </w:p>
        </w:tc>
        <w:tc>
          <w:tcPr>
            <w:tcW w:w="6400" w:type="dxa"/>
          </w:tcPr>
          <w:p w14:paraId="3276352D" w14:textId="77777777" w:rsidR="00455D20" w:rsidRPr="00CC1846" w:rsidRDefault="00455D20" w:rsidP="00455D20">
            <w:pPr>
              <w:pStyle w:val="SpellerrorPHD"/>
              <w:spacing w:before="240" w:line="360" w:lineRule="auto"/>
              <w:rPr>
                <w:rFonts w:ascii="NewsGotT" w:hAnsi="NewsGotT"/>
                <w:i/>
                <w:color w:val="000000"/>
                <w:highlight w:val="yellow"/>
                <w:lang w:val="pt-PT"/>
              </w:rPr>
            </w:pPr>
            <w:proofErr w:type="spellStart"/>
            <w:r w:rsidRPr="00CC1846">
              <w:rPr>
                <w:rFonts w:ascii="NewsGotT" w:hAnsi="NewsGotT"/>
                <w:i/>
                <w:color w:val="000000"/>
                <w:highlight w:val="yellow"/>
                <w:lang w:val="pt-PT"/>
              </w:rPr>
              <w:t>Backwards</w:t>
            </w:r>
            <w:proofErr w:type="spellEnd"/>
            <w:r w:rsidRPr="00CC1846">
              <w:rPr>
                <w:rFonts w:ascii="NewsGotT" w:hAnsi="NewsGotT"/>
                <w:i/>
                <w:color w:val="000000"/>
                <w:highlight w:val="yellow"/>
                <w:lang w:val="pt-PT"/>
              </w:rPr>
              <w:t xml:space="preserve"> </w:t>
            </w:r>
            <w:proofErr w:type="spellStart"/>
            <w:r w:rsidRPr="00CC1846">
              <w:rPr>
                <w:rFonts w:ascii="NewsGotT" w:hAnsi="NewsGotT"/>
                <w:i/>
                <w:color w:val="000000"/>
                <w:highlight w:val="yellow"/>
                <w:lang w:val="pt-PT"/>
              </w:rPr>
              <w:t>Right</w:t>
            </w:r>
            <w:proofErr w:type="spellEnd"/>
          </w:p>
          <w:p w14:paraId="54E482B8" w14:textId="75EC5485" w:rsidR="00CB2DED" w:rsidRPr="00CC1846" w:rsidRDefault="00CB2DED" w:rsidP="00455D20">
            <w:pPr>
              <w:pStyle w:val="SpellerrorPHD"/>
              <w:spacing w:before="240" w:line="360" w:lineRule="auto"/>
              <w:rPr>
                <w:rFonts w:ascii="NewsGotT" w:hAnsi="NewsGotT"/>
                <w:iCs/>
                <w:color w:val="000000"/>
                <w:highlight w:val="yellow"/>
                <w:lang w:val="pt-PT"/>
              </w:rPr>
            </w:pPr>
            <w:r w:rsidRPr="00CC1846">
              <w:rPr>
                <w:rFonts w:ascii="NewsGotT" w:hAnsi="NewsGotT"/>
                <w:iCs/>
                <w:color w:val="000000"/>
                <w:highlight w:val="yellow"/>
                <w:lang w:val="pt-PT"/>
              </w:rPr>
              <w:t>Motor Direito para Trás</w:t>
            </w:r>
          </w:p>
        </w:tc>
      </w:tr>
      <w:tr w:rsidR="00455D20" w14:paraId="63E29E6B" w14:textId="77777777" w:rsidTr="00CB2DED">
        <w:tc>
          <w:tcPr>
            <w:tcW w:w="2104" w:type="dxa"/>
            <w:vAlign w:val="center"/>
          </w:tcPr>
          <w:p w14:paraId="5652EA6E" w14:textId="77777777" w:rsidR="00455D20" w:rsidRPr="00034F34" w:rsidRDefault="00455D20" w:rsidP="00CB2DED">
            <w:pPr>
              <w:pStyle w:val="Corpodetexto"/>
              <w:spacing w:before="240" w:after="120"/>
              <w:jc w:val="left"/>
              <w:rPr>
                <w:rFonts w:ascii="NewsGotT" w:hAnsi="NewsGotT"/>
                <w:color w:val="000000"/>
              </w:rPr>
            </w:pPr>
            <w:r>
              <w:rPr>
                <w:rFonts w:ascii="NewsGotT" w:hAnsi="NewsGotT"/>
                <w:color w:val="000000"/>
              </w:rPr>
              <w:t>B</w:t>
            </w:r>
            <w:r w:rsidRPr="00034F34">
              <w:rPr>
                <w:rFonts w:ascii="NewsGotT" w:hAnsi="NewsGotT"/>
                <w:color w:val="000000"/>
              </w:rPr>
              <w:t>W</w:t>
            </w:r>
            <w:r>
              <w:rPr>
                <w:rFonts w:ascii="NewsGotT" w:hAnsi="NewsGotT"/>
                <w:color w:val="000000"/>
              </w:rPr>
              <w:t>L</w:t>
            </w:r>
          </w:p>
        </w:tc>
        <w:tc>
          <w:tcPr>
            <w:tcW w:w="6400" w:type="dxa"/>
          </w:tcPr>
          <w:p w14:paraId="144DFD77" w14:textId="77777777" w:rsidR="00455D20" w:rsidRPr="00CC1846" w:rsidRDefault="00455D20" w:rsidP="00455D20">
            <w:pPr>
              <w:pStyle w:val="SpellerrorPHD"/>
              <w:spacing w:before="240" w:line="360" w:lineRule="auto"/>
              <w:rPr>
                <w:rFonts w:ascii="NewsGotT" w:hAnsi="NewsGotT"/>
                <w:i/>
                <w:color w:val="000000"/>
                <w:highlight w:val="yellow"/>
                <w:lang w:val="pt-PT"/>
              </w:rPr>
            </w:pPr>
            <w:proofErr w:type="spellStart"/>
            <w:r w:rsidRPr="00CC1846">
              <w:rPr>
                <w:rFonts w:ascii="NewsGotT" w:hAnsi="NewsGotT"/>
                <w:i/>
                <w:color w:val="000000"/>
                <w:highlight w:val="yellow"/>
                <w:lang w:val="pt-PT"/>
              </w:rPr>
              <w:t>Backwards</w:t>
            </w:r>
            <w:proofErr w:type="spellEnd"/>
            <w:r w:rsidRPr="00CC1846">
              <w:rPr>
                <w:rFonts w:ascii="NewsGotT" w:hAnsi="NewsGotT"/>
                <w:i/>
                <w:color w:val="000000"/>
                <w:highlight w:val="yellow"/>
                <w:lang w:val="pt-PT"/>
              </w:rPr>
              <w:t xml:space="preserve"> </w:t>
            </w:r>
            <w:proofErr w:type="spellStart"/>
            <w:r w:rsidRPr="00CC1846">
              <w:rPr>
                <w:rFonts w:ascii="NewsGotT" w:hAnsi="NewsGotT"/>
                <w:i/>
                <w:color w:val="000000"/>
                <w:highlight w:val="yellow"/>
                <w:lang w:val="pt-PT"/>
              </w:rPr>
              <w:t>Left</w:t>
            </w:r>
            <w:proofErr w:type="spellEnd"/>
          </w:p>
          <w:p w14:paraId="45F85BB2" w14:textId="494E7465" w:rsidR="00CB2DED" w:rsidRPr="00CC1846" w:rsidRDefault="00CB2DED" w:rsidP="00455D20">
            <w:pPr>
              <w:pStyle w:val="SpellerrorPHD"/>
              <w:spacing w:before="240" w:line="360" w:lineRule="auto"/>
              <w:rPr>
                <w:rFonts w:ascii="NewsGotT" w:hAnsi="NewsGotT"/>
                <w:iCs/>
                <w:color w:val="000000"/>
                <w:highlight w:val="yellow"/>
                <w:lang w:val="pt-PT"/>
              </w:rPr>
            </w:pPr>
            <w:r w:rsidRPr="00CC1846">
              <w:rPr>
                <w:rFonts w:ascii="NewsGotT" w:hAnsi="NewsGotT"/>
                <w:iCs/>
                <w:color w:val="000000"/>
                <w:highlight w:val="yellow"/>
                <w:lang w:val="pt-PT"/>
              </w:rPr>
              <w:t>Motor Esquerdo para Trás</w:t>
            </w:r>
          </w:p>
        </w:tc>
      </w:tr>
      <w:tr w:rsidR="00455D20" w14:paraId="1C333740" w14:textId="77777777" w:rsidTr="00CB2DED">
        <w:tc>
          <w:tcPr>
            <w:tcW w:w="2104" w:type="dxa"/>
            <w:vAlign w:val="center"/>
          </w:tcPr>
          <w:p w14:paraId="07E45826" w14:textId="77777777" w:rsidR="00455D20" w:rsidRDefault="00455D20" w:rsidP="00CB2DED">
            <w:pPr>
              <w:pStyle w:val="Corpodetexto"/>
              <w:spacing w:before="240" w:after="120"/>
              <w:jc w:val="left"/>
              <w:rPr>
                <w:rFonts w:ascii="NewsGotT" w:hAnsi="NewsGotT"/>
                <w:color w:val="000000"/>
              </w:rPr>
            </w:pPr>
            <w:r w:rsidRPr="00503BA6">
              <w:rPr>
                <w:rFonts w:ascii="NewsGotT" w:hAnsi="NewsGotT"/>
                <w:color w:val="000000"/>
              </w:rPr>
              <w:t>ES</w:t>
            </w:r>
            <w:r>
              <w:rPr>
                <w:rFonts w:ascii="NewsGotT" w:hAnsi="NewsGotT"/>
                <w:color w:val="000000"/>
              </w:rPr>
              <w:t>D</w:t>
            </w:r>
            <w:r w:rsidRPr="00503BA6">
              <w:rPr>
                <w:rFonts w:ascii="NewsGotT" w:hAnsi="NewsGotT"/>
                <w:color w:val="000000"/>
              </w:rPr>
              <w:t xml:space="preserve"> </w:t>
            </w:r>
          </w:p>
        </w:tc>
        <w:tc>
          <w:tcPr>
            <w:tcW w:w="6400" w:type="dxa"/>
          </w:tcPr>
          <w:p w14:paraId="4484FB00" w14:textId="77777777" w:rsidR="00455D20" w:rsidRPr="00CB2DED" w:rsidRDefault="00455D20" w:rsidP="00455D20">
            <w:pPr>
              <w:pStyle w:val="SpellerrorPHD"/>
              <w:spacing w:before="240" w:line="360" w:lineRule="auto"/>
              <w:rPr>
                <w:rFonts w:ascii="NewsGotT" w:hAnsi="NewsGotT"/>
                <w:i/>
                <w:color w:val="000000"/>
                <w:lang w:val="pt-PT"/>
              </w:rPr>
            </w:pPr>
            <w:proofErr w:type="spellStart"/>
            <w:r w:rsidRPr="00CB2DED">
              <w:rPr>
                <w:rFonts w:ascii="NewsGotT" w:hAnsi="NewsGotT"/>
                <w:i/>
                <w:color w:val="000000"/>
                <w:lang w:val="pt-PT"/>
              </w:rPr>
              <w:t>Ele</w:t>
            </w:r>
            <w:r w:rsidR="00CB2DED" w:rsidRPr="00CB2DED">
              <w:rPr>
                <w:rFonts w:ascii="NewsGotT" w:hAnsi="NewsGotT"/>
                <w:i/>
                <w:color w:val="000000"/>
                <w:lang w:val="pt-PT"/>
              </w:rPr>
              <w:t>c</w:t>
            </w:r>
            <w:r w:rsidRPr="00CB2DED">
              <w:rPr>
                <w:rFonts w:ascii="NewsGotT" w:hAnsi="NewsGotT"/>
                <w:i/>
                <w:color w:val="000000"/>
                <w:lang w:val="pt-PT"/>
              </w:rPr>
              <w:t>trostatic-Sensitive</w:t>
            </w:r>
            <w:proofErr w:type="spellEnd"/>
            <w:r w:rsidRPr="00CB2DED">
              <w:rPr>
                <w:rFonts w:ascii="NewsGotT" w:hAnsi="NewsGotT"/>
                <w:i/>
                <w:color w:val="000000"/>
                <w:lang w:val="pt-PT"/>
              </w:rPr>
              <w:t xml:space="preserve"> </w:t>
            </w:r>
            <w:proofErr w:type="spellStart"/>
            <w:r w:rsidRPr="00CB2DED">
              <w:rPr>
                <w:rFonts w:ascii="NewsGotT" w:hAnsi="NewsGotT"/>
                <w:i/>
                <w:color w:val="000000"/>
                <w:lang w:val="pt-PT"/>
              </w:rPr>
              <w:t>Device</w:t>
            </w:r>
            <w:proofErr w:type="spellEnd"/>
          </w:p>
          <w:p w14:paraId="5E166525" w14:textId="1CB91AEE" w:rsidR="00CB2DED" w:rsidRPr="00CB2DED" w:rsidRDefault="00CB2DED" w:rsidP="00455D20">
            <w:pPr>
              <w:pStyle w:val="SpellerrorPHD"/>
              <w:spacing w:before="240" w:line="360" w:lineRule="auto"/>
              <w:rPr>
                <w:rFonts w:ascii="NewsGotT" w:hAnsi="NewsGotT"/>
                <w:iCs/>
                <w:color w:val="000000"/>
                <w:lang w:val="pt-PT"/>
              </w:rPr>
            </w:pPr>
            <w:r w:rsidRPr="00CB2DED">
              <w:rPr>
                <w:rFonts w:ascii="NewsGotT" w:hAnsi="NewsGotT"/>
                <w:iCs/>
                <w:color w:val="000000"/>
                <w:lang w:val="pt-PT"/>
              </w:rPr>
              <w:t>Equipamento S</w:t>
            </w:r>
            <w:r>
              <w:rPr>
                <w:rFonts w:ascii="NewsGotT" w:hAnsi="NewsGotT"/>
                <w:iCs/>
                <w:color w:val="000000"/>
                <w:lang w:val="pt-PT"/>
              </w:rPr>
              <w:t>ensível à Eletricidade Estática</w:t>
            </w:r>
          </w:p>
        </w:tc>
      </w:tr>
      <w:tr w:rsidR="00A6066A" w:rsidRPr="00EB7B87" w14:paraId="449C33A4" w14:textId="77777777" w:rsidTr="00CB2DED">
        <w:tc>
          <w:tcPr>
            <w:tcW w:w="2104" w:type="dxa"/>
            <w:vAlign w:val="center"/>
          </w:tcPr>
          <w:p w14:paraId="1EF3CAC6" w14:textId="02405EB4" w:rsidR="00A6066A" w:rsidRDefault="00455D20" w:rsidP="00CB2DED">
            <w:pPr>
              <w:pStyle w:val="Corpodetexto"/>
              <w:spacing w:before="240" w:after="120"/>
              <w:jc w:val="left"/>
              <w:rPr>
                <w:rFonts w:ascii="NewsGotT" w:hAnsi="NewsGotT"/>
                <w:color w:val="000000"/>
              </w:rPr>
            </w:pPr>
            <w:r>
              <w:rPr>
                <w:rFonts w:ascii="NewsGotT" w:hAnsi="NewsGotT"/>
                <w:color w:val="000000"/>
              </w:rPr>
              <w:t>PCB</w:t>
            </w:r>
          </w:p>
        </w:tc>
        <w:tc>
          <w:tcPr>
            <w:tcW w:w="6400" w:type="dxa"/>
          </w:tcPr>
          <w:p w14:paraId="473183AD" w14:textId="77777777" w:rsidR="00A6066A" w:rsidRPr="00885C16" w:rsidRDefault="00455D20" w:rsidP="00955430">
            <w:pPr>
              <w:pStyle w:val="SpellerrorPHD"/>
              <w:spacing w:before="240" w:line="360" w:lineRule="auto"/>
              <w:rPr>
                <w:rFonts w:ascii="NewsGotT" w:hAnsi="NewsGotT"/>
                <w:i/>
                <w:color w:val="000000"/>
                <w:lang w:val="pt-PT"/>
              </w:rPr>
            </w:pPr>
            <w:proofErr w:type="spellStart"/>
            <w:r w:rsidRPr="00885C16">
              <w:rPr>
                <w:rFonts w:ascii="NewsGotT" w:hAnsi="NewsGotT"/>
                <w:i/>
                <w:color w:val="000000"/>
                <w:lang w:val="pt-PT"/>
              </w:rPr>
              <w:t>Printed</w:t>
            </w:r>
            <w:proofErr w:type="spellEnd"/>
            <w:r w:rsidRPr="00885C16">
              <w:rPr>
                <w:rFonts w:ascii="NewsGotT" w:hAnsi="NewsGotT"/>
                <w:i/>
                <w:color w:val="000000"/>
                <w:lang w:val="pt-PT"/>
              </w:rPr>
              <w:t xml:space="preserve"> </w:t>
            </w:r>
            <w:proofErr w:type="spellStart"/>
            <w:r w:rsidRPr="00885C16">
              <w:rPr>
                <w:rFonts w:ascii="NewsGotT" w:hAnsi="NewsGotT"/>
                <w:i/>
                <w:color w:val="000000"/>
                <w:lang w:val="pt-PT"/>
              </w:rPr>
              <w:t>Circuit</w:t>
            </w:r>
            <w:proofErr w:type="spellEnd"/>
            <w:r w:rsidRPr="00885C16">
              <w:rPr>
                <w:rFonts w:ascii="NewsGotT" w:hAnsi="NewsGotT"/>
                <w:i/>
                <w:color w:val="000000"/>
                <w:lang w:val="pt-PT"/>
              </w:rPr>
              <w:t xml:space="preserve"> </w:t>
            </w:r>
            <w:proofErr w:type="spellStart"/>
            <w:r w:rsidRPr="00885C16">
              <w:rPr>
                <w:rFonts w:ascii="NewsGotT" w:hAnsi="NewsGotT"/>
                <w:i/>
                <w:color w:val="000000"/>
                <w:lang w:val="pt-PT"/>
              </w:rPr>
              <w:t>Board</w:t>
            </w:r>
            <w:proofErr w:type="spellEnd"/>
          </w:p>
          <w:p w14:paraId="09B6CB26" w14:textId="37594217" w:rsidR="00CB2DED" w:rsidRPr="00885C16" w:rsidRDefault="00CB2DED" w:rsidP="00955430">
            <w:pPr>
              <w:pStyle w:val="SpellerrorPHD"/>
              <w:spacing w:before="240" w:line="360" w:lineRule="auto"/>
              <w:rPr>
                <w:rFonts w:ascii="NewsGotT" w:hAnsi="NewsGotT"/>
                <w:iCs/>
                <w:color w:val="000000"/>
                <w:lang w:val="pt-PT"/>
              </w:rPr>
            </w:pPr>
            <w:r w:rsidRPr="00885C16">
              <w:rPr>
                <w:rFonts w:ascii="NewsGotT" w:hAnsi="NewsGotT"/>
                <w:iCs/>
                <w:color w:val="000000"/>
                <w:lang w:val="pt-PT"/>
              </w:rPr>
              <w:t>Placa de Circuito Impresso</w:t>
            </w:r>
          </w:p>
        </w:tc>
      </w:tr>
      <w:tr w:rsidR="00455D20" w:rsidRPr="00EB7B87" w14:paraId="01FDCBF9" w14:textId="77777777" w:rsidTr="00CB2DED">
        <w:tc>
          <w:tcPr>
            <w:tcW w:w="2104" w:type="dxa"/>
            <w:vAlign w:val="center"/>
          </w:tcPr>
          <w:p w14:paraId="56FCBD65" w14:textId="4A4D9AE4" w:rsidR="00455D20" w:rsidRDefault="00455D20" w:rsidP="00CB2DED">
            <w:pPr>
              <w:pStyle w:val="Corpodetexto"/>
              <w:spacing w:before="240" w:after="120"/>
              <w:jc w:val="left"/>
              <w:rPr>
                <w:rFonts w:ascii="NewsGotT" w:hAnsi="NewsGotT"/>
                <w:color w:val="000000"/>
              </w:rPr>
            </w:pPr>
            <w:r>
              <w:rPr>
                <w:rFonts w:ascii="NewsGotT" w:hAnsi="NewsGotT"/>
                <w:color w:val="000000"/>
              </w:rPr>
              <w:t>IC</w:t>
            </w:r>
          </w:p>
        </w:tc>
        <w:tc>
          <w:tcPr>
            <w:tcW w:w="6400" w:type="dxa"/>
          </w:tcPr>
          <w:p w14:paraId="725EF19F" w14:textId="77777777" w:rsidR="00455D20" w:rsidRDefault="00455D20" w:rsidP="00955430">
            <w:pPr>
              <w:pStyle w:val="SpellerrorPHD"/>
              <w:spacing w:before="240" w:line="360" w:lineRule="auto"/>
              <w:rPr>
                <w:rFonts w:ascii="NewsGotT" w:hAnsi="NewsGotT"/>
                <w:i/>
                <w:color w:val="000000"/>
              </w:rPr>
            </w:pPr>
            <w:r>
              <w:rPr>
                <w:rFonts w:ascii="NewsGotT" w:hAnsi="NewsGotT"/>
                <w:i/>
                <w:color w:val="000000"/>
              </w:rPr>
              <w:t>Integrated Circuit</w:t>
            </w:r>
          </w:p>
          <w:p w14:paraId="38FAA0F6" w14:textId="6F6063BA" w:rsidR="00CB2DED" w:rsidRPr="00CB2DED" w:rsidRDefault="00CB2DED" w:rsidP="00955430">
            <w:pPr>
              <w:pStyle w:val="SpellerrorPHD"/>
              <w:spacing w:before="240" w:line="360" w:lineRule="auto"/>
              <w:rPr>
                <w:rFonts w:ascii="NewsGotT" w:hAnsi="NewsGotT"/>
                <w:iCs/>
                <w:color w:val="000000"/>
              </w:rPr>
            </w:pPr>
            <w:proofErr w:type="spellStart"/>
            <w:r>
              <w:rPr>
                <w:rFonts w:ascii="NewsGotT" w:hAnsi="NewsGotT"/>
                <w:iCs/>
                <w:color w:val="000000"/>
              </w:rPr>
              <w:t>Circuito</w:t>
            </w:r>
            <w:proofErr w:type="spellEnd"/>
            <w:r>
              <w:rPr>
                <w:rFonts w:ascii="NewsGotT" w:hAnsi="NewsGotT"/>
                <w:iCs/>
                <w:color w:val="000000"/>
              </w:rPr>
              <w:t xml:space="preserve"> </w:t>
            </w:r>
            <w:proofErr w:type="spellStart"/>
            <w:r>
              <w:rPr>
                <w:rFonts w:ascii="NewsGotT" w:hAnsi="NewsGotT"/>
                <w:iCs/>
                <w:color w:val="000000"/>
              </w:rPr>
              <w:t>Integrado</w:t>
            </w:r>
            <w:proofErr w:type="spellEnd"/>
          </w:p>
        </w:tc>
      </w:tr>
      <w:tr w:rsidR="002A6F18" w:rsidRPr="00EB7B87" w14:paraId="146FA0E4" w14:textId="77777777" w:rsidTr="00CB2DED">
        <w:tc>
          <w:tcPr>
            <w:tcW w:w="2104" w:type="dxa"/>
            <w:vAlign w:val="center"/>
          </w:tcPr>
          <w:p w14:paraId="108CE075" w14:textId="3335C3C3" w:rsidR="00661790" w:rsidRDefault="002A6F18" w:rsidP="00CB2DED">
            <w:pPr>
              <w:pStyle w:val="Corpodetexto"/>
              <w:spacing w:before="240" w:after="120"/>
              <w:jc w:val="left"/>
              <w:rPr>
                <w:rFonts w:ascii="NewsGotT" w:hAnsi="NewsGotT"/>
                <w:color w:val="000000"/>
              </w:rPr>
            </w:pPr>
            <w:proofErr w:type="spellStart"/>
            <w:r>
              <w:rPr>
                <w:rFonts w:ascii="NewsGotT" w:hAnsi="NewsGotT"/>
                <w:color w:val="000000"/>
              </w:rPr>
              <w:t>AmpOp</w:t>
            </w:r>
            <w:proofErr w:type="spellEnd"/>
          </w:p>
        </w:tc>
        <w:tc>
          <w:tcPr>
            <w:tcW w:w="6400" w:type="dxa"/>
          </w:tcPr>
          <w:p w14:paraId="078BACC4" w14:textId="5B75B436" w:rsidR="002A6F18" w:rsidRDefault="002A6F18" w:rsidP="00955430">
            <w:pPr>
              <w:pStyle w:val="SpellerrorPHD"/>
              <w:spacing w:before="240" w:line="360" w:lineRule="auto"/>
              <w:rPr>
                <w:rFonts w:ascii="NewsGotT" w:hAnsi="NewsGotT"/>
                <w:i/>
                <w:color w:val="000000"/>
              </w:rPr>
            </w:pPr>
            <w:proofErr w:type="spellStart"/>
            <w:r w:rsidRPr="002A6F18">
              <w:rPr>
                <w:rFonts w:ascii="NewsGotT" w:hAnsi="NewsGotT"/>
                <w:color w:val="000000"/>
              </w:rPr>
              <w:t>Amplificador</w:t>
            </w:r>
            <w:proofErr w:type="spellEnd"/>
            <w:r>
              <w:rPr>
                <w:rFonts w:ascii="NewsGotT" w:hAnsi="NewsGotT"/>
                <w:i/>
                <w:color w:val="000000"/>
              </w:rPr>
              <w:t xml:space="preserve"> </w:t>
            </w:r>
            <w:proofErr w:type="spellStart"/>
            <w:r w:rsidRPr="002A6F18">
              <w:rPr>
                <w:rFonts w:ascii="NewsGotT" w:hAnsi="NewsGotT"/>
                <w:color w:val="000000"/>
              </w:rPr>
              <w:t>Operacional</w:t>
            </w:r>
            <w:proofErr w:type="spellEnd"/>
          </w:p>
        </w:tc>
      </w:tr>
      <w:tr w:rsidR="00A46C58" w:rsidRPr="00EB7B87" w14:paraId="14E1E21E" w14:textId="77777777" w:rsidTr="00661790">
        <w:tc>
          <w:tcPr>
            <w:tcW w:w="2104" w:type="dxa"/>
            <w:vAlign w:val="center"/>
          </w:tcPr>
          <w:p w14:paraId="292E649E" w14:textId="01FD5E45" w:rsidR="00A46C58" w:rsidRDefault="00A46C58" w:rsidP="00661790">
            <w:pPr>
              <w:pStyle w:val="Corpodetexto"/>
              <w:spacing w:before="240" w:after="120"/>
              <w:jc w:val="left"/>
              <w:rPr>
                <w:rFonts w:ascii="NewsGotT" w:hAnsi="NewsGotT"/>
                <w:color w:val="000000"/>
              </w:rPr>
            </w:pPr>
            <w:r>
              <w:rPr>
                <w:rFonts w:ascii="NewsGotT" w:hAnsi="NewsGotT"/>
                <w:color w:val="000000"/>
              </w:rPr>
              <w:t>WEEE</w:t>
            </w:r>
          </w:p>
        </w:tc>
        <w:tc>
          <w:tcPr>
            <w:tcW w:w="6400" w:type="dxa"/>
            <w:vAlign w:val="center"/>
          </w:tcPr>
          <w:p w14:paraId="431A65E8" w14:textId="4FF30F35" w:rsidR="00661790" w:rsidRPr="00EA272F" w:rsidRDefault="00661790" w:rsidP="00661790">
            <w:pPr>
              <w:pStyle w:val="SpellerrorPHD"/>
              <w:spacing w:before="240" w:line="360" w:lineRule="auto"/>
              <w:jc w:val="left"/>
              <w:rPr>
                <w:rFonts w:ascii="NewsGotT" w:hAnsi="NewsGotT"/>
                <w:i/>
                <w:iCs/>
                <w:color w:val="000000"/>
                <w:lang w:val="pt-PT"/>
              </w:rPr>
            </w:pPr>
            <w:proofErr w:type="spellStart"/>
            <w:r w:rsidRPr="00EA272F">
              <w:rPr>
                <w:rFonts w:ascii="NewsGotT" w:hAnsi="NewsGotT"/>
                <w:i/>
                <w:iCs/>
                <w:color w:val="000000"/>
                <w:lang w:val="pt-PT"/>
              </w:rPr>
              <w:t>Waste</w:t>
            </w:r>
            <w:proofErr w:type="spellEnd"/>
            <w:r w:rsidRPr="00EA272F">
              <w:rPr>
                <w:rFonts w:ascii="NewsGotT" w:hAnsi="NewsGotT"/>
                <w:i/>
                <w:iCs/>
                <w:color w:val="000000"/>
                <w:lang w:val="pt-PT"/>
              </w:rPr>
              <w:t xml:space="preserve"> </w:t>
            </w:r>
            <w:proofErr w:type="spellStart"/>
            <w:r w:rsidRPr="00EA272F">
              <w:rPr>
                <w:rFonts w:ascii="NewsGotT" w:hAnsi="NewsGotT"/>
                <w:i/>
                <w:iCs/>
                <w:color w:val="000000"/>
                <w:lang w:val="pt-PT"/>
              </w:rPr>
              <w:t>Electrical</w:t>
            </w:r>
            <w:proofErr w:type="spellEnd"/>
            <w:r w:rsidRPr="00EA272F">
              <w:rPr>
                <w:rFonts w:ascii="NewsGotT" w:hAnsi="NewsGotT"/>
                <w:i/>
                <w:iCs/>
                <w:color w:val="000000"/>
                <w:lang w:val="pt-PT"/>
              </w:rPr>
              <w:t xml:space="preserve"> </w:t>
            </w:r>
            <w:proofErr w:type="spellStart"/>
            <w:r w:rsidRPr="00EA272F">
              <w:rPr>
                <w:rFonts w:ascii="NewsGotT" w:hAnsi="NewsGotT"/>
                <w:i/>
                <w:iCs/>
                <w:color w:val="000000"/>
                <w:lang w:val="pt-PT"/>
              </w:rPr>
              <w:t>and</w:t>
            </w:r>
            <w:proofErr w:type="spellEnd"/>
            <w:r w:rsidRPr="00EA272F">
              <w:rPr>
                <w:rFonts w:ascii="NewsGotT" w:hAnsi="NewsGotT"/>
                <w:i/>
                <w:iCs/>
                <w:color w:val="000000"/>
                <w:lang w:val="pt-PT"/>
              </w:rPr>
              <w:t xml:space="preserve"> </w:t>
            </w:r>
            <w:proofErr w:type="spellStart"/>
            <w:r w:rsidRPr="00EA272F">
              <w:rPr>
                <w:rFonts w:ascii="NewsGotT" w:hAnsi="NewsGotT"/>
                <w:i/>
                <w:iCs/>
                <w:color w:val="000000"/>
                <w:lang w:val="pt-PT"/>
              </w:rPr>
              <w:t>Electronic</w:t>
            </w:r>
            <w:proofErr w:type="spellEnd"/>
            <w:r w:rsidRPr="00EA272F">
              <w:rPr>
                <w:rFonts w:ascii="NewsGotT" w:hAnsi="NewsGotT"/>
                <w:i/>
                <w:iCs/>
                <w:color w:val="000000"/>
                <w:lang w:val="pt-PT"/>
              </w:rPr>
              <w:t xml:space="preserve"> </w:t>
            </w:r>
            <w:proofErr w:type="spellStart"/>
            <w:r w:rsidRPr="00EA272F">
              <w:rPr>
                <w:rFonts w:ascii="NewsGotT" w:hAnsi="NewsGotT"/>
                <w:i/>
                <w:iCs/>
                <w:color w:val="000000"/>
                <w:lang w:val="pt-PT"/>
              </w:rPr>
              <w:t>Equipment</w:t>
            </w:r>
            <w:proofErr w:type="spellEnd"/>
          </w:p>
          <w:p w14:paraId="73D6DCCF" w14:textId="50D62075" w:rsidR="00A46C58" w:rsidRPr="00A46C58" w:rsidRDefault="00A46C58" w:rsidP="00661790">
            <w:pPr>
              <w:pStyle w:val="SpellerrorPHD"/>
              <w:spacing w:before="240" w:line="360" w:lineRule="auto"/>
              <w:jc w:val="left"/>
              <w:rPr>
                <w:rFonts w:ascii="NewsGotT" w:hAnsi="NewsGotT"/>
                <w:color w:val="000000"/>
                <w:lang w:val="pt-PT"/>
              </w:rPr>
            </w:pPr>
            <w:r w:rsidRPr="00A46C58">
              <w:rPr>
                <w:rFonts w:ascii="NewsGotT" w:hAnsi="NewsGotT"/>
                <w:color w:val="000000"/>
                <w:lang w:val="pt-PT"/>
              </w:rPr>
              <w:t xml:space="preserve">Resíduos de Equipamentos </w:t>
            </w:r>
            <w:r w:rsidR="00661790" w:rsidRPr="00A46C58">
              <w:rPr>
                <w:rFonts w:ascii="NewsGotT" w:hAnsi="NewsGotT"/>
                <w:color w:val="000000"/>
                <w:lang w:val="pt-PT"/>
              </w:rPr>
              <w:t>Elétricos</w:t>
            </w:r>
            <w:r w:rsidRPr="00A46C58">
              <w:rPr>
                <w:rFonts w:ascii="NewsGotT" w:hAnsi="NewsGotT"/>
                <w:color w:val="000000"/>
                <w:lang w:val="pt-PT"/>
              </w:rPr>
              <w:t xml:space="preserve"> e </w:t>
            </w:r>
            <w:r w:rsidR="00661790" w:rsidRPr="00A46C58">
              <w:rPr>
                <w:rFonts w:ascii="NewsGotT" w:hAnsi="NewsGotT"/>
                <w:color w:val="000000"/>
                <w:lang w:val="pt-PT"/>
              </w:rPr>
              <w:t>Eletrónicos</w:t>
            </w:r>
          </w:p>
        </w:tc>
      </w:tr>
      <w:tr w:rsidR="00F37339" w:rsidRPr="00EB7B87" w14:paraId="0E09F3D1" w14:textId="77777777" w:rsidTr="00661790">
        <w:tc>
          <w:tcPr>
            <w:tcW w:w="2104" w:type="dxa"/>
            <w:vAlign w:val="center"/>
          </w:tcPr>
          <w:p w14:paraId="072DA45B" w14:textId="601AFE8B" w:rsidR="00F37339" w:rsidRDefault="00F37339" w:rsidP="00661790">
            <w:pPr>
              <w:pStyle w:val="Corpodetexto"/>
              <w:spacing w:before="240" w:after="120"/>
              <w:jc w:val="left"/>
              <w:rPr>
                <w:rFonts w:ascii="NewsGotT" w:hAnsi="NewsGotT"/>
                <w:color w:val="000000"/>
              </w:rPr>
            </w:pPr>
            <w:r>
              <w:rPr>
                <w:rFonts w:ascii="NewsGotT" w:hAnsi="NewsGotT"/>
                <w:color w:val="000000"/>
              </w:rPr>
              <w:t>MTBF</w:t>
            </w:r>
          </w:p>
        </w:tc>
        <w:tc>
          <w:tcPr>
            <w:tcW w:w="6400" w:type="dxa"/>
            <w:vAlign w:val="center"/>
          </w:tcPr>
          <w:p w14:paraId="777A972C" w14:textId="77777777" w:rsidR="00F37339" w:rsidRDefault="00F37339" w:rsidP="00661790">
            <w:pPr>
              <w:pStyle w:val="SpellerrorPHD"/>
              <w:spacing w:before="240" w:line="360" w:lineRule="auto"/>
              <w:jc w:val="left"/>
              <w:rPr>
                <w:rFonts w:ascii="NewsGotT" w:hAnsi="NewsGotT"/>
                <w:i/>
                <w:iCs/>
                <w:color w:val="000000"/>
                <w:lang w:val="pt-PT"/>
              </w:rPr>
            </w:pPr>
            <w:proofErr w:type="spellStart"/>
            <w:r w:rsidRPr="00F37339">
              <w:rPr>
                <w:rFonts w:ascii="NewsGotT" w:hAnsi="NewsGotT"/>
                <w:i/>
                <w:iCs/>
                <w:color w:val="000000"/>
                <w:lang w:val="pt-PT"/>
              </w:rPr>
              <w:t>Mean</w:t>
            </w:r>
            <w:proofErr w:type="spellEnd"/>
            <w:r w:rsidRPr="00F37339">
              <w:rPr>
                <w:rFonts w:ascii="NewsGotT" w:hAnsi="NewsGotT"/>
                <w:i/>
                <w:iCs/>
                <w:color w:val="000000"/>
                <w:lang w:val="pt-PT"/>
              </w:rPr>
              <w:t xml:space="preserve"> Time </w:t>
            </w:r>
            <w:proofErr w:type="spellStart"/>
            <w:r w:rsidRPr="00F37339">
              <w:rPr>
                <w:rFonts w:ascii="NewsGotT" w:hAnsi="NewsGotT"/>
                <w:i/>
                <w:iCs/>
                <w:color w:val="000000"/>
                <w:lang w:val="pt-PT"/>
              </w:rPr>
              <w:t>Between</w:t>
            </w:r>
            <w:proofErr w:type="spellEnd"/>
            <w:r w:rsidRPr="00F37339">
              <w:rPr>
                <w:rFonts w:ascii="NewsGotT" w:hAnsi="NewsGotT"/>
                <w:i/>
                <w:iCs/>
                <w:color w:val="000000"/>
                <w:lang w:val="pt-PT"/>
              </w:rPr>
              <w:t xml:space="preserve"> </w:t>
            </w:r>
            <w:proofErr w:type="spellStart"/>
            <w:r w:rsidRPr="00F37339">
              <w:rPr>
                <w:rFonts w:ascii="NewsGotT" w:hAnsi="NewsGotT"/>
                <w:i/>
                <w:iCs/>
                <w:color w:val="000000"/>
                <w:lang w:val="pt-PT"/>
              </w:rPr>
              <w:t>Failures</w:t>
            </w:r>
            <w:proofErr w:type="spellEnd"/>
          </w:p>
          <w:p w14:paraId="7D06EEF4" w14:textId="5E68CE0A" w:rsidR="00F37339" w:rsidRPr="00F37339" w:rsidRDefault="00F37339" w:rsidP="00661790">
            <w:pPr>
              <w:pStyle w:val="SpellerrorPHD"/>
              <w:spacing w:before="240" w:line="360" w:lineRule="auto"/>
              <w:jc w:val="left"/>
              <w:rPr>
                <w:rFonts w:ascii="NewsGotT" w:hAnsi="NewsGotT"/>
                <w:color w:val="000000"/>
                <w:lang w:val="pt-PT"/>
              </w:rPr>
            </w:pPr>
            <w:r w:rsidRPr="00F37339">
              <w:rPr>
                <w:rFonts w:ascii="NewsGotT" w:hAnsi="NewsGotT"/>
                <w:color w:val="000000"/>
                <w:lang w:val="pt-PT"/>
              </w:rPr>
              <w:t xml:space="preserve">Período Médio </w:t>
            </w:r>
            <w:r>
              <w:rPr>
                <w:rFonts w:ascii="NewsGotT" w:hAnsi="NewsGotT"/>
                <w:color w:val="000000"/>
                <w:lang w:val="pt-PT"/>
              </w:rPr>
              <w:t>E</w:t>
            </w:r>
            <w:r w:rsidRPr="00F37339">
              <w:rPr>
                <w:rFonts w:ascii="NewsGotT" w:hAnsi="NewsGotT"/>
                <w:color w:val="000000"/>
                <w:lang w:val="pt-PT"/>
              </w:rPr>
              <w:t>ntre Falhas</w:t>
            </w:r>
          </w:p>
        </w:tc>
      </w:tr>
      <w:tr w:rsidR="00F37339" w:rsidRPr="00EB7B87" w14:paraId="043889C0" w14:textId="77777777" w:rsidTr="00661790">
        <w:tc>
          <w:tcPr>
            <w:tcW w:w="2104" w:type="dxa"/>
            <w:vAlign w:val="center"/>
          </w:tcPr>
          <w:p w14:paraId="7F869343" w14:textId="7B8B021C" w:rsidR="00F37339" w:rsidRPr="00F37339" w:rsidRDefault="00E2118A" w:rsidP="00661790">
            <w:pPr>
              <w:pStyle w:val="Corpodetexto"/>
              <w:spacing w:before="240" w:after="120"/>
              <w:jc w:val="left"/>
              <w:rPr>
                <w:rFonts w:ascii="NewsGotT" w:hAnsi="NewsGotT"/>
                <w:color w:val="000000"/>
              </w:rPr>
            </w:pPr>
            <m:oMathPara>
              <m:oMathParaPr>
                <m:jc m:val="left"/>
              </m:oMathParaPr>
              <m:oMath>
                <m:sSub>
                  <m:sSubPr>
                    <m:ctrlPr>
                      <w:rPr>
                        <w:rFonts w:ascii="Cambria Math" w:hAnsi="Cambria Math"/>
                        <w:i/>
                        <w:color w:val="000000"/>
                      </w:rPr>
                    </m:ctrlPr>
                  </m:sSubPr>
                  <m:e>
                    <m:r>
                      <w:rPr>
                        <w:rFonts w:ascii="Cambria Math" w:hAnsi="Cambria Math"/>
                        <w:color w:val="000000"/>
                      </w:rPr>
                      <m:t>f</m:t>
                    </m:r>
                  </m:e>
                  <m:sub>
                    <m:r>
                      <w:rPr>
                        <w:rFonts w:ascii="Cambria Math" w:hAnsi="Cambria Math"/>
                        <w:color w:val="000000"/>
                      </w:rPr>
                      <m:t>osc</m:t>
                    </m:r>
                  </m:sub>
                </m:sSub>
              </m:oMath>
            </m:oMathPara>
          </w:p>
        </w:tc>
        <w:tc>
          <w:tcPr>
            <w:tcW w:w="6400" w:type="dxa"/>
            <w:vAlign w:val="center"/>
          </w:tcPr>
          <w:p w14:paraId="68CC6481" w14:textId="6F7F482E" w:rsidR="00CC1846" w:rsidRPr="00F37339" w:rsidRDefault="00F37339" w:rsidP="00661790">
            <w:pPr>
              <w:pStyle w:val="SpellerrorPHD"/>
              <w:spacing w:before="240" w:line="360" w:lineRule="auto"/>
              <w:jc w:val="left"/>
              <w:rPr>
                <w:rFonts w:ascii="NewsGotT" w:hAnsi="NewsGotT"/>
                <w:color w:val="000000"/>
                <w:lang w:val="pt-PT"/>
              </w:rPr>
            </w:pPr>
            <w:r>
              <w:rPr>
                <w:rFonts w:ascii="NewsGotT" w:hAnsi="NewsGotT"/>
                <w:color w:val="000000"/>
                <w:lang w:val="pt-PT"/>
              </w:rPr>
              <w:t>Frequência de Oscilação</w:t>
            </w:r>
          </w:p>
        </w:tc>
      </w:tr>
      <w:tr w:rsidR="00CC1846" w:rsidRPr="00EB7B87" w14:paraId="01BC432A" w14:textId="77777777" w:rsidTr="00661790">
        <w:tc>
          <w:tcPr>
            <w:tcW w:w="2104" w:type="dxa"/>
            <w:vAlign w:val="center"/>
          </w:tcPr>
          <w:p w14:paraId="52568D6C" w14:textId="1AFC541C" w:rsidR="00CC1846" w:rsidRDefault="00CC1846" w:rsidP="00661790">
            <w:pPr>
              <w:pStyle w:val="Corpodetexto"/>
              <w:spacing w:before="240" w:after="120"/>
              <w:jc w:val="left"/>
              <w:rPr>
                <w:rFonts w:eastAsia="Times New Roman"/>
                <w:color w:val="000000"/>
              </w:rPr>
            </w:pPr>
            <w:r w:rsidRPr="00CC1846">
              <w:rPr>
                <w:rFonts w:eastAsia="Times New Roman"/>
                <w:color w:val="000000"/>
                <w:highlight w:val="yellow"/>
              </w:rPr>
              <w:t>DC</w:t>
            </w:r>
          </w:p>
        </w:tc>
        <w:tc>
          <w:tcPr>
            <w:tcW w:w="6400" w:type="dxa"/>
            <w:vAlign w:val="center"/>
          </w:tcPr>
          <w:p w14:paraId="5D7C39A4" w14:textId="77777777" w:rsidR="00CC1846" w:rsidRDefault="00CC1846" w:rsidP="00661790">
            <w:pPr>
              <w:pStyle w:val="SpellerrorPHD"/>
              <w:spacing w:before="240" w:line="360" w:lineRule="auto"/>
              <w:jc w:val="left"/>
              <w:rPr>
                <w:rFonts w:ascii="NewsGotT" w:hAnsi="NewsGotT"/>
                <w:color w:val="000000"/>
                <w:lang w:val="pt-PT"/>
              </w:rPr>
            </w:pPr>
          </w:p>
        </w:tc>
      </w:tr>
    </w:tbl>
    <w:p w14:paraId="6AB38D50" w14:textId="77777777" w:rsidR="0030507B" w:rsidRDefault="0030507B" w:rsidP="009F4CB9">
      <w:pPr>
        <w:pStyle w:val="Corpodetexto"/>
        <w:rPr>
          <w:rFonts w:ascii="NewsGotT" w:hAnsi="NewsGotT"/>
        </w:rPr>
        <w:sectPr w:rsidR="0030507B" w:rsidSect="0030507B">
          <w:headerReference w:type="default" r:id="rId16"/>
          <w:type w:val="oddPage"/>
          <w:pgSz w:w="11907" w:h="16840" w:code="9"/>
          <w:pgMar w:top="1134" w:right="1418" w:bottom="1134" w:left="1418" w:header="567" w:footer="57" w:gutter="0"/>
          <w:pgNumType w:chapSep="emDash"/>
          <w:cols w:space="720"/>
          <w:docGrid w:linePitch="272"/>
        </w:sectPr>
      </w:pPr>
    </w:p>
    <w:p w14:paraId="3246F5E6" w14:textId="3B3664CE" w:rsidR="00914A8B" w:rsidRPr="00B66544" w:rsidRDefault="00914A8B" w:rsidP="00914A8B">
      <w:pPr>
        <w:pStyle w:val="Ttulo1"/>
        <w:rPr>
          <w:rFonts w:ascii="NewsGotT" w:hAnsi="NewsGotT"/>
        </w:rPr>
      </w:pPr>
      <w:bookmarkStart w:id="6" w:name="_Toc471578920"/>
      <w:bookmarkStart w:id="7" w:name="_Toc310408160"/>
      <w:r w:rsidRPr="00B66544">
        <w:rPr>
          <w:rFonts w:ascii="NewsGotT" w:hAnsi="NewsGotT"/>
        </w:rPr>
        <w:br/>
      </w:r>
      <w:r w:rsidRPr="00B66544">
        <w:rPr>
          <w:rFonts w:ascii="NewsGotT" w:hAnsi="NewsGotT"/>
        </w:rPr>
        <w:br/>
      </w:r>
      <w:bookmarkStart w:id="8" w:name="_Toc75031090"/>
      <w:r>
        <w:rPr>
          <w:rFonts w:ascii="NewsGotT" w:hAnsi="NewsGotT"/>
        </w:rPr>
        <w:t>Introdução</w:t>
      </w:r>
      <w:bookmarkEnd w:id="8"/>
    </w:p>
    <w:p w14:paraId="000C2AC4" w14:textId="35D28E99" w:rsidR="00955430" w:rsidRPr="00B66544" w:rsidRDefault="00955430" w:rsidP="00955430">
      <w:pPr>
        <w:pStyle w:val="Ttulo2"/>
        <w:rPr>
          <w:rFonts w:ascii="NewsGotT" w:hAnsi="NewsGotT"/>
        </w:rPr>
      </w:pPr>
      <w:bookmarkStart w:id="9" w:name="_Toc75031091"/>
      <w:bookmarkEnd w:id="6"/>
      <w:r>
        <w:rPr>
          <w:rFonts w:ascii="NewsGotT" w:hAnsi="NewsGotT"/>
        </w:rPr>
        <w:t>Introdução</w:t>
      </w:r>
      <w:bookmarkEnd w:id="9"/>
    </w:p>
    <w:p w14:paraId="510343F0" w14:textId="77777777" w:rsidR="001A0CCF" w:rsidRDefault="00A6066A" w:rsidP="001A0CCF">
      <w:pPr>
        <w:pStyle w:val="PhDCorpo"/>
      </w:pPr>
      <w:r>
        <w:tab/>
      </w:r>
      <w:commentRangeStart w:id="10"/>
      <w:r w:rsidR="001A0CCF">
        <w:t xml:space="preserve">Perante o atual panorama pandémico da Covid-19 </w:t>
      </w:r>
      <w:sdt>
        <w:sdtPr>
          <w:id w:val="1162586624"/>
          <w:citation/>
        </w:sdtPr>
        <w:sdtEndPr/>
        <w:sdtContent>
          <w:r w:rsidR="001A0CCF">
            <w:fldChar w:fldCharType="begin"/>
          </w:r>
          <w:r w:rsidR="001A0CCF">
            <w:instrText xml:space="preserve"> CITATION SNS20 \l 2070 </w:instrText>
          </w:r>
          <w:r w:rsidR="001A0CCF">
            <w:fldChar w:fldCharType="separate"/>
          </w:r>
          <w:r w:rsidR="001A0CCF" w:rsidRPr="00BF72E9">
            <w:rPr>
              <w:noProof/>
            </w:rPr>
            <w:t>[1]</w:t>
          </w:r>
          <w:r w:rsidR="001A0CCF">
            <w:fldChar w:fldCharType="end"/>
          </w:r>
        </w:sdtContent>
      </w:sdt>
      <w:r w:rsidR="001A0CCF">
        <w:t xml:space="preserve"> pretende-se, com a realização do Projeto Integrador da Unidade Curricular de Laboratórios e Práticas Integradas II (LPI II) do curso Mestrado Integrado em Engenharia Eletrónica Industrial e Computadores, a implementação de uma ideia com o objetivo de diminuir os contactos interpessoais que possam surgir no momento da entrega de bens a pessoas hospitalizadas. Esta situação pandémica </w:t>
      </w:r>
      <w:r w:rsidR="001A0CCF" w:rsidRPr="00D9622E">
        <w:rPr>
          <w:lang w:val="pt"/>
        </w:rPr>
        <w:t xml:space="preserve">é uma oportunidade para </w:t>
      </w:r>
      <w:r w:rsidR="001A0CCF">
        <w:rPr>
          <w:lang w:val="pt"/>
        </w:rPr>
        <w:t>acelerar</w:t>
      </w:r>
      <w:r w:rsidR="001A0CCF" w:rsidRPr="00D9622E">
        <w:rPr>
          <w:lang w:val="pt"/>
        </w:rPr>
        <w:t xml:space="preserve"> a transformação </w:t>
      </w:r>
      <w:r w:rsidR="001A0CCF">
        <w:rPr>
          <w:lang w:val="pt"/>
        </w:rPr>
        <w:t xml:space="preserve">da área </w:t>
      </w:r>
      <w:r w:rsidR="001A0CCF" w:rsidRPr="00D9622E">
        <w:rPr>
          <w:lang w:val="pt"/>
        </w:rPr>
        <w:t>saúde.</w:t>
      </w:r>
    </w:p>
    <w:p w14:paraId="05522C4D" w14:textId="77777777" w:rsidR="001A0CCF" w:rsidRDefault="001A0CCF" w:rsidP="001A0CCF">
      <w:pPr>
        <w:pStyle w:val="PhDCorpo"/>
      </w:pPr>
      <w:r>
        <w:tab/>
        <w:t xml:space="preserve">Tendo em consideração que os hospitais tiveram um aumento considerável do número de internamentos </w:t>
      </w:r>
      <w:sdt>
        <w:sdtPr>
          <w:id w:val="1053199558"/>
          <w:citation/>
        </w:sdtPr>
        <w:sdtEndPr/>
        <w:sdtContent>
          <w:r>
            <w:fldChar w:fldCharType="begin"/>
          </w:r>
          <w:r>
            <w:instrText xml:space="preserve"> CITATION SIC20 \l 2070 </w:instrText>
          </w:r>
          <w:r>
            <w:fldChar w:fldCharType="separate"/>
          </w:r>
          <w:r w:rsidRPr="00BF72E9">
            <w:rPr>
              <w:noProof/>
            </w:rPr>
            <w:t>[2]</w:t>
          </w:r>
          <w:r>
            <w:fldChar w:fldCharType="end"/>
          </w:r>
        </w:sdtContent>
      </w:sdt>
      <w:r>
        <w:t xml:space="preserve">, pretende desenvolver-se um produto que permita a entrega e recolha de bens essenciais de forma segura. De forma a facilitar a sua desinfeção e o seu manuseamento, o robô deverá ter superfícies lisas e uma interface simples. </w:t>
      </w:r>
    </w:p>
    <w:p w14:paraId="3C7A3ED8" w14:textId="77777777" w:rsidR="001A0CCF" w:rsidRDefault="001A0CCF" w:rsidP="001A0CCF">
      <w:pPr>
        <w:pStyle w:val="PhDCorpo"/>
      </w:pPr>
      <w:r w:rsidRPr="007E7B39">
        <w:tab/>
      </w:r>
      <w:r>
        <w:t xml:space="preserve">A maioria das ideias nesta área tem como foco principal a saúde pública da população em geral, </w:t>
      </w:r>
      <w:r w:rsidRPr="00DD0EEA">
        <w:t xml:space="preserve">tais como, robôs de desinfeção </w:t>
      </w:r>
      <w:sdt>
        <w:sdtPr>
          <w:id w:val="-479765557"/>
          <w:citation/>
        </w:sdtPr>
        <w:sdtEndPr/>
        <w:sdtContent>
          <w:r w:rsidRPr="00DD0EEA">
            <w:fldChar w:fldCharType="begin"/>
          </w:r>
          <w:r w:rsidRPr="00DD0EEA">
            <w:instrText xml:space="preserve"> CITATION Con20 \l 2070 </w:instrText>
          </w:r>
          <w:r w:rsidRPr="00DD0EEA">
            <w:fldChar w:fldCharType="separate"/>
          </w:r>
          <w:r w:rsidRPr="00BF72E9">
            <w:rPr>
              <w:noProof/>
            </w:rPr>
            <w:t>[3]</w:t>
          </w:r>
          <w:r w:rsidRPr="00DD0EEA">
            <w:fldChar w:fldCharType="end"/>
          </w:r>
        </w:sdtContent>
      </w:sdt>
      <w:r w:rsidRPr="00DD0EEA">
        <w:t xml:space="preserve">, robôs que repõem o </w:t>
      </w:r>
      <w:r w:rsidRPr="00DD0EEA">
        <w:rPr>
          <w:i/>
          <w:iCs/>
        </w:rPr>
        <w:t>stock</w:t>
      </w:r>
      <w:r w:rsidRPr="00DD0EEA">
        <w:t xml:space="preserve"> em hospitais </w:t>
      </w:r>
      <w:sdt>
        <w:sdtPr>
          <w:id w:val="-1026102079"/>
          <w:citation/>
        </w:sdtPr>
        <w:sdtEndPr/>
        <w:sdtContent>
          <w:r w:rsidRPr="00DD0EEA">
            <w:fldChar w:fldCharType="begin"/>
          </w:r>
          <w:r w:rsidRPr="00DD0EEA">
            <w:instrText xml:space="preserve"> CITATION RestockHospitals \l 2070 </w:instrText>
          </w:r>
          <w:r w:rsidRPr="00DD0EEA">
            <w:fldChar w:fldCharType="separate"/>
          </w:r>
          <w:r w:rsidRPr="00BF72E9">
            <w:rPr>
              <w:noProof/>
            </w:rPr>
            <w:t>[4]</w:t>
          </w:r>
          <w:r w:rsidRPr="00DD0EEA">
            <w:fldChar w:fldCharType="end"/>
          </w:r>
        </w:sdtContent>
      </w:sdt>
      <w:r w:rsidRPr="00DD0EEA">
        <w:t xml:space="preserve"> ou que medem a temperatura corporal através de câmaras</w:t>
      </w:r>
      <w:sdt>
        <w:sdtPr>
          <w:id w:val="-761758944"/>
          <w:citation/>
        </w:sdtPr>
        <w:sdtEndPr/>
        <w:sdtContent>
          <w:r w:rsidRPr="00DD0EEA">
            <w:fldChar w:fldCharType="begin"/>
          </w:r>
          <w:r w:rsidRPr="00DD0EEA">
            <w:instrText xml:space="preserve"> CITATION Eri20 \l 2070 </w:instrText>
          </w:r>
          <w:r w:rsidRPr="00DD0EEA">
            <w:fldChar w:fldCharType="separate"/>
          </w:r>
          <w:r>
            <w:rPr>
              <w:noProof/>
            </w:rPr>
            <w:t xml:space="preserve"> </w:t>
          </w:r>
          <w:r w:rsidRPr="00BF72E9">
            <w:rPr>
              <w:noProof/>
            </w:rPr>
            <w:t>[5]</w:t>
          </w:r>
          <w:r w:rsidRPr="00DD0EEA">
            <w:fldChar w:fldCharType="end"/>
          </w:r>
        </w:sdtContent>
      </w:sdt>
      <w:r w:rsidRPr="00400633">
        <w:t>.</w:t>
      </w:r>
      <w:r>
        <w:t xml:space="preserve"> Prevê-se que o </w:t>
      </w:r>
      <w:r>
        <w:rPr>
          <w:i/>
          <w:iCs/>
        </w:rPr>
        <w:t>Digital</w:t>
      </w:r>
      <w:r w:rsidRPr="0010476B">
        <w:rPr>
          <w:i/>
          <w:iCs/>
        </w:rPr>
        <w:t xml:space="preserve"> </w:t>
      </w:r>
      <w:proofErr w:type="spellStart"/>
      <w:r w:rsidRPr="0010476B">
        <w:rPr>
          <w:i/>
          <w:iCs/>
        </w:rPr>
        <w:t>Waiter</w:t>
      </w:r>
      <w:proofErr w:type="spellEnd"/>
      <w:r w:rsidRPr="0010476B">
        <w:rPr>
          <w:i/>
          <w:iCs/>
        </w:rPr>
        <w:t xml:space="preserve"> Rob</w:t>
      </w:r>
      <w:r>
        <w:rPr>
          <w:i/>
          <w:iCs/>
        </w:rPr>
        <w:t>ot</w:t>
      </w:r>
      <w:r w:rsidRPr="0010476B">
        <w:t xml:space="preserve"> (</w:t>
      </w:r>
      <w:r>
        <w:t>D</w:t>
      </w:r>
      <w:r w:rsidRPr="00536307">
        <w:t>WR)</w:t>
      </w:r>
      <w:r>
        <w:t xml:space="preserve"> possa ser aplicado em contexto hospitalar. Na China construiu-se um robô (</w:t>
      </w:r>
      <w:proofErr w:type="spellStart"/>
      <w:r w:rsidRPr="00A6066A">
        <w:rPr>
          <w:i/>
          <w:iCs/>
        </w:rPr>
        <w:t>little</w:t>
      </w:r>
      <w:proofErr w:type="spellEnd"/>
      <w:r w:rsidRPr="00A6066A">
        <w:rPr>
          <w:i/>
          <w:iCs/>
        </w:rPr>
        <w:t xml:space="preserve"> </w:t>
      </w:r>
      <w:proofErr w:type="spellStart"/>
      <w:r w:rsidRPr="00A6066A">
        <w:rPr>
          <w:i/>
          <w:iCs/>
        </w:rPr>
        <w:t>peanut</w:t>
      </w:r>
      <w:proofErr w:type="spellEnd"/>
      <w:r>
        <w:t xml:space="preserve">) </w:t>
      </w:r>
      <w:sdt>
        <w:sdtPr>
          <w:id w:val="-605817709"/>
          <w:citation/>
        </w:sdtPr>
        <w:sdtEndPr/>
        <w:sdtContent>
          <w:r>
            <w:fldChar w:fldCharType="begin"/>
          </w:r>
          <w:r>
            <w:instrText xml:space="preserve"> CITATION DOn \l 2070 </w:instrText>
          </w:r>
          <w:r>
            <w:fldChar w:fldCharType="separate"/>
          </w:r>
          <w:r w:rsidRPr="00BF72E9">
            <w:rPr>
              <w:noProof/>
            </w:rPr>
            <w:t>[6]</w:t>
          </w:r>
          <w:r>
            <w:fldChar w:fldCharType="end"/>
          </w:r>
        </w:sdtContent>
      </w:sdt>
      <w:r>
        <w:t xml:space="preserve"> com a mesma finalidade, que foi utilizado num hotel para entregar comida porta a porta a hóspedes com suspeita de infeção.</w:t>
      </w:r>
    </w:p>
    <w:p w14:paraId="7560257A" w14:textId="31A21F21" w:rsidR="000D3C06" w:rsidRPr="00B66544" w:rsidRDefault="001A0CCF" w:rsidP="001A0CCF">
      <w:pPr>
        <w:pStyle w:val="PhDCorpo"/>
      </w:pPr>
      <w:r>
        <w:tab/>
        <w:t>A versatilidade do sistema permitirá que o D</w:t>
      </w:r>
      <w:r w:rsidRPr="00536307">
        <w:t>WR</w:t>
      </w:r>
      <w:r>
        <w:t xml:space="preserve"> possa auxiliar na distribuição de bens noutros contextos dependendo das funcionalidades requeridas, como,</w:t>
      </w:r>
      <w:r w:rsidRPr="004E342B">
        <w:t xml:space="preserve"> </w:t>
      </w:r>
      <w:r>
        <w:t>por exemplo, na indústria hoteleira ou em ambiente doméstico.</w:t>
      </w:r>
      <w:r w:rsidR="00A6066A">
        <w:t xml:space="preserve"> </w:t>
      </w:r>
      <w:commentRangeEnd w:id="10"/>
      <w:r w:rsidR="000D247F">
        <w:rPr>
          <w:rStyle w:val="Refdecomentrio"/>
          <w:rFonts w:eastAsia="Times New Roman"/>
          <w:lang w:eastAsia="pt-PT"/>
        </w:rPr>
        <w:commentReference w:id="10"/>
      </w:r>
    </w:p>
    <w:p w14:paraId="55F28CC7" w14:textId="08A7FFCC" w:rsidR="00F74895" w:rsidRPr="00B66544" w:rsidRDefault="00A6066A" w:rsidP="00F74895">
      <w:pPr>
        <w:pStyle w:val="Ttulo2"/>
        <w:rPr>
          <w:rFonts w:ascii="NewsGotT" w:hAnsi="NewsGotT"/>
        </w:rPr>
      </w:pPr>
      <w:bookmarkStart w:id="11" w:name="_Toc75031092"/>
      <w:r>
        <w:rPr>
          <w:rFonts w:ascii="NewsGotT" w:hAnsi="NewsGotT"/>
        </w:rPr>
        <w:t>Enquadramento</w:t>
      </w:r>
      <w:bookmarkEnd w:id="11"/>
    </w:p>
    <w:bookmarkEnd w:id="7"/>
    <w:p w14:paraId="096C69AA" w14:textId="14AF7DEA" w:rsidR="00D37F33" w:rsidRDefault="00A6066A" w:rsidP="001A0CCF">
      <w:pPr>
        <w:pStyle w:val="PhDCorpo"/>
      </w:pPr>
      <w:r>
        <w:tab/>
      </w:r>
      <w:r w:rsidR="001A0CCF" w:rsidRPr="00536307">
        <w:t xml:space="preserve">O </w:t>
      </w:r>
      <w:r w:rsidR="001A0CCF">
        <w:t>D</w:t>
      </w:r>
      <w:r w:rsidR="001A0CCF" w:rsidRPr="00536307">
        <w:t xml:space="preserve">WR é um robô </w:t>
      </w:r>
      <w:r w:rsidR="001A0CCF" w:rsidRPr="006E1AF1">
        <w:t>seguidor</w:t>
      </w:r>
      <w:r w:rsidR="001A0CCF" w:rsidRPr="00536307">
        <w:t xml:space="preserve"> de linha focado na </w:t>
      </w:r>
      <w:r w:rsidR="001A0CCF">
        <w:t xml:space="preserve">automatização de um hospital. </w:t>
      </w:r>
      <w:r w:rsidR="00E72C48">
        <w:t xml:space="preserve">O DWR estará parado num local apropriado à espera do envio de um pedido e de uma rota por parte </w:t>
      </w:r>
      <w:r w:rsidR="00E508F2">
        <w:t>da unidade de controlo</w:t>
      </w:r>
      <w:r w:rsidR="00E72C48">
        <w:t xml:space="preserve">. Assim que </w:t>
      </w:r>
      <w:r w:rsidR="00E508F2">
        <w:t>esta</w:t>
      </w:r>
      <w:r w:rsidR="00E72C48">
        <w:t xml:space="preserve"> conclua a comunicação com o robô, um funcionário responsável deverá colocar no seu suporte o</w:t>
      </w:r>
      <w:r w:rsidR="001422C6">
        <w:t>s</w:t>
      </w:r>
      <w:r w:rsidR="00E72C48">
        <w:t xml:space="preserve"> pedido</w:t>
      </w:r>
      <w:r w:rsidR="001422C6">
        <w:t>s</w:t>
      </w:r>
      <w:r w:rsidR="00E72C48">
        <w:t xml:space="preserve"> </w:t>
      </w:r>
      <w:r w:rsidR="001422C6">
        <w:t>respetivos</w:t>
      </w:r>
      <w:r w:rsidR="001A0CCF" w:rsidRPr="001422C6">
        <w:t xml:space="preserve">. O robô fará chegar cada pedido a cada paciente, parando apenas nos quartos solicitados. Depois de atender a todos os pedidos, o DWR voltará </w:t>
      </w:r>
      <w:r w:rsidR="001422C6">
        <w:t xml:space="preserve">ao local </w:t>
      </w:r>
      <w:r w:rsidR="001A0CCF" w:rsidRPr="001422C6">
        <w:t>de onde partiu.</w:t>
      </w:r>
      <w:r w:rsidR="001422C6">
        <w:t xml:space="preserve"> </w:t>
      </w:r>
    </w:p>
    <w:p w14:paraId="212A6682" w14:textId="27B63762" w:rsidR="001422C6" w:rsidRPr="004E43C1" w:rsidRDefault="00D37F33" w:rsidP="001A0CCF">
      <w:pPr>
        <w:pStyle w:val="PhDCorpo"/>
      </w:pPr>
      <w:r>
        <w:tab/>
      </w:r>
      <w:r w:rsidR="001422C6">
        <w:t>Considere-se o exemplo de o DWR ser responsável pela distribuição de bens alimentar</w:t>
      </w:r>
      <w:r>
        <w:t>es</w:t>
      </w:r>
      <w:r w:rsidR="001422C6">
        <w:t xml:space="preserve">. O robô deve ser colocado próximo dos locais de confeção dos alimentos. Assim que </w:t>
      </w:r>
      <w:r w:rsidR="00E508F2">
        <w:t>a unidade de controlo</w:t>
      </w:r>
      <w:r w:rsidR="001422C6">
        <w:t xml:space="preserve"> envie a rota a </w:t>
      </w:r>
      <w:r w:rsidR="001422C6" w:rsidRPr="00B11DB9">
        <w:t xml:space="preserve">percorrer e </w:t>
      </w:r>
      <w:r w:rsidR="00D66911" w:rsidRPr="00B11DB9">
        <w:t>as refeições</w:t>
      </w:r>
      <w:r w:rsidR="001422C6" w:rsidRPr="00B11DB9">
        <w:t xml:space="preserve"> a</w:t>
      </w:r>
      <w:r w:rsidR="001422C6" w:rsidRPr="00D66911">
        <w:t xml:space="preserve"> distribuir</w:t>
      </w:r>
      <w:r w:rsidR="001422C6">
        <w:t xml:space="preserve">, um dos responsáveis </w:t>
      </w:r>
      <w:r w:rsidR="001422C6" w:rsidRPr="00D66911">
        <w:t>pela secção alimentar</w:t>
      </w:r>
      <w:r w:rsidR="001422C6">
        <w:t xml:space="preserve"> deverá </w:t>
      </w:r>
      <w:r>
        <w:t xml:space="preserve">colocar estes pedidos na base do robô, dar ordem de início de marcha, e o robô tratará de tudo o resto. O DWR pode assumir outras funções, como por exemplo, na distribuição de medicamentos. </w:t>
      </w:r>
      <w:r w:rsidR="00E508F2">
        <w:t xml:space="preserve">A unidade de controlo </w:t>
      </w:r>
      <w:r>
        <w:t xml:space="preserve">poderia ser uma base de dados de gestão autónoma que tendo os dados dos quartos ocupados e dos pacientes aí hospitalizados </w:t>
      </w:r>
      <w:r w:rsidRPr="00E508F2">
        <w:t>gerisse as suas necessidades</w:t>
      </w:r>
      <w:r w:rsidR="00E508F2">
        <w:t>, como, por exemplo, qual a medicação prescrita, bem como o horário a que deve ser tomada</w:t>
      </w:r>
      <w:r>
        <w:t xml:space="preserve">. Neste projeto, implementou-se uma versão mais simples de forma a ser possível validar o conceito do robô. </w:t>
      </w:r>
      <w:r w:rsidR="00E508F2">
        <w:t xml:space="preserve">A unidade de controlo </w:t>
      </w:r>
      <w:r>
        <w:t>é uma aplicação onde</w:t>
      </w:r>
      <w:r w:rsidR="00E508F2">
        <w:t>,</w:t>
      </w:r>
      <w:r>
        <w:t xml:space="preserve"> apenas</w:t>
      </w:r>
      <w:r w:rsidR="00E508F2">
        <w:t>,</w:t>
      </w:r>
      <w:r>
        <w:t xml:space="preserve"> se escolhe o quarto onde o pedido deve ser entregue</w:t>
      </w:r>
      <w:r w:rsidR="00E508F2">
        <w:t>,</w:t>
      </w:r>
      <w:r>
        <w:t xml:space="preserve"> e as rotas para chegar ao destino estão desde já pré-estabelecidas.</w:t>
      </w:r>
      <w:r w:rsidR="001422C6">
        <w:tab/>
      </w:r>
    </w:p>
    <w:p w14:paraId="2462FAE4" w14:textId="5C560E0B" w:rsidR="00A6066A" w:rsidRPr="00B66544" w:rsidRDefault="00A6066A" w:rsidP="00A6066A">
      <w:pPr>
        <w:pStyle w:val="Ttulo2"/>
        <w:rPr>
          <w:rFonts w:ascii="NewsGotT" w:hAnsi="NewsGotT"/>
        </w:rPr>
      </w:pPr>
      <w:bookmarkStart w:id="12" w:name="_Toc75031093"/>
      <w:r>
        <w:rPr>
          <w:rFonts w:ascii="NewsGotT" w:hAnsi="NewsGotT"/>
        </w:rPr>
        <w:t xml:space="preserve">Especificações </w:t>
      </w:r>
      <w:r w:rsidR="002E1BDD">
        <w:rPr>
          <w:rFonts w:ascii="NewsGotT" w:hAnsi="NewsGotT"/>
        </w:rPr>
        <w:t>P</w:t>
      </w:r>
      <w:r>
        <w:rPr>
          <w:rFonts w:ascii="NewsGotT" w:hAnsi="NewsGotT"/>
        </w:rPr>
        <w:t>revistas</w:t>
      </w:r>
      <w:bookmarkEnd w:id="12"/>
    </w:p>
    <w:p w14:paraId="5971FD63" w14:textId="77777777" w:rsidR="001A0CCF" w:rsidRDefault="00A6066A" w:rsidP="001A0CCF">
      <w:pPr>
        <w:pStyle w:val="PhDCorpo"/>
      </w:pPr>
      <w:r>
        <w:tab/>
      </w:r>
      <w:r w:rsidR="001A0CCF" w:rsidRPr="00336774">
        <w:t xml:space="preserve">O DWR seguirá uma linha </w:t>
      </w:r>
      <w:r w:rsidR="001A0CCF">
        <w:t xml:space="preserve">preta </w:t>
      </w:r>
      <w:r w:rsidR="001A0CCF" w:rsidRPr="00336774">
        <w:t>previamente colocada no piso do hospital</w:t>
      </w:r>
      <w:r w:rsidR="001A0CCF">
        <w:t>, que define os locais acessíveis pelo robô</w:t>
      </w:r>
      <w:r w:rsidR="001A0CCF" w:rsidRPr="00336774">
        <w:t>. Como o</w:t>
      </w:r>
      <w:r w:rsidR="001A0CCF">
        <w:t>s</w:t>
      </w:r>
      <w:r w:rsidR="001A0CCF" w:rsidRPr="00336774">
        <w:t xml:space="preserve"> hospita</w:t>
      </w:r>
      <w:r w:rsidR="001A0CCF">
        <w:t>is</w:t>
      </w:r>
      <w:r w:rsidR="001A0CCF" w:rsidRPr="00336774">
        <w:t xml:space="preserve"> possu</w:t>
      </w:r>
      <w:r w:rsidR="001A0CCF">
        <w:t>em</w:t>
      </w:r>
      <w:r w:rsidR="001A0CCF" w:rsidRPr="00336774">
        <w:t xml:space="preserve"> vários quartos</w:t>
      </w:r>
      <w:r w:rsidR="001A0CCF">
        <w:t>, em vários corredores, o robô terá de</w:t>
      </w:r>
      <w:r w:rsidR="001A0CCF" w:rsidRPr="00336774">
        <w:t xml:space="preserve"> </w:t>
      </w:r>
      <w:r w:rsidR="001A0CCF">
        <w:t xml:space="preserve">ser capaz de </w:t>
      </w:r>
      <w:r w:rsidR="001A0CCF" w:rsidRPr="00336774">
        <w:t>percorrer um percurso com vári</w:t>
      </w:r>
      <w:r w:rsidR="001A0CCF">
        <w:t xml:space="preserve">as intercessões de corredores. </w:t>
      </w:r>
      <w:commentRangeStart w:id="13"/>
      <w:r w:rsidR="001A0CCF">
        <w:t xml:space="preserve">Assim, o sistema a ser implementado será constituído por dois subsistemas: o robô DWR e a unidade de controlo. </w:t>
      </w:r>
      <w:commentRangeEnd w:id="13"/>
      <w:r w:rsidR="00E508F2">
        <w:rPr>
          <w:rStyle w:val="Refdecomentrio"/>
          <w:rFonts w:eastAsia="Times New Roman"/>
          <w:lang w:eastAsia="pt-PT"/>
        </w:rPr>
        <w:commentReference w:id="13"/>
      </w:r>
      <w:commentRangeStart w:id="14"/>
      <w:r w:rsidR="001A0CCF">
        <w:t xml:space="preserve">Apesar de neste projeto ser usado apenas um robô, a unidade de controlo poderá, eventualmente, controlar vários. </w:t>
      </w:r>
      <w:commentRangeEnd w:id="14"/>
      <w:r w:rsidR="000D247F">
        <w:rPr>
          <w:rStyle w:val="Refdecomentrio"/>
          <w:rFonts w:eastAsia="Times New Roman"/>
          <w:lang w:eastAsia="pt-PT"/>
        </w:rPr>
        <w:commentReference w:id="14"/>
      </w:r>
    </w:p>
    <w:p w14:paraId="05129523" w14:textId="77777777" w:rsidR="001A0CCF" w:rsidRDefault="001A0CCF" w:rsidP="001A0CCF">
      <w:pPr>
        <w:pStyle w:val="PhDCorpo"/>
      </w:pPr>
      <w:r>
        <w:tab/>
      </w:r>
      <w:commentRangeStart w:id="15"/>
      <w:r>
        <w:t>Como a alimentação do robô será a baterias, eventualmente, terá de ser ligado à rede elétrica para ser carregado. Assim, existirá uma estação de carregamento que estará presente num local denominado por base.</w:t>
      </w:r>
      <w:commentRangeEnd w:id="15"/>
      <w:r w:rsidR="000D247F">
        <w:rPr>
          <w:rStyle w:val="Refdecomentrio"/>
          <w:rFonts w:eastAsia="Times New Roman"/>
          <w:lang w:eastAsia="pt-PT"/>
        </w:rPr>
        <w:commentReference w:id="15"/>
      </w:r>
    </w:p>
    <w:p w14:paraId="34F00ED9" w14:textId="77777777" w:rsidR="001A0CCF" w:rsidRDefault="001A0CCF" w:rsidP="001A0CCF">
      <w:pPr>
        <w:pStyle w:val="PhDCorpo"/>
      </w:pPr>
      <w:r>
        <w:tab/>
        <w:t>O tipo de desenvolvimento deste produto pode ser classificado como “ofensivo”. “O</w:t>
      </w:r>
      <w:r w:rsidRPr="002A1F2A">
        <w:t xml:space="preserve"> obje</w:t>
      </w:r>
      <w:r>
        <w:t>ti</w:t>
      </w:r>
      <w:r w:rsidRPr="002A1F2A">
        <w:t>vo é colocar no mercado um produto com funcionalidades e caracterís</w:t>
      </w:r>
      <w:r>
        <w:t>ti</w:t>
      </w:r>
      <w:r w:rsidRPr="002A1F2A">
        <w:t>cas inovadoras ou com preço significa</w:t>
      </w:r>
      <w:r>
        <w:t>ti</w:t>
      </w:r>
      <w:r w:rsidRPr="002A1F2A">
        <w:t>vamente mais baixo do que produtos com funcionalidades e caracterís</w:t>
      </w:r>
      <w:r>
        <w:t>ti</w:t>
      </w:r>
      <w:r w:rsidRPr="002A1F2A">
        <w:t>cas equivalentes, de forma a obter para o produto quota de mercado ou aumento da quota de mercado em relação a produtos antecessores</w:t>
      </w:r>
      <w:r w:rsidRPr="004B27E6">
        <w:t xml:space="preserve">” </w:t>
      </w:r>
      <w:sdt>
        <w:sdtPr>
          <w:id w:val="-118843135"/>
          <w:citation/>
        </w:sdtPr>
        <w:sdtEndPr/>
        <w:sdtContent>
          <w:r w:rsidRPr="004B27E6">
            <w:fldChar w:fldCharType="begin"/>
          </w:r>
          <w:r w:rsidRPr="004B27E6">
            <w:instrText xml:space="preserve"> CITATION ApresGarr \l 2070 </w:instrText>
          </w:r>
          <w:r w:rsidRPr="004B27E6">
            <w:fldChar w:fldCharType="separate"/>
          </w:r>
          <w:r w:rsidRPr="00BF72E9">
            <w:rPr>
              <w:noProof/>
            </w:rPr>
            <w:t>[7]</w:t>
          </w:r>
          <w:r w:rsidRPr="004B27E6">
            <w:fldChar w:fldCharType="end"/>
          </w:r>
        </w:sdtContent>
      </w:sdt>
      <w:r w:rsidRPr="004B27E6">
        <w:t>.</w:t>
      </w:r>
    </w:p>
    <w:p w14:paraId="02B0FAB5" w14:textId="19FECD75" w:rsidR="001A0CCF" w:rsidRDefault="001A0CCF" w:rsidP="001A0CCF">
      <w:pPr>
        <w:pStyle w:val="Ttulo3"/>
        <w:numPr>
          <w:ilvl w:val="2"/>
          <w:numId w:val="23"/>
        </w:numPr>
        <w:rPr>
          <w:rFonts w:ascii="NewsGotT" w:hAnsi="NewsGotT"/>
        </w:rPr>
      </w:pPr>
      <w:bookmarkStart w:id="16" w:name="_Toc67519723"/>
      <w:bookmarkStart w:id="17" w:name="_Toc75031094"/>
      <w:r>
        <w:rPr>
          <w:rFonts w:ascii="NewsGotT" w:hAnsi="NewsGotT"/>
        </w:rPr>
        <w:t>Especificações funcionais</w:t>
      </w:r>
      <w:bookmarkEnd w:id="16"/>
      <w:bookmarkEnd w:id="17"/>
    </w:p>
    <w:p w14:paraId="5A8E9857" w14:textId="5D742FEA" w:rsidR="001A0CCF" w:rsidRPr="00782B6E" w:rsidRDefault="001A0CCF" w:rsidP="001A0CCF">
      <w:pPr>
        <w:pStyle w:val="PhDCorpo"/>
      </w:pPr>
      <w:r>
        <w:tab/>
      </w:r>
      <w:commentRangeStart w:id="18"/>
      <w:r w:rsidRPr="00782B6E">
        <w:t xml:space="preserve">A unidade de controlo </w:t>
      </w:r>
      <w:r w:rsidR="00B62C9B">
        <w:t>é</w:t>
      </w:r>
      <w:r w:rsidRPr="00782B6E">
        <w:t xml:space="preserve"> responsável p</w:t>
      </w:r>
      <w:r>
        <w:t xml:space="preserve">or uma aplicação de interface </w:t>
      </w:r>
      <w:r w:rsidR="00E508F2">
        <w:t xml:space="preserve">de </w:t>
      </w:r>
      <w:r w:rsidRPr="00782B6E">
        <w:t>gestão de pedidos</w:t>
      </w:r>
      <w:r w:rsidR="00826075">
        <w:t>.</w:t>
      </w:r>
      <w:r>
        <w:t xml:space="preserve"> </w:t>
      </w:r>
      <w:commentRangeEnd w:id="18"/>
      <w:r w:rsidR="00826075">
        <w:rPr>
          <w:rStyle w:val="Refdecomentrio"/>
          <w:rFonts w:eastAsia="Times New Roman"/>
          <w:lang w:eastAsia="pt-PT"/>
        </w:rPr>
        <w:commentReference w:id="18"/>
      </w:r>
    </w:p>
    <w:p w14:paraId="2B77305A" w14:textId="060DFAB7" w:rsidR="001A0CCF" w:rsidRPr="00782B6E" w:rsidRDefault="001A0CCF" w:rsidP="001A0CCF">
      <w:pPr>
        <w:pStyle w:val="PhDCorpo"/>
      </w:pPr>
      <w:r>
        <w:tab/>
      </w:r>
      <w:r w:rsidRPr="000D247F">
        <w:t xml:space="preserve">Cada </w:t>
      </w:r>
      <w:r w:rsidR="000D247F">
        <w:t xml:space="preserve">quarto e </w:t>
      </w:r>
      <w:r w:rsidRPr="000D247F">
        <w:t xml:space="preserve">cruzamento no percurso </w:t>
      </w:r>
      <w:r w:rsidR="00826075">
        <w:t>deverá ter</w:t>
      </w:r>
      <w:r w:rsidRPr="000D247F">
        <w:t xml:space="preserve"> um identificador único e o DWR deve ser capaz de os detetar para que </w:t>
      </w:r>
      <w:r w:rsidR="000D247F">
        <w:t>possa seguir a rota</w:t>
      </w:r>
      <w:r w:rsidR="00B62C9B">
        <w:t xml:space="preserve"> previamente estabelecida parando apenas nos quartos previstos. </w:t>
      </w:r>
      <w:r w:rsidRPr="000D247F">
        <w:t>Após</w:t>
      </w:r>
      <w:r>
        <w:t xml:space="preserve"> </w:t>
      </w:r>
      <w:r w:rsidR="00B62C9B">
        <w:t>o paciente efetuar a recolha dos</w:t>
      </w:r>
      <w:r>
        <w:t xml:space="preserve"> bens a si destinados, poderá acionar o robô </w:t>
      </w:r>
      <w:r w:rsidR="00B62C9B">
        <w:t>de forma que</w:t>
      </w:r>
      <w:r>
        <w:t xml:space="preserve"> este reinicie o seguimento da linha. Assim que não existam mais pedidos pendentes, o DWR </w:t>
      </w:r>
      <w:r w:rsidR="00B62C9B">
        <w:t>retorna</w:t>
      </w:r>
      <w:r>
        <w:t xml:space="preserve"> à base.</w:t>
      </w:r>
    </w:p>
    <w:p w14:paraId="1686C903" w14:textId="1A9FEC7D" w:rsidR="001A0CCF" w:rsidRPr="00B62C9B" w:rsidRDefault="001A0CCF" w:rsidP="001A0CCF">
      <w:pPr>
        <w:pStyle w:val="PhDCorpo"/>
        <w:ind w:firstLine="567"/>
      </w:pPr>
      <w:r>
        <w:t xml:space="preserve">Para evitar que o DWR colida, este </w:t>
      </w:r>
      <w:r w:rsidR="00B62C9B">
        <w:t>deve</w:t>
      </w:r>
      <w:r>
        <w:t xml:space="preserve"> ter um sistema de deteção de obstáculos, que, ao detetar um objeto no seu percurso, </w:t>
      </w:r>
      <w:r w:rsidR="00B62C9B">
        <w:t>faz</w:t>
      </w:r>
      <w:r>
        <w:t xml:space="preserve"> com que o </w:t>
      </w:r>
      <w:r w:rsidR="00B62C9B">
        <w:t>este</w:t>
      </w:r>
      <w:r>
        <w:t xml:space="preserve"> pare. Se ao fim de um determinado intervalo de tempo, previamente estabelecido, a via se mantiver obstruída, </w:t>
      </w:r>
      <w:r w:rsidR="00B62C9B">
        <w:t>deve</w:t>
      </w:r>
      <w:r>
        <w:t xml:space="preserve"> ser emitido um sinal sonoro para alertar as pessoas ao seu redor. Se o problema for resolvido, o DWR </w:t>
      </w:r>
      <w:r w:rsidR="00B62C9B">
        <w:t>continua</w:t>
      </w:r>
      <w:r>
        <w:t xml:space="preserve"> o seu trajeto. </w:t>
      </w:r>
      <w:r w:rsidRPr="00B62C9B">
        <w:t>Caso contrário</w:t>
      </w:r>
      <w:r w:rsidR="00826075">
        <w:t>,</w:t>
      </w:r>
      <w:r w:rsidR="00B62C9B">
        <w:t xml:space="preserve"> entrará num estado de erro e envia uma notificação para a </w:t>
      </w:r>
      <w:r w:rsidR="00B62C9B" w:rsidRPr="00AB1DEF">
        <w:t>aplicação de interface, alertando</w:t>
      </w:r>
      <w:r w:rsidR="00B62C9B">
        <w:t xml:space="preserve"> um funcionário responsável do sucedido</w:t>
      </w:r>
      <w:r w:rsidRPr="00B62C9B">
        <w:t xml:space="preserve"> </w:t>
      </w:r>
    </w:p>
    <w:p w14:paraId="4BDA232C" w14:textId="77777777" w:rsidR="001A0CCF" w:rsidRDefault="001A0CCF" w:rsidP="001A0CCF">
      <w:pPr>
        <w:pStyle w:val="Ttulo3"/>
        <w:numPr>
          <w:ilvl w:val="2"/>
          <w:numId w:val="23"/>
        </w:numPr>
        <w:rPr>
          <w:rFonts w:ascii="NewsGotT" w:hAnsi="NewsGotT"/>
        </w:rPr>
      </w:pPr>
      <w:bookmarkStart w:id="19" w:name="_Toc67519724"/>
      <w:bookmarkStart w:id="20" w:name="_Toc75031095"/>
      <w:r>
        <w:rPr>
          <w:rFonts w:ascii="NewsGotT" w:hAnsi="NewsGotT"/>
        </w:rPr>
        <w:t>Especificações técnicas</w:t>
      </w:r>
      <w:bookmarkEnd w:id="19"/>
      <w:bookmarkEnd w:id="20"/>
    </w:p>
    <w:p w14:paraId="0A8439D6" w14:textId="1A85A5E5" w:rsidR="001A0CCF" w:rsidRDefault="001A0CCF" w:rsidP="001A0CCF">
      <w:pPr>
        <w:pStyle w:val="PhDCorpo"/>
      </w:pPr>
      <w:r>
        <w:tab/>
      </w:r>
      <w:r w:rsidRPr="001658F0">
        <w:t>Para implementação do sistema de controlo do DWR ser</w:t>
      </w:r>
      <w:r>
        <w:t>á</w:t>
      </w:r>
      <w:r w:rsidRPr="001658F0">
        <w:t xml:space="preserve"> usado</w:t>
      </w:r>
      <w:r>
        <w:t xml:space="preserve"> um</w:t>
      </w:r>
      <w:r w:rsidRPr="001658F0">
        <w:t xml:space="preserve"> microcontrolador</w:t>
      </w:r>
      <w:r>
        <w:t xml:space="preserve"> </w:t>
      </w:r>
      <w:r w:rsidRPr="001658F0">
        <w:t>STM32F767ZI-</w:t>
      </w:r>
      <w:r w:rsidRPr="00826075">
        <w:t xml:space="preserve">NUCLEO </w:t>
      </w:r>
      <w:sdt>
        <w:sdtPr>
          <w:id w:val="1530993915"/>
          <w:citation/>
        </w:sdtPr>
        <w:sdtEndPr/>
        <w:sdtContent>
          <w:r w:rsidRPr="00826075">
            <w:fldChar w:fldCharType="begin"/>
          </w:r>
          <w:r w:rsidRPr="00826075">
            <w:instrText xml:space="preserve"> CITATION STM21 \l 2070 </w:instrText>
          </w:r>
          <w:r w:rsidRPr="00826075">
            <w:fldChar w:fldCharType="separate"/>
          </w:r>
          <w:r w:rsidRPr="00826075">
            <w:rPr>
              <w:noProof/>
            </w:rPr>
            <w:t>[8]</w:t>
          </w:r>
          <w:r w:rsidRPr="00826075">
            <w:fldChar w:fldCharType="end"/>
          </w:r>
        </w:sdtContent>
      </w:sdt>
      <w:r w:rsidRPr="00826075">
        <w:t xml:space="preserve">, </w:t>
      </w:r>
      <w:r w:rsidR="00826075" w:rsidRPr="00826075">
        <w:t xml:space="preserve">e o IDE </w:t>
      </w:r>
      <w:r w:rsidRPr="00826075">
        <w:t>STM32Cube</w:t>
      </w:r>
      <w:r w:rsidR="00826075" w:rsidRPr="00826075">
        <w:t>IDE</w:t>
      </w:r>
      <w:r w:rsidRPr="00826075">
        <w:t xml:space="preserve"> </w:t>
      </w:r>
      <w:sdt>
        <w:sdtPr>
          <w:id w:val="-1922940643"/>
          <w:citation/>
        </w:sdtPr>
        <w:sdtEndPr/>
        <w:sdtContent>
          <w:r w:rsidRPr="00826075">
            <w:fldChar w:fldCharType="begin"/>
          </w:r>
          <w:r w:rsidRPr="00826075">
            <w:instrText xml:space="preserve"> CITATION STM211 \l 2070 </w:instrText>
          </w:r>
          <w:r w:rsidRPr="00826075">
            <w:fldChar w:fldCharType="separate"/>
          </w:r>
          <w:r w:rsidRPr="00826075">
            <w:rPr>
              <w:noProof/>
            </w:rPr>
            <w:t>[9]</w:t>
          </w:r>
          <w:r w:rsidRPr="00826075">
            <w:fldChar w:fldCharType="end"/>
          </w:r>
        </w:sdtContent>
      </w:sdt>
      <w:r w:rsidR="00826075">
        <w:t>,</w:t>
      </w:r>
      <w:r w:rsidR="00826075" w:rsidRPr="00826075">
        <w:t xml:space="preserve"> que </w:t>
      </w:r>
      <w:r w:rsidR="00826075">
        <w:t>integra as ferramentas necessárias para a configuração de todos dos periféricos.</w:t>
      </w:r>
    </w:p>
    <w:p w14:paraId="0DAB7AF8" w14:textId="4F3B3582" w:rsidR="001A0CCF" w:rsidRDefault="001A0CCF" w:rsidP="001A0CCF">
      <w:pPr>
        <w:pStyle w:val="PhDCorpo"/>
      </w:pPr>
      <w:r>
        <w:tab/>
        <w:t xml:space="preserve">Para cumprir o objetivo de seguir de linha, usar-se-á um </w:t>
      </w:r>
      <w:proofErr w:type="spellStart"/>
      <w:r w:rsidRPr="006D5732">
        <w:rPr>
          <w:i/>
          <w:iCs/>
        </w:rPr>
        <w:t>array</w:t>
      </w:r>
      <w:proofErr w:type="spellEnd"/>
      <w:r>
        <w:t xml:space="preserve"> de oito sensores de reflexão com saídas analógicas. Ao contrário dos sensores digitais que apresentam apenas dois níveis nas suas saídas, alto ou baixo, este tipo de sensores possuem uma maior sensibilidade, permitindo que o sistema de seguidor de linha apresente menos oscilações.</w:t>
      </w:r>
    </w:p>
    <w:p w14:paraId="0F2580BA" w14:textId="646A3A38" w:rsidR="001A0CCF" w:rsidRPr="00026540" w:rsidRDefault="001A0CCF" w:rsidP="001A0CCF">
      <w:pPr>
        <w:pStyle w:val="PhDCorpo"/>
      </w:pPr>
      <w:r>
        <w:tab/>
        <w:t xml:space="preserve">A deteção e identificação de intercessões de corredores será feita por meio da tecnologia RFID </w:t>
      </w:r>
      <w:sdt>
        <w:sdtPr>
          <w:id w:val="247310963"/>
          <w:citation/>
        </w:sdtPr>
        <w:sdtEndPr/>
        <w:sdtContent>
          <w:r w:rsidRPr="004B27E6">
            <w:fldChar w:fldCharType="begin"/>
          </w:r>
          <w:r w:rsidRPr="004B27E6">
            <w:instrText xml:space="preserve"> CITATION RFID \l 2070 </w:instrText>
          </w:r>
          <w:r w:rsidRPr="004B27E6">
            <w:fldChar w:fldCharType="separate"/>
          </w:r>
          <w:r w:rsidRPr="00BF72E9">
            <w:rPr>
              <w:noProof/>
            </w:rPr>
            <w:t>[11]</w:t>
          </w:r>
          <w:r w:rsidRPr="004B27E6">
            <w:fldChar w:fldCharType="end"/>
          </w:r>
        </w:sdtContent>
      </w:sdt>
      <w:r w:rsidRPr="004B27E6">
        <w:t>.</w:t>
      </w:r>
      <w:r w:rsidR="00826075">
        <w:t xml:space="preserve"> </w:t>
      </w:r>
      <w:r>
        <w:t xml:space="preserve">O sistema de deteção de obstáculos será composto por um módulo de sensores de distância infravermelhos adequado para calcular com precisão a distância a objetos que possam aparecer na frente do DWR. </w:t>
      </w:r>
      <w:commentRangeStart w:id="21"/>
      <w:r>
        <w:t xml:space="preserve">O sistema de alerta sonoro fará uso de um </w:t>
      </w:r>
      <w:proofErr w:type="spellStart"/>
      <w:r>
        <w:rPr>
          <w:i/>
          <w:iCs/>
        </w:rPr>
        <w:t>buzzer</w:t>
      </w:r>
      <w:proofErr w:type="spellEnd"/>
      <w:r>
        <w:rPr>
          <w:i/>
          <w:iCs/>
        </w:rPr>
        <w:t xml:space="preserve"> </w:t>
      </w:r>
      <w:r>
        <w:t>ativo.</w:t>
      </w:r>
      <w:commentRangeEnd w:id="21"/>
      <w:r w:rsidR="00826075">
        <w:rPr>
          <w:rStyle w:val="Refdecomentrio"/>
          <w:rFonts w:eastAsia="Times New Roman"/>
          <w:lang w:eastAsia="pt-PT"/>
        </w:rPr>
        <w:commentReference w:id="21"/>
      </w:r>
      <w:r w:rsidR="00826075">
        <w:t xml:space="preserve"> </w:t>
      </w:r>
      <w:r>
        <w:t xml:space="preserve">A comunicação entre o robô e a unidade de controlo </w:t>
      </w:r>
      <w:r w:rsidRPr="00026540">
        <w:t>será implementa</w:t>
      </w:r>
      <w:r w:rsidRPr="00AB1DEF">
        <w:t>da</w:t>
      </w:r>
      <w:r w:rsidRPr="00026540">
        <w:t xml:space="preserve"> recorrendo a tecnologia </w:t>
      </w:r>
      <w:r w:rsidRPr="00026540">
        <w:rPr>
          <w:i/>
          <w:iCs/>
        </w:rPr>
        <w:t>Bluetooth</w:t>
      </w:r>
      <w:r>
        <w:rPr>
          <w:i/>
          <w:iCs/>
        </w:rPr>
        <w:t xml:space="preserve">. </w:t>
      </w:r>
    </w:p>
    <w:p w14:paraId="32D6A8B6" w14:textId="2CC8081C" w:rsidR="006C04E1" w:rsidRDefault="006C04E1" w:rsidP="001A0CCF">
      <w:pPr>
        <w:pStyle w:val="Corpodetexto"/>
        <w:rPr>
          <w:rFonts w:ascii="NewsGotT" w:hAnsi="NewsGotT"/>
        </w:rPr>
      </w:pPr>
      <w:r>
        <w:rPr>
          <w:rFonts w:ascii="NewsGotT" w:hAnsi="NewsGotT"/>
        </w:rPr>
        <w:br w:type="page"/>
      </w:r>
    </w:p>
    <w:p w14:paraId="1AE563D2" w14:textId="047A1FFF" w:rsidR="007E7B39" w:rsidRDefault="007E7B39" w:rsidP="007E7B39">
      <w:pPr>
        <w:pStyle w:val="Ttulo2"/>
        <w:rPr>
          <w:rFonts w:ascii="NewsGotT" w:hAnsi="NewsGotT"/>
        </w:rPr>
      </w:pPr>
      <w:bookmarkStart w:id="22" w:name="_Toc75031096"/>
      <w:commentRangeStart w:id="23"/>
      <w:r>
        <w:rPr>
          <w:rFonts w:ascii="NewsGotT" w:hAnsi="NewsGotT"/>
        </w:rPr>
        <w:t>Planeamento</w:t>
      </w:r>
      <w:commentRangeEnd w:id="23"/>
      <w:r w:rsidR="00377098">
        <w:rPr>
          <w:rStyle w:val="Refdecomentrio"/>
          <w:rFonts w:ascii="NewsGotT" w:hAnsi="NewsGotT"/>
          <w:b w:val="0"/>
          <w:bCs w:val="0"/>
          <w:kern w:val="0"/>
        </w:rPr>
        <w:commentReference w:id="23"/>
      </w:r>
      <w:bookmarkEnd w:id="22"/>
      <w:r>
        <w:rPr>
          <w:rFonts w:ascii="NewsGotT" w:hAnsi="NewsGotT"/>
        </w:rPr>
        <w:t xml:space="preserve"> </w:t>
      </w:r>
    </w:p>
    <w:p w14:paraId="5C2A30B5" w14:textId="6B611CDC" w:rsidR="006C04E1" w:rsidRPr="006C04E1" w:rsidRDefault="005C2B5E" w:rsidP="005C2B5E">
      <w:pPr>
        <w:pStyle w:val="PhDCorpo"/>
      </w:pPr>
      <w:r>
        <w:tab/>
      </w:r>
      <w:r w:rsidR="006C04E1">
        <w:t xml:space="preserve">Na </w:t>
      </w:r>
      <w:r w:rsidR="006C04E1">
        <w:fldChar w:fldCharType="begin"/>
      </w:r>
      <w:r w:rsidR="006C04E1">
        <w:instrText xml:space="preserve"> REF _Ref63903632 \h </w:instrText>
      </w:r>
      <w:r w:rsidR="006C04E1">
        <w:fldChar w:fldCharType="separate"/>
      </w:r>
      <w:r w:rsidR="00D10394">
        <w:t xml:space="preserve">Figura </w:t>
      </w:r>
      <w:r w:rsidR="00D10394">
        <w:rPr>
          <w:noProof/>
        </w:rPr>
        <w:t>1</w:t>
      </w:r>
      <w:r w:rsidR="00D10394">
        <w:t>.</w:t>
      </w:r>
      <w:r w:rsidR="00D10394">
        <w:rPr>
          <w:noProof/>
        </w:rPr>
        <w:t>1</w:t>
      </w:r>
      <w:r w:rsidR="006C04E1">
        <w:fldChar w:fldCharType="end"/>
      </w:r>
      <w:r w:rsidR="006C04E1">
        <w:t>, mostra-se o diagrama de Gantt do planeamento inicial elaborado na etapa 0 deste projeto.</w:t>
      </w:r>
      <w:r>
        <w:t xml:space="preserve"> Face às dificuldades encontradas, o planeamento inicial revelou-se demasiado ambicioso. Assim, este teve de ser encurtado, eliminando-se o módulo de controlo remoto. A </w:t>
      </w:r>
      <w:r>
        <w:fldChar w:fldCharType="begin"/>
      </w:r>
      <w:r>
        <w:instrText xml:space="preserve"> REF _Ref63904370 \h </w:instrText>
      </w:r>
      <w:r>
        <w:fldChar w:fldCharType="separate"/>
      </w:r>
      <w:r>
        <w:t xml:space="preserve">Figura </w:t>
      </w:r>
      <w:r>
        <w:rPr>
          <w:noProof/>
        </w:rPr>
        <w:t>1</w:t>
      </w:r>
      <w:r>
        <w:t>.</w:t>
      </w:r>
      <w:r>
        <w:rPr>
          <w:noProof/>
        </w:rPr>
        <w:t>2</w:t>
      </w:r>
      <w:r>
        <w:fldChar w:fldCharType="end"/>
      </w:r>
      <w:r>
        <w:t xml:space="preserve"> apresenta o diagrama de Gantt com as alterações efetuadas.</w:t>
      </w:r>
    </w:p>
    <w:p w14:paraId="451B480F" w14:textId="6B57625D" w:rsidR="006C04E1" w:rsidRDefault="005C2B5E" w:rsidP="006C04E1">
      <w:pPr>
        <w:pStyle w:val="Corpodetexto"/>
        <w:keepNext/>
        <w:spacing w:after="0"/>
      </w:pPr>
      <w:r>
        <w:rPr>
          <w:noProof/>
        </w:rPr>
        <w:drawing>
          <wp:inline distT="0" distB="0" distL="0" distR="0" wp14:anchorId="37C0FD97" wp14:editId="7F39C489">
            <wp:extent cx="5825425" cy="2362200"/>
            <wp:effectExtent l="0" t="0" r="4445" b="0"/>
            <wp:docPr id="258" name="Imagem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4099" r="4156" b="7013"/>
                    <a:stretch/>
                  </pic:blipFill>
                  <pic:spPr bwMode="auto">
                    <a:xfrm>
                      <a:off x="0" y="0"/>
                      <a:ext cx="5836972" cy="2366882"/>
                    </a:xfrm>
                    <a:prstGeom prst="rect">
                      <a:avLst/>
                    </a:prstGeom>
                    <a:noFill/>
                    <a:ln>
                      <a:noFill/>
                    </a:ln>
                    <a:extLst>
                      <a:ext uri="{53640926-AAD7-44D8-BBD7-CCE9431645EC}">
                        <a14:shadowObscured xmlns:a14="http://schemas.microsoft.com/office/drawing/2010/main"/>
                      </a:ext>
                    </a:extLst>
                  </pic:spPr>
                </pic:pic>
              </a:graphicData>
            </a:graphic>
          </wp:inline>
        </w:drawing>
      </w:r>
    </w:p>
    <w:p w14:paraId="4CF56EBF" w14:textId="4E9DCD8F" w:rsidR="005C2B5E" w:rsidRDefault="006C04E1" w:rsidP="005C2B5E">
      <w:pPr>
        <w:pStyle w:val="PhDLegendaFiguras"/>
      </w:pPr>
      <w:bookmarkStart w:id="24" w:name="_Ref63903632"/>
      <w:bookmarkStart w:id="25" w:name="_Ref63903629"/>
      <w:bookmarkStart w:id="26" w:name="_Toc75031137"/>
      <w:r>
        <w:t xml:space="preserve">Figura </w:t>
      </w:r>
      <w:fldSimple w:instr=" STYLEREF 1 \s ">
        <w:r w:rsidR="00774C52">
          <w:rPr>
            <w:noProof/>
          </w:rPr>
          <w:t>1</w:t>
        </w:r>
      </w:fldSimple>
      <w:r w:rsidR="00774C52">
        <w:t>.</w:t>
      </w:r>
      <w:fldSimple w:instr=" SEQ Figura \* ARABIC \s 1 ">
        <w:r w:rsidR="00774C52">
          <w:rPr>
            <w:noProof/>
          </w:rPr>
          <w:t>1</w:t>
        </w:r>
      </w:fldSimple>
      <w:bookmarkEnd w:id="24"/>
      <w:r>
        <w:t xml:space="preserve"> - Diagrama de Gantt do planeamento inicial</w:t>
      </w:r>
      <w:bookmarkEnd w:id="25"/>
      <w:r w:rsidR="00BE53BE">
        <w:t>.</w:t>
      </w:r>
      <w:bookmarkEnd w:id="26"/>
    </w:p>
    <w:p w14:paraId="4525117A" w14:textId="7586DC68" w:rsidR="007E7B39" w:rsidRDefault="005C2B5E" w:rsidP="006C04E1">
      <w:pPr>
        <w:pStyle w:val="Corpodetexto"/>
        <w:keepNext/>
        <w:spacing w:before="240" w:after="0"/>
        <w:jc w:val="center"/>
      </w:pPr>
      <w:r>
        <w:rPr>
          <w:noProof/>
        </w:rPr>
        <w:drawing>
          <wp:inline distT="0" distB="0" distL="0" distR="0" wp14:anchorId="2190FFD6" wp14:editId="7B947701">
            <wp:extent cx="5903531" cy="2124075"/>
            <wp:effectExtent l="0" t="0" r="2540" b="0"/>
            <wp:docPr id="261" name="Imagem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3876" r="4342" b="6305"/>
                    <a:stretch/>
                  </pic:blipFill>
                  <pic:spPr bwMode="auto">
                    <a:xfrm>
                      <a:off x="0" y="0"/>
                      <a:ext cx="5918167" cy="2129341"/>
                    </a:xfrm>
                    <a:prstGeom prst="rect">
                      <a:avLst/>
                    </a:prstGeom>
                    <a:noFill/>
                    <a:ln>
                      <a:noFill/>
                    </a:ln>
                    <a:extLst>
                      <a:ext uri="{53640926-AAD7-44D8-BBD7-CCE9431645EC}">
                        <a14:shadowObscured xmlns:a14="http://schemas.microsoft.com/office/drawing/2010/main"/>
                      </a:ext>
                    </a:extLst>
                  </pic:spPr>
                </pic:pic>
              </a:graphicData>
            </a:graphic>
          </wp:inline>
        </w:drawing>
      </w:r>
    </w:p>
    <w:p w14:paraId="042B8E4B" w14:textId="313D10F1" w:rsidR="00A6066A" w:rsidRDefault="007E7B39" w:rsidP="007E7B39">
      <w:pPr>
        <w:pStyle w:val="PhDLegendaFiguras"/>
      </w:pPr>
      <w:bookmarkStart w:id="27" w:name="_Ref63904370"/>
      <w:bookmarkStart w:id="28" w:name="_Toc75031138"/>
      <w:r>
        <w:t xml:space="preserve">Figura </w:t>
      </w:r>
      <w:fldSimple w:instr=" STYLEREF 1 \s ">
        <w:r w:rsidR="00774C52">
          <w:rPr>
            <w:noProof/>
          </w:rPr>
          <w:t>1</w:t>
        </w:r>
      </w:fldSimple>
      <w:r w:rsidR="00774C52">
        <w:t>.</w:t>
      </w:r>
      <w:fldSimple w:instr=" SEQ Figura \* ARABIC \s 1 ">
        <w:r w:rsidR="00774C52">
          <w:rPr>
            <w:noProof/>
          </w:rPr>
          <w:t>2</w:t>
        </w:r>
      </w:fldSimple>
      <w:bookmarkEnd w:id="27"/>
      <w:r>
        <w:t xml:space="preserve"> - </w:t>
      </w:r>
      <w:r w:rsidRPr="00776D85">
        <w:t>Diagrama de Gantt</w:t>
      </w:r>
      <w:r>
        <w:t xml:space="preserve"> do planeamento revisto</w:t>
      </w:r>
      <w:r w:rsidR="00BE53BE">
        <w:t>.</w:t>
      </w:r>
      <w:bookmarkEnd w:id="28"/>
    </w:p>
    <w:p w14:paraId="2B7FAA4F" w14:textId="77777777" w:rsidR="00C11ABF" w:rsidRDefault="00C11ABF" w:rsidP="007E7B39">
      <w:pPr>
        <w:pStyle w:val="Corpodetexto"/>
        <w:rPr>
          <w:rFonts w:ascii="NewsGotT" w:hAnsi="NewsGotT"/>
        </w:rPr>
      </w:pPr>
    </w:p>
    <w:p w14:paraId="13647644" w14:textId="77777777" w:rsidR="0030507B" w:rsidRDefault="0030507B" w:rsidP="007E7B39">
      <w:pPr>
        <w:pStyle w:val="Corpodetexto"/>
        <w:rPr>
          <w:rFonts w:ascii="NewsGotT" w:hAnsi="NewsGotT"/>
        </w:rPr>
        <w:sectPr w:rsidR="0030507B" w:rsidSect="0030507B">
          <w:headerReference w:type="default" r:id="rId23"/>
          <w:type w:val="oddPage"/>
          <w:pgSz w:w="11907" w:h="16840" w:code="9"/>
          <w:pgMar w:top="1134" w:right="1418" w:bottom="1134" w:left="1418" w:header="567" w:footer="57" w:gutter="0"/>
          <w:pgNumType w:chapSep="emDash"/>
          <w:cols w:space="720"/>
          <w:docGrid w:linePitch="272"/>
        </w:sectPr>
      </w:pPr>
    </w:p>
    <w:p w14:paraId="498BADA7" w14:textId="55DB0507" w:rsidR="00437DBF" w:rsidRPr="00B66544" w:rsidRDefault="009D22A2" w:rsidP="00626C7F">
      <w:pPr>
        <w:pStyle w:val="Ttulo1"/>
        <w:rPr>
          <w:rFonts w:ascii="NewsGotT" w:hAnsi="NewsGotT"/>
        </w:rPr>
      </w:pPr>
      <w:bookmarkStart w:id="29" w:name="_Hlk63587395"/>
      <w:r w:rsidRPr="00B66544">
        <w:rPr>
          <w:rFonts w:ascii="NewsGotT" w:hAnsi="NewsGotT"/>
        </w:rPr>
        <w:br/>
      </w:r>
      <w:r w:rsidRPr="00B66544">
        <w:rPr>
          <w:rFonts w:ascii="NewsGotT" w:hAnsi="NewsGotT"/>
        </w:rPr>
        <w:br/>
      </w:r>
      <w:bookmarkStart w:id="30" w:name="_Toc75031097"/>
      <w:r w:rsidR="004A0173">
        <w:rPr>
          <w:rFonts w:ascii="NewsGotT" w:hAnsi="NewsGotT"/>
        </w:rPr>
        <w:t xml:space="preserve">Arquitetura e </w:t>
      </w:r>
      <w:r w:rsidR="00431A45">
        <w:rPr>
          <w:rFonts w:ascii="NewsGotT" w:hAnsi="NewsGotT"/>
        </w:rPr>
        <w:t>M</w:t>
      </w:r>
      <w:r w:rsidR="004A0173">
        <w:rPr>
          <w:rFonts w:ascii="NewsGotT" w:hAnsi="NewsGotT"/>
        </w:rPr>
        <w:t>ódulos</w:t>
      </w:r>
      <w:r w:rsidR="00431A45">
        <w:rPr>
          <w:rFonts w:ascii="NewsGotT" w:hAnsi="NewsGotT"/>
        </w:rPr>
        <w:t xml:space="preserve"> Utilizados</w:t>
      </w:r>
      <w:bookmarkEnd w:id="30"/>
    </w:p>
    <w:p w14:paraId="0E91C9FF" w14:textId="6256B581" w:rsidR="00437DBF" w:rsidRDefault="00437DBF" w:rsidP="00626C7F">
      <w:pPr>
        <w:pStyle w:val="Ttulo2"/>
        <w:rPr>
          <w:rFonts w:ascii="NewsGotT" w:hAnsi="NewsGotT"/>
        </w:rPr>
      </w:pPr>
      <w:bookmarkStart w:id="31" w:name="_Toc398112298"/>
      <w:bookmarkStart w:id="32" w:name="_Toc471578936"/>
      <w:bookmarkStart w:id="33" w:name="_Toc75031098"/>
      <w:bookmarkEnd w:id="29"/>
      <w:r w:rsidRPr="00B66544">
        <w:rPr>
          <w:rFonts w:ascii="NewsGotT" w:hAnsi="NewsGotT"/>
        </w:rPr>
        <w:t>Introdução</w:t>
      </w:r>
      <w:bookmarkEnd w:id="31"/>
      <w:bookmarkEnd w:id="32"/>
      <w:bookmarkEnd w:id="33"/>
    </w:p>
    <w:p w14:paraId="555512E3" w14:textId="6792AED3" w:rsidR="001E3E77" w:rsidRPr="00FA345D" w:rsidRDefault="005D6103" w:rsidP="001E3E77">
      <w:pPr>
        <w:pStyle w:val="PhDCorpo"/>
      </w:pPr>
      <w:r>
        <w:tab/>
      </w:r>
      <w:r w:rsidR="00D07EC5">
        <w:tab/>
      </w:r>
      <w:commentRangeStart w:id="34"/>
      <w:r w:rsidR="001E3E77">
        <w:t xml:space="preserve">O principal objetivo do DWR é </w:t>
      </w:r>
      <w:r w:rsidR="001E3E77" w:rsidRPr="009C08F4">
        <w:t>auxiliar na distribuição de bens</w:t>
      </w:r>
      <w:r w:rsidR="001E3E77">
        <w:t xml:space="preserve"> a várias pessoas, sendo </w:t>
      </w:r>
      <w:r w:rsidR="001E3E77" w:rsidRPr="009C08F4">
        <w:rPr>
          <w:highlight w:val="yellow"/>
        </w:rPr>
        <w:t>controlado</w:t>
      </w:r>
      <w:r w:rsidR="001E3E77">
        <w:t xml:space="preserve"> por um responsável</w:t>
      </w:r>
      <w:commentRangeEnd w:id="34"/>
      <w:r w:rsidR="0049110A">
        <w:rPr>
          <w:rStyle w:val="Refdecomentrio"/>
          <w:rFonts w:eastAsia="Times New Roman"/>
          <w:lang w:eastAsia="pt-PT"/>
        </w:rPr>
        <w:commentReference w:id="34"/>
      </w:r>
      <w:r w:rsidR="001E3E77">
        <w:t xml:space="preserve">. </w:t>
      </w:r>
      <w:r w:rsidR="001E3E77" w:rsidRPr="00FA345D">
        <w:t>Na</w:t>
      </w:r>
      <w:r w:rsidR="001E3E77">
        <w:t xml:space="preserve"> </w:t>
      </w:r>
      <w:r w:rsidR="001E3E77">
        <w:rPr>
          <w:highlight w:val="yellow"/>
        </w:rPr>
        <w:fldChar w:fldCharType="begin"/>
      </w:r>
      <w:r w:rsidR="001E3E77">
        <w:instrText xml:space="preserve"> REF _Ref74945104 \h </w:instrText>
      </w:r>
      <w:r w:rsidR="001E3E77">
        <w:rPr>
          <w:highlight w:val="yellow"/>
        </w:rPr>
      </w:r>
      <w:r w:rsidR="001E3E77">
        <w:rPr>
          <w:highlight w:val="yellow"/>
        </w:rPr>
        <w:fldChar w:fldCharType="separate"/>
      </w:r>
      <w:r w:rsidR="00D10394" w:rsidRPr="001E3E77">
        <w:rPr>
          <w:rStyle w:val="PhDLegendaFigurasCarter"/>
        </w:rPr>
        <w:t xml:space="preserve">Figura </w:t>
      </w:r>
      <w:r w:rsidR="00D10394">
        <w:rPr>
          <w:rStyle w:val="PhDLegendaFigurasCarter"/>
          <w:noProof/>
        </w:rPr>
        <w:t>2</w:t>
      </w:r>
      <w:r w:rsidR="00D10394">
        <w:rPr>
          <w:rStyle w:val="PhDLegendaFigurasCarter"/>
        </w:rPr>
        <w:t>.</w:t>
      </w:r>
      <w:r w:rsidR="00D10394">
        <w:rPr>
          <w:rStyle w:val="PhDLegendaFigurasCarter"/>
          <w:noProof/>
        </w:rPr>
        <w:t>1</w:t>
      </w:r>
      <w:r w:rsidR="001E3E77">
        <w:rPr>
          <w:highlight w:val="yellow"/>
        </w:rPr>
        <w:fldChar w:fldCharType="end"/>
      </w:r>
      <w:r w:rsidR="001E3E77" w:rsidRPr="00FA345D">
        <w:t>, é apresentado o diagrama geral das principais interações do DWR. Considere</w:t>
      </w:r>
      <w:r w:rsidR="001E3E77">
        <w:noBreakHyphen/>
      </w:r>
      <w:r w:rsidR="001E3E77" w:rsidRPr="00FA345D">
        <w:t>se o operador como o responsável pelo DWR e o utilizador como a pessoa à qual se destinam os bens.</w:t>
      </w:r>
    </w:p>
    <w:p w14:paraId="4B860B24" w14:textId="3819C420" w:rsidR="001E3E77" w:rsidRDefault="009113E8" w:rsidP="009113E8">
      <w:pPr>
        <w:pStyle w:val="PhDFigura"/>
      </w:pPr>
      <w:r w:rsidRPr="009113E8">
        <w:rPr>
          <w:noProof/>
        </w:rPr>
        <w:drawing>
          <wp:inline distT="0" distB="0" distL="0" distR="0" wp14:anchorId="3ECC37C0" wp14:editId="532B1D8E">
            <wp:extent cx="5755640" cy="3811905"/>
            <wp:effectExtent l="0" t="0" r="0" b="0"/>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55640" cy="3811905"/>
                    </a:xfrm>
                    <a:prstGeom prst="rect">
                      <a:avLst/>
                    </a:prstGeom>
                    <a:noFill/>
                    <a:ln>
                      <a:noFill/>
                    </a:ln>
                  </pic:spPr>
                </pic:pic>
              </a:graphicData>
            </a:graphic>
          </wp:inline>
        </w:drawing>
      </w:r>
    </w:p>
    <w:p w14:paraId="3EF94DD7" w14:textId="29CA43A3" w:rsidR="00BA453D" w:rsidRDefault="001E3E77" w:rsidP="001E3E77">
      <w:pPr>
        <w:pStyle w:val="PhDLegendaFiguras"/>
      </w:pPr>
      <w:bookmarkStart w:id="35" w:name="_Ref74945104"/>
      <w:bookmarkStart w:id="36" w:name="_Toc75031139"/>
      <w:r w:rsidRPr="001E3E77">
        <w:rPr>
          <w:rStyle w:val="PhDLegendaFigurasCarter"/>
        </w:rPr>
        <w:t xml:space="preserve">Figura </w:t>
      </w:r>
      <w:r w:rsidR="00774C52">
        <w:rPr>
          <w:rStyle w:val="PhDLegendaFigurasCarter"/>
        </w:rPr>
        <w:fldChar w:fldCharType="begin"/>
      </w:r>
      <w:r w:rsidR="00774C52">
        <w:rPr>
          <w:rStyle w:val="PhDLegendaFigurasCarter"/>
        </w:rPr>
        <w:instrText xml:space="preserve"> STYLEREF 1 \s </w:instrText>
      </w:r>
      <w:r w:rsidR="00774C52">
        <w:rPr>
          <w:rStyle w:val="PhDLegendaFigurasCarter"/>
        </w:rPr>
        <w:fldChar w:fldCharType="separate"/>
      </w:r>
      <w:r w:rsidR="00774C52">
        <w:rPr>
          <w:rStyle w:val="PhDLegendaFigurasCarter"/>
          <w:noProof/>
        </w:rPr>
        <w:t>2</w:t>
      </w:r>
      <w:r w:rsidR="00774C52">
        <w:rPr>
          <w:rStyle w:val="PhDLegendaFigurasCarter"/>
        </w:rPr>
        <w:fldChar w:fldCharType="end"/>
      </w:r>
      <w:r w:rsidR="00774C52">
        <w:rPr>
          <w:rStyle w:val="PhDLegendaFigurasCarter"/>
        </w:rPr>
        <w:t>.</w:t>
      </w:r>
      <w:r w:rsidR="00774C52">
        <w:rPr>
          <w:rStyle w:val="PhDLegendaFigurasCarter"/>
        </w:rPr>
        <w:fldChar w:fldCharType="begin"/>
      </w:r>
      <w:r w:rsidR="00774C52">
        <w:rPr>
          <w:rStyle w:val="PhDLegendaFigurasCarter"/>
        </w:rPr>
        <w:instrText xml:space="preserve"> SEQ Figura \* ARABIC \s 1 </w:instrText>
      </w:r>
      <w:r w:rsidR="00774C52">
        <w:rPr>
          <w:rStyle w:val="PhDLegendaFigurasCarter"/>
        </w:rPr>
        <w:fldChar w:fldCharType="separate"/>
      </w:r>
      <w:r w:rsidR="00774C52">
        <w:rPr>
          <w:rStyle w:val="PhDLegendaFigurasCarter"/>
          <w:noProof/>
        </w:rPr>
        <w:t>1</w:t>
      </w:r>
      <w:r w:rsidR="00774C52">
        <w:rPr>
          <w:rStyle w:val="PhDLegendaFigurasCarter"/>
        </w:rPr>
        <w:fldChar w:fldCharType="end"/>
      </w:r>
      <w:bookmarkEnd w:id="35"/>
      <w:r w:rsidRPr="001E3E77">
        <w:rPr>
          <w:rStyle w:val="PhDLegendaFigurasCarter"/>
        </w:rPr>
        <w:t xml:space="preserve"> - Diagrama geral das principais interações no sistema</w:t>
      </w:r>
      <w:r>
        <w:t>.</w:t>
      </w:r>
      <w:bookmarkEnd w:id="36"/>
    </w:p>
    <w:p w14:paraId="71890E3C" w14:textId="0EA62C1B" w:rsidR="001E3E77" w:rsidRDefault="001E3E77" w:rsidP="001E3E77">
      <w:pPr>
        <w:pStyle w:val="PhDCorpo"/>
      </w:pPr>
      <w:r>
        <w:tab/>
        <w:t xml:space="preserve">O operador deve enviar instruções para o robô, via </w:t>
      </w:r>
      <w:r w:rsidRPr="001E52B6">
        <w:rPr>
          <w:i/>
          <w:iCs/>
          <w:highlight w:val="yellow"/>
        </w:rPr>
        <w:t>Bluetooth</w:t>
      </w:r>
      <w:r>
        <w:rPr>
          <w:i/>
          <w:iCs/>
        </w:rPr>
        <w:t xml:space="preserve">, </w:t>
      </w:r>
      <w:r w:rsidRPr="001E52B6">
        <w:rPr>
          <w:highlight w:val="cyan"/>
        </w:rPr>
        <w:t>(VER INTERAÇÃO COM O OPERADOR – APLICAÇÃO ???)</w:t>
      </w:r>
      <w:r>
        <w:t xml:space="preserve"> selecionando a rota que pretende que este efetue. Após isto, o operador pode iniciar o movimento do DWR, pressionando o botão de pressão presente na lateral </w:t>
      </w:r>
      <w:r w:rsidR="009113E8">
        <w:t>deste</w:t>
      </w:r>
      <w:r>
        <w:t>. Este botão também é usado pelo utilizador, que</w:t>
      </w:r>
      <w:r w:rsidR="004475F7">
        <w:t>,</w:t>
      </w:r>
      <w:r>
        <w:t xml:space="preserve"> depois de levantar os bens a si relativos, pode premi</w:t>
      </w:r>
      <w:r w:rsidR="004475F7">
        <w:t>-lo</w:t>
      </w:r>
      <w:r w:rsidR="009113E8">
        <w:t xml:space="preserve">, permitindo </w:t>
      </w:r>
      <w:r w:rsidR="004475F7">
        <w:t>ao</w:t>
      </w:r>
      <w:r w:rsidR="009113E8">
        <w:t xml:space="preserve"> robô </w:t>
      </w:r>
      <w:r>
        <w:t xml:space="preserve">continuar o seu percurso. Além disso, o DWR envia informações para o operador, de modo que este possa monitorizar o seu estado de funcionamento. </w:t>
      </w:r>
    </w:p>
    <w:p w14:paraId="31F4028B" w14:textId="651A491D" w:rsidR="001E3E77" w:rsidRDefault="001E3E77" w:rsidP="001E3E77">
      <w:pPr>
        <w:pStyle w:val="PhDCorpo"/>
      </w:pPr>
      <w:r>
        <w:tab/>
      </w:r>
      <w:commentRangeStart w:id="37"/>
      <w:r w:rsidRPr="00B168A6">
        <w:rPr>
          <w:highlight w:val="yellow"/>
        </w:rPr>
        <w:t>O DWR é estruturado em diferentes blocos. Os blocos de comunicação e botão permitem a interação entre o robô e o operador</w:t>
      </w:r>
      <w:r w:rsidR="009113E8">
        <w:rPr>
          <w:highlight w:val="yellow"/>
        </w:rPr>
        <w:t xml:space="preserve"> </w:t>
      </w:r>
      <w:r w:rsidRPr="00B168A6">
        <w:rPr>
          <w:highlight w:val="yellow"/>
        </w:rPr>
        <w:t>/ utilizador.</w:t>
      </w:r>
      <w:r>
        <w:t xml:space="preserve"> </w:t>
      </w:r>
      <w:commentRangeEnd w:id="37"/>
      <w:r w:rsidR="003E6EC3">
        <w:rPr>
          <w:rStyle w:val="Refdecomentrio"/>
          <w:rFonts w:eastAsia="Times New Roman"/>
          <w:lang w:eastAsia="pt-PT"/>
        </w:rPr>
        <w:commentReference w:id="37"/>
      </w:r>
      <w:r>
        <w:t xml:space="preserve">Estes blocos relacionam-se com a lógica desenvolvida para controlar os estados do robô, </w:t>
      </w:r>
      <w:commentRangeStart w:id="38"/>
      <w:r>
        <w:t xml:space="preserve">tendo isso sido feito </w:t>
      </w:r>
      <w:commentRangeEnd w:id="38"/>
      <w:r w:rsidR="003E6EC3">
        <w:rPr>
          <w:rStyle w:val="Refdecomentrio"/>
          <w:rFonts w:eastAsia="Times New Roman"/>
          <w:lang w:eastAsia="pt-PT"/>
        </w:rPr>
        <w:commentReference w:id="38"/>
      </w:r>
      <w:r>
        <w:t xml:space="preserve">através de uma máquina de estados. Os diferentes estados de funcionamento do robô são, tal como apresentado na </w:t>
      </w:r>
      <w:r>
        <w:rPr>
          <w:highlight w:val="yellow"/>
        </w:rPr>
        <w:fldChar w:fldCharType="begin"/>
      </w:r>
      <w:r>
        <w:instrText xml:space="preserve"> REF _Ref74945104 \h </w:instrText>
      </w:r>
      <w:r>
        <w:rPr>
          <w:highlight w:val="yellow"/>
        </w:rPr>
      </w:r>
      <w:r>
        <w:rPr>
          <w:highlight w:val="yellow"/>
        </w:rPr>
        <w:fldChar w:fldCharType="separate"/>
      </w:r>
      <w:r w:rsidR="00D10394" w:rsidRPr="001E3E77">
        <w:rPr>
          <w:rStyle w:val="PhDLegendaFigurasCarter"/>
        </w:rPr>
        <w:t xml:space="preserve">Figura </w:t>
      </w:r>
      <w:r w:rsidR="00D10394">
        <w:rPr>
          <w:rStyle w:val="PhDLegendaFigurasCarter"/>
          <w:noProof/>
        </w:rPr>
        <w:t>2</w:t>
      </w:r>
      <w:r w:rsidR="00D10394">
        <w:rPr>
          <w:rStyle w:val="PhDLegendaFigurasCarter"/>
        </w:rPr>
        <w:t>.</w:t>
      </w:r>
      <w:r w:rsidR="00D10394">
        <w:rPr>
          <w:rStyle w:val="PhDLegendaFigurasCarter"/>
          <w:noProof/>
        </w:rPr>
        <w:t>1</w:t>
      </w:r>
      <w:r>
        <w:rPr>
          <w:highlight w:val="yellow"/>
        </w:rPr>
        <w:fldChar w:fldCharType="end"/>
      </w:r>
      <w:r>
        <w:t xml:space="preserve">, </w:t>
      </w:r>
      <w:r w:rsidRPr="00C73126">
        <w:t>S_STOPPED, S_RECEIVE, S_FLW_LINE, S_RD_RFID, S_NEXT_MOV, S_ROTATE e S_ERROR.</w:t>
      </w:r>
      <w:r>
        <w:t xml:space="preserve"> No estado S_STOPPED, </w:t>
      </w:r>
      <w:r w:rsidRPr="00C73126">
        <w:t>o DWR está parado à espera de algum estímulo</w:t>
      </w:r>
      <w:r>
        <w:t xml:space="preserve">. </w:t>
      </w:r>
      <w:r w:rsidRPr="00C73126">
        <w:t xml:space="preserve">O </w:t>
      </w:r>
      <w:r>
        <w:t xml:space="preserve">estado </w:t>
      </w:r>
      <w:r w:rsidRPr="00C73126">
        <w:t>S_RECEIVE dedica</w:t>
      </w:r>
      <w:r>
        <w:noBreakHyphen/>
      </w:r>
      <w:r w:rsidRPr="00C73126">
        <w:t xml:space="preserve">se à </w:t>
      </w:r>
      <w:r>
        <w:t xml:space="preserve">escolha </w:t>
      </w:r>
      <w:r w:rsidRPr="00C73126">
        <w:t>de novas rotas</w:t>
      </w:r>
      <w:r>
        <w:t xml:space="preserve">, através da </w:t>
      </w:r>
      <w:r w:rsidRPr="00C73126">
        <w:t xml:space="preserve">comunicação entre </w:t>
      </w:r>
      <w:r>
        <w:t>o</w:t>
      </w:r>
      <w:r w:rsidRPr="00C73126">
        <w:t xml:space="preserve"> </w:t>
      </w:r>
      <w:r>
        <w:t>operador</w:t>
      </w:r>
      <w:r w:rsidRPr="00C73126">
        <w:t xml:space="preserve"> e o robô.</w:t>
      </w:r>
      <w:r>
        <w:t xml:space="preserve"> O</w:t>
      </w:r>
      <w:r w:rsidRPr="00C73126">
        <w:t xml:space="preserve"> </w:t>
      </w:r>
      <w:r>
        <w:t xml:space="preserve">estado </w:t>
      </w:r>
      <w:r w:rsidRPr="00C73126">
        <w:t xml:space="preserve">S_FLW_LINE </w:t>
      </w:r>
      <w:r>
        <w:t xml:space="preserve">implementa o controlo do seguidor </w:t>
      </w:r>
      <w:r w:rsidRPr="00C73126">
        <w:t>de linha.</w:t>
      </w:r>
      <w:r>
        <w:t xml:space="preserve"> </w:t>
      </w:r>
      <w:r w:rsidRPr="006E2092">
        <w:t>O</w:t>
      </w:r>
      <w:r>
        <w:t xml:space="preserve"> estado</w:t>
      </w:r>
      <w:r w:rsidRPr="006E2092">
        <w:t xml:space="preserve"> S_RD_RFID é responsável pela leitura de um cartão RFID de identificação unívoca </w:t>
      </w:r>
      <w:commentRangeStart w:id="39"/>
      <w:r w:rsidRPr="006E2092">
        <w:t xml:space="preserve">para </w:t>
      </w:r>
      <w:commentRangeEnd w:id="39"/>
      <w:r w:rsidR="003E6EC3">
        <w:rPr>
          <w:rStyle w:val="Refdecomentrio"/>
          <w:rFonts w:eastAsia="Times New Roman"/>
          <w:lang w:eastAsia="pt-PT"/>
        </w:rPr>
        <w:commentReference w:id="39"/>
      </w:r>
      <w:r w:rsidRPr="006E2092">
        <w:t xml:space="preserve">cada </w:t>
      </w:r>
      <w:r>
        <w:t xml:space="preserve">quarto e </w:t>
      </w:r>
      <w:r w:rsidRPr="006E2092">
        <w:t>cruzamento.</w:t>
      </w:r>
      <w:r>
        <w:t xml:space="preserve"> </w:t>
      </w:r>
      <w:r w:rsidRPr="006E2092">
        <w:t>O</w:t>
      </w:r>
      <w:r>
        <w:t xml:space="preserve"> estado</w:t>
      </w:r>
      <w:r w:rsidRPr="006E2092">
        <w:t xml:space="preserve"> S_NEXT_MOV é um estado de decisão</w:t>
      </w:r>
      <w:r>
        <w:t>,</w:t>
      </w:r>
      <w:r w:rsidRPr="006E2092">
        <w:t xml:space="preserve"> responsável por </w:t>
      </w:r>
      <w:r>
        <w:t xml:space="preserve">fazer transitar o robô para um estado </w:t>
      </w:r>
      <w:r w:rsidRPr="006E2092">
        <w:t>que esteja de acordo com o percurso a realizar.</w:t>
      </w:r>
      <w:r>
        <w:t xml:space="preserve"> </w:t>
      </w:r>
      <w:r w:rsidRPr="00A24DC2">
        <w:t xml:space="preserve">O </w:t>
      </w:r>
      <w:r>
        <w:t xml:space="preserve">estado S_ROTATE executa o controlo da mudança de direção do robô. O estado </w:t>
      </w:r>
      <w:r w:rsidRPr="006E2092">
        <w:t xml:space="preserve">S_ERROR </w:t>
      </w:r>
      <w:r>
        <w:t>é o estado para o qual o robô transita aquando da ocorrência de um erro que comprometa o normal funcionamento do sistema, informando o operador do sucedido.</w:t>
      </w:r>
    </w:p>
    <w:p w14:paraId="3D3571EF" w14:textId="1C35A0AD" w:rsidR="001E3E77" w:rsidRDefault="001E3E77" w:rsidP="001E3E77">
      <w:pPr>
        <w:pStyle w:val="PhDCorpo"/>
      </w:pPr>
      <w:r>
        <w:tab/>
        <w:t xml:space="preserve">A camada de interação com o </w:t>
      </w:r>
      <w:r w:rsidRPr="00974255">
        <w:rPr>
          <w:i/>
          <w:iCs/>
        </w:rPr>
        <w:t>hardware</w:t>
      </w:r>
      <w:r>
        <w:t xml:space="preserve"> é composta por sensores e atuadores. As saídas dos sensores de obstáculos, de linha, de </w:t>
      </w:r>
      <w:commentRangeStart w:id="40"/>
      <w:r>
        <w:t>RFID</w:t>
      </w:r>
      <w:commentRangeEnd w:id="40"/>
      <w:r w:rsidR="00435FC5">
        <w:rPr>
          <w:rStyle w:val="Refdecomentrio"/>
          <w:rFonts w:eastAsia="Times New Roman"/>
          <w:lang w:eastAsia="pt-PT"/>
        </w:rPr>
        <w:commentReference w:id="40"/>
      </w:r>
      <w:r>
        <w:t xml:space="preserve"> e de </w:t>
      </w:r>
      <w:commentRangeStart w:id="41"/>
      <w:r>
        <w:t>cruz</w:t>
      </w:r>
      <w:commentRangeEnd w:id="41"/>
      <w:r w:rsidR="00435FC5">
        <w:rPr>
          <w:rStyle w:val="Refdecomentrio"/>
          <w:rFonts w:eastAsia="Times New Roman"/>
          <w:lang w:eastAsia="pt-PT"/>
        </w:rPr>
        <w:commentReference w:id="41"/>
      </w:r>
      <w:r>
        <w:t xml:space="preserve"> (sensor de paragem) são utilizadas nos estados S_STOPPED, </w:t>
      </w:r>
      <w:r w:rsidRPr="00C73126">
        <w:t>S_FLW_LINE, S_RD_RFID</w:t>
      </w:r>
      <w:r>
        <w:t xml:space="preserve"> e </w:t>
      </w:r>
      <w:r w:rsidRPr="00C73126">
        <w:t>S_ROTATE</w:t>
      </w:r>
      <w:r>
        <w:t xml:space="preserve">. Os atuadores, os motores, são controlados nos estados </w:t>
      </w:r>
      <w:r w:rsidRPr="00C73126">
        <w:t>S_FLW_LINE</w:t>
      </w:r>
      <w:r>
        <w:t xml:space="preserve"> e </w:t>
      </w:r>
      <w:r w:rsidRPr="00C73126">
        <w:t>S_ROTATE</w:t>
      </w:r>
      <w:r>
        <w:t xml:space="preserve">. </w:t>
      </w:r>
    </w:p>
    <w:p w14:paraId="7399EE48" w14:textId="22A8D721" w:rsidR="00740EB7" w:rsidRDefault="00867431" w:rsidP="00740EB7">
      <w:pPr>
        <w:pStyle w:val="Ttulo2"/>
        <w:rPr>
          <w:rFonts w:ascii="NewsGotT" w:hAnsi="NewsGotT"/>
        </w:rPr>
      </w:pPr>
      <w:bookmarkStart w:id="42" w:name="_Toc75031099"/>
      <w:r>
        <w:rPr>
          <w:rFonts w:ascii="NewsGotT" w:hAnsi="NewsGotT"/>
        </w:rPr>
        <w:t>Sensores</w:t>
      </w:r>
      <w:bookmarkEnd w:id="42"/>
    </w:p>
    <w:p w14:paraId="58A854D7" w14:textId="66564C62" w:rsidR="001E3E77" w:rsidRDefault="001E3E77" w:rsidP="001E3E77">
      <w:pPr>
        <w:pStyle w:val="PhDCorpo"/>
      </w:pPr>
      <w:r>
        <w:tab/>
      </w:r>
      <w:r w:rsidRPr="00441B62">
        <w:t xml:space="preserve">Um sensor é um dispositivo que responde a um estímulo </w:t>
      </w:r>
      <w:r>
        <w:t xml:space="preserve">do ambiente, </w:t>
      </w:r>
      <w:r w:rsidRPr="00441B62">
        <w:t>físico ou químico</w:t>
      </w:r>
      <w:r>
        <w:t>,</w:t>
      </w:r>
      <w:r w:rsidRPr="00441B62">
        <w:t xml:space="preserve"> produzindo um sinal que pode ser transformado </w:t>
      </w:r>
      <w:r>
        <w:t>n</w:t>
      </w:r>
      <w:r w:rsidRPr="00441B62">
        <w:t>outra grandeza física para fins de medição</w:t>
      </w:r>
      <w:r>
        <w:t xml:space="preserve">. </w:t>
      </w:r>
    </w:p>
    <w:p w14:paraId="4251CFC0" w14:textId="7C9DD956" w:rsidR="00031108" w:rsidRPr="00031108" w:rsidRDefault="001E3E77" w:rsidP="00031108">
      <w:pPr>
        <w:pStyle w:val="PhDCorpo"/>
      </w:pPr>
      <w:r>
        <w:tab/>
        <w:t xml:space="preserve">Para o DWR, foram usados sensores infravermelhos, que </w:t>
      </w:r>
      <w:r w:rsidRPr="000F62DA">
        <w:t>são muito utilizados</w:t>
      </w:r>
      <w:r>
        <w:t xml:space="preserve"> em aplicações que envolvem leitura e deteção de proximidade. Estes usam a </w:t>
      </w:r>
      <w:r w:rsidRPr="000F62DA">
        <w:t>luz infravermelha,</w:t>
      </w:r>
      <w:r>
        <w:t xml:space="preserve"> que é </w:t>
      </w:r>
      <w:r w:rsidRPr="000F62DA">
        <w:t>uma radiação eletromagnética</w:t>
      </w:r>
      <w:r>
        <w:t xml:space="preserve">, de </w:t>
      </w:r>
      <w:r w:rsidRPr="000F62DA">
        <w:t>baixa frequência</w:t>
      </w:r>
      <w:commentRangeStart w:id="43"/>
      <w:r w:rsidRPr="000F62DA">
        <w:t xml:space="preserve">, </w:t>
      </w:r>
      <w:r>
        <w:t xml:space="preserve">estando abaixo do </w:t>
      </w:r>
      <w:r w:rsidRPr="000F62DA">
        <w:t xml:space="preserve">espetro eletromagnético da </w:t>
      </w:r>
      <w:r>
        <w:t xml:space="preserve">luz visível </w:t>
      </w:r>
      <w:r>
        <w:rPr>
          <w:highlight w:val="yellow"/>
        </w:rPr>
        <w:t>ao</w:t>
      </w:r>
      <w:r w:rsidRPr="00022BA0">
        <w:rPr>
          <w:highlight w:val="yellow"/>
        </w:rPr>
        <w:t xml:space="preserve"> olho humano</w:t>
      </w:r>
      <w:r>
        <w:t>.</w:t>
      </w:r>
      <w:commentRangeEnd w:id="43"/>
      <w:r w:rsidR="00435FC5">
        <w:rPr>
          <w:rStyle w:val="Refdecomentrio"/>
          <w:rFonts w:eastAsia="Times New Roman"/>
          <w:lang w:eastAsia="pt-PT"/>
        </w:rPr>
        <w:commentReference w:id="43"/>
      </w:r>
      <w:r>
        <w:t xml:space="preserve"> </w:t>
      </w:r>
      <w:r w:rsidRPr="00A42CDC">
        <w:t xml:space="preserve">Este tipo de sensores </w:t>
      </w:r>
      <w:r>
        <w:t>fazem a sua leitura</w:t>
      </w:r>
      <w:r w:rsidRPr="00A42CDC">
        <w:t xml:space="preserve"> através da utilização de um emissor, normalmente, laser ou LED, e um recetor fotoelétrico, que contém um elemento optoelétrico, como</w:t>
      </w:r>
      <w:r w:rsidR="00435FC5">
        <w:t>,</w:t>
      </w:r>
      <w:r w:rsidRPr="00A42CDC">
        <w:t xml:space="preserve"> por exemplo um fotodíodo ou um fototransístor. Este recetor fotoelétrico deteta a luz vinda do emissor e converte a intensidade da luz recebida num sinal elétrico em tensão.</w:t>
      </w:r>
      <w:r>
        <w:t xml:space="preserve"> Perante as características acima enumeradas, os sensores infravermelhos podem ser usados para implementar sensores de obstáculos e sensores </w:t>
      </w:r>
      <w:commentRangeStart w:id="44"/>
      <w:r w:rsidRPr="00022BA0">
        <w:rPr>
          <w:highlight w:val="yellow"/>
        </w:rPr>
        <w:t>leitores</w:t>
      </w:r>
      <w:commentRangeEnd w:id="44"/>
      <w:r w:rsidR="005846C3">
        <w:rPr>
          <w:rStyle w:val="Refdecomentrio"/>
          <w:rFonts w:eastAsia="Times New Roman"/>
          <w:lang w:eastAsia="pt-PT"/>
        </w:rPr>
        <w:commentReference w:id="44"/>
      </w:r>
      <w:r>
        <w:t xml:space="preserve"> de linha.</w:t>
      </w:r>
    </w:p>
    <w:p w14:paraId="4D9B22F0" w14:textId="579BCC85" w:rsidR="00AB55AB" w:rsidRDefault="00B63221" w:rsidP="00AB55AB">
      <w:pPr>
        <w:pStyle w:val="Ttulo3"/>
        <w:numPr>
          <w:ilvl w:val="2"/>
          <w:numId w:val="23"/>
        </w:numPr>
        <w:rPr>
          <w:rFonts w:ascii="NewsGotT" w:hAnsi="NewsGotT"/>
        </w:rPr>
      </w:pPr>
      <w:bookmarkStart w:id="45" w:name="_Toc75031100"/>
      <w:proofErr w:type="spellStart"/>
      <w:r w:rsidRPr="00B63221">
        <w:rPr>
          <w:rFonts w:ascii="NewsGotT" w:hAnsi="NewsGotT"/>
          <w:i/>
          <w:iCs/>
        </w:rPr>
        <w:t>Array</w:t>
      </w:r>
      <w:proofErr w:type="spellEnd"/>
      <w:r>
        <w:rPr>
          <w:rFonts w:ascii="NewsGotT" w:hAnsi="NewsGotT"/>
        </w:rPr>
        <w:t xml:space="preserve"> de Sensores de reflexão</w:t>
      </w:r>
      <w:bookmarkEnd w:id="45"/>
    </w:p>
    <w:p w14:paraId="59D6587C" w14:textId="62182E5B" w:rsidR="004D4545" w:rsidRPr="005D6103" w:rsidRDefault="005846C3" w:rsidP="005846C3">
      <w:pPr>
        <w:pStyle w:val="PhDCorpo"/>
      </w:pPr>
      <w:r>
        <w:tab/>
        <w:t>Com o objetivo de o</w:t>
      </w:r>
      <w:r w:rsidR="004D4545" w:rsidRPr="002D6D35">
        <w:t xml:space="preserve"> </w:t>
      </w:r>
      <w:r w:rsidR="004D4545">
        <w:t>D</w:t>
      </w:r>
      <w:r w:rsidR="004D4545" w:rsidRPr="002D6D35">
        <w:t xml:space="preserve">WR seguir a linha escolheu-se o </w:t>
      </w:r>
      <w:proofErr w:type="spellStart"/>
      <w:r w:rsidR="004D4545" w:rsidRPr="002D6D35">
        <w:rPr>
          <w:i/>
          <w:iCs/>
        </w:rPr>
        <w:t>array</w:t>
      </w:r>
      <w:proofErr w:type="spellEnd"/>
      <w:r w:rsidR="004D4545" w:rsidRPr="002D6D35">
        <w:t xml:space="preserve"> de sensores QTR-8A, </w:t>
      </w:r>
      <w:r w:rsidR="004D4545">
        <w:t xml:space="preserve">apresentado na </w:t>
      </w:r>
      <w:r w:rsidR="004D4545">
        <w:fldChar w:fldCharType="begin"/>
      </w:r>
      <w:r w:rsidR="004D4545">
        <w:instrText xml:space="preserve"> REF _Ref63712544 \h </w:instrText>
      </w:r>
      <w:r w:rsidR="004D4545">
        <w:fldChar w:fldCharType="separate"/>
      </w:r>
      <w:r w:rsidR="00D10394">
        <w:t xml:space="preserve">Figura </w:t>
      </w:r>
      <w:r w:rsidR="00D10394">
        <w:rPr>
          <w:noProof/>
        </w:rPr>
        <w:t>2</w:t>
      </w:r>
      <w:r w:rsidR="00D10394">
        <w:t>.</w:t>
      </w:r>
      <w:r w:rsidR="00D10394">
        <w:rPr>
          <w:noProof/>
        </w:rPr>
        <w:t>2</w:t>
      </w:r>
      <w:r w:rsidR="004D4545">
        <w:fldChar w:fldCharType="end"/>
      </w:r>
      <w:r w:rsidR="004D4545" w:rsidRPr="002D6D35">
        <w:t xml:space="preserve">. Este </w:t>
      </w:r>
      <w:r w:rsidR="004D4545">
        <w:t>pode ser</w:t>
      </w:r>
      <w:r w:rsidR="004D4545" w:rsidRPr="002D6D35">
        <w:t xml:space="preserve"> alimentado com </w:t>
      </w:r>
      <w:r w:rsidR="004D4545">
        <w:t xml:space="preserve">3,3 </w:t>
      </w:r>
      <w:r w:rsidR="004D4545" w:rsidRPr="002D6D35">
        <w:t xml:space="preserve">V </w:t>
      </w:r>
      <w:r w:rsidR="004D4545">
        <w:t>ou 5 V e</w:t>
      </w:r>
      <w:r w:rsidR="004D4545" w:rsidRPr="002D6D35">
        <w:t xml:space="preserve"> te</w:t>
      </w:r>
      <w:r w:rsidR="004D4545">
        <w:t>m oito sensores analógicos que apresentam na sua saída um valor de tensão compreendido entre 0 V e o valor de alimentação. S</w:t>
      </w:r>
      <w:r w:rsidR="004D4545" w:rsidRPr="00D57810">
        <w:t>obre uma superfície branca</w:t>
      </w:r>
      <w:r w:rsidR="004D4545">
        <w:t>,</w:t>
      </w:r>
      <w:r w:rsidR="004D4545" w:rsidRPr="00D57810">
        <w:t xml:space="preserve"> os sensores medem</w:t>
      </w:r>
      <w:r w:rsidR="004D4545">
        <w:t xml:space="preserve"> uma tensão de</w:t>
      </w:r>
      <w:r w:rsidR="004D4545" w:rsidRPr="00D57810">
        <w:t>, aproximadamente, 0 V. Já quando se encontra</w:t>
      </w:r>
      <w:r w:rsidR="004D4545">
        <w:t>m</w:t>
      </w:r>
      <w:r w:rsidR="004D4545" w:rsidRPr="00D57810">
        <w:t xml:space="preserve"> sobre uma superfície preta</w:t>
      </w:r>
      <w:r w:rsidR="004D4545">
        <w:t>,</w:t>
      </w:r>
      <w:r w:rsidR="004D4545" w:rsidRPr="00D57810">
        <w:t xml:space="preserve"> os sensores medem</w:t>
      </w:r>
      <w:r w:rsidR="004D4545">
        <w:t xml:space="preserve"> uma tensão de</w:t>
      </w:r>
      <w:r w:rsidR="004D4545" w:rsidRPr="00D57810">
        <w:t xml:space="preserve">, sensivelmente, </w:t>
      </w:r>
      <w:r w:rsidR="004D4545">
        <w:t>3,3</w:t>
      </w:r>
      <w:r w:rsidR="004D4545" w:rsidRPr="00D57810">
        <w:t xml:space="preserve"> V. </w:t>
      </w:r>
      <w:r w:rsidR="004D4545">
        <w:t>Para as</w:t>
      </w:r>
      <w:r w:rsidR="004D4545" w:rsidRPr="00D57810">
        <w:t xml:space="preserve"> restantes cores</w:t>
      </w:r>
      <w:r w:rsidR="004D4545">
        <w:t>,</w:t>
      </w:r>
      <w:r w:rsidR="004D4545" w:rsidRPr="00D57810">
        <w:t xml:space="preserve"> os sensores apresentam </w:t>
      </w:r>
      <w:r w:rsidR="004D4545">
        <w:t>tensões</w:t>
      </w:r>
      <w:r w:rsidR="004D4545" w:rsidRPr="00D57810">
        <w:t xml:space="preserve"> entre estas duas gamas.</w:t>
      </w:r>
      <w:r w:rsidR="004D4545">
        <w:t xml:space="preserve"> </w:t>
      </w:r>
      <w:commentRangeStart w:id="46"/>
      <w:r w:rsidR="004D4545">
        <w:t xml:space="preserve">No contexto deste projeto, é indispensável a escolha de um </w:t>
      </w:r>
      <w:proofErr w:type="spellStart"/>
      <w:r w:rsidR="004D4545" w:rsidRPr="005E1C5E">
        <w:rPr>
          <w:i/>
          <w:iCs/>
        </w:rPr>
        <w:t>array</w:t>
      </w:r>
      <w:proofErr w:type="spellEnd"/>
      <w:r w:rsidR="004D4545">
        <w:t xml:space="preserve"> que produza na saída uma tensão máxima de 3,3 V, uma vez que este é o limite que os </w:t>
      </w:r>
      <w:proofErr w:type="spellStart"/>
      <w:r w:rsidR="004D4545">
        <w:rPr>
          <w:i/>
          <w:iCs/>
        </w:rPr>
        <w:t>analog</w:t>
      </w:r>
      <w:proofErr w:type="spellEnd"/>
      <w:r w:rsidR="004D4545">
        <w:rPr>
          <w:i/>
          <w:iCs/>
        </w:rPr>
        <w:t xml:space="preserve"> to digital </w:t>
      </w:r>
      <w:proofErr w:type="spellStart"/>
      <w:r w:rsidR="004D4545">
        <w:rPr>
          <w:i/>
          <w:iCs/>
        </w:rPr>
        <w:t>converters</w:t>
      </w:r>
      <w:proofErr w:type="spellEnd"/>
      <w:r w:rsidR="004D4545">
        <w:t xml:space="preserve"> (</w:t>
      </w:r>
      <w:proofErr w:type="spellStart"/>
      <w:r w:rsidR="004D4545">
        <w:t>ADCs</w:t>
      </w:r>
      <w:proofErr w:type="spellEnd"/>
      <w:r w:rsidR="004D4545">
        <w:t xml:space="preserve">) da </w:t>
      </w:r>
      <w:r w:rsidR="004D4545" w:rsidRPr="001658F0">
        <w:t>STM32F767ZI-</w:t>
      </w:r>
      <w:r w:rsidR="004D4545" w:rsidRPr="00826075">
        <w:t>NUCLEO</w:t>
      </w:r>
      <w:r w:rsidR="004D4545">
        <w:t>.</w:t>
      </w:r>
      <w:commentRangeEnd w:id="46"/>
      <w:r w:rsidR="004D4545">
        <w:rPr>
          <w:rStyle w:val="Refdecomentrio"/>
          <w:rFonts w:eastAsia="Times New Roman"/>
          <w:lang w:eastAsia="pt-PT"/>
        </w:rPr>
        <w:commentReference w:id="46"/>
      </w:r>
    </w:p>
    <w:p w14:paraId="0F0D6B76" w14:textId="77777777" w:rsidR="004D4545" w:rsidRDefault="004D4545" w:rsidP="004D4545">
      <w:pPr>
        <w:jc w:val="center"/>
      </w:pPr>
      <w:r>
        <w:rPr>
          <w:noProof/>
        </w:rPr>
        <w:drawing>
          <wp:inline distT="0" distB="0" distL="0" distR="0" wp14:anchorId="1C6590CD" wp14:editId="7F70C89C">
            <wp:extent cx="3399155" cy="744420"/>
            <wp:effectExtent l="0" t="0" r="0" b="0"/>
            <wp:docPr id="4" name="Imagem 4"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descr="Uma imagem com texto&#10;&#10;Descrição gerada automaticament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441719" cy="753742"/>
                    </a:xfrm>
                    <a:prstGeom prst="rect">
                      <a:avLst/>
                    </a:prstGeom>
                    <a:noFill/>
                  </pic:spPr>
                </pic:pic>
              </a:graphicData>
            </a:graphic>
          </wp:inline>
        </w:drawing>
      </w:r>
    </w:p>
    <w:p w14:paraId="10E03C40" w14:textId="530D5A63" w:rsidR="004D4545" w:rsidRDefault="004D4545" w:rsidP="004D4545">
      <w:pPr>
        <w:pStyle w:val="PhDLegendaFiguras"/>
      </w:pPr>
      <w:bookmarkStart w:id="47" w:name="_Ref63712544"/>
      <w:bookmarkStart w:id="48" w:name="_Toc75031140"/>
      <w:r>
        <w:t xml:space="preserve">Figura </w:t>
      </w:r>
      <w:fldSimple w:instr=" STYLEREF 1 \s ">
        <w:r w:rsidR="00774C52">
          <w:rPr>
            <w:noProof/>
          </w:rPr>
          <w:t>2</w:t>
        </w:r>
      </w:fldSimple>
      <w:r w:rsidR="00774C52">
        <w:t>.</w:t>
      </w:r>
      <w:fldSimple w:instr=" SEQ Figura \* ARABIC \s 1 ">
        <w:r w:rsidR="00774C52">
          <w:rPr>
            <w:noProof/>
          </w:rPr>
          <w:t>2</w:t>
        </w:r>
      </w:fldSimple>
      <w:bookmarkEnd w:id="47"/>
      <w:r>
        <w:t xml:space="preserve"> - </w:t>
      </w:r>
      <w:proofErr w:type="spellStart"/>
      <w:r w:rsidRPr="00B014FA">
        <w:rPr>
          <w:i/>
          <w:iCs/>
        </w:rPr>
        <w:t>Array</w:t>
      </w:r>
      <w:proofErr w:type="spellEnd"/>
      <w:r w:rsidRPr="006140DA">
        <w:t xml:space="preserve"> de sensores QTR-8</w:t>
      </w:r>
      <w:r>
        <w:t>A.</w:t>
      </w:r>
      <w:bookmarkEnd w:id="48"/>
    </w:p>
    <w:p w14:paraId="05742770" w14:textId="6E957025" w:rsidR="004D4545" w:rsidRPr="004C6471" w:rsidRDefault="004D4545" w:rsidP="004D4545">
      <w:pPr>
        <w:pStyle w:val="PhDCorpoTextoDepoisTabela"/>
      </w:pPr>
      <w:r>
        <w:tab/>
      </w:r>
      <w:r w:rsidRPr="00D57810">
        <w:t xml:space="preserve">A </w:t>
      </w:r>
      <w:r w:rsidRPr="00D57810">
        <w:fldChar w:fldCharType="begin"/>
      </w:r>
      <w:r w:rsidRPr="00D57810">
        <w:instrText xml:space="preserve"> REF _Ref63714550 \h </w:instrText>
      </w:r>
      <w:r>
        <w:instrText xml:space="preserve"> \* MERGEFORMAT </w:instrText>
      </w:r>
      <w:r w:rsidRPr="00D57810">
        <w:fldChar w:fldCharType="separate"/>
      </w:r>
      <w:r w:rsidR="00D10394">
        <w:t>Tabela 2.1</w:t>
      </w:r>
      <w:r w:rsidRPr="00D57810">
        <w:fldChar w:fldCharType="end"/>
      </w:r>
      <w:r>
        <w:t xml:space="preserve"> </w:t>
      </w:r>
      <w:r w:rsidRPr="00BA169B">
        <w:t>apresenta a finalidade dos sensores do QTR-8A</w:t>
      </w:r>
      <w:r>
        <w:t xml:space="preserve"> nos circuitos do DWR.</w:t>
      </w:r>
    </w:p>
    <w:p w14:paraId="5419B267" w14:textId="7E87D4DC" w:rsidR="004D4545" w:rsidRDefault="004D4545" w:rsidP="004D4545">
      <w:pPr>
        <w:pStyle w:val="PhDLegendaTabela"/>
      </w:pPr>
      <w:bookmarkStart w:id="49" w:name="_Ref63714550"/>
      <w:bookmarkStart w:id="50" w:name="_Toc75031178"/>
      <w:r>
        <w:t xml:space="preserve">Tabela </w:t>
      </w:r>
      <w:fldSimple w:instr=" STYLEREF 1 \s ">
        <w:r w:rsidR="00D10394">
          <w:rPr>
            <w:noProof/>
          </w:rPr>
          <w:t>2</w:t>
        </w:r>
      </w:fldSimple>
      <w:r w:rsidR="00546D28">
        <w:t>.</w:t>
      </w:r>
      <w:fldSimple w:instr=" SEQ Tabela \* ARABIC \s 1 ">
        <w:r w:rsidR="00D10394">
          <w:rPr>
            <w:noProof/>
          </w:rPr>
          <w:t>1</w:t>
        </w:r>
      </w:fldSimple>
      <w:bookmarkEnd w:id="49"/>
      <w:r>
        <w:t xml:space="preserve"> - Sensores e sua utilização.</w:t>
      </w:r>
      <w:bookmarkEnd w:id="50"/>
    </w:p>
    <w:tbl>
      <w:tblPr>
        <w:tblStyle w:val="SimplesTabela1"/>
        <w:tblW w:w="0" w:type="auto"/>
        <w:tblLook w:val="0400" w:firstRow="0" w:lastRow="0" w:firstColumn="0" w:lastColumn="0" w:noHBand="0" w:noVBand="1"/>
      </w:tblPr>
      <w:tblGrid>
        <w:gridCol w:w="1245"/>
        <w:gridCol w:w="1072"/>
        <w:gridCol w:w="1103"/>
        <w:gridCol w:w="1094"/>
        <w:gridCol w:w="1126"/>
        <w:gridCol w:w="1104"/>
        <w:gridCol w:w="1073"/>
        <w:gridCol w:w="1244"/>
      </w:tblGrid>
      <w:tr w:rsidR="004D4545" w14:paraId="2878B6A2" w14:textId="77777777" w:rsidTr="00501346">
        <w:trPr>
          <w:cnfStyle w:val="000000100000" w:firstRow="0" w:lastRow="0" w:firstColumn="0" w:lastColumn="0" w:oddVBand="0" w:evenVBand="0" w:oddHBand="1" w:evenHBand="0" w:firstRowFirstColumn="0" w:firstRowLastColumn="0" w:lastRowFirstColumn="0" w:lastRowLastColumn="0"/>
        </w:trPr>
        <w:tc>
          <w:tcPr>
            <w:tcW w:w="1132" w:type="dxa"/>
            <w:vAlign w:val="center"/>
          </w:tcPr>
          <w:p w14:paraId="78DDF487" w14:textId="77777777" w:rsidR="004D4545" w:rsidRPr="00D57810" w:rsidRDefault="004D4545" w:rsidP="00501346">
            <w:pPr>
              <w:pStyle w:val="PhDCorpo"/>
              <w:spacing w:after="0"/>
              <w:jc w:val="center"/>
              <w:rPr>
                <w:b/>
                <w:bCs/>
              </w:rPr>
            </w:pPr>
            <w:r w:rsidRPr="00D57810">
              <w:rPr>
                <w:b/>
                <w:bCs/>
              </w:rPr>
              <w:t>Sensor 1</w:t>
            </w:r>
          </w:p>
        </w:tc>
        <w:tc>
          <w:tcPr>
            <w:tcW w:w="1132" w:type="dxa"/>
            <w:vAlign w:val="center"/>
          </w:tcPr>
          <w:p w14:paraId="75FADA72" w14:textId="77777777" w:rsidR="004D4545" w:rsidRPr="00D57810" w:rsidRDefault="004D4545" w:rsidP="00501346">
            <w:pPr>
              <w:pStyle w:val="PhDCorpo"/>
              <w:spacing w:after="0"/>
              <w:jc w:val="center"/>
              <w:rPr>
                <w:b/>
                <w:bCs/>
              </w:rPr>
            </w:pPr>
            <w:r w:rsidRPr="00D57810">
              <w:rPr>
                <w:b/>
                <w:bCs/>
              </w:rPr>
              <w:t>Sensor 2</w:t>
            </w:r>
          </w:p>
        </w:tc>
        <w:tc>
          <w:tcPr>
            <w:tcW w:w="1132" w:type="dxa"/>
            <w:vAlign w:val="center"/>
          </w:tcPr>
          <w:p w14:paraId="339B4DE9" w14:textId="77777777" w:rsidR="004D4545" w:rsidRPr="00D57810" w:rsidRDefault="004D4545" w:rsidP="00501346">
            <w:pPr>
              <w:pStyle w:val="PhDCorpo"/>
              <w:spacing w:after="0"/>
              <w:jc w:val="center"/>
              <w:rPr>
                <w:b/>
                <w:bCs/>
              </w:rPr>
            </w:pPr>
            <w:r w:rsidRPr="00D57810">
              <w:rPr>
                <w:b/>
                <w:bCs/>
              </w:rPr>
              <w:t>Sensor 3</w:t>
            </w:r>
          </w:p>
        </w:tc>
        <w:tc>
          <w:tcPr>
            <w:tcW w:w="1133" w:type="dxa"/>
            <w:vAlign w:val="center"/>
          </w:tcPr>
          <w:p w14:paraId="6808BF48" w14:textId="77777777" w:rsidR="004D4545" w:rsidRPr="00D57810" w:rsidRDefault="004D4545" w:rsidP="00501346">
            <w:pPr>
              <w:pStyle w:val="PhDCorpo"/>
              <w:spacing w:after="0"/>
              <w:jc w:val="center"/>
              <w:rPr>
                <w:b/>
                <w:bCs/>
              </w:rPr>
            </w:pPr>
            <w:r w:rsidRPr="00D57810">
              <w:rPr>
                <w:b/>
                <w:bCs/>
              </w:rPr>
              <w:t>Sensor 4</w:t>
            </w:r>
          </w:p>
        </w:tc>
        <w:tc>
          <w:tcPr>
            <w:tcW w:w="1133" w:type="dxa"/>
            <w:vAlign w:val="center"/>
          </w:tcPr>
          <w:p w14:paraId="329F0C9E" w14:textId="77777777" w:rsidR="004D4545" w:rsidRPr="00D57810" w:rsidRDefault="004D4545" w:rsidP="00501346">
            <w:pPr>
              <w:pStyle w:val="PhDCorpo"/>
              <w:spacing w:after="0"/>
              <w:jc w:val="center"/>
              <w:rPr>
                <w:b/>
                <w:bCs/>
              </w:rPr>
            </w:pPr>
            <w:r w:rsidRPr="00D57810">
              <w:rPr>
                <w:b/>
                <w:bCs/>
              </w:rPr>
              <w:t>Sensor 5</w:t>
            </w:r>
          </w:p>
        </w:tc>
        <w:tc>
          <w:tcPr>
            <w:tcW w:w="1133" w:type="dxa"/>
            <w:vAlign w:val="center"/>
          </w:tcPr>
          <w:p w14:paraId="1AB3CC9D" w14:textId="77777777" w:rsidR="004D4545" w:rsidRPr="00D57810" w:rsidRDefault="004D4545" w:rsidP="00501346">
            <w:pPr>
              <w:pStyle w:val="PhDCorpo"/>
              <w:spacing w:after="0"/>
              <w:jc w:val="center"/>
              <w:rPr>
                <w:b/>
                <w:bCs/>
              </w:rPr>
            </w:pPr>
            <w:r w:rsidRPr="00D57810">
              <w:rPr>
                <w:b/>
                <w:bCs/>
              </w:rPr>
              <w:t>Sensor 6</w:t>
            </w:r>
          </w:p>
        </w:tc>
        <w:tc>
          <w:tcPr>
            <w:tcW w:w="1133" w:type="dxa"/>
            <w:vAlign w:val="center"/>
          </w:tcPr>
          <w:p w14:paraId="7EBD53E3" w14:textId="77777777" w:rsidR="004D4545" w:rsidRPr="00D57810" w:rsidRDefault="004D4545" w:rsidP="00501346">
            <w:pPr>
              <w:pStyle w:val="PhDCorpo"/>
              <w:spacing w:after="0"/>
              <w:jc w:val="center"/>
              <w:rPr>
                <w:b/>
                <w:bCs/>
              </w:rPr>
            </w:pPr>
            <w:r w:rsidRPr="00D57810">
              <w:rPr>
                <w:b/>
                <w:bCs/>
              </w:rPr>
              <w:t>Sensor 7</w:t>
            </w:r>
          </w:p>
        </w:tc>
        <w:tc>
          <w:tcPr>
            <w:tcW w:w="1133" w:type="dxa"/>
            <w:vAlign w:val="center"/>
          </w:tcPr>
          <w:p w14:paraId="404815CA" w14:textId="77777777" w:rsidR="004D4545" w:rsidRPr="00D57810" w:rsidRDefault="004D4545" w:rsidP="00501346">
            <w:pPr>
              <w:pStyle w:val="PhDCorpo"/>
              <w:spacing w:after="0"/>
              <w:jc w:val="center"/>
              <w:rPr>
                <w:b/>
                <w:bCs/>
              </w:rPr>
            </w:pPr>
            <w:r w:rsidRPr="00D57810">
              <w:rPr>
                <w:b/>
                <w:bCs/>
              </w:rPr>
              <w:t>Sensor 8</w:t>
            </w:r>
          </w:p>
        </w:tc>
      </w:tr>
      <w:tr w:rsidR="004D4545" w14:paraId="4BB93CFD" w14:textId="77777777" w:rsidTr="00501346">
        <w:tc>
          <w:tcPr>
            <w:tcW w:w="1132" w:type="dxa"/>
            <w:vAlign w:val="center"/>
          </w:tcPr>
          <w:p w14:paraId="3A032CEF" w14:textId="77777777" w:rsidR="004D4545" w:rsidRDefault="004D4545" w:rsidP="00501346">
            <w:pPr>
              <w:pStyle w:val="PhDCorpo"/>
              <w:spacing w:after="0"/>
              <w:jc w:val="center"/>
            </w:pPr>
            <w:r>
              <w:t>Deteção cruzamento /quarto</w:t>
            </w:r>
          </w:p>
        </w:tc>
        <w:tc>
          <w:tcPr>
            <w:tcW w:w="1132" w:type="dxa"/>
            <w:vAlign w:val="center"/>
          </w:tcPr>
          <w:p w14:paraId="26DF9CA0" w14:textId="77777777" w:rsidR="004D4545" w:rsidRDefault="004D4545" w:rsidP="00501346">
            <w:pPr>
              <w:pStyle w:val="PhDCorpo"/>
              <w:spacing w:after="0"/>
              <w:jc w:val="center"/>
            </w:pPr>
            <w:r>
              <w:t>-</w:t>
            </w:r>
          </w:p>
        </w:tc>
        <w:tc>
          <w:tcPr>
            <w:tcW w:w="1132" w:type="dxa"/>
            <w:vAlign w:val="center"/>
          </w:tcPr>
          <w:p w14:paraId="6B886AC2" w14:textId="77777777" w:rsidR="004D4545" w:rsidRDefault="004D4545" w:rsidP="00501346">
            <w:pPr>
              <w:pStyle w:val="PhDCorpo"/>
              <w:spacing w:after="0"/>
              <w:jc w:val="center"/>
            </w:pPr>
            <w:r>
              <w:t>Seguidor de linha</w:t>
            </w:r>
          </w:p>
        </w:tc>
        <w:tc>
          <w:tcPr>
            <w:tcW w:w="1133" w:type="dxa"/>
            <w:vAlign w:val="center"/>
          </w:tcPr>
          <w:p w14:paraId="6B747D00" w14:textId="22CC5492" w:rsidR="004D4545" w:rsidRDefault="001E3E77" w:rsidP="00501346">
            <w:pPr>
              <w:pStyle w:val="PhDCorpo"/>
              <w:spacing w:after="0"/>
              <w:jc w:val="center"/>
            </w:pPr>
            <w:commentRangeStart w:id="51"/>
            <w:r>
              <w:t>Deteção linha preta</w:t>
            </w:r>
          </w:p>
        </w:tc>
        <w:tc>
          <w:tcPr>
            <w:tcW w:w="1133" w:type="dxa"/>
            <w:vAlign w:val="center"/>
          </w:tcPr>
          <w:p w14:paraId="6EEC51D2" w14:textId="73B5339E" w:rsidR="004D4545" w:rsidRDefault="001E3E77" w:rsidP="00501346">
            <w:pPr>
              <w:pStyle w:val="PhDCorpo"/>
              <w:spacing w:after="0"/>
              <w:jc w:val="center"/>
            </w:pPr>
            <w:r>
              <w:t>Deteção linha preta</w:t>
            </w:r>
            <w:commentRangeEnd w:id="51"/>
            <w:r w:rsidR="005846C3">
              <w:rPr>
                <w:rStyle w:val="Refdecomentrio"/>
                <w:rFonts w:eastAsia="Times New Roman"/>
                <w:lang w:eastAsia="pt-PT"/>
              </w:rPr>
              <w:commentReference w:id="51"/>
            </w:r>
          </w:p>
        </w:tc>
        <w:tc>
          <w:tcPr>
            <w:tcW w:w="1133" w:type="dxa"/>
            <w:vAlign w:val="center"/>
          </w:tcPr>
          <w:p w14:paraId="7B0BE9FC" w14:textId="77777777" w:rsidR="004D4545" w:rsidRDefault="004D4545" w:rsidP="00501346">
            <w:pPr>
              <w:pStyle w:val="PhDCorpo"/>
              <w:spacing w:after="0"/>
              <w:jc w:val="center"/>
            </w:pPr>
            <w:r>
              <w:t>Seguidor de linha</w:t>
            </w:r>
          </w:p>
        </w:tc>
        <w:tc>
          <w:tcPr>
            <w:tcW w:w="1133" w:type="dxa"/>
            <w:vAlign w:val="center"/>
          </w:tcPr>
          <w:p w14:paraId="131C5CC4" w14:textId="77777777" w:rsidR="004D4545" w:rsidRDefault="004D4545" w:rsidP="00501346">
            <w:pPr>
              <w:pStyle w:val="PhDCorpo"/>
              <w:spacing w:after="0"/>
              <w:jc w:val="center"/>
            </w:pPr>
            <w:r>
              <w:t>-</w:t>
            </w:r>
          </w:p>
        </w:tc>
        <w:tc>
          <w:tcPr>
            <w:tcW w:w="1133" w:type="dxa"/>
            <w:vAlign w:val="center"/>
          </w:tcPr>
          <w:p w14:paraId="421F7430" w14:textId="77777777" w:rsidR="004D4545" w:rsidRDefault="004D4545" w:rsidP="00501346">
            <w:pPr>
              <w:pStyle w:val="PhDCorpo"/>
              <w:spacing w:after="0"/>
              <w:jc w:val="center"/>
            </w:pPr>
            <w:r>
              <w:t>Deteção cruzamento /quarto</w:t>
            </w:r>
          </w:p>
        </w:tc>
      </w:tr>
    </w:tbl>
    <w:p w14:paraId="0F01E702" w14:textId="77777777" w:rsidR="00031108" w:rsidRPr="00031108" w:rsidRDefault="00031108" w:rsidP="00031108">
      <w:pPr>
        <w:pStyle w:val="PhDCorpo"/>
      </w:pPr>
    </w:p>
    <w:p w14:paraId="21988780" w14:textId="315B0D7A" w:rsidR="00AB55AB" w:rsidRDefault="00B63221" w:rsidP="00AB55AB">
      <w:pPr>
        <w:pStyle w:val="Ttulo3"/>
        <w:numPr>
          <w:ilvl w:val="2"/>
          <w:numId w:val="23"/>
        </w:numPr>
        <w:rPr>
          <w:rFonts w:ascii="NewsGotT" w:hAnsi="NewsGotT"/>
        </w:rPr>
      </w:pPr>
      <w:bookmarkStart w:id="52" w:name="_Toc75031101"/>
      <w:r>
        <w:rPr>
          <w:rFonts w:ascii="NewsGotT" w:hAnsi="NewsGotT"/>
        </w:rPr>
        <w:t>Sensor de obstáculos</w:t>
      </w:r>
      <w:bookmarkEnd w:id="52"/>
    </w:p>
    <w:p w14:paraId="72ED4C2B" w14:textId="62145439" w:rsidR="001E3E77" w:rsidRPr="0089093E" w:rsidRDefault="001E3E77" w:rsidP="001E3E77">
      <w:pPr>
        <w:pStyle w:val="PhDCorpo"/>
      </w:pPr>
      <w:r>
        <w:tab/>
        <w:t xml:space="preserve">Face à aplicação do DWR, torna-se necessário implementar um sistema de deteção de obstáculos, de forma a evitar a colisão com eventuais objetos que impeçam a sua </w:t>
      </w:r>
      <w:commentRangeStart w:id="53"/>
      <w:r>
        <w:t>passagem</w:t>
      </w:r>
      <w:commentRangeEnd w:id="53"/>
      <w:r w:rsidR="005846C3">
        <w:rPr>
          <w:rStyle w:val="Refdecomentrio"/>
          <w:rFonts w:eastAsia="Times New Roman"/>
          <w:lang w:eastAsia="pt-PT"/>
        </w:rPr>
        <w:commentReference w:id="53"/>
      </w:r>
      <w:r>
        <w:t>. Para isso, utilizou-se o sensor de distância infravermelho [</w:t>
      </w:r>
      <w:proofErr w:type="spellStart"/>
      <w:r w:rsidRPr="00022BA0">
        <w:rPr>
          <w:highlight w:val="yellow"/>
        </w:rPr>
        <w:t>ref</w:t>
      </w:r>
      <w:proofErr w:type="spellEnd"/>
      <w:r>
        <w:t xml:space="preserve">] da fabricante SHARP. Este sensor permite medir distâncias a objetos entre 10 e 80 cm, tendo uma saída do tipo analógico. Assim, para esta aplicação, este sensor será usado como sensor de proximidade. </w:t>
      </w:r>
      <w:commentRangeStart w:id="54"/>
      <w:r>
        <w:t>Este pode ser alimentado com tensões entre 4,5 V e 5,5 V, tendo sido usada uma tensão de alimentação de 5 V.</w:t>
      </w:r>
      <w:commentRangeEnd w:id="54"/>
      <w:r w:rsidR="005846C3">
        <w:rPr>
          <w:rStyle w:val="Refdecomentrio"/>
          <w:rFonts w:eastAsia="Times New Roman"/>
          <w:lang w:eastAsia="pt-PT"/>
        </w:rPr>
        <w:commentReference w:id="54"/>
      </w:r>
    </w:p>
    <w:p w14:paraId="640DF020" w14:textId="77777777" w:rsidR="00031108" w:rsidRPr="00031108" w:rsidRDefault="00031108" w:rsidP="00031108">
      <w:pPr>
        <w:pStyle w:val="PhDCorpo"/>
      </w:pPr>
    </w:p>
    <w:p w14:paraId="49717E2C" w14:textId="05C1D817" w:rsidR="0063363F" w:rsidRDefault="00B63221" w:rsidP="001F4D18">
      <w:pPr>
        <w:pStyle w:val="Ttulo2"/>
        <w:rPr>
          <w:rFonts w:ascii="NewsGotT" w:hAnsi="NewsGotT"/>
        </w:rPr>
      </w:pPr>
      <w:bookmarkStart w:id="55" w:name="_Toc471578952"/>
      <w:bookmarkStart w:id="56" w:name="_Toc75031102"/>
      <w:bookmarkEnd w:id="55"/>
      <w:r>
        <w:rPr>
          <w:rFonts w:ascii="NewsGotT" w:hAnsi="NewsGotT"/>
        </w:rPr>
        <w:t>Driver</w:t>
      </w:r>
      <w:bookmarkEnd w:id="56"/>
    </w:p>
    <w:p w14:paraId="4606B446" w14:textId="540430BE" w:rsidR="004D4545" w:rsidRDefault="004D4545" w:rsidP="004D4545">
      <w:pPr>
        <w:pStyle w:val="PhDCorpo"/>
      </w:pPr>
      <w:r>
        <w:tab/>
        <w:t xml:space="preserve">Para controlo dos motores utilizou-se o módulo </w:t>
      </w:r>
      <w:r>
        <w:rPr>
          <w:i/>
          <w:iCs/>
        </w:rPr>
        <w:t xml:space="preserve">driver </w:t>
      </w:r>
      <w:r>
        <w:t xml:space="preserve">apresentado na </w:t>
      </w:r>
      <w:r w:rsidR="005846C3">
        <w:fldChar w:fldCharType="begin"/>
      </w:r>
      <w:r w:rsidR="005846C3">
        <w:instrText xml:space="preserve"> REF _Ref74949935 \h </w:instrText>
      </w:r>
      <w:r w:rsidR="005846C3">
        <w:fldChar w:fldCharType="separate"/>
      </w:r>
      <w:r w:rsidR="00D10394">
        <w:t xml:space="preserve">Figura </w:t>
      </w:r>
      <w:r w:rsidR="00D10394">
        <w:rPr>
          <w:noProof/>
        </w:rPr>
        <w:t>2</w:t>
      </w:r>
      <w:r w:rsidR="00D10394">
        <w:t>.</w:t>
      </w:r>
      <w:r w:rsidR="00D10394">
        <w:rPr>
          <w:noProof/>
        </w:rPr>
        <w:t>3</w:t>
      </w:r>
      <w:r w:rsidR="005846C3">
        <w:fldChar w:fldCharType="end"/>
      </w:r>
      <w:r>
        <w:t xml:space="preserve">. Este </w:t>
      </w:r>
      <w:r w:rsidRPr="00BA453D">
        <w:rPr>
          <w:i/>
          <w:iCs/>
        </w:rPr>
        <w:t>driver</w:t>
      </w:r>
      <w:r>
        <w:rPr>
          <w:i/>
          <w:iCs/>
        </w:rPr>
        <w:t xml:space="preserve"> </w:t>
      </w:r>
      <w:r>
        <w:t xml:space="preserve">possui seis </w:t>
      </w:r>
      <w:r w:rsidRPr="00C33CBF">
        <w:t>entradas</w:t>
      </w:r>
      <w:r>
        <w:t xml:space="preserve">, três para cada motor: os sinais de </w:t>
      </w:r>
      <w:r w:rsidRPr="00DD3BA0">
        <w:rPr>
          <w:i/>
          <w:iCs/>
        </w:rPr>
        <w:t>ENA</w:t>
      </w:r>
      <w:r>
        <w:t xml:space="preserve"> e </w:t>
      </w:r>
      <w:r w:rsidRPr="00DD3BA0">
        <w:rPr>
          <w:i/>
          <w:iCs/>
        </w:rPr>
        <w:t>ENB</w:t>
      </w:r>
      <w:r>
        <w:t xml:space="preserve"> permitem ativar ou desativar os motores, controlando as suas velocidades de rotação. Por sua vez, os sinais de </w:t>
      </w:r>
      <w:r w:rsidRPr="00DD3BA0">
        <w:rPr>
          <w:i/>
          <w:iCs/>
        </w:rPr>
        <w:t>IN1</w:t>
      </w:r>
      <w:r>
        <w:t xml:space="preserve">, </w:t>
      </w:r>
      <w:r w:rsidRPr="00DD3BA0">
        <w:rPr>
          <w:i/>
          <w:iCs/>
        </w:rPr>
        <w:t>IN2</w:t>
      </w:r>
      <w:r>
        <w:t xml:space="preserve">, </w:t>
      </w:r>
      <w:r w:rsidRPr="00DD3BA0">
        <w:rPr>
          <w:i/>
          <w:iCs/>
        </w:rPr>
        <w:t>IN3</w:t>
      </w:r>
      <w:r>
        <w:t xml:space="preserve"> e </w:t>
      </w:r>
      <w:r w:rsidRPr="00DD3BA0">
        <w:rPr>
          <w:i/>
          <w:iCs/>
        </w:rPr>
        <w:t>IN4</w:t>
      </w:r>
      <w:r>
        <w:t xml:space="preserve"> definem o modo de rotação de cada motor. Na </w:t>
      </w:r>
      <w:r>
        <w:fldChar w:fldCharType="begin"/>
      </w:r>
      <w:r>
        <w:instrText xml:space="preserve"> REF _Ref63718056 \h </w:instrText>
      </w:r>
      <w:r>
        <w:fldChar w:fldCharType="separate"/>
      </w:r>
      <w:r w:rsidR="00D10394">
        <w:t xml:space="preserve">Tabela </w:t>
      </w:r>
      <w:r w:rsidR="00D10394">
        <w:rPr>
          <w:noProof/>
        </w:rPr>
        <w:t>2</w:t>
      </w:r>
      <w:r w:rsidR="00D10394">
        <w:t>.</w:t>
      </w:r>
      <w:r w:rsidR="00D10394">
        <w:rPr>
          <w:noProof/>
        </w:rPr>
        <w:t>2</w:t>
      </w:r>
      <w:r>
        <w:fldChar w:fldCharType="end"/>
      </w:r>
      <w:r>
        <w:t xml:space="preserve"> encontra-se exemplificado o modo de operação do motor em função da combinação lógica dos sinais de entrada.</w:t>
      </w:r>
    </w:p>
    <w:p w14:paraId="0A3EAAA3" w14:textId="77777777" w:rsidR="004D4545" w:rsidRDefault="004D4545" w:rsidP="004D4545">
      <w:pPr>
        <w:pStyle w:val="PhDFigura"/>
      </w:pPr>
      <w:r w:rsidRPr="006A6AAA">
        <w:rPr>
          <w:noProof/>
        </w:rPr>
        <w:drawing>
          <wp:inline distT="0" distB="0" distL="0" distR="0" wp14:anchorId="45663EEF" wp14:editId="7E89311C">
            <wp:extent cx="3530600" cy="1687463"/>
            <wp:effectExtent l="0" t="0" r="0" b="8255"/>
            <wp:docPr id="82" name="Imagem 82" descr="Uma imagem com texto, eletrónic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m 9" descr="Uma imagem com texto, eletrónica&#10;&#10;Descrição gerada automaticament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570405" cy="1706488"/>
                    </a:xfrm>
                    <a:prstGeom prst="rect">
                      <a:avLst/>
                    </a:prstGeom>
                    <a:noFill/>
                  </pic:spPr>
                </pic:pic>
              </a:graphicData>
            </a:graphic>
          </wp:inline>
        </w:drawing>
      </w:r>
    </w:p>
    <w:p w14:paraId="2124F473" w14:textId="61C8000A" w:rsidR="004D4545" w:rsidRDefault="004D4545" w:rsidP="004D4545">
      <w:pPr>
        <w:pStyle w:val="PhDLegendaFiguras"/>
      </w:pPr>
      <w:bookmarkStart w:id="57" w:name="_Ref74949935"/>
      <w:bookmarkStart w:id="58" w:name="_Toc75031141"/>
      <w:r>
        <w:t xml:space="preserve">Figura </w:t>
      </w:r>
      <w:fldSimple w:instr=" STYLEREF 1 \s ">
        <w:r w:rsidR="00774C52">
          <w:rPr>
            <w:noProof/>
          </w:rPr>
          <w:t>2</w:t>
        </w:r>
      </w:fldSimple>
      <w:r w:rsidR="00774C52">
        <w:t>.</w:t>
      </w:r>
      <w:fldSimple w:instr=" SEQ Figura \* ARABIC \s 1 ">
        <w:r w:rsidR="00774C52">
          <w:rPr>
            <w:noProof/>
          </w:rPr>
          <w:t>3</w:t>
        </w:r>
      </w:fldSimple>
      <w:bookmarkEnd w:id="57"/>
      <w:r>
        <w:t xml:space="preserve"> - </w:t>
      </w:r>
      <w:r w:rsidRPr="00562C82">
        <w:t>Módulo Driver L298N</w:t>
      </w:r>
      <w:r>
        <w:t>.</w:t>
      </w:r>
      <w:bookmarkEnd w:id="58"/>
    </w:p>
    <w:p w14:paraId="0ED3AA61" w14:textId="08C65EF8" w:rsidR="004D4545" w:rsidRDefault="004D4545" w:rsidP="004D4545">
      <w:pPr>
        <w:pStyle w:val="PhDLegendaTabela"/>
      </w:pPr>
      <w:bookmarkStart w:id="59" w:name="_Ref63718056"/>
      <w:bookmarkStart w:id="60" w:name="_Toc75031179"/>
      <w:r>
        <w:t xml:space="preserve">Tabela </w:t>
      </w:r>
      <w:fldSimple w:instr=" STYLEREF 1 \s ">
        <w:r w:rsidR="00D10394">
          <w:rPr>
            <w:noProof/>
          </w:rPr>
          <w:t>2</w:t>
        </w:r>
      </w:fldSimple>
      <w:r w:rsidR="00546D28">
        <w:t>.</w:t>
      </w:r>
      <w:fldSimple w:instr=" SEQ Tabela \* ARABIC \s 1 ">
        <w:r w:rsidR="00D10394">
          <w:rPr>
            <w:noProof/>
          </w:rPr>
          <w:t>2</w:t>
        </w:r>
      </w:fldSimple>
      <w:bookmarkEnd w:id="59"/>
      <w:r>
        <w:t xml:space="preserve"> - </w:t>
      </w:r>
      <w:r w:rsidRPr="002352D9">
        <w:t xml:space="preserve">Tabelas de verdade do </w:t>
      </w:r>
      <w:r w:rsidRPr="00A1436E">
        <w:rPr>
          <w:i/>
          <w:iCs/>
        </w:rPr>
        <w:t>driver</w:t>
      </w:r>
      <w:r w:rsidRPr="002352D9">
        <w:t xml:space="preserve"> L298N (a) </w:t>
      </w:r>
      <w:r w:rsidRPr="00C33CBF">
        <w:t>Controlo do Motor A; (b) Controlo do</w:t>
      </w:r>
      <w:r>
        <w:t xml:space="preserve"> </w:t>
      </w:r>
      <w:r w:rsidRPr="002352D9">
        <w:t>Motor B</w:t>
      </w:r>
      <w:r>
        <w:t>.</w:t>
      </w:r>
      <w:bookmarkEnd w:id="60"/>
    </w:p>
    <w:tbl>
      <w:tblPr>
        <w:tblStyle w:val="TabelacomGrelhaClar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1"/>
      </w:tblGrid>
      <w:tr w:rsidR="004D4545" w14:paraId="44F244FB" w14:textId="77777777" w:rsidTr="00501346">
        <w:tc>
          <w:tcPr>
            <w:tcW w:w="4530" w:type="dxa"/>
            <w:vAlign w:val="center"/>
          </w:tcPr>
          <w:p w14:paraId="693BFDBD" w14:textId="77777777" w:rsidR="004D4545" w:rsidRPr="00BA169B" w:rsidRDefault="004D4545" w:rsidP="00501346">
            <w:pPr>
              <w:pStyle w:val="PhDCorpo"/>
              <w:spacing w:after="0"/>
              <w:jc w:val="center"/>
            </w:pPr>
            <w:r w:rsidRPr="00BA169B">
              <w:rPr>
                <w:b/>
                <w:bCs/>
                <w:sz w:val="20"/>
                <w:szCs w:val="18"/>
              </w:rPr>
              <w:t>(a)</w:t>
            </w:r>
          </w:p>
        </w:tc>
        <w:tc>
          <w:tcPr>
            <w:tcW w:w="4531" w:type="dxa"/>
            <w:vAlign w:val="center"/>
          </w:tcPr>
          <w:p w14:paraId="3D8225D6" w14:textId="77777777" w:rsidR="004D4545" w:rsidRPr="00BA169B" w:rsidRDefault="004D4545" w:rsidP="00501346">
            <w:pPr>
              <w:pStyle w:val="PhDCorpo"/>
              <w:spacing w:after="0"/>
              <w:jc w:val="center"/>
            </w:pPr>
            <w:r w:rsidRPr="00BA169B">
              <w:rPr>
                <w:b/>
                <w:bCs/>
                <w:sz w:val="20"/>
                <w:szCs w:val="18"/>
              </w:rPr>
              <w:t>(b)</w:t>
            </w:r>
          </w:p>
        </w:tc>
      </w:tr>
      <w:tr w:rsidR="004D4545" w14:paraId="4ADA0FAF" w14:textId="77777777" w:rsidTr="00501346">
        <w:tc>
          <w:tcPr>
            <w:tcW w:w="4530" w:type="dxa"/>
            <w:vAlign w:val="center"/>
          </w:tcPr>
          <w:tbl>
            <w:tblPr>
              <w:tblStyle w:val="SimplesTabela1"/>
              <w:tblpPr w:leftFromText="141" w:rightFromText="141" w:vertAnchor="text" w:horzAnchor="margin" w:tblpXSpec="center" w:tblpY="230"/>
              <w:tblOverlap w:val="never"/>
              <w:tblW w:w="0" w:type="auto"/>
              <w:tblLook w:val="0420" w:firstRow="1" w:lastRow="0" w:firstColumn="0" w:lastColumn="0" w:noHBand="0" w:noVBand="1"/>
            </w:tblPr>
            <w:tblGrid>
              <w:gridCol w:w="591"/>
              <w:gridCol w:w="581"/>
              <w:gridCol w:w="581"/>
              <w:gridCol w:w="1913"/>
            </w:tblGrid>
            <w:tr w:rsidR="004D4545" w14:paraId="5A2AC36A" w14:textId="77777777" w:rsidTr="00501346">
              <w:trPr>
                <w:cnfStyle w:val="100000000000" w:firstRow="1" w:lastRow="0" w:firstColumn="0" w:lastColumn="0" w:oddVBand="0" w:evenVBand="0" w:oddHBand="0" w:evenHBand="0" w:firstRowFirstColumn="0" w:firstRowLastColumn="0" w:lastRowFirstColumn="0" w:lastRowLastColumn="0"/>
              </w:trPr>
              <w:tc>
                <w:tcPr>
                  <w:tcW w:w="0" w:type="auto"/>
                  <w:vAlign w:val="center"/>
                </w:tcPr>
                <w:p w14:paraId="1D4D1A8A" w14:textId="77777777" w:rsidR="004D4545" w:rsidRDefault="004D4545" w:rsidP="00501346">
                  <w:pPr>
                    <w:pStyle w:val="PhDCorpo"/>
                    <w:spacing w:after="0"/>
                    <w:jc w:val="center"/>
                  </w:pPr>
                  <w:r>
                    <w:t>ENA</w:t>
                  </w:r>
                </w:p>
              </w:tc>
              <w:tc>
                <w:tcPr>
                  <w:tcW w:w="0" w:type="auto"/>
                  <w:vAlign w:val="center"/>
                </w:tcPr>
                <w:p w14:paraId="31FFF34E" w14:textId="77777777" w:rsidR="004D4545" w:rsidRDefault="004D4545" w:rsidP="00501346">
                  <w:pPr>
                    <w:pStyle w:val="PhDCorpo"/>
                    <w:spacing w:after="0"/>
                    <w:jc w:val="center"/>
                  </w:pPr>
                  <w:r>
                    <w:t>IN1</w:t>
                  </w:r>
                </w:p>
              </w:tc>
              <w:tc>
                <w:tcPr>
                  <w:tcW w:w="0" w:type="auto"/>
                  <w:vAlign w:val="center"/>
                </w:tcPr>
                <w:p w14:paraId="4325C2A4" w14:textId="77777777" w:rsidR="004D4545" w:rsidRDefault="004D4545" w:rsidP="00501346">
                  <w:pPr>
                    <w:pStyle w:val="PhDCorpo"/>
                    <w:spacing w:after="0"/>
                    <w:jc w:val="center"/>
                  </w:pPr>
                  <w:r>
                    <w:t>IN2</w:t>
                  </w:r>
                </w:p>
              </w:tc>
              <w:tc>
                <w:tcPr>
                  <w:tcW w:w="0" w:type="auto"/>
                  <w:vAlign w:val="center"/>
                </w:tcPr>
                <w:p w14:paraId="1AA8D61C" w14:textId="77777777" w:rsidR="004D4545" w:rsidRDefault="004D4545" w:rsidP="00501346">
                  <w:pPr>
                    <w:pStyle w:val="PhDCorpo"/>
                    <w:spacing w:after="0"/>
                    <w:jc w:val="center"/>
                  </w:pPr>
                  <w:r>
                    <w:t>Motor A</w:t>
                  </w:r>
                </w:p>
              </w:tc>
            </w:tr>
            <w:tr w:rsidR="004D4545" w14:paraId="71362E03" w14:textId="77777777" w:rsidTr="00501346">
              <w:trPr>
                <w:cnfStyle w:val="000000100000" w:firstRow="0" w:lastRow="0" w:firstColumn="0" w:lastColumn="0" w:oddVBand="0" w:evenVBand="0" w:oddHBand="1" w:evenHBand="0" w:firstRowFirstColumn="0" w:firstRowLastColumn="0" w:lastRowFirstColumn="0" w:lastRowLastColumn="0"/>
              </w:trPr>
              <w:tc>
                <w:tcPr>
                  <w:tcW w:w="0" w:type="auto"/>
                  <w:vAlign w:val="center"/>
                </w:tcPr>
                <w:p w14:paraId="3597B225" w14:textId="77777777" w:rsidR="004D4545" w:rsidRDefault="004D4545" w:rsidP="00501346">
                  <w:pPr>
                    <w:pStyle w:val="PhDCorpo"/>
                    <w:spacing w:after="0"/>
                    <w:jc w:val="center"/>
                  </w:pPr>
                  <w:r>
                    <w:t>0 V</w:t>
                  </w:r>
                </w:p>
              </w:tc>
              <w:tc>
                <w:tcPr>
                  <w:tcW w:w="0" w:type="auto"/>
                  <w:vAlign w:val="center"/>
                </w:tcPr>
                <w:p w14:paraId="1799F9DB" w14:textId="77777777" w:rsidR="004D4545" w:rsidRDefault="004D4545" w:rsidP="00501346">
                  <w:pPr>
                    <w:pStyle w:val="PhDCorpo"/>
                    <w:spacing w:after="0"/>
                    <w:jc w:val="center"/>
                  </w:pPr>
                  <w:r>
                    <w:t>N/A</w:t>
                  </w:r>
                </w:p>
              </w:tc>
              <w:tc>
                <w:tcPr>
                  <w:tcW w:w="0" w:type="auto"/>
                  <w:vAlign w:val="center"/>
                </w:tcPr>
                <w:p w14:paraId="0912F3D2" w14:textId="77777777" w:rsidR="004D4545" w:rsidRDefault="004D4545" w:rsidP="00501346">
                  <w:pPr>
                    <w:pStyle w:val="PhDCorpo"/>
                    <w:spacing w:after="0"/>
                    <w:jc w:val="center"/>
                  </w:pPr>
                  <w:r>
                    <w:t>N/A</w:t>
                  </w:r>
                </w:p>
              </w:tc>
              <w:tc>
                <w:tcPr>
                  <w:tcW w:w="0" w:type="auto"/>
                  <w:vAlign w:val="center"/>
                </w:tcPr>
                <w:p w14:paraId="372067AD" w14:textId="77777777" w:rsidR="004D4545" w:rsidRDefault="004D4545" w:rsidP="00501346">
                  <w:pPr>
                    <w:pStyle w:val="PhDCorpo"/>
                    <w:spacing w:after="0"/>
                    <w:jc w:val="center"/>
                  </w:pPr>
                  <w:r>
                    <w:t>OFF</w:t>
                  </w:r>
                </w:p>
              </w:tc>
            </w:tr>
            <w:tr w:rsidR="004D4545" w14:paraId="165EB6CF" w14:textId="77777777" w:rsidTr="00501346">
              <w:tc>
                <w:tcPr>
                  <w:tcW w:w="0" w:type="auto"/>
                  <w:vAlign w:val="center"/>
                </w:tcPr>
                <w:p w14:paraId="469024F2" w14:textId="77777777" w:rsidR="004D4545" w:rsidRDefault="004D4545" w:rsidP="00501346">
                  <w:pPr>
                    <w:pStyle w:val="PhDCorpo"/>
                    <w:spacing w:after="0"/>
                    <w:jc w:val="center"/>
                  </w:pPr>
                  <w:r>
                    <w:t>5 V</w:t>
                  </w:r>
                </w:p>
              </w:tc>
              <w:tc>
                <w:tcPr>
                  <w:tcW w:w="0" w:type="auto"/>
                  <w:vAlign w:val="center"/>
                </w:tcPr>
                <w:p w14:paraId="22E63B7F" w14:textId="77777777" w:rsidR="004D4545" w:rsidRDefault="004D4545" w:rsidP="00501346">
                  <w:pPr>
                    <w:pStyle w:val="PhDCorpo"/>
                    <w:spacing w:after="0"/>
                    <w:jc w:val="center"/>
                  </w:pPr>
                  <w:r>
                    <w:t>0 V</w:t>
                  </w:r>
                </w:p>
              </w:tc>
              <w:tc>
                <w:tcPr>
                  <w:tcW w:w="0" w:type="auto"/>
                  <w:vAlign w:val="center"/>
                </w:tcPr>
                <w:p w14:paraId="758539F8" w14:textId="77777777" w:rsidR="004D4545" w:rsidRDefault="004D4545" w:rsidP="00501346">
                  <w:pPr>
                    <w:pStyle w:val="PhDCorpo"/>
                    <w:spacing w:after="0"/>
                    <w:jc w:val="center"/>
                  </w:pPr>
                  <w:r>
                    <w:t>0 V</w:t>
                  </w:r>
                </w:p>
              </w:tc>
              <w:tc>
                <w:tcPr>
                  <w:tcW w:w="0" w:type="auto"/>
                  <w:vAlign w:val="center"/>
                </w:tcPr>
                <w:p w14:paraId="130DE033" w14:textId="77777777" w:rsidR="004D4545" w:rsidRDefault="004D4545" w:rsidP="00501346">
                  <w:pPr>
                    <w:pStyle w:val="PhDCorpo"/>
                    <w:spacing w:after="0"/>
                    <w:jc w:val="center"/>
                  </w:pPr>
                  <w:r>
                    <w:t>Trava</w:t>
                  </w:r>
                </w:p>
              </w:tc>
            </w:tr>
            <w:tr w:rsidR="004D4545" w14:paraId="6D76DB6D" w14:textId="77777777" w:rsidTr="00501346">
              <w:trPr>
                <w:cnfStyle w:val="000000100000" w:firstRow="0" w:lastRow="0" w:firstColumn="0" w:lastColumn="0" w:oddVBand="0" w:evenVBand="0" w:oddHBand="1" w:evenHBand="0" w:firstRowFirstColumn="0" w:firstRowLastColumn="0" w:lastRowFirstColumn="0" w:lastRowLastColumn="0"/>
              </w:trPr>
              <w:tc>
                <w:tcPr>
                  <w:tcW w:w="0" w:type="auto"/>
                  <w:vAlign w:val="center"/>
                </w:tcPr>
                <w:p w14:paraId="4A97D21B" w14:textId="77777777" w:rsidR="004D4545" w:rsidRDefault="004D4545" w:rsidP="00501346">
                  <w:pPr>
                    <w:pStyle w:val="PhDCorpo"/>
                    <w:spacing w:after="0"/>
                    <w:jc w:val="center"/>
                  </w:pPr>
                  <w:r>
                    <w:t>5 V</w:t>
                  </w:r>
                </w:p>
              </w:tc>
              <w:tc>
                <w:tcPr>
                  <w:tcW w:w="0" w:type="auto"/>
                  <w:vAlign w:val="center"/>
                </w:tcPr>
                <w:p w14:paraId="3D642469" w14:textId="77777777" w:rsidR="004D4545" w:rsidRDefault="004D4545" w:rsidP="00501346">
                  <w:pPr>
                    <w:pStyle w:val="PhDCorpo"/>
                    <w:spacing w:after="0"/>
                    <w:jc w:val="center"/>
                  </w:pPr>
                  <w:r>
                    <w:t>0 V</w:t>
                  </w:r>
                </w:p>
              </w:tc>
              <w:tc>
                <w:tcPr>
                  <w:tcW w:w="0" w:type="auto"/>
                  <w:vAlign w:val="center"/>
                </w:tcPr>
                <w:p w14:paraId="45D59860" w14:textId="77777777" w:rsidR="004D4545" w:rsidRDefault="004D4545" w:rsidP="00501346">
                  <w:pPr>
                    <w:pStyle w:val="PhDCorpo"/>
                    <w:spacing w:after="0"/>
                    <w:jc w:val="center"/>
                  </w:pPr>
                  <w:r>
                    <w:t>5 V</w:t>
                  </w:r>
                </w:p>
              </w:tc>
              <w:tc>
                <w:tcPr>
                  <w:tcW w:w="0" w:type="auto"/>
                  <w:vAlign w:val="center"/>
                </w:tcPr>
                <w:p w14:paraId="2E43789D" w14:textId="77777777" w:rsidR="004D4545" w:rsidRDefault="004D4545" w:rsidP="00501346">
                  <w:pPr>
                    <w:pStyle w:val="PhDCorpo"/>
                    <w:spacing w:after="0"/>
                    <w:jc w:val="center"/>
                  </w:pPr>
                  <w:r>
                    <w:t>Sentido anti-horário</w:t>
                  </w:r>
                </w:p>
              </w:tc>
            </w:tr>
            <w:tr w:rsidR="004D4545" w14:paraId="79D4766C" w14:textId="77777777" w:rsidTr="00501346">
              <w:tc>
                <w:tcPr>
                  <w:tcW w:w="0" w:type="auto"/>
                  <w:vAlign w:val="center"/>
                </w:tcPr>
                <w:p w14:paraId="03CCCDE0" w14:textId="77777777" w:rsidR="004D4545" w:rsidRDefault="004D4545" w:rsidP="00501346">
                  <w:pPr>
                    <w:pStyle w:val="PhDCorpo"/>
                    <w:spacing w:after="0"/>
                    <w:jc w:val="center"/>
                  </w:pPr>
                  <w:r>
                    <w:t>5 V</w:t>
                  </w:r>
                </w:p>
              </w:tc>
              <w:tc>
                <w:tcPr>
                  <w:tcW w:w="0" w:type="auto"/>
                  <w:vAlign w:val="center"/>
                </w:tcPr>
                <w:p w14:paraId="6302C5CB" w14:textId="77777777" w:rsidR="004D4545" w:rsidRDefault="004D4545" w:rsidP="00501346">
                  <w:pPr>
                    <w:pStyle w:val="PhDCorpo"/>
                    <w:spacing w:after="0"/>
                    <w:jc w:val="center"/>
                  </w:pPr>
                  <w:r>
                    <w:t>5 V</w:t>
                  </w:r>
                </w:p>
              </w:tc>
              <w:tc>
                <w:tcPr>
                  <w:tcW w:w="0" w:type="auto"/>
                  <w:vAlign w:val="center"/>
                </w:tcPr>
                <w:p w14:paraId="7C6AD828" w14:textId="77777777" w:rsidR="004D4545" w:rsidRDefault="004D4545" w:rsidP="00501346">
                  <w:pPr>
                    <w:pStyle w:val="PhDCorpo"/>
                    <w:spacing w:after="0"/>
                    <w:jc w:val="center"/>
                  </w:pPr>
                  <w:r>
                    <w:t>0 V</w:t>
                  </w:r>
                </w:p>
              </w:tc>
              <w:tc>
                <w:tcPr>
                  <w:tcW w:w="0" w:type="auto"/>
                  <w:vAlign w:val="center"/>
                </w:tcPr>
                <w:p w14:paraId="29F36773" w14:textId="77777777" w:rsidR="004D4545" w:rsidRDefault="004D4545" w:rsidP="00501346">
                  <w:pPr>
                    <w:pStyle w:val="PhDCorpo"/>
                    <w:spacing w:after="0"/>
                    <w:jc w:val="center"/>
                  </w:pPr>
                  <w:r>
                    <w:t>Sentido horário</w:t>
                  </w:r>
                </w:p>
              </w:tc>
            </w:tr>
            <w:tr w:rsidR="004D4545" w14:paraId="4F342468" w14:textId="77777777" w:rsidTr="00501346">
              <w:trPr>
                <w:cnfStyle w:val="000000100000" w:firstRow="0" w:lastRow="0" w:firstColumn="0" w:lastColumn="0" w:oddVBand="0" w:evenVBand="0" w:oddHBand="1" w:evenHBand="0" w:firstRowFirstColumn="0" w:firstRowLastColumn="0" w:lastRowFirstColumn="0" w:lastRowLastColumn="0"/>
              </w:trPr>
              <w:tc>
                <w:tcPr>
                  <w:tcW w:w="0" w:type="auto"/>
                  <w:vAlign w:val="center"/>
                </w:tcPr>
                <w:p w14:paraId="66D010A8" w14:textId="77777777" w:rsidR="004D4545" w:rsidRDefault="004D4545" w:rsidP="00501346">
                  <w:pPr>
                    <w:pStyle w:val="PhDCorpo"/>
                    <w:spacing w:after="0"/>
                    <w:jc w:val="center"/>
                  </w:pPr>
                  <w:r>
                    <w:t>5 V</w:t>
                  </w:r>
                </w:p>
              </w:tc>
              <w:tc>
                <w:tcPr>
                  <w:tcW w:w="0" w:type="auto"/>
                  <w:vAlign w:val="center"/>
                </w:tcPr>
                <w:p w14:paraId="571BEDF2" w14:textId="77777777" w:rsidR="004D4545" w:rsidRDefault="004D4545" w:rsidP="00501346">
                  <w:pPr>
                    <w:pStyle w:val="PhDCorpo"/>
                    <w:spacing w:after="0"/>
                    <w:jc w:val="center"/>
                  </w:pPr>
                  <w:r>
                    <w:t>5 V</w:t>
                  </w:r>
                </w:p>
              </w:tc>
              <w:tc>
                <w:tcPr>
                  <w:tcW w:w="0" w:type="auto"/>
                  <w:vAlign w:val="center"/>
                </w:tcPr>
                <w:p w14:paraId="658452D9" w14:textId="77777777" w:rsidR="004D4545" w:rsidRDefault="004D4545" w:rsidP="00501346">
                  <w:pPr>
                    <w:pStyle w:val="PhDCorpo"/>
                    <w:spacing w:after="0"/>
                    <w:jc w:val="center"/>
                  </w:pPr>
                  <w:r>
                    <w:t>5 V</w:t>
                  </w:r>
                </w:p>
              </w:tc>
              <w:tc>
                <w:tcPr>
                  <w:tcW w:w="0" w:type="auto"/>
                  <w:vAlign w:val="center"/>
                </w:tcPr>
                <w:p w14:paraId="206B4B4A" w14:textId="77777777" w:rsidR="004D4545" w:rsidRDefault="004D4545" w:rsidP="00501346">
                  <w:pPr>
                    <w:pStyle w:val="PhDCorpo"/>
                    <w:spacing w:after="0"/>
                    <w:jc w:val="center"/>
                  </w:pPr>
                  <w:r>
                    <w:t>Trava</w:t>
                  </w:r>
                </w:p>
              </w:tc>
            </w:tr>
          </w:tbl>
          <w:p w14:paraId="1E659169" w14:textId="77777777" w:rsidR="004D4545" w:rsidRPr="004F413B" w:rsidRDefault="004D4545" w:rsidP="00501346">
            <w:pPr>
              <w:pStyle w:val="PhDCorpo"/>
              <w:jc w:val="center"/>
              <w:rPr>
                <w:b/>
                <w:bCs/>
                <w:sz w:val="20"/>
                <w:szCs w:val="18"/>
                <w:highlight w:val="yellow"/>
              </w:rPr>
            </w:pPr>
          </w:p>
        </w:tc>
        <w:tc>
          <w:tcPr>
            <w:tcW w:w="4531" w:type="dxa"/>
            <w:vAlign w:val="center"/>
          </w:tcPr>
          <w:tbl>
            <w:tblPr>
              <w:tblStyle w:val="SimplesTabela1"/>
              <w:tblpPr w:leftFromText="141" w:rightFromText="141" w:vertAnchor="text" w:horzAnchor="margin" w:tblpXSpec="center" w:tblpY="230"/>
              <w:tblOverlap w:val="never"/>
              <w:tblW w:w="0" w:type="auto"/>
              <w:tblLook w:val="0420" w:firstRow="1" w:lastRow="0" w:firstColumn="0" w:lastColumn="0" w:noHBand="0" w:noVBand="1"/>
            </w:tblPr>
            <w:tblGrid>
              <w:gridCol w:w="603"/>
              <w:gridCol w:w="581"/>
              <w:gridCol w:w="581"/>
              <w:gridCol w:w="1913"/>
            </w:tblGrid>
            <w:tr w:rsidR="004D4545" w14:paraId="6C91A9FD" w14:textId="77777777" w:rsidTr="00501346">
              <w:trPr>
                <w:cnfStyle w:val="100000000000" w:firstRow="1" w:lastRow="0" w:firstColumn="0" w:lastColumn="0" w:oddVBand="0" w:evenVBand="0" w:oddHBand="0" w:evenHBand="0" w:firstRowFirstColumn="0" w:firstRowLastColumn="0" w:lastRowFirstColumn="0" w:lastRowLastColumn="0"/>
              </w:trPr>
              <w:tc>
                <w:tcPr>
                  <w:tcW w:w="0" w:type="auto"/>
                </w:tcPr>
                <w:p w14:paraId="398824A3" w14:textId="77777777" w:rsidR="004D4545" w:rsidRDefault="004D4545" w:rsidP="00501346">
                  <w:pPr>
                    <w:pStyle w:val="PhDCorpo"/>
                    <w:spacing w:after="0"/>
                    <w:jc w:val="center"/>
                  </w:pPr>
                  <w:r>
                    <w:t>ENB</w:t>
                  </w:r>
                </w:p>
              </w:tc>
              <w:tc>
                <w:tcPr>
                  <w:tcW w:w="0" w:type="auto"/>
                </w:tcPr>
                <w:p w14:paraId="36F26399" w14:textId="77777777" w:rsidR="004D4545" w:rsidRDefault="004D4545" w:rsidP="00501346">
                  <w:pPr>
                    <w:pStyle w:val="PhDCorpo"/>
                    <w:spacing w:after="0"/>
                    <w:jc w:val="center"/>
                  </w:pPr>
                  <w:r>
                    <w:t>IN3</w:t>
                  </w:r>
                </w:p>
              </w:tc>
              <w:tc>
                <w:tcPr>
                  <w:tcW w:w="0" w:type="auto"/>
                </w:tcPr>
                <w:p w14:paraId="0BE3AB05" w14:textId="77777777" w:rsidR="004D4545" w:rsidRDefault="004D4545" w:rsidP="00501346">
                  <w:pPr>
                    <w:pStyle w:val="PhDCorpo"/>
                    <w:spacing w:after="0"/>
                    <w:jc w:val="center"/>
                  </w:pPr>
                  <w:r>
                    <w:t>IN4</w:t>
                  </w:r>
                </w:p>
              </w:tc>
              <w:tc>
                <w:tcPr>
                  <w:tcW w:w="0" w:type="auto"/>
                </w:tcPr>
                <w:p w14:paraId="38248867" w14:textId="77777777" w:rsidR="004D4545" w:rsidRDefault="004D4545" w:rsidP="00501346">
                  <w:pPr>
                    <w:pStyle w:val="PhDCorpo"/>
                    <w:spacing w:after="0"/>
                    <w:jc w:val="center"/>
                  </w:pPr>
                  <w:r>
                    <w:t>Motor B</w:t>
                  </w:r>
                </w:p>
              </w:tc>
            </w:tr>
            <w:tr w:rsidR="004D4545" w14:paraId="2FD27D63" w14:textId="77777777" w:rsidTr="00501346">
              <w:trPr>
                <w:cnfStyle w:val="000000100000" w:firstRow="0" w:lastRow="0" w:firstColumn="0" w:lastColumn="0" w:oddVBand="0" w:evenVBand="0" w:oddHBand="1" w:evenHBand="0" w:firstRowFirstColumn="0" w:firstRowLastColumn="0" w:lastRowFirstColumn="0" w:lastRowLastColumn="0"/>
              </w:trPr>
              <w:tc>
                <w:tcPr>
                  <w:tcW w:w="0" w:type="auto"/>
                </w:tcPr>
                <w:p w14:paraId="2B332F32" w14:textId="77777777" w:rsidR="004D4545" w:rsidRDefault="004D4545" w:rsidP="00501346">
                  <w:pPr>
                    <w:pStyle w:val="PhDCorpo"/>
                    <w:spacing w:after="0"/>
                    <w:jc w:val="center"/>
                  </w:pPr>
                  <w:r>
                    <w:t>0 V</w:t>
                  </w:r>
                </w:p>
              </w:tc>
              <w:tc>
                <w:tcPr>
                  <w:tcW w:w="0" w:type="auto"/>
                </w:tcPr>
                <w:p w14:paraId="65A6545F" w14:textId="77777777" w:rsidR="004D4545" w:rsidRDefault="004D4545" w:rsidP="00501346">
                  <w:pPr>
                    <w:pStyle w:val="PhDCorpo"/>
                    <w:spacing w:after="0"/>
                    <w:jc w:val="center"/>
                  </w:pPr>
                  <w:r>
                    <w:t>N/A</w:t>
                  </w:r>
                </w:p>
              </w:tc>
              <w:tc>
                <w:tcPr>
                  <w:tcW w:w="0" w:type="auto"/>
                </w:tcPr>
                <w:p w14:paraId="38FFBE18" w14:textId="77777777" w:rsidR="004D4545" w:rsidRDefault="004D4545" w:rsidP="00501346">
                  <w:pPr>
                    <w:pStyle w:val="PhDCorpo"/>
                    <w:spacing w:after="0"/>
                    <w:jc w:val="center"/>
                  </w:pPr>
                  <w:r>
                    <w:t>N/A</w:t>
                  </w:r>
                </w:p>
              </w:tc>
              <w:tc>
                <w:tcPr>
                  <w:tcW w:w="0" w:type="auto"/>
                </w:tcPr>
                <w:p w14:paraId="462C62AE" w14:textId="77777777" w:rsidR="004D4545" w:rsidRDefault="004D4545" w:rsidP="00501346">
                  <w:pPr>
                    <w:pStyle w:val="PhDCorpo"/>
                    <w:spacing w:after="0"/>
                    <w:jc w:val="center"/>
                  </w:pPr>
                  <w:r>
                    <w:t>OFF</w:t>
                  </w:r>
                </w:p>
              </w:tc>
            </w:tr>
            <w:tr w:rsidR="004D4545" w14:paraId="5ABED11C" w14:textId="77777777" w:rsidTr="00501346">
              <w:tc>
                <w:tcPr>
                  <w:tcW w:w="0" w:type="auto"/>
                </w:tcPr>
                <w:p w14:paraId="39210014" w14:textId="77777777" w:rsidR="004D4545" w:rsidRDefault="004D4545" w:rsidP="00501346">
                  <w:pPr>
                    <w:pStyle w:val="PhDCorpo"/>
                    <w:spacing w:after="0"/>
                    <w:jc w:val="center"/>
                  </w:pPr>
                  <w:r>
                    <w:t>5 V</w:t>
                  </w:r>
                </w:p>
              </w:tc>
              <w:tc>
                <w:tcPr>
                  <w:tcW w:w="0" w:type="auto"/>
                </w:tcPr>
                <w:p w14:paraId="420CD32F" w14:textId="77777777" w:rsidR="004D4545" w:rsidRDefault="004D4545" w:rsidP="00501346">
                  <w:pPr>
                    <w:pStyle w:val="PhDCorpo"/>
                    <w:spacing w:after="0"/>
                    <w:jc w:val="center"/>
                  </w:pPr>
                  <w:r>
                    <w:t>0 V</w:t>
                  </w:r>
                </w:p>
              </w:tc>
              <w:tc>
                <w:tcPr>
                  <w:tcW w:w="0" w:type="auto"/>
                </w:tcPr>
                <w:p w14:paraId="010E9CB4" w14:textId="77777777" w:rsidR="004D4545" w:rsidRDefault="004D4545" w:rsidP="00501346">
                  <w:pPr>
                    <w:pStyle w:val="PhDCorpo"/>
                    <w:spacing w:after="0"/>
                    <w:jc w:val="center"/>
                  </w:pPr>
                  <w:r>
                    <w:t>0 V</w:t>
                  </w:r>
                </w:p>
              </w:tc>
              <w:tc>
                <w:tcPr>
                  <w:tcW w:w="0" w:type="auto"/>
                </w:tcPr>
                <w:p w14:paraId="289E44B6" w14:textId="77777777" w:rsidR="004D4545" w:rsidRDefault="004D4545" w:rsidP="00501346">
                  <w:pPr>
                    <w:pStyle w:val="PhDCorpo"/>
                    <w:spacing w:after="0"/>
                    <w:jc w:val="center"/>
                  </w:pPr>
                  <w:r>
                    <w:t>Trava</w:t>
                  </w:r>
                </w:p>
              </w:tc>
            </w:tr>
            <w:tr w:rsidR="004D4545" w14:paraId="41D1276B" w14:textId="77777777" w:rsidTr="00501346">
              <w:trPr>
                <w:cnfStyle w:val="000000100000" w:firstRow="0" w:lastRow="0" w:firstColumn="0" w:lastColumn="0" w:oddVBand="0" w:evenVBand="0" w:oddHBand="1" w:evenHBand="0" w:firstRowFirstColumn="0" w:firstRowLastColumn="0" w:lastRowFirstColumn="0" w:lastRowLastColumn="0"/>
              </w:trPr>
              <w:tc>
                <w:tcPr>
                  <w:tcW w:w="0" w:type="auto"/>
                </w:tcPr>
                <w:p w14:paraId="65690017" w14:textId="77777777" w:rsidR="004D4545" w:rsidRDefault="004D4545" w:rsidP="00501346">
                  <w:pPr>
                    <w:pStyle w:val="PhDCorpo"/>
                    <w:spacing w:after="0"/>
                    <w:jc w:val="center"/>
                  </w:pPr>
                  <w:r>
                    <w:t>5 V</w:t>
                  </w:r>
                </w:p>
              </w:tc>
              <w:tc>
                <w:tcPr>
                  <w:tcW w:w="0" w:type="auto"/>
                </w:tcPr>
                <w:p w14:paraId="08355D82" w14:textId="77777777" w:rsidR="004D4545" w:rsidRDefault="004D4545" w:rsidP="00501346">
                  <w:pPr>
                    <w:pStyle w:val="PhDCorpo"/>
                    <w:spacing w:after="0"/>
                    <w:jc w:val="center"/>
                  </w:pPr>
                  <w:r>
                    <w:t>0 V</w:t>
                  </w:r>
                </w:p>
              </w:tc>
              <w:tc>
                <w:tcPr>
                  <w:tcW w:w="0" w:type="auto"/>
                </w:tcPr>
                <w:p w14:paraId="0250EDF7" w14:textId="77777777" w:rsidR="004D4545" w:rsidRDefault="004D4545" w:rsidP="00501346">
                  <w:pPr>
                    <w:pStyle w:val="PhDCorpo"/>
                    <w:spacing w:after="0"/>
                    <w:jc w:val="center"/>
                  </w:pPr>
                  <w:r>
                    <w:t>5 V</w:t>
                  </w:r>
                </w:p>
              </w:tc>
              <w:tc>
                <w:tcPr>
                  <w:tcW w:w="0" w:type="auto"/>
                </w:tcPr>
                <w:p w14:paraId="75C5D6DF" w14:textId="77777777" w:rsidR="004D4545" w:rsidRDefault="004D4545" w:rsidP="00501346">
                  <w:pPr>
                    <w:pStyle w:val="PhDCorpo"/>
                    <w:spacing w:after="0"/>
                    <w:jc w:val="center"/>
                  </w:pPr>
                  <w:r>
                    <w:t>Sentido anti-horário</w:t>
                  </w:r>
                </w:p>
              </w:tc>
            </w:tr>
            <w:tr w:rsidR="004D4545" w14:paraId="09F46154" w14:textId="77777777" w:rsidTr="00501346">
              <w:tc>
                <w:tcPr>
                  <w:tcW w:w="0" w:type="auto"/>
                </w:tcPr>
                <w:p w14:paraId="0FE20EC3" w14:textId="77777777" w:rsidR="004D4545" w:rsidRDefault="004D4545" w:rsidP="00501346">
                  <w:pPr>
                    <w:pStyle w:val="PhDCorpo"/>
                    <w:spacing w:after="0"/>
                    <w:jc w:val="center"/>
                  </w:pPr>
                  <w:r>
                    <w:t>5 V</w:t>
                  </w:r>
                </w:p>
              </w:tc>
              <w:tc>
                <w:tcPr>
                  <w:tcW w:w="0" w:type="auto"/>
                </w:tcPr>
                <w:p w14:paraId="6E5D0EFA" w14:textId="77777777" w:rsidR="004D4545" w:rsidRDefault="004D4545" w:rsidP="00501346">
                  <w:pPr>
                    <w:pStyle w:val="PhDCorpo"/>
                    <w:spacing w:after="0"/>
                    <w:jc w:val="center"/>
                  </w:pPr>
                  <w:r>
                    <w:t>5 V</w:t>
                  </w:r>
                </w:p>
              </w:tc>
              <w:tc>
                <w:tcPr>
                  <w:tcW w:w="0" w:type="auto"/>
                </w:tcPr>
                <w:p w14:paraId="0314793F" w14:textId="77777777" w:rsidR="004D4545" w:rsidRDefault="004D4545" w:rsidP="00501346">
                  <w:pPr>
                    <w:pStyle w:val="PhDCorpo"/>
                    <w:spacing w:after="0"/>
                    <w:jc w:val="center"/>
                  </w:pPr>
                  <w:r>
                    <w:t>0 V</w:t>
                  </w:r>
                </w:p>
              </w:tc>
              <w:tc>
                <w:tcPr>
                  <w:tcW w:w="0" w:type="auto"/>
                </w:tcPr>
                <w:p w14:paraId="437C1312" w14:textId="77777777" w:rsidR="004D4545" w:rsidRDefault="004D4545" w:rsidP="00501346">
                  <w:pPr>
                    <w:pStyle w:val="PhDCorpo"/>
                    <w:spacing w:after="0"/>
                    <w:jc w:val="center"/>
                  </w:pPr>
                  <w:r>
                    <w:t>Sentido horário</w:t>
                  </w:r>
                </w:p>
              </w:tc>
            </w:tr>
            <w:tr w:rsidR="004D4545" w14:paraId="5F37B586" w14:textId="77777777" w:rsidTr="00501346">
              <w:trPr>
                <w:cnfStyle w:val="000000100000" w:firstRow="0" w:lastRow="0" w:firstColumn="0" w:lastColumn="0" w:oddVBand="0" w:evenVBand="0" w:oddHBand="1" w:evenHBand="0" w:firstRowFirstColumn="0" w:firstRowLastColumn="0" w:lastRowFirstColumn="0" w:lastRowLastColumn="0"/>
              </w:trPr>
              <w:tc>
                <w:tcPr>
                  <w:tcW w:w="0" w:type="auto"/>
                </w:tcPr>
                <w:p w14:paraId="7F467814" w14:textId="77777777" w:rsidR="004D4545" w:rsidRDefault="004D4545" w:rsidP="00501346">
                  <w:pPr>
                    <w:pStyle w:val="PhDCorpo"/>
                    <w:spacing w:after="0"/>
                    <w:jc w:val="center"/>
                  </w:pPr>
                  <w:r>
                    <w:t>5 V</w:t>
                  </w:r>
                </w:p>
              </w:tc>
              <w:tc>
                <w:tcPr>
                  <w:tcW w:w="0" w:type="auto"/>
                </w:tcPr>
                <w:p w14:paraId="4D7989AE" w14:textId="77777777" w:rsidR="004D4545" w:rsidRDefault="004D4545" w:rsidP="00501346">
                  <w:pPr>
                    <w:pStyle w:val="PhDCorpo"/>
                    <w:spacing w:after="0"/>
                    <w:jc w:val="center"/>
                  </w:pPr>
                  <w:r>
                    <w:t>5 V</w:t>
                  </w:r>
                </w:p>
              </w:tc>
              <w:tc>
                <w:tcPr>
                  <w:tcW w:w="0" w:type="auto"/>
                </w:tcPr>
                <w:p w14:paraId="4AA3C023" w14:textId="77777777" w:rsidR="004D4545" w:rsidRDefault="004D4545" w:rsidP="00501346">
                  <w:pPr>
                    <w:pStyle w:val="PhDCorpo"/>
                    <w:spacing w:after="0"/>
                    <w:jc w:val="center"/>
                  </w:pPr>
                  <w:r>
                    <w:t>5 V</w:t>
                  </w:r>
                </w:p>
              </w:tc>
              <w:tc>
                <w:tcPr>
                  <w:tcW w:w="0" w:type="auto"/>
                </w:tcPr>
                <w:p w14:paraId="070ED616" w14:textId="77777777" w:rsidR="004D4545" w:rsidRDefault="004D4545" w:rsidP="00501346">
                  <w:pPr>
                    <w:pStyle w:val="PhDCorpo"/>
                    <w:spacing w:after="0"/>
                    <w:jc w:val="center"/>
                  </w:pPr>
                  <w:r>
                    <w:t>Trava</w:t>
                  </w:r>
                </w:p>
              </w:tc>
            </w:tr>
          </w:tbl>
          <w:p w14:paraId="773BC3F9" w14:textId="77777777" w:rsidR="004D4545" w:rsidRPr="004F413B" w:rsidRDefault="004D4545" w:rsidP="00501346">
            <w:pPr>
              <w:pStyle w:val="PhDCorpo"/>
              <w:jc w:val="center"/>
              <w:rPr>
                <w:b/>
                <w:bCs/>
                <w:sz w:val="20"/>
                <w:szCs w:val="18"/>
                <w:highlight w:val="yellow"/>
              </w:rPr>
            </w:pPr>
          </w:p>
        </w:tc>
      </w:tr>
    </w:tbl>
    <w:p w14:paraId="788BA35F" w14:textId="77777777" w:rsidR="00031108" w:rsidRPr="00031108" w:rsidRDefault="00031108" w:rsidP="00031108">
      <w:pPr>
        <w:pStyle w:val="PhDCorpo"/>
      </w:pPr>
    </w:p>
    <w:p w14:paraId="3715D973" w14:textId="20077C7C" w:rsidR="0081552B" w:rsidRDefault="00B63221" w:rsidP="001F4D18">
      <w:pPr>
        <w:pStyle w:val="Ttulo2"/>
        <w:rPr>
          <w:rFonts w:ascii="NewsGotT" w:hAnsi="NewsGotT"/>
        </w:rPr>
      </w:pPr>
      <w:bookmarkStart w:id="61" w:name="_Toc75031103"/>
      <w:r>
        <w:rPr>
          <w:rFonts w:ascii="NewsGotT" w:hAnsi="NewsGotT"/>
        </w:rPr>
        <w:t>Módulos</w:t>
      </w:r>
      <w:bookmarkEnd w:id="61"/>
    </w:p>
    <w:p w14:paraId="79EECD46" w14:textId="3193E2E4" w:rsidR="00546D28" w:rsidRPr="00546D28" w:rsidRDefault="00546D28" w:rsidP="00546D28">
      <w:pPr>
        <w:pStyle w:val="PhDCorpo"/>
        <w:rPr>
          <w:rStyle w:val="Forte"/>
          <w:b w:val="0"/>
          <w:bCs w:val="0"/>
        </w:rPr>
      </w:pPr>
      <w:r>
        <w:tab/>
        <w:t>Ao longo do percurso,</w:t>
      </w:r>
      <w:r w:rsidRPr="00C24800">
        <w:t xml:space="preserve"> o DWR </w:t>
      </w:r>
      <w:r>
        <w:t>tem de tomar várias decisões de modo a seguir a rota proposta fazendo as paragens necessárias para</w:t>
      </w:r>
      <w:r w:rsidR="004D096F">
        <w:t xml:space="preserve"> </w:t>
      </w:r>
      <w:ins w:id="62" w:author="Diogo Fernandes" w:date="2021-06-20T10:52:00Z">
        <w:r w:rsidR="004D096F">
          <w:t>a</w:t>
        </w:r>
      </w:ins>
      <w:r>
        <w:t xml:space="preserve"> entrega de bens. </w:t>
      </w:r>
      <w:r w:rsidRPr="00CC1846">
        <w:rPr>
          <w:strike/>
        </w:rPr>
        <w:t>De modo a tornar este propósito possível</w:t>
      </w:r>
      <w:r w:rsidR="00CC1846">
        <w:t xml:space="preserve"> </w:t>
      </w:r>
      <w:r w:rsidR="00CC1846" w:rsidRPr="00CC1846">
        <w:rPr>
          <w:highlight w:val="green"/>
        </w:rPr>
        <w:t>Para isto</w:t>
      </w:r>
      <w:r w:rsidRPr="00C24800">
        <w:t xml:space="preserve">, </w:t>
      </w:r>
      <w:r>
        <w:t>o DWR</w:t>
      </w:r>
      <w:r w:rsidRPr="00C24800">
        <w:t xml:space="preserve"> tem de ser capaz de identificar e distinguir os cruzamentos </w:t>
      </w:r>
      <w:r>
        <w:t xml:space="preserve">e/ou quartos </w:t>
      </w:r>
      <w:r w:rsidRPr="00C24800">
        <w:t xml:space="preserve">existentes </w:t>
      </w:r>
      <w:r>
        <w:t>ao longo do</w:t>
      </w:r>
      <w:r w:rsidRPr="00C24800">
        <w:t xml:space="preserve"> percurso</w:t>
      </w:r>
      <w:r>
        <w:t>. Decidiu-se então atribuir</w:t>
      </w:r>
      <w:r w:rsidRPr="00C24800">
        <w:t xml:space="preserve"> a cada um destes </w:t>
      </w:r>
      <w:r>
        <w:t>uma etiqueta RFID</w:t>
      </w:r>
      <w:r w:rsidRPr="00C24800">
        <w:t xml:space="preserve"> </w:t>
      </w:r>
      <w:r>
        <w:t xml:space="preserve">com </w:t>
      </w:r>
      <w:r w:rsidRPr="00C24800">
        <w:t>código</w:t>
      </w:r>
      <w:r>
        <w:t>s</w:t>
      </w:r>
      <w:r w:rsidRPr="00C24800">
        <w:t xml:space="preserve"> de identificação único</w:t>
      </w:r>
      <w:r>
        <w:t xml:space="preserve">s. </w:t>
      </w:r>
      <w:r w:rsidRPr="00B465A0">
        <w:t xml:space="preserve">De modo a ser possível comunicar com o robô à distância, decidiu-se implementar comunicação por </w:t>
      </w:r>
      <w:r w:rsidRPr="00B465A0">
        <w:rPr>
          <w:i/>
          <w:iCs/>
        </w:rPr>
        <w:t>Bluetooth</w:t>
      </w:r>
      <w:r w:rsidRPr="00B465A0">
        <w:t>.</w:t>
      </w:r>
    </w:p>
    <w:p w14:paraId="765EB228" w14:textId="2DC8A154" w:rsidR="00B63221" w:rsidRDefault="00031108" w:rsidP="00B63221">
      <w:pPr>
        <w:pStyle w:val="Ttulo3"/>
        <w:numPr>
          <w:ilvl w:val="2"/>
          <w:numId w:val="23"/>
        </w:numPr>
        <w:rPr>
          <w:rFonts w:ascii="NewsGotT" w:hAnsi="NewsGotT"/>
        </w:rPr>
      </w:pPr>
      <w:bookmarkStart w:id="63" w:name="_Toc75031104"/>
      <w:r>
        <w:rPr>
          <w:rFonts w:ascii="NewsGotT" w:hAnsi="NewsGotT"/>
          <w:i/>
          <w:iCs/>
        </w:rPr>
        <w:t xml:space="preserve">Radio </w:t>
      </w:r>
      <w:proofErr w:type="spellStart"/>
      <w:r>
        <w:rPr>
          <w:rFonts w:ascii="NewsGotT" w:hAnsi="NewsGotT"/>
          <w:i/>
          <w:iCs/>
        </w:rPr>
        <w:t>Frequency</w:t>
      </w:r>
      <w:proofErr w:type="spellEnd"/>
      <w:r>
        <w:rPr>
          <w:rFonts w:ascii="NewsGotT" w:hAnsi="NewsGotT"/>
          <w:i/>
          <w:iCs/>
        </w:rPr>
        <w:t xml:space="preserve"> </w:t>
      </w:r>
      <w:proofErr w:type="spellStart"/>
      <w:r>
        <w:rPr>
          <w:rFonts w:ascii="NewsGotT" w:hAnsi="NewsGotT"/>
          <w:i/>
          <w:iCs/>
        </w:rPr>
        <w:t>Identification</w:t>
      </w:r>
      <w:proofErr w:type="spellEnd"/>
      <w:r>
        <w:rPr>
          <w:rFonts w:ascii="NewsGotT" w:hAnsi="NewsGotT"/>
          <w:i/>
          <w:iCs/>
        </w:rPr>
        <w:t xml:space="preserve"> </w:t>
      </w:r>
      <w:r>
        <w:rPr>
          <w:rFonts w:ascii="NewsGotT" w:hAnsi="NewsGotT"/>
        </w:rPr>
        <w:t>(</w:t>
      </w:r>
      <w:r w:rsidR="00B63221">
        <w:rPr>
          <w:rFonts w:ascii="NewsGotT" w:hAnsi="NewsGotT"/>
        </w:rPr>
        <w:t>RFID</w:t>
      </w:r>
      <w:r>
        <w:rPr>
          <w:rFonts w:ascii="NewsGotT" w:hAnsi="NewsGotT"/>
        </w:rPr>
        <w:t>)</w:t>
      </w:r>
      <w:bookmarkEnd w:id="63"/>
    </w:p>
    <w:p w14:paraId="0BA6A489" w14:textId="4FAD5B20" w:rsidR="004858FF" w:rsidRDefault="00DD57D5" w:rsidP="00031108">
      <w:pPr>
        <w:pStyle w:val="PhDCorpo"/>
      </w:pPr>
      <w:r>
        <w:tab/>
      </w:r>
      <w:r w:rsidR="00256622" w:rsidRPr="00C24800">
        <w:t xml:space="preserve">A identificação por </w:t>
      </w:r>
      <w:r w:rsidR="00256622" w:rsidRPr="00CC1846">
        <w:rPr>
          <w:highlight w:val="green"/>
        </w:rPr>
        <w:t>r</w:t>
      </w:r>
      <w:r w:rsidR="00CC1846" w:rsidRPr="00CC1846">
        <w:rPr>
          <w:highlight w:val="green"/>
        </w:rPr>
        <w:t>á</w:t>
      </w:r>
      <w:r w:rsidR="00256622" w:rsidRPr="00CC1846">
        <w:rPr>
          <w:highlight w:val="green"/>
        </w:rPr>
        <w:t>dio</w:t>
      </w:r>
      <w:r w:rsidR="00256622" w:rsidRPr="00C24800">
        <w:t xml:space="preserve"> frequência (RFID) é uma tecnologia de leitura </w:t>
      </w:r>
      <w:r w:rsidR="00CC1846" w:rsidRPr="00CC1846">
        <w:rPr>
          <w:highlight w:val="green"/>
        </w:rPr>
        <w:t>de dados</w:t>
      </w:r>
      <w:r w:rsidR="00CC1846">
        <w:t xml:space="preserve"> </w:t>
      </w:r>
      <w:r w:rsidR="00256622" w:rsidRPr="00C24800">
        <w:t>sem contacto que usa ondas eletromagnéticas para ler o código de identificação de uma etiqueta RFID. Como cada etiqueta possui um código único</w:t>
      </w:r>
      <w:r w:rsidR="00256622">
        <w:t>,</w:t>
      </w:r>
      <w:r w:rsidR="00256622" w:rsidRPr="00C24800">
        <w:t xml:space="preserve"> estas podem ser usadas para associar um ID </w:t>
      </w:r>
      <w:del w:id="64" w:author="Diogo Fernandes" w:date="2021-06-20T10:53:00Z">
        <w:r w:rsidR="00256622" w:rsidRPr="00C24800" w:rsidDel="004D096F">
          <w:delText xml:space="preserve">único </w:delText>
        </w:r>
      </w:del>
      <w:r w:rsidR="00256622" w:rsidRPr="00C24800">
        <w:t>a um objeto</w:t>
      </w:r>
      <w:r>
        <w:t xml:space="preserve">. </w:t>
      </w:r>
      <w:r w:rsidR="00256622" w:rsidRPr="00C24800">
        <w:t xml:space="preserve">Existem </w:t>
      </w:r>
      <w:r w:rsidR="00256622">
        <w:t>dois</w:t>
      </w:r>
      <w:r w:rsidR="00256622" w:rsidRPr="00C24800">
        <w:t xml:space="preserve"> tipos de etiquetas RFID</w:t>
      </w:r>
      <w:r w:rsidR="00256622">
        <w:t xml:space="preserve">: </w:t>
      </w:r>
      <w:del w:id="65" w:author="Diogo Fernandes" w:date="2021-06-20T10:53:00Z">
        <w:r w:rsidR="00256622" w:rsidDel="004D096F">
          <w:delText>as</w:delText>
        </w:r>
        <w:r w:rsidR="00256622" w:rsidRPr="00C24800" w:rsidDel="004D096F">
          <w:delText xml:space="preserve"> </w:delText>
        </w:r>
      </w:del>
      <w:r w:rsidR="00256622" w:rsidRPr="00C24800">
        <w:t>passivas e</w:t>
      </w:r>
      <w:r w:rsidR="00256622">
        <w:t xml:space="preserve"> </w:t>
      </w:r>
      <w:del w:id="66" w:author="Diogo Fernandes" w:date="2021-06-20T10:53:00Z">
        <w:r w:rsidR="00256622" w:rsidDel="004D096F">
          <w:delText>as</w:delText>
        </w:r>
        <w:r w:rsidR="00256622" w:rsidRPr="00C24800" w:rsidDel="004D096F">
          <w:delText xml:space="preserve"> </w:delText>
        </w:r>
      </w:del>
      <w:r w:rsidR="00256622" w:rsidRPr="00C24800">
        <w:t>ativas. Etiquetas passivas usam a energia fornecida pelas ondas eletromagnéticas para induzir uma corrente na antena</w:t>
      </w:r>
      <w:r w:rsidR="00256622">
        <w:t>,</w:t>
      </w:r>
      <w:r w:rsidR="00256622" w:rsidRPr="00C24800">
        <w:t xml:space="preserve"> de modo</w:t>
      </w:r>
      <w:r w:rsidR="00256622">
        <w:t xml:space="preserve"> a</w:t>
      </w:r>
      <w:r w:rsidR="00256622" w:rsidRPr="00C24800">
        <w:t xml:space="preserve"> transmitir os dados d</w:t>
      </w:r>
      <w:r w:rsidR="00256622">
        <w:t>a mesma</w:t>
      </w:r>
      <w:r w:rsidR="00256622" w:rsidRPr="00C24800">
        <w:t xml:space="preserve">. </w:t>
      </w:r>
      <w:r w:rsidR="00256622">
        <w:t>As e</w:t>
      </w:r>
      <w:r w:rsidR="00256622" w:rsidRPr="00C24800">
        <w:t xml:space="preserve">tiquetas ativas possuem uma fonte de alimentação própria, como uma bateria, para alimentar os circuitos necessários para a transmissão. </w:t>
      </w:r>
    </w:p>
    <w:p w14:paraId="6F94DDAC" w14:textId="79DBD5EE" w:rsidR="004858FF" w:rsidRDefault="004858FF" w:rsidP="00031108">
      <w:pPr>
        <w:pStyle w:val="PhDCorpo"/>
      </w:pPr>
      <w:r>
        <w:tab/>
      </w:r>
      <w:r w:rsidR="00256622" w:rsidRPr="00C24800">
        <w:t>Outras características que influenciam a escolha das etiquetas e do módulo de leitura</w:t>
      </w:r>
      <w:r w:rsidR="00256622">
        <w:t>,</w:t>
      </w:r>
      <w:r w:rsidR="00256622" w:rsidRPr="00C24800">
        <w:t xml:space="preserve"> são a frequência de comunicação, o alcance e o preço. Atualmente as etiquetas disponíveis no mercado operam em </w:t>
      </w:r>
      <w:r w:rsidR="00DD57D5">
        <w:t>três</w:t>
      </w:r>
      <w:r w:rsidR="00256622" w:rsidRPr="00C24800">
        <w:t xml:space="preserve"> gamas de frequência</w:t>
      </w:r>
      <w:r>
        <w:t xml:space="preserve"> </w:t>
      </w:r>
      <w:r w:rsidR="004602F2">
        <w:t xml:space="preserve">e têm diferentes alcances, </w:t>
      </w:r>
      <w:r>
        <w:t xml:space="preserve">como apresentado na </w:t>
      </w:r>
      <w:r>
        <w:fldChar w:fldCharType="begin"/>
      </w:r>
      <w:r>
        <w:instrText xml:space="preserve"> REF _Ref74989965 \h </w:instrText>
      </w:r>
      <w:r>
        <w:fldChar w:fldCharType="separate"/>
      </w:r>
      <w:r w:rsidR="00D10394">
        <w:t xml:space="preserve">Figura </w:t>
      </w:r>
      <w:r w:rsidR="00D10394">
        <w:rPr>
          <w:noProof/>
        </w:rPr>
        <w:t>3</w:t>
      </w:r>
      <w:r w:rsidR="00D10394">
        <w:t>.</w:t>
      </w:r>
      <w:r w:rsidR="00D10394">
        <w:rPr>
          <w:noProof/>
        </w:rPr>
        <w:t>1</w:t>
      </w:r>
      <w:r>
        <w:fldChar w:fldCharType="end"/>
      </w:r>
      <w:r>
        <w:t xml:space="preserve">. </w:t>
      </w:r>
    </w:p>
    <w:p w14:paraId="30090BB8" w14:textId="4A0BEEB7" w:rsidR="004858FF" w:rsidRDefault="004858FF" w:rsidP="004858FF">
      <w:pPr>
        <w:pStyle w:val="PhDLegendaFiguras"/>
      </w:pPr>
      <w:bookmarkStart w:id="67" w:name="_Toc75031180"/>
      <w:r>
        <w:t xml:space="preserve">Tabela </w:t>
      </w:r>
      <w:fldSimple w:instr=" STYLEREF 1 \s ">
        <w:r w:rsidR="00D10394">
          <w:rPr>
            <w:noProof/>
          </w:rPr>
          <w:t>2</w:t>
        </w:r>
      </w:fldSimple>
      <w:r w:rsidR="00546D28">
        <w:t>.</w:t>
      </w:r>
      <w:fldSimple w:instr=" SEQ Tabela \* ARABIC \s 1 ">
        <w:r w:rsidR="00D10394">
          <w:rPr>
            <w:noProof/>
          </w:rPr>
          <w:t>3</w:t>
        </w:r>
      </w:fldSimple>
      <w:r>
        <w:t xml:space="preserve"> - Gamas de frequência e alcance etiquetas RFID</w:t>
      </w:r>
      <w:bookmarkEnd w:id="67"/>
    </w:p>
    <w:tbl>
      <w:tblPr>
        <w:tblStyle w:val="SimplesTabela1"/>
        <w:tblW w:w="9061" w:type="dxa"/>
        <w:jc w:val="center"/>
        <w:tblLook w:val="04A0" w:firstRow="1" w:lastRow="0" w:firstColumn="1" w:lastColumn="0" w:noHBand="0" w:noVBand="1"/>
      </w:tblPr>
      <w:tblGrid>
        <w:gridCol w:w="2122"/>
        <w:gridCol w:w="2409"/>
        <w:gridCol w:w="2410"/>
        <w:gridCol w:w="2120"/>
      </w:tblGrid>
      <w:tr w:rsidR="004602F2" w:rsidRPr="00812F25" w14:paraId="071571EA" w14:textId="400E188C" w:rsidTr="004602F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2" w:type="dxa"/>
            <w:vAlign w:val="center"/>
          </w:tcPr>
          <w:p w14:paraId="1FA3F8E8" w14:textId="77777777" w:rsidR="004602F2" w:rsidRPr="004858FF" w:rsidRDefault="004602F2" w:rsidP="00340A38">
            <w:pPr>
              <w:pStyle w:val="PhDCorpo"/>
              <w:spacing w:after="0"/>
              <w:contextualSpacing/>
              <w:jc w:val="left"/>
              <w:rPr>
                <w:rStyle w:val="PhDInglsCarter"/>
                <w:lang w:val="pt-PT"/>
              </w:rPr>
            </w:pPr>
          </w:p>
        </w:tc>
        <w:tc>
          <w:tcPr>
            <w:tcW w:w="2409" w:type="dxa"/>
            <w:vAlign w:val="center"/>
          </w:tcPr>
          <w:p w14:paraId="70908EA1" w14:textId="61175B38" w:rsidR="004602F2" w:rsidRDefault="004602F2" w:rsidP="00340A38">
            <w:pPr>
              <w:pStyle w:val="PhDCorpo"/>
              <w:spacing w:after="0"/>
              <w:contextualSpacing/>
              <w:jc w:val="left"/>
              <w:cnfStyle w:val="100000000000" w:firstRow="1" w:lastRow="0" w:firstColumn="0" w:lastColumn="0" w:oddVBand="0" w:evenVBand="0" w:oddHBand="0" w:evenHBand="0" w:firstRowFirstColumn="0" w:firstRowLastColumn="0" w:lastRowFirstColumn="0" w:lastRowLastColumn="0"/>
            </w:pPr>
            <w:r>
              <w:t>Gama de Frequência</w:t>
            </w:r>
          </w:p>
        </w:tc>
        <w:tc>
          <w:tcPr>
            <w:tcW w:w="2410" w:type="dxa"/>
          </w:tcPr>
          <w:p w14:paraId="74BCB916" w14:textId="594221A8" w:rsidR="004602F2" w:rsidRDefault="004602F2" w:rsidP="00340A38">
            <w:pPr>
              <w:pStyle w:val="PhDCorpo"/>
              <w:spacing w:after="0"/>
              <w:contextualSpacing/>
              <w:jc w:val="left"/>
              <w:cnfStyle w:val="100000000000" w:firstRow="1" w:lastRow="0" w:firstColumn="0" w:lastColumn="0" w:oddVBand="0" w:evenVBand="0" w:oddHBand="0" w:evenHBand="0" w:firstRowFirstColumn="0" w:firstRowLastColumn="0" w:lastRowFirstColumn="0" w:lastRowLastColumn="0"/>
            </w:pPr>
            <w:r>
              <w:t>Alcance</w:t>
            </w:r>
          </w:p>
        </w:tc>
        <w:tc>
          <w:tcPr>
            <w:tcW w:w="2120" w:type="dxa"/>
          </w:tcPr>
          <w:p w14:paraId="77D08128" w14:textId="2CB43C17" w:rsidR="004602F2" w:rsidRDefault="004602F2" w:rsidP="00340A38">
            <w:pPr>
              <w:pStyle w:val="PhDCorpo"/>
              <w:spacing w:after="0"/>
              <w:contextualSpacing/>
              <w:jc w:val="left"/>
              <w:cnfStyle w:val="100000000000" w:firstRow="1" w:lastRow="0" w:firstColumn="0" w:lastColumn="0" w:oddVBand="0" w:evenVBand="0" w:oddHBand="0" w:evenHBand="0" w:firstRowFirstColumn="0" w:firstRowLastColumn="0" w:lastRowFirstColumn="0" w:lastRowLastColumn="0"/>
            </w:pPr>
            <w:r>
              <w:t>Tipo de Alimentação</w:t>
            </w:r>
          </w:p>
        </w:tc>
      </w:tr>
      <w:tr w:rsidR="004602F2" w:rsidRPr="00812F25" w14:paraId="431FE741" w14:textId="14F7D49E" w:rsidTr="004602F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2" w:type="dxa"/>
            <w:vAlign w:val="center"/>
          </w:tcPr>
          <w:p w14:paraId="7E739C53" w14:textId="73E368C0" w:rsidR="004602F2" w:rsidRPr="00812F25" w:rsidRDefault="004602F2" w:rsidP="00340A38">
            <w:pPr>
              <w:pStyle w:val="PhDCorpo"/>
              <w:spacing w:after="0"/>
              <w:contextualSpacing/>
              <w:jc w:val="left"/>
            </w:pPr>
            <w:proofErr w:type="spellStart"/>
            <w:r w:rsidRPr="004858FF">
              <w:rPr>
                <w:rStyle w:val="PhDInglsCarter"/>
                <w:lang w:val="pt-PT"/>
              </w:rPr>
              <w:t>Low-Frequency</w:t>
            </w:r>
            <w:proofErr w:type="spellEnd"/>
          </w:p>
        </w:tc>
        <w:tc>
          <w:tcPr>
            <w:tcW w:w="2409" w:type="dxa"/>
            <w:vAlign w:val="center"/>
          </w:tcPr>
          <w:p w14:paraId="34412B1E" w14:textId="36628AF4" w:rsidR="004602F2" w:rsidRPr="00812F25" w:rsidRDefault="004602F2" w:rsidP="00340A38">
            <w:pPr>
              <w:pStyle w:val="PhDCorpo"/>
              <w:spacing w:after="0"/>
              <w:contextualSpacing/>
              <w:jc w:val="left"/>
              <w:cnfStyle w:val="000000100000" w:firstRow="0" w:lastRow="0" w:firstColumn="0" w:lastColumn="0" w:oddVBand="0" w:evenVBand="0" w:oddHBand="1" w:evenHBand="0" w:firstRowFirstColumn="0" w:firstRowLastColumn="0" w:lastRowFirstColumn="0" w:lastRowLastColumn="0"/>
            </w:pPr>
            <w:r>
              <w:t>E</w:t>
            </w:r>
            <w:r w:rsidRPr="00C24800">
              <w:t>ntre 30 KHz e</w:t>
            </w:r>
            <w:r>
              <w:t xml:space="preserve"> </w:t>
            </w:r>
            <w:r w:rsidRPr="00C24800">
              <w:t>300 KHz</w:t>
            </w:r>
          </w:p>
        </w:tc>
        <w:tc>
          <w:tcPr>
            <w:tcW w:w="2410" w:type="dxa"/>
          </w:tcPr>
          <w:p w14:paraId="2008CB53" w14:textId="72E439FA" w:rsidR="004602F2" w:rsidRDefault="004602F2" w:rsidP="00340A38">
            <w:pPr>
              <w:pStyle w:val="PhDCorpo"/>
              <w:spacing w:after="0"/>
              <w:contextualSpacing/>
              <w:jc w:val="left"/>
              <w:cnfStyle w:val="000000100000" w:firstRow="0" w:lastRow="0" w:firstColumn="0" w:lastColumn="0" w:oddVBand="0" w:evenVBand="0" w:oddHBand="1" w:evenHBand="0" w:firstRowFirstColumn="0" w:firstRowLastColumn="0" w:lastRowFirstColumn="0" w:lastRowLastColumn="0"/>
            </w:pPr>
            <w:r>
              <w:t>Até 10 cm</w:t>
            </w:r>
          </w:p>
        </w:tc>
        <w:tc>
          <w:tcPr>
            <w:tcW w:w="2120" w:type="dxa"/>
          </w:tcPr>
          <w:p w14:paraId="02A47942" w14:textId="60119CCC" w:rsidR="004602F2" w:rsidRDefault="004602F2" w:rsidP="00340A38">
            <w:pPr>
              <w:pStyle w:val="PhDCorpo"/>
              <w:spacing w:after="0"/>
              <w:contextualSpacing/>
              <w:jc w:val="left"/>
              <w:cnfStyle w:val="000000100000" w:firstRow="0" w:lastRow="0" w:firstColumn="0" w:lastColumn="0" w:oddVBand="0" w:evenVBand="0" w:oddHBand="1" w:evenHBand="0" w:firstRowFirstColumn="0" w:firstRowLastColumn="0" w:lastRowFirstColumn="0" w:lastRowLastColumn="0"/>
            </w:pPr>
            <w:r>
              <w:t>Passiva</w:t>
            </w:r>
          </w:p>
        </w:tc>
      </w:tr>
      <w:tr w:rsidR="004602F2" w:rsidRPr="00812F25" w14:paraId="568ACDAF" w14:textId="7ACC93DE" w:rsidTr="004602F2">
        <w:trPr>
          <w:jc w:val="center"/>
        </w:trPr>
        <w:tc>
          <w:tcPr>
            <w:cnfStyle w:val="001000000000" w:firstRow="0" w:lastRow="0" w:firstColumn="1" w:lastColumn="0" w:oddVBand="0" w:evenVBand="0" w:oddHBand="0" w:evenHBand="0" w:firstRowFirstColumn="0" w:firstRowLastColumn="0" w:lastRowFirstColumn="0" w:lastRowLastColumn="0"/>
            <w:tcW w:w="2122" w:type="dxa"/>
            <w:vAlign w:val="center"/>
          </w:tcPr>
          <w:p w14:paraId="39F77BC9" w14:textId="0776CA7E" w:rsidR="004602F2" w:rsidRPr="00812F25" w:rsidRDefault="004602F2" w:rsidP="00340A38">
            <w:pPr>
              <w:pStyle w:val="PhDCorpo"/>
              <w:spacing w:after="0"/>
              <w:contextualSpacing/>
              <w:jc w:val="left"/>
              <w:rPr>
                <w:lang w:val="en-GB"/>
              </w:rPr>
            </w:pPr>
            <w:proofErr w:type="spellStart"/>
            <w:r w:rsidRPr="004858FF">
              <w:rPr>
                <w:rStyle w:val="PhDInglsCarter"/>
                <w:lang w:val="pt-PT"/>
              </w:rPr>
              <w:t>High-Frequency</w:t>
            </w:r>
            <w:proofErr w:type="spellEnd"/>
          </w:p>
        </w:tc>
        <w:tc>
          <w:tcPr>
            <w:tcW w:w="2409" w:type="dxa"/>
            <w:vAlign w:val="center"/>
          </w:tcPr>
          <w:p w14:paraId="66549952" w14:textId="28280C28" w:rsidR="004602F2" w:rsidRPr="00812F25" w:rsidRDefault="004602F2" w:rsidP="00340A38">
            <w:pPr>
              <w:pStyle w:val="PhDCorpo"/>
              <w:spacing w:after="0"/>
              <w:contextualSpacing/>
              <w:jc w:val="left"/>
              <w:cnfStyle w:val="000000000000" w:firstRow="0" w:lastRow="0" w:firstColumn="0" w:lastColumn="0" w:oddVBand="0" w:evenVBand="0" w:oddHBand="0" w:evenHBand="0" w:firstRowFirstColumn="0" w:firstRowLastColumn="0" w:lastRowFirstColumn="0" w:lastRowLastColumn="0"/>
            </w:pPr>
            <w:r w:rsidRPr="00C24800">
              <w:t>13,56 MHz</w:t>
            </w:r>
          </w:p>
        </w:tc>
        <w:tc>
          <w:tcPr>
            <w:tcW w:w="2410" w:type="dxa"/>
          </w:tcPr>
          <w:p w14:paraId="4BB18475" w14:textId="5D3507DF" w:rsidR="004602F2" w:rsidRPr="00C24800" w:rsidRDefault="004602F2" w:rsidP="00340A38">
            <w:pPr>
              <w:pStyle w:val="PhDCorpo"/>
              <w:spacing w:after="0"/>
              <w:contextualSpacing/>
              <w:jc w:val="left"/>
              <w:cnfStyle w:val="000000000000" w:firstRow="0" w:lastRow="0" w:firstColumn="0" w:lastColumn="0" w:oddVBand="0" w:evenVBand="0" w:oddHBand="0" w:evenHBand="0" w:firstRowFirstColumn="0" w:firstRowLastColumn="0" w:lastRowFirstColumn="0" w:lastRowLastColumn="0"/>
            </w:pPr>
            <w:r>
              <w:t>Até 30 cm</w:t>
            </w:r>
          </w:p>
        </w:tc>
        <w:tc>
          <w:tcPr>
            <w:tcW w:w="2120" w:type="dxa"/>
          </w:tcPr>
          <w:p w14:paraId="1551A304" w14:textId="5F75D287" w:rsidR="004602F2" w:rsidRDefault="004602F2" w:rsidP="00340A38">
            <w:pPr>
              <w:pStyle w:val="PhDCorpo"/>
              <w:spacing w:after="0"/>
              <w:contextualSpacing/>
              <w:jc w:val="left"/>
              <w:cnfStyle w:val="000000000000" w:firstRow="0" w:lastRow="0" w:firstColumn="0" w:lastColumn="0" w:oddVBand="0" w:evenVBand="0" w:oddHBand="0" w:evenHBand="0" w:firstRowFirstColumn="0" w:firstRowLastColumn="0" w:lastRowFirstColumn="0" w:lastRowLastColumn="0"/>
            </w:pPr>
            <w:r>
              <w:t>Passiva/Ativa</w:t>
            </w:r>
          </w:p>
        </w:tc>
      </w:tr>
      <w:tr w:rsidR="004602F2" w:rsidRPr="00812F25" w14:paraId="3E97A7B9" w14:textId="77E78221" w:rsidTr="004602F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2" w:type="dxa"/>
            <w:vAlign w:val="center"/>
          </w:tcPr>
          <w:p w14:paraId="260185D2" w14:textId="002C5399" w:rsidR="004602F2" w:rsidRPr="00812F25" w:rsidRDefault="004602F2" w:rsidP="00340A38">
            <w:pPr>
              <w:pStyle w:val="PhDCorpo"/>
              <w:spacing w:after="0"/>
              <w:contextualSpacing/>
              <w:jc w:val="left"/>
              <w:rPr>
                <w:lang w:val="en-GB"/>
              </w:rPr>
            </w:pPr>
            <w:r w:rsidRPr="004858FF">
              <w:rPr>
                <w:rStyle w:val="PhDInglsCarter"/>
                <w:lang w:val="pt-PT"/>
              </w:rPr>
              <w:t>Ultra</w:t>
            </w:r>
            <w:r>
              <w:rPr>
                <w:rStyle w:val="PhDInglsCarter"/>
                <w:lang w:val="pt-PT"/>
              </w:rPr>
              <w:t xml:space="preserve"> </w:t>
            </w:r>
            <w:proofErr w:type="spellStart"/>
            <w:r w:rsidRPr="004858FF">
              <w:rPr>
                <w:rStyle w:val="PhDInglsCarter"/>
                <w:lang w:val="pt-PT"/>
              </w:rPr>
              <w:t>High-Frequency</w:t>
            </w:r>
            <w:proofErr w:type="spellEnd"/>
          </w:p>
        </w:tc>
        <w:tc>
          <w:tcPr>
            <w:tcW w:w="2409" w:type="dxa"/>
            <w:vAlign w:val="center"/>
          </w:tcPr>
          <w:p w14:paraId="23779B90" w14:textId="23673353" w:rsidR="004602F2" w:rsidRPr="00812F25" w:rsidRDefault="004602F2" w:rsidP="00340A38">
            <w:pPr>
              <w:pStyle w:val="PhDCorpo"/>
              <w:spacing w:after="0"/>
              <w:contextualSpacing/>
              <w:jc w:val="left"/>
              <w:cnfStyle w:val="000000100000" w:firstRow="0" w:lastRow="0" w:firstColumn="0" w:lastColumn="0" w:oddVBand="0" w:evenVBand="0" w:oddHBand="1" w:evenHBand="0" w:firstRowFirstColumn="0" w:firstRowLastColumn="0" w:lastRowFirstColumn="0" w:lastRowLastColumn="0"/>
            </w:pPr>
            <w:r>
              <w:t>E</w:t>
            </w:r>
            <w:r w:rsidRPr="00C24800">
              <w:t>ntre 300 MHz e 3 GHz</w:t>
            </w:r>
          </w:p>
        </w:tc>
        <w:tc>
          <w:tcPr>
            <w:tcW w:w="2410" w:type="dxa"/>
          </w:tcPr>
          <w:p w14:paraId="70929EFE" w14:textId="38C88284" w:rsidR="004602F2" w:rsidRDefault="004602F2" w:rsidP="004602F2">
            <w:pPr>
              <w:pStyle w:val="PhDCorpo"/>
              <w:spacing w:after="0"/>
              <w:contextualSpacing/>
              <w:cnfStyle w:val="000000100000" w:firstRow="0" w:lastRow="0" w:firstColumn="0" w:lastColumn="0" w:oddVBand="0" w:evenVBand="0" w:oddHBand="1" w:evenHBand="0" w:firstRowFirstColumn="0" w:firstRowLastColumn="0" w:lastRowFirstColumn="0" w:lastRowLastColumn="0"/>
            </w:pPr>
            <w:r>
              <w:t>Entre 20 m e 100 m</w:t>
            </w:r>
          </w:p>
        </w:tc>
        <w:tc>
          <w:tcPr>
            <w:tcW w:w="2120" w:type="dxa"/>
          </w:tcPr>
          <w:p w14:paraId="0778163E" w14:textId="4DF3155E" w:rsidR="004602F2" w:rsidRDefault="004602F2" w:rsidP="004602F2">
            <w:pPr>
              <w:pStyle w:val="PhDCorpo"/>
              <w:spacing w:after="0"/>
              <w:contextualSpacing/>
              <w:cnfStyle w:val="000000100000" w:firstRow="0" w:lastRow="0" w:firstColumn="0" w:lastColumn="0" w:oddVBand="0" w:evenVBand="0" w:oddHBand="1" w:evenHBand="0" w:firstRowFirstColumn="0" w:firstRowLastColumn="0" w:lastRowFirstColumn="0" w:lastRowLastColumn="0"/>
            </w:pPr>
            <w:r>
              <w:t>Ativa</w:t>
            </w:r>
          </w:p>
        </w:tc>
      </w:tr>
    </w:tbl>
    <w:p w14:paraId="7EF801F1" w14:textId="6132747D" w:rsidR="00546D28" w:rsidRDefault="00546D28" w:rsidP="00546D28">
      <w:pPr>
        <w:pStyle w:val="Legenda"/>
        <w:keepNext/>
      </w:pPr>
    </w:p>
    <w:p w14:paraId="67ABBBDF" w14:textId="73AA69BC" w:rsidR="00CC1846" w:rsidRPr="00CC1846" w:rsidRDefault="00CC1846" w:rsidP="00CC1846">
      <w:pPr>
        <w:pStyle w:val="PhDCorpo"/>
      </w:pPr>
      <w:r>
        <w:rPr>
          <w:highlight w:val="green"/>
        </w:rPr>
        <w:t>|</w:t>
      </w:r>
      <w:r w:rsidRPr="00CC1846">
        <w:rPr>
          <w:highlight w:val="green"/>
        </w:rPr>
        <w:t>-&gt;</w:t>
      </w:r>
      <w:r w:rsidRPr="00C065F1">
        <w:t>Sabendo que, por norma, os módulos RFID que operam a frequências mais altas</w:t>
      </w:r>
      <w:r>
        <w:t xml:space="preserve"> </w:t>
      </w:r>
      <w:r w:rsidRPr="00CC1846">
        <w:rPr>
          <w:highlight w:val="green"/>
        </w:rPr>
        <w:t>(</w:t>
      </w:r>
      <w:r w:rsidRPr="00CC1846">
        <w:rPr>
          <w:i/>
          <w:iCs/>
          <w:highlight w:val="green"/>
        </w:rPr>
        <w:t>Ultra-</w:t>
      </w:r>
      <w:proofErr w:type="spellStart"/>
      <w:r w:rsidRPr="00CC1846">
        <w:rPr>
          <w:i/>
          <w:iCs/>
          <w:highlight w:val="green"/>
        </w:rPr>
        <w:t>High</w:t>
      </w:r>
      <w:proofErr w:type="spellEnd"/>
      <w:r w:rsidRPr="00CC1846">
        <w:rPr>
          <w:i/>
          <w:iCs/>
          <w:highlight w:val="green"/>
        </w:rPr>
        <w:t>-</w:t>
      </w:r>
      <w:proofErr w:type="spellStart"/>
      <w:r w:rsidRPr="00CC1846">
        <w:rPr>
          <w:i/>
          <w:iCs/>
          <w:highlight w:val="green"/>
        </w:rPr>
        <w:t>Frequency</w:t>
      </w:r>
      <w:proofErr w:type="spellEnd"/>
      <w:r w:rsidRPr="00CC1846">
        <w:rPr>
          <w:i/>
          <w:iCs/>
          <w:highlight w:val="green"/>
        </w:rPr>
        <w:t>)</w:t>
      </w:r>
      <w:r w:rsidRPr="00C065F1">
        <w:t xml:space="preserve"> têm preço</w:t>
      </w:r>
      <w:r>
        <w:t>s</w:t>
      </w:r>
      <w:r w:rsidRPr="00C065F1">
        <w:t xml:space="preserve"> mais elevado</w:t>
      </w:r>
      <w:r>
        <w:t>s</w:t>
      </w:r>
      <w:r w:rsidRPr="00C065F1">
        <w:t xml:space="preserve"> e que não existem muitos leitores RFID do tipo </w:t>
      </w:r>
      <w:proofErr w:type="spellStart"/>
      <w:r w:rsidRPr="00C065F1">
        <w:rPr>
          <w:i/>
          <w:iCs/>
        </w:rPr>
        <w:t>Low-Frequency</w:t>
      </w:r>
      <w:proofErr w:type="spellEnd"/>
      <w:r w:rsidRPr="00C065F1">
        <w:rPr>
          <w:i/>
          <w:iCs/>
        </w:rPr>
        <w:t xml:space="preserve"> </w:t>
      </w:r>
      <w:r w:rsidRPr="00C065F1">
        <w:t>disponíveis no mercado, decidiu</w:t>
      </w:r>
      <w:r>
        <w:noBreakHyphen/>
      </w:r>
      <w:r w:rsidRPr="00C065F1">
        <w:t xml:space="preserve">se usar um modulo RFID do tipo </w:t>
      </w:r>
      <w:proofErr w:type="spellStart"/>
      <w:r w:rsidRPr="00C065F1">
        <w:rPr>
          <w:i/>
          <w:iCs/>
        </w:rPr>
        <w:t>High</w:t>
      </w:r>
      <w:r>
        <w:rPr>
          <w:i/>
          <w:iCs/>
        </w:rPr>
        <w:noBreakHyphen/>
      </w:r>
      <w:r w:rsidRPr="00C065F1">
        <w:rPr>
          <w:i/>
          <w:iCs/>
        </w:rPr>
        <w:t>Frequency</w:t>
      </w:r>
      <w:proofErr w:type="spellEnd"/>
      <w:r>
        <w:t xml:space="preserve">. Além do referido, as </w:t>
      </w:r>
      <w:r w:rsidRPr="00C065F1">
        <w:t>etiquetas não precisa</w:t>
      </w:r>
      <w:r>
        <w:t>m</w:t>
      </w:r>
      <w:r w:rsidRPr="00C065F1">
        <w:t xml:space="preserve"> de uma fonte de alimentação para o seu funcionamento </w:t>
      </w:r>
      <w:r w:rsidRPr="004D096F">
        <w:rPr>
          <w:rPrChange w:id="68" w:author="Diogo Fernandes" w:date="2021-06-20T10:57:00Z">
            <w:rPr>
              <w:highlight w:val="yellow"/>
            </w:rPr>
          </w:rPrChange>
        </w:rPr>
        <w:t>e também o alcance de deteção destas</w:t>
      </w:r>
      <w:r w:rsidR="004D096F">
        <w:t xml:space="preserve"> </w:t>
      </w:r>
      <w:r w:rsidRPr="004D096F">
        <w:rPr>
          <w:rPrChange w:id="69" w:author="Diogo Fernandes" w:date="2021-06-20T10:57:00Z">
            <w:rPr>
              <w:highlight w:val="yellow"/>
            </w:rPr>
          </w:rPrChange>
        </w:rPr>
        <w:t>encontr</w:t>
      </w:r>
      <w:r w:rsidR="004D096F">
        <w:t>a-se</w:t>
      </w:r>
      <w:r w:rsidRPr="004D096F">
        <w:rPr>
          <w:rPrChange w:id="70" w:author="Diogo Fernandes" w:date="2021-06-20T10:57:00Z">
            <w:rPr>
              <w:highlight w:val="yellow"/>
            </w:rPr>
          </w:rPrChange>
        </w:rPr>
        <w:t xml:space="preserve"> na gama pretendida para o DWR</w:t>
      </w:r>
      <w:r w:rsidRPr="00C065F1">
        <w:t xml:space="preserve">. </w:t>
      </w:r>
      <w:r>
        <w:t>E</w:t>
      </w:r>
      <w:r w:rsidRPr="00C065F1">
        <w:t>sco</w:t>
      </w:r>
      <w:r>
        <w:t>lheu-se, então, o módul</w:t>
      </w:r>
      <w:r w:rsidRPr="00C065F1">
        <w:t>o MFRC522</w:t>
      </w:r>
      <w:r w:rsidRPr="00C065F1">
        <w:rPr>
          <w:highlight w:val="yellow"/>
        </w:rPr>
        <w:t>[</w:t>
      </w:r>
      <w:proofErr w:type="spellStart"/>
      <w:r w:rsidRPr="00C065F1">
        <w:rPr>
          <w:highlight w:val="yellow"/>
        </w:rPr>
        <w:t>ref</w:t>
      </w:r>
      <w:proofErr w:type="spellEnd"/>
      <w:r w:rsidRPr="00C065F1">
        <w:rPr>
          <w:highlight w:val="yellow"/>
        </w:rPr>
        <w:t>]</w:t>
      </w:r>
      <w:r w:rsidRPr="004602F2">
        <w:t>,</w:t>
      </w:r>
      <w:r>
        <w:t xml:space="preserve"> </w:t>
      </w:r>
      <w:r w:rsidR="004D096F">
        <w:t xml:space="preserve">apresentado na </w:t>
      </w:r>
      <w:r>
        <w:fldChar w:fldCharType="begin"/>
      </w:r>
      <w:r>
        <w:instrText xml:space="preserve"> REF _Ref75008211 \h </w:instrText>
      </w:r>
      <w:r>
        <w:fldChar w:fldCharType="separate"/>
      </w:r>
      <w:r>
        <w:t xml:space="preserve">Figura </w:t>
      </w:r>
      <w:r>
        <w:rPr>
          <w:noProof/>
        </w:rPr>
        <w:t>2</w:t>
      </w:r>
      <w:r>
        <w:t>.</w:t>
      </w:r>
      <w:r>
        <w:rPr>
          <w:noProof/>
        </w:rPr>
        <w:t>4</w:t>
      </w:r>
      <w:r>
        <w:fldChar w:fldCharType="end"/>
      </w:r>
      <w:r>
        <w:t>, uma vez que</w:t>
      </w:r>
      <w:r w:rsidRPr="00C065F1">
        <w:t xml:space="preserve"> oferece as características pretendidas.</w:t>
      </w:r>
    </w:p>
    <w:p w14:paraId="49E20F9F" w14:textId="77777777" w:rsidR="00546D28" w:rsidRDefault="004602F2" w:rsidP="00546D28">
      <w:pPr>
        <w:pStyle w:val="PhDFigura"/>
      </w:pPr>
      <w:r>
        <w:rPr>
          <w:noProof/>
        </w:rPr>
        <w:drawing>
          <wp:inline distT="0" distB="0" distL="0" distR="0" wp14:anchorId="029A274C" wp14:editId="368638F2">
            <wp:extent cx="2657475" cy="1357874"/>
            <wp:effectExtent l="0" t="0" r="0" b="0"/>
            <wp:docPr id="241" name="Imagem 241" descr="Mifare RC522 Module RFID Reader - Robot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ifare RC522 Module RFID Reader - RobotShop"/>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43456"/>
                    <a:stretch/>
                  </pic:blipFill>
                  <pic:spPr bwMode="auto">
                    <a:xfrm>
                      <a:off x="0" y="0"/>
                      <a:ext cx="2660619" cy="1359480"/>
                    </a:xfrm>
                    <a:prstGeom prst="rect">
                      <a:avLst/>
                    </a:prstGeom>
                    <a:noFill/>
                    <a:ln>
                      <a:noFill/>
                    </a:ln>
                    <a:extLst>
                      <a:ext uri="{53640926-AAD7-44D8-BBD7-CCE9431645EC}">
                        <a14:shadowObscured xmlns:a14="http://schemas.microsoft.com/office/drawing/2010/main"/>
                      </a:ext>
                    </a:extLst>
                  </pic:spPr>
                </pic:pic>
              </a:graphicData>
            </a:graphic>
          </wp:inline>
        </w:drawing>
      </w:r>
    </w:p>
    <w:p w14:paraId="58CBEDAA" w14:textId="4961988F" w:rsidR="004602F2" w:rsidRDefault="00546D28" w:rsidP="00546D28">
      <w:pPr>
        <w:pStyle w:val="PhDLegendaFiguras"/>
      </w:pPr>
      <w:bookmarkStart w:id="71" w:name="_Ref75008211"/>
      <w:bookmarkStart w:id="72" w:name="_Toc75031142"/>
      <w:r>
        <w:t xml:space="preserve">Figura </w:t>
      </w:r>
      <w:fldSimple w:instr=" STYLEREF 1 \s ">
        <w:r w:rsidR="00774C52">
          <w:rPr>
            <w:noProof/>
          </w:rPr>
          <w:t>2</w:t>
        </w:r>
      </w:fldSimple>
      <w:r w:rsidR="00774C52">
        <w:t>.</w:t>
      </w:r>
      <w:fldSimple w:instr=" SEQ Figura \* ARABIC \s 1 ">
        <w:r w:rsidR="00774C52">
          <w:rPr>
            <w:noProof/>
          </w:rPr>
          <w:t>4</w:t>
        </w:r>
      </w:fldSimple>
      <w:bookmarkEnd w:id="71"/>
      <w:r>
        <w:t xml:space="preserve"> - </w:t>
      </w:r>
      <w:r w:rsidRPr="00691B24">
        <w:t>Módulo RFID MFR522</w:t>
      </w:r>
      <w:bookmarkEnd w:id="72"/>
    </w:p>
    <w:p w14:paraId="7DE3A58F" w14:textId="46AC3DCE" w:rsidR="00B63221" w:rsidRDefault="00B63221" w:rsidP="00B63221">
      <w:pPr>
        <w:pStyle w:val="Ttulo3"/>
        <w:numPr>
          <w:ilvl w:val="2"/>
          <w:numId w:val="23"/>
        </w:numPr>
        <w:rPr>
          <w:rFonts w:ascii="NewsGotT" w:hAnsi="NewsGotT"/>
        </w:rPr>
      </w:pPr>
      <w:bookmarkStart w:id="73" w:name="_Toc75031105"/>
      <w:r>
        <w:rPr>
          <w:rFonts w:ascii="NewsGotT" w:hAnsi="NewsGotT"/>
        </w:rPr>
        <w:t>Bluetooth</w:t>
      </w:r>
      <w:bookmarkEnd w:id="73"/>
    </w:p>
    <w:p w14:paraId="0850B4AE" w14:textId="40FC89E1" w:rsidR="00F86CAD" w:rsidRDefault="004D096F" w:rsidP="004D096F">
      <w:pPr>
        <w:pStyle w:val="PhDCorpo"/>
      </w:pPr>
      <w:r>
        <w:rPr>
          <w:highlight w:val="green"/>
        </w:rPr>
        <w:tab/>
      </w:r>
      <w:r w:rsidR="00CC1846" w:rsidRPr="00CC1846">
        <w:rPr>
          <w:highlight w:val="green"/>
        </w:rPr>
        <w:t>De forma a estabelecer-se uma comunicação à distância entre o DWR e um funcionário responsável</w:t>
      </w:r>
      <w:r w:rsidR="00CC1846">
        <w:t>, o</w:t>
      </w:r>
      <w:r w:rsidR="00546D28">
        <w:t>ptou-se</w:t>
      </w:r>
      <w:r w:rsidR="0046756E" w:rsidRPr="00B465A0">
        <w:t xml:space="preserve"> </w:t>
      </w:r>
      <w:r w:rsidR="00546D28">
        <w:t>pela</w:t>
      </w:r>
      <w:r w:rsidR="0046756E" w:rsidRPr="00B465A0">
        <w:t xml:space="preserve"> tecnologia</w:t>
      </w:r>
      <w:r w:rsidR="00546D28">
        <w:t xml:space="preserve"> </w:t>
      </w:r>
      <w:r w:rsidR="00546D28" w:rsidRPr="00546D28">
        <w:rPr>
          <w:rStyle w:val="PhDInglsCarter"/>
          <w:lang w:val="pt-PT"/>
        </w:rPr>
        <w:t>Bluetooth</w:t>
      </w:r>
      <w:r w:rsidR="0046756E" w:rsidRPr="00B465A0">
        <w:t xml:space="preserve"> por</w:t>
      </w:r>
      <w:r w:rsidR="0046756E">
        <w:t xml:space="preserve"> ser </w:t>
      </w:r>
      <w:r w:rsidR="00546D28">
        <w:t xml:space="preserve">uma tecnologia </w:t>
      </w:r>
      <w:r w:rsidR="0046756E">
        <w:t>fiável e</w:t>
      </w:r>
      <w:r w:rsidR="00546D28">
        <w:t xml:space="preserve"> de</w:t>
      </w:r>
      <w:r w:rsidR="0046756E">
        <w:t xml:space="preserve"> fácil</w:t>
      </w:r>
      <w:r w:rsidR="0046756E" w:rsidRPr="00B465A0">
        <w:t xml:space="preserve"> implementa</w:t>
      </w:r>
      <w:r w:rsidR="0046756E">
        <w:t>ção</w:t>
      </w:r>
      <w:r w:rsidR="0046756E" w:rsidRPr="00B465A0">
        <w:t>.</w:t>
      </w:r>
      <w:r w:rsidR="0046756E">
        <w:t xml:space="preserve"> </w:t>
      </w:r>
      <w:r w:rsidR="0046756E" w:rsidRPr="00F66BE8">
        <w:t>Para a implementação desta funcionalidade</w:t>
      </w:r>
      <w:r w:rsidR="0046756E">
        <w:t>,</w:t>
      </w:r>
      <w:r w:rsidR="0046756E" w:rsidRPr="00F66BE8">
        <w:t xml:space="preserve"> usou-se o módulo </w:t>
      </w:r>
      <w:r w:rsidR="0046756E" w:rsidRPr="009A7368">
        <w:rPr>
          <w:i/>
          <w:iCs/>
          <w:highlight w:val="green"/>
        </w:rPr>
        <w:t>Bluetooth</w:t>
      </w:r>
      <w:r w:rsidR="0046756E" w:rsidRPr="009A7368">
        <w:rPr>
          <w:highlight w:val="green"/>
        </w:rPr>
        <w:t xml:space="preserve"> HC</w:t>
      </w:r>
      <w:r w:rsidR="009A7368" w:rsidRPr="009A7368">
        <w:rPr>
          <w:highlight w:val="green"/>
        </w:rPr>
        <w:noBreakHyphen/>
      </w:r>
      <w:r w:rsidR="0046756E" w:rsidRPr="009A7368">
        <w:rPr>
          <w:highlight w:val="green"/>
        </w:rPr>
        <w:t>05</w:t>
      </w:r>
      <w:r w:rsidR="0046756E" w:rsidRPr="00F66BE8">
        <w:t xml:space="preserve"> </w:t>
      </w:r>
      <w:r w:rsidR="0046756E" w:rsidRPr="00F66BE8">
        <w:rPr>
          <w:highlight w:val="yellow"/>
        </w:rPr>
        <w:t>[</w:t>
      </w:r>
      <w:proofErr w:type="spellStart"/>
      <w:r w:rsidR="0046756E" w:rsidRPr="00F66BE8">
        <w:rPr>
          <w:highlight w:val="yellow"/>
        </w:rPr>
        <w:t>ref</w:t>
      </w:r>
      <w:proofErr w:type="spellEnd"/>
      <w:r w:rsidR="0046756E" w:rsidRPr="00F66BE8">
        <w:rPr>
          <w:highlight w:val="yellow"/>
        </w:rPr>
        <w:t>]</w:t>
      </w:r>
      <w:r w:rsidR="0046756E" w:rsidRPr="00F66BE8">
        <w:t>,</w:t>
      </w:r>
      <w:r w:rsidR="0046756E">
        <w:t xml:space="preserve"> que se apresenta na </w:t>
      </w:r>
      <w:r w:rsidR="0046756E">
        <w:fldChar w:fldCharType="begin"/>
      </w:r>
      <w:r w:rsidR="0046756E">
        <w:instrText xml:space="preserve"> REF _Ref75003703 \h </w:instrText>
      </w:r>
      <w:r w:rsidR="0046756E">
        <w:fldChar w:fldCharType="separate"/>
      </w:r>
      <w:r w:rsidR="00D10394">
        <w:t xml:space="preserve">Figura </w:t>
      </w:r>
      <w:r w:rsidR="00D10394">
        <w:rPr>
          <w:noProof/>
        </w:rPr>
        <w:t>2</w:t>
      </w:r>
      <w:r w:rsidR="00D10394">
        <w:t>.</w:t>
      </w:r>
      <w:r w:rsidR="00D10394">
        <w:rPr>
          <w:noProof/>
        </w:rPr>
        <w:t>5</w:t>
      </w:r>
      <w:r w:rsidR="0046756E">
        <w:fldChar w:fldCharType="end"/>
      </w:r>
      <w:r w:rsidR="0046756E">
        <w:t>.</w:t>
      </w:r>
      <w:r w:rsidR="004439C5">
        <w:t xml:space="preserve"> Este módulo possui seis pinos com as especificações descritas na </w:t>
      </w:r>
      <w:r w:rsidR="004439C5">
        <w:fldChar w:fldCharType="begin"/>
      </w:r>
      <w:r w:rsidR="004439C5">
        <w:instrText xml:space="preserve"> REF _Ref75004106 \h </w:instrText>
      </w:r>
      <w:r w:rsidR="004439C5">
        <w:fldChar w:fldCharType="separate"/>
      </w:r>
      <w:r w:rsidR="00D10394">
        <w:t xml:space="preserve">Tabela </w:t>
      </w:r>
      <w:r w:rsidR="00D10394">
        <w:rPr>
          <w:noProof/>
        </w:rPr>
        <w:t>2</w:t>
      </w:r>
      <w:r w:rsidR="00D10394">
        <w:t>.</w:t>
      </w:r>
      <w:r w:rsidR="00D10394">
        <w:rPr>
          <w:noProof/>
        </w:rPr>
        <w:t>4</w:t>
      </w:r>
      <w:r w:rsidR="004439C5">
        <w:fldChar w:fldCharType="end"/>
      </w:r>
    </w:p>
    <w:p w14:paraId="07B0808C" w14:textId="77777777" w:rsidR="0046756E" w:rsidRDefault="0046756E" w:rsidP="0046756E">
      <w:pPr>
        <w:pStyle w:val="PhDFigura"/>
      </w:pPr>
      <w:r>
        <w:rPr>
          <w:noProof/>
        </w:rPr>
        <w:drawing>
          <wp:inline distT="0" distB="0" distL="0" distR="0" wp14:anchorId="1C883608" wp14:editId="14F4DC7C">
            <wp:extent cx="1568773" cy="1886573"/>
            <wp:effectExtent l="0" t="6350" r="6350" b="6350"/>
            <wp:docPr id="234" name="Imagem 234" descr="Robocraze HC05 Bluetooth Transceiver Module with TTL Outputs: Amazon.in:  Industrial &amp;amp; Scientif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obocraze HC05 Bluetooth Transceiver Module with TTL Outputs: Amazon.in:  Industrial &amp;amp; Scientific"/>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12751" t="10657" r="13037"/>
                    <a:stretch/>
                  </pic:blipFill>
                  <pic:spPr bwMode="auto">
                    <a:xfrm rot="16200000">
                      <a:off x="0" y="0"/>
                      <a:ext cx="1573296" cy="1892012"/>
                    </a:xfrm>
                    <a:prstGeom prst="rect">
                      <a:avLst/>
                    </a:prstGeom>
                    <a:noFill/>
                    <a:ln>
                      <a:noFill/>
                    </a:ln>
                    <a:extLst>
                      <a:ext uri="{53640926-AAD7-44D8-BBD7-CCE9431645EC}">
                        <a14:shadowObscured xmlns:a14="http://schemas.microsoft.com/office/drawing/2010/main"/>
                      </a:ext>
                    </a:extLst>
                  </pic:spPr>
                </pic:pic>
              </a:graphicData>
            </a:graphic>
          </wp:inline>
        </w:drawing>
      </w:r>
    </w:p>
    <w:p w14:paraId="16637B7A" w14:textId="33424E43" w:rsidR="004439C5" w:rsidRDefault="0046756E" w:rsidP="004439C5">
      <w:pPr>
        <w:pStyle w:val="PhDLegendaFiguras"/>
      </w:pPr>
      <w:bookmarkStart w:id="74" w:name="_Ref75003703"/>
      <w:bookmarkStart w:id="75" w:name="_Toc75031143"/>
      <w:r>
        <w:t xml:space="preserve">Figura </w:t>
      </w:r>
      <w:fldSimple w:instr=" STYLEREF 1 \s ">
        <w:r w:rsidR="00774C52">
          <w:rPr>
            <w:noProof/>
          </w:rPr>
          <w:t>2</w:t>
        </w:r>
      </w:fldSimple>
      <w:r w:rsidR="00774C52">
        <w:t>.</w:t>
      </w:r>
      <w:fldSimple w:instr=" SEQ Figura \* ARABIC \s 1 ">
        <w:r w:rsidR="00774C52">
          <w:rPr>
            <w:noProof/>
          </w:rPr>
          <w:t>5</w:t>
        </w:r>
      </w:fldSimple>
      <w:bookmarkEnd w:id="74"/>
      <w:r>
        <w:t xml:space="preserve"> - Módulo </w:t>
      </w:r>
      <w:r w:rsidRPr="0046756E">
        <w:rPr>
          <w:i/>
          <w:iCs/>
        </w:rPr>
        <w:t>Bluetooth</w:t>
      </w:r>
      <w:r>
        <w:t xml:space="preserve"> HC-05</w:t>
      </w:r>
      <w:bookmarkEnd w:id="75"/>
      <w:ins w:id="76" w:author="Diogo Fernandes" w:date="2021-06-20T10:58:00Z">
        <w:r w:rsidR="004D096F">
          <w:t>.</w:t>
        </w:r>
      </w:ins>
    </w:p>
    <w:p w14:paraId="7CA753AE" w14:textId="11C12BCC" w:rsidR="004439C5" w:rsidRDefault="004439C5" w:rsidP="004439C5">
      <w:pPr>
        <w:pStyle w:val="PhDLegendaTabela"/>
      </w:pPr>
      <w:bookmarkStart w:id="77" w:name="_Ref75004106"/>
      <w:bookmarkStart w:id="78" w:name="_Toc75031181"/>
      <w:r>
        <w:t xml:space="preserve">Tabela </w:t>
      </w:r>
      <w:fldSimple w:instr=" STYLEREF 1 \s ">
        <w:r w:rsidR="00D10394">
          <w:rPr>
            <w:noProof/>
          </w:rPr>
          <w:t>2</w:t>
        </w:r>
      </w:fldSimple>
      <w:r w:rsidR="00546D28">
        <w:t>.</w:t>
      </w:r>
      <w:fldSimple w:instr=" SEQ Tabela \* ARABIC \s 1 ">
        <w:r w:rsidR="00D10394">
          <w:rPr>
            <w:noProof/>
          </w:rPr>
          <w:t>4</w:t>
        </w:r>
      </w:fldSimple>
      <w:bookmarkEnd w:id="77"/>
      <w:r>
        <w:t xml:space="preserve"> - </w:t>
      </w:r>
      <w:proofErr w:type="spellStart"/>
      <w:r w:rsidRPr="004439C5">
        <w:rPr>
          <w:i/>
          <w:iCs/>
        </w:rPr>
        <w:t>Pinout</w:t>
      </w:r>
      <w:proofErr w:type="spellEnd"/>
      <w:r>
        <w:t xml:space="preserve"> módulo Bluetooth</w:t>
      </w:r>
      <w:r>
        <w:rPr>
          <w:noProof/>
        </w:rPr>
        <w:t xml:space="preserve"> HC-05</w:t>
      </w:r>
      <w:bookmarkEnd w:id="78"/>
      <w:ins w:id="79" w:author="Diogo Fernandes" w:date="2021-06-20T10:58:00Z">
        <w:r w:rsidR="004D096F">
          <w:rPr>
            <w:noProof/>
          </w:rPr>
          <w:t>.</w:t>
        </w:r>
      </w:ins>
    </w:p>
    <w:tbl>
      <w:tblPr>
        <w:tblStyle w:val="SimplesTabela1"/>
        <w:tblW w:w="9072" w:type="dxa"/>
        <w:jc w:val="center"/>
        <w:tblLook w:val="0480" w:firstRow="0" w:lastRow="0" w:firstColumn="1" w:lastColumn="0" w:noHBand="0" w:noVBand="1"/>
      </w:tblPr>
      <w:tblGrid>
        <w:gridCol w:w="1838"/>
        <w:gridCol w:w="7234"/>
      </w:tblGrid>
      <w:tr w:rsidR="004439C5" w:rsidRPr="00812F25" w14:paraId="5EE1E962" w14:textId="77777777" w:rsidTr="00817132">
        <w:trPr>
          <w:cnfStyle w:val="000000100000" w:firstRow="0" w:lastRow="0" w:firstColumn="0" w:lastColumn="0" w:oddVBand="0" w:evenVBand="0" w:oddHBand="1" w:evenHBand="0" w:firstRowFirstColumn="0" w:firstRowLastColumn="0" w:lastRowFirstColumn="0" w:lastRowLastColumn="0"/>
          <w:trHeight w:val="577"/>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0184BDC2" w14:textId="7C98AE2F" w:rsidR="004439C5" w:rsidRPr="00812F25" w:rsidRDefault="004439C5" w:rsidP="00F86CAD">
            <w:pPr>
              <w:pStyle w:val="PhDCorpo"/>
              <w:spacing w:after="0"/>
              <w:contextualSpacing/>
              <w:jc w:val="left"/>
            </w:pPr>
            <w:proofErr w:type="spellStart"/>
            <w:r>
              <w:t>Receive</w:t>
            </w:r>
            <w:proofErr w:type="spellEnd"/>
            <w:r w:rsidRPr="00812F25">
              <w:t xml:space="preserve"> (</w:t>
            </w:r>
            <w:proofErr w:type="spellStart"/>
            <w:r>
              <w:t>Rx</w:t>
            </w:r>
            <w:proofErr w:type="spellEnd"/>
            <w:r w:rsidRPr="00812F25">
              <w:t>)</w:t>
            </w:r>
          </w:p>
        </w:tc>
        <w:tc>
          <w:tcPr>
            <w:tcW w:w="7234" w:type="dxa"/>
            <w:vAlign w:val="center"/>
          </w:tcPr>
          <w:p w14:paraId="5C70650F" w14:textId="4928B3FE" w:rsidR="004439C5" w:rsidRPr="00812F25" w:rsidRDefault="004439C5" w:rsidP="00F86CAD">
            <w:pPr>
              <w:pStyle w:val="PhDCorpo"/>
              <w:spacing w:after="0"/>
              <w:contextualSpacing/>
              <w:jc w:val="left"/>
              <w:cnfStyle w:val="000000100000" w:firstRow="0" w:lastRow="0" w:firstColumn="0" w:lastColumn="0" w:oddVBand="0" w:evenVBand="0" w:oddHBand="1" w:evenHBand="0" w:firstRowFirstColumn="0" w:firstRowLastColumn="0" w:lastRowFirstColumn="0" w:lastRowLastColumn="0"/>
            </w:pPr>
            <w:r>
              <w:t>Receção de dados por comunicação série</w:t>
            </w:r>
          </w:p>
        </w:tc>
      </w:tr>
      <w:tr w:rsidR="004439C5" w:rsidRPr="00812F25" w14:paraId="0A694C78" w14:textId="77777777" w:rsidTr="00F86CAD">
        <w:trPr>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1BC3405A" w14:textId="10388563" w:rsidR="004439C5" w:rsidRPr="00812F25" w:rsidRDefault="004439C5" w:rsidP="00F86CAD">
            <w:pPr>
              <w:pStyle w:val="PhDCorpo"/>
              <w:spacing w:after="0"/>
              <w:contextualSpacing/>
              <w:jc w:val="left"/>
              <w:rPr>
                <w:lang w:val="en-GB"/>
              </w:rPr>
            </w:pPr>
            <w:proofErr w:type="spellStart"/>
            <w:r>
              <w:rPr>
                <w:lang w:val="en-GB"/>
              </w:rPr>
              <w:t>Transmite</w:t>
            </w:r>
            <w:proofErr w:type="spellEnd"/>
            <w:r w:rsidRPr="00812F25">
              <w:rPr>
                <w:lang w:val="en-GB"/>
              </w:rPr>
              <w:t xml:space="preserve"> (</w:t>
            </w:r>
            <w:r w:rsidRPr="004439C5">
              <w:rPr>
                <w:lang w:val="en-GB"/>
              </w:rPr>
              <w:t>Tx</w:t>
            </w:r>
            <w:r w:rsidRPr="00812F25">
              <w:rPr>
                <w:lang w:val="en-GB"/>
              </w:rPr>
              <w:t>)</w:t>
            </w:r>
          </w:p>
        </w:tc>
        <w:tc>
          <w:tcPr>
            <w:tcW w:w="7234" w:type="dxa"/>
            <w:vAlign w:val="center"/>
          </w:tcPr>
          <w:p w14:paraId="2C8877D1" w14:textId="398E03FF" w:rsidR="004439C5" w:rsidRPr="00812F25" w:rsidRDefault="004439C5" w:rsidP="00F86CAD">
            <w:pPr>
              <w:pStyle w:val="PhDCorpo"/>
              <w:spacing w:after="0"/>
              <w:contextualSpacing/>
              <w:jc w:val="left"/>
              <w:cnfStyle w:val="000000000000" w:firstRow="0" w:lastRow="0" w:firstColumn="0" w:lastColumn="0" w:oddVBand="0" w:evenVBand="0" w:oddHBand="0" w:evenHBand="0" w:firstRowFirstColumn="0" w:firstRowLastColumn="0" w:lastRowFirstColumn="0" w:lastRowLastColumn="0"/>
            </w:pPr>
            <w:r>
              <w:t>Transmissão de dados por comunicação série</w:t>
            </w:r>
          </w:p>
        </w:tc>
      </w:tr>
      <w:tr w:rsidR="004439C5" w:rsidRPr="00812F25" w14:paraId="406F6642" w14:textId="77777777" w:rsidTr="00F86CA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04A74C46" w14:textId="31359B9D" w:rsidR="004439C5" w:rsidRPr="00812F25" w:rsidRDefault="004439C5" w:rsidP="00F86CAD">
            <w:pPr>
              <w:pStyle w:val="PhDCorpo"/>
              <w:spacing w:after="0"/>
              <w:contextualSpacing/>
              <w:jc w:val="left"/>
              <w:rPr>
                <w:lang w:val="en-GB"/>
              </w:rPr>
            </w:pPr>
            <w:proofErr w:type="spellStart"/>
            <w:r>
              <w:t>State</w:t>
            </w:r>
            <w:proofErr w:type="spellEnd"/>
          </w:p>
        </w:tc>
        <w:tc>
          <w:tcPr>
            <w:tcW w:w="7234" w:type="dxa"/>
            <w:vAlign w:val="center"/>
          </w:tcPr>
          <w:p w14:paraId="2125C125" w14:textId="6B923536" w:rsidR="004439C5" w:rsidRPr="009A7368" w:rsidRDefault="004439C5" w:rsidP="00F86CAD">
            <w:pPr>
              <w:pStyle w:val="PhDCorpo"/>
              <w:spacing w:after="0"/>
              <w:contextualSpacing/>
              <w:jc w:val="left"/>
              <w:cnfStyle w:val="000000100000" w:firstRow="0" w:lastRow="0" w:firstColumn="0" w:lastColumn="0" w:oddVBand="0" w:evenVBand="0" w:oddHBand="1" w:evenHBand="0" w:firstRowFirstColumn="0" w:firstRowLastColumn="0" w:lastRowFirstColumn="0" w:lastRowLastColumn="0"/>
            </w:pPr>
            <w:r>
              <w:t xml:space="preserve">Indica que um dispositivo foi ligado ao módulo </w:t>
            </w:r>
            <w:r w:rsidRPr="009A7368">
              <w:rPr>
                <w:strike/>
              </w:rPr>
              <w:t>e está ligado a um LED do mesmo</w:t>
            </w:r>
            <w:r w:rsidR="009A7368">
              <w:rPr>
                <w:strike/>
              </w:rPr>
              <w:t xml:space="preserve">, </w:t>
            </w:r>
            <w:r w:rsidR="009A7368" w:rsidRPr="009A7368">
              <w:rPr>
                <w:highlight w:val="green"/>
              </w:rPr>
              <w:t xml:space="preserve">tendo um LED </w:t>
            </w:r>
            <w:proofErr w:type="gramStart"/>
            <w:r w:rsidR="009A7368" w:rsidRPr="009A7368">
              <w:rPr>
                <w:highlight w:val="green"/>
              </w:rPr>
              <w:t>associado</w:t>
            </w:r>
            <w:r w:rsidR="009A7368" w:rsidRPr="009A7368">
              <w:rPr>
                <w:highlight w:val="yellow"/>
              </w:rPr>
              <w:t>(</w:t>
            </w:r>
            <w:proofErr w:type="gramEnd"/>
            <w:r w:rsidR="009A7368" w:rsidRPr="009A7368">
              <w:rPr>
                <w:highlight w:val="yellow"/>
              </w:rPr>
              <w:t>e mesmo assim é necessário falar do led?)</w:t>
            </w:r>
          </w:p>
        </w:tc>
      </w:tr>
      <w:tr w:rsidR="004439C5" w:rsidRPr="00812F25" w14:paraId="25FDDB2C" w14:textId="77777777" w:rsidTr="00F86CAD">
        <w:trPr>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0CB2C633" w14:textId="2A0AFCBF" w:rsidR="004439C5" w:rsidRPr="00812F25" w:rsidRDefault="004439C5" w:rsidP="00F86CAD">
            <w:pPr>
              <w:pStyle w:val="PhDCorpo"/>
              <w:spacing w:after="0"/>
              <w:contextualSpacing/>
              <w:jc w:val="left"/>
            </w:pPr>
            <w:proofErr w:type="spellStart"/>
            <w:r>
              <w:t>Enable</w:t>
            </w:r>
            <w:proofErr w:type="spellEnd"/>
            <w:r>
              <w:t xml:space="preserve"> (EN)</w:t>
            </w:r>
          </w:p>
        </w:tc>
        <w:tc>
          <w:tcPr>
            <w:tcW w:w="7234" w:type="dxa"/>
            <w:vAlign w:val="center"/>
          </w:tcPr>
          <w:p w14:paraId="416A4C4C" w14:textId="543C8217" w:rsidR="004439C5" w:rsidRPr="00812F25" w:rsidRDefault="004439C5" w:rsidP="00F86CAD">
            <w:pPr>
              <w:pStyle w:val="PhDCorpo"/>
              <w:spacing w:after="0"/>
              <w:contextualSpacing/>
              <w:jc w:val="left"/>
              <w:cnfStyle w:val="000000000000" w:firstRow="0" w:lastRow="0" w:firstColumn="0" w:lastColumn="0" w:oddVBand="0" w:evenVBand="0" w:oddHBand="0" w:evenHBand="0" w:firstRowFirstColumn="0" w:firstRowLastColumn="0" w:lastRowFirstColumn="0" w:lastRowLastColumn="0"/>
            </w:pPr>
            <w:r>
              <w:t xml:space="preserve">É usado para alterar o modo de funcionamento do módulo para o modo de </w:t>
            </w:r>
            <w:r w:rsidRPr="000D779F">
              <w:rPr>
                <w:i/>
                <w:iCs/>
              </w:rPr>
              <w:t xml:space="preserve">AT </w:t>
            </w:r>
            <w:proofErr w:type="spellStart"/>
            <w:r w:rsidRPr="000D779F">
              <w:rPr>
                <w:i/>
                <w:iCs/>
              </w:rPr>
              <w:t>Command</w:t>
            </w:r>
            <w:proofErr w:type="spellEnd"/>
            <w:r>
              <w:t xml:space="preserve">. Neste modo o HC-05 pode receber um conjunto de comandos, que são enviados </w:t>
            </w:r>
            <w:r w:rsidRPr="00030122">
              <w:t>através de comunicação série</w:t>
            </w:r>
            <w:r>
              <w:t xml:space="preserve"> para modificar alguns parâmetros do módulo, como por exemplo o </w:t>
            </w:r>
            <w:r w:rsidRPr="000937DF">
              <w:rPr>
                <w:i/>
                <w:iCs/>
              </w:rPr>
              <w:t>baud rate</w:t>
            </w:r>
          </w:p>
        </w:tc>
      </w:tr>
      <w:tr w:rsidR="004439C5" w:rsidRPr="00812F25" w14:paraId="2D98BA2B" w14:textId="77777777" w:rsidTr="00F86CA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7598CF90" w14:textId="16ADD599" w:rsidR="004439C5" w:rsidRDefault="004439C5" w:rsidP="00F86CAD">
            <w:pPr>
              <w:pStyle w:val="PhDCorpo"/>
              <w:spacing w:after="0"/>
              <w:contextualSpacing/>
              <w:jc w:val="left"/>
            </w:pPr>
            <w:r>
              <w:t>+5 V e GND</w:t>
            </w:r>
          </w:p>
        </w:tc>
        <w:tc>
          <w:tcPr>
            <w:tcW w:w="7234" w:type="dxa"/>
            <w:vAlign w:val="center"/>
          </w:tcPr>
          <w:p w14:paraId="025FBB15" w14:textId="30578C44" w:rsidR="004439C5" w:rsidRPr="00812F25" w:rsidRDefault="004439C5" w:rsidP="00F86CAD">
            <w:pPr>
              <w:pStyle w:val="PhDCorpo"/>
              <w:spacing w:after="0"/>
              <w:contextualSpacing/>
              <w:jc w:val="left"/>
              <w:cnfStyle w:val="000000100000" w:firstRow="0" w:lastRow="0" w:firstColumn="0" w:lastColumn="0" w:oddVBand="0" w:evenVBand="0" w:oddHBand="1" w:evenHBand="0" w:firstRowFirstColumn="0" w:firstRowLastColumn="0" w:lastRowFirstColumn="0" w:lastRowLastColumn="0"/>
            </w:pPr>
            <w:r>
              <w:t>Alimentação</w:t>
            </w:r>
            <w:r w:rsidR="00F86CAD">
              <w:t xml:space="preserve"> do módulo</w:t>
            </w:r>
          </w:p>
        </w:tc>
      </w:tr>
    </w:tbl>
    <w:p w14:paraId="7152338D" w14:textId="3B534D2C" w:rsidR="0008087D" w:rsidRDefault="0008087D" w:rsidP="004D096F">
      <w:pPr>
        <w:pStyle w:val="PhDCorpo"/>
        <w:spacing w:before="240"/>
      </w:pPr>
      <w:bookmarkStart w:id="80" w:name="_Toc310408176"/>
      <w:bookmarkStart w:id="81" w:name="_Toc398112299"/>
      <w:r>
        <w:tab/>
        <w:t>Como se pode observar no diagrama</w:t>
      </w:r>
      <w:r w:rsidR="00256622">
        <w:t xml:space="preserve"> da </w:t>
      </w:r>
      <w:r w:rsidR="00256622">
        <w:fldChar w:fldCharType="begin"/>
      </w:r>
      <w:r w:rsidR="00256622">
        <w:instrText xml:space="preserve"> REF _Ref75006102 \h </w:instrText>
      </w:r>
      <w:r w:rsidR="00256622">
        <w:fldChar w:fldCharType="separate"/>
      </w:r>
      <w:r w:rsidR="00D10394">
        <w:t xml:space="preserve">Figura </w:t>
      </w:r>
      <w:r w:rsidR="00D10394">
        <w:rPr>
          <w:noProof/>
        </w:rPr>
        <w:t>2</w:t>
      </w:r>
      <w:r w:rsidR="00D10394">
        <w:t>.</w:t>
      </w:r>
      <w:r w:rsidR="00D10394">
        <w:rPr>
          <w:noProof/>
        </w:rPr>
        <w:t>6</w:t>
      </w:r>
      <w:r w:rsidR="00256622">
        <w:fldChar w:fldCharType="end"/>
      </w:r>
      <w:r>
        <w:t>, o utilizador interage com a camada de aplicação e os dados</w:t>
      </w:r>
      <w:r w:rsidR="00256622">
        <w:t xml:space="preserve"> por si</w:t>
      </w:r>
      <w:r>
        <w:t xml:space="preserve"> inseridos são enviados para o módulo HC-05 através d</w:t>
      </w:r>
      <w:r w:rsidR="00256622">
        <w:t>a camada</w:t>
      </w:r>
      <w:r>
        <w:t xml:space="preserve"> </w:t>
      </w:r>
      <w:r w:rsidR="00256622">
        <w:t xml:space="preserve">protocolar </w:t>
      </w:r>
      <w:r w:rsidR="00256622">
        <w:rPr>
          <w:i/>
          <w:iCs/>
        </w:rPr>
        <w:t>Bluetooth</w:t>
      </w:r>
      <w:r w:rsidR="00256622">
        <w:t xml:space="preserve">. A </w:t>
      </w:r>
      <w:r>
        <w:t xml:space="preserve">comunicação entre o módulo HC-05 e o microcontrolador é feita por comunicação série RS232 com </w:t>
      </w:r>
      <w:r w:rsidRPr="00154A0C">
        <w:rPr>
          <w:i/>
          <w:iCs/>
        </w:rPr>
        <w:t>baud rate</w:t>
      </w:r>
      <w:r>
        <w:t xml:space="preserve"> de 9600 Bits/s</w:t>
      </w:r>
      <w:r w:rsidR="00256622">
        <w:t>.</w:t>
      </w:r>
      <w:r>
        <w:t xml:space="preserve"> </w:t>
      </w:r>
    </w:p>
    <w:p w14:paraId="6B3DD1CD" w14:textId="77777777" w:rsidR="00256622" w:rsidRDefault="00256622" w:rsidP="00256622">
      <w:pPr>
        <w:pStyle w:val="PhDCorpo"/>
        <w:keepNext/>
      </w:pPr>
      <w:r>
        <w:rPr>
          <w:noProof/>
        </w:rPr>
        <w:drawing>
          <wp:inline distT="0" distB="0" distL="0" distR="0" wp14:anchorId="1A129EE3" wp14:editId="62F2D966">
            <wp:extent cx="5760085" cy="1443355"/>
            <wp:effectExtent l="0" t="0" r="0" b="4445"/>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Imagem 235"/>
                    <pic:cNvPicPr/>
                  </pic:nvPicPr>
                  <pic:blipFill>
                    <a:blip r:embed="rId29">
                      <a:extLst>
                        <a:ext uri="{28A0092B-C50C-407E-A947-70E740481C1C}">
                          <a14:useLocalDpi xmlns:a14="http://schemas.microsoft.com/office/drawing/2010/main" val="0"/>
                        </a:ext>
                      </a:extLst>
                    </a:blip>
                    <a:stretch>
                      <a:fillRect/>
                    </a:stretch>
                  </pic:blipFill>
                  <pic:spPr>
                    <a:xfrm>
                      <a:off x="0" y="0"/>
                      <a:ext cx="5760085" cy="1443355"/>
                    </a:xfrm>
                    <a:prstGeom prst="rect">
                      <a:avLst/>
                    </a:prstGeom>
                  </pic:spPr>
                </pic:pic>
              </a:graphicData>
            </a:graphic>
          </wp:inline>
        </w:drawing>
      </w:r>
    </w:p>
    <w:p w14:paraId="4B49CE66" w14:textId="22E8D372" w:rsidR="0008087D" w:rsidRPr="0008087D" w:rsidRDefault="00256622" w:rsidP="00256622">
      <w:pPr>
        <w:pStyle w:val="PhDLegendaFiguras"/>
      </w:pPr>
      <w:bookmarkStart w:id="82" w:name="_Ref75006102"/>
      <w:bookmarkStart w:id="83" w:name="_Ref75006086"/>
      <w:bookmarkStart w:id="84" w:name="_Toc75031144"/>
      <w:r>
        <w:t xml:space="preserve">Figura </w:t>
      </w:r>
      <w:fldSimple w:instr=" STYLEREF 1 \s ">
        <w:r w:rsidR="00774C52">
          <w:rPr>
            <w:noProof/>
          </w:rPr>
          <w:t>2</w:t>
        </w:r>
      </w:fldSimple>
      <w:r w:rsidR="00774C52">
        <w:t>.</w:t>
      </w:r>
      <w:fldSimple w:instr=" SEQ Figura \* ARABIC \s 1 ">
        <w:r w:rsidR="00774C52">
          <w:rPr>
            <w:noProof/>
          </w:rPr>
          <w:t>6</w:t>
        </w:r>
      </w:fldSimple>
      <w:bookmarkEnd w:id="82"/>
      <w:r>
        <w:t xml:space="preserve"> - Diagrama da comunicação Bluetooth</w:t>
      </w:r>
      <w:bookmarkEnd w:id="83"/>
      <w:bookmarkEnd w:id="84"/>
    </w:p>
    <w:p w14:paraId="01B4DE70" w14:textId="422CC9E3" w:rsidR="00F86CAD" w:rsidRPr="00F86CAD" w:rsidRDefault="00B63221" w:rsidP="00F86CAD">
      <w:pPr>
        <w:pStyle w:val="Ttulo2"/>
        <w:rPr>
          <w:rFonts w:ascii="NewsGotT" w:hAnsi="NewsGotT"/>
          <w:i/>
          <w:iCs/>
        </w:rPr>
      </w:pPr>
      <w:bookmarkStart w:id="85" w:name="_Toc75031106"/>
      <w:r>
        <w:rPr>
          <w:rFonts w:ascii="NewsGotT" w:hAnsi="NewsGotT"/>
        </w:rPr>
        <w:t xml:space="preserve">Microcontrolador e </w:t>
      </w:r>
      <w:proofErr w:type="spellStart"/>
      <w:r>
        <w:rPr>
          <w:rFonts w:ascii="NewsGotT" w:hAnsi="NewsGotT"/>
          <w:i/>
          <w:iCs/>
        </w:rPr>
        <w:t>Shield</w:t>
      </w:r>
      <w:bookmarkEnd w:id="85"/>
      <w:proofErr w:type="spellEnd"/>
    </w:p>
    <w:p w14:paraId="583E1739" w14:textId="50E20E86" w:rsidR="00C70168" w:rsidRPr="00C70168" w:rsidRDefault="0052086F" w:rsidP="0052086F">
      <w:pPr>
        <w:pStyle w:val="PhDCorpo"/>
        <w:rPr>
          <w:szCs w:val="24"/>
        </w:rPr>
      </w:pPr>
      <w:r>
        <w:tab/>
        <w:t xml:space="preserve">O microcontrolador </w:t>
      </w:r>
      <w:r>
        <w:rPr>
          <w:szCs w:val="24"/>
        </w:rPr>
        <w:t>STM32F767ZI [</w:t>
      </w:r>
      <w:proofErr w:type="spellStart"/>
      <w:r w:rsidRPr="00284946">
        <w:rPr>
          <w:szCs w:val="24"/>
          <w:highlight w:val="yellow"/>
        </w:rPr>
        <w:t>ref</w:t>
      </w:r>
      <w:proofErr w:type="spellEnd"/>
      <w:r>
        <w:rPr>
          <w:szCs w:val="24"/>
        </w:rPr>
        <w:t xml:space="preserve">] oferece diversos periféricos e pinos </w:t>
      </w:r>
      <w:r w:rsidRPr="0052086F">
        <w:t>de</w:t>
      </w:r>
      <w:r w:rsidRPr="0052086F">
        <w:rPr>
          <w:rStyle w:val="PhDInglsCarter"/>
          <w:lang w:val="pt-PT"/>
        </w:rPr>
        <w:t xml:space="preserve"> General </w:t>
      </w:r>
      <w:proofErr w:type="spellStart"/>
      <w:r w:rsidRPr="0052086F">
        <w:rPr>
          <w:rStyle w:val="PhDInglsCarter"/>
          <w:lang w:val="pt-PT"/>
        </w:rPr>
        <w:t>Purpose</w:t>
      </w:r>
      <w:proofErr w:type="spellEnd"/>
      <w:r w:rsidRPr="0052086F">
        <w:rPr>
          <w:rStyle w:val="PhDInglsCarter"/>
          <w:lang w:val="pt-PT"/>
        </w:rPr>
        <w:t xml:space="preserve"> Input</w:t>
      </w:r>
      <w:r>
        <w:rPr>
          <w:rStyle w:val="PhDInglsCarter"/>
          <w:lang w:val="pt-PT"/>
        </w:rPr>
        <w:t>/</w:t>
      </w:r>
      <w:r w:rsidRPr="0052086F">
        <w:rPr>
          <w:rStyle w:val="PhDInglsCarter"/>
          <w:lang w:val="pt-PT"/>
        </w:rPr>
        <w:t>Output</w:t>
      </w:r>
      <w:r>
        <w:rPr>
          <w:szCs w:val="24"/>
        </w:rPr>
        <w:t xml:space="preserve"> (GPIO) que vão ser usados para diferentes finalidades. Em muitos casos, as entradas e saídas não estão organizadas de forma conveniente</w:t>
      </w:r>
      <w:r w:rsidR="00C70168">
        <w:rPr>
          <w:szCs w:val="24"/>
        </w:rPr>
        <w:t xml:space="preserve"> e existe uma enorme quantidade de ligações cruzadas na parte superior da STM. Além de não ser visualmente apelativo, esta desorganização pode levar problemas de ruídos e maus contactos, entre outros. Usando esta metodologia, sempre que se necessitasse de conectar novos módulos havia uma grande dificuldade em o fazer. Estes problemas, levaram à necessidade da criação de uma </w:t>
      </w:r>
      <w:proofErr w:type="spellStart"/>
      <w:r w:rsidR="00C70168" w:rsidRPr="00C70168">
        <w:rPr>
          <w:rStyle w:val="PhDInglsCarter"/>
          <w:lang w:val="pt-PT"/>
        </w:rPr>
        <w:t>shield</w:t>
      </w:r>
      <w:proofErr w:type="spellEnd"/>
      <w:r w:rsidR="00C70168">
        <w:rPr>
          <w:szCs w:val="24"/>
        </w:rPr>
        <w:t>, uma placa de circuito impresso (PCB)</w:t>
      </w:r>
      <w:r w:rsidR="005D519A">
        <w:rPr>
          <w:szCs w:val="24"/>
        </w:rPr>
        <w:t>,</w:t>
      </w:r>
      <w:r w:rsidR="00C70168">
        <w:rPr>
          <w:szCs w:val="24"/>
        </w:rPr>
        <w:t xml:space="preserve"> com o propósito de organizar e melhorar as conexões necessárias</w:t>
      </w:r>
      <w:r w:rsidR="005D519A">
        <w:rPr>
          <w:szCs w:val="24"/>
        </w:rPr>
        <w:t xml:space="preserve">, recorrendo-se para o efeito </w:t>
      </w:r>
      <w:r w:rsidR="00C70168">
        <w:rPr>
          <w:szCs w:val="24"/>
        </w:rPr>
        <w:t xml:space="preserve">ao </w:t>
      </w:r>
      <w:r w:rsidR="00C70168" w:rsidRPr="005D519A">
        <w:rPr>
          <w:rStyle w:val="PhDInglsCarter"/>
          <w:lang w:val="pt-PT"/>
        </w:rPr>
        <w:t>software</w:t>
      </w:r>
      <w:r w:rsidR="00C70168">
        <w:rPr>
          <w:szCs w:val="24"/>
        </w:rPr>
        <w:t xml:space="preserve"> </w:t>
      </w:r>
      <w:proofErr w:type="spellStart"/>
      <w:r w:rsidR="00C70168">
        <w:rPr>
          <w:szCs w:val="24"/>
        </w:rPr>
        <w:t>KiCad</w:t>
      </w:r>
      <w:proofErr w:type="spellEnd"/>
      <w:r w:rsidR="005D519A">
        <w:rPr>
          <w:szCs w:val="24"/>
        </w:rPr>
        <w:t>.</w:t>
      </w:r>
    </w:p>
    <w:p w14:paraId="5E01CBF4" w14:textId="5BF73705" w:rsidR="0046756E" w:rsidRDefault="005D519A" w:rsidP="001D579C">
      <w:pPr>
        <w:pStyle w:val="PhDCorpo"/>
      </w:pPr>
      <w:r>
        <w:tab/>
      </w:r>
      <w:r w:rsidRPr="005D519A">
        <w:t xml:space="preserve">O </w:t>
      </w:r>
      <w:r w:rsidRPr="005D519A">
        <w:rPr>
          <w:rStyle w:val="PhDInglsCarter"/>
          <w:lang w:val="pt-PT"/>
        </w:rPr>
        <w:t>layout</w:t>
      </w:r>
      <w:r w:rsidRPr="005D519A">
        <w:t xml:space="preserve"> da </w:t>
      </w:r>
      <w:proofErr w:type="spellStart"/>
      <w:r w:rsidRPr="005D519A">
        <w:rPr>
          <w:rStyle w:val="PhDInglsCarter"/>
          <w:lang w:val="pt-PT"/>
        </w:rPr>
        <w:t>shield</w:t>
      </w:r>
      <w:proofErr w:type="spellEnd"/>
      <w:r w:rsidRPr="005D519A">
        <w:rPr>
          <w:iCs/>
        </w:rPr>
        <w:t xml:space="preserve"> </w:t>
      </w:r>
      <w:r w:rsidRPr="005D519A">
        <w:t>criada e</w:t>
      </w:r>
      <w:r>
        <w:t>stá apresentado na</w:t>
      </w:r>
      <w:r w:rsidR="0046756E">
        <w:t xml:space="preserve"> </w:t>
      </w:r>
      <w:r w:rsidR="0046756E">
        <w:fldChar w:fldCharType="begin"/>
      </w:r>
      <w:r w:rsidR="0046756E">
        <w:instrText xml:space="preserve"> REF _Ref75003317 \h </w:instrText>
      </w:r>
      <w:r w:rsidR="0046756E">
        <w:fldChar w:fldCharType="separate"/>
      </w:r>
      <w:r w:rsidR="00D10394">
        <w:t xml:space="preserve">Figura </w:t>
      </w:r>
      <w:r w:rsidR="00D10394">
        <w:rPr>
          <w:noProof/>
        </w:rPr>
        <w:t>2</w:t>
      </w:r>
      <w:r w:rsidR="00D10394">
        <w:t>.</w:t>
      </w:r>
      <w:r w:rsidR="00D10394">
        <w:rPr>
          <w:noProof/>
        </w:rPr>
        <w:t>7</w:t>
      </w:r>
      <w:r w:rsidR="0046756E">
        <w:fldChar w:fldCharType="end"/>
      </w:r>
      <w:r w:rsidR="0046756E">
        <w:t xml:space="preserve"> (a)</w:t>
      </w:r>
      <w:r>
        <w:t xml:space="preserve">. Foi projetada com o propósito único de servir os interesses do DWR. Deste modo, não se projetou uma </w:t>
      </w:r>
      <w:proofErr w:type="spellStart"/>
      <w:r w:rsidRPr="005D519A">
        <w:rPr>
          <w:rStyle w:val="PhDInglsCarter"/>
          <w:lang w:val="pt-PT"/>
        </w:rPr>
        <w:t>shield</w:t>
      </w:r>
      <w:proofErr w:type="spellEnd"/>
      <w:r>
        <w:rPr>
          <w:rStyle w:val="PhDInglsCarter"/>
          <w:lang w:val="pt-PT"/>
        </w:rPr>
        <w:t xml:space="preserve"> </w:t>
      </w:r>
      <w:r>
        <w:t xml:space="preserve">genérica para o microcontrolador em </w:t>
      </w:r>
      <w:r w:rsidR="00A3185B">
        <w:t>questão,</w:t>
      </w:r>
      <w:r>
        <w:t xml:space="preserve"> mas sim</w:t>
      </w:r>
      <w:r w:rsidR="00A3185B">
        <w:t xml:space="preserve">, uma </w:t>
      </w:r>
      <w:r>
        <w:t xml:space="preserve">tendo </w:t>
      </w:r>
      <w:r w:rsidR="00A3185B">
        <w:t>em</w:t>
      </w:r>
      <w:r>
        <w:t xml:space="preserve"> conta os periféricos, sensores e módulos utilizados, bem como a sua disposição no circuito mecânico, evitando</w:t>
      </w:r>
      <w:r w:rsidR="00A3185B">
        <w:t>,</w:t>
      </w:r>
      <w:r>
        <w:t xml:space="preserve"> ao máximo</w:t>
      </w:r>
      <w:r w:rsidR="00A3185B">
        <w:t>,</w:t>
      </w:r>
      <w:r>
        <w:t xml:space="preserve"> que os fios atravessassem o microcontrolador. Além disto, integrou-se nesta </w:t>
      </w:r>
      <w:proofErr w:type="spellStart"/>
      <w:r w:rsidRPr="005D519A">
        <w:rPr>
          <w:rStyle w:val="PhDInglsCarter"/>
          <w:lang w:val="pt-PT"/>
        </w:rPr>
        <w:t>shield</w:t>
      </w:r>
      <w:proofErr w:type="spellEnd"/>
      <w:r w:rsidR="00A3185B">
        <w:rPr>
          <w:rStyle w:val="PhDInglsCarter"/>
          <w:lang w:val="pt-PT"/>
        </w:rPr>
        <w:t>,</w:t>
      </w:r>
      <w:r>
        <w:rPr>
          <w:rStyle w:val="PhDInglsCarter"/>
          <w:lang w:val="pt-PT"/>
        </w:rPr>
        <w:t xml:space="preserve"> </w:t>
      </w:r>
      <w:r w:rsidR="00A3185B">
        <w:t>uma</w:t>
      </w:r>
      <w:r>
        <w:t xml:space="preserve"> fonte que permite a alimentação dos componentes</w:t>
      </w:r>
      <w:r w:rsidR="00A3185B">
        <w:t>,</w:t>
      </w:r>
      <w:r>
        <w:t xml:space="preserve"> e o módulo </w:t>
      </w:r>
      <w:r w:rsidRPr="005D519A">
        <w:rPr>
          <w:rStyle w:val="PhDInglsCarter"/>
          <w:lang w:val="pt-PT"/>
        </w:rPr>
        <w:t>Bluetooth</w:t>
      </w:r>
      <w:r w:rsidR="00A3185B">
        <w:rPr>
          <w:rStyle w:val="PhDInglsCarter"/>
          <w:i w:val="0"/>
          <w:lang w:val="pt-PT"/>
        </w:rPr>
        <w:t xml:space="preserve"> compactando todas as ligações sem necessidade de fios externos ocupando o menor espaço possível. </w:t>
      </w:r>
      <w:r w:rsidR="0046756E">
        <w:rPr>
          <w:rStyle w:val="PhDInglsCarter"/>
          <w:i w:val="0"/>
          <w:lang w:val="pt-PT"/>
        </w:rPr>
        <w:t xml:space="preserve">A </w:t>
      </w:r>
      <w:r w:rsidR="0046756E">
        <w:rPr>
          <w:rStyle w:val="PhDInglsCarter"/>
          <w:i w:val="0"/>
          <w:lang w:val="pt-PT"/>
        </w:rPr>
        <w:fldChar w:fldCharType="begin"/>
      </w:r>
      <w:r w:rsidR="0046756E">
        <w:rPr>
          <w:rStyle w:val="PhDInglsCarter"/>
          <w:i w:val="0"/>
          <w:lang w:val="pt-PT"/>
        </w:rPr>
        <w:instrText xml:space="preserve"> REF _Ref75003317 \h </w:instrText>
      </w:r>
      <w:r w:rsidR="0046756E">
        <w:rPr>
          <w:rStyle w:val="PhDInglsCarter"/>
          <w:i w:val="0"/>
          <w:lang w:val="pt-PT"/>
        </w:rPr>
      </w:r>
      <w:r w:rsidR="0046756E">
        <w:rPr>
          <w:rStyle w:val="PhDInglsCarter"/>
          <w:i w:val="0"/>
          <w:lang w:val="pt-PT"/>
        </w:rPr>
        <w:fldChar w:fldCharType="separate"/>
      </w:r>
      <w:r w:rsidR="00D10394">
        <w:t xml:space="preserve">Figura </w:t>
      </w:r>
      <w:r w:rsidR="00D10394">
        <w:rPr>
          <w:noProof/>
        </w:rPr>
        <w:t>2</w:t>
      </w:r>
      <w:r w:rsidR="00D10394">
        <w:t>.</w:t>
      </w:r>
      <w:r w:rsidR="00D10394">
        <w:rPr>
          <w:noProof/>
        </w:rPr>
        <w:t>7</w:t>
      </w:r>
      <w:r w:rsidR="0046756E">
        <w:rPr>
          <w:rStyle w:val="PhDInglsCarter"/>
          <w:i w:val="0"/>
          <w:lang w:val="pt-PT"/>
        </w:rPr>
        <w:fldChar w:fldCharType="end"/>
      </w:r>
      <w:r w:rsidR="0046756E">
        <w:rPr>
          <w:rStyle w:val="PhDInglsCarter"/>
          <w:i w:val="0"/>
          <w:lang w:val="pt-PT"/>
        </w:rPr>
        <w:t xml:space="preserve"> (b) apresenta a implementação da </w:t>
      </w:r>
      <w:proofErr w:type="spellStart"/>
      <w:r w:rsidR="0046756E">
        <w:rPr>
          <w:rStyle w:val="PhDInglsCarter"/>
          <w:iCs/>
          <w:lang w:val="pt-PT"/>
        </w:rPr>
        <w:t>shield</w:t>
      </w:r>
      <w:proofErr w:type="spellEnd"/>
      <w:r w:rsidR="0046756E">
        <w:rPr>
          <w:rStyle w:val="PhDInglsCarter"/>
          <w:iCs/>
          <w:lang w:val="pt-PT"/>
        </w:rPr>
        <w:t xml:space="preserve"> </w:t>
      </w:r>
      <w:r w:rsidR="0046756E">
        <w:rPr>
          <w:rStyle w:val="PhDInglsCarter"/>
          <w:i w:val="0"/>
          <w:lang w:val="pt-PT"/>
        </w:rPr>
        <w:t xml:space="preserve">criada. </w:t>
      </w:r>
    </w:p>
    <w:tbl>
      <w:tblPr>
        <w:tblStyle w:val="TabelacomGrelha"/>
        <w:tblW w:w="90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5"/>
        <w:gridCol w:w="4252"/>
      </w:tblGrid>
      <w:tr w:rsidR="0046756E" w14:paraId="7A35914E" w14:textId="42E63775" w:rsidTr="0046756E">
        <w:tc>
          <w:tcPr>
            <w:tcW w:w="4815" w:type="dxa"/>
          </w:tcPr>
          <w:p w14:paraId="401AD7B6" w14:textId="36A6694B" w:rsidR="0046756E" w:rsidRDefault="0046756E" w:rsidP="00045F5F">
            <w:pPr>
              <w:pStyle w:val="PhDFigura"/>
            </w:pPr>
            <w:r w:rsidRPr="00045F5F">
              <w:rPr>
                <w:noProof/>
              </w:rPr>
              <w:drawing>
                <wp:inline distT="0" distB="0" distL="0" distR="0" wp14:anchorId="29223E56" wp14:editId="1BECCF01">
                  <wp:extent cx="2266094" cy="3562350"/>
                  <wp:effectExtent l="0" t="0" r="1270" b="0"/>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357932" cy="3706721"/>
                          </a:xfrm>
                          <a:prstGeom prst="rect">
                            <a:avLst/>
                          </a:prstGeom>
                        </pic:spPr>
                      </pic:pic>
                    </a:graphicData>
                  </a:graphic>
                </wp:inline>
              </w:drawing>
            </w:r>
          </w:p>
        </w:tc>
        <w:tc>
          <w:tcPr>
            <w:tcW w:w="4252" w:type="dxa"/>
          </w:tcPr>
          <w:p w14:paraId="14EA48D1" w14:textId="63FD8F50" w:rsidR="0046756E" w:rsidRPr="00045F5F" w:rsidRDefault="0046756E" w:rsidP="00045F5F">
            <w:pPr>
              <w:pStyle w:val="PhDFigura"/>
              <w:rPr>
                <w:noProof/>
              </w:rPr>
            </w:pPr>
            <w:r>
              <w:rPr>
                <w:noProof/>
              </w:rPr>
              <w:drawing>
                <wp:inline distT="0" distB="0" distL="0" distR="0" wp14:anchorId="116FED59" wp14:editId="464A41AF">
                  <wp:extent cx="3548803" cy="2038178"/>
                  <wp:effectExtent l="0" t="6668" r="7303" b="7302"/>
                  <wp:docPr id="248" name="Imagem 248" descr="Uma imagem com texto, eletrónic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Imagem 248" descr="Uma imagem com texto, eletrónica&#10;&#10;Descrição gerada automaticamente"/>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26132" t="21175" r="16418" b="7341"/>
                          <a:stretch/>
                        </pic:blipFill>
                        <pic:spPr bwMode="auto">
                          <a:xfrm rot="5400000">
                            <a:off x="0" y="0"/>
                            <a:ext cx="3566306" cy="204823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46756E" w14:paraId="0AE189F7" w14:textId="7AF82E13" w:rsidTr="0046756E">
        <w:tc>
          <w:tcPr>
            <w:tcW w:w="4815" w:type="dxa"/>
          </w:tcPr>
          <w:p w14:paraId="7414555E" w14:textId="600D73BA" w:rsidR="0046756E" w:rsidRPr="00045F5F" w:rsidRDefault="0046756E" w:rsidP="00045F5F">
            <w:pPr>
              <w:pStyle w:val="PhDFigura"/>
              <w:rPr>
                <w:rFonts w:ascii="NewsGotT" w:hAnsi="NewsGotT"/>
              </w:rPr>
            </w:pPr>
            <w:r w:rsidRPr="00045F5F">
              <w:rPr>
                <w:rFonts w:ascii="NewsGotT" w:hAnsi="NewsGotT"/>
              </w:rPr>
              <w:t>(a)</w:t>
            </w:r>
          </w:p>
        </w:tc>
        <w:tc>
          <w:tcPr>
            <w:tcW w:w="4252" w:type="dxa"/>
          </w:tcPr>
          <w:p w14:paraId="1E0C78EE" w14:textId="270570F2" w:rsidR="0046756E" w:rsidRPr="00045F5F" w:rsidRDefault="0046756E" w:rsidP="0046756E">
            <w:pPr>
              <w:pStyle w:val="PhDFigura"/>
              <w:rPr>
                <w:rFonts w:ascii="NewsGotT" w:hAnsi="NewsGotT"/>
              </w:rPr>
            </w:pPr>
            <w:r>
              <w:rPr>
                <w:rFonts w:ascii="NewsGotT" w:hAnsi="NewsGotT"/>
              </w:rPr>
              <w:t>(b)</w:t>
            </w:r>
          </w:p>
        </w:tc>
      </w:tr>
    </w:tbl>
    <w:p w14:paraId="495898C9" w14:textId="75646E76" w:rsidR="00045F5F" w:rsidRPr="005D519A" w:rsidRDefault="0046756E" w:rsidP="0046756E">
      <w:pPr>
        <w:pStyle w:val="PhDLegendaFiguras"/>
      </w:pPr>
      <w:bookmarkStart w:id="86" w:name="_Ref75003317"/>
      <w:bookmarkStart w:id="87" w:name="_Toc75031145"/>
      <w:r>
        <w:t xml:space="preserve">Figura </w:t>
      </w:r>
      <w:fldSimple w:instr=" STYLEREF 1 \s ">
        <w:r w:rsidR="00774C52">
          <w:rPr>
            <w:noProof/>
          </w:rPr>
          <w:t>2</w:t>
        </w:r>
      </w:fldSimple>
      <w:r w:rsidR="00774C52">
        <w:t>.</w:t>
      </w:r>
      <w:fldSimple w:instr=" SEQ Figura \* ARABIC \s 1 ">
        <w:r w:rsidR="00774C52">
          <w:rPr>
            <w:noProof/>
          </w:rPr>
          <w:t>7</w:t>
        </w:r>
      </w:fldSimple>
      <w:bookmarkEnd w:id="86"/>
      <w:r>
        <w:t xml:space="preserve"> - </w:t>
      </w:r>
      <w:proofErr w:type="spellStart"/>
      <w:r w:rsidRPr="00E229E9">
        <w:t>Shield</w:t>
      </w:r>
      <w:proofErr w:type="spellEnd"/>
      <w:r w:rsidRPr="00E229E9">
        <w:t xml:space="preserve"> (a) Esquemático; (b) Implementação.</w:t>
      </w:r>
      <w:bookmarkEnd w:id="87"/>
    </w:p>
    <w:p w14:paraId="2D641756" w14:textId="609C5CA1" w:rsidR="0030507B" w:rsidRPr="00665386" w:rsidRDefault="00EF64B1" w:rsidP="00665386">
      <w:pPr>
        <w:pStyle w:val="Ttulo2"/>
        <w:rPr>
          <w:rFonts w:ascii="NewsGotT" w:hAnsi="NewsGotT"/>
        </w:rPr>
      </w:pPr>
      <w:bookmarkStart w:id="88" w:name="_Ref63896831"/>
      <w:bookmarkStart w:id="89" w:name="_Ref63896835"/>
      <w:bookmarkStart w:id="90" w:name="_Toc75031107"/>
      <w:r>
        <w:rPr>
          <w:rFonts w:ascii="NewsGotT" w:hAnsi="NewsGotT"/>
        </w:rPr>
        <w:t xml:space="preserve">Circuito de </w:t>
      </w:r>
      <w:r w:rsidR="002E1BDD">
        <w:rPr>
          <w:rFonts w:ascii="NewsGotT" w:hAnsi="NewsGotT"/>
        </w:rPr>
        <w:t>A</w:t>
      </w:r>
      <w:r>
        <w:rPr>
          <w:rFonts w:ascii="NewsGotT" w:hAnsi="NewsGotT"/>
        </w:rPr>
        <w:t>limentação</w:t>
      </w:r>
      <w:bookmarkEnd w:id="88"/>
      <w:bookmarkEnd w:id="89"/>
      <w:bookmarkEnd w:id="90"/>
    </w:p>
    <w:p w14:paraId="07ACE1AD" w14:textId="37BCDD62" w:rsidR="00665386" w:rsidRDefault="00665386" w:rsidP="00665386">
      <w:pPr>
        <w:pStyle w:val="PhDCorpo"/>
        <w:spacing w:after="0"/>
      </w:pPr>
      <w:r>
        <w:tab/>
      </w:r>
      <w:r w:rsidRPr="004E6EE9">
        <w:t>Para alimentar</w:t>
      </w:r>
      <w:r>
        <w:t xml:space="preserve"> os </w:t>
      </w:r>
      <w:r w:rsidRPr="00F658EE">
        <w:t>circuitos são necessárias tensões de 12 V, 5 V e 3</w:t>
      </w:r>
      <w:r w:rsidR="00697C8D">
        <w:t>,</w:t>
      </w:r>
      <w:r w:rsidRPr="00F658EE">
        <w:t>3 V.  Para</w:t>
      </w:r>
      <w:r>
        <w:t xml:space="preserve"> obter o primeiro valor de tensão, f</w:t>
      </w:r>
      <w:r w:rsidRPr="004E6EE9">
        <w:t xml:space="preserve">oram utilizadas </w:t>
      </w:r>
      <w:r>
        <w:t xml:space="preserve">três </w:t>
      </w:r>
      <w:r w:rsidRPr="004E6EE9">
        <w:t xml:space="preserve">baterias recarregáveis LI-ION de 3,7 V </w:t>
      </w:r>
      <w:r w:rsidRPr="004E6EE9">
        <w:rPr>
          <w:highlight w:val="yellow"/>
        </w:rPr>
        <w:t>[</w:t>
      </w:r>
      <w:r>
        <w:rPr>
          <w:highlight w:val="yellow"/>
        </w:rPr>
        <w:t>REF</w:t>
      </w:r>
      <w:r w:rsidRPr="004E6EE9">
        <w:rPr>
          <w:highlight w:val="yellow"/>
        </w:rPr>
        <w:t>]</w:t>
      </w:r>
      <w:r>
        <w:t xml:space="preserve"> em série. De modo a aumentar a autonomia do DWR, foram colocadas mais três baterias, cada uma em paralelo com as três já existentes. Para proteção das baterias foi usado um dispositivo de BMS </w:t>
      </w:r>
      <w:r w:rsidRPr="004E6EE9">
        <w:rPr>
          <w:highlight w:val="yellow"/>
        </w:rPr>
        <w:t>[</w:t>
      </w:r>
      <w:r>
        <w:rPr>
          <w:highlight w:val="yellow"/>
        </w:rPr>
        <w:t>REF</w:t>
      </w:r>
      <w:r w:rsidRPr="004E6EE9">
        <w:rPr>
          <w:highlight w:val="yellow"/>
        </w:rPr>
        <w:t>]</w:t>
      </w:r>
      <w:r>
        <w:t xml:space="preserve">. Este dispositivo controla a descarga das baterias não deixando que a sua tensão desça abaixo de um limite de segurança. Como as baterias necessitam de ser carregadas, adicionou-se ao circuito os terminais de entrada de modo a ser possível ligar um carregador </w:t>
      </w:r>
      <w:r w:rsidRPr="004E6EE9">
        <w:rPr>
          <w:highlight w:val="yellow"/>
        </w:rPr>
        <w:t>[</w:t>
      </w:r>
      <w:r>
        <w:rPr>
          <w:highlight w:val="yellow"/>
        </w:rPr>
        <w:t>REF</w:t>
      </w:r>
      <w:r w:rsidRPr="004E6EE9">
        <w:rPr>
          <w:highlight w:val="yellow"/>
        </w:rPr>
        <w:t>]</w:t>
      </w:r>
      <w:r>
        <w:t xml:space="preserve"> em paralelo com a carga. Para proteção de todos os componentes</w:t>
      </w:r>
      <w:r w:rsidR="00697C8D">
        <w:t>,</w:t>
      </w:r>
      <w:r>
        <w:t xml:space="preserve"> foi usado um fusível entre os terminais do carregador e a carga </w:t>
      </w:r>
      <w:r w:rsidRPr="004E6EE9">
        <w:rPr>
          <w:highlight w:val="yellow"/>
        </w:rPr>
        <w:t>[</w:t>
      </w:r>
      <w:r>
        <w:rPr>
          <w:highlight w:val="yellow"/>
        </w:rPr>
        <w:t>REF</w:t>
      </w:r>
      <w:r w:rsidRPr="004E6EE9">
        <w:rPr>
          <w:highlight w:val="yellow"/>
        </w:rPr>
        <w:t>]</w:t>
      </w:r>
      <w:r>
        <w:t>. O esquema de ligação é apresentado na</w:t>
      </w:r>
      <w:r w:rsidR="00697C8D">
        <w:t xml:space="preserve"> </w:t>
      </w:r>
      <w:r w:rsidR="00697C8D">
        <w:fldChar w:fldCharType="begin"/>
      </w:r>
      <w:r w:rsidR="00697C8D">
        <w:instrText xml:space="preserve"> REF _Ref74950097 \h </w:instrText>
      </w:r>
      <w:r w:rsidR="00697C8D">
        <w:fldChar w:fldCharType="separate"/>
      </w:r>
      <w:r w:rsidR="00D10394">
        <w:t xml:space="preserve">Figura </w:t>
      </w:r>
      <w:r w:rsidR="00D10394">
        <w:rPr>
          <w:noProof/>
        </w:rPr>
        <w:t>2</w:t>
      </w:r>
      <w:r w:rsidR="00D10394">
        <w:t>.</w:t>
      </w:r>
      <w:r w:rsidR="00D10394">
        <w:rPr>
          <w:noProof/>
        </w:rPr>
        <w:t>8</w:t>
      </w:r>
      <w:r w:rsidR="00697C8D">
        <w:fldChar w:fldCharType="end"/>
      </w:r>
      <w:r>
        <w:t>.</w:t>
      </w:r>
    </w:p>
    <w:p w14:paraId="216D1826" w14:textId="77777777" w:rsidR="00665386" w:rsidRDefault="00665386" w:rsidP="00665386">
      <w:pPr>
        <w:pStyle w:val="PhDFigura"/>
      </w:pPr>
      <w:r>
        <w:rPr>
          <w:noProof/>
        </w:rPr>
        <w:drawing>
          <wp:inline distT="0" distB="0" distL="0" distR="0" wp14:anchorId="6ED8C215" wp14:editId="0C9A805D">
            <wp:extent cx="3992880" cy="1402015"/>
            <wp:effectExtent l="0" t="0" r="7620" b="8255"/>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pic:cNvPicPr/>
                  </pic:nvPicPr>
                  <pic:blipFill>
                    <a:blip r:embed="rId32">
                      <a:extLst>
                        <a:ext uri="{28A0092B-C50C-407E-A947-70E740481C1C}">
                          <a14:useLocalDpi xmlns:a14="http://schemas.microsoft.com/office/drawing/2010/main" val="0"/>
                        </a:ext>
                      </a:extLst>
                    </a:blip>
                    <a:stretch>
                      <a:fillRect/>
                    </a:stretch>
                  </pic:blipFill>
                  <pic:spPr>
                    <a:xfrm>
                      <a:off x="0" y="0"/>
                      <a:ext cx="4000746" cy="1404777"/>
                    </a:xfrm>
                    <a:prstGeom prst="rect">
                      <a:avLst/>
                    </a:prstGeom>
                  </pic:spPr>
                </pic:pic>
              </a:graphicData>
            </a:graphic>
          </wp:inline>
        </w:drawing>
      </w:r>
    </w:p>
    <w:p w14:paraId="0E5A6A24" w14:textId="7C3938DB" w:rsidR="00665386" w:rsidRDefault="00665386" w:rsidP="00665386">
      <w:pPr>
        <w:pStyle w:val="PhDLegendaFiguras"/>
      </w:pPr>
      <w:bookmarkStart w:id="91" w:name="_Ref74950097"/>
      <w:bookmarkStart w:id="92" w:name="_Toc75031146"/>
      <w:r>
        <w:t xml:space="preserve">Figura </w:t>
      </w:r>
      <w:fldSimple w:instr=" STYLEREF 1 \s ">
        <w:r w:rsidR="00774C52">
          <w:rPr>
            <w:noProof/>
          </w:rPr>
          <w:t>2</w:t>
        </w:r>
      </w:fldSimple>
      <w:r w:rsidR="00774C52">
        <w:t>.</w:t>
      </w:r>
      <w:fldSimple w:instr=" SEQ Figura \* ARABIC \s 1 ">
        <w:r w:rsidR="00774C52">
          <w:rPr>
            <w:noProof/>
          </w:rPr>
          <w:t>8</w:t>
        </w:r>
      </w:fldSimple>
      <w:bookmarkEnd w:id="91"/>
      <w:r>
        <w:t xml:space="preserve"> - </w:t>
      </w:r>
      <w:r w:rsidRPr="00CD76CE">
        <w:t>Esquema de ligação das baterias e BMS.</w:t>
      </w:r>
      <w:bookmarkEnd w:id="92"/>
    </w:p>
    <w:p w14:paraId="3E15F1AB" w14:textId="77777777" w:rsidR="00665386" w:rsidRDefault="00665386" w:rsidP="00665386">
      <w:pPr>
        <w:pStyle w:val="PhDCorpo"/>
        <w:rPr>
          <w:noProof/>
        </w:rPr>
      </w:pPr>
      <w:r>
        <w:rPr>
          <w:noProof/>
        </w:rPr>
        <w:tab/>
        <w:t xml:space="preserve">Cada motor usado no DWR consome uma corrente de 580 mA </w:t>
      </w:r>
      <w:r w:rsidRPr="0053254A">
        <w:rPr>
          <w:noProof/>
          <w:highlight w:val="yellow"/>
        </w:rPr>
        <w:t>[REF]</w:t>
      </w:r>
      <w:r w:rsidRPr="00F658EE">
        <w:rPr>
          <w:noProof/>
        </w:rPr>
        <w:t>, e</w:t>
      </w:r>
      <w:r w:rsidRPr="00F5392D">
        <w:t xml:space="preserve"> </w:t>
      </w:r>
      <w:r>
        <w:t>c</w:t>
      </w:r>
      <w:r w:rsidRPr="00F5392D">
        <w:rPr>
          <w:noProof/>
        </w:rPr>
        <w:t xml:space="preserve">omo </w:t>
      </w:r>
      <w:r>
        <w:rPr>
          <w:noProof/>
        </w:rPr>
        <w:t>este</w:t>
      </w:r>
      <w:r w:rsidRPr="00F5392D">
        <w:rPr>
          <w:noProof/>
        </w:rPr>
        <w:t xml:space="preserve"> possui dois motores, a corrente total</w:t>
      </w:r>
      <w:r>
        <w:rPr>
          <w:noProof/>
        </w:rPr>
        <w:t xml:space="preserve"> do par</w:t>
      </w:r>
      <w:r w:rsidRPr="00F5392D">
        <w:rPr>
          <w:noProof/>
        </w:rPr>
        <w:t xml:space="preserve"> será 1160 mA. </w:t>
      </w:r>
      <w:r>
        <w:rPr>
          <w:noProof/>
        </w:rPr>
        <w:t xml:space="preserve">Quanto aos sensores usados, o QTR-8A consome, sensivelmente, 100 mA, o RFID 26 mA, o sensor de distância 30 mA e módulo bluetooth é 40 mA. O </w:t>
      </w:r>
      <w:r w:rsidRPr="00674D43">
        <w:rPr>
          <w:noProof/>
        </w:rPr>
        <w:t>microcontrolador</w:t>
      </w:r>
      <w:r>
        <w:rPr>
          <w:noProof/>
        </w:rPr>
        <w:t xml:space="preserve"> STM32F767ZI tem um consumo máximo de </w:t>
      </w:r>
      <w:r>
        <w:t xml:space="preserve">258 </w:t>
      </w:r>
      <w:proofErr w:type="spellStart"/>
      <w:r>
        <w:t>mA.</w:t>
      </w:r>
      <w:proofErr w:type="spellEnd"/>
      <w:r>
        <w:t xml:space="preserve"> Somando as correntes consumidas por estes componentes, e assumindo que os restantes componentes têm consumos desprezáveis comparativamente com os restantes, conclui-se que consumo total do DWR será de, aproximadamente, 1614 </w:t>
      </w:r>
      <w:proofErr w:type="spellStart"/>
      <w:r>
        <w:t>mA.</w:t>
      </w:r>
      <w:proofErr w:type="spellEnd"/>
      <w:r>
        <w:t xml:space="preserve"> </w:t>
      </w:r>
      <w:r w:rsidRPr="00F5392D">
        <w:rPr>
          <w:noProof/>
        </w:rPr>
        <w:t>Visto que cada célula possui 2200 mAh</w:t>
      </w:r>
      <w:r>
        <w:rPr>
          <w:noProof/>
        </w:rPr>
        <w:t xml:space="preserve"> </w:t>
      </w:r>
      <w:r w:rsidRPr="00F5392D">
        <w:rPr>
          <w:noProof/>
        </w:rPr>
        <w:t xml:space="preserve">e </w:t>
      </w:r>
      <w:r>
        <w:rPr>
          <w:noProof/>
        </w:rPr>
        <w:t xml:space="preserve">considerando </w:t>
      </w:r>
      <w:r w:rsidRPr="00F5392D">
        <w:rPr>
          <w:noProof/>
        </w:rPr>
        <w:t>que esta tem um rendimento de 80 %</w:t>
      </w:r>
      <w:r>
        <w:rPr>
          <w:noProof/>
        </w:rPr>
        <w:t xml:space="preserve">, então </w:t>
      </w:r>
      <w:r w:rsidRPr="00F5392D">
        <w:rPr>
          <w:noProof/>
        </w:rPr>
        <w:t xml:space="preserve">estão disponíveis 1760 mAh. </w:t>
      </w:r>
      <w:r>
        <w:rPr>
          <w:noProof/>
        </w:rPr>
        <w:t>Como cada célula está colocada em paralelo com uma outra, no total, estão disponíveis 3520</w:t>
      </w:r>
      <w:r w:rsidRPr="00F5392D">
        <w:rPr>
          <w:noProof/>
        </w:rPr>
        <w:t xml:space="preserve"> mAh</w:t>
      </w:r>
      <w:r>
        <w:rPr>
          <w:noProof/>
        </w:rPr>
        <w:t xml:space="preserve"> para todos os circuitos. </w:t>
      </w:r>
      <w:r w:rsidRPr="00F5392D">
        <w:rPr>
          <w:noProof/>
        </w:rPr>
        <w:t xml:space="preserve">Assim, </w:t>
      </w:r>
      <w:r>
        <w:rPr>
          <w:noProof/>
        </w:rPr>
        <w:t xml:space="preserve">estimou-se uma </w:t>
      </w:r>
      <w:r w:rsidRPr="00F5392D">
        <w:rPr>
          <w:noProof/>
        </w:rPr>
        <w:t xml:space="preserve">autonomia </w:t>
      </w:r>
      <w:r>
        <w:rPr>
          <w:noProof/>
        </w:rPr>
        <w:t xml:space="preserve">de 2 horas e 10 minutos. </w:t>
      </w:r>
      <w:r>
        <w:t>Caso se pretenda aumentar este valor, poder-se-á adicionar mais células em paralelo com as existentes.</w:t>
      </w:r>
    </w:p>
    <w:p w14:paraId="6AE50409" w14:textId="239177DD" w:rsidR="00665386" w:rsidRDefault="00665386" w:rsidP="00665386">
      <w:pPr>
        <w:pStyle w:val="PhDCorpo"/>
      </w:pPr>
      <w:r>
        <w:tab/>
        <w:t xml:space="preserve">De forma a obter tensões de 3.3V e 5 V, necessárias para alimentação de sensores e módulos do DWR, usou-se uma fonte de alimentação para </w:t>
      </w:r>
      <w:proofErr w:type="spellStart"/>
      <w:r w:rsidRPr="00B46397">
        <w:rPr>
          <w:i/>
          <w:iCs/>
        </w:rPr>
        <w:t>breadboard</w:t>
      </w:r>
      <w:proofErr w:type="spellEnd"/>
      <w:r>
        <w:t xml:space="preserve"> V2 – 5 V / 3.3 V DC </w:t>
      </w:r>
      <w:r w:rsidRPr="004E6EE9">
        <w:rPr>
          <w:highlight w:val="yellow"/>
        </w:rPr>
        <w:t>[</w:t>
      </w:r>
      <w:r>
        <w:rPr>
          <w:highlight w:val="yellow"/>
        </w:rPr>
        <w:t>REF</w:t>
      </w:r>
      <w:r w:rsidRPr="004E6EE9">
        <w:rPr>
          <w:highlight w:val="yellow"/>
        </w:rPr>
        <w:t>]</w:t>
      </w:r>
      <w:r>
        <w:t xml:space="preserve">. Esta fonte é alimentada via USB. Para o efeito usou-se um circuito abaixador para 5V, com quatro portas USB, que tem como entrada os 12V provenientes da BMS </w:t>
      </w:r>
      <w:r w:rsidRPr="004E6EE9">
        <w:rPr>
          <w:highlight w:val="yellow"/>
        </w:rPr>
        <w:t>[</w:t>
      </w:r>
      <w:r>
        <w:rPr>
          <w:highlight w:val="yellow"/>
        </w:rPr>
        <w:t>REF</w:t>
      </w:r>
      <w:r w:rsidRPr="004E6EE9">
        <w:rPr>
          <w:highlight w:val="yellow"/>
        </w:rPr>
        <w:t>]</w:t>
      </w:r>
      <w:r>
        <w:t xml:space="preserve">. Uma vez que adquiro este módulo, optou-se por alimentar a STM de igual modo. Atendendo que o </w:t>
      </w:r>
      <w:r>
        <w:rPr>
          <w:i/>
          <w:iCs/>
        </w:rPr>
        <w:t>step-</w:t>
      </w:r>
      <w:proofErr w:type="spellStart"/>
      <w:r>
        <w:rPr>
          <w:i/>
          <w:iCs/>
        </w:rPr>
        <w:t>down</w:t>
      </w:r>
      <w:proofErr w:type="spellEnd"/>
      <w:r>
        <w:rPr>
          <w:i/>
          <w:iCs/>
        </w:rPr>
        <w:t xml:space="preserve"> </w:t>
      </w:r>
      <w:r>
        <w:t>debita, no máximo 8 A, é suficiente para alimentar todos os componentes que necessitam de 5 V via USB.</w:t>
      </w:r>
    </w:p>
    <w:p w14:paraId="1CB05330" w14:textId="020C4FF5" w:rsidR="001F4D18" w:rsidRPr="00665386" w:rsidRDefault="001F4D18" w:rsidP="00665386">
      <w:pPr>
        <w:pStyle w:val="PhDCorpo"/>
        <w:sectPr w:rsidR="001F4D18" w:rsidRPr="00665386" w:rsidSect="0030507B">
          <w:headerReference w:type="default" r:id="rId33"/>
          <w:type w:val="oddPage"/>
          <w:pgSz w:w="11907" w:h="16840" w:code="9"/>
          <w:pgMar w:top="1134" w:right="1418" w:bottom="1134" w:left="1418" w:header="567" w:footer="57" w:gutter="0"/>
          <w:pgNumType w:chapSep="emDash"/>
          <w:cols w:space="720"/>
          <w:docGrid w:linePitch="272"/>
        </w:sectPr>
      </w:pPr>
    </w:p>
    <w:p w14:paraId="51841B00" w14:textId="500CC4AF" w:rsidR="00437DBF" w:rsidRPr="00B66544" w:rsidRDefault="00C6408E" w:rsidP="00626C7F">
      <w:pPr>
        <w:pStyle w:val="Ttulo1"/>
        <w:rPr>
          <w:rFonts w:ascii="NewsGotT" w:hAnsi="NewsGotT"/>
        </w:rPr>
      </w:pPr>
      <w:r w:rsidRPr="00B66544">
        <w:rPr>
          <w:rFonts w:ascii="NewsGotT" w:hAnsi="NewsGotT"/>
        </w:rPr>
        <w:br/>
      </w:r>
      <w:r w:rsidRPr="00B66544">
        <w:rPr>
          <w:rFonts w:ascii="NewsGotT" w:hAnsi="NewsGotT"/>
        </w:rPr>
        <w:br/>
      </w:r>
      <w:bookmarkEnd w:id="80"/>
      <w:bookmarkEnd w:id="81"/>
      <w:r w:rsidR="006A6AAA">
        <w:rPr>
          <w:rFonts w:ascii="NewsGotT" w:hAnsi="NewsGotT"/>
        </w:rPr>
        <w:t xml:space="preserve"> </w:t>
      </w:r>
      <w:bookmarkStart w:id="93" w:name="_Toc75031108"/>
      <w:r w:rsidR="004A0173">
        <w:rPr>
          <w:rFonts w:ascii="NewsGotT" w:hAnsi="NewsGotT"/>
        </w:rPr>
        <w:t>Implementação em Software</w:t>
      </w:r>
      <w:bookmarkEnd w:id="93"/>
    </w:p>
    <w:p w14:paraId="540CB221" w14:textId="3A721D46" w:rsidR="00437DBF" w:rsidRDefault="00437DBF" w:rsidP="00626C7F">
      <w:pPr>
        <w:pStyle w:val="Ttulo2"/>
        <w:rPr>
          <w:rFonts w:ascii="NewsGotT" w:hAnsi="NewsGotT"/>
        </w:rPr>
      </w:pPr>
      <w:bookmarkStart w:id="94" w:name="_Toc310408175"/>
      <w:bookmarkStart w:id="95" w:name="_Toc471578955"/>
      <w:bookmarkStart w:id="96" w:name="_Ref75024049"/>
      <w:bookmarkStart w:id="97" w:name="_Toc75031109"/>
      <w:r w:rsidRPr="00B66544">
        <w:rPr>
          <w:rFonts w:ascii="NewsGotT" w:hAnsi="NewsGotT"/>
        </w:rPr>
        <w:t>Introdução</w:t>
      </w:r>
      <w:bookmarkEnd w:id="94"/>
      <w:bookmarkEnd w:id="95"/>
      <w:bookmarkEnd w:id="96"/>
      <w:bookmarkEnd w:id="97"/>
    </w:p>
    <w:p w14:paraId="3CC7C61F" w14:textId="1CCDAF26" w:rsidR="000578FF" w:rsidRPr="000578FF" w:rsidRDefault="000578FF" w:rsidP="000578FF">
      <w:pPr>
        <w:pStyle w:val="PhDCorpo"/>
      </w:pPr>
      <w:r>
        <w:tab/>
      </w:r>
      <w:r w:rsidRPr="000578FF">
        <w:t>O DWR tem de executar ações distintas durante toda a sua atividade. De forma a ser possível executar a ação correta em todos os momentos, é necessário um sistema que faça a gestão do estado atual do robô e das entradas que possam despoletar a alteração deste mesmo estado. Na</w:t>
      </w:r>
      <w:r>
        <w:t xml:space="preserve"> </w:t>
      </w:r>
      <w:r>
        <w:rPr>
          <w:highlight w:val="yellow"/>
        </w:rPr>
        <w:fldChar w:fldCharType="begin"/>
      </w:r>
      <w:r>
        <w:instrText xml:space="preserve"> REF _Ref74989965 \h </w:instrText>
      </w:r>
      <w:r>
        <w:rPr>
          <w:highlight w:val="yellow"/>
        </w:rPr>
      </w:r>
      <w:r>
        <w:rPr>
          <w:highlight w:val="yellow"/>
        </w:rPr>
        <w:fldChar w:fldCharType="separate"/>
      </w:r>
      <w:r w:rsidR="00D10394">
        <w:t xml:space="preserve">Figura </w:t>
      </w:r>
      <w:r w:rsidR="00D10394">
        <w:rPr>
          <w:noProof/>
        </w:rPr>
        <w:t>3</w:t>
      </w:r>
      <w:r w:rsidR="00D10394">
        <w:t>.</w:t>
      </w:r>
      <w:r w:rsidR="00D10394">
        <w:rPr>
          <w:noProof/>
        </w:rPr>
        <w:t>1</w:t>
      </w:r>
      <w:r>
        <w:rPr>
          <w:highlight w:val="yellow"/>
        </w:rPr>
        <w:fldChar w:fldCharType="end"/>
      </w:r>
      <w:r w:rsidRPr="000578FF">
        <w:t>, está representado o diagrama que representa a máquina de estados implementada para este robô. Esta é composta por quatro estados principais: S_STOPPED, S_RECEIVE, MOVEMENT e S_ERROR. O estado de MOVEMENT pode ser subdividido em quatro estados secundários: S_FLW_LINE, S_RD_RFID, S_NEXT_MOV e S_ROTATE.</w:t>
      </w:r>
    </w:p>
    <w:p w14:paraId="2801DE54" w14:textId="77777777" w:rsidR="000578FF" w:rsidRDefault="000578FF" w:rsidP="000578FF">
      <w:pPr>
        <w:pStyle w:val="PhDFigura"/>
      </w:pPr>
      <w:r w:rsidRPr="000578FF">
        <w:rPr>
          <w:noProof/>
        </w:rPr>
        <w:drawing>
          <wp:inline distT="0" distB="0" distL="0" distR="0" wp14:anchorId="0864B193" wp14:editId="19FD1BA9">
            <wp:extent cx="5398770" cy="3617595"/>
            <wp:effectExtent l="0" t="0" r="0" b="1905"/>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98770" cy="3617595"/>
                    </a:xfrm>
                    <a:prstGeom prst="rect">
                      <a:avLst/>
                    </a:prstGeom>
                    <a:noFill/>
                    <a:ln>
                      <a:noFill/>
                    </a:ln>
                  </pic:spPr>
                </pic:pic>
              </a:graphicData>
            </a:graphic>
          </wp:inline>
        </w:drawing>
      </w:r>
    </w:p>
    <w:p w14:paraId="570856EC" w14:textId="090D4790" w:rsidR="000578FF" w:rsidRPr="000578FF" w:rsidRDefault="000578FF" w:rsidP="000578FF">
      <w:pPr>
        <w:pStyle w:val="PhDLegendaFiguras"/>
      </w:pPr>
      <w:bookmarkStart w:id="98" w:name="_Ref74989965"/>
      <w:bookmarkStart w:id="99" w:name="_Toc75031147"/>
      <w:r>
        <w:t xml:space="preserve">Figura </w:t>
      </w:r>
      <w:fldSimple w:instr=" STYLEREF 1 \s ">
        <w:r w:rsidR="00774C52">
          <w:rPr>
            <w:noProof/>
          </w:rPr>
          <w:t>3</w:t>
        </w:r>
      </w:fldSimple>
      <w:r w:rsidR="00774C52">
        <w:t>.</w:t>
      </w:r>
      <w:fldSimple w:instr=" SEQ Figura \* ARABIC \s 1 ">
        <w:r w:rsidR="00774C52">
          <w:rPr>
            <w:noProof/>
          </w:rPr>
          <w:t>1</w:t>
        </w:r>
      </w:fldSimple>
      <w:bookmarkEnd w:id="98"/>
      <w:r>
        <w:t xml:space="preserve"> - </w:t>
      </w:r>
      <w:r w:rsidRPr="003D5024">
        <w:t>Diagrama da máquina de estados.</w:t>
      </w:r>
      <w:bookmarkEnd w:id="99"/>
    </w:p>
    <w:p w14:paraId="4AF9F8A7" w14:textId="2598607E" w:rsidR="000578FF" w:rsidRPr="000578FF" w:rsidRDefault="000578FF" w:rsidP="000578FF">
      <w:pPr>
        <w:pStyle w:val="PhDCorpo"/>
      </w:pPr>
      <w:r w:rsidRPr="000578FF">
        <w:tab/>
        <w:t>Inicialmente, o DWR encontra-se no estado S_STOPPED. Quando o operador iniciar a transmissão de uma nova rota e não houver</w:t>
      </w:r>
      <w:r>
        <w:t xml:space="preserve"> nenhuma rota em curso, o robô </w:t>
      </w:r>
      <w:r w:rsidRPr="000578FF">
        <w:t>transita para o estado S_RECEIV</w:t>
      </w:r>
      <w:r>
        <w:t>E</w:t>
      </w:r>
      <w:r w:rsidRPr="000578FF">
        <w:t>. Após receber a rota selecionada pelo operado</w:t>
      </w:r>
      <w:r>
        <w:t>r</w:t>
      </w:r>
      <w:r w:rsidRPr="000578FF">
        <w:t xml:space="preserve">, o robô transita do estado S_RECEIVE para o estado S_STOPPED, onde espera que lhe seja dada a permissão para iniciar o seu movimento, através da pressão do botão presente na sua lateral. Assim que este botão seja pressionado, o sistema evolui para o estado de S_FLW_LINE. Neste estado o robô segue a linha até que aconteça algum dos seguintes imprevistos: presença de um obstáculo no percurso do robô, deteção de uma cruz de paragem (quarto ou cruzamento) ou ocorrência de falha no controlador do seguidor de linha. Caso o percurso esteja obstruído por um obstáculo, o DWR para, evitando a colisão com o mesmo, voltando para estado S_STOPPED. Se for detetada uma linha horizontal por ambos os sensores das extremidades do </w:t>
      </w:r>
      <w:proofErr w:type="spellStart"/>
      <w:r w:rsidRPr="000578FF">
        <w:t>array</w:t>
      </w:r>
      <w:proofErr w:type="spellEnd"/>
      <w:r w:rsidRPr="000578FF">
        <w:t xml:space="preserve"> de sensores (cruz de paragem), significa que o robô está na presença de um quarto ou cruzamento, sendo necessário efetuar a leitura do cartão RFID a este associado, no estado S_RD_RFID. Caso o cartão RFID seja lido com sucesso, o sistema evolui para o estado S_NEXT_MOV, onde determina qual o próximo estado do DWR, de acordo com a rota selecionada. No estado S_NEXT_MOV, o robô transita para o estado S_FLW_LINE se o RFID detetado for relativo a um quarto que não esteja marcado como local de paragem na rota ou a um cruzamento em que não seja necessário efetuar a mudança de direção. Pelo contrário, caso seja necessário efetuar paragem no quarto atual, dá-se uma transição para o estado S_STOPPED. No caso do RFID detetado ser relativo a um cruzamento e for necessário mudar de direção, o sistema transita para o estado S_ROTATE. Uma vez neste estado, o DWR roda na direção indicada pela rota, até estar orientado na direção pretendida, voltando ao estado S_FLW_LINE. </w:t>
      </w:r>
    </w:p>
    <w:p w14:paraId="46D9D148" w14:textId="5471C02C" w:rsidR="00031108" w:rsidRPr="000578FF" w:rsidRDefault="000578FF" w:rsidP="000578FF">
      <w:pPr>
        <w:pStyle w:val="PhDCorpo"/>
      </w:pPr>
      <w:r w:rsidRPr="000578FF">
        <w:tab/>
        <w:t xml:space="preserve">Todas estas ações têm </w:t>
      </w:r>
      <w:proofErr w:type="spellStart"/>
      <w:r w:rsidRPr="00E20C8D">
        <w:rPr>
          <w:rStyle w:val="PhDInglsCarter"/>
          <w:lang w:val="pt-PT"/>
        </w:rPr>
        <w:t>timeouts</w:t>
      </w:r>
      <w:proofErr w:type="spellEnd"/>
      <w:r w:rsidRPr="000578FF">
        <w:t xml:space="preserve"> associados, que são ativos quando a ação demora mais tempo a ser realizada do que o esperado, permitindo ter controlo sobre o robô em casos imprevisíveis, transitando para o estado S_ERROR, por exemplo, quando o DWR se encontrar parado à espera de que o percurso seja desobstruído por um longo período de tempo, quando ocorre um erro (cartão errado ou demasiado tempo) na leitura de um cartão RFID ou quando ocorre um erro na mudança de direção do robô. Além disso, o robô transita para o estado S_ERROR quando o robô sai totalmente da linha durante o seu percurso. Uma vez neste estado, o DWR precisa da intervenção de um responsável para que possa voltar ao seu estado de funcionamento normal.</w:t>
      </w:r>
    </w:p>
    <w:p w14:paraId="7869DE0D" w14:textId="5FA8BE02" w:rsidR="006A6AAA" w:rsidRDefault="00031108" w:rsidP="006A6AAA">
      <w:pPr>
        <w:pStyle w:val="Ttulo2"/>
        <w:rPr>
          <w:rFonts w:ascii="NewsGotT" w:hAnsi="NewsGotT"/>
        </w:rPr>
      </w:pPr>
      <w:bookmarkStart w:id="100" w:name="_Toc75031110"/>
      <w:r>
        <w:rPr>
          <w:rFonts w:ascii="NewsGotT" w:hAnsi="NewsGotT"/>
        </w:rPr>
        <w:t>Periféricos</w:t>
      </w:r>
      <w:bookmarkEnd w:id="100"/>
    </w:p>
    <w:p w14:paraId="678E3541" w14:textId="12A6B0EB" w:rsidR="004D4545" w:rsidRPr="0038756E" w:rsidRDefault="0038756E" w:rsidP="0038756E">
      <w:pPr>
        <w:pStyle w:val="PhDCorpo"/>
      </w:pPr>
      <w:r>
        <w:tab/>
        <w:t xml:space="preserve">De modo a cumprir com os objetivos proposto neste projeto, é necessário o uso de diferentes periféricos presentes no microcontrolador. Para </w:t>
      </w:r>
      <w:r w:rsidR="005A6C53">
        <w:t xml:space="preserve">gerir bases de tempo e gerar sinais </w:t>
      </w:r>
      <w:r w:rsidR="005A6C53" w:rsidRPr="005A6C53">
        <w:t>PWM</w:t>
      </w:r>
      <w:r w:rsidR="005A6C53">
        <w:t xml:space="preserve"> </w:t>
      </w:r>
      <w:r>
        <w:t xml:space="preserve">utilizam-se </w:t>
      </w:r>
      <w:r>
        <w:rPr>
          <w:i/>
          <w:iCs/>
        </w:rPr>
        <w:t xml:space="preserve">timers. </w:t>
      </w:r>
      <w:r>
        <w:t xml:space="preserve">Para a leitura do </w:t>
      </w:r>
      <w:proofErr w:type="spellStart"/>
      <w:r w:rsidRPr="00E20C8D">
        <w:rPr>
          <w:rStyle w:val="PhDInglsCarter"/>
          <w:lang w:val="pt-PT"/>
        </w:rPr>
        <w:t>array</w:t>
      </w:r>
      <w:proofErr w:type="spellEnd"/>
      <w:r>
        <w:rPr>
          <w:i/>
          <w:iCs/>
        </w:rPr>
        <w:t xml:space="preserve"> </w:t>
      </w:r>
      <w:r>
        <w:t xml:space="preserve">de sensores de linha e do sensor de obstáculo faz-se uso do ADC em conjunto com o DMA. O módulo de RFID utiliza o protocolo SPI e a comunicação entre o microcontrolador e o módulo </w:t>
      </w:r>
      <w:r>
        <w:rPr>
          <w:i/>
          <w:iCs/>
        </w:rPr>
        <w:t xml:space="preserve">Bluetooth </w:t>
      </w:r>
      <w:r>
        <w:t>realiza-se através da UART.</w:t>
      </w:r>
    </w:p>
    <w:p w14:paraId="5E0A1FCC" w14:textId="02503F11" w:rsidR="001F5275" w:rsidRDefault="001F5275" w:rsidP="001F5275">
      <w:pPr>
        <w:pStyle w:val="Ttulo3"/>
        <w:numPr>
          <w:ilvl w:val="2"/>
          <w:numId w:val="23"/>
        </w:numPr>
        <w:rPr>
          <w:rFonts w:ascii="NewsGotT" w:hAnsi="NewsGotT"/>
        </w:rPr>
      </w:pPr>
      <w:bookmarkStart w:id="101" w:name="_Toc75031111"/>
      <w:proofErr w:type="spellStart"/>
      <w:r>
        <w:rPr>
          <w:rFonts w:ascii="NewsGotT" w:hAnsi="NewsGotT"/>
          <w:i/>
          <w:iCs/>
        </w:rPr>
        <w:t>Direct</w:t>
      </w:r>
      <w:proofErr w:type="spellEnd"/>
      <w:r>
        <w:rPr>
          <w:rFonts w:ascii="NewsGotT" w:hAnsi="NewsGotT"/>
          <w:i/>
          <w:iCs/>
        </w:rPr>
        <w:t xml:space="preserve"> </w:t>
      </w:r>
      <w:proofErr w:type="spellStart"/>
      <w:r>
        <w:rPr>
          <w:rFonts w:ascii="NewsGotT" w:hAnsi="NewsGotT"/>
          <w:i/>
          <w:iCs/>
        </w:rPr>
        <w:t>Memory</w:t>
      </w:r>
      <w:proofErr w:type="spellEnd"/>
      <w:r>
        <w:rPr>
          <w:rFonts w:ascii="NewsGotT" w:hAnsi="NewsGotT"/>
          <w:i/>
          <w:iCs/>
        </w:rPr>
        <w:t xml:space="preserve"> </w:t>
      </w:r>
      <w:r w:rsidRPr="009A7368">
        <w:rPr>
          <w:rFonts w:ascii="NewsGotT" w:hAnsi="NewsGotT"/>
          <w:i/>
          <w:iCs/>
          <w:highlight w:val="green"/>
        </w:rPr>
        <w:t>Ac</w:t>
      </w:r>
      <w:r w:rsidR="009A7368" w:rsidRPr="009A7368">
        <w:rPr>
          <w:rFonts w:ascii="NewsGotT" w:hAnsi="NewsGotT"/>
          <w:i/>
          <w:iCs/>
          <w:highlight w:val="green"/>
        </w:rPr>
        <w:t>c</w:t>
      </w:r>
      <w:r w:rsidRPr="009A7368">
        <w:rPr>
          <w:rFonts w:ascii="NewsGotT" w:hAnsi="NewsGotT"/>
          <w:i/>
          <w:iCs/>
          <w:highlight w:val="green"/>
        </w:rPr>
        <w:t>ess</w:t>
      </w:r>
      <w:r>
        <w:rPr>
          <w:rFonts w:ascii="NewsGotT" w:hAnsi="NewsGotT"/>
          <w:i/>
          <w:iCs/>
        </w:rPr>
        <w:t xml:space="preserve"> </w:t>
      </w:r>
      <w:r>
        <w:rPr>
          <w:rFonts w:ascii="NewsGotT" w:hAnsi="NewsGotT"/>
        </w:rPr>
        <w:t>(DMA)</w:t>
      </w:r>
      <w:bookmarkEnd w:id="101"/>
    </w:p>
    <w:p w14:paraId="6E1FAE15" w14:textId="2BE025F4" w:rsidR="001F5275" w:rsidRDefault="001F5275" w:rsidP="001F5275">
      <w:pPr>
        <w:pStyle w:val="PhDCorpoTextoDepoisTabela"/>
      </w:pPr>
      <w:r>
        <w:tab/>
      </w:r>
      <w:r w:rsidRPr="00245559">
        <w:t xml:space="preserve">Uma </w:t>
      </w:r>
      <w:r w:rsidR="00594955">
        <w:t>U</w:t>
      </w:r>
      <w:r w:rsidRPr="00245559">
        <w:t xml:space="preserve">nidade de Acesso </w:t>
      </w:r>
      <w:r w:rsidR="009A7368" w:rsidRPr="009A7368">
        <w:rPr>
          <w:highlight w:val="green"/>
        </w:rPr>
        <w:t>Direto</w:t>
      </w:r>
      <w:r w:rsidR="009A7368">
        <w:t xml:space="preserve"> </w:t>
      </w:r>
      <w:r w:rsidRPr="00245559">
        <w:t xml:space="preserve">à Memória </w:t>
      </w:r>
      <w:r w:rsidRPr="009A7368">
        <w:rPr>
          <w:strike/>
        </w:rPr>
        <w:t>Direta</w:t>
      </w:r>
      <w:r w:rsidRPr="00245559">
        <w:t xml:space="preserve"> (DMA) pode ser usad</w:t>
      </w:r>
      <w:r w:rsidR="00594955">
        <w:t>a</w:t>
      </w:r>
      <w:r w:rsidRPr="00245559">
        <w:t xml:space="preserve"> em conjunto com o microprocessador para </w:t>
      </w:r>
      <w:r>
        <w:t>executar</w:t>
      </w:r>
      <w:r w:rsidRPr="00245559">
        <w:t xml:space="preserve"> as operações de transferência </w:t>
      </w:r>
      <w:r w:rsidR="00594955">
        <w:t>de dados reduzindo-se</w:t>
      </w:r>
      <w:r>
        <w:t>,</w:t>
      </w:r>
      <w:r w:rsidRPr="00245559">
        <w:t xml:space="preserve"> significativamente</w:t>
      </w:r>
      <w:r>
        <w:t>,</w:t>
      </w:r>
      <w:r w:rsidRPr="00245559">
        <w:t xml:space="preserve"> a </w:t>
      </w:r>
      <w:r w:rsidRPr="009A7368">
        <w:rPr>
          <w:highlight w:val="yellow"/>
        </w:rPr>
        <w:t>carga</w:t>
      </w:r>
      <w:r w:rsidRPr="00245559">
        <w:t xml:space="preserve"> </w:t>
      </w:r>
      <w:r>
        <w:t>da unidade central de processamento (CPU)</w:t>
      </w:r>
      <w:r w:rsidR="009A7368">
        <w:t xml:space="preserve"> </w:t>
      </w:r>
      <w:r w:rsidR="009A7368" w:rsidRPr="009A7368">
        <w:rPr>
          <w:highlight w:val="green"/>
        </w:rPr>
        <w:t>do microprocessador</w:t>
      </w:r>
      <w:r>
        <w:t xml:space="preserve">. </w:t>
      </w:r>
      <w:r w:rsidR="00D069A6">
        <w:t xml:space="preserve">O DMA permite realizar transferências </w:t>
      </w:r>
      <w:r w:rsidR="00594955">
        <w:t xml:space="preserve">de dados </w:t>
      </w:r>
      <w:r w:rsidR="00D069A6">
        <w:t>entre memórias, entre periférico</w:t>
      </w:r>
      <w:r w:rsidR="00594955">
        <w:t>s</w:t>
      </w:r>
      <w:r w:rsidR="00D069A6">
        <w:t xml:space="preserve"> e memória e entre memória e periférico</w:t>
      </w:r>
      <w:r w:rsidR="00594955">
        <w:t>s</w:t>
      </w:r>
      <w:r w:rsidR="00D069A6">
        <w:t xml:space="preserve">. </w:t>
      </w:r>
      <w:r w:rsidRPr="00C81117">
        <w:t>Os dispositivos compartilham o barramento de memória e os barramentos de periféricos com o</w:t>
      </w:r>
      <w:r w:rsidR="00817DC6">
        <w:t xml:space="preserve"> CPU</w:t>
      </w:r>
      <w:r w:rsidRPr="00C81117">
        <w:t>, tal como mostrado na</w:t>
      </w:r>
      <w:r>
        <w:t xml:space="preserve"> </w:t>
      </w:r>
      <w:r>
        <w:rPr>
          <w:highlight w:val="yellow"/>
        </w:rPr>
        <w:fldChar w:fldCharType="begin"/>
      </w:r>
      <w:r>
        <w:instrText xml:space="preserve"> REF _Ref74908122 \h </w:instrText>
      </w:r>
      <w:r>
        <w:rPr>
          <w:highlight w:val="yellow"/>
        </w:rPr>
      </w:r>
      <w:r>
        <w:rPr>
          <w:highlight w:val="yellow"/>
        </w:rPr>
        <w:fldChar w:fldCharType="separate"/>
      </w:r>
      <w:r w:rsidR="00D10394">
        <w:t xml:space="preserve">Figura </w:t>
      </w:r>
      <w:r w:rsidR="00D10394">
        <w:rPr>
          <w:noProof/>
        </w:rPr>
        <w:t>3</w:t>
      </w:r>
      <w:r w:rsidR="00D10394">
        <w:t>.</w:t>
      </w:r>
      <w:r w:rsidR="00D10394">
        <w:rPr>
          <w:noProof/>
        </w:rPr>
        <w:t>2</w:t>
      </w:r>
      <w:r>
        <w:rPr>
          <w:highlight w:val="yellow"/>
        </w:rPr>
        <w:fldChar w:fldCharType="end"/>
      </w:r>
      <w:r w:rsidRPr="00C81117">
        <w:t>.</w:t>
      </w:r>
      <w:r w:rsidR="00817DC6" w:rsidRPr="00817DC6">
        <w:t xml:space="preserve"> </w:t>
      </w:r>
      <w:r w:rsidR="00817DC6" w:rsidRPr="00C81117">
        <w:t xml:space="preserve">No diagrama, o dispositivo DMA lê </w:t>
      </w:r>
      <w:r w:rsidR="009A7368" w:rsidRPr="009A7368">
        <w:rPr>
          <w:highlight w:val="green"/>
        </w:rPr>
        <w:t>um</w:t>
      </w:r>
      <w:r w:rsidR="00817DC6" w:rsidRPr="00C81117">
        <w:t xml:space="preserve"> valor de um periférico a partir do barramento do periférico e grava </w:t>
      </w:r>
      <w:r w:rsidR="00817DC6" w:rsidRPr="009A7368">
        <w:rPr>
          <w:highlight w:val="green"/>
        </w:rPr>
        <w:t>n</w:t>
      </w:r>
      <w:r w:rsidR="009A7368" w:rsidRPr="009A7368">
        <w:rPr>
          <w:highlight w:val="green"/>
        </w:rPr>
        <w:t>uma</w:t>
      </w:r>
      <w:r w:rsidR="00817DC6" w:rsidRPr="00C81117">
        <w:t xml:space="preserve"> memória através do barramento de memória.</w:t>
      </w:r>
    </w:p>
    <w:p w14:paraId="130B33D3" w14:textId="77777777" w:rsidR="001F5275" w:rsidRDefault="001F5275" w:rsidP="00817DC6">
      <w:pPr>
        <w:pStyle w:val="PhDFigura"/>
      </w:pPr>
      <w:r>
        <w:rPr>
          <w:noProof/>
        </w:rPr>
        <w:drawing>
          <wp:inline distT="0" distB="0" distL="0" distR="0" wp14:anchorId="72E87313" wp14:editId="5A939DC8">
            <wp:extent cx="4293870" cy="1916430"/>
            <wp:effectExtent l="0" t="0" r="0" b="7620"/>
            <wp:docPr id="225" name="Image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293870" cy="1916430"/>
                    </a:xfrm>
                    <a:prstGeom prst="rect">
                      <a:avLst/>
                    </a:prstGeom>
                    <a:noFill/>
                    <a:ln>
                      <a:noFill/>
                    </a:ln>
                  </pic:spPr>
                </pic:pic>
              </a:graphicData>
            </a:graphic>
          </wp:inline>
        </w:drawing>
      </w:r>
    </w:p>
    <w:p w14:paraId="708BC503" w14:textId="1F69F914" w:rsidR="001F5275" w:rsidRPr="00817DC6" w:rsidRDefault="001F5275" w:rsidP="00817DC6">
      <w:pPr>
        <w:pStyle w:val="PhDLegendaFiguras"/>
        <w:rPr>
          <w:sz w:val="24"/>
          <w:szCs w:val="24"/>
        </w:rPr>
      </w:pPr>
      <w:bookmarkStart w:id="102" w:name="_Ref74908122"/>
      <w:bookmarkStart w:id="103" w:name="_Toc75031148"/>
      <w:r>
        <w:t xml:space="preserve">Figura </w:t>
      </w:r>
      <w:fldSimple w:instr=" STYLEREF 1 \s ">
        <w:r w:rsidR="00774C52">
          <w:rPr>
            <w:noProof/>
          </w:rPr>
          <w:t>3</w:t>
        </w:r>
      </w:fldSimple>
      <w:r w:rsidR="00774C52">
        <w:t>.</w:t>
      </w:r>
      <w:fldSimple w:instr=" SEQ Figura \* ARABIC \s 1 ">
        <w:r w:rsidR="00774C52">
          <w:rPr>
            <w:noProof/>
          </w:rPr>
          <w:t>2</w:t>
        </w:r>
      </w:fldSimple>
      <w:bookmarkEnd w:id="102"/>
      <w:r>
        <w:t xml:space="preserve"> - </w:t>
      </w:r>
      <w:r w:rsidRPr="00DE605B">
        <w:t>Exemplo de transferência do DMA</w:t>
      </w:r>
      <w:r>
        <w:t>.</w:t>
      </w:r>
      <w:bookmarkEnd w:id="103"/>
    </w:p>
    <w:p w14:paraId="1DE25B1F" w14:textId="19B27E0B" w:rsidR="00817DC6" w:rsidRDefault="00D069A6" w:rsidP="004F33DC">
      <w:pPr>
        <w:pStyle w:val="PhDCorpo"/>
      </w:pPr>
      <w:r w:rsidRPr="00BF0E52">
        <w:tab/>
      </w:r>
      <w:r w:rsidR="001F5275">
        <w:t xml:space="preserve">O DMA pode ser configurado em dois modos de transferência de dados: modo direto, em que a transferência de dados é feita de forma imediata, ou modo </w:t>
      </w:r>
      <w:proofErr w:type="spellStart"/>
      <w:r w:rsidR="001F5275" w:rsidRPr="00E20C8D">
        <w:rPr>
          <w:rStyle w:val="PhDInglsCarter"/>
          <w:lang w:val="pt-PT"/>
        </w:rPr>
        <w:t>first</w:t>
      </w:r>
      <w:proofErr w:type="spellEnd"/>
      <w:r w:rsidR="001F5275" w:rsidRPr="00255D75">
        <w:rPr>
          <w:i/>
          <w:iCs/>
        </w:rPr>
        <w:t xml:space="preserve"> in </w:t>
      </w:r>
      <w:proofErr w:type="spellStart"/>
      <w:r w:rsidR="001F5275" w:rsidRPr="00E20C8D">
        <w:rPr>
          <w:rStyle w:val="PhDInglsCarter"/>
          <w:lang w:val="pt-PT"/>
        </w:rPr>
        <w:t>first</w:t>
      </w:r>
      <w:proofErr w:type="spellEnd"/>
      <w:r w:rsidR="001F5275" w:rsidRPr="00255D75">
        <w:rPr>
          <w:i/>
          <w:iCs/>
        </w:rPr>
        <w:t xml:space="preserve"> out</w:t>
      </w:r>
      <w:r w:rsidR="001F5275">
        <w:rPr>
          <w:i/>
          <w:iCs/>
        </w:rPr>
        <w:t xml:space="preserve"> </w:t>
      </w:r>
      <w:r w:rsidR="001F5275">
        <w:t>(</w:t>
      </w:r>
      <w:r w:rsidR="001F5275" w:rsidRPr="008019FC">
        <w:t>FIFO</w:t>
      </w:r>
      <w:r w:rsidR="001F5275">
        <w:t>)</w:t>
      </w:r>
      <w:r w:rsidR="001F5275">
        <w:rPr>
          <w:i/>
          <w:iCs/>
        </w:rPr>
        <w:t xml:space="preserve">, </w:t>
      </w:r>
      <w:r w:rsidR="001F5275">
        <w:t>em que os dados são armazenados temporariamente antes de serem transmitidos para a memória</w:t>
      </w:r>
      <w:r w:rsidR="00D36113">
        <w:t xml:space="preserve">. </w:t>
      </w:r>
      <w:r w:rsidR="001F5275">
        <w:t>Outras potencialidades do DMA surgem</w:t>
      </w:r>
      <w:r w:rsidR="00673D2A">
        <w:t>,</w:t>
      </w:r>
      <w:r w:rsidR="001F5275">
        <w:t xml:space="preserve"> no facto</w:t>
      </w:r>
      <w:r w:rsidR="00673D2A">
        <w:t xml:space="preserve">, </w:t>
      </w:r>
      <w:r w:rsidR="001F5275">
        <w:t xml:space="preserve">de os apontadores se auto incrementarem, possibilitando a escrita de várias posições de memória consecutivas e a </w:t>
      </w:r>
      <w:r w:rsidR="00673D2A">
        <w:t xml:space="preserve">sua </w:t>
      </w:r>
      <w:r w:rsidR="001F5275">
        <w:t>reprogramação ser automática</w:t>
      </w:r>
      <w:r w:rsidR="00673D2A">
        <w:t xml:space="preserve"> (</w:t>
      </w:r>
      <w:r w:rsidR="001F5275">
        <w:t>modo circular</w:t>
      </w:r>
      <w:r w:rsidR="00673D2A">
        <w:t>)</w:t>
      </w:r>
      <w:r w:rsidR="001F5275">
        <w:t xml:space="preserve">. </w:t>
      </w:r>
    </w:p>
    <w:p w14:paraId="6F9A28C3" w14:textId="1E6B3F42" w:rsidR="009A7368" w:rsidRDefault="009A7368" w:rsidP="004F33DC">
      <w:pPr>
        <w:pStyle w:val="PhDCorpo"/>
      </w:pPr>
      <w:proofErr w:type="spellStart"/>
      <w:r w:rsidRPr="009A7368">
        <w:rPr>
          <w:highlight w:val="yellow"/>
        </w:rPr>
        <w:t>DMAs</w:t>
      </w:r>
      <w:proofErr w:type="spellEnd"/>
      <w:r w:rsidRPr="009A7368">
        <w:rPr>
          <w:highlight w:val="yellow"/>
        </w:rPr>
        <w:t xml:space="preserve"> utilizados??</w:t>
      </w:r>
    </w:p>
    <w:p w14:paraId="16E7E83C" w14:textId="59AD079E" w:rsidR="00031108" w:rsidRDefault="00031108" w:rsidP="00031108">
      <w:pPr>
        <w:pStyle w:val="Ttulo3"/>
        <w:numPr>
          <w:ilvl w:val="2"/>
          <w:numId w:val="23"/>
        </w:numPr>
        <w:rPr>
          <w:rFonts w:ascii="NewsGotT" w:hAnsi="NewsGotT"/>
        </w:rPr>
      </w:pPr>
      <w:bookmarkStart w:id="104" w:name="_Toc75031112"/>
      <w:proofErr w:type="spellStart"/>
      <w:r>
        <w:rPr>
          <w:rFonts w:ascii="NewsGotT" w:hAnsi="NewsGotT"/>
          <w:i/>
          <w:iCs/>
        </w:rPr>
        <w:t>Analog</w:t>
      </w:r>
      <w:proofErr w:type="spellEnd"/>
      <w:r>
        <w:rPr>
          <w:rFonts w:ascii="NewsGotT" w:hAnsi="NewsGotT"/>
          <w:i/>
          <w:iCs/>
        </w:rPr>
        <w:t xml:space="preserve"> to Digital Converter </w:t>
      </w:r>
      <w:r>
        <w:rPr>
          <w:rFonts w:ascii="NewsGotT" w:hAnsi="NewsGotT"/>
        </w:rPr>
        <w:t>(ADC)</w:t>
      </w:r>
      <w:bookmarkEnd w:id="104"/>
    </w:p>
    <w:p w14:paraId="181FCBA9" w14:textId="6C60E514" w:rsidR="008B77C5" w:rsidRDefault="00B94D72" w:rsidP="00B94D72">
      <w:pPr>
        <w:pStyle w:val="PhDCorpo"/>
      </w:pPr>
      <w:r>
        <w:tab/>
        <w:t xml:space="preserve">Um </w:t>
      </w:r>
      <w:proofErr w:type="spellStart"/>
      <w:r w:rsidRPr="00E20C8D">
        <w:rPr>
          <w:rStyle w:val="PhDInglsCarter"/>
          <w:lang w:val="pt-PT"/>
        </w:rPr>
        <w:t>Analog</w:t>
      </w:r>
      <w:proofErr w:type="spellEnd"/>
      <w:r w:rsidRPr="00EF703B">
        <w:rPr>
          <w:i/>
          <w:iCs/>
        </w:rPr>
        <w:t xml:space="preserve"> to Digital Converter</w:t>
      </w:r>
      <w:r>
        <w:t xml:space="preserve"> (ADC) </w:t>
      </w:r>
      <w:r w:rsidR="00A91129">
        <w:t>converte</w:t>
      </w:r>
      <w:r>
        <w:t xml:space="preserve"> </w:t>
      </w:r>
      <w:r w:rsidR="00A91129">
        <w:t>uma entrada analógica</w:t>
      </w:r>
      <w:r>
        <w:t xml:space="preserve"> </w:t>
      </w:r>
      <w:r w:rsidR="00A91129">
        <w:t>num valor</w:t>
      </w:r>
      <w:r>
        <w:t xml:space="preserve"> digita</w:t>
      </w:r>
      <w:r w:rsidR="00A91129">
        <w:t>l. Este valor representa o nível de tensão num código binário e permite</w:t>
      </w:r>
      <w:r>
        <w:t xml:space="preserve"> aos microcontroladores </w:t>
      </w:r>
      <w:r w:rsidRPr="009A7368">
        <w:rPr>
          <w:highlight w:val="red"/>
        </w:rPr>
        <w:t>comunicar com o mundo real</w:t>
      </w:r>
      <w:r>
        <w:t xml:space="preserve"> com base nos valores </w:t>
      </w:r>
      <w:r w:rsidRPr="008B77C5">
        <w:t>amostrados</w:t>
      </w:r>
      <w:r w:rsidR="004F33DC">
        <w:t>.</w:t>
      </w:r>
      <w:r w:rsidR="00237EAD">
        <w:t xml:space="preserve"> </w:t>
      </w:r>
      <w:r w:rsidR="004F33DC">
        <w:t>A</w:t>
      </w:r>
      <w:r w:rsidR="00237EAD">
        <w:t>penas realiza leituras correta</w:t>
      </w:r>
      <w:r w:rsidR="004F33DC">
        <w:t>s</w:t>
      </w:r>
      <w:r w:rsidR="00237EAD">
        <w:t xml:space="preserve"> para valores de entrada compreendidos entre 0 V e 3,3 V</w:t>
      </w:r>
      <w:r w:rsidR="00237EAD" w:rsidRPr="005A0C44">
        <w:t>.</w:t>
      </w:r>
      <w:r w:rsidR="00F17875">
        <w:t xml:space="preserve"> </w:t>
      </w:r>
    </w:p>
    <w:p w14:paraId="0572E3E7" w14:textId="1D4F1157" w:rsidR="00B94D72" w:rsidRPr="007D0A06" w:rsidRDefault="00BB27A1" w:rsidP="001F5275">
      <w:pPr>
        <w:pStyle w:val="PhDCorpo"/>
      </w:pPr>
      <w:r>
        <w:tab/>
      </w:r>
      <w:r w:rsidR="004F33DC">
        <w:t xml:space="preserve">O microcontrolador em uso possui três </w:t>
      </w:r>
      <w:proofErr w:type="spellStart"/>
      <w:r w:rsidR="004F33DC">
        <w:t>ADCs</w:t>
      </w:r>
      <w:proofErr w:type="spellEnd"/>
      <w:r w:rsidR="004F33DC">
        <w:t xml:space="preserve"> </w:t>
      </w:r>
      <w:r w:rsidR="00035395">
        <w:t xml:space="preserve">com múltiplos canais. </w:t>
      </w:r>
      <w:r w:rsidR="00AE0B38">
        <w:t>Cada</w:t>
      </w:r>
      <w:r w:rsidR="00B94D72">
        <w:t xml:space="preserve"> ADC pode ser configurado</w:t>
      </w:r>
      <w:r w:rsidR="00AE0B38">
        <w:t>, no modo independente,</w:t>
      </w:r>
      <w:r w:rsidR="00B94D72">
        <w:t xml:space="preserve"> </w:t>
      </w:r>
      <w:r w:rsidR="00AE0B38">
        <w:t>como</w:t>
      </w:r>
      <w:r w:rsidR="00B94D72">
        <w:t xml:space="preserve"> </w:t>
      </w:r>
      <w:r w:rsidR="00B94D72" w:rsidRPr="00E20C8D">
        <w:rPr>
          <w:rStyle w:val="PhDInglsCarter"/>
          <w:lang w:val="pt-PT"/>
        </w:rPr>
        <w:t>Single</w:t>
      </w:r>
      <w:r w:rsidR="00B94D72" w:rsidRPr="00912227">
        <w:rPr>
          <w:i/>
          <w:iCs/>
        </w:rPr>
        <w:t>-</w:t>
      </w:r>
      <w:proofErr w:type="spellStart"/>
      <w:r w:rsidR="00B94D72" w:rsidRPr="00E20C8D">
        <w:rPr>
          <w:rStyle w:val="PhDInglsCarter"/>
          <w:lang w:val="pt-PT"/>
        </w:rPr>
        <w:t>channel</w:t>
      </w:r>
      <w:proofErr w:type="spellEnd"/>
      <w:r w:rsidR="00B94D72">
        <w:rPr>
          <w:i/>
          <w:iCs/>
        </w:rPr>
        <w:t xml:space="preserve"> </w:t>
      </w:r>
      <w:r w:rsidR="00B94D72">
        <w:t xml:space="preserve">ou </w:t>
      </w:r>
      <w:proofErr w:type="spellStart"/>
      <w:r w:rsidR="00B94D72" w:rsidRPr="00E20C8D">
        <w:rPr>
          <w:rStyle w:val="PhDInglsCarter"/>
          <w:lang w:val="pt-PT"/>
        </w:rPr>
        <w:t>Multichannel</w:t>
      </w:r>
      <w:proofErr w:type="spellEnd"/>
      <w:r w:rsidR="00B94D72">
        <w:t xml:space="preserve">.  No primeiro, apenas é lido um canal, ao passo que, no segundo, são lidos vários canais sucessivamente. Além disso, pode ser configurado </w:t>
      </w:r>
      <w:r w:rsidR="00594955">
        <w:t>nos modos de conversão simples ou contínua</w:t>
      </w:r>
      <w:r w:rsidR="00B94D72">
        <w:t xml:space="preserve">. </w:t>
      </w:r>
      <w:r w:rsidR="00B94D72" w:rsidRPr="00FE2D54">
        <w:t>No</w:t>
      </w:r>
      <w:r w:rsidR="00B94D72">
        <w:t xml:space="preserve"> primeiro,</w:t>
      </w:r>
      <w:r w:rsidR="00B94D72" w:rsidRPr="004D26B6">
        <w:t xml:space="preserve"> </w:t>
      </w:r>
      <w:r w:rsidR="00B94D72">
        <w:t xml:space="preserve">o ADC realiza uma única </w:t>
      </w:r>
      <w:r w:rsidR="00B94D72" w:rsidRPr="004D26B6">
        <w:t>conver</w:t>
      </w:r>
      <w:r w:rsidR="00B94D72">
        <w:t>são</w:t>
      </w:r>
      <w:r w:rsidR="00D36113">
        <w:t xml:space="preserve">. </w:t>
      </w:r>
      <w:r w:rsidR="00B94D72" w:rsidRPr="004D26B6">
        <w:t xml:space="preserve">No </w:t>
      </w:r>
      <w:r w:rsidR="00B94D72">
        <w:t>segundo,</w:t>
      </w:r>
      <w:r w:rsidR="00B94D72" w:rsidRPr="004D26B6">
        <w:t xml:space="preserve"> o ADC </w:t>
      </w:r>
      <w:r w:rsidR="00B94D72">
        <w:t>inicializa</w:t>
      </w:r>
      <w:r w:rsidR="00B94D72" w:rsidRPr="004D26B6">
        <w:t xml:space="preserve"> </w:t>
      </w:r>
      <w:r w:rsidR="00B94D72">
        <w:t>uma nova</w:t>
      </w:r>
      <w:r w:rsidR="00B94D72" w:rsidRPr="004D26B6">
        <w:t xml:space="preserve"> conversão </w:t>
      </w:r>
      <w:r w:rsidR="00B94D72" w:rsidRPr="00131EA3">
        <w:t>logo que a</w:t>
      </w:r>
      <w:r w:rsidR="00B94D72">
        <w:t xml:space="preserve"> conversão em curso termine. As possíveis </w:t>
      </w:r>
      <w:r w:rsidR="00AE0B38">
        <w:t>combinações</w:t>
      </w:r>
      <w:r w:rsidR="00B94D72">
        <w:t xml:space="preserve"> destes modos de operação estão apresentadas na</w:t>
      </w:r>
      <w:r w:rsidR="005A0C44">
        <w:t xml:space="preserve"> </w:t>
      </w:r>
      <w:r w:rsidR="005A0C44">
        <w:fldChar w:fldCharType="begin"/>
      </w:r>
      <w:r w:rsidR="005A0C44">
        <w:instrText xml:space="preserve"> REF _Ref74905032 \h </w:instrText>
      </w:r>
      <w:r w:rsidR="005A0C44">
        <w:fldChar w:fldCharType="separate"/>
      </w:r>
      <w:r w:rsidR="00D10394">
        <w:t xml:space="preserve">Figura </w:t>
      </w:r>
      <w:r w:rsidR="00D10394">
        <w:rPr>
          <w:noProof/>
        </w:rPr>
        <w:t>3</w:t>
      </w:r>
      <w:r w:rsidR="00D10394">
        <w:t>.</w:t>
      </w:r>
      <w:r w:rsidR="00D10394">
        <w:rPr>
          <w:noProof/>
        </w:rPr>
        <w:t>5</w:t>
      </w:r>
      <w:r w:rsidR="005A0C44">
        <w:fldChar w:fldCharType="end"/>
      </w:r>
      <w:r w:rsidR="000C42FA" w:rsidRPr="005A0C44">
        <w:t xml:space="preserve">. </w:t>
      </w:r>
      <w:r w:rsidR="00F17875">
        <w:t>É ainda</w:t>
      </w:r>
      <w:r w:rsidR="00594955">
        <w:t xml:space="preserve"> </w:t>
      </w:r>
      <w:r w:rsidR="007D0A06">
        <w:t xml:space="preserve">possível configurar os </w:t>
      </w:r>
      <w:proofErr w:type="spellStart"/>
      <w:r w:rsidR="007D0A06">
        <w:t>ADCs</w:t>
      </w:r>
      <w:proofErr w:type="spellEnd"/>
      <w:r w:rsidR="007D0A06">
        <w:t xml:space="preserve"> em modo duplo/triplo e o DMA para guardar os dados. </w:t>
      </w:r>
    </w:p>
    <w:tbl>
      <w:tblPr>
        <w:tblStyle w:val="TabelacomGrelha"/>
        <w:tblW w:w="0" w:type="auto"/>
        <w:tblInd w:w="35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3"/>
        <w:gridCol w:w="2123"/>
        <w:gridCol w:w="2124"/>
        <w:gridCol w:w="2124"/>
      </w:tblGrid>
      <w:tr w:rsidR="00B94D72" w14:paraId="73E02440" w14:textId="77777777" w:rsidTr="005A0C44">
        <w:tc>
          <w:tcPr>
            <w:tcW w:w="2123" w:type="dxa"/>
            <w:vAlign w:val="center"/>
          </w:tcPr>
          <w:p w14:paraId="239DDB5A" w14:textId="77777777" w:rsidR="00B94D72" w:rsidRDefault="00B94D72" w:rsidP="00F76BA2">
            <w:pPr>
              <w:spacing w:line="360" w:lineRule="auto"/>
              <w:jc w:val="center"/>
              <w:rPr>
                <w:rFonts w:ascii="NewsGotT" w:hAnsi="NewsGotT"/>
                <w:sz w:val="24"/>
                <w:szCs w:val="24"/>
              </w:rPr>
            </w:pPr>
            <w:r w:rsidRPr="00FE2D54">
              <w:rPr>
                <w:rFonts w:ascii="NewsGotT" w:hAnsi="NewsGotT"/>
                <w:noProof/>
                <w:sz w:val="24"/>
                <w:szCs w:val="24"/>
              </w:rPr>
              <w:drawing>
                <wp:inline distT="0" distB="0" distL="0" distR="0" wp14:anchorId="38E63FB9" wp14:editId="517DCF53">
                  <wp:extent cx="1046074" cy="1087502"/>
                  <wp:effectExtent l="0" t="0" r="1905"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054478" cy="1096239"/>
                          </a:xfrm>
                          <a:prstGeom prst="rect">
                            <a:avLst/>
                          </a:prstGeom>
                        </pic:spPr>
                      </pic:pic>
                    </a:graphicData>
                  </a:graphic>
                </wp:inline>
              </w:drawing>
            </w:r>
          </w:p>
        </w:tc>
        <w:tc>
          <w:tcPr>
            <w:tcW w:w="2123" w:type="dxa"/>
            <w:vAlign w:val="center"/>
          </w:tcPr>
          <w:p w14:paraId="79F4DBA4" w14:textId="77777777" w:rsidR="00B94D72" w:rsidRDefault="00B94D72" w:rsidP="00F76BA2">
            <w:pPr>
              <w:spacing w:line="360" w:lineRule="auto"/>
              <w:jc w:val="center"/>
              <w:rPr>
                <w:rFonts w:ascii="NewsGotT" w:hAnsi="NewsGotT"/>
                <w:sz w:val="24"/>
                <w:szCs w:val="24"/>
              </w:rPr>
            </w:pPr>
            <w:r w:rsidRPr="008F1923">
              <w:rPr>
                <w:rFonts w:ascii="NewsGotT" w:hAnsi="NewsGotT"/>
                <w:noProof/>
                <w:sz w:val="24"/>
                <w:szCs w:val="24"/>
              </w:rPr>
              <w:drawing>
                <wp:inline distT="0" distB="0" distL="0" distR="0" wp14:anchorId="29AEEA1D" wp14:editId="2D766A31">
                  <wp:extent cx="937491" cy="1843430"/>
                  <wp:effectExtent l="0" t="0" r="0" b="4445"/>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1960" b="-1"/>
                          <a:stretch/>
                        </pic:blipFill>
                        <pic:spPr bwMode="auto">
                          <a:xfrm>
                            <a:off x="0" y="0"/>
                            <a:ext cx="958735" cy="1885203"/>
                          </a:xfrm>
                          <a:prstGeom prst="rect">
                            <a:avLst/>
                          </a:prstGeom>
                          <a:ln>
                            <a:noFill/>
                          </a:ln>
                          <a:extLst>
                            <a:ext uri="{53640926-AAD7-44D8-BBD7-CCE9431645EC}">
                              <a14:shadowObscured xmlns:a14="http://schemas.microsoft.com/office/drawing/2010/main"/>
                            </a:ext>
                          </a:extLst>
                        </pic:spPr>
                      </pic:pic>
                    </a:graphicData>
                  </a:graphic>
                </wp:inline>
              </w:drawing>
            </w:r>
          </w:p>
        </w:tc>
        <w:tc>
          <w:tcPr>
            <w:tcW w:w="2124" w:type="dxa"/>
            <w:vAlign w:val="center"/>
          </w:tcPr>
          <w:p w14:paraId="419B1B83" w14:textId="77777777" w:rsidR="00B94D72" w:rsidRDefault="00B94D72" w:rsidP="00F76BA2">
            <w:pPr>
              <w:spacing w:line="360" w:lineRule="auto"/>
              <w:jc w:val="center"/>
              <w:rPr>
                <w:rFonts w:ascii="NewsGotT" w:hAnsi="NewsGotT"/>
                <w:sz w:val="24"/>
                <w:szCs w:val="24"/>
              </w:rPr>
            </w:pPr>
            <w:r w:rsidRPr="00FE2D54">
              <w:rPr>
                <w:rFonts w:ascii="NewsGotT" w:hAnsi="NewsGotT"/>
                <w:noProof/>
                <w:sz w:val="24"/>
                <w:szCs w:val="24"/>
              </w:rPr>
              <w:drawing>
                <wp:inline distT="0" distB="0" distL="0" distR="0" wp14:anchorId="6D1843FF" wp14:editId="56F590FC">
                  <wp:extent cx="1160289" cy="1094283"/>
                  <wp:effectExtent l="0" t="0" r="1905"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4633"/>
                          <a:stretch/>
                        </pic:blipFill>
                        <pic:spPr bwMode="auto">
                          <a:xfrm>
                            <a:off x="0" y="0"/>
                            <a:ext cx="1174099" cy="1107307"/>
                          </a:xfrm>
                          <a:prstGeom prst="rect">
                            <a:avLst/>
                          </a:prstGeom>
                          <a:ln>
                            <a:noFill/>
                          </a:ln>
                          <a:extLst>
                            <a:ext uri="{53640926-AAD7-44D8-BBD7-CCE9431645EC}">
                              <a14:shadowObscured xmlns:a14="http://schemas.microsoft.com/office/drawing/2010/main"/>
                            </a:ext>
                          </a:extLst>
                        </pic:spPr>
                      </pic:pic>
                    </a:graphicData>
                  </a:graphic>
                </wp:inline>
              </w:drawing>
            </w:r>
          </w:p>
        </w:tc>
        <w:tc>
          <w:tcPr>
            <w:tcW w:w="2124" w:type="dxa"/>
            <w:vAlign w:val="center"/>
          </w:tcPr>
          <w:p w14:paraId="767B5105" w14:textId="77777777" w:rsidR="00B94D72" w:rsidRDefault="00B94D72" w:rsidP="00F76BA2">
            <w:pPr>
              <w:spacing w:line="360" w:lineRule="auto"/>
              <w:jc w:val="center"/>
              <w:rPr>
                <w:rFonts w:ascii="NewsGotT" w:hAnsi="NewsGotT"/>
                <w:sz w:val="24"/>
                <w:szCs w:val="24"/>
              </w:rPr>
            </w:pPr>
            <w:r w:rsidRPr="00FE2D54">
              <w:rPr>
                <w:rFonts w:ascii="NewsGotT" w:hAnsi="NewsGotT"/>
                <w:noProof/>
                <w:sz w:val="24"/>
                <w:szCs w:val="24"/>
              </w:rPr>
              <w:drawing>
                <wp:inline distT="0" distB="0" distL="0" distR="0" wp14:anchorId="25C7FD6C" wp14:editId="0451E4F7">
                  <wp:extent cx="1133475" cy="1613712"/>
                  <wp:effectExtent l="0" t="0" r="0" b="5715"/>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3189"/>
                          <a:stretch/>
                        </pic:blipFill>
                        <pic:spPr bwMode="auto">
                          <a:xfrm>
                            <a:off x="0" y="0"/>
                            <a:ext cx="1157352" cy="1647705"/>
                          </a:xfrm>
                          <a:prstGeom prst="rect">
                            <a:avLst/>
                          </a:prstGeom>
                          <a:ln>
                            <a:noFill/>
                          </a:ln>
                          <a:extLst>
                            <a:ext uri="{53640926-AAD7-44D8-BBD7-CCE9431645EC}">
                              <a14:shadowObscured xmlns:a14="http://schemas.microsoft.com/office/drawing/2010/main"/>
                            </a:ext>
                          </a:extLst>
                        </pic:spPr>
                      </pic:pic>
                    </a:graphicData>
                  </a:graphic>
                </wp:inline>
              </w:drawing>
            </w:r>
          </w:p>
        </w:tc>
      </w:tr>
      <w:tr w:rsidR="00B94D72" w14:paraId="0B732391" w14:textId="77777777" w:rsidTr="005A0C44">
        <w:tc>
          <w:tcPr>
            <w:tcW w:w="2123" w:type="dxa"/>
          </w:tcPr>
          <w:p w14:paraId="78DB99C4" w14:textId="77777777" w:rsidR="00B94D72" w:rsidRDefault="00B94D72" w:rsidP="00F76BA2">
            <w:pPr>
              <w:spacing w:line="360" w:lineRule="auto"/>
              <w:jc w:val="center"/>
              <w:rPr>
                <w:rFonts w:ascii="NewsGotT" w:hAnsi="NewsGotT"/>
                <w:sz w:val="24"/>
                <w:szCs w:val="24"/>
              </w:rPr>
            </w:pPr>
            <w:r>
              <w:rPr>
                <w:rFonts w:ascii="NewsGotT" w:hAnsi="NewsGotT"/>
                <w:sz w:val="24"/>
                <w:szCs w:val="24"/>
              </w:rPr>
              <w:t>(a)</w:t>
            </w:r>
          </w:p>
        </w:tc>
        <w:tc>
          <w:tcPr>
            <w:tcW w:w="2123" w:type="dxa"/>
          </w:tcPr>
          <w:p w14:paraId="1BA6F169" w14:textId="77777777" w:rsidR="00B94D72" w:rsidRDefault="00B94D72" w:rsidP="00F76BA2">
            <w:pPr>
              <w:spacing w:line="360" w:lineRule="auto"/>
              <w:jc w:val="center"/>
              <w:rPr>
                <w:rFonts w:ascii="NewsGotT" w:hAnsi="NewsGotT"/>
                <w:sz w:val="24"/>
                <w:szCs w:val="24"/>
              </w:rPr>
            </w:pPr>
            <w:r>
              <w:rPr>
                <w:rFonts w:ascii="NewsGotT" w:hAnsi="NewsGotT"/>
                <w:sz w:val="24"/>
                <w:szCs w:val="24"/>
              </w:rPr>
              <w:t>(b)</w:t>
            </w:r>
          </w:p>
        </w:tc>
        <w:tc>
          <w:tcPr>
            <w:tcW w:w="2124" w:type="dxa"/>
          </w:tcPr>
          <w:p w14:paraId="6E8810B3" w14:textId="77777777" w:rsidR="00B94D72" w:rsidRDefault="00B94D72" w:rsidP="00F76BA2">
            <w:pPr>
              <w:spacing w:line="360" w:lineRule="auto"/>
              <w:jc w:val="center"/>
              <w:rPr>
                <w:rFonts w:ascii="NewsGotT" w:hAnsi="NewsGotT"/>
                <w:sz w:val="24"/>
                <w:szCs w:val="24"/>
              </w:rPr>
            </w:pPr>
            <w:r>
              <w:rPr>
                <w:rFonts w:ascii="NewsGotT" w:hAnsi="NewsGotT"/>
                <w:sz w:val="24"/>
                <w:szCs w:val="24"/>
              </w:rPr>
              <w:t>(c)</w:t>
            </w:r>
          </w:p>
        </w:tc>
        <w:tc>
          <w:tcPr>
            <w:tcW w:w="2124" w:type="dxa"/>
          </w:tcPr>
          <w:p w14:paraId="74F58EC5" w14:textId="77777777" w:rsidR="00B94D72" w:rsidRDefault="00B94D72" w:rsidP="005A0C44">
            <w:pPr>
              <w:keepNext/>
              <w:spacing w:line="360" w:lineRule="auto"/>
              <w:jc w:val="center"/>
              <w:rPr>
                <w:rFonts w:ascii="NewsGotT" w:hAnsi="NewsGotT"/>
                <w:sz w:val="24"/>
                <w:szCs w:val="24"/>
              </w:rPr>
            </w:pPr>
            <w:r>
              <w:rPr>
                <w:rFonts w:ascii="NewsGotT" w:hAnsi="NewsGotT"/>
                <w:sz w:val="24"/>
                <w:szCs w:val="24"/>
              </w:rPr>
              <w:t>(d)</w:t>
            </w:r>
          </w:p>
        </w:tc>
      </w:tr>
    </w:tbl>
    <w:p w14:paraId="52D69EE1" w14:textId="281F3384" w:rsidR="004D4545" w:rsidRDefault="005A0C44" w:rsidP="001F5275">
      <w:pPr>
        <w:pStyle w:val="PhDLegendaFiguras"/>
      </w:pPr>
      <w:bookmarkStart w:id="105" w:name="_Ref74905032"/>
      <w:bookmarkStart w:id="106" w:name="_Toc75031151"/>
      <w:r>
        <w:t xml:space="preserve">Figura </w:t>
      </w:r>
      <w:fldSimple w:instr=" STYLEREF 1 \s ">
        <w:r w:rsidR="00774C52">
          <w:rPr>
            <w:noProof/>
          </w:rPr>
          <w:t>3</w:t>
        </w:r>
      </w:fldSimple>
      <w:r w:rsidR="00774C52">
        <w:t>.</w:t>
      </w:r>
      <w:fldSimple w:instr=" SEQ Figura \* ARABIC \s 1 ">
        <w:r w:rsidR="00774C52">
          <w:rPr>
            <w:noProof/>
          </w:rPr>
          <w:t>5</w:t>
        </w:r>
      </w:fldSimple>
      <w:bookmarkEnd w:id="105"/>
      <w:r>
        <w:t xml:space="preserve"> - </w:t>
      </w:r>
      <w:r w:rsidRPr="007671D4">
        <w:t>Modo de funcionamento independente (a) Single-</w:t>
      </w:r>
      <w:proofErr w:type="spellStart"/>
      <w:r w:rsidRPr="007671D4">
        <w:t>channel</w:t>
      </w:r>
      <w:proofErr w:type="spellEnd"/>
      <w:r w:rsidRPr="007671D4">
        <w:t xml:space="preserve">, single </w:t>
      </w:r>
      <w:proofErr w:type="spellStart"/>
      <w:r w:rsidRPr="007671D4">
        <w:t>conversion</w:t>
      </w:r>
      <w:proofErr w:type="spellEnd"/>
      <w:r w:rsidRPr="007671D4">
        <w:t xml:space="preserve"> </w:t>
      </w:r>
      <w:proofErr w:type="spellStart"/>
      <w:r w:rsidRPr="007671D4">
        <w:t>mode</w:t>
      </w:r>
      <w:proofErr w:type="spellEnd"/>
      <w:r w:rsidRPr="007671D4">
        <w:t xml:space="preserve">; (b) </w:t>
      </w:r>
      <w:proofErr w:type="spellStart"/>
      <w:r w:rsidRPr="007671D4">
        <w:t>Multichannel</w:t>
      </w:r>
      <w:proofErr w:type="spellEnd"/>
      <w:r w:rsidRPr="007671D4">
        <w:t xml:space="preserve">, single </w:t>
      </w:r>
      <w:proofErr w:type="spellStart"/>
      <w:r w:rsidRPr="007671D4">
        <w:t>conversion</w:t>
      </w:r>
      <w:proofErr w:type="spellEnd"/>
      <w:r w:rsidRPr="007671D4">
        <w:t xml:space="preserve"> </w:t>
      </w:r>
      <w:proofErr w:type="spellStart"/>
      <w:r w:rsidRPr="007671D4">
        <w:t>mode</w:t>
      </w:r>
      <w:proofErr w:type="spellEnd"/>
      <w:r w:rsidRPr="007671D4">
        <w:t>; (c) Single-</w:t>
      </w:r>
      <w:proofErr w:type="spellStart"/>
      <w:r w:rsidRPr="007671D4">
        <w:t>channel</w:t>
      </w:r>
      <w:proofErr w:type="spellEnd"/>
      <w:r w:rsidRPr="007671D4">
        <w:t xml:space="preserve">, </w:t>
      </w:r>
      <w:proofErr w:type="spellStart"/>
      <w:r w:rsidRPr="007671D4">
        <w:t>continuous</w:t>
      </w:r>
      <w:proofErr w:type="spellEnd"/>
      <w:r w:rsidRPr="007671D4">
        <w:t xml:space="preserve"> </w:t>
      </w:r>
      <w:proofErr w:type="spellStart"/>
      <w:r w:rsidRPr="007671D4">
        <w:t>conversion</w:t>
      </w:r>
      <w:proofErr w:type="spellEnd"/>
      <w:r w:rsidRPr="007671D4">
        <w:t xml:space="preserve"> </w:t>
      </w:r>
      <w:proofErr w:type="spellStart"/>
      <w:r w:rsidRPr="007671D4">
        <w:t>mode</w:t>
      </w:r>
      <w:proofErr w:type="spellEnd"/>
      <w:r w:rsidRPr="007671D4">
        <w:t xml:space="preserve">; (d) </w:t>
      </w:r>
      <w:proofErr w:type="spellStart"/>
      <w:r w:rsidRPr="007671D4">
        <w:t>Multichannel</w:t>
      </w:r>
      <w:proofErr w:type="spellEnd"/>
      <w:r w:rsidRPr="007671D4">
        <w:t xml:space="preserve">, </w:t>
      </w:r>
      <w:proofErr w:type="spellStart"/>
      <w:r w:rsidRPr="007671D4">
        <w:t>continuous</w:t>
      </w:r>
      <w:proofErr w:type="spellEnd"/>
      <w:r w:rsidRPr="007671D4">
        <w:t xml:space="preserve"> </w:t>
      </w:r>
      <w:proofErr w:type="spellStart"/>
      <w:r w:rsidRPr="007671D4">
        <w:t>conversion</w:t>
      </w:r>
      <w:proofErr w:type="spellEnd"/>
      <w:r w:rsidRPr="007671D4">
        <w:t xml:space="preserve"> </w:t>
      </w:r>
      <w:proofErr w:type="spellStart"/>
      <w:r w:rsidRPr="007671D4">
        <w:t>mode</w:t>
      </w:r>
      <w:proofErr w:type="spellEnd"/>
      <w:r w:rsidR="001F5275">
        <w:t>.</w:t>
      </w:r>
      <w:bookmarkEnd w:id="106"/>
    </w:p>
    <w:p w14:paraId="2CDD4935" w14:textId="0E457552" w:rsidR="005F67C5" w:rsidRPr="005F67C5" w:rsidRDefault="005F67C5" w:rsidP="005F67C5">
      <w:pPr>
        <w:pStyle w:val="PhDCorpo"/>
      </w:pPr>
      <w:r>
        <w:tab/>
        <w:t xml:space="preserve">Neste projeto, foram utilizados dois </w:t>
      </w:r>
      <w:proofErr w:type="spellStart"/>
      <w:r>
        <w:t>ADCs</w:t>
      </w:r>
      <w:proofErr w:type="spellEnd"/>
      <w:r w:rsidR="00403E3E">
        <w:t xml:space="preserve"> com resolução de 12-bit e alinhamento dos dados à direita</w:t>
      </w:r>
      <w:r w:rsidR="004F33DC">
        <w:t xml:space="preserve"> em conjunto com o DMA</w:t>
      </w:r>
      <w:r w:rsidR="00035395">
        <w:t>,</w:t>
      </w:r>
      <w:r w:rsidR="004F33DC">
        <w:t xml:space="preserve"> para transferência de dados entre os periféricos e a memória.</w:t>
      </w:r>
      <w:r>
        <w:t xml:space="preserve"> </w:t>
      </w:r>
      <w:r w:rsidR="00403E3E">
        <w:t>O</w:t>
      </w:r>
      <w:r>
        <w:t xml:space="preserve"> ADC2 </w:t>
      </w:r>
      <w:r w:rsidR="00403E3E">
        <w:t xml:space="preserve">foi usado </w:t>
      </w:r>
      <w:r>
        <w:t xml:space="preserve">para </w:t>
      </w:r>
      <w:r w:rsidR="00403E3E">
        <w:t>a leitura d</w:t>
      </w:r>
      <w:r>
        <w:t>o sensor de obstáculos</w:t>
      </w:r>
      <w:r w:rsidR="004F33DC">
        <w:t>, sendo apenas usado um dos seus canais (</w:t>
      </w:r>
      <w:r w:rsidR="004F33DC">
        <w:rPr>
          <w:rStyle w:val="PhDInglsCarter"/>
          <w:lang w:val="pt-PT"/>
        </w:rPr>
        <w:t>s</w:t>
      </w:r>
      <w:r w:rsidR="004F33DC" w:rsidRPr="00E20C8D">
        <w:rPr>
          <w:rStyle w:val="PhDInglsCarter"/>
          <w:lang w:val="pt-PT"/>
        </w:rPr>
        <w:t>ingle</w:t>
      </w:r>
      <w:r w:rsidR="004F33DC">
        <w:rPr>
          <w:i/>
          <w:iCs/>
        </w:rPr>
        <w:noBreakHyphen/>
      </w:r>
      <w:proofErr w:type="spellStart"/>
      <w:r w:rsidR="004F33DC" w:rsidRPr="00E20C8D">
        <w:rPr>
          <w:rStyle w:val="PhDInglsCarter"/>
          <w:lang w:val="pt-PT"/>
        </w:rPr>
        <w:t>channel</w:t>
      </w:r>
      <w:proofErr w:type="spellEnd"/>
      <w:r w:rsidR="004F33DC">
        <w:t>).</w:t>
      </w:r>
      <w:r>
        <w:t xml:space="preserve"> </w:t>
      </w:r>
      <w:r w:rsidR="004F33DC">
        <w:t>O</w:t>
      </w:r>
      <w:r>
        <w:t xml:space="preserve"> ADC3</w:t>
      </w:r>
      <w:r w:rsidR="00403E3E">
        <w:t xml:space="preserve"> </w:t>
      </w:r>
      <w:r w:rsidR="004F33DC">
        <w:t>foi usado</w:t>
      </w:r>
      <w:r w:rsidR="00403E3E">
        <w:t xml:space="preserve"> </w:t>
      </w:r>
      <w:r w:rsidR="009A7368" w:rsidRPr="009A7368">
        <w:rPr>
          <w:highlight w:val="green"/>
        </w:rPr>
        <w:t>para efetuar a</w:t>
      </w:r>
      <w:r w:rsidR="009A7368">
        <w:t xml:space="preserve"> </w:t>
      </w:r>
      <w:r w:rsidR="00403E3E">
        <w:t>leitura d</w:t>
      </w:r>
      <w:r>
        <w:t xml:space="preserve">os sensores </w:t>
      </w:r>
      <w:r w:rsidR="004F33DC">
        <w:t>do</w:t>
      </w:r>
      <w:r>
        <w:t xml:space="preserve"> </w:t>
      </w:r>
      <w:r w:rsidRPr="005F67C5">
        <w:t>QTR</w:t>
      </w:r>
      <w:r>
        <w:t>-</w:t>
      </w:r>
      <w:r w:rsidRPr="005F67C5">
        <w:t>8</w:t>
      </w:r>
      <w:r w:rsidR="004F33DC">
        <w:t xml:space="preserve">A, sendo, por isso, utilizados seis dos seus </w:t>
      </w:r>
      <w:r w:rsidR="004F33DC" w:rsidRPr="009A7368">
        <w:rPr>
          <w:strike/>
          <w:highlight w:val="red"/>
        </w:rPr>
        <w:t>canis</w:t>
      </w:r>
      <w:r w:rsidR="004F33DC">
        <w:t xml:space="preserve"> </w:t>
      </w:r>
      <w:r w:rsidR="009A7368" w:rsidRPr="009A7368">
        <w:rPr>
          <w:highlight w:val="green"/>
        </w:rPr>
        <w:t>canais</w:t>
      </w:r>
      <w:r w:rsidR="009A7368">
        <w:t xml:space="preserve"> </w:t>
      </w:r>
      <w:r w:rsidR="004F33DC">
        <w:t>(</w:t>
      </w:r>
      <w:proofErr w:type="spellStart"/>
      <w:r w:rsidR="004F33DC">
        <w:rPr>
          <w:i/>
          <w:iCs/>
        </w:rPr>
        <w:t>m</w:t>
      </w:r>
      <w:r w:rsidR="004F33DC" w:rsidRPr="004F33DC">
        <w:rPr>
          <w:i/>
          <w:iCs/>
        </w:rPr>
        <w:t>ultichannel</w:t>
      </w:r>
      <w:proofErr w:type="spellEnd"/>
      <w:r w:rsidR="004F33DC">
        <w:t>).</w:t>
      </w:r>
      <w:r w:rsidR="009A7368">
        <w:t xml:space="preserve"> </w:t>
      </w:r>
      <w:r w:rsidR="004F33DC">
        <w:t>Como s</w:t>
      </w:r>
      <w:r w:rsidR="00594955">
        <w:t>e pretende ler</w:t>
      </w:r>
      <w:r w:rsidR="004F33DC">
        <w:t xml:space="preserve"> os</w:t>
      </w:r>
      <w:r w:rsidR="00594955">
        <w:t xml:space="preserve"> vários sensores simultaneamente</w:t>
      </w:r>
      <w:r>
        <w:t xml:space="preserve"> foi usado o modo de conversão</w:t>
      </w:r>
      <w:r w:rsidR="009361AC">
        <w:t xml:space="preserve"> contínua</w:t>
      </w:r>
      <w:r w:rsidR="004F33DC">
        <w:t xml:space="preserve"> </w:t>
      </w:r>
      <w:r w:rsidR="009361AC">
        <w:t>em</w:t>
      </w:r>
      <w:r>
        <w:t xml:space="preserve"> ambos os </w:t>
      </w:r>
      <w:proofErr w:type="spellStart"/>
      <w:r>
        <w:t>ADCs</w:t>
      </w:r>
      <w:proofErr w:type="spellEnd"/>
      <w:r w:rsidR="00594955">
        <w:t>.</w:t>
      </w:r>
    </w:p>
    <w:p w14:paraId="6ADCF308" w14:textId="12597032" w:rsidR="00031108" w:rsidRDefault="00031108" w:rsidP="00031108">
      <w:pPr>
        <w:pStyle w:val="Ttulo3"/>
        <w:numPr>
          <w:ilvl w:val="2"/>
          <w:numId w:val="23"/>
        </w:numPr>
        <w:rPr>
          <w:rFonts w:ascii="NewsGotT" w:hAnsi="NewsGotT"/>
          <w:i/>
          <w:iCs/>
        </w:rPr>
      </w:pPr>
      <w:bookmarkStart w:id="107" w:name="_Toc75031113"/>
      <w:r>
        <w:rPr>
          <w:rFonts w:ascii="NewsGotT" w:hAnsi="NewsGotT"/>
          <w:i/>
          <w:iCs/>
        </w:rPr>
        <w:t>TIMER</w:t>
      </w:r>
      <w:bookmarkEnd w:id="107"/>
      <w:proofErr w:type="gramStart"/>
      <w:r w:rsidR="009A7368">
        <w:rPr>
          <w:rFonts w:ascii="NewsGotT" w:hAnsi="NewsGotT"/>
          <w:i/>
          <w:iCs/>
        </w:rPr>
        <w:tab/>
      </w:r>
      <w:r w:rsidR="009A7368" w:rsidRPr="009A7368">
        <w:rPr>
          <w:rFonts w:ascii="NewsGotT" w:hAnsi="NewsGotT"/>
          <w:i/>
          <w:iCs/>
          <w:highlight w:val="yellow"/>
        </w:rPr>
        <w:t>( ver</w:t>
      </w:r>
      <w:proofErr w:type="gramEnd"/>
      <w:r w:rsidR="009A7368" w:rsidRPr="009A7368">
        <w:rPr>
          <w:rFonts w:ascii="NewsGotT" w:hAnsi="NewsGotT"/>
          <w:i/>
          <w:iCs/>
          <w:highlight w:val="yellow"/>
        </w:rPr>
        <w:t xml:space="preserve"> correcoes.docx)</w:t>
      </w:r>
    </w:p>
    <w:p w14:paraId="01A06578" w14:textId="28945047" w:rsidR="00937937" w:rsidRPr="00F17875" w:rsidRDefault="00937937" w:rsidP="00D06BD7">
      <w:pPr>
        <w:pStyle w:val="PhDCorpo"/>
      </w:pPr>
      <w:r>
        <w:tab/>
      </w:r>
      <w:r w:rsidRPr="00604357">
        <w:t xml:space="preserve">Um </w:t>
      </w:r>
      <w:r w:rsidRPr="00604357">
        <w:rPr>
          <w:i/>
          <w:iCs/>
        </w:rPr>
        <w:t>timer</w:t>
      </w:r>
      <w:r w:rsidRPr="00604357">
        <w:t xml:space="preserve"> é um dispositivo de </w:t>
      </w:r>
      <w:r w:rsidRPr="00604357">
        <w:rPr>
          <w:i/>
          <w:iCs/>
        </w:rPr>
        <w:t>hardware</w:t>
      </w:r>
      <w:r w:rsidRPr="00604357">
        <w:t xml:space="preserve"> capaz de </w:t>
      </w:r>
      <w:r w:rsidRPr="009A7368">
        <w:rPr>
          <w:highlight w:val="yellow"/>
        </w:rPr>
        <w:t>medir uma base de tempo</w:t>
      </w:r>
      <w:r w:rsidRPr="00604357">
        <w:t xml:space="preserve">. </w:t>
      </w:r>
      <w:r w:rsidR="005B6837">
        <w:t xml:space="preserve">Existem </w:t>
      </w:r>
      <w:r w:rsidRPr="00ED3EB8">
        <w:rPr>
          <w:i/>
          <w:iCs/>
        </w:rPr>
        <w:t>timers</w:t>
      </w:r>
      <w:r>
        <w:t xml:space="preserve"> </w:t>
      </w:r>
      <w:r w:rsidR="005B6837">
        <w:t xml:space="preserve">do tipo </w:t>
      </w:r>
      <w:r>
        <w:t>básico</w:t>
      </w:r>
      <w:r w:rsidR="00D06BD7">
        <w:t xml:space="preserve"> (TIM6 e TIM7)</w:t>
      </w:r>
      <w:r w:rsidR="005B6837">
        <w:t>,</w:t>
      </w:r>
      <w:r w:rsidRPr="003F2AD4">
        <w:t xml:space="preserve"> </w:t>
      </w:r>
      <w:r w:rsidRPr="004A1690">
        <w:rPr>
          <w:i/>
          <w:iCs/>
        </w:rPr>
        <w:t>general-</w:t>
      </w:r>
      <w:proofErr w:type="spellStart"/>
      <w:r w:rsidRPr="00E20C8D">
        <w:rPr>
          <w:rStyle w:val="PhDInglsCarter"/>
          <w:lang w:val="pt-PT"/>
        </w:rPr>
        <w:t>purpose</w:t>
      </w:r>
      <w:proofErr w:type="spellEnd"/>
      <w:r w:rsidR="00D06BD7">
        <w:rPr>
          <w:rStyle w:val="PhDInglsCarter"/>
          <w:lang w:val="pt-PT"/>
        </w:rPr>
        <w:t xml:space="preserve"> </w:t>
      </w:r>
      <w:r w:rsidR="00D06BD7">
        <w:rPr>
          <w:rStyle w:val="PhDInglsCarter"/>
          <w:i w:val="0"/>
          <w:iCs/>
          <w:lang w:val="pt-PT"/>
        </w:rPr>
        <w:t>(TIM2 ao TIM5 e TIM9 ao TIM14)</w:t>
      </w:r>
      <w:r>
        <w:t xml:space="preserve"> </w:t>
      </w:r>
      <w:r w:rsidR="005B6837">
        <w:t xml:space="preserve">e </w:t>
      </w:r>
      <w:proofErr w:type="spellStart"/>
      <w:r w:rsidRPr="00E20C8D">
        <w:rPr>
          <w:rStyle w:val="PhDInglsCarter"/>
          <w:lang w:val="pt-PT"/>
        </w:rPr>
        <w:t>advanced</w:t>
      </w:r>
      <w:r w:rsidR="005B6837">
        <w:rPr>
          <w:i/>
          <w:iCs/>
        </w:rPr>
        <w:noBreakHyphen/>
      </w:r>
      <w:r w:rsidRPr="00E20C8D">
        <w:rPr>
          <w:rStyle w:val="PhDInglsCarter"/>
          <w:lang w:val="pt-PT"/>
        </w:rPr>
        <w:t>control</w:t>
      </w:r>
      <w:proofErr w:type="spellEnd"/>
      <w:r w:rsidR="00D06BD7">
        <w:rPr>
          <w:rStyle w:val="PhDInglsCarter"/>
          <w:lang w:val="pt-PT"/>
        </w:rPr>
        <w:t xml:space="preserve"> </w:t>
      </w:r>
      <w:r w:rsidR="00D06BD7">
        <w:rPr>
          <w:rStyle w:val="PhDInglsCarter"/>
          <w:i w:val="0"/>
          <w:iCs/>
          <w:lang w:val="pt-PT"/>
        </w:rPr>
        <w:t>(</w:t>
      </w:r>
      <w:r w:rsidR="00D06BD7">
        <w:rPr>
          <w:szCs w:val="24"/>
        </w:rPr>
        <w:t>TIM1 e TIM8</w:t>
      </w:r>
      <w:r w:rsidR="00D06BD7">
        <w:rPr>
          <w:rStyle w:val="PhDInglsCarter"/>
          <w:i w:val="0"/>
          <w:iCs/>
          <w:lang w:val="pt-PT"/>
        </w:rPr>
        <w:t>)</w:t>
      </w:r>
      <w:r>
        <w:t xml:space="preserve">. Os </w:t>
      </w:r>
      <w:r w:rsidRPr="00F45A0D">
        <w:rPr>
          <w:i/>
          <w:iCs/>
        </w:rPr>
        <w:t>timers</w:t>
      </w:r>
      <w:r>
        <w:t xml:space="preserve"> básicos são os mais simples</w:t>
      </w:r>
      <w:r w:rsidR="00D06BD7">
        <w:t xml:space="preserve"> e são </w:t>
      </w:r>
      <w:r w:rsidR="009A7368" w:rsidRPr="009A7368">
        <w:rPr>
          <w:highlight w:val="green"/>
        </w:rPr>
        <w:t>normalmente</w:t>
      </w:r>
      <w:r w:rsidR="009A7368">
        <w:t xml:space="preserve"> </w:t>
      </w:r>
      <w:r w:rsidR="00D06BD7">
        <w:t>usados</w:t>
      </w:r>
      <w:r w:rsidR="00D06BD7" w:rsidRPr="009A7368">
        <w:rPr>
          <w:strike/>
        </w:rPr>
        <w:t>, normalmente</w:t>
      </w:r>
      <w:r w:rsidR="009A7368" w:rsidRPr="009A7368">
        <w:rPr>
          <w:strike/>
        </w:rPr>
        <w:t>,</w:t>
      </w:r>
      <w:r w:rsidR="00D06BD7">
        <w:t xml:space="preserve"> para </w:t>
      </w:r>
      <w:r w:rsidRPr="009A7368">
        <w:rPr>
          <w:highlight w:val="yellow"/>
        </w:rPr>
        <w:t>gerar bases de tempo</w:t>
      </w:r>
      <w:r w:rsidR="00D06BD7" w:rsidRPr="009A7368">
        <w:rPr>
          <w:highlight w:val="yellow"/>
        </w:rPr>
        <w:t xml:space="preserve"> </w:t>
      </w:r>
      <w:r w:rsidRPr="009A7368">
        <w:rPr>
          <w:highlight w:val="yellow"/>
        </w:rPr>
        <w:t>e gerar interrupções</w:t>
      </w:r>
      <w:r w:rsidRPr="003F2AD4">
        <w:t>.</w:t>
      </w:r>
      <w:r>
        <w:t xml:space="preserve"> Os</w:t>
      </w:r>
      <w:r w:rsidR="00D06BD7">
        <w:t xml:space="preserve"> </w:t>
      </w:r>
      <w:r w:rsidR="00D06BD7">
        <w:rPr>
          <w:i/>
          <w:iCs/>
        </w:rPr>
        <w:t xml:space="preserve">timers </w:t>
      </w:r>
      <w:r w:rsidR="00D06BD7">
        <w:t xml:space="preserve">do tipo </w:t>
      </w:r>
      <w:r w:rsidR="00D06BD7" w:rsidRPr="004A1690">
        <w:rPr>
          <w:i/>
          <w:iCs/>
        </w:rPr>
        <w:t>general-</w:t>
      </w:r>
      <w:proofErr w:type="spellStart"/>
      <w:r w:rsidR="00D06BD7" w:rsidRPr="00E20C8D">
        <w:rPr>
          <w:rStyle w:val="PhDInglsCarter"/>
          <w:lang w:val="pt-PT"/>
        </w:rPr>
        <w:t>purpose</w:t>
      </w:r>
      <w:proofErr w:type="spellEnd"/>
      <w:r w:rsidR="00D06BD7">
        <w:t xml:space="preserve"> e </w:t>
      </w:r>
      <w:proofErr w:type="spellStart"/>
      <w:r w:rsidR="00D06BD7" w:rsidRPr="00E20C8D">
        <w:rPr>
          <w:rStyle w:val="PhDInglsCarter"/>
          <w:lang w:val="pt-PT"/>
        </w:rPr>
        <w:t>advanced</w:t>
      </w:r>
      <w:r w:rsidR="00D06BD7">
        <w:rPr>
          <w:i/>
          <w:iCs/>
        </w:rPr>
        <w:noBreakHyphen/>
      </w:r>
      <w:r w:rsidR="00D06BD7" w:rsidRPr="00E20C8D">
        <w:rPr>
          <w:rStyle w:val="PhDInglsCarter"/>
          <w:lang w:val="pt-PT"/>
        </w:rPr>
        <w:t>control</w:t>
      </w:r>
      <w:proofErr w:type="spellEnd"/>
      <w:r w:rsidR="00D06BD7">
        <w:t xml:space="preserve"> </w:t>
      </w:r>
      <w:r>
        <w:t xml:space="preserve">podem ser </w:t>
      </w:r>
      <w:r w:rsidR="00D06BD7">
        <w:t xml:space="preserve">usados com vários </w:t>
      </w:r>
      <w:r w:rsidR="00D06BD7" w:rsidRPr="00E227D9">
        <w:rPr>
          <w:strike/>
          <w:highlight w:val="yellow"/>
        </w:rPr>
        <w:t>outros</w:t>
      </w:r>
      <w:r w:rsidR="00D06BD7">
        <w:t xml:space="preserve"> propósitos, tais como</w:t>
      </w:r>
      <w:r>
        <w:t xml:space="preserve"> </w:t>
      </w:r>
      <w:r w:rsidR="00D06BD7">
        <w:rPr>
          <w:rStyle w:val="PhDInglsCarter"/>
          <w:i w:val="0"/>
          <w:iCs/>
          <w:lang w:val="pt-PT"/>
        </w:rPr>
        <w:t xml:space="preserve">medir o comprimento de pulsos de sinais de entrada e gerar ondas de saída. </w:t>
      </w:r>
      <w:r w:rsidR="003F0510">
        <w:t xml:space="preserve">Na </w:t>
      </w:r>
      <w:r w:rsidR="003F0510">
        <w:fldChar w:fldCharType="begin"/>
      </w:r>
      <w:r w:rsidR="003F0510">
        <w:instrText xml:space="preserve"> REF _Ref74918382 \h </w:instrText>
      </w:r>
      <w:r w:rsidR="003F0510">
        <w:fldChar w:fldCharType="separate"/>
      </w:r>
      <w:r w:rsidR="00D10394">
        <w:t xml:space="preserve">Tabela </w:t>
      </w:r>
      <w:r w:rsidR="00D10394">
        <w:rPr>
          <w:noProof/>
        </w:rPr>
        <w:t>3</w:t>
      </w:r>
      <w:r w:rsidR="00D10394">
        <w:t>.</w:t>
      </w:r>
      <w:r w:rsidR="00D10394">
        <w:rPr>
          <w:noProof/>
        </w:rPr>
        <w:t>1</w:t>
      </w:r>
      <w:r w:rsidR="003F0510">
        <w:fldChar w:fldCharType="end"/>
      </w:r>
      <w:r w:rsidR="003F0510">
        <w:t>, pode</w:t>
      </w:r>
      <w:r w:rsidR="003F0510">
        <w:noBreakHyphen/>
      </w:r>
      <w:r w:rsidR="003F0510" w:rsidRPr="00E227D9">
        <w:rPr>
          <w:strike/>
        </w:rPr>
        <w:t>se</w:t>
      </w:r>
      <w:r w:rsidR="003F0510">
        <w:t xml:space="preserve"> ver</w:t>
      </w:r>
      <w:r w:rsidR="00E227D9" w:rsidRPr="00E227D9">
        <w:rPr>
          <w:highlight w:val="green"/>
        </w:rPr>
        <w:t>-se</w:t>
      </w:r>
      <w:r w:rsidR="003F0510">
        <w:t xml:space="preserve"> o barramento a que cada </w:t>
      </w:r>
      <w:r w:rsidR="003F0510" w:rsidRPr="00E227D9">
        <w:rPr>
          <w:i/>
          <w:iCs/>
          <w:highlight w:val="green"/>
        </w:rPr>
        <w:t>timer</w:t>
      </w:r>
      <w:r w:rsidR="003F0510">
        <w:t xml:space="preserve"> pertence, bem como a frequência máxima do </w:t>
      </w:r>
      <w:r w:rsidR="00D06BD7">
        <w:t>mesmo</w:t>
      </w:r>
      <w:bookmarkStart w:id="108" w:name="_Toc75031152"/>
      <w:r w:rsidR="003F0510">
        <w:rPr>
          <w:i/>
          <w:iCs/>
        </w:rPr>
        <w:t>.</w:t>
      </w:r>
      <w:bookmarkEnd w:id="108"/>
    </w:p>
    <w:p w14:paraId="345FC03B" w14:textId="3547280A" w:rsidR="00937937" w:rsidRDefault="00937937" w:rsidP="00937937">
      <w:pPr>
        <w:pStyle w:val="PhDLegendaTabela"/>
      </w:pPr>
      <w:bookmarkStart w:id="109" w:name="_Ref74918382"/>
      <w:bookmarkStart w:id="110" w:name="_Toc75031182"/>
      <w:r>
        <w:t xml:space="preserve">Tabela </w:t>
      </w:r>
      <w:fldSimple w:instr=" STYLEREF 1 \s ">
        <w:r w:rsidR="00D10394">
          <w:rPr>
            <w:noProof/>
          </w:rPr>
          <w:t>3</w:t>
        </w:r>
      </w:fldSimple>
      <w:r w:rsidR="00546D28">
        <w:t>.</w:t>
      </w:r>
      <w:fldSimple w:instr=" SEQ Tabela \* ARABIC \s 1 ">
        <w:r w:rsidR="00D10394">
          <w:rPr>
            <w:noProof/>
          </w:rPr>
          <w:t>1</w:t>
        </w:r>
      </w:fldSimple>
      <w:bookmarkEnd w:id="109"/>
      <w:r>
        <w:t xml:space="preserve"> - </w:t>
      </w:r>
      <w:r w:rsidRPr="00610735">
        <w:t xml:space="preserve">Mapeamento dos </w:t>
      </w:r>
      <w:r w:rsidR="003F0510">
        <w:rPr>
          <w:i/>
          <w:iCs/>
        </w:rPr>
        <w:t>t</w:t>
      </w:r>
      <w:r w:rsidRPr="003F0510">
        <w:rPr>
          <w:i/>
          <w:iCs/>
        </w:rPr>
        <w:t>imers</w:t>
      </w:r>
      <w:r>
        <w:t>.</w:t>
      </w:r>
      <w:bookmarkEnd w:id="110"/>
    </w:p>
    <w:tbl>
      <w:tblPr>
        <w:tblStyle w:val="SimplesTabela1"/>
        <w:tblW w:w="0" w:type="auto"/>
        <w:tblLook w:val="04A0" w:firstRow="1" w:lastRow="0" w:firstColumn="1" w:lastColumn="0" w:noHBand="0" w:noVBand="1"/>
      </w:tblPr>
      <w:tblGrid>
        <w:gridCol w:w="894"/>
        <w:gridCol w:w="546"/>
        <w:gridCol w:w="546"/>
        <w:gridCol w:w="546"/>
        <w:gridCol w:w="547"/>
        <w:gridCol w:w="547"/>
        <w:gridCol w:w="548"/>
        <w:gridCol w:w="548"/>
        <w:gridCol w:w="548"/>
        <w:gridCol w:w="548"/>
        <w:gridCol w:w="548"/>
        <w:gridCol w:w="548"/>
        <w:gridCol w:w="548"/>
        <w:gridCol w:w="548"/>
        <w:gridCol w:w="548"/>
      </w:tblGrid>
      <w:tr w:rsidR="003F0510" w14:paraId="6D749632" w14:textId="77777777" w:rsidTr="0081713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3" w:type="dxa"/>
          </w:tcPr>
          <w:p w14:paraId="2FA19660" w14:textId="77777777" w:rsidR="00937937" w:rsidRDefault="00937937" w:rsidP="00937937">
            <w:pPr>
              <w:pStyle w:val="PhDLegendaTabela"/>
            </w:pPr>
            <w:r>
              <w:t>Timer</w:t>
            </w:r>
          </w:p>
        </w:tc>
        <w:tc>
          <w:tcPr>
            <w:tcW w:w="546" w:type="dxa"/>
          </w:tcPr>
          <w:p w14:paraId="6512A88B" w14:textId="77777777" w:rsidR="00937937" w:rsidRDefault="00937937" w:rsidP="00937937">
            <w:pPr>
              <w:pStyle w:val="PhDLegendaTabela"/>
              <w:cnfStyle w:val="100000000000" w:firstRow="1" w:lastRow="0" w:firstColumn="0" w:lastColumn="0" w:oddVBand="0" w:evenVBand="0" w:oddHBand="0" w:evenHBand="0" w:firstRowFirstColumn="0" w:firstRowLastColumn="0" w:lastRowFirstColumn="0" w:lastRowLastColumn="0"/>
            </w:pPr>
            <w:r>
              <w:t>1</w:t>
            </w:r>
          </w:p>
        </w:tc>
        <w:tc>
          <w:tcPr>
            <w:tcW w:w="546" w:type="dxa"/>
          </w:tcPr>
          <w:p w14:paraId="17D8BF84" w14:textId="77777777" w:rsidR="00937937" w:rsidRDefault="00937937" w:rsidP="00937937">
            <w:pPr>
              <w:pStyle w:val="PhDLegendaTabela"/>
              <w:cnfStyle w:val="100000000000" w:firstRow="1" w:lastRow="0" w:firstColumn="0" w:lastColumn="0" w:oddVBand="0" w:evenVBand="0" w:oddHBand="0" w:evenHBand="0" w:firstRowFirstColumn="0" w:firstRowLastColumn="0" w:lastRowFirstColumn="0" w:lastRowLastColumn="0"/>
            </w:pPr>
            <w:r>
              <w:t>2</w:t>
            </w:r>
          </w:p>
        </w:tc>
        <w:tc>
          <w:tcPr>
            <w:tcW w:w="546" w:type="dxa"/>
          </w:tcPr>
          <w:p w14:paraId="7137F308" w14:textId="77777777" w:rsidR="00937937" w:rsidRDefault="00937937" w:rsidP="00937937">
            <w:pPr>
              <w:pStyle w:val="PhDLegendaTabela"/>
              <w:cnfStyle w:val="100000000000" w:firstRow="1" w:lastRow="0" w:firstColumn="0" w:lastColumn="0" w:oddVBand="0" w:evenVBand="0" w:oddHBand="0" w:evenHBand="0" w:firstRowFirstColumn="0" w:firstRowLastColumn="0" w:lastRowFirstColumn="0" w:lastRowLastColumn="0"/>
            </w:pPr>
            <w:r>
              <w:t>3</w:t>
            </w:r>
          </w:p>
        </w:tc>
        <w:tc>
          <w:tcPr>
            <w:tcW w:w="547" w:type="dxa"/>
          </w:tcPr>
          <w:p w14:paraId="0A737012" w14:textId="77777777" w:rsidR="00937937" w:rsidRDefault="00937937" w:rsidP="00937937">
            <w:pPr>
              <w:pStyle w:val="PhDLegendaTabela"/>
              <w:cnfStyle w:val="100000000000" w:firstRow="1" w:lastRow="0" w:firstColumn="0" w:lastColumn="0" w:oddVBand="0" w:evenVBand="0" w:oddHBand="0" w:evenHBand="0" w:firstRowFirstColumn="0" w:firstRowLastColumn="0" w:lastRowFirstColumn="0" w:lastRowLastColumn="0"/>
            </w:pPr>
            <w:r>
              <w:t>4</w:t>
            </w:r>
          </w:p>
        </w:tc>
        <w:tc>
          <w:tcPr>
            <w:tcW w:w="547" w:type="dxa"/>
          </w:tcPr>
          <w:p w14:paraId="099F2741" w14:textId="77777777" w:rsidR="00937937" w:rsidRDefault="00937937" w:rsidP="00937937">
            <w:pPr>
              <w:pStyle w:val="PhDLegendaTabela"/>
              <w:cnfStyle w:val="100000000000" w:firstRow="1" w:lastRow="0" w:firstColumn="0" w:lastColumn="0" w:oddVBand="0" w:evenVBand="0" w:oddHBand="0" w:evenHBand="0" w:firstRowFirstColumn="0" w:firstRowLastColumn="0" w:lastRowFirstColumn="0" w:lastRowLastColumn="0"/>
            </w:pPr>
            <w:r>
              <w:t>5</w:t>
            </w:r>
          </w:p>
        </w:tc>
        <w:tc>
          <w:tcPr>
            <w:tcW w:w="548" w:type="dxa"/>
          </w:tcPr>
          <w:p w14:paraId="39B18B61" w14:textId="77777777" w:rsidR="00937937" w:rsidRDefault="00937937" w:rsidP="00937937">
            <w:pPr>
              <w:pStyle w:val="PhDLegendaTabela"/>
              <w:cnfStyle w:val="100000000000" w:firstRow="1" w:lastRow="0" w:firstColumn="0" w:lastColumn="0" w:oddVBand="0" w:evenVBand="0" w:oddHBand="0" w:evenHBand="0" w:firstRowFirstColumn="0" w:firstRowLastColumn="0" w:lastRowFirstColumn="0" w:lastRowLastColumn="0"/>
            </w:pPr>
            <w:r>
              <w:t>6</w:t>
            </w:r>
          </w:p>
        </w:tc>
        <w:tc>
          <w:tcPr>
            <w:tcW w:w="548" w:type="dxa"/>
          </w:tcPr>
          <w:p w14:paraId="6B3CECDD" w14:textId="77777777" w:rsidR="00937937" w:rsidRDefault="00937937" w:rsidP="00937937">
            <w:pPr>
              <w:pStyle w:val="PhDLegendaTabela"/>
              <w:cnfStyle w:val="100000000000" w:firstRow="1" w:lastRow="0" w:firstColumn="0" w:lastColumn="0" w:oddVBand="0" w:evenVBand="0" w:oddHBand="0" w:evenHBand="0" w:firstRowFirstColumn="0" w:firstRowLastColumn="0" w:lastRowFirstColumn="0" w:lastRowLastColumn="0"/>
            </w:pPr>
            <w:r>
              <w:t>7</w:t>
            </w:r>
          </w:p>
        </w:tc>
        <w:tc>
          <w:tcPr>
            <w:tcW w:w="548" w:type="dxa"/>
          </w:tcPr>
          <w:p w14:paraId="1B57D851" w14:textId="77777777" w:rsidR="00937937" w:rsidRDefault="00937937" w:rsidP="00937937">
            <w:pPr>
              <w:pStyle w:val="PhDLegendaTabela"/>
              <w:cnfStyle w:val="100000000000" w:firstRow="1" w:lastRow="0" w:firstColumn="0" w:lastColumn="0" w:oddVBand="0" w:evenVBand="0" w:oddHBand="0" w:evenHBand="0" w:firstRowFirstColumn="0" w:firstRowLastColumn="0" w:lastRowFirstColumn="0" w:lastRowLastColumn="0"/>
            </w:pPr>
            <w:r>
              <w:t>8</w:t>
            </w:r>
          </w:p>
        </w:tc>
        <w:tc>
          <w:tcPr>
            <w:tcW w:w="548" w:type="dxa"/>
          </w:tcPr>
          <w:p w14:paraId="141262FC" w14:textId="77777777" w:rsidR="00937937" w:rsidRDefault="00937937" w:rsidP="00937937">
            <w:pPr>
              <w:pStyle w:val="PhDLegendaTabela"/>
              <w:cnfStyle w:val="100000000000" w:firstRow="1" w:lastRow="0" w:firstColumn="0" w:lastColumn="0" w:oddVBand="0" w:evenVBand="0" w:oddHBand="0" w:evenHBand="0" w:firstRowFirstColumn="0" w:firstRowLastColumn="0" w:lastRowFirstColumn="0" w:lastRowLastColumn="0"/>
            </w:pPr>
            <w:r>
              <w:t>9</w:t>
            </w:r>
          </w:p>
        </w:tc>
        <w:tc>
          <w:tcPr>
            <w:tcW w:w="548" w:type="dxa"/>
          </w:tcPr>
          <w:p w14:paraId="206C22EF" w14:textId="77777777" w:rsidR="00937937" w:rsidRDefault="00937937" w:rsidP="00937937">
            <w:pPr>
              <w:pStyle w:val="PhDLegendaTabela"/>
              <w:cnfStyle w:val="100000000000" w:firstRow="1" w:lastRow="0" w:firstColumn="0" w:lastColumn="0" w:oddVBand="0" w:evenVBand="0" w:oddHBand="0" w:evenHBand="0" w:firstRowFirstColumn="0" w:firstRowLastColumn="0" w:lastRowFirstColumn="0" w:lastRowLastColumn="0"/>
            </w:pPr>
            <w:r>
              <w:t>10</w:t>
            </w:r>
          </w:p>
        </w:tc>
        <w:tc>
          <w:tcPr>
            <w:tcW w:w="548" w:type="dxa"/>
          </w:tcPr>
          <w:p w14:paraId="6F84E5F1" w14:textId="77777777" w:rsidR="00937937" w:rsidRDefault="00937937" w:rsidP="00937937">
            <w:pPr>
              <w:pStyle w:val="PhDLegendaTabela"/>
              <w:cnfStyle w:val="100000000000" w:firstRow="1" w:lastRow="0" w:firstColumn="0" w:lastColumn="0" w:oddVBand="0" w:evenVBand="0" w:oddHBand="0" w:evenHBand="0" w:firstRowFirstColumn="0" w:firstRowLastColumn="0" w:lastRowFirstColumn="0" w:lastRowLastColumn="0"/>
            </w:pPr>
            <w:r>
              <w:t>11</w:t>
            </w:r>
          </w:p>
        </w:tc>
        <w:tc>
          <w:tcPr>
            <w:tcW w:w="548" w:type="dxa"/>
          </w:tcPr>
          <w:p w14:paraId="58763474" w14:textId="77777777" w:rsidR="00937937" w:rsidRDefault="00937937" w:rsidP="00937937">
            <w:pPr>
              <w:pStyle w:val="PhDLegendaTabela"/>
              <w:cnfStyle w:val="100000000000" w:firstRow="1" w:lastRow="0" w:firstColumn="0" w:lastColumn="0" w:oddVBand="0" w:evenVBand="0" w:oddHBand="0" w:evenHBand="0" w:firstRowFirstColumn="0" w:firstRowLastColumn="0" w:lastRowFirstColumn="0" w:lastRowLastColumn="0"/>
            </w:pPr>
            <w:r>
              <w:t>12</w:t>
            </w:r>
          </w:p>
        </w:tc>
        <w:tc>
          <w:tcPr>
            <w:tcW w:w="548" w:type="dxa"/>
          </w:tcPr>
          <w:p w14:paraId="49C7212E" w14:textId="77777777" w:rsidR="00937937" w:rsidRDefault="00937937" w:rsidP="00937937">
            <w:pPr>
              <w:pStyle w:val="PhDLegendaTabela"/>
              <w:cnfStyle w:val="100000000000" w:firstRow="1" w:lastRow="0" w:firstColumn="0" w:lastColumn="0" w:oddVBand="0" w:evenVBand="0" w:oddHBand="0" w:evenHBand="0" w:firstRowFirstColumn="0" w:firstRowLastColumn="0" w:lastRowFirstColumn="0" w:lastRowLastColumn="0"/>
            </w:pPr>
            <w:r>
              <w:t>13</w:t>
            </w:r>
          </w:p>
        </w:tc>
        <w:tc>
          <w:tcPr>
            <w:tcW w:w="548" w:type="dxa"/>
          </w:tcPr>
          <w:p w14:paraId="7750AFC8" w14:textId="77777777" w:rsidR="00937937" w:rsidRDefault="00937937" w:rsidP="00937937">
            <w:pPr>
              <w:pStyle w:val="PhDLegendaTabela"/>
              <w:cnfStyle w:val="100000000000" w:firstRow="1" w:lastRow="0" w:firstColumn="0" w:lastColumn="0" w:oddVBand="0" w:evenVBand="0" w:oddHBand="0" w:evenHBand="0" w:firstRowFirstColumn="0" w:firstRowLastColumn="0" w:lastRowFirstColumn="0" w:lastRowLastColumn="0"/>
            </w:pPr>
            <w:r>
              <w:t>14</w:t>
            </w:r>
          </w:p>
        </w:tc>
      </w:tr>
      <w:tr w:rsidR="00937937" w14:paraId="490C246F" w14:textId="77777777" w:rsidTr="008171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3" w:type="dxa"/>
          </w:tcPr>
          <w:p w14:paraId="2CB2F6D3" w14:textId="77777777" w:rsidR="00937937" w:rsidRPr="00572EE6" w:rsidRDefault="00937937" w:rsidP="00937937">
            <w:pPr>
              <w:pStyle w:val="PhDLegendaTabela"/>
              <w:rPr>
                <w:sz w:val="18"/>
                <w:szCs w:val="18"/>
              </w:rPr>
            </w:pPr>
            <w:r w:rsidRPr="00572EE6">
              <w:rPr>
                <w:sz w:val="18"/>
                <w:szCs w:val="18"/>
              </w:rPr>
              <w:t>APB1(108 MHz)</w:t>
            </w:r>
          </w:p>
        </w:tc>
        <w:tc>
          <w:tcPr>
            <w:tcW w:w="546" w:type="dxa"/>
          </w:tcPr>
          <w:p w14:paraId="68B3BD77" w14:textId="77777777" w:rsidR="00937937" w:rsidRDefault="00937937" w:rsidP="00937937">
            <w:pPr>
              <w:pStyle w:val="PhDLegendaTabela"/>
              <w:cnfStyle w:val="000000100000" w:firstRow="0" w:lastRow="0" w:firstColumn="0" w:lastColumn="0" w:oddVBand="0" w:evenVBand="0" w:oddHBand="1" w:evenHBand="0" w:firstRowFirstColumn="0" w:firstRowLastColumn="0" w:lastRowFirstColumn="0" w:lastRowLastColumn="0"/>
            </w:pPr>
          </w:p>
        </w:tc>
        <w:tc>
          <w:tcPr>
            <w:tcW w:w="546" w:type="dxa"/>
          </w:tcPr>
          <w:p w14:paraId="52785CA4" w14:textId="77777777" w:rsidR="00937937" w:rsidRDefault="00937937" w:rsidP="00937937">
            <w:pPr>
              <w:pStyle w:val="PhDLegendaTabela"/>
              <w:cnfStyle w:val="000000100000" w:firstRow="0" w:lastRow="0" w:firstColumn="0" w:lastColumn="0" w:oddVBand="0" w:evenVBand="0" w:oddHBand="1" w:evenHBand="0" w:firstRowFirstColumn="0" w:firstRowLastColumn="0" w:lastRowFirstColumn="0" w:lastRowLastColumn="0"/>
            </w:pPr>
            <w:r>
              <w:t>x</w:t>
            </w:r>
          </w:p>
        </w:tc>
        <w:tc>
          <w:tcPr>
            <w:tcW w:w="546" w:type="dxa"/>
          </w:tcPr>
          <w:p w14:paraId="6E86D452" w14:textId="77777777" w:rsidR="00937937" w:rsidRDefault="00937937" w:rsidP="00937937">
            <w:pPr>
              <w:pStyle w:val="PhDLegendaTabela"/>
              <w:cnfStyle w:val="000000100000" w:firstRow="0" w:lastRow="0" w:firstColumn="0" w:lastColumn="0" w:oddVBand="0" w:evenVBand="0" w:oddHBand="1" w:evenHBand="0" w:firstRowFirstColumn="0" w:firstRowLastColumn="0" w:lastRowFirstColumn="0" w:lastRowLastColumn="0"/>
            </w:pPr>
            <w:r>
              <w:t>x</w:t>
            </w:r>
          </w:p>
        </w:tc>
        <w:tc>
          <w:tcPr>
            <w:tcW w:w="547" w:type="dxa"/>
          </w:tcPr>
          <w:p w14:paraId="458C3856" w14:textId="77777777" w:rsidR="00937937" w:rsidRDefault="00937937" w:rsidP="00937937">
            <w:pPr>
              <w:pStyle w:val="PhDLegendaTabela"/>
              <w:cnfStyle w:val="000000100000" w:firstRow="0" w:lastRow="0" w:firstColumn="0" w:lastColumn="0" w:oddVBand="0" w:evenVBand="0" w:oddHBand="1" w:evenHBand="0" w:firstRowFirstColumn="0" w:firstRowLastColumn="0" w:lastRowFirstColumn="0" w:lastRowLastColumn="0"/>
            </w:pPr>
            <w:r>
              <w:t>x</w:t>
            </w:r>
          </w:p>
        </w:tc>
        <w:tc>
          <w:tcPr>
            <w:tcW w:w="547" w:type="dxa"/>
          </w:tcPr>
          <w:p w14:paraId="2F5A2079" w14:textId="77777777" w:rsidR="00937937" w:rsidRDefault="00937937" w:rsidP="00937937">
            <w:pPr>
              <w:pStyle w:val="PhDLegendaTabela"/>
              <w:cnfStyle w:val="000000100000" w:firstRow="0" w:lastRow="0" w:firstColumn="0" w:lastColumn="0" w:oddVBand="0" w:evenVBand="0" w:oddHBand="1" w:evenHBand="0" w:firstRowFirstColumn="0" w:firstRowLastColumn="0" w:lastRowFirstColumn="0" w:lastRowLastColumn="0"/>
            </w:pPr>
            <w:r>
              <w:t>x</w:t>
            </w:r>
          </w:p>
        </w:tc>
        <w:tc>
          <w:tcPr>
            <w:tcW w:w="548" w:type="dxa"/>
          </w:tcPr>
          <w:p w14:paraId="2F9C84A5" w14:textId="77777777" w:rsidR="00937937" w:rsidRDefault="00937937" w:rsidP="00937937">
            <w:pPr>
              <w:pStyle w:val="PhDLegendaTabela"/>
              <w:cnfStyle w:val="000000100000" w:firstRow="0" w:lastRow="0" w:firstColumn="0" w:lastColumn="0" w:oddVBand="0" w:evenVBand="0" w:oddHBand="1" w:evenHBand="0" w:firstRowFirstColumn="0" w:firstRowLastColumn="0" w:lastRowFirstColumn="0" w:lastRowLastColumn="0"/>
            </w:pPr>
            <w:r>
              <w:t>x</w:t>
            </w:r>
          </w:p>
        </w:tc>
        <w:tc>
          <w:tcPr>
            <w:tcW w:w="548" w:type="dxa"/>
          </w:tcPr>
          <w:p w14:paraId="22997ABF" w14:textId="77777777" w:rsidR="00937937" w:rsidRDefault="00937937" w:rsidP="00937937">
            <w:pPr>
              <w:pStyle w:val="PhDLegendaTabela"/>
              <w:cnfStyle w:val="000000100000" w:firstRow="0" w:lastRow="0" w:firstColumn="0" w:lastColumn="0" w:oddVBand="0" w:evenVBand="0" w:oddHBand="1" w:evenHBand="0" w:firstRowFirstColumn="0" w:firstRowLastColumn="0" w:lastRowFirstColumn="0" w:lastRowLastColumn="0"/>
            </w:pPr>
            <w:r>
              <w:t>x</w:t>
            </w:r>
          </w:p>
        </w:tc>
        <w:tc>
          <w:tcPr>
            <w:tcW w:w="548" w:type="dxa"/>
          </w:tcPr>
          <w:p w14:paraId="7506ABD4" w14:textId="77777777" w:rsidR="00937937" w:rsidRDefault="00937937" w:rsidP="00937937">
            <w:pPr>
              <w:pStyle w:val="PhDLegendaTabela"/>
              <w:cnfStyle w:val="000000100000" w:firstRow="0" w:lastRow="0" w:firstColumn="0" w:lastColumn="0" w:oddVBand="0" w:evenVBand="0" w:oddHBand="1" w:evenHBand="0" w:firstRowFirstColumn="0" w:firstRowLastColumn="0" w:lastRowFirstColumn="0" w:lastRowLastColumn="0"/>
            </w:pPr>
          </w:p>
        </w:tc>
        <w:tc>
          <w:tcPr>
            <w:tcW w:w="548" w:type="dxa"/>
          </w:tcPr>
          <w:p w14:paraId="1BFAD7EF" w14:textId="77777777" w:rsidR="00937937" w:rsidRDefault="00937937" w:rsidP="00937937">
            <w:pPr>
              <w:pStyle w:val="PhDLegendaTabela"/>
              <w:cnfStyle w:val="000000100000" w:firstRow="0" w:lastRow="0" w:firstColumn="0" w:lastColumn="0" w:oddVBand="0" w:evenVBand="0" w:oddHBand="1" w:evenHBand="0" w:firstRowFirstColumn="0" w:firstRowLastColumn="0" w:lastRowFirstColumn="0" w:lastRowLastColumn="0"/>
            </w:pPr>
          </w:p>
        </w:tc>
        <w:tc>
          <w:tcPr>
            <w:tcW w:w="548" w:type="dxa"/>
          </w:tcPr>
          <w:p w14:paraId="013A9F4E" w14:textId="77777777" w:rsidR="00937937" w:rsidRDefault="00937937" w:rsidP="00937937">
            <w:pPr>
              <w:pStyle w:val="PhDLegendaTabela"/>
              <w:cnfStyle w:val="000000100000" w:firstRow="0" w:lastRow="0" w:firstColumn="0" w:lastColumn="0" w:oddVBand="0" w:evenVBand="0" w:oddHBand="1" w:evenHBand="0" w:firstRowFirstColumn="0" w:firstRowLastColumn="0" w:lastRowFirstColumn="0" w:lastRowLastColumn="0"/>
            </w:pPr>
          </w:p>
        </w:tc>
        <w:tc>
          <w:tcPr>
            <w:tcW w:w="548" w:type="dxa"/>
          </w:tcPr>
          <w:p w14:paraId="40FE1EA5" w14:textId="77777777" w:rsidR="00937937" w:rsidRDefault="00937937" w:rsidP="00937937">
            <w:pPr>
              <w:pStyle w:val="PhDLegendaTabela"/>
              <w:cnfStyle w:val="000000100000" w:firstRow="0" w:lastRow="0" w:firstColumn="0" w:lastColumn="0" w:oddVBand="0" w:evenVBand="0" w:oddHBand="1" w:evenHBand="0" w:firstRowFirstColumn="0" w:firstRowLastColumn="0" w:lastRowFirstColumn="0" w:lastRowLastColumn="0"/>
            </w:pPr>
          </w:p>
        </w:tc>
        <w:tc>
          <w:tcPr>
            <w:tcW w:w="548" w:type="dxa"/>
          </w:tcPr>
          <w:p w14:paraId="6FEA7954" w14:textId="77777777" w:rsidR="00937937" w:rsidRDefault="00937937" w:rsidP="00937937">
            <w:pPr>
              <w:pStyle w:val="PhDLegendaTabela"/>
              <w:cnfStyle w:val="000000100000" w:firstRow="0" w:lastRow="0" w:firstColumn="0" w:lastColumn="0" w:oddVBand="0" w:evenVBand="0" w:oddHBand="1" w:evenHBand="0" w:firstRowFirstColumn="0" w:firstRowLastColumn="0" w:lastRowFirstColumn="0" w:lastRowLastColumn="0"/>
            </w:pPr>
            <w:r>
              <w:t>x</w:t>
            </w:r>
          </w:p>
        </w:tc>
        <w:tc>
          <w:tcPr>
            <w:tcW w:w="548" w:type="dxa"/>
          </w:tcPr>
          <w:p w14:paraId="113D8B92" w14:textId="77777777" w:rsidR="00937937" w:rsidRDefault="00937937" w:rsidP="00937937">
            <w:pPr>
              <w:pStyle w:val="PhDLegendaTabela"/>
              <w:cnfStyle w:val="000000100000" w:firstRow="0" w:lastRow="0" w:firstColumn="0" w:lastColumn="0" w:oddVBand="0" w:evenVBand="0" w:oddHBand="1" w:evenHBand="0" w:firstRowFirstColumn="0" w:firstRowLastColumn="0" w:lastRowFirstColumn="0" w:lastRowLastColumn="0"/>
            </w:pPr>
            <w:r>
              <w:t>x</w:t>
            </w:r>
          </w:p>
        </w:tc>
        <w:tc>
          <w:tcPr>
            <w:tcW w:w="548" w:type="dxa"/>
          </w:tcPr>
          <w:p w14:paraId="012023DA" w14:textId="77777777" w:rsidR="00937937" w:rsidRDefault="00937937" w:rsidP="00937937">
            <w:pPr>
              <w:pStyle w:val="PhDLegendaTabela"/>
              <w:cnfStyle w:val="000000100000" w:firstRow="0" w:lastRow="0" w:firstColumn="0" w:lastColumn="0" w:oddVBand="0" w:evenVBand="0" w:oddHBand="1" w:evenHBand="0" w:firstRowFirstColumn="0" w:firstRowLastColumn="0" w:lastRowFirstColumn="0" w:lastRowLastColumn="0"/>
            </w:pPr>
            <w:r>
              <w:t>x</w:t>
            </w:r>
          </w:p>
        </w:tc>
      </w:tr>
      <w:tr w:rsidR="00937937" w14:paraId="00AB89ED" w14:textId="77777777" w:rsidTr="00817132">
        <w:tc>
          <w:tcPr>
            <w:cnfStyle w:val="001000000000" w:firstRow="0" w:lastRow="0" w:firstColumn="1" w:lastColumn="0" w:oddVBand="0" w:evenVBand="0" w:oddHBand="0" w:evenHBand="0" w:firstRowFirstColumn="0" w:firstRowLastColumn="0" w:lastRowFirstColumn="0" w:lastRowLastColumn="0"/>
            <w:tcW w:w="893" w:type="dxa"/>
          </w:tcPr>
          <w:p w14:paraId="71DE7FAD" w14:textId="77777777" w:rsidR="00937937" w:rsidRPr="00572EE6" w:rsidRDefault="00937937" w:rsidP="00937937">
            <w:pPr>
              <w:pStyle w:val="PhDLegendaTabela"/>
              <w:rPr>
                <w:sz w:val="18"/>
                <w:szCs w:val="18"/>
              </w:rPr>
            </w:pPr>
            <w:r w:rsidRPr="00572EE6">
              <w:rPr>
                <w:sz w:val="18"/>
                <w:szCs w:val="18"/>
              </w:rPr>
              <w:t>APB2(216 MHz)</w:t>
            </w:r>
          </w:p>
        </w:tc>
        <w:tc>
          <w:tcPr>
            <w:tcW w:w="546" w:type="dxa"/>
          </w:tcPr>
          <w:p w14:paraId="7FD514D8" w14:textId="77777777" w:rsidR="00937937" w:rsidRDefault="00937937" w:rsidP="00937937">
            <w:pPr>
              <w:pStyle w:val="PhDLegendaTabela"/>
              <w:cnfStyle w:val="000000000000" w:firstRow="0" w:lastRow="0" w:firstColumn="0" w:lastColumn="0" w:oddVBand="0" w:evenVBand="0" w:oddHBand="0" w:evenHBand="0" w:firstRowFirstColumn="0" w:firstRowLastColumn="0" w:lastRowFirstColumn="0" w:lastRowLastColumn="0"/>
            </w:pPr>
            <w:r>
              <w:t>x</w:t>
            </w:r>
          </w:p>
        </w:tc>
        <w:tc>
          <w:tcPr>
            <w:tcW w:w="546" w:type="dxa"/>
          </w:tcPr>
          <w:p w14:paraId="2C8D8C32" w14:textId="77777777" w:rsidR="00937937" w:rsidRDefault="00937937" w:rsidP="00937937">
            <w:pPr>
              <w:pStyle w:val="PhDLegendaTabela"/>
              <w:cnfStyle w:val="000000000000" w:firstRow="0" w:lastRow="0" w:firstColumn="0" w:lastColumn="0" w:oddVBand="0" w:evenVBand="0" w:oddHBand="0" w:evenHBand="0" w:firstRowFirstColumn="0" w:firstRowLastColumn="0" w:lastRowFirstColumn="0" w:lastRowLastColumn="0"/>
            </w:pPr>
          </w:p>
        </w:tc>
        <w:tc>
          <w:tcPr>
            <w:tcW w:w="546" w:type="dxa"/>
          </w:tcPr>
          <w:p w14:paraId="4D481907" w14:textId="77777777" w:rsidR="00937937" w:rsidRDefault="00937937" w:rsidP="00937937">
            <w:pPr>
              <w:pStyle w:val="PhDLegendaTabela"/>
              <w:cnfStyle w:val="000000000000" w:firstRow="0" w:lastRow="0" w:firstColumn="0" w:lastColumn="0" w:oddVBand="0" w:evenVBand="0" w:oddHBand="0" w:evenHBand="0" w:firstRowFirstColumn="0" w:firstRowLastColumn="0" w:lastRowFirstColumn="0" w:lastRowLastColumn="0"/>
            </w:pPr>
          </w:p>
        </w:tc>
        <w:tc>
          <w:tcPr>
            <w:tcW w:w="547" w:type="dxa"/>
          </w:tcPr>
          <w:p w14:paraId="61F50A97" w14:textId="77777777" w:rsidR="00937937" w:rsidRDefault="00937937" w:rsidP="00937937">
            <w:pPr>
              <w:pStyle w:val="PhDLegendaTabela"/>
              <w:cnfStyle w:val="000000000000" w:firstRow="0" w:lastRow="0" w:firstColumn="0" w:lastColumn="0" w:oddVBand="0" w:evenVBand="0" w:oddHBand="0" w:evenHBand="0" w:firstRowFirstColumn="0" w:firstRowLastColumn="0" w:lastRowFirstColumn="0" w:lastRowLastColumn="0"/>
            </w:pPr>
          </w:p>
        </w:tc>
        <w:tc>
          <w:tcPr>
            <w:tcW w:w="547" w:type="dxa"/>
          </w:tcPr>
          <w:p w14:paraId="10A43606" w14:textId="77777777" w:rsidR="00937937" w:rsidRDefault="00937937" w:rsidP="00937937">
            <w:pPr>
              <w:pStyle w:val="PhDLegendaTabela"/>
              <w:cnfStyle w:val="000000000000" w:firstRow="0" w:lastRow="0" w:firstColumn="0" w:lastColumn="0" w:oddVBand="0" w:evenVBand="0" w:oddHBand="0" w:evenHBand="0" w:firstRowFirstColumn="0" w:firstRowLastColumn="0" w:lastRowFirstColumn="0" w:lastRowLastColumn="0"/>
            </w:pPr>
          </w:p>
        </w:tc>
        <w:tc>
          <w:tcPr>
            <w:tcW w:w="548" w:type="dxa"/>
          </w:tcPr>
          <w:p w14:paraId="06B93EA1" w14:textId="77777777" w:rsidR="00937937" w:rsidRDefault="00937937" w:rsidP="00937937">
            <w:pPr>
              <w:pStyle w:val="PhDLegendaTabela"/>
              <w:cnfStyle w:val="000000000000" w:firstRow="0" w:lastRow="0" w:firstColumn="0" w:lastColumn="0" w:oddVBand="0" w:evenVBand="0" w:oddHBand="0" w:evenHBand="0" w:firstRowFirstColumn="0" w:firstRowLastColumn="0" w:lastRowFirstColumn="0" w:lastRowLastColumn="0"/>
            </w:pPr>
          </w:p>
        </w:tc>
        <w:tc>
          <w:tcPr>
            <w:tcW w:w="548" w:type="dxa"/>
          </w:tcPr>
          <w:p w14:paraId="0BA44DAE" w14:textId="77777777" w:rsidR="00937937" w:rsidRDefault="00937937" w:rsidP="00937937">
            <w:pPr>
              <w:pStyle w:val="PhDLegendaTabela"/>
              <w:cnfStyle w:val="000000000000" w:firstRow="0" w:lastRow="0" w:firstColumn="0" w:lastColumn="0" w:oddVBand="0" w:evenVBand="0" w:oddHBand="0" w:evenHBand="0" w:firstRowFirstColumn="0" w:firstRowLastColumn="0" w:lastRowFirstColumn="0" w:lastRowLastColumn="0"/>
            </w:pPr>
          </w:p>
        </w:tc>
        <w:tc>
          <w:tcPr>
            <w:tcW w:w="548" w:type="dxa"/>
          </w:tcPr>
          <w:p w14:paraId="3944BF9D" w14:textId="77777777" w:rsidR="00937937" w:rsidRDefault="00937937" w:rsidP="00937937">
            <w:pPr>
              <w:pStyle w:val="PhDLegendaTabela"/>
              <w:cnfStyle w:val="000000000000" w:firstRow="0" w:lastRow="0" w:firstColumn="0" w:lastColumn="0" w:oddVBand="0" w:evenVBand="0" w:oddHBand="0" w:evenHBand="0" w:firstRowFirstColumn="0" w:firstRowLastColumn="0" w:lastRowFirstColumn="0" w:lastRowLastColumn="0"/>
            </w:pPr>
            <w:r>
              <w:t>x</w:t>
            </w:r>
          </w:p>
        </w:tc>
        <w:tc>
          <w:tcPr>
            <w:tcW w:w="548" w:type="dxa"/>
          </w:tcPr>
          <w:p w14:paraId="1D77B4BE" w14:textId="77777777" w:rsidR="00937937" w:rsidRDefault="00937937" w:rsidP="00937937">
            <w:pPr>
              <w:pStyle w:val="PhDLegendaTabela"/>
              <w:cnfStyle w:val="000000000000" w:firstRow="0" w:lastRow="0" w:firstColumn="0" w:lastColumn="0" w:oddVBand="0" w:evenVBand="0" w:oddHBand="0" w:evenHBand="0" w:firstRowFirstColumn="0" w:firstRowLastColumn="0" w:lastRowFirstColumn="0" w:lastRowLastColumn="0"/>
            </w:pPr>
            <w:r>
              <w:t>x</w:t>
            </w:r>
          </w:p>
        </w:tc>
        <w:tc>
          <w:tcPr>
            <w:tcW w:w="548" w:type="dxa"/>
          </w:tcPr>
          <w:p w14:paraId="145D942C" w14:textId="77777777" w:rsidR="00937937" w:rsidRDefault="00937937" w:rsidP="00937937">
            <w:pPr>
              <w:pStyle w:val="PhDLegendaTabela"/>
              <w:cnfStyle w:val="000000000000" w:firstRow="0" w:lastRow="0" w:firstColumn="0" w:lastColumn="0" w:oddVBand="0" w:evenVBand="0" w:oddHBand="0" w:evenHBand="0" w:firstRowFirstColumn="0" w:firstRowLastColumn="0" w:lastRowFirstColumn="0" w:lastRowLastColumn="0"/>
            </w:pPr>
            <w:r>
              <w:t>x</w:t>
            </w:r>
          </w:p>
        </w:tc>
        <w:tc>
          <w:tcPr>
            <w:tcW w:w="548" w:type="dxa"/>
          </w:tcPr>
          <w:p w14:paraId="650A29D5" w14:textId="77777777" w:rsidR="00937937" w:rsidRDefault="00937937" w:rsidP="00937937">
            <w:pPr>
              <w:pStyle w:val="PhDLegendaTabela"/>
              <w:cnfStyle w:val="000000000000" w:firstRow="0" w:lastRow="0" w:firstColumn="0" w:lastColumn="0" w:oddVBand="0" w:evenVBand="0" w:oddHBand="0" w:evenHBand="0" w:firstRowFirstColumn="0" w:firstRowLastColumn="0" w:lastRowFirstColumn="0" w:lastRowLastColumn="0"/>
            </w:pPr>
            <w:r>
              <w:t>x</w:t>
            </w:r>
          </w:p>
        </w:tc>
        <w:tc>
          <w:tcPr>
            <w:tcW w:w="548" w:type="dxa"/>
          </w:tcPr>
          <w:p w14:paraId="51F3C604" w14:textId="77777777" w:rsidR="00937937" w:rsidRDefault="00937937" w:rsidP="00937937">
            <w:pPr>
              <w:pStyle w:val="PhDLegendaTabela"/>
              <w:cnfStyle w:val="000000000000" w:firstRow="0" w:lastRow="0" w:firstColumn="0" w:lastColumn="0" w:oddVBand="0" w:evenVBand="0" w:oddHBand="0" w:evenHBand="0" w:firstRowFirstColumn="0" w:firstRowLastColumn="0" w:lastRowFirstColumn="0" w:lastRowLastColumn="0"/>
            </w:pPr>
          </w:p>
        </w:tc>
        <w:tc>
          <w:tcPr>
            <w:tcW w:w="548" w:type="dxa"/>
          </w:tcPr>
          <w:p w14:paraId="1000680A" w14:textId="77777777" w:rsidR="00937937" w:rsidRDefault="00937937" w:rsidP="00937937">
            <w:pPr>
              <w:pStyle w:val="PhDLegendaTabela"/>
              <w:cnfStyle w:val="000000000000" w:firstRow="0" w:lastRow="0" w:firstColumn="0" w:lastColumn="0" w:oddVBand="0" w:evenVBand="0" w:oddHBand="0" w:evenHBand="0" w:firstRowFirstColumn="0" w:firstRowLastColumn="0" w:lastRowFirstColumn="0" w:lastRowLastColumn="0"/>
            </w:pPr>
          </w:p>
        </w:tc>
        <w:tc>
          <w:tcPr>
            <w:tcW w:w="548" w:type="dxa"/>
          </w:tcPr>
          <w:p w14:paraId="7AA40046" w14:textId="77777777" w:rsidR="00937937" w:rsidRDefault="00937937" w:rsidP="00937937">
            <w:pPr>
              <w:pStyle w:val="PhDLegendaTabela"/>
              <w:cnfStyle w:val="000000000000" w:firstRow="0" w:lastRow="0" w:firstColumn="0" w:lastColumn="0" w:oddVBand="0" w:evenVBand="0" w:oddHBand="0" w:evenHBand="0" w:firstRowFirstColumn="0" w:firstRowLastColumn="0" w:lastRowFirstColumn="0" w:lastRowLastColumn="0"/>
            </w:pPr>
          </w:p>
        </w:tc>
      </w:tr>
    </w:tbl>
    <w:p w14:paraId="03378104" w14:textId="5B6D28B4" w:rsidR="00937937" w:rsidRDefault="00937937" w:rsidP="00937937">
      <w:pPr>
        <w:pStyle w:val="PhDCorpo"/>
      </w:pPr>
      <w:r>
        <w:tab/>
        <w:t xml:space="preserve">Para configurar o </w:t>
      </w:r>
      <w:r w:rsidRPr="0002129B">
        <w:rPr>
          <w:i/>
          <w:iCs/>
        </w:rPr>
        <w:t>timer</w:t>
      </w:r>
      <w:r>
        <w:t xml:space="preserve"> com a frequência desejada é necessário configurar os valores de </w:t>
      </w:r>
      <w:proofErr w:type="spellStart"/>
      <w:r w:rsidRPr="00E20C8D">
        <w:rPr>
          <w:rStyle w:val="PhDInglsCarter"/>
          <w:lang w:val="pt-PT"/>
        </w:rPr>
        <w:t>prescaler</w:t>
      </w:r>
      <w:proofErr w:type="spellEnd"/>
      <w:r>
        <w:t xml:space="preserve"> de </w:t>
      </w:r>
      <w:proofErr w:type="spellStart"/>
      <w:r w:rsidRPr="00E20C8D">
        <w:rPr>
          <w:rStyle w:val="PhDInglsCarter"/>
          <w:lang w:val="pt-PT"/>
        </w:rPr>
        <w:t>preload</w:t>
      </w:r>
      <w:proofErr w:type="spellEnd"/>
      <w:r w:rsidR="00F17875">
        <w:t xml:space="preserve"> fazendo uso d</w:t>
      </w:r>
      <w:r>
        <w:t>a</w:t>
      </w:r>
      <w:r w:rsidR="00534766">
        <w:t xml:space="preserve"> equação</w:t>
      </w:r>
      <w:r>
        <w:t xml:space="preserve"> </w:t>
      </w:r>
      <w:r w:rsidR="003F0510">
        <w:fldChar w:fldCharType="begin"/>
      </w:r>
      <w:r w:rsidR="003F0510">
        <w:instrText xml:space="preserve"> REF _Ref63607414 \h </w:instrText>
      </w:r>
      <w:r w:rsidR="003F0510">
        <w:fldChar w:fldCharType="separate"/>
      </w:r>
      <w:r w:rsidR="00D10394" w:rsidRPr="00B66544">
        <w:t>(</w:t>
      </w:r>
      <w:r w:rsidR="00D10394">
        <w:rPr>
          <w:noProof/>
        </w:rPr>
        <w:t>3</w:t>
      </w:r>
      <w:r w:rsidR="00D10394" w:rsidRPr="00B66544">
        <w:t>.</w:t>
      </w:r>
      <w:r w:rsidR="00D10394">
        <w:rPr>
          <w:noProof/>
        </w:rPr>
        <w:t>1</w:t>
      </w:r>
      <w:r w:rsidR="00D10394" w:rsidRPr="00B66544">
        <w:t>)</w:t>
      </w:r>
      <w:r w:rsidR="003F0510">
        <w:fldChar w:fldCharType="end"/>
      </w:r>
      <w:r>
        <w:t xml:space="preserve">. </w:t>
      </w:r>
    </w:p>
    <w:tbl>
      <w:tblPr>
        <w:tblStyle w:val="TabelacomGrelha"/>
        <w:tblW w:w="90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
        <w:gridCol w:w="7370"/>
        <w:gridCol w:w="850"/>
      </w:tblGrid>
      <w:tr w:rsidR="00937937" w:rsidRPr="00B66544" w14:paraId="0D8F54A7" w14:textId="77777777" w:rsidTr="000E5B0C">
        <w:tc>
          <w:tcPr>
            <w:tcW w:w="850" w:type="dxa"/>
            <w:vAlign w:val="center"/>
          </w:tcPr>
          <w:p w14:paraId="035D1660" w14:textId="77777777" w:rsidR="00937937" w:rsidRPr="00B66544" w:rsidRDefault="00937937" w:rsidP="00937937">
            <w:pPr>
              <w:pStyle w:val="PhDCorpo"/>
            </w:pPr>
          </w:p>
        </w:tc>
        <w:tc>
          <w:tcPr>
            <w:tcW w:w="7370" w:type="dxa"/>
            <w:vAlign w:val="center"/>
          </w:tcPr>
          <w:p w14:paraId="253022E4" w14:textId="77777777" w:rsidR="00937937" w:rsidRPr="00B66544" w:rsidRDefault="00937937" w:rsidP="00937937">
            <w:pPr>
              <w:pStyle w:val="PhDCorpo"/>
            </w:pPr>
            <m:oMathPara>
              <m:oMath>
                <m:r>
                  <w:rPr>
                    <w:rFonts w:ascii="Cambria Math" w:hAnsi="Cambria Math"/>
                  </w:rPr>
                  <m:t xml:space="preserve">UpdateEvent= </m:t>
                </m:r>
                <m:f>
                  <m:fPr>
                    <m:ctrlPr>
                      <w:rPr>
                        <w:rFonts w:ascii="Cambria Math" w:hAnsi="Cambria Math"/>
                        <w:i/>
                      </w:rPr>
                    </m:ctrlPr>
                  </m:fPr>
                  <m:num>
                    <m:r>
                      <w:rPr>
                        <w:rFonts w:ascii="Cambria Math" w:hAnsi="Cambria Math"/>
                      </w:rPr>
                      <m:t>Time</m:t>
                    </m:r>
                    <m:sSub>
                      <m:sSubPr>
                        <m:ctrlPr>
                          <w:rPr>
                            <w:rFonts w:ascii="Cambria Math" w:hAnsi="Cambria Math"/>
                            <w:i/>
                          </w:rPr>
                        </m:ctrlPr>
                      </m:sSubPr>
                      <m:e>
                        <m:r>
                          <w:rPr>
                            <w:rFonts w:ascii="Cambria Math" w:hAnsi="Cambria Math"/>
                          </w:rPr>
                          <m:t>r</m:t>
                        </m:r>
                      </m:e>
                      <m:sub>
                        <m:r>
                          <w:rPr>
                            <w:rFonts w:ascii="Cambria Math" w:hAnsi="Cambria Math"/>
                          </w:rPr>
                          <m:t>clock</m:t>
                        </m:r>
                      </m:sub>
                    </m:sSub>
                  </m:num>
                  <m:den>
                    <m:r>
                      <w:rPr>
                        <w:rFonts w:ascii="Cambria Math" w:hAnsi="Cambria Math"/>
                      </w:rPr>
                      <m:t>(Prescaler+1)(Period+1)</m:t>
                    </m:r>
                  </m:den>
                </m:f>
              </m:oMath>
            </m:oMathPara>
          </w:p>
        </w:tc>
        <w:tc>
          <w:tcPr>
            <w:tcW w:w="850" w:type="dxa"/>
            <w:vAlign w:val="center"/>
          </w:tcPr>
          <w:p w14:paraId="42B75046" w14:textId="41D3157A" w:rsidR="00937937" w:rsidRPr="00B66544" w:rsidRDefault="00937937" w:rsidP="00937937">
            <w:pPr>
              <w:pStyle w:val="PhDCorpo"/>
            </w:pPr>
            <w:bookmarkStart w:id="111" w:name="_Ref63607109"/>
            <w:bookmarkStart w:id="112" w:name="_Ref63607414"/>
            <w:r w:rsidRPr="00B66544">
              <w:t>(</w:t>
            </w:r>
            <w:fldSimple w:instr=" STYLEREF 1 \s ">
              <w:r w:rsidR="00D10394">
                <w:rPr>
                  <w:noProof/>
                </w:rPr>
                <w:t>3</w:t>
              </w:r>
            </w:fldSimple>
            <w:r w:rsidRPr="00B66544">
              <w:t>.</w:t>
            </w:r>
            <w:fldSimple w:instr=" SEQ Equação \* ARABIC \s 1 ">
              <w:r w:rsidR="00D10394">
                <w:rPr>
                  <w:noProof/>
                </w:rPr>
                <w:t>1</w:t>
              </w:r>
            </w:fldSimple>
            <w:bookmarkStart w:id="113" w:name="_Ref74919170"/>
            <w:bookmarkEnd w:id="111"/>
            <w:r w:rsidRPr="00B66544">
              <w:t>)</w:t>
            </w:r>
            <w:bookmarkEnd w:id="112"/>
            <w:bookmarkEnd w:id="113"/>
          </w:p>
        </w:tc>
      </w:tr>
    </w:tbl>
    <w:p w14:paraId="45AA2432" w14:textId="6D24E784" w:rsidR="004D4545" w:rsidRPr="004D4545" w:rsidRDefault="009916E3" w:rsidP="000201FB">
      <w:pPr>
        <w:pStyle w:val="PhDCorpoTextoDepoisTabela"/>
      </w:pPr>
      <w:r>
        <w:tab/>
      </w:r>
      <w:r w:rsidR="0029301C">
        <w:t xml:space="preserve">Neste projeto, forem usados quatro </w:t>
      </w:r>
      <w:r w:rsidR="0029301C">
        <w:rPr>
          <w:i/>
          <w:iCs/>
        </w:rPr>
        <w:t xml:space="preserve">timers </w:t>
      </w:r>
      <w:r w:rsidR="0029301C">
        <w:t xml:space="preserve">para aplicações distintas. </w:t>
      </w:r>
      <w:r w:rsidR="00894057">
        <w:t xml:space="preserve">Para controlo dos </w:t>
      </w:r>
      <w:proofErr w:type="spellStart"/>
      <w:r w:rsidR="00894057" w:rsidRPr="00E20C8D">
        <w:rPr>
          <w:rStyle w:val="PhDInglsCarter"/>
          <w:lang w:val="pt-PT"/>
        </w:rPr>
        <w:t>timeouts</w:t>
      </w:r>
      <w:proofErr w:type="spellEnd"/>
      <w:r w:rsidR="00894057">
        <w:rPr>
          <w:i/>
          <w:iCs/>
        </w:rPr>
        <w:t xml:space="preserve"> </w:t>
      </w:r>
      <w:r w:rsidR="00894057">
        <w:t xml:space="preserve">que podem ocorrer durante o tempo de operação do DWR, do período de amostragem do algoritmo PID, sensor de obstáculos e do </w:t>
      </w:r>
      <w:proofErr w:type="spellStart"/>
      <w:r w:rsidR="00894057" w:rsidRPr="00E20C8D">
        <w:rPr>
          <w:rStyle w:val="PhDInglsCarter"/>
          <w:lang w:val="pt-PT"/>
        </w:rPr>
        <w:t>debounce</w:t>
      </w:r>
      <w:proofErr w:type="spellEnd"/>
      <w:r w:rsidR="00894057">
        <w:t xml:space="preserve"> apenas </w:t>
      </w:r>
      <w:r w:rsidR="00E227D9" w:rsidRPr="00E227D9">
        <w:rPr>
          <w:highlight w:val="green"/>
        </w:rPr>
        <w:t>é</w:t>
      </w:r>
      <w:r w:rsidR="00894057">
        <w:t xml:space="preserve"> necessário um </w:t>
      </w:r>
      <w:r w:rsidR="00894057">
        <w:rPr>
          <w:i/>
          <w:iCs/>
        </w:rPr>
        <w:t xml:space="preserve">timer </w:t>
      </w:r>
      <w:r w:rsidR="00894057">
        <w:t xml:space="preserve">que despolete uma interrupção ao fim de um determinado período de tempo, ou seja, um </w:t>
      </w:r>
      <w:r w:rsidR="00894057">
        <w:rPr>
          <w:i/>
          <w:iCs/>
        </w:rPr>
        <w:t xml:space="preserve">timer </w:t>
      </w:r>
      <w:r w:rsidR="00894057">
        <w:t xml:space="preserve">básico. Para o período de amostragem do algoritmo PID e sensor de obstáculos utilizou-se o mesmo </w:t>
      </w:r>
      <w:r w:rsidR="00894057">
        <w:rPr>
          <w:i/>
          <w:iCs/>
        </w:rPr>
        <w:t>timer</w:t>
      </w:r>
      <w:r>
        <w:t xml:space="preserve">, </w:t>
      </w:r>
      <w:r w:rsidR="00894057">
        <w:t xml:space="preserve">TIM6, </w:t>
      </w:r>
      <w:r w:rsidR="00894057" w:rsidRPr="00E227D9">
        <w:rPr>
          <w:highlight w:val="yellow"/>
        </w:rPr>
        <w:t>com uma base de tempo</w:t>
      </w:r>
      <w:r w:rsidR="00894057">
        <w:t xml:space="preserve"> 10 ms. Para </w:t>
      </w:r>
      <w:r>
        <w:t xml:space="preserve">o </w:t>
      </w:r>
      <w:proofErr w:type="spellStart"/>
      <w:r w:rsidRPr="00E20C8D">
        <w:rPr>
          <w:rStyle w:val="PhDInglsCarter"/>
          <w:lang w:val="pt-PT"/>
        </w:rPr>
        <w:t>debounce</w:t>
      </w:r>
      <w:proofErr w:type="spellEnd"/>
      <w:r>
        <w:rPr>
          <w:i/>
          <w:iCs/>
        </w:rPr>
        <w:t xml:space="preserve"> </w:t>
      </w:r>
      <w:r>
        <w:t xml:space="preserve">do botão o TIM7 </w:t>
      </w:r>
      <w:r w:rsidRPr="00E227D9">
        <w:rPr>
          <w:highlight w:val="yellow"/>
        </w:rPr>
        <w:t>com uma base de tempo de 50 ms</w:t>
      </w:r>
      <w:r>
        <w:t xml:space="preserve">. Como o microcontrolador apenas possui dois </w:t>
      </w:r>
      <w:r>
        <w:rPr>
          <w:i/>
          <w:iCs/>
        </w:rPr>
        <w:t xml:space="preserve">timers </w:t>
      </w:r>
      <w:r>
        <w:t xml:space="preserve">básicos, utilizou-se um </w:t>
      </w:r>
      <w:r>
        <w:rPr>
          <w:i/>
          <w:iCs/>
        </w:rPr>
        <w:t xml:space="preserve">timer </w:t>
      </w:r>
      <w:r>
        <w:t xml:space="preserve">genérico, TIM3, para gerir os </w:t>
      </w:r>
      <w:proofErr w:type="spellStart"/>
      <w:r w:rsidRPr="00E20C8D">
        <w:rPr>
          <w:rStyle w:val="PhDInglsCarter"/>
          <w:lang w:val="pt-PT"/>
        </w:rPr>
        <w:t>timeouts</w:t>
      </w:r>
      <w:proofErr w:type="spellEnd"/>
      <w:r>
        <w:t xml:space="preserve"> com uma </w:t>
      </w:r>
      <w:r w:rsidRPr="00E227D9">
        <w:rPr>
          <w:highlight w:val="yellow"/>
        </w:rPr>
        <w:t>base de tempo</w:t>
      </w:r>
      <w:r>
        <w:t xml:space="preserve"> de 1 segundo. </w:t>
      </w:r>
      <w:r w:rsidR="006C1501">
        <w:t xml:space="preserve">Para gerar os sinais de PWM à saída do controlador PID </w:t>
      </w:r>
      <w:r>
        <w:t xml:space="preserve">é necessário um </w:t>
      </w:r>
      <w:r>
        <w:rPr>
          <w:i/>
          <w:iCs/>
        </w:rPr>
        <w:t xml:space="preserve">timer </w:t>
      </w:r>
      <w:r w:rsidR="00BF0E52">
        <w:t xml:space="preserve">no </w:t>
      </w:r>
      <w:r>
        <w:t xml:space="preserve">modo </w:t>
      </w:r>
      <w:r w:rsidRPr="005A6C53">
        <w:t>PWM</w:t>
      </w:r>
      <w:r w:rsidRPr="009F0902">
        <w:rPr>
          <w:i/>
          <w:iCs/>
        </w:rPr>
        <w:t xml:space="preserve"> </w:t>
      </w:r>
      <w:proofErr w:type="spellStart"/>
      <w:r w:rsidRPr="00E20C8D">
        <w:rPr>
          <w:rStyle w:val="PhDInglsCarter"/>
          <w:lang w:val="pt-PT"/>
        </w:rPr>
        <w:t>Generation</w:t>
      </w:r>
      <w:proofErr w:type="spellEnd"/>
      <w:r>
        <w:t xml:space="preserve">. Sendo assim, selecionou-se um </w:t>
      </w:r>
      <w:r>
        <w:rPr>
          <w:i/>
          <w:iCs/>
        </w:rPr>
        <w:t xml:space="preserve">timer </w:t>
      </w:r>
      <w:r>
        <w:t>genérico, TIM4,</w:t>
      </w:r>
      <w:r>
        <w:rPr>
          <w:i/>
          <w:iCs/>
        </w:rPr>
        <w:t xml:space="preserve"> </w:t>
      </w:r>
      <w:r>
        <w:t xml:space="preserve">e </w:t>
      </w:r>
      <w:r w:rsidR="006C1501">
        <w:t>utilizaram-se dois canais (</w:t>
      </w:r>
      <w:proofErr w:type="spellStart"/>
      <w:r w:rsidR="006C1501" w:rsidRPr="00E20C8D">
        <w:rPr>
          <w:rStyle w:val="PhDInglsCarter"/>
          <w:lang w:val="pt-PT"/>
        </w:rPr>
        <w:t>channel</w:t>
      </w:r>
      <w:proofErr w:type="spellEnd"/>
      <w:r w:rsidR="006C1501">
        <w:rPr>
          <w:i/>
          <w:iCs/>
        </w:rPr>
        <w:t xml:space="preserve"> </w:t>
      </w:r>
      <w:r w:rsidR="006C1501">
        <w:t>3</w:t>
      </w:r>
      <w:r w:rsidR="006C1501">
        <w:rPr>
          <w:i/>
          <w:iCs/>
        </w:rPr>
        <w:t xml:space="preserve"> </w:t>
      </w:r>
      <w:r w:rsidR="006C1501">
        <w:t xml:space="preserve">e </w:t>
      </w:r>
      <w:proofErr w:type="spellStart"/>
      <w:r w:rsidR="006C1501" w:rsidRPr="00E20C8D">
        <w:rPr>
          <w:rStyle w:val="PhDInglsCarter"/>
          <w:lang w:val="pt-PT"/>
        </w:rPr>
        <w:t>channel</w:t>
      </w:r>
      <w:proofErr w:type="spellEnd"/>
      <w:r w:rsidR="006C1501">
        <w:rPr>
          <w:i/>
          <w:iCs/>
        </w:rPr>
        <w:t xml:space="preserve"> </w:t>
      </w:r>
      <w:r w:rsidR="006C1501">
        <w:t>4</w:t>
      </w:r>
      <w:r w:rsidR="00E227D9">
        <w:t xml:space="preserve">) </w:t>
      </w:r>
      <w:r w:rsidR="00E227D9" w:rsidRPr="00E227D9">
        <w:rPr>
          <w:highlight w:val="green"/>
        </w:rPr>
        <w:t>de forma a gerar os sinais PWM para cada motor do DWR</w:t>
      </w:r>
      <w:r w:rsidR="006C1501">
        <w:t xml:space="preserve">. </w:t>
      </w:r>
    </w:p>
    <w:p w14:paraId="396476BD" w14:textId="2B3B5946" w:rsidR="00031108" w:rsidRDefault="00031108" w:rsidP="00031108">
      <w:pPr>
        <w:pStyle w:val="Ttulo3"/>
        <w:numPr>
          <w:ilvl w:val="2"/>
          <w:numId w:val="23"/>
        </w:numPr>
        <w:rPr>
          <w:rFonts w:ascii="NewsGotT" w:hAnsi="NewsGotT"/>
        </w:rPr>
      </w:pPr>
      <w:bookmarkStart w:id="114" w:name="_Toc75031114"/>
      <w:r>
        <w:rPr>
          <w:rFonts w:ascii="NewsGotT" w:hAnsi="NewsGotT"/>
          <w:i/>
          <w:iCs/>
        </w:rPr>
        <w:t xml:space="preserve">Serial </w:t>
      </w:r>
      <w:proofErr w:type="spellStart"/>
      <w:r>
        <w:rPr>
          <w:rFonts w:ascii="NewsGotT" w:hAnsi="NewsGotT"/>
          <w:i/>
          <w:iCs/>
        </w:rPr>
        <w:t>Peripheral</w:t>
      </w:r>
      <w:proofErr w:type="spellEnd"/>
      <w:r>
        <w:rPr>
          <w:rFonts w:ascii="NewsGotT" w:hAnsi="NewsGotT"/>
          <w:i/>
          <w:iCs/>
        </w:rPr>
        <w:t xml:space="preserve"> Interface </w:t>
      </w:r>
      <w:r>
        <w:rPr>
          <w:rFonts w:ascii="NewsGotT" w:hAnsi="NewsGotT"/>
        </w:rPr>
        <w:t>(SPI)</w:t>
      </w:r>
      <w:bookmarkEnd w:id="114"/>
    </w:p>
    <w:p w14:paraId="6844B2A7" w14:textId="58C793AE" w:rsidR="00017FFB" w:rsidRPr="00912D6E" w:rsidRDefault="00017FFB" w:rsidP="00017FFB">
      <w:pPr>
        <w:pStyle w:val="PhDCorpo"/>
      </w:pPr>
      <w:r>
        <w:tab/>
      </w:r>
      <w:r w:rsidRPr="00912D6E">
        <w:t xml:space="preserve">A </w:t>
      </w:r>
      <w:r w:rsidRPr="00912D6E">
        <w:rPr>
          <w:i/>
          <w:iCs/>
        </w:rPr>
        <w:t xml:space="preserve">Serial </w:t>
      </w:r>
      <w:proofErr w:type="spellStart"/>
      <w:r w:rsidRPr="00E20C8D">
        <w:rPr>
          <w:rStyle w:val="PhDInglsCarter"/>
          <w:lang w:val="pt-PT"/>
        </w:rPr>
        <w:t>Peripheral</w:t>
      </w:r>
      <w:proofErr w:type="spellEnd"/>
      <w:r w:rsidRPr="00912D6E">
        <w:rPr>
          <w:i/>
          <w:iCs/>
        </w:rPr>
        <w:t xml:space="preserve"> Interface </w:t>
      </w:r>
      <w:r w:rsidRPr="00912D6E">
        <w:t xml:space="preserve">(SPI) é um protocolo de comunicação de curto alcance criado para a troca de dados entre microcontroladores ou entre microcontroladores e sensores. O SPI é síncrono e necessita que o transmissor e o recetor estejam sincronizados através de uma linha de </w:t>
      </w:r>
      <w:proofErr w:type="spellStart"/>
      <w:r w:rsidRPr="00E20C8D">
        <w:rPr>
          <w:rStyle w:val="PhDInglsCarter"/>
          <w:lang w:val="pt-PT"/>
        </w:rPr>
        <w:t>clock</w:t>
      </w:r>
      <w:proofErr w:type="spellEnd"/>
      <w:r w:rsidRPr="00912D6E">
        <w:t xml:space="preserve"> partilhada. Este suporta transferências de dados em três modos: </w:t>
      </w:r>
      <w:proofErr w:type="spellStart"/>
      <w:r w:rsidRPr="00E20C8D">
        <w:rPr>
          <w:rStyle w:val="PhDInglsCarter"/>
          <w:lang w:val="pt-PT"/>
        </w:rPr>
        <w:t>full</w:t>
      </w:r>
      <w:proofErr w:type="spellEnd"/>
      <w:r w:rsidRPr="00E20C8D">
        <w:rPr>
          <w:rStyle w:val="PhDInglsCarter"/>
          <w:lang w:val="pt-PT"/>
        </w:rPr>
        <w:t>-duplex</w:t>
      </w:r>
      <w:r w:rsidRPr="00912D6E">
        <w:t xml:space="preserve"> </w:t>
      </w:r>
      <w:r>
        <w:t xml:space="preserve">(transferência de dados bidirecional simultânea), </w:t>
      </w:r>
      <w:proofErr w:type="spellStart"/>
      <w:r w:rsidRPr="00E20C8D">
        <w:rPr>
          <w:rStyle w:val="PhDInglsCarter"/>
          <w:lang w:val="pt-PT"/>
        </w:rPr>
        <w:t>half</w:t>
      </w:r>
      <w:proofErr w:type="spellEnd"/>
      <w:r w:rsidRPr="00E20C8D">
        <w:rPr>
          <w:rStyle w:val="PhDInglsCarter"/>
          <w:lang w:val="pt-PT"/>
        </w:rPr>
        <w:t>-duplex</w:t>
      </w:r>
      <w:r w:rsidRPr="00912D6E">
        <w:t xml:space="preserve"> </w:t>
      </w:r>
      <w:r>
        <w:t xml:space="preserve">(transferência de dados bidirecional não simultânea) </w:t>
      </w:r>
      <w:r w:rsidRPr="00912D6E">
        <w:t xml:space="preserve">ou </w:t>
      </w:r>
      <w:proofErr w:type="spellStart"/>
      <w:r w:rsidRPr="00E20C8D">
        <w:rPr>
          <w:rStyle w:val="PhDInglsCarter"/>
          <w:lang w:val="pt-PT"/>
        </w:rPr>
        <w:t>simplex</w:t>
      </w:r>
      <w:proofErr w:type="spellEnd"/>
      <w:r w:rsidRPr="00912D6E">
        <w:t xml:space="preserve"> (</w:t>
      </w:r>
      <w:r>
        <w:t>transferência de dados unidirecional</w:t>
      </w:r>
      <w:r w:rsidRPr="00912D6E">
        <w:t>).</w:t>
      </w:r>
    </w:p>
    <w:p w14:paraId="2E8691B4" w14:textId="189199DC" w:rsidR="00017FFB" w:rsidRDefault="00017FFB" w:rsidP="00017FFB">
      <w:pPr>
        <w:pStyle w:val="PhDCorpo"/>
      </w:pPr>
      <w:r>
        <w:tab/>
      </w:r>
      <w:r w:rsidRPr="00912D6E">
        <w:t xml:space="preserve">Os dispositivos conectados por SPI encontram-se numa relação </w:t>
      </w:r>
      <w:r w:rsidRPr="00E20C8D">
        <w:rPr>
          <w:rStyle w:val="PhDInglsCarter"/>
          <w:lang w:val="pt-PT"/>
        </w:rPr>
        <w:t>master-</w:t>
      </w:r>
      <w:proofErr w:type="spellStart"/>
      <w:r w:rsidRPr="00E20C8D">
        <w:rPr>
          <w:rStyle w:val="PhDInglsCarter"/>
          <w:lang w:val="pt-PT"/>
        </w:rPr>
        <w:t>slave</w:t>
      </w:r>
      <w:proofErr w:type="spellEnd"/>
      <w:r w:rsidRPr="00912D6E">
        <w:rPr>
          <w:i/>
          <w:iCs/>
        </w:rPr>
        <w:t xml:space="preserve">. </w:t>
      </w:r>
      <w:r w:rsidRPr="00912D6E">
        <w:t xml:space="preserve">O </w:t>
      </w:r>
      <w:r w:rsidRPr="00912D6E">
        <w:rPr>
          <w:i/>
          <w:iCs/>
        </w:rPr>
        <w:t xml:space="preserve">master </w:t>
      </w:r>
      <w:r w:rsidRPr="00912D6E">
        <w:t xml:space="preserve">é, tipicamente, um microcontrolador que envia instruções ao </w:t>
      </w:r>
      <w:proofErr w:type="spellStart"/>
      <w:r w:rsidRPr="00E20C8D">
        <w:rPr>
          <w:rStyle w:val="PhDInglsCarter"/>
          <w:lang w:val="pt-PT"/>
        </w:rPr>
        <w:t>slave</w:t>
      </w:r>
      <w:proofErr w:type="spellEnd"/>
      <w:r w:rsidRPr="00E20C8D">
        <w:rPr>
          <w:rStyle w:val="PhDInglsCarter"/>
          <w:lang w:val="pt-PT"/>
        </w:rPr>
        <w:t>,</w:t>
      </w:r>
      <w:r>
        <w:t xml:space="preserve"> que</w:t>
      </w:r>
      <w:r w:rsidRPr="00912D6E">
        <w:t xml:space="preserve">, </w:t>
      </w:r>
      <w:r>
        <w:t>na maioria dos</w:t>
      </w:r>
      <w:r w:rsidRPr="00912D6E">
        <w:t xml:space="preserve"> casos,</w:t>
      </w:r>
      <w:r>
        <w:t xml:space="preserve"> se </w:t>
      </w:r>
      <w:r w:rsidRPr="00912D6E">
        <w:t xml:space="preserve">trata de um sensor, um </w:t>
      </w:r>
      <w:r w:rsidRPr="00912D6E">
        <w:rPr>
          <w:i/>
          <w:iCs/>
        </w:rPr>
        <w:t>chip</w:t>
      </w:r>
      <w:r w:rsidRPr="00912D6E">
        <w:t xml:space="preserve"> de memória ou um display.</w:t>
      </w:r>
      <w:r>
        <w:t xml:space="preserve"> </w:t>
      </w:r>
      <w:r w:rsidRPr="00912D6E">
        <w:t xml:space="preserve">De modo a proceder à comunicação </w:t>
      </w:r>
      <w:proofErr w:type="spellStart"/>
      <w:r w:rsidRPr="00E20C8D">
        <w:rPr>
          <w:rStyle w:val="PhDInglsCarter"/>
          <w:lang w:val="pt-PT"/>
        </w:rPr>
        <w:t>full</w:t>
      </w:r>
      <w:proofErr w:type="spellEnd"/>
      <w:r w:rsidRPr="00E20C8D">
        <w:rPr>
          <w:rStyle w:val="PhDInglsCarter"/>
          <w:lang w:val="pt-PT"/>
        </w:rPr>
        <w:noBreakHyphen/>
        <w:t>duplex</w:t>
      </w:r>
      <w:r w:rsidRPr="00912D6E">
        <w:t xml:space="preserve"> entre um dispositivo </w:t>
      </w:r>
      <w:r w:rsidRPr="00912D6E">
        <w:rPr>
          <w:i/>
          <w:iCs/>
        </w:rPr>
        <w:t>master</w:t>
      </w:r>
      <w:r w:rsidRPr="00912D6E">
        <w:t xml:space="preserve"> e um dispositivo </w:t>
      </w:r>
      <w:proofErr w:type="spellStart"/>
      <w:r w:rsidRPr="00E20C8D">
        <w:rPr>
          <w:rStyle w:val="PhDInglsCarter"/>
          <w:lang w:val="pt-PT"/>
        </w:rPr>
        <w:t>slave</w:t>
      </w:r>
      <w:proofErr w:type="spellEnd"/>
      <w:r>
        <w:rPr>
          <w:i/>
          <w:iCs/>
        </w:rPr>
        <w:t xml:space="preserve">, </w:t>
      </w:r>
      <w:r>
        <w:t xml:space="preserve">as </w:t>
      </w:r>
      <w:r w:rsidRPr="00912D6E">
        <w:t>4 linhas lógicas para a transferência de dados</w:t>
      </w:r>
      <w:r>
        <w:t xml:space="preserve"> do protocolo SPI, </w:t>
      </w:r>
      <w:r w:rsidR="00812F25">
        <w:fldChar w:fldCharType="begin"/>
      </w:r>
      <w:r w:rsidR="00812F25">
        <w:instrText xml:space="preserve"> REF _Ref74938661 \h </w:instrText>
      </w:r>
      <w:r w:rsidR="00812F25">
        <w:fldChar w:fldCharType="separate"/>
      </w:r>
      <w:r w:rsidR="00D10394">
        <w:t xml:space="preserve">Tabela </w:t>
      </w:r>
      <w:r w:rsidR="00D10394">
        <w:rPr>
          <w:noProof/>
        </w:rPr>
        <w:t>3</w:t>
      </w:r>
      <w:r w:rsidR="00D10394">
        <w:t>.</w:t>
      </w:r>
      <w:r w:rsidR="00D10394">
        <w:rPr>
          <w:noProof/>
        </w:rPr>
        <w:t>2</w:t>
      </w:r>
      <w:r w:rsidR="00812F25">
        <w:fldChar w:fldCharType="end"/>
      </w:r>
      <w:r>
        <w:t xml:space="preserve">, do </w:t>
      </w:r>
      <w:r>
        <w:rPr>
          <w:i/>
          <w:iCs/>
        </w:rPr>
        <w:t xml:space="preserve">master </w:t>
      </w:r>
      <w:r>
        <w:t xml:space="preserve">e do </w:t>
      </w:r>
      <w:proofErr w:type="spellStart"/>
      <w:r w:rsidRPr="00E20C8D">
        <w:rPr>
          <w:rStyle w:val="PhDInglsCarter"/>
          <w:lang w:val="pt-PT"/>
        </w:rPr>
        <w:t>slave</w:t>
      </w:r>
      <w:proofErr w:type="spellEnd"/>
      <w:r w:rsidRPr="00912D6E">
        <w:t xml:space="preserve"> devem ser conectados segundo a configuração apresentada na</w:t>
      </w:r>
      <w:r w:rsidR="00812F25">
        <w:t xml:space="preserve"> </w:t>
      </w:r>
      <w:r w:rsidR="00812F25">
        <w:fldChar w:fldCharType="begin"/>
      </w:r>
      <w:r w:rsidR="00812F25">
        <w:instrText xml:space="preserve"> REF _Ref74938642 \h </w:instrText>
      </w:r>
      <w:r w:rsidR="00812F25">
        <w:fldChar w:fldCharType="separate"/>
      </w:r>
      <w:r w:rsidR="00D10394">
        <w:t xml:space="preserve">Figura </w:t>
      </w:r>
      <w:r w:rsidR="00D10394">
        <w:rPr>
          <w:noProof/>
        </w:rPr>
        <w:t>3</w:t>
      </w:r>
      <w:r w:rsidR="00D10394">
        <w:t>.</w:t>
      </w:r>
      <w:r w:rsidR="00D10394">
        <w:rPr>
          <w:noProof/>
        </w:rPr>
        <w:t>7</w:t>
      </w:r>
      <w:r w:rsidR="00812F25">
        <w:fldChar w:fldCharType="end"/>
      </w:r>
      <w:r w:rsidRPr="00912D6E">
        <w:t>.</w:t>
      </w:r>
    </w:p>
    <w:p w14:paraId="60A632F1" w14:textId="21DD7776" w:rsidR="00017FFB" w:rsidRDefault="00017FFB" w:rsidP="00017FFB">
      <w:pPr>
        <w:pStyle w:val="PhDLegendaTabela"/>
      </w:pPr>
      <w:bookmarkStart w:id="115" w:name="_Ref74938661"/>
      <w:bookmarkStart w:id="116" w:name="_Toc75031183"/>
      <w:r>
        <w:t xml:space="preserve">Tabela </w:t>
      </w:r>
      <w:fldSimple w:instr=" STYLEREF 1 \s ">
        <w:r w:rsidR="00D10394">
          <w:rPr>
            <w:noProof/>
          </w:rPr>
          <w:t>3</w:t>
        </w:r>
      </w:fldSimple>
      <w:r w:rsidR="00546D28">
        <w:t>.</w:t>
      </w:r>
      <w:fldSimple w:instr=" SEQ Tabela \* ARABIC \s 1 ">
        <w:r w:rsidR="00D10394">
          <w:rPr>
            <w:noProof/>
          </w:rPr>
          <w:t>2</w:t>
        </w:r>
      </w:fldSimple>
      <w:bookmarkEnd w:id="115"/>
      <w:r>
        <w:t xml:space="preserve"> - L</w:t>
      </w:r>
      <w:r w:rsidRPr="0036199D">
        <w:t>inhas lógicas para a transferência de dados do protocolo SPI</w:t>
      </w:r>
      <w:r>
        <w:t>.</w:t>
      </w:r>
      <w:bookmarkEnd w:id="116"/>
    </w:p>
    <w:tbl>
      <w:tblPr>
        <w:tblStyle w:val="SimplesTabela1"/>
        <w:tblW w:w="9072" w:type="dxa"/>
        <w:tblLook w:val="0480" w:firstRow="0" w:lastRow="0" w:firstColumn="1" w:lastColumn="0" w:noHBand="0" w:noVBand="1"/>
      </w:tblPr>
      <w:tblGrid>
        <w:gridCol w:w="2694"/>
        <w:gridCol w:w="6378"/>
      </w:tblGrid>
      <w:tr w:rsidR="00017FFB" w:rsidRPr="00812F25" w14:paraId="75E654E2" w14:textId="77777777" w:rsidTr="00F86C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Align w:val="center"/>
          </w:tcPr>
          <w:p w14:paraId="4EE00C94" w14:textId="77777777" w:rsidR="00017FFB" w:rsidRPr="00812F25" w:rsidRDefault="00017FFB" w:rsidP="00F86CAD">
            <w:pPr>
              <w:pStyle w:val="PhDCorpo"/>
              <w:spacing w:after="0"/>
              <w:contextualSpacing/>
              <w:jc w:val="center"/>
            </w:pPr>
            <w:r w:rsidRPr="00812F25">
              <w:t xml:space="preserve">Serial </w:t>
            </w:r>
            <w:proofErr w:type="spellStart"/>
            <w:r w:rsidRPr="00812F25">
              <w:t>Clock</w:t>
            </w:r>
            <w:proofErr w:type="spellEnd"/>
            <w:r w:rsidRPr="00812F25">
              <w:t xml:space="preserve"> (SCLK)</w:t>
            </w:r>
          </w:p>
        </w:tc>
        <w:tc>
          <w:tcPr>
            <w:tcW w:w="6378" w:type="dxa"/>
          </w:tcPr>
          <w:p w14:paraId="044F6BC7" w14:textId="773E5AA0" w:rsidR="00017FFB" w:rsidRPr="00812F25" w:rsidRDefault="00017FFB" w:rsidP="00F86CAD">
            <w:pPr>
              <w:pStyle w:val="PhDCorpo"/>
              <w:spacing w:after="0"/>
              <w:contextualSpacing/>
              <w:cnfStyle w:val="000000100000" w:firstRow="0" w:lastRow="0" w:firstColumn="0" w:lastColumn="0" w:oddVBand="0" w:evenVBand="0" w:oddHBand="1" w:evenHBand="0" w:firstRowFirstColumn="0" w:firstRowLastColumn="0" w:lastRowFirstColumn="0" w:lastRowLastColumn="0"/>
            </w:pPr>
            <w:r w:rsidRPr="00812F25">
              <w:t>Saída proveniente do master para sincronizar as transferências de dados nas linhas MISO e MOSI.</w:t>
            </w:r>
          </w:p>
        </w:tc>
      </w:tr>
      <w:tr w:rsidR="00017FFB" w:rsidRPr="00812F25" w14:paraId="31997034" w14:textId="77777777" w:rsidTr="00F86CAD">
        <w:tc>
          <w:tcPr>
            <w:cnfStyle w:val="001000000000" w:firstRow="0" w:lastRow="0" w:firstColumn="1" w:lastColumn="0" w:oddVBand="0" w:evenVBand="0" w:oddHBand="0" w:evenHBand="0" w:firstRowFirstColumn="0" w:firstRowLastColumn="0" w:lastRowFirstColumn="0" w:lastRowLastColumn="0"/>
            <w:tcW w:w="2694" w:type="dxa"/>
            <w:vAlign w:val="center"/>
          </w:tcPr>
          <w:p w14:paraId="205346A8" w14:textId="77777777" w:rsidR="00017FFB" w:rsidRPr="00812F25" w:rsidRDefault="00017FFB" w:rsidP="00F86CAD">
            <w:pPr>
              <w:pStyle w:val="PhDCorpo"/>
              <w:spacing w:after="0"/>
              <w:contextualSpacing/>
              <w:jc w:val="center"/>
              <w:rPr>
                <w:lang w:val="en-GB"/>
              </w:rPr>
            </w:pPr>
            <w:r w:rsidRPr="00812F25">
              <w:rPr>
                <w:lang w:val="en-GB"/>
              </w:rPr>
              <w:t>Master Out Slave In (MOSI)</w:t>
            </w:r>
          </w:p>
        </w:tc>
        <w:tc>
          <w:tcPr>
            <w:tcW w:w="6378" w:type="dxa"/>
          </w:tcPr>
          <w:p w14:paraId="35CA6BE1" w14:textId="3FF467C1" w:rsidR="00017FFB" w:rsidRPr="00812F25" w:rsidRDefault="00017FFB" w:rsidP="00F86CAD">
            <w:pPr>
              <w:pStyle w:val="PhDCorpo"/>
              <w:spacing w:after="0"/>
              <w:contextualSpacing/>
              <w:cnfStyle w:val="000000000000" w:firstRow="0" w:lastRow="0" w:firstColumn="0" w:lastColumn="0" w:oddVBand="0" w:evenVBand="0" w:oddHBand="0" w:evenHBand="0" w:firstRowFirstColumn="0" w:firstRowLastColumn="0" w:lastRowFirstColumn="0" w:lastRowLastColumn="0"/>
            </w:pPr>
            <w:r w:rsidRPr="00812F25">
              <w:t xml:space="preserve">Saída de dados do master com destino ao </w:t>
            </w:r>
            <w:proofErr w:type="spellStart"/>
            <w:r w:rsidRPr="00E20C8D">
              <w:rPr>
                <w:rStyle w:val="PhDInglsCarter"/>
                <w:lang w:val="pt-PT"/>
              </w:rPr>
              <w:t>slave</w:t>
            </w:r>
            <w:proofErr w:type="spellEnd"/>
            <w:r w:rsidRPr="00812F25">
              <w:t>.</w:t>
            </w:r>
          </w:p>
        </w:tc>
      </w:tr>
      <w:tr w:rsidR="00017FFB" w:rsidRPr="00812F25" w14:paraId="579E7D7A" w14:textId="77777777" w:rsidTr="00F86C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Align w:val="center"/>
          </w:tcPr>
          <w:p w14:paraId="66725015" w14:textId="77777777" w:rsidR="00017FFB" w:rsidRPr="00812F25" w:rsidRDefault="00017FFB" w:rsidP="00F86CAD">
            <w:pPr>
              <w:pStyle w:val="PhDCorpo"/>
              <w:spacing w:after="0"/>
              <w:contextualSpacing/>
              <w:jc w:val="center"/>
              <w:rPr>
                <w:lang w:val="en-GB"/>
              </w:rPr>
            </w:pPr>
            <w:r w:rsidRPr="00812F25">
              <w:rPr>
                <w:lang w:val="en-GB"/>
              </w:rPr>
              <w:t>Master In Slave Out (MISO)</w:t>
            </w:r>
          </w:p>
        </w:tc>
        <w:tc>
          <w:tcPr>
            <w:tcW w:w="6378" w:type="dxa"/>
          </w:tcPr>
          <w:p w14:paraId="4A7723A0" w14:textId="1E3D1EE6" w:rsidR="00017FFB" w:rsidRPr="00812F25" w:rsidRDefault="00017FFB" w:rsidP="00F86CAD">
            <w:pPr>
              <w:pStyle w:val="PhDCorpo"/>
              <w:spacing w:after="0"/>
              <w:contextualSpacing/>
              <w:cnfStyle w:val="000000100000" w:firstRow="0" w:lastRow="0" w:firstColumn="0" w:lastColumn="0" w:oddVBand="0" w:evenVBand="0" w:oddHBand="1" w:evenHBand="0" w:firstRowFirstColumn="0" w:firstRowLastColumn="0" w:lastRowFirstColumn="0" w:lastRowLastColumn="0"/>
            </w:pPr>
            <w:r w:rsidRPr="00812F25">
              <w:t xml:space="preserve">Saída de dados do </w:t>
            </w:r>
            <w:proofErr w:type="spellStart"/>
            <w:r w:rsidRPr="00E20C8D">
              <w:rPr>
                <w:rStyle w:val="PhDInglsCarter"/>
                <w:lang w:val="pt-PT"/>
              </w:rPr>
              <w:t>slave</w:t>
            </w:r>
            <w:proofErr w:type="spellEnd"/>
            <w:r w:rsidRPr="00812F25">
              <w:t xml:space="preserve"> com destino ao master.</w:t>
            </w:r>
          </w:p>
        </w:tc>
      </w:tr>
      <w:tr w:rsidR="00017FFB" w:rsidRPr="00812F25" w14:paraId="34C38601" w14:textId="77777777" w:rsidTr="00F86CAD">
        <w:tc>
          <w:tcPr>
            <w:cnfStyle w:val="001000000000" w:firstRow="0" w:lastRow="0" w:firstColumn="1" w:lastColumn="0" w:oddVBand="0" w:evenVBand="0" w:oddHBand="0" w:evenHBand="0" w:firstRowFirstColumn="0" w:firstRowLastColumn="0" w:lastRowFirstColumn="0" w:lastRowLastColumn="0"/>
            <w:tcW w:w="2694" w:type="dxa"/>
            <w:vAlign w:val="center"/>
          </w:tcPr>
          <w:p w14:paraId="76408EAE" w14:textId="77777777" w:rsidR="00017FFB" w:rsidRPr="00812F25" w:rsidRDefault="00017FFB" w:rsidP="00F86CAD">
            <w:pPr>
              <w:pStyle w:val="PhDCorpo"/>
              <w:spacing w:after="0"/>
              <w:contextualSpacing/>
              <w:jc w:val="center"/>
            </w:pPr>
            <w:proofErr w:type="spellStart"/>
            <w:r w:rsidRPr="00812F25">
              <w:t>Slave</w:t>
            </w:r>
            <w:proofErr w:type="spellEnd"/>
            <w:r w:rsidRPr="00812F25">
              <w:t xml:space="preserve"> </w:t>
            </w:r>
            <w:proofErr w:type="spellStart"/>
            <w:r w:rsidRPr="00812F25">
              <w:t>Select</w:t>
            </w:r>
            <w:proofErr w:type="spellEnd"/>
            <w:r w:rsidRPr="00812F25">
              <w:t>, (SS)</w:t>
            </w:r>
          </w:p>
        </w:tc>
        <w:tc>
          <w:tcPr>
            <w:tcW w:w="6378" w:type="dxa"/>
          </w:tcPr>
          <w:p w14:paraId="25AE8F7D" w14:textId="66B45589" w:rsidR="00017FFB" w:rsidRPr="00812F25" w:rsidRDefault="00017FFB" w:rsidP="00F86CAD">
            <w:pPr>
              <w:pStyle w:val="PhDCorpo"/>
              <w:spacing w:after="0"/>
              <w:contextualSpacing/>
              <w:cnfStyle w:val="000000000000" w:firstRow="0" w:lastRow="0" w:firstColumn="0" w:lastColumn="0" w:oddVBand="0" w:evenVBand="0" w:oddHBand="0" w:evenHBand="0" w:firstRowFirstColumn="0" w:firstRowLastColumn="0" w:lastRowFirstColumn="0" w:lastRowLastColumn="0"/>
            </w:pPr>
            <w:r w:rsidRPr="00812F25">
              <w:t>Linha que permite selecionar o dispositivo com o qual se pretende comunicar.</w:t>
            </w:r>
          </w:p>
        </w:tc>
      </w:tr>
    </w:tbl>
    <w:p w14:paraId="4700F171" w14:textId="77777777" w:rsidR="00812F25" w:rsidRDefault="00812F25" w:rsidP="00812F25">
      <w:pPr>
        <w:pStyle w:val="PhDFigura"/>
        <w:contextualSpacing/>
        <w:jc w:val="left"/>
        <w:rPr>
          <w:rFonts w:asciiTheme="minorHAnsi" w:hAnsiTheme="minorHAnsi"/>
          <w:sz w:val="21"/>
          <w:szCs w:val="21"/>
        </w:rPr>
      </w:pPr>
    </w:p>
    <w:p w14:paraId="2B3AD847" w14:textId="77777777" w:rsidR="00812F25" w:rsidRDefault="00812F25" w:rsidP="00812F25">
      <w:pPr>
        <w:pStyle w:val="PhDFigura"/>
      </w:pPr>
      <w:r w:rsidRPr="00812F25">
        <w:rPr>
          <w:noProof/>
        </w:rPr>
        <w:drawing>
          <wp:inline distT="0" distB="0" distL="0" distR="0" wp14:anchorId="424968EE" wp14:editId="767469AA">
            <wp:extent cx="4295775" cy="1257300"/>
            <wp:effectExtent l="0" t="0" r="9525" b="0"/>
            <wp:docPr id="230" name="Imagem 230"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descr="Uma imagem com texto&#10;&#10;Descrição gerada automaticamente"/>
                    <pic:cNvPicPr/>
                  </pic:nvPicPr>
                  <pic:blipFill>
                    <a:blip r:embed="rId40">
                      <a:extLst>
                        <a:ext uri="{28A0092B-C50C-407E-A947-70E740481C1C}">
                          <a14:useLocalDpi xmlns:a14="http://schemas.microsoft.com/office/drawing/2010/main" val="0"/>
                        </a:ext>
                      </a:extLst>
                    </a:blip>
                    <a:stretch>
                      <a:fillRect/>
                    </a:stretch>
                  </pic:blipFill>
                  <pic:spPr>
                    <a:xfrm>
                      <a:off x="0" y="0"/>
                      <a:ext cx="4295775" cy="1257300"/>
                    </a:xfrm>
                    <a:prstGeom prst="rect">
                      <a:avLst/>
                    </a:prstGeom>
                  </pic:spPr>
                </pic:pic>
              </a:graphicData>
            </a:graphic>
          </wp:inline>
        </w:drawing>
      </w:r>
    </w:p>
    <w:p w14:paraId="3A875788" w14:textId="760D06E1" w:rsidR="00812F25" w:rsidRPr="00812F25" w:rsidRDefault="00812F25" w:rsidP="00812F25">
      <w:pPr>
        <w:pStyle w:val="PhDLegendaFiguras"/>
        <w:rPr>
          <w:rFonts w:asciiTheme="minorHAnsi" w:hAnsiTheme="minorHAnsi"/>
          <w:sz w:val="21"/>
          <w:szCs w:val="21"/>
        </w:rPr>
      </w:pPr>
      <w:bookmarkStart w:id="117" w:name="_Ref74938642"/>
      <w:bookmarkStart w:id="118" w:name="_Toc75031153"/>
      <w:r>
        <w:t xml:space="preserve">Figura </w:t>
      </w:r>
      <w:fldSimple w:instr=" STYLEREF 1 \s ">
        <w:r w:rsidR="00774C52">
          <w:rPr>
            <w:noProof/>
          </w:rPr>
          <w:t>3</w:t>
        </w:r>
      </w:fldSimple>
      <w:r w:rsidR="00774C52">
        <w:t>.</w:t>
      </w:r>
      <w:fldSimple w:instr=" SEQ Figura \* ARABIC \s 1 ">
        <w:r w:rsidR="00774C52">
          <w:rPr>
            <w:noProof/>
          </w:rPr>
          <w:t>7</w:t>
        </w:r>
      </w:fldSimple>
      <w:bookmarkEnd w:id="117"/>
      <w:r>
        <w:t xml:space="preserve"> - </w:t>
      </w:r>
      <w:r w:rsidRPr="003F7294">
        <w:t xml:space="preserve">Esquema de ligação entre Master e </w:t>
      </w:r>
      <w:proofErr w:type="spellStart"/>
      <w:r w:rsidRPr="003F7294">
        <w:t>Slave</w:t>
      </w:r>
      <w:proofErr w:type="spellEnd"/>
      <w:r w:rsidRPr="003F7294">
        <w:t>.</w:t>
      </w:r>
      <w:bookmarkEnd w:id="118"/>
    </w:p>
    <w:p w14:paraId="3CC0E362" w14:textId="0CEE7025" w:rsidR="00017FFB" w:rsidRPr="00112820" w:rsidRDefault="00812F25" w:rsidP="00812F25">
      <w:pPr>
        <w:pStyle w:val="PhDCorpo"/>
        <w:rPr>
          <w:rFonts w:asciiTheme="minorHAnsi" w:hAnsiTheme="minorHAnsi"/>
          <w:sz w:val="21"/>
          <w:szCs w:val="21"/>
        </w:rPr>
      </w:pPr>
      <w:r>
        <w:rPr>
          <w:szCs w:val="24"/>
        </w:rPr>
        <w:tab/>
        <w:t xml:space="preserve">Neste projeto, utilizou-se o protocolo SPI para comunicação com o chip MFRC522 </w:t>
      </w:r>
      <w:r w:rsidRPr="00705507">
        <w:rPr>
          <w:szCs w:val="24"/>
          <w:highlight w:val="yellow"/>
        </w:rPr>
        <w:t>[</w:t>
      </w:r>
      <w:proofErr w:type="spellStart"/>
      <w:r w:rsidRPr="00705507">
        <w:rPr>
          <w:szCs w:val="24"/>
          <w:highlight w:val="yellow"/>
        </w:rPr>
        <w:t>ref</w:t>
      </w:r>
      <w:proofErr w:type="spellEnd"/>
      <w:r w:rsidRPr="00705507">
        <w:rPr>
          <w:szCs w:val="24"/>
          <w:highlight w:val="yellow"/>
        </w:rPr>
        <w:t>]</w:t>
      </w:r>
      <w:r>
        <w:rPr>
          <w:szCs w:val="24"/>
        </w:rPr>
        <w:t>. Optou</w:t>
      </w:r>
      <w:r>
        <w:rPr>
          <w:szCs w:val="24"/>
        </w:rPr>
        <w:noBreakHyphen/>
        <w:t>se por utilizar a SPI3, dado que os pinos mapeados para esta interface não entram em conflito com pinos usados por outros periféricos. Foi configurada para funcionar com dados no formato Motorola e tamanho de 8</w:t>
      </w:r>
      <w:r w:rsidR="005E0D38">
        <w:rPr>
          <w:szCs w:val="24"/>
        </w:rPr>
        <w:t>-</w:t>
      </w:r>
      <w:r>
        <w:rPr>
          <w:szCs w:val="24"/>
        </w:rPr>
        <w:t>bit</w:t>
      </w:r>
      <w:r w:rsidR="005E0D38">
        <w:rPr>
          <w:szCs w:val="24"/>
        </w:rPr>
        <w:t>,</w:t>
      </w:r>
      <w:r>
        <w:rPr>
          <w:szCs w:val="24"/>
        </w:rPr>
        <w:t xml:space="preserve"> em que o MSB é enviado primeiro. Configurou-se, ainda, o </w:t>
      </w:r>
      <w:proofErr w:type="spellStart"/>
      <w:r w:rsidRPr="00E20C8D">
        <w:rPr>
          <w:rStyle w:val="PhDInglsCarter"/>
          <w:lang w:val="pt-PT"/>
        </w:rPr>
        <w:t>clock</w:t>
      </w:r>
      <w:proofErr w:type="spellEnd"/>
      <w:r>
        <w:rPr>
          <w:szCs w:val="24"/>
        </w:rPr>
        <w:t xml:space="preserve"> da interface para a transferência de dados ocorrer a 3,375 </w:t>
      </w:r>
      <w:proofErr w:type="spellStart"/>
      <w:r>
        <w:rPr>
          <w:szCs w:val="24"/>
        </w:rPr>
        <w:t>Mbits</w:t>
      </w:r>
      <w:proofErr w:type="spellEnd"/>
      <w:r>
        <w:rPr>
          <w:szCs w:val="24"/>
        </w:rPr>
        <w:t xml:space="preserve">/s (sabendo que o </w:t>
      </w:r>
      <w:proofErr w:type="spellStart"/>
      <w:r w:rsidRPr="00E20C8D">
        <w:rPr>
          <w:rStyle w:val="PhDInglsCarter"/>
          <w:lang w:val="pt-PT"/>
        </w:rPr>
        <w:t>clock</w:t>
      </w:r>
      <w:proofErr w:type="spellEnd"/>
      <w:r>
        <w:rPr>
          <w:szCs w:val="24"/>
        </w:rPr>
        <w:t xml:space="preserve"> do barramento APB1 é 54 </w:t>
      </w:r>
      <w:proofErr w:type="spellStart"/>
      <w:r>
        <w:rPr>
          <w:szCs w:val="24"/>
        </w:rPr>
        <w:t>Mhz</w:t>
      </w:r>
      <w:proofErr w:type="spellEnd"/>
      <w:r>
        <w:rPr>
          <w:szCs w:val="24"/>
        </w:rPr>
        <w:t xml:space="preserve">, </w:t>
      </w:r>
      <w:r w:rsidR="005E0D38">
        <w:rPr>
          <w:szCs w:val="24"/>
        </w:rPr>
        <w:t xml:space="preserve">o </w:t>
      </w:r>
      <w:proofErr w:type="spellStart"/>
      <w:r w:rsidR="005E0D38" w:rsidRPr="00E20C8D">
        <w:rPr>
          <w:rStyle w:val="PhDInglsCarter"/>
          <w:lang w:val="pt-PT"/>
        </w:rPr>
        <w:t>prescaler</w:t>
      </w:r>
      <w:proofErr w:type="spellEnd"/>
      <w:r w:rsidR="005E0D38">
        <w:rPr>
          <w:i/>
          <w:iCs/>
          <w:szCs w:val="24"/>
        </w:rPr>
        <w:t xml:space="preserve"> </w:t>
      </w:r>
      <w:r w:rsidR="005E0D38">
        <w:rPr>
          <w:szCs w:val="24"/>
        </w:rPr>
        <w:t>terá valor 16),</w:t>
      </w:r>
      <w:r>
        <w:rPr>
          <w:szCs w:val="24"/>
        </w:rPr>
        <w:t xml:space="preserve"> a polaridade do </w:t>
      </w:r>
      <w:proofErr w:type="spellStart"/>
      <w:r w:rsidRPr="00E20C8D">
        <w:rPr>
          <w:rStyle w:val="PhDInglsCarter"/>
          <w:lang w:val="pt-PT"/>
        </w:rPr>
        <w:t>clock</w:t>
      </w:r>
      <w:proofErr w:type="spellEnd"/>
      <w:r>
        <w:rPr>
          <w:szCs w:val="24"/>
        </w:rPr>
        <w:t xml:space="preserve"> (CPOL) a </w:t>
      </w:r>
      <w:proofErr w:type="spellStart"/>
      <w:r w:rsidRPr="00E20C8D">
        <w:rPr>
          <w:rStyle w:val="PhDInglsCarter"/>
          <w:lang w:val="pt-PT"/>
        </w:rPr>
        <w:t>low</w:t>
      </w:r>
      <w:proofErr w:type="spellEnd"/>
      <w:r>
        <w:rPr>
          <w:i/>
          <w:iCs/>
          <w:szCs w:val="24"/>
        </w:rPr>
        <w:t xml:space="preserve"> </w:t>
      </w:r>
      <w:r>
        <w:rPr>
          <w:szCs w:val="24"/>
        </w:rPr>
        <w:t>e a</w:t>
      </w:r>
      <w:r w:rsidR="005E0D38">
        <w:rPr>
          <w:szCs w:val="24"/>
        </w:rPr>
        <w:t xml:space="preserve"> sua</w:t>
      </w:r>
      <w:r>
        <w:rPr>
          <w:szCs w:val="24"/>
        </w:rPr>
        <w:t xml:space="preserve"> fase (CPHA) a </w:t>
      </w:r>
      <w:r w:rsidR="005E0D38">
        <w:rPr>
          <w:szCs w:val="24"/>
        </w:rPr>
        <w:t xml:space="preserve">zero. Deste </w:t>
      </w:r>
      <w:r>
        <w:rPr>
          <w:szCs w:val="24"/>
        </w:rPr>
        <w:t>modo</w:t>
      </w:r>
      <w:r w:rsidR="005E0D38">
        <w:rPr>
          <w:szCs w:val="24"/>
        </w:rPr>
        <w:t>,</w:t>
      </w:r>
      <w:r>
        <w:rPr>
          <w:szCs w:val="24"/>
        </w:rPr>
        <w:t xml:space="preserve"> executa</w:t>
      </w:r>
      <w:r w:rsidR="005E0D38">
        <w:rPr>
          <w:szCs w:val="24"/>
        </w:rPr>
        <w:t>-se</w:t>
      </w:r>
      <w:r>
        <w:rPr>
          <w:szCs w:val="24"/>
        </w:rPr>
        <w:t xml:space="preserve"> a captura dos dados provenientes do MFRC522 durante a transição ascendente</w:t>
      </w:r>
      <w:r w:rsidR="005E0D38">
        <w:rPr>
          <w:szCs w:val="24"/>
        </w:rPr>
        <w:t>.</w:t>
      </w:r>
    </w:p>
    <w:p w14:paraId="7272D569" w14:textId="0F34ADFF" w:rsidR="00031108" w:rsidRDefault="00031108" w:rsidP="00031108">
      <w:pPr>
        <w:pStyle w:val="Ttulo3"/>
        <w:numPr>
          <w:ilvl w:val="2"/>
          <w:numId w:val="23"/>
        </w:numPr>
        <w:rPr>
          <w:rFonts w:ascii="NewsGotT" w:hAnsi="NewsGotT"/>
          <w:lang w:val="en-GB"/>
        </w:rPr>
      </w:pPr>
      <w:bookmarkStart w:id="119" w:name="_Toc75031115"/>
      <w:r w:rsidRPr="004D4545">
        <w:rPr>
          <w:rFonts w:ascii="NewsGotT" w:hAnsi="NewsGotT"/>
          <w:i/>
          <w:iCs/>
          <w:lang w:val="en-GB"/>
        </w:rPr>
        <w:t xml:space="preserve">Universal </w:t>
      </w:r>
      <w:r w:rsidR="004D4545" w:rsidRPr="004D4545">
        <w:rPr>
          <w:rFonts w:ascii="NewsGotT" w:hAnsi="NewsGotT"/>
          <w:i/>
          <w:iCs/>
          <w:lang w:val="en-GB"/>
        </w:rPr>
        <w:t>Synchronous/Asynchronous Receiver/Transmitter</w:t>
      </w:r>
      <w:r w:rsidR="004D4545" w:rsidRPr="004D4545">
        <w:rPr>
          <w:rFonts w:ascii="NewsGotT" w:hAnsi="NewsGotT"/>
          <w:lang w:val="en-GB"/>
        </w:rPr>
        <w:t xml:space="preserve"> (</w:t>
      </w:r>
      <w:r w:rsidRPr="004D4545">
        <w:rPr>
          <w:rFonts w:ascii="NewsGotT" w:hAnsi="NewsGotT"/>
          <w:lang w:val="en-GB"/>
        </w:rPr>
        <w:t>USART)</w:t>
      </w:r>
      <w:bookmarkEnd w:id="119"/>
    </w:p>
    <w:p w14:paraId="22482F1C" w14:textId="1F840C2F" w:rsidR="008B5F2A" w:rsidRPr="00877374" w:rsidRDefault="008B5F2A" w:rsidP="008B5F2A">
      <w:pPr>
        <w:pStyle w:val="PhDCorpo"/>
      </w:pPr>
      <w:r w:rsidRPr="008B5F2A">
        <w:rPr>
          <w:lang w:val="en-GB"/>
        </w:rPr>
        <w:tab/>
      </w:r>
      <w:r w:rsidRPr="00877374">
        <w:t>A</w:t>
      </w:r>
      <w:r w:rsidRPr="00BB2858">
        <w:t xml:space="preserve"> </w:t>
      </w:r>
      <w:r w:rsidRPr="00E20C8D">
        <w:rPr>
          <w:rStyle w:val="PhDInglsCarter"/>
          <w:lang w:val="pt-PT"/>
        </w:rPr>
        <w:t xml:space="preserve">universal </w:t>
      </w:r>
      <w:proofErr w:type="spellStart"/>
      <w:r w:rsidRPr="00E20C8D">
        <w:rPr>
          <w:rStyle w:val="PhDInglsCarter"/>
          <w:lang w:val="pt-PT"/>
        </w:rPr>
        <w:t>asynchronous</w:t>
      </w:r>
      <w:proofErr w:type="spellEnd"/>
      <w:r w:rsidRPr="00E20C8D">
        <w:rPr>
          <w:rStyle w:val="PhDInglsCarter"/>
          <w:lang w:val="pt-PT"/>
        </w:rPr>
        <w:t xml:space="preserve"> </w:t>
      </w:r>
      <w:proofErr w:type="spellStart"/>
      <w:r w:rsidRPr="00E20C8D">
        <w:rPr>
          <w:rStyle w:val="PhDInglsCarter"/>
          <w:lang w:val="pt-PT"/>
        </w:rPr>
        <w:t>receiver</w:t>
      </w:r>
      <w:proofErr w:type="spellEnd"/>
      <w:r w:rsidRPr="00E20C8D">
        <w:rPr>
          <w:rStyle w:val="PhDInglsCarter"/>
          <w:lang w:val="pt-PT"/>
        </w:rPr>
        <w:t xml:space="preserve"> </w:t>
      </w:r>
      <w:proofErr w:type="spellStart"/>
      <w:r w:rsidRPr="00E20C8D">
        <w:rPr>
          <w:rStyle w:val="PhDInglsCarter"/>
          <w:lang w:val="pt-PT"/>
        </w:rPr>
        <w:t>transmitter</w:t>
      </w:r>
      <w:proofErr w:type="spellEnd"/>
      <w:r w:rsidRPr="00877374">
        <w:t xml:space="preserve"> (UART) é uma comunicação série largamente usada para comunicar entre dois dispositivos, como sistemas embebidos, microcontroladores e computadores. Na comunicação UART, a comunicação direta entre dois dispositivos faz-se através de duas linhas de dados</w:t>
      </w:r>
      <w:r>
        <w:t>, a de transmissão (</w:t>
      </w:r>
      <w:proofErr w:type="spellStart"/>
      <w:r>
        <w:t>Tx</w:t>
      </w:r>
      <w:proofErr w:type="spellEnd"/>
      <w:r>
        <w:t>) e a de recessão (</w:t>
      </w:r>
      <w:proofErr w:type="spellStart"/>
      <w:r>
        <w:t>Rx</w:t>
      </w:r>
      <w:proofErr w:type="spellEnd"/>
      <w:r>
        <w:t xml:space="preserve">), </w:t>
      </w:r>
      <w:r w:rsidRPr="00877374">
        <w:t>como representado na</w:t>
      </w:r>
      <w:r>
        <w:t xml:space="preserve"> </w:t>
      </w:r>
      <w:r>
        <w:fldChar w:fldCharType="begin"/>
      </w:r>
      <w:r>
        <w:instrText xml:space="preserve"> REF _Ref74935436 \h </w:instrText>
      </w:r>
      <w:r>
        <w:fldChar w:fldCharType="separate"/>
      </w:r>
      <w:r w:rsidR="00D10394">
        <w:t xml:space="preserve">Figura </w:t>
      </w:r>
      <w:r w:rsidR="00D10394">
        <w:rPr>
          <w:noProof/>
        </w:rPr>
        <w:t>3</w:t>
      </w:r>
      <w:r w:rsidR="00D10394">
        <w:t>.</w:t>
      </w:r>
      <w:r w:rsidR="00D10394">
        <w:rPr>
          <w:noProof/>
        </w:rPr>
        <w:t>8</w:t>
      </w:r>
      <w:r>
        <w:fldChar w:fldCharType="end"/>
      </w:r>
      <w:r w:rsidRPr="00877374">
        <w:t xml:space="preserve">. </w:t>
      </w:r>
    </w:p>
    <w:p w14:paraId="67D9BEF7" w14:textId="77777777" w:rsidR="008B5F2A" w:rsidRDefault="008B5F2A" w:rsidP="00F30FC9">
      <w:pPr>
        <w:pStyle w:val="PhDFigura"/>
      </w:pPr>
      <w:r>
        <w:rPr>
          <w:noProof/>
        </w:rPr>
        <w:drawing>
          <wp:inline distT="0" distB="0" distL="0" distR="0" wp14:anchorId="696C902B" wp14:editId="04E3AD39">
            <wp:extent cx="2711669" cy="880638"/>
            <wp:effectExtent l="0" t="0" r="0" b="0"/>
            <wp:docPr id="226" name="Imagem 226" descr="Uma imagem com texto, relóg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descr="Uma imagem com texto, relógio&#10;&#10;Descrição gerada automaticamente"/>
                    <pic:cNvPicPr/>
                  </pic:nvPicPr>
                  <pic:blipFill>
                    <a:blip r:embed="rId41">
                      <a:extLst>
                        <a:ext uri="{28A0092B-C50C-407E-A947-70E740481C1C}">
                          <a14:useLocalDpi xmlns:a14="http://schemas.microsoft.com/office/drawing/2010/main" val="0"/>
                        </a:ext>
                      </a:extLst>
                    </a:blip>
                    <a:stretch>
                      <a:fillRect/>
                    </a:stretch>
                  </pic:blipFill>
                  <pic:spPr>
                    <a:xfrm>
                      <a:off x="0" y="0"/>
                      <a:ext cx="2729863" cy="886547"/>
                    </a:xfrm>
                    <a:prstGeom prst="rect">
                      <a:avLst/>
                    </a:prstGeom>
                  </pic:spPr>
                </pic:pic>
              </a:graphicData>
            </a:graphic>
          </wp:inline>
        </w:drawing>
      </w:r>
    </w:p>
    <w:p w14:paraId="464407A2" w14:textId="781F5530" w:rsidR="008B5F2A" w:rsidRPr="00877374" w:rsidRDefault="008B5F2A" w:rsidP="008B5F2A">
      <w:pPr>
        <w:pStyle w:val="PhDLegendaFiguras"/>
        <w:rPr>
          <w:sz w:val="24"/>
          <w:szCs w:val="24"/>
        </w:rPr>
      </w:pPr>
      <w:bookmarkStart w:id="120" w:name="_Ref74935436"/>
      <w:bookmarkStart w:id="121" w:name="_Toc75031154"/>
      <w:r>
        <w:t xml:space="preserve">Figura </w:t>
      </w:r>
      <w:fldSimple w:instr=" STYLEREF 1 \s ">
        <w:r w:rsidR="00774C52">
          <w:rPr>
            <w:noProof/>
          </w:rPr>
          <w:t>3</w:t>
        </w:r>
      </w:fldSimple>
      <w:r w:rsidR="00774C52">
        <w:t>.</w:t>
      </w:r>
      <w:fldSimple w:instr=" SEQ Figura \* ARABIC \s 1 ">
        <w:r w:rsidR="00774C52">
          <w:rPr>
            <w:noProof/>
          </w:rPr>
          <w:t>8</w:t>
        </w:r>
      </w:fldSimple>
      <w:bookmarkEnd w:id="120"/>
      <w:r>
        <w:t xml:space="preserve"> - </w:t>
      </w:r>
      <w:r w:rsidRPr="00DC0143">
        <w:t xml:space="preserve">Esquema de ligação entre 2 </w:t>
      </w:r>
      <w:proofErr w:type="spellStart"/>
      <w:r w:rsidRPr="00DC0143">
        <w:t>UARTs</w:t>
      </w:r>
      <w:proofErr w:type="spellEnd"/>
      <w:r>
        <w:t>.</w:t>
      </w:r>
      <w:bookmarkEnd w:id="121"/>
    </w:p>
    <w:p w14:paraId="18A20F58" w14:textId="5EC8DA48" w:rsidR="008B5F2A" w:rsidRPr="00877374" w:rsidRDefault="008B5F2A" w:rsidP="008B5F2A">
      <w:pPr>
        <w:pStyle w:val="PhDCorpo"/>
      </w:pPr>
      <w:r>
        <w:tab/>
      </w:r>
      <w:r w:rsidRPr="00877374">
        <w:t xml:space="preserve">Este periférico transmite dados de forma assíncrona, ou seja, não necessita de um sinal de </w:t>
      </w:r>
      <w:proofErr w:type="spellStart"/>
      <w:r w:rsidRPr="00E20C8D">
        <w:rPr>
          <w:rStyle w:val="PhDInglsCarter"/>
          <w:lang w:val="pt-PT"/>
        </w:rPr>
        <w:t>clock</w:t>
      </w:r>
      <w:proofErr w:type="spellEnd"/>
      <w:r w:rsidRPr="00877374">
        <w:t xml:space="preserve"> para se manter sincronizado. Em vez disso, o emissor acrescenta </w:t>
      </w:r>
      <w:r w:rsidRPr="00287D8A">
        <w:rPr>
          <w:i/>
          <w:iCs/>
        </w:rPr>
        <w:t>bits</w:t>
      </w:r>
      <w:r w:rsidRPr="00877374">
        <w:t xml:space="preserve"> ao pacote a ser transmitido</w:t>
      </w:r>
      <w:r w:rsidRPr="00871485">
        <w:t xml:space="preserve">, </w:t>
      </w:r>
      <w:r w:rsidRPr="00877374">
        <w:t>sinalizando o início e o fim dos dados a ser transferidos, tal como mostrado na</w:t>
      </w:r>
      <w:r>
        <w:t xml:space="preserve"> </w:t>
      </w:r>
      <w:r>
        <w:fldChar w:fldCharType="begin"/>
      </w:r>
      <w:r>
        <w:instrText xml:space="preserve"> REF _Ref74935473 \h </w:instrText>
      </w:r>
      <w:r>
        <w:fldChar w:fldCharType="separate"/>
      </w:r>
      <w:r w:rsidR="00D10394">
        <w:t xml:space="preserve">Figura </w:t>
      </w:r>
      <w:r w:rsidR="00D10394">
        <w:rPr>
          <w:noProof/>
        </w:rPr>
        <w:t>3</w:t>
      </w:r>
      <w:r w:rsidR="00D10394">
        <w:t>.</w:t>
      </w:r>
      <w:r w:rsidR="00D10394">
        <w:rPr>
          <w:noProof/>
        </w:rPr>
        <w:t>9</w:t>
      </w:r>
      <w:r>
        <w:fldChar w:fldCharType="end"/>
      </w:r>
      <w:r w:rsidRPr="00877374">
        <w:t>.</w:t>
      </w:r>
    </w:p>
    <w:p w14:paraId="0E346D5C" w14:textId="77777777" w:rsidR="008B5F2A" w:rsidRDefault="008B5F2A" w:rsidP="00F30FC9">
      <w:pPr>
        <w:pStyle w:val="PhDFigura"/>
      </w:pPr>
      <w:r>
        <w:rPr>
          <w:noProof/>
        </w:rPr>
        <w:drawing>
          <wp:inline distT="0" distB="0" distL="0" distR="0" wp14:anchorId="2D7910E4" wp14:editId="1889C29D">
            <wp:extent cx="3941380" cy="1385641"/>
            <wp:effectExtent l="0" t="0" r="2540" b="508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pic:cNvPicPr/>
                  </pic:nvPicPr>
                  <pic:blipFill>
                    <a:blip r:embed="rId42">
                      <a:extLst>
                        <a:ext uri="{28A0092B-C50C-407E-A947-70E740481C1C}">
                          <a14:useLocalDpi xmlns:a14="http://schemas.microsoft.com/office/drawing/2010/main" val="0"/>
                        </a:ext>
                      </a:extLst>
                    </a:blip>
                    <a:stretch>
                      <a:fillRect/>
                    </a:stretch>
                  </pic:blipFill>
                  <pic:spPr>
                    <a:xfrm>
                      <a:off x="0" y="0"/>
                      <a:ext cx="3971614" cy="1396270"/>
                    </a:xfrm>
                    <a:prstGeom prst="rect">
                      <a:avLst/>
                    </a:prstGeom>
                  </pic:spPr>
                </pic:pic>
              </a:graphicData>
            </a:graphic>
          </wp:inline>
        </w:drawing>
      </w:r>
    </w:p>
    <w:p w14:paraId="1C336F66" w14:textId="78BA88ED" w:rsidR="008B5F2A" w:rsidRPr="008B5F2A" w:rsidRDefault="008B5F2A" w:rsidP="008B5F2A">
      <w:pPr>
        <w:pStyle w:val="PhDLegendaFiguras"/>
        <w:rPr>
          <w:rStyle w:val="PhDLegendaFigurasCarter"/>
        </w:rPr>
      </w:pPr>
      <w:bookmarkStart w:id="122" w:name="_Ref74935473"/>
      <w:bookmarkStart w:id="123" w:name="_Toc75031155"/>
      <w:r>
        <w:t xml:space="preserve">Figura </w:t>
      </w:r>
      <w:fldSimple w:instr=" STYLEREF 1 \s ">
        <w:r w:rsidR="00774C52">
          <w:rPr>
            <w:noProof/>
          </w:rPr>
          <w:t>3</w:t>
        </w:r>
      </w:fldSimple>
      <w:r w:rsidR="00774C52">
        <w:t>.</w:t>
      </w:r>
      <w:fldSimple w:instr=" SEQ Figura \* ARABIC \s 1 ">
        <w:r w:rsidR="00774C52">
          <w:rPr>
            <w:noProof/>
          </w:rPr>
          <w:t>9</w:t>
        </w:r>
      </w:fldSimple>
      <w:bookmarkEnd w:id="122"/>
      <w:r>
        <w:t xml:space="preserve"> - </w:t>
      </w:r>
      <w:r w:rsidRPr="008B5F2A">
        <w:rPr>
          <w:rStyle w:val="PhDLegendaFigurasCarter"/>
        </w:rPr>
        <w:t>Estrutura de um pacote de dados enviado por UART</w:t>
      </w:r>
      <w:bookmarkEnd w:id="123"/>
    </w:p>
    <w:p w14:paraId="0B9B53FA" w14:textId="3DBFABAE" w:rsidR="008B5F2A" w:rsidRPr="00877374" w:rsidRDefault="008B5F2A" w:rsidP="008B5F2A">
      <w:pPr>
        <w:pStyle w:val="PhDCorpo"/>
      </w:pPr>
      <w:r>
        <w:tab/>
      </w:r>
      <w:r w:rsidRPr="00877374">
        <w:t xml:space="preserve">Quanto ao recetor, após detetar o </w:t>
      </w:r>
      <w:proofErr w:type="spellStart"/>
      <w:r w:rsidRPr="00E20C8D">
        <w:rPr>
          <w:rStyle w:val="PhDInglsCarter"/>
          <w:lang w:val="pt-PT"/>
        </w:rPr>
        <w:t>start</w:t>
      </w:r>
      <w:proofErr w:type="spellEnd"/>
      <w:r w:rsidRPr="00877374">
        <w:rPr>
          <w:i/>
          <w:iCs/>
        </w:rPr>
        <w:t xml:space="preserve"> </w:t>
      </w:r>
      <w:r w:rsidRPr="00877374">
        <w:t xml:space="preserve">bit, começará a ler os bits que se seguem a uma determinada frequência, denominado </w:t>
      </w:r>
      <w:r w:rsidRPr="00877374">
        <w:rPr>
          <w:i/>
          <w:iCs/>
        </w:rPr>
        <w:t>baud rate</w:t>
      </w:r>
      <w:r>
        <w:t>, e</w:t>
      </w:r>
      <w:r w:rsidRPr="00877374">
        <w:t>xpresso em bits por segundo (</w:t>
      </w:r>
      <w:proofErr w:type="spellStart"/>
      <w:r w:rsidRPr="00877374">
        <w:t>bps</w:t>
      </w:r>
      <w:proofErr w:type="spellEnd"/>
      <w:r w:rsidRPr="00877374">
        <w:t>)</w:t>
      </w:r>
      <w:r>
        <w:t>.</w:t>
      </w:r>
      <w:r w:rsidRPr="00877374">
        <w:t xml:space="preserve"> </w:t>
      </w:r>
      <w:r>
        <w:t xml:space="preserve">Para que a comunicação entre dois dispositivos possa ocorrer sem erros, ambas </w:t>
      </w:r>
      <w:r w:rsidRPr="00877374">
        <w:t xml:space="preserve">as UART têm de operar ao mesmo </w:t>
      </w:r>
      <w:r w:rsidRPr="00877374">
        <w:rPr>
          <w:i/>
          <w:iCs/>
        </w:rPr>
        <w:t>baud rate</w:t>
      </w:r>
      <w:r>
        <w:t>.</w:t>
      </w:r>
    </w:p>
    <w:p w14:paraId="60F14F7F" w14:textId="21BC2695" w:rsidR="008B5F2A" w:rsidRPr="00877374" w:rsidRDefault="008B5F2A" w:rsidP="008B5F2A">
      <w:pPr>
        <w:pStyle w:val="PhDCorpo"/>
      </w:pPr>
      <w:r>
        <w:tab/>
      </w:r>
      <w:r w:rsidRPr="00877374">
        <w:t xml:space="preserve">Na STM32F767ZI encontram-se disponíveis </w:t>
      </w:r>
      <w:r>
        <w:t>quatro módulos</w:t>
      </w:r>
      <w:r w:rsidRPr="00877374">
        <w:t xml:space="preserve"> UART</w:t>
      </w:r>
      <w:r>
        <w:t xml:space="preserve"> (UART4, UART5, UART7 e UART8)</w:t>
      </w:r>
      <w:r w:rsidRPr="00877374">
        <w:t xml:space="preserve"> </w:t>
      </w:r>
      <w:r>
        <w:t>e</w:t>
      </w:r>
      <w:r w:rsidRPr="00877374">
        <w:t xml:space="preserve"> </w:t>
      </w:r>
      <w:r>
        <w:t>quatro</w:t>
      </w:r>
      <w:r w:rsidRPr="00877374">
        <w:t xml:space="preserve"> </w:t>
      </w:r>
      <w:r>
        <w:t xml:space="preserve">USART </w:t>
      </w:r>
      <w:r w:rsidRPr="00877374">
        <w:t>(USART1, USART2, USART3 e USART6)</w:t>
      </w:r>
      <w:r>
        <w:t xml:space="preserve">. As últimas diferem das primeiras apenas no facto de poderem ser configuradas no modo síncrono. Todos </w:t>
      </w:r>
      <w:r w:rsidRPr="00877374">
        <w:t>pode</w:t>
      </w:r>
      <w:r>
        <w:t>m</w:t>
      </w:r>
      <w:r w:rsidRPr="00877374">
        <w:t xml:space="preserve"> ser configurad</w:t>
      </w:r>
      <w:r>
        <w:t>os</w:t>
      </w:r>
      <w:r w:rsidRPr="00877374">
        <w:t xml:space="preserve"> em </w:t>
      </w:r>
      <w:proofErr w:type="spellStart"/>
      <w:r w:rsidRPr="005A6C53">
        <w:rPr>
          <w:rStyle w:val="PhDInglsCarter"/>
          <w:lang w:val="pt-PT"/>
        </w:rPr>
        <w:t>full</w:t>
      </w:r>
      <w:proofErr w:type="spellEnd"/>
      <w:r w:rsidR="005A6C53">
        <w:rPr>
          <w:rStyle w:val="PhDInglsCarter"/>
          <w:lang w:val="pt-PT"/>
        </w:rPr>
        <w:noBreakHyphen/>
      </w:r>
      <w:r w:rsidRPr="005A6C53">
        <w:rPr>
          <w:rStyle w:val="PhDInglsCarter"/>
          <w:lang w:val="pt-PT"/>
        </w:rPr>
        <w:t>duplex</w:t>
      </w:r>
      <w:r w:rsidRPr="00877374">
        <w:t xml:space="preserve"> </w:t>
      </w:r>
      <w:bookmarkStart w:id="124" w:name="_Hlk74935923"/>
      <w:r>
        <w:t xml:space="preserve">(transferência de dados bidirecional simultânea) </w:t>
      </w:r>
      <w:bookmarkEnd w:id="124"/>
      <w:r>
        <w:t>ou</w:t>
      </w:r>
      <w:r w:rsidRPr="00877374">
        <w:t xml:space="preserve"> </w:t>
      </w:r>
      <w:proofErr w:type="spellStart"/>
      <w:r w:rsidRPr="00E20C8D">
        <w:rPr>
          <w:rStyle w:val="PhDInglsCarter"/>
          <w:lang w:val="pt-PT"/>
        </w:rPr>
        <w:t>half</w:t>
      </w:r>
      <w:proofErr w:type="spellEnd"/>
      <w:r w:rsidRPr="00E20C8D">
        <w:rPr>
          <w:rStyle w:val="PhDInglsCarter"/>
          <w:lang w:val="pt-PT"/>
        </w:rPr>
        <w:t>-duplex</w:t>
      </w:r>
      <w:r>
        <w:rPr>
          <w:i/>
          <w:iCs/>
        </w:rPr>
        <w:t xml:space="preserve"> </w:t>
      </w:r>
      <w:r>
        <w:t xml:space="preserve">(transferência de dados bidirecional não simultânea). </w:t>
      </w:r>
      <w:r w:rsidRPr="00877374">
        <w:t xml:space="preserve">A estrutura dos pacotes de dados </w:t>
      </w:r>
      <w:r>
        <w:t>pode</w:t>
      </w:r>
      <w:r w:rsidRPr="00877374">
        <w:t xml:space="preserve"> </w:t>
      </w:r>
      <w:r>
        <w:t xml:space="preserve">ser </w:t>
      </w:r>
      <w:r w:rsidRPr="00877374">
        <w:t>modific</w:t>
      </w:r>
      <w:r>
        <w:t>adas</w:t>
      </w:r>
      <w:r w:rsidRPr="00877374">
        <w:t>, podendo escolher ter 7,8 ou 9 bits de dados, 1 ou 2 stop bits e uma definição da ordem da transmissão de dados</w:t>
      </w:r>
      <w:r>
        <w:t>.</w:t>
      </w:r>
    </w:p>
    <w:p w14:paraId="7303CCED" w14:textId="391DDA08" w:rsidR="004D4545" w:rsidRPr="008B5F2A" w:rsidRDefault="008B5F2A" w:rsidP="004D4545">
      <w:pPr>
        <w:pStyle w:val="PhDCorpo"/>
      </w:pPr>
      <w:r>
        <w:tab/>
        <w:t xml:space="preserve">Neste projeto, a UART possibilita a comunicação entre a STM e o módulo Bluetooth </w:t>
      </w:r>
      <w:r w:rsidRPr="00E870CD">
        <w:rPr>
          <w:highlight w:val="yellow"/>
        </w:rPr>
        <w:t>[</w:t>
      </w:r>
      <w:proofErr w:type="spellStart"/>
      <w:r w:rsidRPr="00E870CD">
        <w:rPr>
          <w:highlight w:val="yellow"/>
        </w:rPr>
        <w:t>ref</w:t>
      </w:r>
      <w:proofErr w:type="spellEnd"/>
      <w:r w:rsidRPr="00E870CD">
        <w:rPr>
          <w:highlight w:val="yellow"/>
        </w:rPr>
        <w:t>]</w:t>
      </w:r>
      <w:r>
        <w:t xml:space="preserve">. O formato da comunicação série deste módulo é de oito </w:t>
      </w:r>
      <w:r w:rsidRPr="00F42501">
        <w:rPr>
          <w:i/>
          <w:iCs/>
        </w:rPr>
        <w:t>bits</w:t>
      </w:r>
      <w:r>
        <w:t xml:space="preserve"> de dados, um stop </w:t>
      </w:r>
      <w:r w:rsidRPr="00F42501">
        <w:rPr>
          <w:i/>
          <w:iCs/>
        </w:rPr>
        <w:t>bit</w:t>
      </w:r>
      <w:r>
        <w:t xml:space="preserve"> e nenhum de paridade e opera a um </w:t>
      </w:r>
      <w:r w:rsidRPr="00410934">
        <w:rPr>
          <w:i/>
          <w:iCs/>
        </w:rPr>
        <w:t>baud rate</w:t>
      </w:r>
      <w:r>
        <w:rPr>
          <w:i/>
          <w:iCs/>
        </w:rPr>
        <w:t xml:space="preserve"> </w:t>
      </w:r>
      <w:r>
        <w:t>de 9600 bits/s. Deste modo, configurou-se a USART1 com as características acima descritas e ativaram-se as interrupções para processamento dos dados</w:t>
      </w:r>
    </w:p>
    <w:p w14:paraId="79A73AD9" w14:textId="01CC7FB7" w:rsidR="006A6AAA" w:rsidRDefault="004D4545" w:rsidP="006A6AAA">
      <w:pPr>
        <w:pStyle w:val="Ttulo2"/>
        <w:rPr>
          <w:rFonts w:ascii="NewsGotT" w:hAnsi="NewsGotT"/>
        </w:rPr>
      </w:pPr>
      <w:bookmarkStart w:id="125" w:name="_Toc75031116"/>
      <w:r>
        <w:rPr>
          <w:rFonts w:ascii="NewsGotT" w:hAnsi="NewsGotT"/>
        </w:rPr>
        <w:t xml:space="preserve">Descrição de </w:t>
      </w:r>
      <w:r w:rsidRPr="004D4545">
        <w:rPr>
          <w:rFonts w:ascii="NewsGotT" w:hAnsi="NewsGotT"/>
          <w:i/>
          <w:iCs/>
        </w:rPr>
        <w:t>Software</w:t>
      </w:r>
      <w:r>
        <w:rPr>
          <w:rFonts w:ascii="NewsGotT" w:hAnsi="NewsGotT"/>
        </w:rPr>
        <w:t xml:space="preserve"> e Módulos Criados</w:t>
      </w:r>
      <w:bookmarkEnd w:id="125"/>
    </w:p>
    <w:p w14:paraId="12891993" w14:textId="70769F0E" w:rsidR="00CB4854" w:rsidRDefault="00CB4854" w:rsidP="00CB4854">
      <w:pPr>
        <w:pStyle w:val="Ttulo3"/>
        <w:numPr>
          <w:ilvl w:val="2"/>
          <w:numId w:val="23"/>
        </w:numPr>
        <w:rPr>
          <w:rFonts w:ascii="NewsGotT" w:hAnsi="NewsGotT"/>
        </w:rPr>
      </w:pPr>
      <w:bookmarkStart w:id="126" w:name="_Toc75031117"/>
      <w:r w:rsidRPr="00CB4854">
        <w:rPr>
          <w:rFonts w:ascii="NewsGotT" w:hAnsi="NewsGotT"/>
        </w:rPr>
        <w:t>Módulos</w:t>
      </w:r>
      <w:r w:rsidRPr="00CB4854">
        <w:rPr>
          <w:rFonts w:ascii="NewsGotT" w:hAnsi="NewsGotT"/>
          <w:i/>
          <w:iCs/>
        </w:rPr>
        <w:t xml:space="preserve"> </w:t>
      </w:r>
      <w:r w:rsidRPr="00CB4854">
        <w:rPr>
          <w:rFonts w:ascii="NewsGotT" w:hAnsi="NewsGotT"/>
        </w:rPr>
        <w:t>Criados</w:t>
      </w:r>
      <w:bookmarkEnd w:id="126"/>
    </w:p>
    <w:p w14:paraId="6CE4185D" w14:textId="77777777" w:rsidR="00E05AFC" w:rsidRPr="00032CBE" w:rsidRDefault="00A503FD" w:rsidP="00032CBE">
      <w:pPr>
        <w:pStyle w:val="PhDCorpo"/>
      </w:pPr>
      <w:r>
        <w:tab/>
      </w:r>
      <w:r w:rsidR="00E05AFC" w:rsidRPr="00032CBE">
        <w:t xml:space="preserve">Na criação de software torna-se indispensável a utilização de métodos de programação modular que consistem na divisão do código em diversos ficheiros, denominados de módulos. Esta abordagem permite estruturar um programa de forma mais clara, agrupando funções e variáveis relacionadas num mesmo ficheiro. Além disso, facilita a reutilização de funções e a manutenção de código. </w:t>
      </w:r>
    </w:p>
    <w:p w14:paraId="05879B07" w14:textId="3CBAA69D" w:rsidR="00E05AFC" w:rsidRDefault="00E05AFC" w:rsidP="00E05AFC">
      <w:pPr>
        <w:pStyle w:val="PhDCorpo"/>
      </w:pPr>
      <w:r>
        <w:tab/>
      </w:r>
      <w:r w:rsidRPr="00E05AFC">
        <w:t xml:space="preserve">A </w:t>
      </w:r>
      <w:r w:rsidR="00D10394">
        <w:rPr>
          <w:highlight w:val="red"/>
        </w:rPr>
        <w:fldChar w:fldCharType="begin"/>
      </w:r>
      <w:r w:rsidR="00D10394">
        <w:instrText xml:space="preserve"> REF _Ref75022506 \h </w:instrText>
      </w:r>
      <w:r w:rsidR="00D10394">
        <w:rPr>
          <w:highlight w:val="red"/>
        </w:rPr>
      </w:r>
      <w:r w:rsidR="00D10394">
        <w:rPr>
          <w:highlight w:val="red"/>
        </w:rPr>
        <w:fldChar w:fldCharType="separate"/>
      </w:r>
      <w:r w:rsidR="00D10394">
        <w:t xml:space="preserve">Figura </w:t>
      </w:r>
      <w:r w:rsidR="00D10394">
        <w:rPr>
          <w:noProof/>
        </w:rPr>
        <w:t>3</w:t>
      </w:r>
      <w:r w:rsidR="00D10394">
        <w:t>.</w:t>
      </w:r>
      <w:r w:rsidR="00D10394">
        <w:rPr>
          <w:noProof/>
        </w:rPr>
        <w:t>10</w:t>
      </w:r>
      <w:r w:rsidR="00D10394">
        <w:rPr>
          <w:highlight w:val="red"/>
        </w:rPr>
        <w:fldChar w:fldCharType="end"/>
      </w:r>
      <w:r w:rsidR="00D10394">
        <w:t xml:space="preserve"> </w:t>
      </w:r>
      <w:r w:rsidRPr="00E05AFC">
        <w:t xml:space="preserve">representa a divisão do </w:t>
      </w:r>
      <w:r w:rsidRPr="00E05AFC">
        <w:rPr>
          <w:i/>
          <w:iCs/>
        </w:rPr>
        <w:t xml:space="preserve">software </w:t>
      </w:r>
      <w:r w:rsidRPr="00E05AFC">
        <w:t xml:space="preserve">criado nos vários módulos e as suas interações, em que, FSM significa </w:t>
      </w:r>
      <w:proofErr w:type="spellStart"/>
      <w:r w:rsidRPr="00E05AFC">
        <w:rPr>
          <w:i/>
          <w:iCs/>
        </w:rPr>
        <w:t>Finite</w:t>
      </w:r>
      <w:proofErr w:type="spellEnd"/>
      <w:r w:rsidRPr="00E05AFC">
        <w:rPr>
          <w:i/>
          <w:iCs/>
        </w:rPr>
        <w:t xml:space="preserve"> </w:t>
      </w:r>
      <w:proofErr w:type="spellStart"/>
      <w:r w:rsidRPr="00E05AFC">
        <w:rPr>
          <w:i/>
          <w:iCs/>
        </w:rPr>
        <w:t>State</w:t>
      </w:r>
      <w:proofErr w:type="spellEnd"/>
      <w:r w:rsidRPr="00E05AFC">
        <w:rPr>
          <w:i/>
          <w:iCs/>
        </w:rPr>
        <w:t xml:space="preserve"> </w:t>
      </w:r>
      <w:proofErr w:type="spellStart"/>
      <w:r w:rsidRPr="00E05AFC">
        <w:rPr>
          <w:i/>
          <w:iCs/>
        </w:rPr>
        <w:t>Machine</w:t>
      </w:r>
      <w:proofErr w:type="spellEnd"/>
      <w:r w:rsidRPr="00E05AFC">
        <w:rPr>
          <w:i/>
          <w:iCs/>
        </w:rPr>
        <w:t xml:space="preserve"> </w:t>
      </w:r>
      <w:r w:rsidRPr="00E05AFC">
        <w:t xml:space="preserve">(Máquina de estados) e HAL significa </w:t>
      </w:r>
      <w:r w:rsidRPr="00E05AFC">
        <w:rPr>
          <w:i/>
          <w:iCs/>
        </w:rPr>
        <w:t xml:space="preserve">Hardware </w:t>
      </w:r>
      <w:proofErr w:type="spellStart"/>
      <w:r w:rsidRPr="00E05AFC">
        <w:rPr>
          <w:i/>
          <w:iCs/>
        </w:rPr>
        <w:t>Abstraction</w:t>
      </w:r>
      <w:proofErr w:type="spellEnd"/>
      <w:r w:rsidRPr="00E05AFC">
        <w:rPr>
          <w:i/>
          <w:iCs/>
        </w:rPr>
        <w:t xml:space="preserve"> </w:t>
      </w:r>
      <w:proofErr w:type="spellStart"/>
      <w:r w:rsidRPr="00E05AFC">
        <w:rPr>
          <w:i/>
          <w:iCs/>
        </w:rPr>
        <w:t>Layer</w:t>
      </w:r>
      <w:proofErr w:type="spellEnd"/>
      <w:r w:rsidRPr="00E05AFC">
        <w:rPr>
          <w:i/>
          <w:iCs/>
        </w:rPr>
        <w:t xml:space="preserve">. </w:t>
      </w:r>
      <w:r w:rsidRPr="00E05AFC">
        <w:t xml:space="preserve">De notar que, tal como apresentado na legenda na figura, os módulos estão agrupados por cores e as setas são usadas para representar as interações entre os módulos indicando a relação de dependência. Por exemplo, o módulo FSM depende do módulo </w:t>
      </w:r>
      <w:proofErr w:type="spellStart"/>
      <w:r w:rsidRPr="00E05AFC">
        <w:t>Motion</w:t>
      </w:r>
      <w:proofErr w:type="spellEnd"/>
      <w:r w:rsidRPr="00E05AFC">
        <w:t xml:space="preserve">, mas </w:t>
      </w:r>
      <w:proofErr w:type="spellStart"/>
      <w:r w:rsidRPr="00E05AFC">
        <w:t>Motion</w:t>
      </w:r>
      <w:proofErr w:type="spellEnd"/>
      <w:r w:rsidRPr="00E05AFC">
        <w:t xml:space="preserve"> não depende do módulo FSM, em que </w:t>
      </w:r>
      <w:proofErr w:type="spellStart"/>
      <w:r w:rsidRPr="00E05AFC">
        <w:t>Motion</w:t>
      </w:r>
      <w:proofErr w:type="spellEnd"/>
      <w:r w:rsidRPr="00E05AFC">
        <w:t xml:space="preserve"> pertence ao grupo de módulos que controlam o movimento (</w:t>
      </w:r>
      <w:proofErr w:type="spellStart"/>
      <w:r w:rsidRPr="00E05AFC">
        <w:rPr>
          <w:i/>
          <w:iCs/>
        </w:rPr>
        <w:t>Movement</w:t>
      </w:r>
      <w:proofErr w:type="spellEnd"/>
      <w:r w:rsidRPr="00E05AFC">
        <w:rPr>
          <w:i/>
          <w:iCs/>
        </w:rPr>
        <w:t xml:space="preserve"> Modules</w:t>
      </w:r>
      <w:r w:rsidRPr="00E05AFC">
        <w:t>).</w:t>
      </w:r>
    </w:p>
    <w:p w14:paraId="17B0F97D" w14:textId="77777777" w:rsidR="00D10394" w:rsidRDefault="00D10394" w:rsidP="00D10394">
      <w:pPr>
        <w:pStyle w:val="PhDFigura"/>
      </w:pPr>
      <w:r>
        <w:rPr>
          <w:noProof/>
        </w:rPr>
        <w:drawing>
          <wp:inline distT="0" distB="0" distL="0" distR="0" wp14:anchorId="5E316CB8" wp14:editId="2924AF21">
            <wp:extent cx="5400040" cy="4918710"/>
            <wp:effectExtent l="0" t="0" r="0" b="0"/>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m 8"/>
                    <pic:cNvPicPr/>
                  </pic:nvPicPr>
                  <pic:blipFill>
                    <a:blip r:embed="rId43">
                      <a:extLst>
                        <a:ext uri="{28A0092B-C50C-407E-A947-70E740481C1C}">
                          <a14:useLocalDpi xmlns:a14="http://schemas.microsoft.com/office/drawing/2010/main" val="0"/>
                        </a:ext>
                      </a:extLst>
                    </a:blip>
                    <a:stretch>
                      <a:fillRect/>
                    </a:stretch>
                  </pic:blipFill>
                  <pic:spPr>
                    <a:xfrm>
                      <a:off x="0" y="0"/>
                      <a:ext cx="5400040" cy="4918710"/>
                    </a:xfrm>
                    <a:prstGeom prst="rect">
                      <a:avLst/>
                    </a:prstGeom>
                  </pic:spPr>
                </pic:pic>
              </a:graphicData>
            </a:graphic>
          </wp:inline>
        </w:drawing>
      </w:r>
    </w:p>
    <w:p w14:paraId="2BE91967" w14:textId="26BE1552" w:rsidR="00D10394" w:rsidRPr="00E05AFC" w:rsidRDefault="00D10394" w:rsidP="00D10394">
      <w:pPr>
        <w:pStyle w:val="PhDLegendaFiguras"/>
        <w:rPr>
          <w:rFonts w:eastAsiaTheme="minorHAnsi"/>
          <w:szCs w:val="22"/>
          <w:lang w:eastAsia="en-US"/>
        </w:rPr>
      </w:pPr>
      <w:bookmarkStart w:id="127" w:name="_Ref75022506"/>
      <w:bookmarkStart w:id="128" w:name="_Toc75031156"/>
      <w:r>
        <w:t xml:space="preserve">Figura </w:t>
      </w:r>
      <w:fldSimple w:instr=" STYLEREF 1 \s ">
        <w:r w:rsidR="00774C52">
          <w:rPr>
            <w:noProof/>
          </w:rPr>
          <w:t>3</w:t>
        </w:r>
      </w:fldSimple>
      <w:r w:rsidR="00774C52">
        <w:t>.</w:t>
      </w:r>
      <w:fldSimple w:instr=" SEQ Figura \* ARABIC \s 1 ">
        <w:r w:rsidR="00774C52">
          <w:rPr>
            <w:noProof/>
          </w:rPr>
          <w:t>10</w:t>
        </w:r>
      </w:fldSimple>
      <w:bookmarkEnd w:id="127"/>
      <w:r>
        <w:t xml:space="preserve"> - </w:t>
      </w:r>
      <w:r w:rsidRPr="000C001D">
        <w:t>Divisão do software criado nos vários módulos.</w:t>
      </w:r>
      <w:bookmarkEnd w:id="128"/>
    </w:p>
    <w:p w14:paraId="290E972C" w14:textId="6A40A5DA" w:rsidR="00D10394" w:rsidRDefault="00D10394" w:rsidP="00D10394">
      <w:pPr>
        <w:pStyle w:val="PhDCorpo"/>
      </w:pPr>
      <w:r>
        <w:tab/>
      </w:r>
      <w:r w:rsidRPr="00D10394">
        <w:t>Começando pela descrição dos módulos que controlam o movimento (representados a cor avermelhada, na</w:t>
      </w:r>
      <w:r>
        <w:t xml:space="preserve"> </w:t>
      </w:r>
      <w:r>
        <w:fldChar w:fldCharType="begin"/>
      </w:r>
      <w:r>
        <w:instrText xml:space="preserve"> REF _Ref75022506 \h </w:instrText>
      </w:r>
      <w:r>
        <w:fldChar w:fldCharType="separate"/>
      </w:r>
      <w:r>
        <w:t xml:space="preserve">Figura </w:t>
      </w:r>
      <w:r>
        <w:rPr>
          <w:noProof/>
        </w:rPr>
        <w:t>3</w:t>
      </w:r>
      <w:r>
        <w:t>.</w:t>
      </w:r>
      <w:r>
        <w:rPr>
          <w:noProof/>
        </w:rPr>
        <w:t>10</w:t>
      </w:r>
      <w:r>
        <w:fldChar w:fldCharType="end"/>
      </w:r>
      <w:r w:rsidRPr="00D10394">
        <w:t xml:space="preserve">), na camada de interação com o </w:t>
      </w:r>
      <w:r w:rsidRPr="00D10394">
        <w:rPr>
          <w:i/>
          <w:iCs/>
        </w:rPr>
        <w:t xml:space="preserve">hardware </w:t>
      </w:r>
      <w:r w:rsidRPr="00D10394">
        <w:t>existem</w:t>
      </w:r>
      <w:r w:rsidRPr="00D10394">
        <w:rPr>
          <w:i/>
          <w:iCs/>
        </w:rPr>
        <w:t xml:space="preserve"> </w:t>
      </w:r>
      <w:r w:rsidRPr="00D10394">
        <w:t xml:space="preserve">três módulos: Motor, QTR e Stop </w:t>
      </w:r>
      <w:proofErr w:type="spellStart"/>
      <w:r w:rsidRPr="00D10394">
        <w:t>Sensors</w:t>
      </w:r>
      <w:proofErr w:type="spellEnd"/>
      <w:r w:rsidRPr="00D10394">
        <w:t xml:space="preserve">. O módulo Motor, permite o controlo de um motor através de um </w:t>
      </w:r>
      <w:r w:rsidRPr="00D10394">
        <w:rPr>
          <w:i/>
          <w:iCs/>
        </w:rPr>
        <w:t>timer</w:t>
      </w:r>
      <w:r w:rsidRPr="00D10394">
        <w:t xml:space="preserve"> com canal PWM, que efetua a variação da tensão de alimentação média do motor, por modulação de largura de impulso (PWM). O sentido de rotação do motor é definido por dois pinos GPIO, IN1 e IN2, tal como apresentado na </w:t>
      </w:r>
      <w:r>
        <w:fldChar w:fldCharType="begin"/>
      </w:r>
      <w:r>
        <w:instrText xml:space="preserve"> REF _Ref63718056 \h </w:instrText>
      </w:r>
      <w:r>
        <w:fldChar w:fldCharType="separate"/>
      </w:r>
      <w:r>
        <w:t xml:space="preserve">Tabela </w:t>
      </w:r>
      <w:r>
        <w:rPr>
          <w:noProof/>
        </w:rPr>
        <w:t>2</w:t>
      </w:r>
      <w:r>
        <w:t>.</w:t>
      </w:r>
      <w:r>
        <w:rPr>
          <w:noProof/>
        </w:rPr>
        <w:t>2</w:t>
      </w:r>
      <w:r>
        <w:fldChar w:fldCharType="end"/>
      </w:r>
      <w:r>
        <w:t xml:space="preserve"> </w:t>
      </w:r>
      <w:r w:rsidRPr="00D10394">
        <w:t xml:space="preserve">do capítulo anterior. Na </w:t>
      </w:r>
      <w:r>
        <w:t xml:space="preserve"> </w:t>
      </w:r>
      <w:r>
        <w:fldChar w:fldCharType="begin"/>
      </w:r>
      <w:r>
        <w:instrText xml:space="preserve"> REF _Ref75022529 \h </w:instrText>
      </w:r>
      <w:r>
        <w:fldChar w:fldCharType="separate"/>
      </w:r>
      <w:r>
        <w:t xml:space="preserve">Figura </w:t>
      </w:r>
      <w:r>
        <w:rPr>
          <w:noProof/>
        </w:rPr>
        <w:t>3</w:t>
      </w:r>
      <w:r>
        <w:t>.</w:t>
      </w:r>
      <w:r>
        <w:rPr>
          <w:noProof/>
        </w:rPr>
        <w:t>11</w:t>
      </w:r>
      <w:r>
        <w:fldChar w:fldCharType="end"/>
      </w:r>
      <w:r>
        <w:t xml:space="preserve"> </w:t>
      </w:r>
      <w:r w:rsidRPr="00D10394">
        <w:t>é apresentada a estrutura que define um motor.</w:t>
      </w:r>
    </w:p>
    <w:p w14:paraId="396035E1" w14:textId="77777777" w:rsidR="00D10394" w:rsidRDefault="00D10394" w:rsidP="00D10394">
      <w:pPr>
        <w:pStyle w:val="PhDFigura"/>
      </w:pPr>
      <w:r w:rsidRPr="001F61F6">
        <w:rPr>
          <w:noProof/>
        </w:rPr>
        <w:drawing>
          <wp:inline distT="0" distB="0" distL="0" distR="0" wp14:anchorId="01B7997F" wp14:editId="7B884DB0">
            <wp:extent cx="2838616" cy="1111810"/>
            <wp:effectExtent l="0" t="0" r="0" b="0"/>
            <wp:docPr id="242" name="Imagem 242"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descr="Uma imagem com texto&#10;&#10;Descrição gerada automaticamente"/>
                    <pic:cNvPicPr/>
                  </pic:nvPicPr>
                  <pic:blipFill rotWithShape="1">
                    <a:blip r:embed="rId44"/>
                    <a:srcRect l="1374" r="18344"/>
                    <a:stretch/>
                  </pic:blipFill>
                  <pic:spPr bwMode="auto">
                    <a:xfrm>
                      <a:off x="0" y="0"/>
                      <a:ext cx="2873246" cy="1125374"/>
                    </a:xfrm>
                    <a:prstGeom prst="rect">
                      <a:avLst/>
                    </a:prstGeom>
                    <a:ln>
                      <a:noFill/>
                    </a:ln>
                    <a:extLst>
                      <a:ext uri="{53640926-AAD7-44D8-BBD7-CCE9431645EC}">
                        <a14:shadowObscured xmlns:a14="http://schemas.microsoft.com/office/drawing/2010/main"/>
                      </a:ext>
                    </a:extLst>
                  </pic:spPr>
                </pic:pic>
              </a:graphicData>
            </a:graphic>
          </wp:inline>
        </w:drawing>
      </w:r>
    </w:p>
    <w:p w14:paraId="351AB841" w14:textId="1C5D4B5E" w:rsidR="00D10394" w:rsidRPr="00D10394" w:rsidRDefault="00D10394" w:rsidP="00D10394">
      <w:pPr>
        <w:pStyle w:val="PhDLegendaFiguras"/>
        <w:rPr>
          <w:rFonts w:eastAsiaTheme="minorHAnsi"/>
          <w:szCs w:val="22"/>
          <w:lang w:eastAsia="en-US"/>
        </w:rPr>
      </w:pPr>
      <w:bookmarkStart w:id="129" w:name="_Ref75022529"/>
      <w:bookmarkStart w:id="130" w:name="_Toc75031157"/>
      <w:r>
        <w:t xml:space="preserve">Figura </w:t>
      </w:r>
      <w:fldSimple w:instr=" STYLEREF 1 \s ">
        <w:r w:rsidR="00774C52">
          <w:rPr>
            <w:noProof/>
          </w:rPr>
          <w:t>3</w:t>
        </w:r>
      </w:fldSimple>
      <w:r w:rsidR="00774C52">
        <w:t>.</w:t>
      </w:r>
      <w:fldSimple w:instr=" SEQ Figura \* ARABIC \s 1 ">
        <w:r w:rsidR="00774C52">
          <w:rPr>
            <w:noProof/>
          </w:rPr>
          <w:t>11</w:t>
        </w:r>
      </w:fldSimple>
      <w:bookmarkEnd w:id="129"/>
      <w:r>
        <w:t xml:space="preserve"> - </w:t>
      </w:r>
      <w:r w:rsidRPr="00B738D6">
        <w:t>Estrutura que define um motor</w:t>
      </w:r>
      <w:r>
        <w:t>.</w:t>
      </w:r>
      <w:bookmarkEnd w:id="130"/>
    </w:p>
    <w:p w14:paraId="1DA34A4E" w14:textId="405436AF" w:rsidR="00E05AFC" w:rsidRDefault="00D10394" w:rsidP="00E05AFC">
      <w:pPr>
        <w:pStyle w:val="PhDCorpo"/>
      </w:pPr>
      <w:r>
        <w:tab/>
      </w:r>
      <w:r w:rsidRPr="00D10394">
        <w:t xml:space="preserve">O módulo QTR inicializa o </w:t>
      </w:r>
      <w:proofErr w:type="spellStart"/>
      <w:r w:rsidRPr="00D10394">
        <w:rPr>
          <w:i/>
          <w:iCs/>
        </w:rPr>
        <w:t>array</w:t>
      </w:r>
      <w:proofErr w:type="spellEnd"/>
      <w:r w:rsidRPr="00D10394">
        <w:t xml:space="preserve"> de sensores do seguidor de linha [</w:t>
      </w:r>
      <w:proofErr w:type="spellStart"/>
      <w:r w:rsidRPr="00D10394">
        <w:rPr>
          <w:highlight w:val="yellow"/>
        </w:rPr>
        <w:t>ref</w:t>
      </w:r>
      <w:proofErr w:type="spellEnd"/>
      <w:r w:rsidRPr="00D10394">
        <w:t xml:space="preserve">], possibilitando a obtenção do valor analógico e do valor lógico de cada um dos sensores, sendo o valor lógico alto definido a partir de 2,45 V. A leitura dos valores dos sensores do QTR é feita através do DMA. Na </w:t>
      </w:r>
      <w:r>
        <w:fldChar w:fldCharType="begin"/>
      </w:r>
      <w:r>
        <w:instrText xml:space="preserve"> REF _Ref75022689 \h </w:instrText>
      </w:r>
      <w:r>
        <w:fldChar w:fldCharType="separate"/>
      </w:r>
      <w:r>
        <w:t xml:space="preserve">Figura </w:t>
      </w:r>
      <w:r>
        <w:rPr>
          <w:noProof/>
        </w:rPr>
        <w:t>3</w:t>
      </w:r>
      <w:r>
        <w:t>.</w:t>
      </w:r>
      <w:r>
        <w:rPr>
          <w:noProof/>
        </w:rPr>
        <w:t>12</w:t>
      </w:r>
      <w:r>
        <w:fldChar w:fldCharType="end"/>
      </w:r>
      <w:r w:rsidRPr="00D10394">
        <w:t xml:space="preserve">, encontram-se representados, em forma de um enumerado, todos os sensores do </w:t>
      </w:r>
      <w:proofErr w:type="spellStart"/>
      <w:r w:rsidRPr="00D10394">
        <w:rPr>
          <w:i/>
          <w:iCs/>
        </w:rPr>
        <w:t>array</w:t>
      </w:r>
      <w:proofErr w:type="spellEnd"/>
      <w:r w:rsidRPr="00D10394">
        <w:t xml:space="preserve"> de sensores usados.</w:t>
      </w:r>
    </w:p>
    <w:p w14:paraId="606E6F64" w14:textId="77777777" w:rsidR="00D10394" w:rsidRDefault="00D10394" w:rsidP="00D10394">
      <w:pPr>
        <w:pStyle w:val="PhDFigura"/>
      </w:pPr>
      <w:r w:rsidRPr="00F13ECA">
        <w:rPr>
          <w:noProof/>
        </w:rPr>
        <w:drawing>
          <wp:inline distT="0" distB="0" distL="0" distR="0" wp14:anchorId="154ED918" wp14:editId="07CECB3C">
            <wp:extent cx="2602573" cy="1343025"/>
            <wp:effectExtent l="0" t="0" r="7620" b="0"/>
            <wp:docPr id="243" name="Imagem 243"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descr="Uma imagem com texto&#10;&#10;Descrição gerada automaticamente"/>
                    <pic:cNvPicPr/>
                  </pic:nvPicPr>
                  <pic:blipFill rotWithShape="1">
                    <a:blip r:embed="rId45"/>
                    <a:srcRect l="759"/>
                    <a:stretch/>
                  </pic:blipFill>
                  <pic:spPr bwMode="auto">
                    <a:xfrm>
                      <a:off x="0" y="0"/>
                      <a:ext cx="2624679" cy="1354432"/>
                    </a:xfrm>
                    <a:prstGeom prst="rect">
                      <a:avLst/>
                    </a:prstGeom>
                    <a:ln>
                      <a:noFill/>
                    </a:ln>
                    <a:extLst>
                      <a:ext uri="{53640926-AAD7-44D8-BBD7-CCE9431645EC}">
                        <a14:shadowObscured xmlns:a14="http://schemas.microsoft.com/office/drawing/2010/main"/>
                      </a:ext>
                    </a:extLst>
                  </pic:spPr>
                </pic:pic>
              </a:graphicData>
            </a:graphic>
          </wp:inline>
        </w:drawing>
      </w:r>
    </w:p>
    <w:p w14:paraId="77A80D86" w14:textId="3B926B66" w:rsidR="00D10394" w:rsidRPr="003C0FF2" w:rsidRDefault="00D10394" w:rsidP="00D10394">
      <w:pPr>
        <w:pStyle w:val="PhDLegendaFiguras"/>
      </w:pPr>
      <w:bookmarkStart w:id="131" w:name="_Ref75022689"/>
      <w:bookmarkStart w:id="132" w:name="_Toc75031158"/>
      <w:r>
        <w:t xml:space="preserve">Figura </w:t>
      </w:r>
      <w:fldSimple w:instr=" STYLEREF 1 \s ">
        <w:r w:rsidR="00774C52">
          <w:rPr>
            <w:noProof/>
          </w:rPr>
          <w:t>3</w:t>
        </w:r>
      </w:fldSimple>
      <w:r w:rsidR="00774C52">
        <w:t>.</w:t>
      </w:r>
      <w:fldSimple w:instr=" SEQ Figura \* ARABIC \s 1 ">
        <w:r w:rsidR="00774C52">
          <w:rPr>
            <w:noProof/>
          </w:rPr>
          <w:t>12</w:t>
        </w:r>
      </w:fldSimple>
      <w:bookmarkEnd w:id="131"/>
      <w:r>
        <w:t xml:space="preserve"> - </w:t>
      </w:r>
      <w:r w:rsidRPr="009B5969">
        <w:t>Enumerado que representa os sensores do QTR utilizados.</w:t>
      </w:r>
      <w:bookmarkEnd w:id="132"/>
    </w:p>
    <w:p w14:paraId="73EF81D5" w14:textId="7A9D51C9" w:rsidR="00D10394" w:rsidRPr="00D10394" w:rsidRDefault="00D10394" w:rsidP="00D10394">
      <w:pPr>
        <w:pStyle w:val="PhDCorpo"/>
      </w:pPr>
      <w:r>
        <w:tab/>
      </w:r>
      <w:r w:rsidRPr="00D10394">
        <w:t xml:space="preserve">O módulo Stop </w:t>
      </w:r>
      <w:proofErr w:type="spellStart"/>
      <w:r w:rsidRPr="00D10394">
        <w:t>Sensors</w:t>
      </w:r>
      <w:proofErr w:type="spellEnd"/>
      <w:r w:rsidRPr="00D10394">
        <w:t xml:space="preserve"> permite detetar as marcas de paragem (cruzes) e eventuais obstáculos que apareçam no percurso do DWR. Este módulo utiliza dois sensores do módulo QTR para fazer a deteção das marcas de paragem, SENSOR1 e SENSOR8, e um sensor de obstáculos. Tal como no módulo QTR, a leitura dos valores do sensor de obstáculos é feita através do DMA. Definiu-se que o sensor de obstáculos sinaliza a presença de um objeto na trajetória do robô quando este se encontra a, aproximadamente, 15 cm de distância, correspondendo a um valor digital de 0x2000. Este módulo tem dois códigos de erro associados: E_ST_CROSS_FOUND, usado quando deteta uma marca de paragem, e E_ST_OBS_FOUND, usado quando deteta um obstáculo.</w:t>
      </w:r>
    </w:p>
    <w:p w14:paraId="4654B5D9" w14:textId="77777777" w:rsidR="00D10394" w:rsidRPr="00D10394" w:rsidRDefault="00D10394" w:rsidP="00D10394">
      <w:pPr>
        <w:pStyle w:val="PhDCorpo"/>
      </w:pPr>
      <w:r w:rsidRPr="00D10394">
        <w:tab/>
        <w:t>O módulo Move controla o movimento dos motores, definindo as suas velocidades e sentidos de rotação. Além disso, este módulo inicializa os dois motores a serem usados: motor direito e motor esquerdo.</w:t>
      </w:r>
    </w:p>
    <w:p w14:paraId="3AD12E35" w14:textId="63BC866E" w:rsidR="00D10394" w:rsidRDefault="00D10394" w:rsidP="00D10394">
      <w:pPr>
        <w:pStyle w:val="PhDCorpo"/>
      </w:pPr>
      <w:r w:rsidRPr="00D10394">
        <w:tab/>
        <w:t>O módulo PID implementa o algoritmo do controlador PID, tal como apresentado no</w:t>
      </w:r>
      <w:r>
        <w:t xml:space="preserve"> Capítulo </w:t>
      </w:r>
      <w:fldSimple w:instr=" REF _Ref75022852 \r ">
        <w:r>
          <w:t>3.3.2</w:t>
        </w:r>
      </w:fldSimple>
      <w:r w:rsidRPr="00D10394">
        <w:t xml:space="preserve">. Na </w:t>
      </w:r>
      <w:fldSimple w:instr=" REF _Ref75023001 ">
        <w:r w:rsidR="00ED0DA3">
          <w:t xml:space="preserve">Figura </w:t>
        </w:r>
        <w:r w:rsidR="00ED0DA3">
          <w:rPr>
            <w:noProof/>
          </w:rPr>
          <w:t>3</w:t>
        </w:r>
        <w:r w:rsidR="00ED0DA3">
          <w:t>.</w:t>
        </w:r>
        <w:r w:rsidR="00ED0DA3">
          <w:rPr>
            <w:noProof/>
          </w:rPr>
          <w:t>13</w:t>
        </w:r>
      </w:fldSimple>
      <w:r w:rsidRPr="00D10394">
        <w:t>, é apresentada a estrutura que define as variáveis utilizadas para realizar o algoritmo PID.</w:t>
      </w:r>
    </w:p>
    <w:p w14:paraId="443C307D" w14:textId="77777777" w:rsidR="00D10394" w:rsidRDefault="00D10394" w:rsidP="00D10394">
      <w:pPr>
        <w:pStyle w:val="PhDFigura"/>
      </w:pPr>
      <w:r w:rsidRPr="001F61F6">
        <w:rPr>
          <w:noProof/>
        </w:rPr>
        <w:drawing>
          <wp:inline distT="0" distB="0" distL="0" distR="0" wp14:anchorId="2FF72D4A" wp14:editId="38912D40">
            <wp:extent cx="3569103" cy="1812897"/>
            <wp:effectExtent l="0" t="0" r="0" b="0"/>
            <wp:docPr id="244" name="Imagem 244"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3" descr="Uma imagem com texto&#10;&#10;Descrição gerada automaticamente"/>
                    <pic:cNvPicPr/>
                  </pic:nvPicPr>
                  <pic:blipFill rotWithShape="1">
                    <a:blip r:embed="rId46"/>
                    <a:srcRect l="2061" t="302" r="4282" b="2027"/>
                    <a:stretch/>
                  </pic:blipFill>
                  <pic:spPr bwMode="auto">
                    <a:xfrm>
                      <a:off x="0" y="0"/>
                      <a:ext cx="3588387" cy="1822692"/>
                    </a:xfrm>
                    <a:prstGeom prst="rect">
                      <a:avLst/>
                    </a:prstGeom>
                    <a:ln>
                      <a:noFill/>
                    </a:ln>
                    <a:extLst>
                      <a:ext uri="{53640926-AAD7-44D8-BBD7-CCE9431645EC}">
                        <a14:shadowObscured xmlns:a14="http://schemas.microsoft.com/office/drawing/2010/main"/>
                      </a:ext>
                    </a:extLst>
                  </pic:spPr>
                </pic:pic>
              </a:graphicData>
            </a:graphic>
          </wp:inline>
        </w:drawing>
      </w:r>
    </w:p>
    <w:p w14:paraId="2A9BAC1B" w14:textId="1C708AD3" w:rsidR="00D10394" w:rsidRPr="00D10394" w:rsidRDefault="00D10394" w:rsidP="00D10394">
      <w:pPr>
        <w:pStyle w:val="PhDLegendaFiguras"/>
        <w:rPr>
          <w:rFonts w:eastAsiaTheme="minorHAnsi"/>
          <w:szCs w:val="22"/>
          <w:lang w:eastAsia="en-US"/>
        </w:rPr>
      </w:pPr>
      <w:bookmarkStart w:id="133" w:name="_Ref75023001"/>
      <w:bookmarkStart w:id="134" w:name="_Toc75031159"/>
      <w:r>
        <w:t xml:space="preserve">Figura </w:t>
      </w:r>
      <w:fldSimple w:instr=" STYLEREF 1 \s ">
        <w:r w:rsidR="00774C52">
          <w:rPr>
            <w:noProof/>
          </w:rPr>
          <w:t>3</w:t>
        </w:r>
      </w:fldSimple>
      <w:r w:rsidR="00774C52">
        <w:t>.</w:t>
      </w:r>
      <w:fldSimple w:instr=" SEQ Figura \* ARABIC \s 1 ">
        <w:r w:rsidR="00774C52">
          <w:rPr>
            <w:noProof/>
          </w:rPr>
          <w:t>13</w:t>
        </w:r>
      </w:fldSimple>
      <w:bookmarkEnd w:id="133"/>
      <w:r>
        <w:t xml:space="preserve"> - Estrutura que agrupa as variáveis de cálculo do algoritmo PID</w:t>
      </w:r>
      <w:r w:rsidR="00ED0DA3">
        <w:t>.</w:t>
      </w:r>
      <w:bookmarkEnd w:id="134"/>
    </w:p>
    <w:p w14:paraId="11C0C5AA" w14:textId="2E8B346B" w:rsidR="00355EA2" w:rsidRDefault="00ED0DA3" w:rsidP="00A503FD">
      <w:pPr>
        <w:pStyle w:val="PhDCorpo"/>
      </w:pPr>
      <w:r>
        <w:tab/>
      </w:r>
      <w:r w:rsidRPr="00ED0DA3">
        <w:t xml:space="preserve">O módulo </w:t>
      </w:r>
      <w:proofErr w:type="spellStart"/>
      <w:r w:rsidRPr="00ED0DA3">
        <w:t>Timeout</w:t>
      </w:r>
      <w:proofErr w:type="spellEnd"/>
      <w:r w:rsidRPr="00ED0DA3">
        <w:t xml:space="preserve"> permite gerar quatro </w:t>
      </w:r>
      <w:proofErr w:type="spellStart"/>
      <w:r w:rsidRPr="00ED0DA3">
        <w:rPr>
          <w:i/>
          <w:iCs/>
        </w:rPr>
        <w:t>timeouts</w:t>
      </w:r>
      <w:proofErr w:type="spellEnd"/>
      <w:r w:rsidRPr="00ED0DA3">
        <w:rPr>
          <w:i/>
          <w:iCs/>
        </w:rPr>
        <w:t xml:space="preserve">, </w:t>
      </w:r>
      <w:r w:rsidRPr="00ED0DA3">
        <w:t xml:space="preserve">com duração em segundos, como apresentado na </w:t>
      </w:r>
      <w:fldSimple w:instr=" REF _Ref75023095 ">
        <w:r>
          <w:t xml:space="preserve">Figura </w:t>
        </w:r>
        <w:r>
          <w:rPr>
            <w:noProof/>
          </w:rPr>
          <w:t>3</w:t>
        </w:r>
        <w:r>
          <w:t>.</w:t>
        </w:r>
        <w:r>
          <w:rPr>
            <w:noProof/>
          </w:rPr>
          <w:t>14</w:t>
        </w:r>
      </w:fldSimple>
      <w:r w:rsidRPr="00ED0DA3">
        <w:t xml:space="preserve">. Quando um </w:t>
      </w:r>
      <w:proofErr w:type="spellStart"/>
      <w:r w:rsidRPr="00ED0DA3">
        <w:rPr>
          <w:i/>
          <w:iCs/>
        </w:rPr>
        <w:t>timeout</w:t>
      </w:r>
      <w:proofErr w:type="spellEnd"/>
      <w:r w:rsidRPr="00ED0DA3">
        <w:t xml:space="preserve"> termina, a </w:t>
      </w:r>
      <w:proofErr w:type="spellStart"/>
      <w:r w:rsidRPr="00ED0DA3">
        <w:rPr>
          <w:i/>
          <w:iCs/>
        </w:rPr>
        <w:t>flag</w:t>
      </w:r>
      <w:proofErr w:type="spellEnd"/>
      <w:r w:rsidRPr="00ED0DA3">
        <w:rPr>
          <w:i/>
          <w:iCs/>
        </w:rPr>
        <w:t xml:space="preserve"> </w:t>
      </w:r>
      <w:r w:rsidRPr="00ED0DA3">
        <w:t xml:space="preserve">respetiva será ativa de forma a sinalizar o sucedido. Para isso, este módulo utiliza um </w:t>
      </w:r>
      <w:r w:rsidRPr="00ED0DA3">
        <w:rPr>
          <w:i/>
          <w:iCs/>
        </w:rPr>
        <w:t xml:space="preserve">timer </w:t>
      </w:r>
      <w:r w:rsidRPr="00ED0DA3">
        <w:t>que gera uma interrupção a cada 1 segundo.</w:t>
      </w:r>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0"/>
        <w:gridCol w:w="414"/>
      </w:tblGrid>
      <w:tr w:rsidR="00ED0DA3" w14:paraId="2709CA20" w14:textId="77777777" w:rsidTr="00340A38">
        <w:tc>
          <w:tcPr>
            <w:tcW w:w="8494" w:type="dxa"/>
            <w:gridSpan w:val="2"/>
          </w:tcPr>
          <w:p w14:paraId="48F98255" w14:textId="77777777" w:rsidR="00ED0DA3" w:rsidRDefault="00ED0DA3" w:rsidP="00ED0DA3">
            <w:pPr>
              <w:pStyle w:val="PhDFigura"/>
            </w:pPr>
            <w:r w:rsidRPr="004F1C7E">
              <w:rPr>
                <w:noProof/>
              </w:rPr>
              <w:drawing>
                <wp:inline distT="0" distB="0" distL="0" distR="0" wp14:anchorId="5E07B472" wp14:editId="68A24F94">
                  <wp:extent cx="3753015" cy="467188"/>
                  <wp:effectExtent l="0" t="0" r="0" b="9525"/>
                  <wp:docPr id="245" name="Imagem 245"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descr="Uma imagem com texto&#10;&#10;Descrição gerada automaticamente"/>
                          <pic:cNvPicPr/>
                        </pic:nvPicPr>
                        <pic:blipFill rotWithShape="1">
                          <a:blip r:embed="rId47"/>
                          <a:srcRect l="746" t="6690" r="8006" b="8649"/>
                          <a:stretch/>
                        </pic:blipFill>
                        <pic:spPr bwMode="auto">
                          <a:xfrm>
                            <a:off x="0" y="0"/>
                            <a:ext cx="3788830" cy="471646"/>
                          </a:xfrm>
                          <a:prstGeom prst="rect">
                            <a:avLst/>
                          </a:prstGeom>
                          <a:ln>
                            <a:noFill/>
                          </a:ln>
                          <a:extLst>
                            <a:ext uri="{53640926-AAD7-44D8-BBD7-CCE9431645EC}">
                              <a14:shadowObscured xmlns:a14="http://schemas.microsoft.com/office/drawing/2010/main"/>
                            </a:ext>
                          </a:extLst>
                        </pic:spPr>
                      </pic:pic>
                    </a:graphicData>
                  </a:graphic>
                </wp:inline>
              </w:drawing>
            </w:r>
          </w:p>
        </w:tc>
      </w:tr>
      <w:tr w:rsidR="00ED0DA3" w14:paraId="49DA7D5A" w14:textId="77777777" w:rsidTr="00340A38">
        <w:tc>
          <w:tcPr>
            <w:tcW w:w="8080" w:type="dxa"/>
          </w:tcPr>
          <w:p w14:paraId="3D9BFFE6" w14:textId="77777777" w:rsidR="00ED0DA3" w:rsidRDefault="00ED0DA3" w:rsidP="00ED0DA3">
            <w:pPr>
              <w:pStyle w:val="PhDFigura"/>
            </w:pPr>
            <w:r w:rsidRPr="001F10A6">
              <w:rPr>
                <w:noProof/>
              </w:rPr>
              <w:drawing>
                <wp:inline distT="0" distB="0" distL="0" distR="0" wp14:anchorId="35D3DC9F" wp14:editId="1BC3A345">
                  <wp:extent cx="3538330" cy="518165"/>
                  <wp:effectExtent l="0" t="0" r="5080" b="0"/>
                  <wp:docPr id="247" name="Imagem 247"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Imagem 247" descr="Uma imagem com texto&#10;&#10;Descrição gerada automaticamente"/>
                          <pic:cNvPicPr/>
                        </pic:nvPicPr>
                        <pic:blipFill>
                          <a:blip r:embed="rId48"/>
                          <a:stretch>
                            <a:fillRect/>
                          </a:stretch>
                        </pic:blipFill>
                        <pic:spPr>
                          <a:xfrm>
                            <a:off x="0" y="0"/>
                            <a:ext cx="3568675" cy="522609"/>
                          </a:xfrm>
                          <a:prstGeom prst="rect">
                            <a:avLst/>
                          </a:prstGeom>
                        </pic:spPr>
                      </pic:pic>
                    </a:graphicData>
                  </a:graphic>
                </wp:inline>
              </w:drawing>
            </w:r>
          </w:p>
        </w:tc>
        <w:tc>
          <w:tcPr>
            <w:tcW w:w="414" w:type="dxa"/>
          </w:tcPr>
          <w:p w14:paraId="24B4DEF7" w14:textId="77777777" w:rsidR="00ED0DA3" w:rsidRDefault="00ED0DA3" w:rsidP="00ED0DA3">
            <w:pPr>
              <w:pStyle w:val="PhDFigura"/>
            </w:pPr>
          </w:p>
        </w:tc>
      </w:tr>
    </w:tbl>
    <w:p w14:paraId="68D4DB9A" w14:textId="72CB84A7" w:rsidR="00ED0DA3" w:rsidRDefault="00ED0DA3" w:rsidP="00ED0DA3">
      <w:pPr>
        <w:pStyle w:val="PhDLegendaFiguras"/>
      </w:pPr>
      <w:bookmarkStart w:id="135" w:name="_Ref75023095"/>
      <w:bookmarkStart w:id="136" w:name="_Toc75031160"/>
      <w:r>
        <w:t xml:space="preserve">Figura </w:t>
      </w:r>
      <w:fldSimple w:instr=" STYLEREF 1 \s ">
        <w:r w:rsidR="00774C52">
          <w:rPr>
            <w:noProof/>
          </w:rPr>
          <w:t>3</w:t>
        </w:r>
      </w:fldSimple>
      <w:r w:rsidR="00774C52">
        <w:t>.</w:t>
      </w:r>
      <w:fldSimple w:instr=" SEQ Figura \* ARABIC \s 1 ">
        <w:r w:rsidR="00774C52">
          <w:rPr>
            <w:noProof/>
          </w:rPr>
          <w:t>14</w:t>
        </w:r>
      </w:fldSimple>
      <w:bookmarkEnd w:id="135"/>
      <w:r>
        <w:t xml:space="preserve"> - </w:t>
      </w:r>
      <w:r w:rsidRPr="00B374F9">
        <w:t xml:space="preserve">Duração dos vários </w:t>
      </w:r>
      <w:proofErr w:type="spellStart"/>
      <w:r w:rsidRPr="00B374F9">
        <w:t>timeouts</w:t>
      </w:r>
      <w:proofErr w:type="spellEnd"/>
      <w:r w:rsidRPr="00B374F9">
        <w:t xml:space="preserve">, em segundos, e definição das </w:t>
      </w:r>
      <w:proofErr w:type="spellStart"/>
      <w:r w:rsidRPr="00B374F9">
        <w:t>flags</w:t>
      </w:r>
      <w:proofErr w:type="spellEnd"/>
      <w:r w:rsidRPr="00B374F9">
        <w:t xml:space="preserve"> respetivas.</w:t>
      </w:r>
      <w:bookmarkEnd w:id="136"/>
    </w:p>
    <w:p w14:paraId="2AE86A3F" w14:textId="6CD4AEC3" w:rsidR="00ED0DA3" w:rsidRPr="00ED0DA3" w:rsidRDefault="00ED0DA3" w:rsidP="00ED0DA3">
      <w:pPr>
        <w:pStyle w:val="PhDCorpo"/>
      </w:pPr>
      <w:r>
        <w:tab/>
      </w:r>
      <w:r w:rsidRPr="00ED0DA3">
        <w:t xml:space="preserve">O módulo </w:t>
      </w:r>
      <w:proofErr w:type="spellStart"/>
      <w:r w:rsidRPr="00ED0DA3">
        <w:t>Lfollower</w:t>
      </w:r>
      <w:proofErr w:type="spellEnd"/>
      <w:r w:rsidRPr="00ED0DA3">
        <w:t xml:space="preserve"> implementa o seguidor de linha, através dos sensores do QTR já mencionados, aplicando o algoritmo PID, </w:t>
      </w:r>
      <w:r w:rsidRPr="00ED0DA3">
        <w:rPr>
          <w:highlight w:val="yellow"/>
        </w:rPr>
        <w:t>utilizando o módulo</w:t>
      </w:r>
      <w:r w:rsidR="00032CBE">
        <w:rPr>
          <w:highlight w:val="yellow"/>
        </w:rPr>
        <w:t xml:space="preserve"> </w:t>
      </w:r>
      <w:r w:rsidRPr="00ED0DA3">
        <w:rPr>
          <w:highlight w:val="yellow"/>
        </w:rPr>
        <w:t>Move para provocar uma alteração na velocidade de rotação dos motores</w:t>
      </w:r>
      <w:r w:rsidRPr="00ED0DA3">
        <w:t xml:space="preserve">. Além disso, este módulo implementa uma função que permite rodar o robô numa direção, direita ou esquerda, até que o sensor do QTR no lado correspondente à direção de rotação, SENSOR1 e SENSOR8, respetivamente, detetem novamente a linha. Caso nenhum sensor detete a linha durante o movimento de rotação, este será parado ao fim de um </w:t>
      </w:r>
      <w:proofErr w:type="spellStart"/>
      <w:r w:rsidRPr="00ED0DA3">
        <w:rPr>
          <w:i/>
          <w:iCs/>
        </w:rPr>
        <w:t>timeout</w:t>
      </w:r>
      <w:proofErr w:type="spellEnd"/>
      <w:r w:rsidRPr="00ED0DA3">
        <w:t xml:space="preserve"> predefinido, ROTATE_TIMEOUT apresentado na </w:t>
      </w:r>
      <w:fldSimple w:instr=" REF _Ref75023095 ">
        <w:r>
          <w:t xml:space="preserve">Figura </w:t>
        </w:r>
        <w:r>
          <w:rPr>
            <w:noProof/>
          </w:rPr>
          <w:t>3</w:t>
        </w:r>
        <w:r>
          <w:t>.</w:t>
        </w:r>
        <w:r>
          <w:rPr>
            <w:noProof/>
          </w:rPr>
          <w:t>14</w:t>
        </w:r>
      </w:fldSimple>
      <w:r w:rsidRPr="00ED0DA3">
        <w:t>. Este módulo tem dois códigos de erro associados: E_LF_OFF, usado quando se tenta utilizar o seguidor de linha antes de o inicializar, e E_LF_NO_LINE, usado quando o seguidor de linha não encontra uma linha para seguir. Quando ROTATE_TIMEOUT termina, é utilizado o código de erro E_TIMEOUT.</w:t>
      </w:r>
    </w:p>
    <w:p w14:paraId="3140C037" w14:textId="327938B5" w:rsidR="00ED0DA3" w:rsidRDefault="00ED0DA3" w:rsidP="00ED0DA3">
      <w:pPr>
        <w:pStyle w:val="PhDCorpo"/>
      </w:pPr>
      <w:r>
        <w:tab/>
      </w:r>
      <w:r w:rsidRPr="00ED0DA3">
        <w:t xml:space="preserve">O módulo </w:t>
      </w:r>
      <w:proofErr w:type="spellStart"/>
      <w:r w:rsidRPr="00ED0DA3">
        <w:t>Motion</w:t>
      </w:r>
      <w:proofErr w:type="spellEnd"/>
      <w:r w:rsidRPr="00ED0DA3">
        <w:t xml:space="preserve"> controla o movimento do robô utilizando o seguidor de linha, os sensores de paragem e o sensor de obstáculos. Na </w:t>
      </w:r>
      <w:fldSimple w:instr=" REF _Ref75023253 ">
        <w:r>
          <w:t xml:space="preserve">Figura </w:t>
        </w:r>
        <w:r>
          <w:rPr>
            <w:noProof/>
          </w:rPr>
          <w:t>3</w:t>
        </w:r>
        <w:r>
          <w:t>.</w:t>
        </w:r>
        <w:r>
          <w:rPr>
            <w:noProof/>
          </w:rPr>
          <w:t>15</w:t>
        </w:r>
      </w:fldSimple>
      <w:r w:rsidRPr="00ED0DA3">
        <w:t xml:space="preserve">, está representado um enumerado com os possíveis estados de movimento. Sempre que algum dos erros apresentados anteriormente acontece, é efetuada a mudança do estado do movimento para o estado respetivo. </w:t>
      </w:r>
    </w:p>
    <w:p w14:paraId="2442CA7D" w14:textId="77777777" w:rsidR="00ED0DA3" w:rsidRDefault="00ED0DA3" w:rsidP="00ED0DA3">
      <w:pPr>
        <w:pStyle w:val="PhDFigura"/>
      </w:pPr>
      <w:r w:rsidRPr="004944A3">
        <w:rPr>
          <w:noProof/>
        </w:rPr>
        <w:drawing>
          <wp:inline distT="0" distB="0" distL="0" distR="0" wp14:anchorId="3EBC3B95" wp14:editId="5646915A">
            <wp:extent cx="3946617" cy="1375576"/>
            <wp:effectExtent l="0" t="0" r="0" b="0"/>
            <wp:docPr id="250" name="Imagem 250"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5" descr="Uma imagem com texto&#10;&#10;Descrição gerada automaticamente"/>
                    <pic:cNvPicPr/>
                  </pic:nvPicPr>
                  <pic:blipFill rotWithShape="1">
                    <a:blip r:embed="rId49"/>
                    <a:srcRect l="2848" t="1749" r="3782" b="3345"/>
                    <a:stretch/>
                  </pic:blipFill>
                  <pic:spPr bwMode="auto">
                    <a:xfrm>
                      <a:off x="0" y="0"/>
                      <a:ext cx="3966298" cy="1382436"/>
                    </a:xfrm>
                    <a:prstGeom prst="rect">
                      <a:avLst/>
                    </a:prstGeom>
                    <a:ln>
                      <a:noFill/>
                    </a:ln>
                    <a:extLst>
                      <a:ext uri="{53640926-AAD7-44D8-BBD7-CCE9431645EC}">
                        <a14:shadowObscured xmlns:a14="http://schemas.microsoft.com/office/drawing/2010/main"/>
                      </a:ext>
                    </a:extLst>
                  </pic:spPr>
                </pic:pic>
              </a:graphicData>
            </a:graphic>
          </wp:inline>
        </w:drawing>
      </w:r>
    </w:p>
    <w:p w14:paraId="1BF26F8D" w14:textId="36EF73CB" w:rsidR="00ED0DA3" w:rsidRPr="00ED0DA3" w:rsidRDefault="00ED0DA3" w:rsidP="00ED0DA3">
      <w:pPr>
        <w:pStyle w:val="PhDLegendaFiguras"/>
        <w:rPr>
          <w:rFonts w:eastAsiaTheme="minorHAnsi"/>
          <w:szCs w:val="22"/>
          <w:lang w:eastAsia="en-US"/>
        </w:rPr>
      </w:pPr>
      <w:bookmarkStart w:id="137" w:name="_Ref75023253"/>
      <w:bookmarkStart w:id="138" w:name="_Toc75031161"/>
      <w:r>
        <w:t xml:space="preserve">Figura </w:t>
      </w:r>
      <w:fldSimple w:instr=" STYLEREF 1 \s ">
        <w:r w:rsidR="00774C52">
          <w:rPr>
            <w:noProof/>
          </w:rPr>
          <w:t>3</w:t>
        </w:r>
      </w:fldSimple>
      <w:r w:rsidR="00774C52">
        <w:t>.</w:t>
      </w:r>
      <w:fldSimple w:instr=" SEQ Figura \* ARABIC \s 1 ">
        <w:r w:rsidR="00774C52">
          <w:rPr>
            <w:noProof/>
          </w:rPr>
          <w:t>15</w:t>
        </w:r>
      </w:fldSimple>
      <w:bookmarkEnd w:id="137"/>
      <w:r>
        <w:t xml:space="preserve"> - </w:t>
      </w:r>
      <w:r w:rsidRPr="00EF2FA9">
        <w:t>Enumerado com os possíveis estados de movimento.</w:t>
      </w:r>
      <w:bookmarkEnd w:id="138"/>
    </w:p>
    <w:p w14:paraId="4601161D" w14:textId="364150FF" w:rsidR="00ED0DA3" w:rsidRPr="00ED0DA3" w:rsidRDefault="00ED0DA3" w:rsidP="00ED0DA3">
      <w:pPr>
        <w:pStyle w:val="PhDCorpo"/>
      </w:pPr>
      <w:r>
        <w:tab/>
      </w:r>
      <w:r w:rsidRPr="00ED0DA3">
        <w:t xml:space="preserve">Este módulo utiliza um </w:t>
      </w:r>
      <w:r w:rsidRPr="00ED0DA3">
        <w:rPr>
          <w:i/>
          <w:iCs/>
        </w:rPr>
        <w:t>timer</w:t>
      </w:r>
      <w:r w:rsidRPr="00ED0DA3">
        <w:t xml:space="preserve"> para provocar uma interrupção a cada 10 milissegundos, de forma a aplicar o seguidor de linha e verificar os sensores de paragem. Quando um obstáculo é detetado, o estado do movimento passa a ser MOT_HOLD, iniciando-se a contagem de um </w:t>
      </w:r>
      <w:proofErr w:type="spellStart"/>
      <w:r w:rsidRPr="00ED0DA3">
        <w:rPr>
          <w:i/>
          <w:iCs/>
        </w:rPr>
        <w:t>timeout</w:t>
      </w:r>
      <w:proofErr w:type="spellEnd"/>
      <w:r w:rsidRPr="00ED0DA3">
        <w:t xml:space="preserve"> com duração HOLD_TIMEOUT, tal como apresentado na </w:t>
      </w:r>
      <w:r w:rsidRPr="00C727F1">
        <w:fldChar w:fldCharType="begin"/>
      </w:r>
      <w:r w:rsidRPr="00C727F1">
        <w:instrText xml:space="preserve"> REF _Ref75023095 </w:instrText>
      </w:r>
      <w:r w:rsidR="00032CBE" w:rsidRPr="00C727F1">
        <w:instrText xml:space="preserve"> \* MERGEFORMAT </w:instrText>
      </w:r>
      <w:r w:rsidRPr="00C727F1">
        <w:fldChar w:fldCharType="separate"/>
      </w:r>
      <w:r w:rsidRPr="00C727F1">
        <w:t xml:space="preserve">Figura </w:t>
      </w:r>
      <w:r w:rsidRPr="00C727F1">
        <w:rPr>
          <w:noProof/>
        </w:rPr>
        <w:t>3</w:t>
      </w:r>
      <w:r w:rsidRPr="00C727F1">
        <w:t>.</w:t>
      </w:r>
      <w:r w:rsidRPr="00C727F1">
        <w:rPr>
          <w:noProof/>
        </w:rPr>
        <w:t>14</w:t>
      </w:r>
      <w:r w:rsidRPr="00C727F1">
        <w:fldChar w:fldCharType="end"/>
      </w:r>
      <w:r w:rsidRPr="00ED0DA3">
        <w:t xml:space="preserve">. Quando este </w:t>
      </w:r>
      <w:proofErr w:type="spellStart"/>
      <w:r w:rsidRPr="00ED0DA3">
        <w:rPr>
          <w:i/>
          <w:iCs/>
        </w:rPr>
        <w:t>timeout</w:t>
      </w:r>
      <w:proofErr w:type="spellEnd"/>
      <w:r w:rsidRPr="00ED0DA3">
        <w:t xml:space="preserve"> acaba, o estado do movimento passa para MOT_TIMEOUT. Quando não é detetada nenhuma linha durante o movimento, o estado do movimento passa para MOT_ERR. </w:t>
      </w:r>
    </w:p>
    <w:p w14:paraId="32BA38FE" w14:textId="2D3C423A" w:rsidR="00ED0DA3" w:rsidRDefault="00ED0DA3" w:rsidP="00ED0DA3">
      <w:pPr>
        <w:pStyle w:val="PhDCorpo"/>
      </w:pPr>
      <w:r w:rsidRPr="00ED0DA3">
        <w:tab/>
        <w:t xml:space="preserve">O módulo RFID permite ler um cartão RFID, obtendo-se um </w:t>
      </w:r>
      <w:proofErr w:type="spellStart"/>
      <w:r w:rsidRPr="00ED0DA3">
        <w:t>CardID</w:t>
      </w:r>
      <w:proofErr w:type="spellEnd"/>
      <w:r w:rsidRPr="00ED0DA3">
        <w:t xml:space="preserve">, a sua representação em </w:t>
      </w:r>
      <w:proofErr w:type="spellStart"/>
      <w:r w:rsidRPr="00ED0DA3">
        <w:rPr>
          <w:i/>
          <w:iCs/>
        </w:rPr>
        <w:t>string</w:t>
      </w:r>
      <w:proofErr w:type="spellEnd"/>
      <w:r w:rsidRPr="00ED0DA3">
        <w:t xml:space="preserve"> e o seu tipo, tal como apresentado na </w:t>
      </w:r>
      <w:fldSimple w:instr=" REF _Ref75023458 ">
        <w:r>
          <w:t xml:space="preserve">Figura </w:t>
        </w:r>
        <w:r>
          <w:rPr>
            <w:noProof/>
          </w:rPr>
          <w:t>3</w:t>
        </w:r>
        <w:r>
          <w:t>.</w:t>
        </w:r>
        <w:r>
          <w:rPr>
            <w:noProof/>
          </w:rPr>
          <w:t>16</w:t>
        </w:r>
      </w:fldSimple>
      <w:r>
        <w:t xml:space="preserve"> (a)</w:t>
      </w:r>
      <w:r w:rsidRPr="00ED0DA3">
        <w:t xml:space="preserve">. O enumerado da </w:t>
      </w:r>
      <w:fldSimple w:instr=" REF _Ref75023458 ">
        <w:r>
          <w:t xml:space="preserve">Figura </w:t>
        </w:r>
        <w:r>
          <w:rPr>
            <w:noProof/>
          </w:rPr>
          <w:t>3</w:t>
        </w:r>
        <w:r>
          <w:t>.</w:t>
        </w:r>
        <w:r>
          <w:rPr>
            <w:noProof/>
          </w:rPr>
          <w:t>16</w:t>
        </w:r>
      </w:fldSimple>
      <w:r>
        <w:t xml:space="preserve"> (b) </w:t>
      </w:r>
      <w:r w:rsidRPr="00ED0DA3">
        <w:t>representa o estado do leitor RFID. Quando a leitura é bem-sucedida, o seu estado será MI_OK. Se houver um erro na leitura ou passar demasiado tempo após o início da leitura, o estado do leitor RFID será MI_ERR ou MI_TIMEOUT, respetivamente.</w:t>
      </w:r>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356"/>
      </w:tblGrid>
      <w:tr w:rsidR="00ED0DA3" w14:paraId="6A953CD8" w14:textId="77777777" w:rsidTr="00340A38">
        <w:tc>
          <w:tcPr>
            <w:tcW w:w="4148" w:type="dxa"/>
          </w:tcPr>
          <w:p w14:paraId="1C25179A" w14:textId="77777777" w:rsidR="00ED0DA3" w:rsidRDefault="00ED0DA3" w:rsidP="00ED0DA3">
            <w:pPr>
              <w:pStyle w:val="PhDLegendaFiguras"/>
            </w:pPr>
            <w:r w:rsidRPr="004B4C8A">
              <w:rPr>
                <w:noProof/>
              </w:rPr>
              <w:drawing>
                <wp:inline distT="0" distB="0" distL="0" distR="0" wp14:anchorId="52AB1743" wp14:editId="08A84C5F">
                  <wp:extent cx="1439186" cy="686936"/>
                  <wp:effectExtent l="0" t="0" r="0" b="0"/>
                  <wp:docPr id="251" name="Imagem 251"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7" descr="Uma imagem com texto&#10;&#10;Descrição gerada automaticamente"/>
                          <pic:cNvPicPr/>
                        </pic:nvPicPr>
                        <pic:blipFill rotWithShape="1">
                          <a:blip r:embed="rId50"/>
                          <a:srcRect l="8068" r="22835" b="7654"/>
                          <a:stretch/>
                        </pic:blipFill>
                        <pic:spPr bwMode="auto">
                          <a:xfrm>
                            <a:off x="0" y="0"/>
                            <a:ext cx="1446344" cy="690352"/>
                          </a:xfrm>
                          <a:prstGeom prst="rect">
                            <a:avLst/>
                          </a:prstGeom>
                          <a:ln>
                            <a:noFill/>
                          </a:ln>
                          <a:extLst>
                            <a:ext uri="{53640926-AAD7-44D8-BBD7-CCE9431645EC}">
                              <a14:shadowObscured xmlns:a14="http://schemas.microsoft.com/office/drawing/2010/main"/>
                            </a:ext>
                          </a:extLst>
                        </pic:spPr>
                      </pic:pic>
                    </a:graphicData>
                  </a:graphic>
                </wp:inline>
              </w:drawing>
            </w:r>
          </w:p>
        </w:tc>
        <w:tc>
          <w:tcPr>
            <w:tcW w:w="4356" w:type="dxa"/>
          </w:tcPr>
          <w:p w14:paraId="5607214C" w14:textId="77777777" w:rsidR="00ED0DA3" w:rsidRDefault="00ED0DA3" w:rsidP="00ED0DA3">
            <w:pPr>
              <w:pStyle w:val="PhDLegendaFiguras"/>
            </w:pPr>
            <w:r w:rsidRPr="00CE3821">
              <w:rPr>
                <w:noProof/>
              </w:rPr>
              <w:drawing>
                <wp:inline distT="0" distB="0" distL="0" distR="0" wp14:anchorId="3B86829F" wp14:editId="324DEAC0">
                  <wp:extent cx="2623930" cy="699209"/>
                  <wp:effectExtent l="0" t="0" r="5080" b="5715"/>
                  <wp:docPr id="254" name="Imagem 254"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m 10" descr="Uma imagem com texto&#10;&#10;Descrição gerada automaticamente"/>
                          <pic:cNvPicPr/>
                        </pic:nvPicPr>
                        <pic:blipFill rotWithShape="1">
                          <a:blip r:embed="rId51"/>
                          <a:srcRect l="6511" t="5696" r="10465" b="4054"/>
                          <a:stretch/>
                        </pic:blipFill>
                        <pic:spPr bwMode="auto">
                          <a:xfrm>
                            <a:off x="0" y="0"/>
                            <a:ext cx="2641378" cy="703858"/>
                          </a:xfrm>
                          <a:prstGeom prst="rect">
                            <a:avLst/>
                          </a:prstGeom>
                          <a:ln>
                            <a:noFill/>
                          </a:ln>
                          <a:extLst>
                            <a:ext uri="{53640926-AAD7-44D8-BBD7-CCE9431645EC}">
                              <a14:shadowObscured xmlns:a14="http://schemas.microsoft.com/office/drawing/2010/main"/>
                            </a:ext>
                          </a:extLst>
                        </pic:spPr>
                      </pic:pic>
                    </a:graphicData>
                  </a:graphic>
                </wp:inline>
              </w:drawing>
            </w:r>
          </w:p>
        </w:tc>
      </w:tr>
      <w:tr w:rsidR="00ED0DA3" w14:paraId="7B143E68" w14:textId="77777777" w:rsidTr="00340A38">
        <w:tc>
          <w:tcPr>
            <w:tcW w:w="4148" w:type="dxa"/>
          </w:tcPr>
          <w:p w14:paraId="7A4C1B4F" w14:textId="77777777" w:rsidR="00ED0DA3" w:rsidRPr="00093BB1" w:rsidRDefault="00ED0DA3" w:rsidP="00ED0DA3">
            <w:pPr>
              <w:pStyle w:val="PhDLegendaFiguras"/>
              <w:rPr>
                <w:b/>
              </w:rPr>
            </w:pPr>
            <w:r w:rsidRPr="00093BB1">
              <w:rPr>
                <w:b/>
              </w:rPr>
              <w:t>(a)</w:t>
            </w:r>
          </w:p>
        </w:tc>
        <w:tc>
          <w:tcPr>
            <w:tcW w:w="4356" w:type="dxa"/>
          </w:tcPr>
          <w:p w14:paraId="54C094AB" w14:textId="77777777" w:rsidR="00ED0DA3" w:rsidRPr="00093BB1" w:rsidRDefault="00ED0DA3" w:rsidP="00ED0DA3">
            <w:pPr>
              <w:pStyle w:val="PhDLegendaFiguras"/>
              <w:keepNext/>
              <w:rPr>
                <w:b/>
              </w:rPr>
            </w:pPr>
            <w:r w:rsidRPr="00093BB1">
              <w:rPr>
                <w:b/>
              </w:rPr>
              <w:t>(b)</w:t>
            </w:r>
          </w:p>
        </w:tc>
      </w:tr>
    </w:tbl>
    <w:p w14:paraId="106C0C6B" w14:textId="54DEE7B6" w:rsidR="00ED0DA3" w:rsidRPr="00ED0DA3" w:rsidRDefault="00ED0DA3" w:rsidP="00ED0DA3">
      <w:pPr>
        <w:pStyle w:val="PhDLegendaFiguras"/>
        <w:rPr>
          <w:rFonts w:eastAsiaTheme="minorHAnsi"/>
          <w:sz w:val="24"/>
          <w:szCs w:val="22"/>
          <w:lang w:eastAsia="en-US"/>
        </w:rPr>
      </w:pPr>
      <w:bookmarkStart w:id="139" w:name="_Ref75023458"/>
      <w:bookmarkStart w:id="140" w:name="_Toc75031162"/>
      <w:r>
        <w:t xml:space="preserve">Figura </w:t>
      </w:r>
      <w:fldSimple w:instr=" STYLEREF 1 \s ">
        <w:r w:rsidR="00774C52">
          <w:rPr>
            <w:noProof/>
          </w:rPr>
          <w:t>3</w:t>
        </w:r>
      </w:fldSimple>
      <w:r w:rsidR="00774C52">
        <w:t>.</w:t>
      </w:r>
      <w:fldSimple w:instr=" SEQ Figura \* ARABIC \s 1 ">
        <w:r w:rsidR="00774C52">
          <w:rPr>
            <w:noProof/>
          </w:rPr>
          <w:t>16</w:t>
        </w:r>
      </w:fldSimple>
      <w:bookmarkEnd w:id="139"/>
      <w:r>
        <w:t xml:space="preserve"> - </w:t>
      </w:r>
      <w:r w:rsidRPr="00894E3E">
        <w:t>Módulo RFID: a) Estrutura que define um cartão RFID; b) Estado do leitor RFID.</w:t>
      </w:r>
      <w:bookmarkEnd w:id="140"/>
    </w:p>
    <w:p w14:paraId="7473339F" w14:textId="34EEEFC2" w:rsidR="00ED0DA3" w:rsidRDefault="00ED0DA3" w:rsidP="00ED0DA3">
      <w:pPr>
        <w:pStyle w:val="PhDCorpo"/>
      </w:pPr>
      <w:r>
        <w:tab/>
      </w:r>
      <w:r w:rsidRPr="00ED0DA3">
        <w:t xml:space="preserve">Relativamente aos módulos da comunicação, o módulo Bluetooth é responsável por receber e executar uma trama via UART, que está conectada a um dispositivo Bluetooth. Na </w:t>
      </w:r>
      <w:fldSimple w:instr=" REF _Ref75023602 ">
        <w:r>
          <w:t xml:space="preserve">Figura </w:t>
        </w:r>
        <w:r>
          <w:rPr>
            <w:noProof/>
          </w:rPr>
          <w:t>3</w:t>
        </w:r>
        <w:r>
          <w:t>.</w:t>
        </w:r>
        <w:r>
          <w:rPr>
            <w:noProof/>
          </w:rPr>
          <w:t>17</w:t>
        </w:r>
      </w:fldSimple>
      <w:r w:rsidRPr="00ED0DA3">
        <w:t>, está representado, em enumerado, o estado do módulo Bluetooth. Quando uma trama for recebida com sucesso o estado será BLUET_OK. Se uma trama estiver a ser recebida, o estado será BLUET_RECEIVING, enquanto quando o estiver pronto para receber, o estado será BLUET_READY.</w:t>
      </w:r>
    </w:p>
    <w:p w14:paraId="777D7AB6" w14:textId="77777777" w:rsidR="00ED0DA3" w:rsidRDefault="00ED0DA3" w:rsidP="00ED0DA3">
      <w:pPr>
        <w:pStyle w:val="PhDFigura"/>
      </w:pPr>
      <w:r w:rsidRPr="00093BB1">
        <w:rPr>
          <w:noProof/>
        </w:rPr>
        <w:drawing>
          <wp:inline distT="0" distB="0" distL="0" distR="0" wp14:anchorId="5ABFF04F" wp14:editId="1072E9C2">
            <wp:extent cx="3299792" cy="735208"/>
            <wp:effectExtent l="0" t="0" r="0" b="8255"/>
            <wp:docPr id="255" name="Imagem 255"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m 12" descr="Uma imagem com texto&#10;&#10;Descrição gerada automaticamente"/>
                    <pic:cNvPicPr/>
                  </pic:nvPicPr>
                  <pic:blipFill rotWithShape="1">
                    <a:blip r:embed="rId52"/>
                    <a:srcRect l="5838" t="4265" r="17619" b="3679"/>
                    <a:stretch/>
                  </pic:blipFill>
                  <pic:spPr bwMode="auto">
                    <a:xfrm>
                      <a:off x="0" y="0"/>
                      <a:ext cx="3342671" cy="744762"/>
                    </a:xfrm>
                    <a:prstGeom prst="rect">
                      <a:avLst/>
                    </a:prstGeom>
                    <a:ln>
                      <a:noFill/>
                    </a:ln>
                    <a:extLst>
                      <a:ext uri="{53640926-AAD7-44D8-BBD7-CCE9431645EC}">
                        <a14:shadowObscured xmlns:a14="http://schemas.microsoft.com/office/drawing/2010/main"/>
                      </a:ext>
                    </a:extLst>
                  </pic:spPr>
                </pic:pic>
              </a:graphicData>
            </a:graphic>
          </wp:inline>
        </w:drawing>
      </w:r>
    </w:p>
    <w:p w14:paraId="6AFA0FFE" w14:textId="1C5360EE" w:rsidR="00ED0DA3" w:rsidRDefault="00ED0DA3" w:rsidP="00ED0DA3">
      <w:pPr>
        <w:pStyle w:val="PhDLegendaFiguras"/>
      </w:pPr>
      <w:bookmarkStart w:id="141" w:name="_Ref75023602"/>
      <w:bookmarkStart w:id="142" w:name="_Toc75031163"/>
      <w:r>
        <w:t xml:space="preserve">Figura </w:t>
      </w:r>
      <w:fldSimple w:instr=" STYLEREF 1 \s ">
        <w:r w:rsidR="00774C52">
          <w:rPr>
            <w:noProof/>
          </w:rPr>
          <w:t>3</w:t>
        </w:r>
      </w:fldSimple>
      <w:r w:rsidR="00774C52">
        <w:t>.</w:t>
      </w:r>
      <w:fldSimple w:instr=" SEQ Figura \* ARABIC \s 1 ">
        <w:r w:rsidR="00774C52">
          <w:rPr>
            <w:noProof/>
          </w:rPr>
          <w:t>17</w:t>
        </w:r>
      </w:fldSimple>
      <w:bookmarkEnd w:id="141"/>
      <w:r>
        <w:t xml:space="preserve"> - </w:t>
      </w:r>
      <w:r w:rsidRPr="002F2E5A">
        <w:t>Estado do módulo Bluetooth.</w:t>
      </w:r>
      <w:bookmarkEnd w:id="142"/>
    </w:p>
    <w:p w14:paraId="29A31A27" w14:textId="7C0DEE78" w:rsidR="00ED0DA3" w:rsidRPr="00ED0DA3" w:rsidRDefault="00ED0DA3" w:rsidP="00ED0DA3">
      <w:pPr>
        <w:pStyle w:val="PhDCorpo"/>
      </w:pPr>
      <w:r>
        <w:tab/>
      </w:r>
      <w:r w:rsidRPr="00ED0DA3">
        <w:t xml:space="preserve">O módulo </w:t>
      </w:r>
      <w:proofErr w:type="spellStart"/>
      <w:r w:rsidRPr="00ED0DA3">
        <w:t>Commands</w:t>
      </w:r>
      <w:proofErr w:type="spellEnd"/>
      <w:r w:rsidRPr="00ED0DA3">
        <w:t xml:space="preserve"> define a lista de comandos válidos para esta aplicação. Na </w:t>
      </w:r>
      <w:fldSimple w:instr=" REF _Ref75023687 ">
        <w:r w:rsidR="006B1520">
          <w:t xml:space="preserve">Figura </w:t>
        </w:r>
        <w:r w:rsidR="006B1520">
          <w:rPr>
            <w:noProof/>
          </w:rPr>
          <w:t>3</w:t>
        </w:r>
        <w:r w:rsidR="006B1520">
          <w:t>.</w:t>
        </w:r>
        <w:r w:rsidR="006B1520">
          <w:rPr>
            <w:noProof/>
          </w:rPr>
          <w:t>18</w:t>
        </w:r>
      </w:fldSimple>
      <w:r w:rsidRPr="00ED0DA3">
        <w:t xml:space="preserve"> está representada a estrutura que define um comando, sendo composta pela </w:t>
      </w:r>
      <w:proofErr w:type="spellStart"/>
      <w:r w:rsidRPr="00ED0DA3">
        <w:rPr>
          <w:i/>
          <w:iCs/>
        </w:rPr>
        <w:t>string</w:t>
      </w:r>
      <w:proofErr w:type="spellEnd"/>
      <w:r w:rsidRPr="00ED0DA3">
        <w:t xml:space="preserve"> que define o comando, uma </w:t>
      </w:r>
      <w:proofErr w:type="spellStart"/>
      <w:r w:rsidRPr="00ED0DA3">
        <w:rPr>
          <w:i/>
          <w:iCs/>
        </w:rPr>
        <w:t>string</w:t>
      </w:r>
      <w:proofErr w:type="spellEnd"/>
      <w:r w:rsidRPr="00ED0DA3">
        <w:t xml:space="preserve"> com um texto de ajuda para o comando e a função que o executa (</w:t>
      </w:r>
      <w:proofErr w:type="spellStart"/>
      <w:r w:rsidRPr="00ED0DA3">
        <w:rPr>
          <w:i/>
          <w:iCs/>
        </w:rPr>
        <w:t>callback</w:t>
      </w:r>
      <w:proofErr w:type="spellEnd"/>
      <w:r w:rsidRPr="00ED0DA3">
        <w:t xml:space="preserve">). </w:t>
      </w:r>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49"/>
        <w:gridCol w:w="2545"/>
      </w:tblGrid>
      <w:tr w:rsidR="00ED0DA3" w14:paraId="5D73ACEB" w14:textId="77777777" w:rsidTr="00340A38">
        <w:tc>
          <w:tcPr>
            <w:tcW w:w="5949" w:type="dxa"/>
          </w:tcPr>
          <w:p w14:paraId="0A87D904" w14:textId="77777777" w:rsidR="00ED0DA3" w:rsidRDefault="00ED0DA3" w:rsidP="006B1520">
            <w:pPr>
              <w:pStyle w:val="PhDFigura"/>
            </w:pPr>
            <w:r w:rsidRPr="004F7D26">
              <w:rPr>
                <w:noProof/>
              </w:rPr>
              <w:drawing>
                <wp:inline distT="0" distB="0" distL="0" distR="0" wp14:anchorId="446529A8" wp14:editId="77FBE0ED">
                  <wp:extent cx="2679590" cy="236195"/>
                  <wp:effectExtent l="0" t="0" r="0"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778113" cy="244879"/>
                          </a:xfrm>
                          <a:prstGeom prst="rect">
                            <a:avLst/>
                          </a:prstGeom>
                        </pic:spPr>
                      </pic:pic>
                    </a:graphicData>
                  </a:graphic>
                </wp:inline>
              </w:drawing>
            </w:r>
          </w:p>
        </w:tc>
        <w:tc>
          <w:tcPr>
            <w:tcW w:w="2545" w:type="dxa"/>
          </w:tcPr>
          <w:p w14:paraId="189D1678" w14:textId="77777777" w:rsidR="00ED0DA3" w:rsidRDefault="00ED0DA3" w:rsidP="006B1520">
            <w:pPr>
              <w:pStyle w:val="PhDFigura"/>
            </w:pPr>
          </w:p>
        </w:tc>
      </w:tr>
      <w:tr w:rsidR="00ED0DA3" w14:paraId="7FE30C8B" w14:textId="77777777" w:rsidTr="00340A38">
        <w:tc>
          <w:tcPr>
            <w:tcW w:w="8494" w:type="dxa"/>
            <w:gridSpan w:val="2"/>
          </w:tcPr>
          <w:p w14:paraId="3A4EE63A" w14:textId="05282306" w:rsidR="00ED0DA3" w:rsidRDefault="00ED0DA3" w:rsidP="006B1520">
            <w:pPr>
              <w:pStyle w:val="PhDFigura"/>
            </w:pPr>
            <w:r w:rsidRPr="00CC4989">
              <w:rPr>
                <w:noProof/>
              </w:rPr>
              <w:drawing>
                <wp:inline distT="0" distB="0" distL="0" distR="0" wp14:anchorId="14F0EE91" wp14:editId="79FCFDEC">
                  <wp:extent cx="4277802" cy="742649"/>
                  <wp:effectExtent l="0" t="0" r="0" b="635"/>
                  <wp:docPr id="37" name="Imagem 37"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m 15" descr="Uma imagem com texto&#10;&#10;Descrição gerada automaticamente"/>
                          <pic:cNvPicPr/>
                        </pic:nvPicPr>
                        <pic:blipFill rotWithShape="1">
                          <a:blip r:embed="rId54"/>
                          <a:srcRect l="5448" t="8458" r="13972" b="18513"/>
                          <a:stretch/>
                        </pic:blipFill>
                        <pic:spPr bwMode="auto">
                          <a:xfrm>
                            <a:off x="0" y="0"/>
                            <a:ext cx="4290325" cy="744823"/>
                          </a:xfrm>
                          <a:prstGeom prst="rect">
                            <a:avLst/>
                          </a:prstGeom>
                          <a:ln>
                            <a:noFill/>
                          </a:ln>
                          <a:extLst>
                            <a:ext uri="{53640926-AAD7-44D8-BBD7-CCE9431645EC}">
                              <a14:shadowObscured xmlns:a14="http://schemas.microsoft.com/office/drawing/2010/main"/>
                            </a:ext>
                          </a:extLst>
                        </pic:spPr>
                      </pic:pic>
                    </a:graphicData>
                  </a:graphic>
                </wp:inline>
              </w:drawing>
            </w:r>
          </w:p>
        </w:tc>
      </w:tr>
    </w:tbl>
    <w:p w14:paraId="78C47F77" w14:textId="19EB6542" w:rsidR="00ED0DA3" w:rsidRPr="00ED0DA3" w:rsidRDefault="006B1520" w:rsidP="006B1520">
      <w:pPr>
        <w:pStyle w:val="PhDLegendaFiguras"/>
        <w:rPr>
          <w:rFonts w:eastAsiaTheme="minorHAnsi"/>
        </w:rPr>
      </w:pPr>
      <w:bookmarkStart w:id="143" w:name="_Ref75023687"/>
      <w:bookmarkStart w:id="144" w:name="_Toc75031164"/>
      <w:r>
        <w:t xml:space="preserve">Figura </w:t>
      </w:r>
      <w:fldSimple w:instr=" STYLEREF 1 \s ">
        <w:r w:rsidR="00774C52">
          <w:rPr>
            <w:noProof/>
          </w:rPr>
          <w:t>3</w:t>
        </w:r>
      </w:fldSimple>
      <w:r w:rsidR="00774C52">
        <w:t>.</w:t>
      </w:r>
      <w:fldSimple w:instr=" SEQ Figura \* ARABIC \s 1 ">
        <w:r w:rsidR="00774C52">
          <w:rPr>
            <w:noProof/>
          </w:rPr>
          <w:t>18</w:t>
        </w:r>
      </w:fldSimple>
      <w:bookmarkEnd w:id="143"/>
      <w:r>
        <w:t xml:space="preserve"> - </w:t>
      </w:r>
      <w:r w:rsidRPr="002168D3">
        <w:t xml:space="preserve">Definição de um </w:t>
      </w:r>
      <w:proofErr w:type="spellStart"/>
      <w:r w:rsidRPr="002168D3">
        <w:t>callback</w:t>
      </w:r>
      <w:proofErr w:type="spellEnd"/>
      <w:r w:rsidRPr="002168D3">
        <w:t xml:space="preserve"> de um comando e da estrutura que define um comando</w:t>
      </w:r>
      <w:r>
        <w:t>.</w:t>
      </w:r>
      <w:bookmarkEnd w:id="144"/>
    </w:p>
    <w:p w14:paraId="59A7275C" w14:textId="5BB3E08C" w:rsidR="006B1520" w:rsidRPr="006B1520" w:rsidRDefault="006B1520" w:rsidP="006B1520">
      <w:pPr>
        <w:pStyle w:val="PhDCorpo"/>
      </w:pPr>
      <w:r>
        <w:tab/>
      </w:r>
      <w:r w:rsidRPr="006B1520">
        <w:t xml:space="preserve">O módulo </w:t>
      </w:r>
      <w:proofErr w:type="spellStart"/>
      <w:r w:rsidRPr="006B1520">
        <w:t>Parser</w:t>
      </w:r>
      <w:proofErr w:type="spellEnd"/>
      <w:r w:rsidRPr="006B1520">
        <w:t xml:space="preserve"> permite analisar uma trama, dividindo-a em diferentes </w:t>
      </w:r>
      <w:proofErr w:type="spellStart"/>
      <w:r w:rsidRPr="006B1520">
        <w:rPr>
          <w:i/>
          <w:iCs/>
        </w:rPr>
        <w:t>strings</w:t>
      </w:r>
      <w:proofErr w:type="spellEnd"/>
      <w:r w:rsidRPr="006B1520">
        <w:t xml:space="preserve"> a partir de um delimitador. Além disso, se a trama for um comando válido, este módulo executa a função relativa a este comando. O módulo </w:t>
      </w:r>
      <w:proofErr w:type="spellStart"/>
      <w:r w:rsidRPr="006B1520">
        <w:t>Cmd</w:t>
      </w:r>
      <w:proofErr w:type="spellEnd"/>
      <w:r w:rsidRPr="006B1520">
        <w:t xml:space="preserve"> </w:t>
      </w:r>
      <w:proofErr w:type="spellStart"/>
      <w:r w:rsidRPr="006B1520">
        <w:t>Parser</w:t>
      </w:r>
      <w:proofErr w:type="spellEnd"/>
      <w:r w:rsidRPr="006B1520">
        <w:t xml:space="preserve"> permite interpretar um comando, definido no módulo </w:t>
      </w:r>
      <w:proofErr w:type="spellStart"/>
      <w:r w:rsidRPr="006B1520">
        <w:t>Commands</w:t>
      </w:r>
      <w:proofErr w:type="spellEnd"/>
      <w:r w:rsidRPr="006B1520">
        <w:t xml:space="preserve">, através do módulo </w:t>
      </w:r>
      <w:proofErr w:type="spellStart"/>
      <w:r w:rsidRPr="006B1520">
        <w:t>Parser</w:t>
      </w:r>
      <w:proofErr w:type="spellEnd"/>
      <w:r w:rsidRPr="006B1520">
        <w:t>, e executá-lo.</w:t>
      </w:r>
    </w:p>
    <w:p w14:paraId="7C9DC890" w14:textId="556C8309" w:rsidR="006B1520" w:rsidRPr="006B1520" w:rsidRDefault="006B1520" w:rsidP="006B1520">
      <w:pPr>
        <w:pStyle w:val="PhDCorpo"/>
        <w:rPr>
          <w:i/>
          <w:iCs/>
        </w:rPr>
      </w:pPr>
      <w:r>
        <w:tab/>
      </w:r>
      <w:r w:rsidRPr="006B1520">
        <w:t xml:space="preserve">O módulo </w:t>
      </w:r>
      <w:proofErr w:type="spellStart"/>
      <w:r w:rsidRPr="006B1520">
        <w:t>Route</w:t>
      </w:r>
      <w:proofErr w:type="spellEnd"/>
      <w:r w:rsidRPr="006B1520">
        <w:t xml:space="preserve"> permite criar uma rota com vários pontos de paragem (</w:t>
      </w:r>
      <w:r w:rsidRPr="006B1520">
        <w:rPr>
          <w:i/>
          <w:iCs/>
        </w:rPr>
        <w:t>checkpoints</w:t>
      </w:r>
      <w:r w:rsidRPr="006B1520">
        <w:t>). Assim, n</w:t>
      </w:r>
      <w:r>
        <w:t xml:space="preserve">a </w:t>
      </w:r>
      <w:fldSimple w:instr=" REF _Ref75023828 ">
        <w:r>
          <w:t xml:space="preserve">Figura </w:t>
        </w:r>
        <w:r>
          <w:rPr>
            <w:noProof/>
          </w:rPr>
          <w:t>3</w:t>
        </w:r>
        <w:r>
          <w:t>.</w:t>
        </w:r>
        <w:r>
          <w:rPr>
            <w:noProof/>
          </w:rPr>
          <w:t>19</w:t>
        </w:r>
      </w:fldSimple>
      <w:r w:rsidRPr="006B1520">
        <w:t xml:space="preserve">, está representada a estrutura que define um ponto de paragem numa rota, contendo uma </w:t>
      </w:r>
      <w:proofErr w:type="spellStart"/>
      <w:r w:rsidRPr="006B1520">
        <w:rPr>
          <w:i/>
          <w:iCs/>
        </w:rPr>
        <w:t>string</w:t>
      </w:r>
      <w:proofErr w:type="spellEnd"/>
      <w:r w:rsidRPr="006B1520">
        <w:rPr>
          <w:i/>
          <w:iCs/>
        </w:rPr>
        <w:t xml:space="preserve"> </w:t>
      </w:r>
      <w:r w:rsidRPr="006B1520">
        <w:t xml:space="preserve">com o identificador do </w:t>
      </w:r>
      <w:r w:rsidRPr="006B1520">
        <w:rPr>
          <w:i/>
          <w:iCs/>
        </w:rPr>
        <w:t xml:space="preserve">checkpoint </w:t>
      </w:r>
      <w:r w:rsidRPr="006B1520">
        <w:t>(RFID) e a ação a executar nesse ponto de paragem (</w:t>
      </w:r>
      <w:proofErr w:type="spellStart"/>
      <w:r w:rsidRPr="006B1520">
        <w:rPr>
          <w:i/>
          <w:iCs/>
        </w:rPr>
        <w:t>action</w:t>
      </w:r>
      <w:proofErr w:type="spellEnd"/>
      <w:r w:rsidRPr="006B1520">
        <w:t>)</w:t>
      </w:r>
      <w:r w:rsidRPr="006B1520">
        <w:rPr>
          <w:i/>
          <w:iCs/>
        </w:rPr>
        <w:t>.</w:t>
      </w:r>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41"/>
        <w:gridCol w:w="1553"/>
      </w:tblGrid>
      <w:tr w:rsidR="006B1520" w14:paraId="1A672C68" w14:textId="77777777" w:rsidTr="00340A38">
        <w:tc>
          <w:tcPr>
            <w:tcW w:w="6941" w:type="dxa"/>
          </w:tcPr>
          <w:p w14:paraId="12D94D74" w14:textId="77777777" w:rsidR="006B1520" w:rsidRDefault="006B1520" w:rsidP="006B1520">
            <w:pPr>
              <w:pStyle w:val="PhDFigura"/>
            </w:pPr>
            <w:r w:rsidRPr="00952096">
              <w:rPr>
                <w:noProof/>
              </w:rPr>
              <w:drawing>
                <wp:inline distT="0" distB="0" distL="0" distR="0" wp14:anchorId="4B272D6A" wp14:editId="377541DD">
                  <wp:extent cx="2617352" cy="763905"/>
                  <wp:effectExtent l="0" t="0" r="0" b="0"/>
                  <wp:docPr id="40" name="Imagem 40"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m 40" descr="Uma imagem com texto&#10;&#10;Descrição gerada automaticamente"/>
                          <pic:cNvPicPr/>
                        </pic:nvPicPr>
                        <pic:blipFill rotWithShape="1">
                          <a:blip r:embed="rId55"/>
                          <a:srcRect l="1365"/>
                          <a:stretch/>
                        </pic:blipFill>
                        <pic:spPr bwMode="auto">
                          <a:xfrm>
                            <a:off x="0" y="0"/>
                            <a:ext cx="2638060" cy="769949"/>
                          </a:xfrm>
                          <a:prstGeom prst="rect">
                            <a:avLst/>
                          </a:prstGeom>
                          <a:ln>
                            <a:noFill/>
                          </a:ln>
                          <a:extLst>
                            <a:ext uri="{53640926-AAD7-44D8-BBD7-CCE9431645EC}">
                              <a14:shadowObscured xmlns:a14="http://schemas.microsoft.com/office/drawing/2010/main"/>
                            </a:ext>
                          </a:extLst>
                        </pic:spPr>
                      </pic:pic>
                    </a:graphicData>
                  </a:graphic>
                </wp:inline>
              </w:drawing>
            </w:r>
          </w:p>
        </w:tc>
        <w:tc>
          <w:tcPr>
            <w:tcW w:w="1553" w:type="dxa"/>
          </w:tcPr>
          <w:p w14:paraId="357D13A3" w14:textId="77777777" w:rsidR="006B1520" w:rsidRDefault="006B1520" w:rsidP="006B1520">
            <w:pPr>
              <w:pStyle w:val="PhDFigura"/>
            </w:pPr>
          </w:p>
        </w:tc>
      </w:tr>
      <w:tr w:rsidR="006B1520" w14:paraId="663CF245" w14:textId="77777777" w:rsidTr="00340A38">
        <w:tc>
          <w:tcPr>
            <w:tcW w:w="8494" w:type="dxa"/>
            <w:gridSpan w:val="2"/>
          </w:tcPr>
          <w:p w14:paraId="031F639B" w14:textId="77777777" w:rsidR="006B1520" w:rsidRDefault="006B1520" w:rsidP="006B1520">
            <w:pPr>
              <w:pStyle w:val="PhDFigura"/>
            </w:pPr>
            <w:r w:rsidRPr="00952096">
              <w:rPr>
                <w:noProof/>
              </w:rPr>
              <w:drawing>
                <wp:inline distT="0" distB="0" distL="0" distR="0" wp14:anchorId="3AE09852" wp14:editId="554060A6">
                  <wp:extent cx="3646564" cy="611840"/>
                  <wp:effectExtent l="0" t="0" r="0"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692690" cy="619579"/>
                          </a:xfrm>
                          <a:prstGeom prst="rect">
                            <a:avLst/>
                          </a:prstGeom>
                        </pic:spPr>
                      </pic:pic>
                    </a:graphicData>
                  </a:graphic>
                </wp:inline>
              </w:drawing>
            </w:r>
          </w:p>
        </w:tc>
      </w:tr>
    </w:tbl>
    <w:p w14:paraId="77D9D301" w14:textId="63ACF1FE" w:rsidR="00ED0DA3" w:rsidRDefault="006B1520" w:rsidP="006B1520">
      <w:pPr>
        <w:pStyle w:val="PhDLegendaFiguras"/>
      </w:pPr>
      <w:bookmarkStart w:id="145" w:name="_Ref75023828"/>
      <w:bookmarkStart w:id="146" w:name="_Toc75031165"/>
      <w:r>
        <w:t xml:space="preserve">Figura </w:t>
      </w:r>
      <w:fldSimple w:instr=" STYLEREF 1 \s ">
        <w:r w:rsidR="00774C52">
          <w:rPr>
            <w:noProof/>
          </w:rPr>
          <w:t>3</w:t>
        </w:r>
      </w:fldSimple>
      <w:r w:rsidR="00774C52">
        <w:t>.</w:t>
      </w:r>
      <w:fldSimple w:instr=" SEQ Figura \* ARABIC \s 1 ">
        <w:r w:rsidR="00774C52">
          <w:rPr>
            <w:noProof/>
          </w:rPr>
          <w:t>19</w:t>
        </w:r>
      </w:fldSimple>
      <w:bookmarkEnd w:id="145"/>
      <w:r>
        <w:t xml:space="preserve"> - </w:t>
      </w:r>
      <w:r w:rsidRPr="001D6923">
        <w:t>Ações possíveis a realizar num checkpoint, e, definição de um checkpoint.</w:t>
      </w:r>
      <w:bookmarkEnd w:id="146"/>
    </w:p>
    <w:p w14:paraId="2ACDC5DF" w14:textId="007B732D" w:rsidR="006B1520" w:rsidRPr="006B1520" w:rsidRDefault="006B1520" w:rsidP="006B1520">
      <w:pPr>
        <w:pStyle w:val="PhDCorpo"/>
      </w:pPr>
      <w:r>
        <w:tab/>
      </w:r>
      <w:r w:rsidRPr="006B1520">
        <w:t xml:space="preserve">O módulo </w:t>
      </w:r>
      <w:proofErr w:type="spellStart"/>
      <w:r w:rsidRPr="006B1520">
        <w:t>Debounce</w:t>
      </w:r>
      <w:proofErr w:type="spellEnd"/>
      <w:r w:rsidRPr="006B1520">
        <w:t xml:space="preserve"> efetua o </w:t>
      </w:r>
      <w:proofErr w:type="spellStart"/>
      <w:r w:rsidRPr="006B1520">
        <w:rPr>
          <w:i/>
          <w:iCs/>
        </w:rPr>
        <w:t>debounce</w:t>
      </w:r>
      <w:proofErr w:type="spellEnd"/>
      <w:r w:rsidRPr="006B1520">
        <w:rPr>
          <w:i/>
          <w:iCs/>
        </w:rPr>
        <w:t xml:space="preserve"> </w:t>
      </w:r>
      <w:r w:rsidRPr="006B1520">
        <w:t xml:space="preserve">de um botão de pressão associado a um pino GPIO, por </w:t>
      </w:r>
      <w:r w:rsidRPr="006B1520">
        <w:rPr>
          <w:i/>
          <w:iCs/>
        </w:rPr>
        <w:t>software</w:t>
      </w:r>
      <w:r w:rsidRPr="006B1520">
        <w:t xml:space="preserve">, através de um algoritmo janela deslizante, tal como mostra a </w:t>
      </w:r>
      <w:fldSimple w:instr=" REF _Ref75023876 ">
        <w:r>
          <w:t xml:space="preserve">Figura </w:t>
        </w:r>
        <w:r>
          <w:rPr>
            <w:noProof/>
          </w:rPr>
          <w:t>3</w:t>
        </w:r>
        <w:r>
          <w:t>.</w:t>
        </w:r>
        <w:r>
          <w:rPr>
            <w:noProof/>
          </w:rPr>
          <w:t>20</w:t>
        </w:r>
      </w:fldSimple>
      <w:r w:rsidRPr="006B1520">
        <w:t xml:space="preserve">. </w:t>
      </w:r>
    </w:p>
    <w:p w14:paraId="3A7A331F" w14:textId="77777777" w:rsidR="006B1520" w:rsidRDefault="006B1520" w:rsidP="006B1520">
      <w:pPr>
        <w:pStyle w:val="PhDFigura"/>
      </w:pPr>
      <w:r w:rsidRPr="004F7D26">
        <w:rPr>
          <w:noProof/>
        </w:rPr>
        <w:drawing>
          <wp:inline distT="0" distB="0" distL="0" distR="0" wp14:anchorId="4E70040F" wp14:editId="6392EC45">
            <wp:extent cx="2838734" cy="725998"/>
            <wp:effectExtent l="0" t="0" r="0" b="0"/>
            <wp:docPr id="42" name="Imagem 42"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m 42" descr="Uma imagem com texto&#10;&#10;Descrição gerada automaticamente"/>
                    <pic:cNvPicPr/>
                  </pic:nvPicPr>
                  <pic:blipFill>
                    <a:blip r:embed="rId57"/>
                    <a:stretch>
                      <a:fillRect/>
                    </a:stretch>
                  </pic:blipFill>
                  <pic:spPr>
                    <a:xfrm>
                      <a:off x="0" y="0"/>
                      <a:ext cx="2845266" cy="727668"/>
                    </a:xfrm>
                    <a:prstGeom prst="rect">
                      <a:avLst/>
                    </a:prstGeom>
                  </pic:spPr>
                </pic:pic>
              </a:graphicData>
            </a:graphic>
          </wp:inline>
        </w:drawing>
      </w:r>
    </w:p>
    <w:p w14:paraId="7D4645B6" w14:textId="655E95C9" w:rsidR="006B1520" w:rsidRDefault="006B1520" w:rsidP="006B1520">
      <w:pPr>
        <w:pStyle w:val="PhDLegendaFiguras"/>
      </w:pPr>
      <w:bookmarkStart w:id="147" w:name="_Ref75023876"/>
      <w:bookmarkStart w:id="148" w:name="_Toc75031166"/>
      <w:r>
        <w:t xml:space="preserve">Figura </w:t>
      </w:r>
      <w:fldSimple w:instr=" STYLEREF 1 \s ">
        <w:r w:rsidR="00774C52">
          <w:rPr>
            <w:noProof/>
          </w:rPr>
          <w:t>3</w:t>
        </w:r>
      </w:fldSimple>
      <w:r w:rsidR="00774C52">
        <w:t>.</w:t>
      </w:r>
      <w:fldSimple w:instr=" SEQ Figura \* ARABIC \s 1 ">
        <w:r w:rsidR="00774C52">
          <w:rPr>
            <w:noProof/>
          </w:rPr>
          <w:t>20</w:t>
        </w:r>
      </w:fldSimple>
      <w:bookmarkEnd w:id="147"/>
      <w:r>
        <w:t xml:space="preserve"> - </w:t>
      </w:r>
      <w:r w:rsidRPr="00CB1471">
        <w:t>Definição de uma janela deslizante.</w:t>
      </w:r>
      <w:bookmarkEnd w:id="148"/>
    </w:p>
    <w:p w14:paraId="1EF6B1CB" w14:textId="1A75ED9A" w:rsidR="006B1520" w:rsidRPr="006B1520" w:rsidRDefault="006B1520" w:rsidP="006B1520">
      <w:pPr>
        <w:pStyle w:val="PhDCorpo"/>
      </w:pPr>
      <w:r>
        <w:tab/>
      </w:r>
      <w:r w:rsidRPr="006B1520">
        <w:t xml:space="preserve">Uma janela deslizante é um algoritmo que permite armazenar um conjunto de valores, neste caso, um conjunto de </w:t>
      </w:r>
      <w:r w:rsidRPr="006B1520">
        <w:rPr>
          <w:i/>
          <w:iCs/>
        </w:rPr>
        <w:t xml:space="preserve">bits </w:t>
      </w:r>
      <w:r w:rsidRPr="006B1520">
        <w:t>numa</w:t>
      </w:r>
      <w:r w:rsidRPr="006B1520">
        <w:rPr>
          <w:i/>
          <w:iCs/>
        </w:rPr>
        <w:t xml:space="preserve"> </w:t>
      </w:r>
      <w:r w:rsidRPr="006B1520">
        <w:t xml:space="preserve">janela de 8 </w:t>
      </w:r>
      <w:r w:rsidRPr="006B1520">
        <w:rPr>
          <w:i/>
          <w:iCs/>
        </w:rPr>
        <w:t xml:space="preserve">bits </w:t>
      </w:r>
      <w:r w:rsidRPr="006B1520">
        <w:t>(</w:t>
      </w:r>
      <w:proofErr w:type="spellStart"/>
      <w:r w:rsidRPr="006B1520">
        <w:rPr>
          <w:i/>
          <w:iCs/>
        </w:rPr>
        <w:t>window</w:t>
      </w:r>
      <w:proofErr w:type="spellEnd"/>
      <w:r w:rsidRPr="006B1520">
        <w:t xml:space="preserve">), e também, saber quantos </w:t>
      </w:r>
      <w:r w:rsidRPr="006B1520">
        <w:rPr>
          <w:i/>
          <w:iCs/>
        </w:rPr>
        <w:t xml:space="preserve">bits </w:t>
      </w:r>
      <w:r w:rsidRPr="006B1520">
        <w:t xml:space="preserve">a nível lógico alto existem na janela. Como definido na estrutura apresentada na </w:t>
      </w:r>
      <w:fldSimple w:instr=" REF _Ref75023943 ">
        <w:r>
          <w:t xml:space="preserve">Figura </w:t>
        </w:r>
        <w:r>
          <w:rPr>
            <w:noProof/>
          </w:rPr>
          <w:t>3</w:t>
        </w:r>
        <w:r>
          <w:t>.</w:t>
        </w:r>
        <w:r>
          <w:rPr>
            <w:noProof/>
          </w:rPr>
          <w:t>21</w:t>
        </w:r>
      </w:fldSimple>
      <w:r w:rsidRPr="006B1520">
        <w:t xml:space="preserve">, o módulo </w:t>
      </w:r>
      <w:proofErr w:type="spellStart"/>
      <w:r w:rsidRPr="006B1520">
        <w:t>Debounce</w:t>
      </w:r>
      <w:proofErr w:type="spellEnd"/>
      <w:r w:rsidRPr="006B1520">
        <w:t xml:space="preserve"> utiliza uma janela deslizante (</w:t>
      </w:r>
      <w:proofErr w:type="spellStart"/>
      <w:r w:rsidRPr="006B1520">
        <w:rPr>
          <w:i/>
          <w:iCs/>
        </w:rPr>
        <w:t>sw</w:t>
      </w:r>
      <w:proofErr w:type="spellEnd"/>
      <w:r w:rsidRPr="006B1520">
        <w:rPr>
          <w:i/>
          <w:iCs/>
        </w:rPr>
        <w:t>)</w:t>
      </w:r>
      <w:r w:rsidRPr="006B1520">
        <w:t xml:space="preserve"> para que, quando o número de </w:t>
      </w:r>
      <w:r w:rsidRPr="006B1520">
        <w:rPr>
          <w:i/>
          <w:iCs/>
        </w:rPr>
        <w:t>bits</w:t>
      </w:r>
      <w:r w:rsidRPr="006B1520">
        <w:t xml:space="preserve"> a nível lógico alto for superior a um certo valor, menor do que o tamanho da janela, coloque o </w:t>
      </w:r>
      <w:proofErr w:type="spellStart"/>
      <w:r w:rsidRPr="006B1520">
        <w:rPr>
          <w:i/>
          <w:iCs/>
        </w:rPr>
        <w:t>pin</w:t>
      </w:r>
      <w:r w:rsidRPr="006B1520">
        <w:t>_</w:t>
      </w:r>
      <w:r w:rsidRPr="006B1520">
        <w:rPr>
          <w:i/>
          <w:iCs/>
        </w:rPr>
        <w:t>output</w:t>
      </w:r>
      <w:proofErr w:type="spellEnd"/>
      <w:r w:rsidRPr="006B1520">
        <w:rPr>
          <w:i/>
          <w:iCs/>
        </w:rPr>
        <w:t xml:space="preserve">, </w:t>
      </w:r>
      <w:r w:rsidRPr="006B1520">
        <w:t>que</w:t>
      </w:r>
      <w:r w:rsidRPr="006B1520">
        <w:rPr>
          <w:i/>
          <w:iCs/>
        </w:rPr>
        <w:t xml:space="preserve"> </w:t>
      </w:r>
      <w:r w:rsidRPr="006B1520">
        <w:t xml:space="preserve">representa o sinal resultante da aplicação do </w:t>
      </w:r>
      <w:proofErr w:type="spellStart"/>
      <w:r w:rsidRPr="006B1520">
        <w:rPr>
          <w:i/>
          <w:iCs/>
        </w:rPr>
        <w:t>debounce</w:t>
      </w:r>
      <w:proofErr w:type="spellEnd"/>
      <w:r w:rsidRPr="006B1520">
        <w:rPr>
          <w:i/>
          <w:iCs/>
        </w:rPr>
        <w:t xml:space="preserve"> </w:t>
      </w:r>
      <w:r w:rsidRPr="006B1520">
        <w:t xml:space="preserve">ao pino GPIO, a nível lógico alto. Para isso, este módulo utiliza um </w:t>
      </w:r>
      <w:r w:rsidRPr="006B1520">
        <w:rPr>
          <w:i/>
          <w:iCs/>
        </w:rPr>
        <w:t xml:space="preserve">timer </w:t>
      </w:r>
      <w:r w:rsidRPr="006B1520">
        <w:t xml:space="preserve">que gera uma interrupção a cada 50 milissegundos. </w:t>
      </w:r>
    </w:p>
    <w:p w14:paraId="028AB895" w14:textId="77777777" w:rsidR="006B1520" w:rsidRDefault="006B1520" w:rsidP="006B1520">
      <w:pPr>
        <w:pStyle w:val="PhDFigura"/>
      </w:pPr>
      <w:r w:rsidRPr="006B1520">
        <w:rPr>
          <w:noProof/>
        </w:rPr>
        <w:drawing>
          <wp:inline distT="0" distB="0" distL="0" distR="0" wp14:anchorId="4A1F2315" wp14:editId="2791BC9D">
            <wp:extent cx="3145809" cy="1209542"/>
            <wp:effectExtent l="0" t="0" r="0" b="0"/>
            <wp:docPr id="43" name="Imagem 43"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m 43" descr="Uma imagem com texto&#10;&#10;Descrição gerada automaticamente"/>
                    <pic:cNvPicPr/>
                  </pic:nvPicPr>
                  <pic:blipFill rotWithShape="1">
                    <a:blip r:embed="rId58"/>
                    <a:srcRect l="1717"/>
                    <a:stretch/>
                  </pic:blipFill>
                  <pic:spPr bwMode="auto">
                    <a:xfrm>
                      <a:off x="0" y="0"/>
                      <a:ext cx="3152738" cy="1212206"/>
                    </a:xfrm>
                    <a:prstGeom prst="rect">
                      <a:avLst/>
                    </a:prstGeom>
                    <a:ln>
                      <a:noFill/>
                    </a:ln>
                    <a:extLst>
                      <a:ext uri="{53640926-AAD7-44D8-BBD7-CCE9431645EC}">
                        <a14:shadowObscured xmlns:a14="http://schemas.microsoft.com/office/drawing/2010/main"/>
                      </a:ext>
                    </a:extLst>
                  </pic:spPr>
                </pic:pic>
              </a:graphicData>
            </a:graphic>
          </wp:inline>
        </w:drawing>
      </w:r>
    </w:p>
    <w:p w14:paraId="275AD6DE" w14:textId="3CD636D8" w:rsidR="006B1520" w:rsidRDefault="006B1520" w:rsidP="006B1520">
      <w:pPr>
        <w:pStyle w:val="PhDLegendaFiguras"/>
      </w:pPr>
      <w:bookmarkStart w:id="149" w:name="_Ref75023943"/>
      <w:bookmarkStart w:id="150" w:name="_Toc75031167"/>
      <w:r>
        <w:t xml:space="preserve">Figura </w:t>
      </w:r>
      <w:fldSimple w:instr=" STYLEREF 1 \s ">
        <w:r w:rsidR="00774C52">
          <w:rPr>
            <w:noProof/>
          </w:rPr>
          <w:t>3</w:t>
        </w:r>
      </w:fldSimple>
      <w:r w:rsidR="00774C52">
        <w:t>.</w:t>
      </w:r>
      <w:fldSimple w:instr=" SEQ Figura \* ARABIC \s 1 ">
        <w:r w:rsidR="00774C52">
          <w:rPr>
            <w:noProof/>
          </w:rPr>
          <w:t>21</w:t>
        </w:r>
      </w:fldSimple>
      <w:bookmarkEnd w:id="149"/>
      <w:r>
        <w:t xml:space="preserve">- </w:t>
      </w:r>
      <w:r w:rsidRPr="0038081D">
        <w:t xml:space="preserve">Definição da estrutura </w:t>
      </w:r>
      <w:proofErr w:type="spellStart"/>
      <w:r w:rsidRPr="0038081D">
        <w:t>debounce</w:t>
      </w:r>
      <w:proofErr w:type="spellEnd"/>
      <w:r w:rsidRPr="0038081D">
        <w:t>.</w:t>
      </w:r>
      <w:bookmarkEnd w:id="150"/>
    </w:p>
    <w:p w14:paraId="024565BA" w14:textId="17D7191D" w:rsidR="006B1520" w:rsidRPr="006B1520" w:rsidRDefault="006B1520" w:rsidP="006B1520">
      <w:pPr>
        <w:pStyle w:val="PhDCorpo"/>
      </w:pPr>
      <w:r>
        <w:tab/>
      </w:r>
      <w:r w:rsidRPr="006B1520">
        <w:t xml:space="preserve">O módulo FSM implementa a máquina de estados, descrita no </w:t>
      </w:r>
      <w:r>
        <w:t xml:space="preserve">Capítulo </w:t>
      </w:r>
      <w:fldSimple w:instr=" REF _Ref75024049 \r ">
        <w:r>
          <w:t>3.1</w:t>
        </w:r>
      </w:fldSimple>
      <w:r w:rsidRPr="006B1520">
        <w:t>, que controla a evolução do estado de funcionamento do robô. O enumerado ilustrado na</w:t>
      </w:r>
      <w:r>
        <w:t xml:space="preserve"> </w:t>
      </w:r>
      <w:fldSimple w:instr=" REF _Ref75024080 ">
        <w:r>
          <w:t xml:space="preserve">Figura </w:t>
        </w:r>
        <w:r>
          <w:rPr>
            <w:noProof/>
          </w:rPr>
          <w:t>3</w:t>
        </w:r>
        <w:r>
          <w:t>.</w:t>
        </w:r>
        <w:r>
          <w:rPr>
            <w:noProof/>
          </w:rPr>
          <w:t>22</w:t>
        </w:r>
      </w:fldSimple>
      <w:r w:rsidRPr="006B1520">
        <w:t xml:space="preserve"> apresenta os possíveis estados de funcionamento do DWR. </w:t>
      </w:r>
    </w:p>
    <w:p w14:paraId="5DA8B244" w14:textId="77777777" w:rsidR="006B1520" w:rsidRDefault="006B1520" w:rsidP="006B1520">
      <w:pPr>
        <w:pStyle w:val="PhDFigura"/>
      </w:pPr>
      <w:r w:rsidRPr="00043EC2">
        <w:rPr>
          <w:noProof/>
        </w:rPr>
        <w:drawing>
          <wp:inline distT="0" distB="0" distL="0" distR="0" wp14:anchorId="298224D3" wp14:editId="52FED206">
            <wp:extent cx="3889612" cy="1526692"/>
            <wp:effectExtent l="0" t="0" r="0" b="0"/>
            <wp:docPr id="44" name="Imagem 44"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m 44" descr="Uma imagem com texto&#10;&#10;Descrição gerada automaticamente"/>
                    <pic:cNvPicPr/>
                  </pic:nvPicPr>
                  <pic:blipFill>
                    <a:blip r:embed="rId59"/>
                    <a:stretch>
                      <a:fillRect/>
                    </a:stretch>
                  </pic:blipFill>
                  <pic:spPr>
                    <a:xfrm>
                      <a:off x="0" y="0"/>
                      <a:ext cx="3905697" cy="1533006"/>
                    </a:xfrm>
                    <a:prstGeom prst="rect">
                      <a:avLst/>
                    </a:prstGeom>
                  </pic:spPr>
                </pic:pic>
              </a:graphicData>
            </a:graphic>
          </wp:inline>
        </w:drawing>
      </w:r>
    </w:p>
    <w:p w14:paraId="20F7D319" w14:textId="6783DEF3" w:rsidR="006B1520" w:rsidRDefault="006B1520" w:rsidP="006B1520">
      <w:pPr>
        <w:pStyle w:val="PhDLegendaFiguras"/>
      </w:pPr>
      <w:bookmarkStart w:id="151" w:name="_Ref75024080"/>
      <w:bookmarkStart w:id="152" w:name="_Toc75031168"/>
      <w:r>
        <w:t xml:space="preserve">Figura </w:t>
      </w:r>
      <w:fldSimple w:instr=" STYLEREF 1 \s ">
        <w:r w:rsidR="00774C52">
          <w:rPr>
            <w:noProof/>
          </w:rPr>
          <w:t>3</w:t>
        </w:r>
      </w:fldSimple>
      <w:r w:rsidR="00774C52">
        <w:t>.</w:t>
      </w:r>
      <w:fldSimple w:instr=" SEQ Figura \* ARABIC \s 1 ">
        <w:r w:rsidR="00774C52">
          <w:rPr>
            <w:noProof/>
          </w:rPr>
          <w:t>22</w:t>
        </w:r>
      </w:fldSimple>
      <w:bookmarkEnd w:id="151"/>
      <w:r>
        <w:t xml:space="preserve"> - </w:t>
      </w:r>
      <w:r w:rsidRPr="00242C26">
        <w:t>Estados da máquina de estados.</w:t>
      </w:r>
      <w:bookmarkEnd w:id="152"/>
    </w:p>
    <w:p w14:paraId="2769145D" w14:textId="134AE858" w:rsidR="006B1520" w:rsidRDefault="006B1520" w:rsidP="006B1520">
      <w:pPr>
        <w:pStyle w:val="PhDCorpo"/>
      </w:pPr>
      <w:r>
        <w:tab/>
      </w:r>
      <w:r w:rsidRPr="006B1520">
        <w:t xml:space="preserve">Os estados são executados de forma contínua, até que um estímulo específico faça a máquina de estados transitar para outro estado. Para isso, criou-se um </w:t>
      </w:r>
      <w:proofErr w:type="spellStart"/>
      <w:r w:rsidRPr="006B1520">
        <w:rPr>
          <w:i/>
          <w:iCs/>
        </w:rPr>
        <w:t>array</w:t>
      </w:r>
      <w:proofErr w:type="spellEnd"/>
      <w:r w:rsidRPr="006B1520">
        <w:t xml:space="preserve"> de funções, </w:t>
      </w:r>
      <w:proofErr w:type="spellStart"/>
      <w:r w:rsidRPr="006B1520">
        <w:rPr>
          <w:i/>
          <w:iCs/>
        </w:rPr>
        <w:t>fsm_func_ptr</w:t>
      </w:r>
      <w:proofErr w:type="spellEnd"/>
      <w:r w:rsidRPr="006B1520">
        <w:rPr>
          <w:i/>
          <w:iCs/>
        </w:rPr>
        <w:t>,</w:t>
      </w:r>
      <w:r w:rsidRPr="006B1520">
        <w:t xml:space="preserve"> com as funções que implementam os diferentes estados da máquina de estados, tal como mostra a </w:t>
      </w:r>
      <w:fldSimple w:instr=" REF _Ref75024252 ">
        <w:r w:rsidRPr="006B1520">
          <w:t>Figura 3.23</w:t>
        </w:r>
      </w:fldSimple>
      <w:r w:rsidRPr="006B1520">
        <w:t xml:space="preserve"> </w:t>
      </w:r>
      <w:r>
        <w:t>(</w:t>
      </w:r>
      <w:r w:rsidRPr="006B1520">
        <w:t xml:space="preserve">a). Este </w:t>
      </w:r>
      <w:proofErr w:type="spellStart"/>
      <w:r w:rsidRPr="006B1520">
        <w:rPr>
          <w:i/>
          <w:iCs/>
        </w:rPr>
        <w:t>array</w:t>
      </w:r>
      <w:proofErr w:type="spellEnd"/>
      <w:r w:rsidRPr="006B1520">
        <w:rPr>
          <w:i/>
          <w:iCs/>
        </w:rPr>
        <w:t xml:space="preserve"> </w:t>
      </w:r>
      <w:r w:rsidRPr="006B1520">
        <w:t xml:space="preserve">de funções é acedido com base no valor do estado atual, </w:t>
      </w:r>
      <w:proofErr w:type="spellStart"/>
      <w:r w:rsidRPr="006B1520">
        <w:rPr>
          <w:i/>
          <w:iCs/>
        </w:rPr>
        <w:t>state</w:t>
      </w:r>
      <w:proofErr w:type="spellEnd"/>
      <w:r w:rsidRPr="006B1520">
        <w:rPr>
          <w:i/>
          <w:iCs/>
        </w:rPr>
        <w:t xml:space="preserve">. </w:t>
      </w:r>
      <w:r w:rsidRPr="006B1520">
        <w:t xml:space="preserve">Após a execução do estado, o valor do próximo estado, </w:t>
      </w:r>
      <w:proofErr w:type="spellStart"/>
      <w:r w:rsidRPr="006B1520">
        <w:rPr>
          <w:i/>
          <w:iCs/>
        </w:rPr>
        <w:t>nstate</w:t>
      </w:r>
      <w:proofErr w:type="spellEnd"/>
      <w:r w:rsidRPr="006B1520">
        <w:rPr>
          <w:i/>
          <w:iCs/>
        </w:rPr>
        <w:t xml:space="preserve">, </w:t>
      </w:r>
      <w:r w:rsidRPr="006B1520">
        <w:t xml:space="preserve">é atribuído ao estado atual, como apresentado na </w:t>
      </w:r>
      <w:fldSimple w:instr=" REF _Ref75024252 ">
        <w:r w:rsidRPr="006B1520">
          <w:t>Figura 3.23</w:t>
        </w:r>
      </w:fldSimple>
      <w:r w:rsidRPr="006B1520">
        <w:t xml:space="preserve"> </w:t>
      </w:r>
      <w:r>
        <w:t>(</w:t>
      </w:r>
      <w:r w:rsidRPr="006B1520">
        <w:t>b).</w:t>
      </w:r>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6B1520" w:rsidRPr="006B1520" w14:paraId="4C40EF4F" w14:textId="77777777" w:rsidTr="006B1520">
        <w:tc>
          <w:tcPr>
            <w:tcW w:w="4247" w:type="dxa"/>
            <w:vAlign w:val="center"/>
          </w:tcPr>
          <w:p w14:paraId="20F76695" w14:textId="77777777" w:rsidR="006B1520" w:rsidRPr="006B1520" w:rsidRDefault="006B1520" w:rsidP="006B1520">
            <w:pPr>
              <w:pStyle w:val="PhDLegendaTabela"/>
            </w:pPr>
            <w:r w:rsidRPr="006B1520">
              <w:rPr>
                <w:noProof/>
              </w:rPr>
              <w:drawing>
                <wp:inline distT="0" distB="0" distL="0" distR="0" wp14:anchorId="2D76A949" wp14:editId="267B3676">
                  <wp:extent cx="1658203" cy="1240111"/>
                  <wp:effectExtent l="0" t="0" r="0" b="0"/>
                  <wp:docPr id="45" name="Imagem 45"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m 45" descr="Uma imagem com texto&#10;&#10;Descrição gerada automaticamente"/>
                          <pic:cNvPicPr/>
                        </pic:nvPicPr>
                        <pic:blipFill>
                          <a:blip r:embed="rId60"/>
                          <a:stretch>
                            <a:fillRect/>
                          </a:stretch>
                        </pic:blipFill>
                        <pic:spPr>
                          <a:xfrm>
                            <a:off x="0" y="0"/>
                            <a:ext cx="1681875" cy="1257814"/>
                          </a:xfrm>
                          <a:prstGeom prst="rect">
                            <a:avLst/>
                          </a:prstGeom>
                        </pic:spPr>
                      </pic:pic>
                    </a:graphicData>
                  </a:graphic>
                </wp:inline>
              </w:drawing>
            </w:r>
          </w:p>
        </w:tc>
        <w:tc>
          <w:tcPr>
            <w:tcW w:w="4247" w:type="dxa"/>
            <w:vAlign w:val="center"/>
          </w:tcPr>
          <w:p w14:paraId="4E271441" w14:textId="77777777" w:rsidR="006B1520" w:rsidRPr="006B1520" w:rsidRDefault="006B1520" w:rsidP="006B1520">
            <w:pPr>
              <w:pStyle w:val="PhDLegendaTabela"/>
            </w:pPr>
            <w:r w:rsidRPr="006B1520">
              <w:rPr>
                <w:noProof/>
              </w:rPr>
              <w:drawing>
                <wp:inline distT="0" distB="0" distL="0" distR="0" wp14:anchorId="5D34FEE8" wp14:editId="5523E252">
                  <wp:extent cx="1431987" cy="817245"/>
                  <wp:effectExtent l="0" t="0" r="0" b="1905"/>
                  <wp:docPr id="47" name="Imagem 47"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m 47" descr="Uma imagem com texto&#10;&#10;Descrição gerada automaticamente"/>
                          <pic:cNvPicPr/>
                        </pic:nvPicPr>
                        <pic:blipFill>
                          <a:blip r:embed="rId61"/>
                          <a:stretch>
                            <a:fillRect/>
                          </a:stretch>
                        </pic:blipFill>
                        <pic:spPr>
                          <a:xfrm>
                            <a:off x="0" y="0"/>
                            <a:ext cx="1454836" cy="830285"/>
                          </a:xfrm>
                          <a:prstGeom prst="rect">
                            <a:avLst/>
                          </a:prstGeom>
                        </pic:spPr>
                      </pic:pic>
                    </a:graphicData>
                  </a:graphic>
                </wp:inline>
              </w:drawing>
            </w:r>
          </w:p>
        </w:tc>
      </w:tr>
      <w:tr w:rsidR="006B1520" w:rsidRPr="006B1520" w14:paraId="397F2AC0" w14:textId="77777777" w:rsidTr="006B1520">
        <w:tc>
          <w:tcPr>
            <w:tcW w:w="4247" w:type="dxa"/>
            <w:vAlign w:val="center"/>
          </w:tcPr>
          <w:p w14:paraId="7229808A" w14:textId="67D7D2A3" w:rsidR="006B1520" w:rsidRPr="006B1520" w:rsidRDefault="006B1520" w:rsidP="006B1520">
            <w:pPr>
              <w:pStyle w:val="PhDLegendaTabela"/>
              <w:rPr>
                <w:b/>
              </w:rPr>
            </w:pPr>
            <w:r>
              <w:rPr>
                <w:b/>
              </w:rPr>
              <w:t>(a)</w:t>
            </w:r>
          </w:p>
        </w:tc>
        <w:tc>
          <w:tcPr>
            <w:tcW w:w="4247" w:type="dxa"/>
            <w:vAlign w:val="center"/>
          </w:tcPr>
          <w:p w14:paraId="3D351BFA" w14:textId="17DD2E85" w:rsidR="006B1520" w:rsidRPr="006B1520" w:rsidRDefault="006B1520" w:rsidP="006B1520">
            <w:pPr>
              <w:pStyle w:val="PhDLegendaTabela"/>
              <w:rPr>
                <w:b/>
              </w:rPr>
            </w:pPr>
            <w:r>
              <w:rPr>
                <w:b/>
              </w:rPr>
              <w:t>(b)</w:t>
            </w:r>
          </w:p>
        </w:tc>
      </w:tr>
    </w:tbl>
    <w:p w14:paraId="48DCDA06" w14:textId="78008C9A" w:rsidR="006B1520" w:rsidRPr="006B1520" w:rsidRDefault="006B1520" w:rsidP="006B1520">
      <w:pPr>
        <w:pStyle w:val="PhDLegendaFiguras"/>
      </w:pPr>
      <w:bookmarkStart w:id="153" w:name="_Ref75024252"/>
      <w:bookmarkStart w:id="154" w:name="_Toc75031169"/>
      <w:r w:rsidRPr="006B1520">
        <w:t xml:space="preserve">Figura </w:t>
      </w:r>
      <w:fldSimple w:instr=" STYLEREF 1 \s ">
        <w:r w:rsidR="00774C52">
          <w:rPr>
            <w:noProof/>
          </w:rPr>
          <w:t>3</w:t>
        </w:r>
      </w:fldSimple>
      <w:r w:rsidR="00774C52">
        <w:t>.</w:t>
      </w:r>
      <w:fldSimple w:instr=" SEQ Figura \* ARABIC \s 1 ">
        <w:r w:rsidR="00774C52">
          <w:rPr>
            <w:noProof/>
          </w:rPr>
          <w:t>23</w:t>
        </w:r>
      </w:fldSimple>
      <w:bookmarkEnd w:id="153"/>
      <w:r w:rsidRPr="006B1520">
        <w:t xml:space="preserve"> - Definição da máquina de estados (a) </w:t>
      </w:r>
      <w:proofErr w:type="spellStart"/>
      <w:r w:rsidRPr="006B1520">
        <w:t>Array</w:t>
      </w:r>
      <w:proofErr w:type="spellEnd"/>
      <w:r w:rsidRPr="006B1520">
        <w:t xml:space="preserve"> de funções de estado; (b) Execução da máquina de estados.</w:t>
      </w:r>
      <w:bookmarkEnd w:id="154"/>
    </w:p>
    <w:p w14:paraId="6F592834" w14:textId="5BA4FCCF" w:rsidR="006B1520" w:rsidRDefault="006B1520" w:rsidP="006B1520">
      <w:pPr>
        <w:pStyle w:val="Legenda"/>
      </w:pPr>
    </w:p>
    <w:p w14:paraId="187CBA58" w14:textId="5990AFA8" w:rsidR="006B1520" w:rsidRDefault="006B1520" w:rsidP="006B1520">
      <w:pPr>
        <w:pStyle w:val="PhDLegendaFiguras"/>
      </w:pPr>
    </w:p>
    <w:p w14:paraId="1EAF92D4" w14:textId="77777777" w:rsidR="006B1520" w:rsidRPr="003C0FF2" w:rsidRDefault="006B1520" w:rsidP="006B1520">
      <w:pPr>
        <w:pStyle w:val="PhDLegendaFiguras"/>
      </w:pPr>
    </w:p>
    <w:p w14:paraId="0AC1340B" w14:textId="3B3F7909" w:rsidR="00C966F1" w:rsidRDefault="00C966F1" w:rsidP="00C966F1">
      <w:pPr>
        <w:pStyle w:val="Ttulo3"/>
        <w:numPr>
          <w:ilvl w:val="2"/>
          <w:numId w:val="23"/>
        </w:numPr>
        <w:rPr>
          <w:rFonts w:ascii="NewsGotT" w:hAnsi="NewsGotT"/>
        </w:rPr>
      </w:pPr>
      <w:bookmarkStart w:id="155" w:name="_Ref75022804"/>
      <w:bookmarkStart w:id="156" w:name="_Ref75022841"/>
      <w:bookmarkStart w:id="157" w:name="_Ref75022852"/>
      <w:bookmarkStart w:id="158" w:name="_Toc75031118"/>
      <w:r>
        <w:rPr>
          <w:rFonts w:ascii="NewsGotT" w:hAnsi="NewsGotT"/>
        </w:rPr>
        <w:t>Aplicação de Interface</w:t>
      </w:r>
    </w:p>
    <w:p w14:paraId="3A4DBF88" w14:textId="1D56E409" w:rsidR="00C966F1" w:rsidRPr="000725A6" w:rsidRDefault="00F510CD" w:rsidP="000725A6">
      <w:pPr>
        <w:pStyle w:val="PhDCorpo"/>
      </w:pPr>
      <w:r>
        <w:tab/>
        <w:t>De modo a ser possível realizar as tarefas de inicialização do DWR e gestão dos percursos a efetuar decidiu-se criar uma aplicação de interface com o utilizador. Além destas tarefas, indispensáveis ao funcionamento do robô, a aplicação servirá também o propósito de informação de estado do DWR, tais como, o último cartão de RFID lido e erros que possam ocorrer durante a sua atividade.</w:t>
      </w:r>
    </w:p>
    <w:p w14:paraId="53B9A55D" w14:textId="64E96909" w:rsidR="00C966F1" w:rsidRPr="0044237E" w:rsidRDefault="00C966F1" w:rsidP="00877610">
      <w:pPr>
        <w:pStyle w:val="PhDCorpo"/>
      </w:pPr>
      <w:r>
        <w:tab/>
      </w:r>
      <w:r w:rsidRPr="0044237E">
        <w:t xml:space="preserve">A aplicação foi </w:t>
      </w:r>
      <w:r w:rsidR="00F510CD">
        <w:t>implementada</w:t>
      </w:r>
      <w:r w:rsidRPr="0044237E">
        <w:t xml:space="preserve"> </w:t>
      </w:r>
      <w:r w:rsidR="00F510CD">
        <w:t>recorrendo à</w:t>
      </w:r>
      <w:r w:rsidRPr="0044237E">
        <w:t xml:space="preserve"> ferramenta </w:t>
      </w:r>
      <w:r w:rsidRPr="0044237E">
        <w:rPr>
          <w:i/>
          <w:iCs/>
        </w:rPr>
        <w:t>MIT App Inventor</w:t>
      </w:r>
      <w:r w:rsidRPr="0044237E">
        <w:rPr>
          <w:i/>
          <w:iCs/>
          <w:highlight w:val="yellow"/>
        </w:rPr>
        <w:t>[</w:t>
      </w:r>
      <w:proofErr w:type="spellStart"/>
      <w:r w:rsidRPr="0044237E">
        <w:rPr>
          <w:i/>
          <w:iCs/>
          <w:highlight w:val="yellow"/>
        </w:rPr>
        <w:t>ref</w:t>
      </w:r>
      <w:proofErr w:type="spellEnd"/>
      <w:r w:rsidRPr="0044237E">
        <w:rPr>
          <w:i/>
          <w:iCs/>
          <w:highlight w:val="yellow"/>
        </w:rPr>
        <w:t>]</w:t>
      </w:r>
      <w:r w:rsidRPr="0044237E">
        <w:t xml:space="preserve">, um software simples </w:t>
      </w:r>
      <w:r w:rsidRPr="00E227D9">
        <w:rPr>
          <w:strike/>
          <w:highlight w:val="yellow"/>
        </w:rPr>
        <w:t>e útil</w:t>
      </w:r>
      <w:r w:rsidRPr="0044237E">
        <w:t xml:space="preserve"> para o desenvolvimento de aplicações para </w:t>
      </w:r>
      <w:r w:rsidRPr="0044237E">
        <w:rPr>
          <w:i/>
          <w:iCs/>
        </w:rPr>
        <w:t>smartphones</w:t>
      </w:r>
      <w:r w:rsidRPr="0044237E">
        <w:t xml:space="preserve">. </w:t>
      </w:r>
      <w:r w:rsidRPr="00E227D9">
        <w:rPr>
          <w:strike/>
          <w:highlight w:val="yellow"/>
        </w:rPr>
        <w:t xml:space="preserve">A interface criada é de utilização </w:t>
      </w:r>
      <w:r w:rsidR="00F510CD" w:rsidRPr="00E227D9">
        <w:rPr>
          <w:strike/>
          <w:highlight w:val="yellow"/>
        </w:rPr>
        <w:t>intuitiva.</w:t>
      </w:r>
      <w:r w:rsidRPr="0044237E">
        <w:t xml:space="preserve"> </w:t>
      </w:r>
      <w:r w:rsidR="00F510CD">
        <w:t>O</w:t>
      </w:r>
      <w:r w:rsidRPr="0044237E">
        <w:t xml:space="preserve"> ecrã inicial </w:t>
      </w:r>
      <w:r w:rsidR="00E227D9" w:rsidRPr="00E227D9">
        <w:rPr>
          <w:highlight w:val="green"/>
        </w:rPr>
        <w:t>da aplicação desenvolvida</w:t>
      </w:r>
      <w:r w:rsidR="00E227D9">
        <w:t xml:space="preserve"> </w:t>
      </w:r>
      <w:r w:rsidRPr="0044237E">
        <w:t xml:space="preserve">está representado na </w:t>
      </w:r>
      <w:r w:rsidR="00774C52">
        <w:fldChar w:fldCharType="begin"/>
      </w:r>
      <w:r w:rsidR="00774C52">
        <w:instrText xml:space="preserve"> REF _Ref75037032 \h </w:instrText>
      </w:r>
      <w:r w:rsidR="00774C52">
        <w:fldChar w:fldCharType="separate"/>
      </w:r>
      <w:r w:rsidR="00774C52">
        <w:t xml:space="preserve">Figura </w:t>
      </w:r>
      <w:r w:rsidR="00774C52">
        <w:rPr>
          <w:noProof/>
        </w:rPr>
        <w:t>3</w:t>
      </w:r>
      <w:r w:rsidR="00774C52">
        <w:t>.</w:t>
      </w:r>
      <w:r w:rsidR="00774C52">
        <w:rPr>
          <w:noProof/>
        </w:rPr>
        <w:t>24</w:t>
      </w:r>
      <w:r w:rsidR="00774C52">
        <w:fldChar w:fldCharType="end"/>
      </w:r>
      <w:r w:rsidR="00774C52">
        <w:t xml:space="preserve"> </w:t>
      </w:r>
      <w:r>
        <w:t>(a)</w:t>
      </w:r>
      <w:r w:rsidRPr="0044237E">
        <w:t xml:space="preserve">, no qual é pedido para o utilizador se conectar ao </w:t>
      </w:r>
      <w:r w:rsidR="00F510CD">
        <w:t>DWR</w:t>
      </w:r>
      <w:r w:rsidRPr="0044237E">
        <w:t>. Para isso</w:t>
      </w:r>
      <w:r w:rsidR="00F510CD">
        <w:t>,</w:t>
      </w:r>
      <w:r w:rsidRPr="0044237E">
        <w:t xml:space="preserve"> o utilizador terá de ativar a funcionalidade </w:t>
      </w:r>
      <w:r w:rsidRPr="0044237E">
        <w:rPr>
          <w:i/>
          <w:iCs/>
        </w:rPr>
        <w:t xml:space="preserve">Bluetooth </w:t>
      </w:r>
      <w:r w:rsidRPr="0044237E">
        <w:t xml:space="preserve">do seu próprio dispositivo e emparelhá-lo com o dispositivo </w:t>
      </w:r>
      <w:r w:rsidRPr="0044237E">
        <w:rPr>
          <w:i/>
          <w:iCs/>
        </w:rPr>
        <w:t>Bluetooth</w:t>
      </w:r>
      <w:r w:rsidRPr="0044237E">
        <w:t xml:space="preserve"> do DWR</w:t>
      </w:r>
      <w:r w:rsidR="00F134AA">
        <w:t xml:space="preserve"> [</w:t>
      </w:r>
      <w:proofErr w:type="spellStart"/>
      <w:r w:rsidR="00F134AA" w:rsidRPr="00F134AA">
        <w:rPr>
          <w:highlight w:val="yellow"/>
        </w:rPr>
        <w:t>ref</w:t>
      </w:r>
      <w:proofErr w:type="spellEnd"/>
      <w:r w:rsidR="00F134AA">
        <w:t xml:space="preserve">]. </w:t>
      </w:r>
      <w:r w:rsidR="00877610">
        <w:t>D</w:t>
      </w:r>
      <w:r w:rsidRPr="0044237E">
        <w:t xml:space="preserve">epois </w:t>
      </w:r>
      <w:r w:rsidR="00877610">
        <w:t xml:space="preserve">de emparelhado, é necessário </w:t>
      </w:r>
      <w:r w:rsidRPr="0044237E">
        <w:t>pressionar o botão</w:t>
      </w:r>
      <w:r>
        <w:t xml:space="preserve"> </w:t>
      </w:r>
      <w:r w:rsidR="009C14A5">
        <w:t>“</w:t>
      </w:r>
      <w:proofErr w:type="spellStart"/>
      <w:r w:rsidRPr="009C14A5">
        <w:rPr>
          <w:i/>
          <w:iCs/>
        </w:rPr>
        <w:t>Connect</w:t>
      </w:r>
      <w:proofErr w:type="spellEnd"/>
      <w:r w:rsidRPr="009C14A5">
        <w:rPr>
          <w:i/>
          <w:iCs/>
        </w:rPr>
        <w:t xml:space="preserve"> to</w:t>
      </w:r>
      <w:r>
        <w:rPr>
          <w:i/>
          <w:iCs/>
        </w:rPr>
        <w:t xml:space="preserve"> </w:t>
      </w:r>
      <w:r w:rsidR="00774C52" w:rsidRPr="00F510CD">
        <w:t>DWR</w:t>
      </w:r>
      <w:r w:rsidR="009C14A5">
        <w:t>”</w:t>
      </w:r>
      <w:r w:rsidRPr="0044237E">
        <w:t>.</w:t>
      </w:r>
      <w:r w:rsidR="00F510CD">
        <w:t xml:space="preserve"> </w:t>
      </w:r>
    </w:p>
    <w:p w14:paraId="0D132A83" w14:textId="6278A96C" w:rsidR="00C966F1" w:rsidRDefault="00C966F1" w:rsidP="00877610">
      <w:pPr>
        <w:pStyle w:val="PhDCorpo"/>
      </w:pPr>
      <w:r>
        <w:tab/>
      </w:r>
      <w:r w:rsidR="00877610">
        <w:t>Com a conexão estabelecida</w:t>
      </w:r>
      <w:r w:rsidRPr="0044237E">
        <w:t>, o funcionário terá acesso ao menu principal da aplicação,</w:t>
      </w:r>
      <w:r w:rsidR="00877610">
        <w:t xml:space="preserve"> </w:t>
      </w:r>
      <w:r w:rsidRPr="0044237E">
        <w:t>apresentad</w:t>
      </w:r>
      <w:r w:rsidR="00877610">
        <w:t>o</w:t>
      </w:r>
      <w:r w:rsidRPr="0044237E">
        <w:t xml:space="preserve"> na </w:t>
      </w:r>
      <w:r w:rsidR="00774C52">
        <w:rPr>
          <w:highlight w:val="yellow"/>
        </w:rPr>
        <w:fldChar w:fldCharType="begin"/>
      </w:r>
      <w:r w:rsidR="00774C52">
        <w:instrText xml:space="preserve"> REF _Ref75037032 \h </w:instrText>
      </w:r>
      <w:r w:rsidR="00774C52">
        <w:rPr>
          <w:highlight w:val="yellow"/>
        </w:rPr>
      </w:r>
      <w:r w:rsidR="00774C52">
        <w:rPr>
          <w:highlight w:val="yellow"/>
        </w:rPr>
        <w:fldChar w:fldCharType="separate"/>
      </w:r>
      <w:r w:rsidR="00774C52">
        <w:t xml:space="preserve">Figura </w:t>
      </w:r>
      <w:r w:rsidR="00774C52">
        <w:rPr>
          <w:noProof/>
        </w:rPr>
        <w:t>3</w:t>
      </w:r>
      <w:r w:rsidR="00774C52">
        <w:t>.</w:t>
      </w:r>
      <w:r w:rsidR="00774C52">
        <w:rPr>
          <w:noProof/>
        </w:rPr>
        <w:t>24</w:t>
      </w:r>
      <w:r w:rsidR="00774C52">
        <w:rPr>
          <w:highlight w:val="yellow"/>
        </w:rPr>
        <w:fldChar w:fldCharType="end"/>
      </w:r>
      <w:r w:rsidR="00774C52">
        <w:t xml:space="preserve"> </w:t>
      </w:r>
      <w:r>
        <w:t>(b)</w:t>
      </w:r>
      <w:r w:rsidRPr="0044237E">
        <w:t>. Para realizar um pedido</w:t>
      </w:r>
      <w:r w:rsidR="00774C52">
        <w:t>,</w:t>
      </w:r>
      <w:r w:rsidRPr="0044237E">
        <w:t xml:space="preserve"> deve ser pressionado o botão </w:t>
      </w:r>
      <w:r w:rsidR="009C14A5">
        <w:rPr>
          <w:i/>
          <w:iCs/>
        </w:rPr>
        <w:t>“</w:t>
      </w:r>
      <w:proofErr w:type="spellStart"/>
      <w:r w:rsidRPr="0044237E">
        <w:rPr>
          <w:i/>
          <w:iCs/>
        </w:rPr>
        <w:t>Request</w:t>
      </w:r>
      <w:proofErr w:type="spellEnd"/>
      <w:r w:rsidR="009C14A5">
        <w:rPr>
          <w:i/>
          <w:iCs/>
        </w:rPr>
        <w:t>”</w:t>
      </w:r>
      <w:r w:rsidRPr="0044237E">
        <w:t xml:space="preserve"> e </w:t>
      </w:r>
      <w:r w:rsidR="00774C52">
        <w:t>escolher</w:t>
      </w:r>
      <w:r>
        <w:t xml:space="preserve">, a partir </w:t>
      </w:r>
      <w:r w:rsidR="00774C52">
        <w:t>da</w:t>
      </w:r>
      <w:r>
        <w:t xml:space="preserve"> lista</w:t>
      </w:r>
      <w:r w:rsidR="00774C52">
        <w:t xml:space="preserve"> apresentada</w:t>
      </w:r>
      <w:r>
        <w:t>,</w:t>
      </w:r>
      <w:r w:rsidRPr="0044237E">
        <w:t xml:space="preserve"> </w:t>
      </w:r>
      <w:r w:rsidR="00774C52">
        <w:t>a rota a efetuar</w:t>
      </w:r>
      <w:r w:rsidRPr="0044237E">
        <w:t xml:space="preserve">. </w:t>
      </w:r>
      <w:r w:rsidR="00774C52" w:rsidRPr="00E227D9">
        <w:rPr>
          <w:highlight w:val="red"/>
        </w:rPr>
        <w:t>O</w:t>
      </w:r>
      <w:r w:rsidRPr="00E227D9">
        <w:rPr>
          <w:highlight w:val="red"/>
        </w:rPr>
        <w:t xml:space="preserve"> botão “</w:t>
      </w:r>
      <w:proofErr w:type="spellStart"/>
      <w:r w:rsidRPr="00E227D9">
        <w:rPr>
          <w:i/>
          <w:iCs/>
          <w:highlight w:val="red"/>
        </w:rPr>
        <w:t>Map</w:t>
      </w:r>
      <w:proofErr w:type="spellEnd"/>
      <w:r w:rsidRPr="00E227D9">
        <w:rPr>
          <w:highlight w:val="red"/>
        </w:rPr>
        <w:t xml:space="preserve">” </w:t>
      </w:r>
      <w:r w:rsidR="00774C52" w:rsidRPr="00E227D9">
        <w:rPr>
          <w:highlight w:val="red"/>
        </w:rPr>
        <w:t>permite</w:t>
      </w:r>
      <w:r w:rsidRPr="00E227D9">
        <w:rPr>
          <w:highlight w:val="red"/>
        </w:rPr>
        <w:t xml:space="preserve"> visualizar uma imagem da planta do local onde o robô está a operar</w:t>
      </w:r>
      <w:r w:rsidR="00774C52" w:rsidRPr="00E227D9">
        <w:rPr>
          <w:highlight w:val="red"/>
        </w:rPr>
        <w:t>.</w:t>
      </w:r>
      <w:r w:rsidR="00E227D9" w:rsidRPr="00E227D9">
        <w:rPr>
          <w:highlight w:val="red"/>
        </w:rPr>
        <w:t xml:space="preserve"> </w:t>
      </w:r>
      <w:r w:rsidR="00E227D9" w:rsidRPr="00E227D9">
        <w:rPr>
          <w:highlight w:val="yellow"/>
        </w:rPr>
        <w:t xml:space="preserve">(há alguma coisa disto implementada??) </w:t>
      </w:r>
      <w:r w:rsidR="00774C52">
        <w:t xml:space="preserve"> Já </w:t>
      </w:r>
      <w:r w:rsidR="00E227D9" w:rsidRPr="00E227D9">
        <w:rPr>
          <w:highlight w:val="green"/>
        </w:rPr>
        <w:t>o</w:t>
      </w:r>
      <w:r w:rsidR="00774C52">
        <w:t xml:space="preserve"> </w:t>
      </w:r>
      <w:r w:rsidR="00774C52" w:rsidRPr="0044237E">
        <w:t>bot</w:t>
      </w:r>
      <w:r w:rsidR="00774C52" w:rsidRPr="009C14A5">
        <w:rPr>
          <w:highlight w:val="green"/>
        </w:rPr>
        <w:t>ão</w:t>
      </w:r>
      <w:r w:rsidR="009C14A5" w:rsidRPr="009C14A5">
        <w:rPr>
          <w:highlight w:val="green"/>
        </w:rPr>
        <w:t xml:space="preserve"> </w:t>
      </w:r>
      <w:r w:rsidR="009C14A5" w:rsidRPr="009C14A5">
        <w:rPr>
          <w:highlight w:val="green"/>
        </w:rPr>
        <w:t>“</w:t>
      </w:r>
      <w:proofErr w:type="spellStart"/>
      <w:r w:rsidR="009C14A5" w:rsidRPr="009C14A5">
        <w:rPr>
          <w:i/>
          <w:iCs/>
          <w:highlight w:val="green"/>
        </w:rPr>
        <w:t>Back</w:t>
      </w:r>
      <w:proofErr w:type="spellEnd"/>
      <w:r w:rsidR="009C14A5" w:rsidRPr="009C14A5">
        <w:rPr>
          <w:highlight w:val="green"/>
        </w:rPr>
        <w:t>”</w:t>
      </w:r>
      <w:r w:rsidR="009C14A5" w:rsidRPr="009C14A5">
        <w:rPr>
          <w:highlight w:val="green"/>
        </w:rPr>
        <w:t xml:space="preserve"> </w:t>
      </w:r>
      <w:r w:rsidR="00774C52" w:rsidRPr="009C14A5">
        <w:rPr>
          <w:highlight w:val="green"/>
        </w:rPr>
        <w:t>permite</w:t>
      </w:r>
      <w:r w:rsidR="00774C52">
        <w:t xml:space="preserve"> </w:t>
      </w:r>
      <w:r w:rsidRPr="0044237E">
        <w:t>para voltar ao ecrã</w:t>
      </w:r>
      <w:r>
        <w:t xml:space="preserve"> inicial.</w:t>
      </w:r>
      <w:r w:rsidR="00774C52" w:rsidRPr="00774C52">
        <w:t xml:space="preserve"> </w:t>
      </w:r>
      <w:r w:rsidR="00774C52" w:rsidRPr="00E227D9">
        <w:rPr>
          <w:strike/>
        </w:rPr>
        <w:t xml:space="preserve">Neste, </w:t>
      </w:r>
      <w:r w:rsidR="00774C52" w:rsidRPr="0044237E">
        <w:t xml:space="preserve">o utilizador poderá iniciar a marcha do robô, pressionando o botão </w:t>
      </w:r>
      <w:r w:rsidR="009C14A5">
        <w:rPr>
          <w:i/>
          <w:iCs/>
        </w:rPr>
        <w:t>“</w:t>
      </w:r>
      <w:proofErr w:type="spellStart"/>
      <w:r w:rsidR="00774C52" w:rsidRPr="0044237E">
        <w:rPr>
          <w:i/>
          <w:iCs/>
        </w:rPr>
        <w:t>Start</w:t>
      </w:r>
      <w:proofErr w:type="spellEnd"/>
      <w:r w:rsidR="009C14A5">
        <w:rPr>
          <w:i/>
          <w:iCs/>
        </w:rPr>
        <w:t>”</w:t>
      </w:r>
      <w:r w:rsidR="00774C52" w:rsidRPr="0044237E">
        <w:t>.</w:t>
      </w:r>
      <w:r w:rsidR="00774C52">
        <w:t xml:space="preserve"> </w:t>
      </w:r>
      <w:r>
        <w:t xml:space="preserve"> Após </w:t>
      </w:r>
      <w:r w:rsidR="00774C52">
        <w:t>pressionar este botão,</w:t>
      </w:r>
      <w:r>
        <w:t xml:space="preserve"> o utilizador receberá </w:t>
      </w:r>
      <w:r w:rsidR="00774C52">
        <w:t xml:space="preserve">as </w:t>
      </w:r>
      <w:r>
        <w:t>mensagens enviadas pelo DWR</w:t>
      </w:r>
      <w:r w:rsidR="000725A6">
        <w:t xml:space="preserve">, </w:t>
      </w:r>
      <w:r>
        <w:t xml:space="preserve">tal como mostra a </w:t>
      </w:r>
      <w:r w:rsidR="00774C52">
        <w:fldChar w:fldCharType="begin"/>
      </w:r>
      <w:r w:rsidR="00774C52">
        <w:instrText xml:space="preserve"> REF _Ref75037032 \h </w:instrText>
      </w:r>
      <w:r w:rsidR="00774C52">
        <w:fldChar w:fldCharType="separate"/>
      </w:r>
      <w:r w:rsidR="00774C52">
        <w:t xml:space="preserve">Figura </w:t>
      </w:r>
      <w:r w:rsidR="00774C52">
        <w:rPr>
          <w:noProof/>
        </w:rPr>
        <w:t>3</w:t>
      </w:r>
      <w:r w:rsidR="00774C52">
        <w:t>.</w:t>
      </w:r>
      <w:r w:rsidR="00774C52">
        <w:rPr>
          <w:noProof/>
        </w:rPr>
        <w:t>24</w:t>
      </w:r>
      <w:r w:rsidR="00774C52">
        <w:fldChar w:fldCharType="end"/>
      </w:r>
      <w:r w:rsidR="00774C52">
        <w:t xml:space="preserve"> </w:t>
      </w:r>
      <w:r>
        <w:t>(c).</w:t>
      </w:r>
    </w:p>
    <w:tbl>
      <w:tblPr>
        <w:tblStyle w:val="TabelacomGrelha"/>
        <w:tblW w:w="906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86"/>
        <w:gridCol w:w="86"/>
        <w:gridCol w:w="2977"/>
        <w:gridCol w:w="3118"/>
      </w:tblGrid>
      <w:tr w:rsidR="00774C52" w14:paraId="0ED106AF" w14:textId="77777777" w:rsidTr="00774C52">
        <w:trPr>
          <w:jc w:val="center"/>
        </w:trPr>
        <w:tc>
          <w:tcPr>
            <w:tcW w:w="2972" w:type="dxa"/>
            <w:gridSpan w:val="2"/>
          </w:tcPr>
          <w:p w14:paraId="693A674A" w14:textId="77777777" w:rsidR="00774C52" w:rsidRDefault="00774C52" w:rsidP="00774C52">
            <w:pPr>
              <w:jc w:val="center"/>
            </w:pPr>
            <w:r>
              <w:rPr>
                <w:noProof/>
              </w:rPr>
              <w:drawing>
                <wp:inline distT="0" distB="0" distL="0" distR="0" wp14:anchorId="414C033A" wp14:editId="577C3016">
                  <wp:extent cx="1545614" cy="2990850"/>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555611" cy="3010195"/>
                          </a:xfrm>
                          <a:prstGeom prst="rect">
                            <a:avLst/>
                          </a:prstGeom>
                        </pic:spPr>
                      </pic:pic>
                    </a:graphicData>
                  </a:graphic>
                </wp:inline>
              </w:drawing>
            </w:r>
          </w:p>
        </w:tc>
        <w:tc>
          <w:tcPr>
            <w:tcW w:w="2977" w:type="dxa"/>
          </w:tcPr>
          <w:p w14:paraId="009964F1" w14:textId="77777777" w:rsidR="00774C52" w:rsidRDefault="00774C52" w:rsidP="00774C52">
            <w:pPr>
              <w:jc w:val="center"/>
            </w:pPr>
            <w:r>
              <w:rPr>
                <w:noProof/>
              </w:rPr>
              <w:drawing>
                <wp:inline distT="0" distB="0" distL="0" distR="0" wp14:anchorId="4492373F" wp14:editId="5809641C">
                  <wp:extent cx="1480018" cy="2981325"/>
                  <wp:effectExtent l="0" t="0" r="635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493478" cy="3008439"/>
                          </a:xfrm>
                          <a:prstGeom prst="rect">
                            <a:avLst/>
                          </a:prstGeom>
                        </pic:spPr>
                      </pic:pic>
                    </a:graphicData>
                  </a:graphic>
                </wp:inline>
              </w:drawing>
            </w:r>
          </w:p>
        </w:tc>
        <w:tc>
          <w:tcPr>
            <w:tcW w:w="3118" w:type="dxa"/>
          </w:tcPr>
          <w:p w14:paraId="17C229F9" w14:textId="77777777" w:rsidR="00774C52" w:rsidRDefault="00774C52" w:rsidP="00774C52">
            <w:pPr>
              <w:jc w:val="center"/>
            </w:pPr>
            <w:r>
              <w:rPr>
                <w:noProof/>
              </w:rPr>
              <w:drawing>
                <wp:inline distT="0" distB="0" distL="0" distR="0" wp14:anchorId="15327066" wp14:editId="13BCABAC">
                  <wp:extent cx="1526406" cy="2962275"/>
                  <wp:effectExtent l="0" t="0" r="0" b="0"/>
                  <wp:docPr id="257" name="Imagem 257"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3" descr="Uma imagem com texto&#10;&#10;Descrição gerada automaticament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537642" cy="2984080"/>
                          </a:xfrm>
                          <a:prstGeom prst="rect">
                            <a:avLst/>
                          </a:prstGeom>
                        </pic:spPr>
                      </pic:pic>
                    </a:graphicData>
                  </a:graphic>
                </wp:inline>
              </w:drawing>
            </w:r>
          </w:p>
        </w:tc>
      </w:tr>
      <w:tr w:rsidR="00774C52" w14:paraId="45AAB76F" w14:textId="77777777" w:rsidTr="00774C52">
        <w:trPr>
          <w:trHeight w:val="259"/>
          <w:jc w:val="center"/>
        </w:trPr>
        <w:tc>
          <w:tcPr>
            <w:tcW w:w="2886" w:type="dxa"/>
          </w:tcPr>
          <w:p w14:paraId="03FA22A9" w14:textId="467BB78F" w:rsidR="00774C52" w:rsidRDefault="00774C52" w:rsidP="00774C52">
            <w:pPr>
              <w:pStyle w:val="PhDLegendaFiguras"/>
            </w:pPr>
            <w:r>
              <w:t>(a)</w:t>
            </w:r>
          </w:p>
        </w:tc>
        <w:tc>
          <w:tcPr>
            <w:tcW w:w="3063" w:type="dxa"/>
            <w:gridSpan w:val="2"/>
          </w:tcPr>
          <w:p w14:paraId="2E105645" w14:textId="43B70D6F" w:rsidR="00774C52" w:rsidRDefault="00774C52" w:rsidP="00774C52">
            <w:pPr>
              <w:pStyle w:val="PhDLegendaFiguras"/>
            </w:pPr>
            <w:r>
              <w:t>(b)</w:t>
            </w:r>
          </w:p>
        </w:tc>
        <w:tc>
          <w:tcPr>
            <w:tcW w:w="3118" w:type="dxa"/>
          </w:tcPr>
          <w:p w14:paraId="43CA5EFC" w14:textId="7FE6E2B5" w:rsidR="00774C52" w:rsidRDefault="00774C52" w:rsidP="00774C52">
            <w:pPr>
              <w:pStyle w:val="PhDLegendaFiguras"/>
              <w:keepNext/>
            </w:pPr>
            <w:r>
              <w:t>(c)</w:t>
            </w:r>
          </w:p>
        </w:tc>
      </w:tr>
    </w:tbl>
    <w:p w14:paraId="4421A731" w14:textId="0A4CFD42" w:rsidR="00774C52" w:rsidRDefault="00774C52" w:rsidP="00774C52">
      <w:pPr>
        <w:pStyle w:val="PhDLegendaFiguras"/>
      </w:pPr>
      <w:bookmarkStart w:id="159" w:name="_Ref75037032"/>
      <w:r>
        <w:t xml:space="preserve">Figura </w:t>
      </w:r>
      <w:fldSimple w:instr=" STYLEREF 1 \s ">
        <w:r>
          <w:rPr>
            <w:noProof/>
          </w:rPr>
          <w:t>3</w:t>
        </w:r>
      </w:fldSimple>
      <w:r>
        <w:t>.</w:t>
      </w:r>
      <w:fldSimple w:instr=" SEQ Figura \* ARABIC \s 1 ">
        <w:r>
          <w:rPr>
            <w:noProof/>
          </w:rPr>
          <w:t>24</w:t>
        </w:r>
      </w:fldSimple>
      <w:bookmarkEnd w:id="159"/>
      <w:r>
        <w:t xml:space="preserve"> - Aplicação Interface (a) </w:t>
      </w:r>
      <w:r w:rsidR="00E227D9" w:rsidRPr="00E227D9">
        <w:rPr>
          <w:highlight w:val="green"/>
        </w:rPr>
        <w:t>Ecrã Inicial</w:t>
      </w:r>
      <w:r>
        <w:t>; (b) Menu principal; (c) Terminal de mensagens</w:t>
      </w:r>
      <w:r w:rsidR="00E227D9" w:rsidRPr="00E227D9">
        <w:rPr>
          <w:highlight w:val="green"/>
        </w:rPr>
        <w:t>.</w:t>
      </w:r>
    </w:p>
    <w:p w14:paraId="3D6FBC92" w14:textId="77777777" w:rsidR="000725A6" w:rsidRPr="00C966F1" w:rsidRDefault="000725A6" w:rsidP="00877610">
      <w:pPr>
        <w:pStyle w:val="PhDCorpo"/>
      </w:pPr>
    </w:p>
    <w:p w14:paraId="46A01419" w14:textId="668FE9A1" w:rsidR="003C0FF2" w:rsidRDefault="003C0FF2" w:rsidP="003C0FF2">
      <w:pPr>
        <w:pStyle w:val="Ttulo3"/>
        <w:numPr>
          <w:ilvl w:val="2"/>
          <w:numId w:val="23"/>
        </w:numPr>
        <w:rPr>
          <w:rFonts w:ascii="NewsGotT" w:hAnsi="NewsGotT"/>
        </w:rPr>
      </w:pPr>
      <w:r>
        <w:rPr>
          <w:rFonts w:ascii="NewsGotT" w:hAnsi="NewsGotT"/>
        </w:rPr>
        <w:t>Circuito de C</w:t>
      </w:r>
      <w:r w:rsidR="00CB4854" w:rsidRPr="00CB4854">
        <w:rPr>
          <w:rFonts w:ascii="NewsGotT" w:hAnsi="NewsGotT"/>
        </w:rPr>
        <w:t>ontrol</w:t>
      </w:r>
      <w:r>
        <w:rPr>
          <w:rFonts w:ascii="NewsGotT" w:hAnsi="NewsGotT"/>
        </w:rPr>
        <w:t>o</w:t>
      </w:r>
      <w:bookmarkEnd w:id="155"/>
      <w:bookmarkEnd w:id="156"/>
      <w:bookmarkEnd w:id="157"/>
      <w:bookmarkEnd w:id="158"/>
    </w:p>
    <w:p w14:paraId="2BBFC014" w14:textId="7EBF97E9" w:rsidR="003C0FF2" w:rsidRPr="003C0FF2" w:rsidRDefault="003C0FF2" w:rsidP="003C0FF2">
      <w:pPr>
        <w:pStyle w:val="PhDCorpo"/>
      </w:pPr>
      <w:r>
        <w:tab/>
        <w:t>Para a implementação do módulo do seguidor de linha é necessário o desenvolvimento e implementação de um controlador</w:t>
      </w:r>
      <w:r w:rsidR="00E227D9">
        <w:t xml:space="preserve"> </w:t>
      </w:r>
      <w:r w:rsidR="00E227D9" w:rsidRPr="00D363EC">
        <w:rPr>
          <w:highlight w:val="green"/>
        </w:rPr>
        <w:t xml:space="preserve">que permita utilizar os valores lidos pelos sensores do QTR-8A de forma </w:t>
      </w:r>
      <w:r w:rsidR="00D363EC" w:rsidRPr="00D363EC">
        <w:rPr>
          <w:highlight w:val="green"/>
        </w:rPr>
        <w:t>atuar sobre os motores, realizando-se o seguimento de uma linha</w:t>
      </w:r>
      <w:r w:rsidRPr="00D363EC">
        <w:rPr>
          <w:highlight w:val="green"/>
        </w:rPr>
        <w:t>.</w:t>
      </w:r>
      <w:r w:rsidR="00D363EC">
        <w:t xml:space="preserve"> (</w:t>
      </w:r>
      <w:r w:rsidR="00D363EC" w:rsidRPr="00D363EC">
        <w:rPr>
          <w:highlight w:val="yellow"/>
        </w:rPr>
        <w:t>para não ficar tão seco,</w:t>
      </w:r>
      <w:r w:rsidR="00D363EC">
        <w:t xml:space="preserve"> </w:t>
      </w:r>
      <w:r w:rsidR="00D363EC" w:rsidRPr="00D363EC">
        <w:rPr>
          <w:highlight w:val="yellow"/>
        </w:rPr>
        <w:t>rever isto a verde)</w:t>
      </w:r>
    </w:p>
    <w:p w14:paraId="7834BFD3" w14:textId="4379A8A1" w:rsidR="003C0FF2" w:rsidRDefault="003C0FF2" w:rsidP="003C0FF2">
      <w:pPr>
        <w:pStyle w:val="Ttulo4"/>
        <w:rPr>
          <w:rFonts w:ascii="NewsGotT" w:hAnsi="NewsGotT"/>
        </w:rPr>
      </w:pPr>
      <w:bookmarkStart w:id="160" w:name="_Toc75031119"/>
      <w:r>
        <w:rPr>
          <w:rFonts w:ascii="NewsGotT" w:hAnsi="NewsGotT"/>
        </w:rPr>
        <w:t>O que é um Controlador?</w:t>
      </w:r>
      <w:bookmarkEnd w:id="160"/>
    </w:p>
    <w:p w14:paraId="786C9248" w14:textId="77777777" w:rsidR="003C0FF2" w:rsidRPr="003C0FF2" w:rsidRDefault="003C0FF2" w:rsidP="003C0FF2"/>
    <w:p w14:paraId="652A89DA" w14:textId="58D92FB2" w:rsidR="003C0FF2" w:rsidRPr="00472DEC" w:rsidRDefault="003365DA" w:rsidP="005A6C53">
      <w:pPr>
        <w:pStyle w:val="PhDCorpo"/>
        <w:rPr>
          <w:b/>
          <w:bCs/>
        </w:rPr>
      </w:pPr>
      <w:r>
        <w:tab/>
      </w:r>
      <w:r w:rsidR="003C0FF2" w:rsidRPr="002D144F">
        <w:t xml:space="preserve">Um controlador é responsável pelo controlo de processos através de algoritmos específicos. O </w:t>
      </w:r>
      <w:r w:rsidR="003C0FF2">
        <w:t xml:space="preserve">seu </w:t>
      </w:r>
      <w:r w:rsidR="003C0FF2" w:rsidRPr="002D144F">
        <w:t>principal objetivo consiste na monitorização, identificação e interpretação de processos</w:t>
      </w:r>
      <w:r w:rsidR="003C0FF2">
        <w:t>,</w:t>
      </w:r>
      <w:r w:rsidR="003C0FF2" w:rsidRPr="002D144F">
        <w:t xml:space="preserve"> via modelos matemáticos</w:t>
      </w:r>
      <w:r w:rsidR="003C0FF2">
        <w:t>,</w:t>
      </w:r>
      <w:r w:rsidR="003C0FF2" w:rsidRPr="002D144F">
        <w:t xml:space="preserve"> de </w:t>
      </w:r>
      <w:r w:rsidR="003C0FF2" w:rsidRPr="005C356B">
        <w:t>forma a produzir</w:t>
      </w:r>
      <w:r w:rsidR="003C0FF2" w:rsidRPr="002D144F">
        <w:t xml:space="preserve"> uma ação de controlo conveniente. </w:t>
      </w:r>
      <w:r w:rsidR="003C0FF2">
        <w:t>Existem</w:t>
      </w:r>
      <w:r w:rsidR="003C0FF2" w:rsidRPr="002D144F">
        <w:t xml:space="preserve"> três ações </w:t>
      </w:r>
      <w:r w:rsidR="003C0FF2">
        <w:t xml:space="preserve">de controlo </w:t>
      </w:r>
      <w:r w:rsidR="003C0FF2" w:rsidRPr="002D144F">
        <w:t>distintas</w:t>
      </w:r>
      <w:r w:rsidR="003C0FF2">
        <w:t>:</w:t>
      </w:r>
      <w:r w:rsidR="003C0FF2" w:rsidRPr="002D144F">
        <w:t xml:space="preserve"> proporcional, integral e derivativa, que podem ser conjugadas entre si. A primeira tem uma ação </w:t>
      </w:r>
      <w:r w:rsidR="003C0FF2" w:rsidRPr="005C356B">
        <w:t>imediata, proporcional</w:t>
      </w:r>
      <w:r w:rsidR="003C0FF2" w:rsidRPr="002D144F">
        <w:t xml:space="preserve"> ao valor atual do </w:t>
      </w:r>
      <w:r w:rsidR="003C0FF2" w:rsidRPr="005C356B">
        <w:t xml:space="preserve">erro, </w:t>
      </w:r>
      <w:r w:rsidR="003C0FF2" w:rsidRPr="00A24DC2">
        <w:t>acelera</w:t>
      </w:r>
      <w:r w:rsidR="003C0FF2" w:rsidRPr="005C356B">
        <w:t xml:space="preserve"> a resposta de um processo </w:t>
      </w:r>
      <w:r w:rsidR="003C0FF2" w:rsidRPr="00A24DC2">
        <w:t>controlado, reduz o</w:t>
      </w:r>
      <w:r w:rsidR="003C0FF2" w:rsidRPr="002D144F">
        <w:t xml:space="preserve"> tempo de subida e o erro máximo. No entanto, aumenta o </w:t>
      </w:r>
      <w:proofErr w:type="spellStart"/>
      <w:r w:rsidR="003C0FF2" w:rsidRPr="00E20C8D">
        <w:rPr>
          <w:rStyle w:val="PhDInglsCarter"/>
          <w:lang w:val="pt-PT"/>
        </w:rPr>
        <w:t>overshoot</w:t>
      </w:r>
      <w:proofErr w:type="spellEnd"/>
      <w:r w:rsidR="003C0FF2" w:rsidRPr="00E75405">
        <w:t>, o tempo</w:t>
      </w:r>
      <w:r w:rsidR="003C0FF2" w:rsidRPr="002D144F">
        <w:t xml:space="preserve"> de estabilização e produz </w:t>
      </w:r>
      <w:r w:rsidR="003C0FF2" w:rsidRPr="00A24DC2">
        <w:t xml:space="preserve">um </w:t>
      </w:r>
      <w:r w:rsidR="003C0FF2" w:rsidRPr="00A24DC2">
        <w:rPr>
          <w:iCs/>
        </w:rPr>
        <w:t>offset</w:t>
      </w:r>
      <w:r w:rsidR="003C0FF2" w:rsidRPr="00A24DC2">
        <w:t xml:space="preserve"> inversa</w:t>
      </w:r>
      <w:r w:rsidR="003C0FF2" w:rsidRPr="00325330">
        <w:t>mente</w:t>
      </w:r>
      <w:r w:rsidR="003C0FF2" w:rsidRPr="002D144F">
        <w:t xml:space="preserve"> proporcional ao ganho. </w:t>
      </w:r>
      <w:r w:rsidR="003C0FF2">
        <w:t>A</w:t>
      </w:r>
      <w:r w:rsidR="003C0FF2" w:rsidRPr="00E75405">
        <w:t xml:space="preserve"> ação integral</w:t>
      </w:r>
      <w:r w:rsidR="003C0FF2">
        <w:t xml:space="preserve"> </w:t>
      </w:r>
      <w:r w:rsidR="003C0FF2" w:rsidRPr="002D144F">
        <w:t xml:space="preserve">produz uma ação de controlo gradual proporcional </w:t>
      </w:r>
      <w:r w:rsidR="003C0FF2">
        <w:t>à</w:t>
      </w:r>
      <w:r w:rsidR="003C0FF2" w:rsidRPr="002D144F">
        <w:t xml:space="preserve"> integral do </w:t>
      </w:r>
      <w:r w:rsidR="003C0FF2" w:rsidRPr="00E75405">
        <w:t>erro</w:t>
      </w:r>
      <w:r w:rsidR="003C0FF2">
        <w:t>,</w:t>
      </w:r>
      <w:r w:rsidR="003C0FF2" w:rsidRPr="00E75405">
        <w:t xml:space="preserve"> </w:t>
      </w:r>
      <w:r w:rsidR="003C0FF2" w:rsidRPr="00A24DC2">
        <w:t>respondendo, assim, ao passado do</w:t>
      </w:r>
      <w:r w:rsidR="003C0FF2" w:rsidRPr="002D144F">
        <w:t xml:space="preserve"> erro enquanto este for diferente de zero, </w:t>
      </w:r>
      <w:r w:rsidR="003C0FF2" w:rsidRPr="00A24DC2">
        <w:t xml:space="preserve">elimina o </w:t>
      </w:r>
      <w:r w:rsidR="003C0FF2" w:rsidRPr="00A24DC2">
        <w:rPr>
          <w:iCs/>
        </w:rPr>
        <w:t>offset</w:t>
      </w:r>
      <w:r w:rsidR="003C0FF2" w:rsidRPr="00A24DC2">
        <w:t xml:space="preserve"> e reduz</w:t>
      </w:r>
      <w:r w:rsidR="003C0FF2" w:rsidRPr="002D144F">
        <w:t xml:space="preserve"> o tempo de subida. Porém, aumenta o </w:t>
      </w:r>
      <w:proofErr w:type="spellStart"/>
      <w:r w:rsidR="003C0FF2" w:rsidRPr="00E20C8D">
        <w:rPr>
          <w:rStyle w:val="PhDInglsCarter"/>
          <w:lang w:val="pt-PT"/>
        </w:rPr>
        <w:t>overshoot</w:t>
      </w:r>
      <w:proofErr w:type="spellEnd"/>
      <w:r w:rsidR="003C0FF2" w:rsidRPr="002D144F">
        <w:t xml:space="preserve">, o período de oscilação e tempo de estabilização, </w:t>
      </w:r>
      <w:r w:rsidR="003C0FF2" w:rsidRPr="00E75405">
        <w:t>produzindo</w:t>
      </w:r>
      <w:r w:rsidR="003C0FF2">
        <w:t xml:space="preserve"> </w:t>
      </w:r>
      <w:r w:rsidR="003C0FF2" w:rsidRPr="002D144F">
        <w:t>respostas lentas e oscilatórias</w:t>
      </w:r>
      <w:r w:rsidR="003C0FF2">
        <w:t xml:space="preserve">. </w:t>
      </w:r>
      <w:r w:rsidR="003C0FF2" w:rsidRPr="00E75405">
        <w:t>A ação derivativa produz</w:t>
      </w:r>
      <w:r w:rsidR="003C0FF2">
        <w:t xml:space="preserve"> uma a</w:t>
      </w:r>
      <w:r w:rsidR="003C0FF2" w:rsidRPr="002D144F">
        <w:t>ção antecipatória</w:t>
      </w:r>
      <w:r w:rsidR="003C0FF2">
        <w:t xml:space="preserve"> e</w:t>
      </w:r>
      <w:r w:rsidR="003C0FF2" w:rsidRPr="002D144F">
        <w:t xml:space="preserve"> proporcional à derivada do erro</w:t>
      </w:r>
      <w:r w:rsidR="003C0FF2">
        <w:t>. É u</w:t>
      </w:r>
      <w:r w:rsidR="003C0FF2" w:rsidRPr="002D144F">
        <w:t xml:space="preserve">sada para acelerar e estabilizar a </w:t>
      </w:r>
      <w:r w:rsidR="003C0FF2" w:rsidRPr="00670E8D">
        <w:t>malha</w:t>
      </w:r>
      <w:r w:rsidR="003C0FF2">
        <w:t>, r</w:t>
      </w:r>
      <w:r w:rsidR="003C0FF2" w:rsidRPr="002D144F">
        <w:t>eduz</w:t>
      </w:r>
      <w:r w:rsidR="003C0FF2">
        <w:t>ir</w:t>
      </w:r>
      <w:r w:rsidR="003C0FF2" w:rsidRPr="002D144F">
        <w:t xml:space="preserve"> o </w:t>
      </w:r>
      <w:proofErr w:type="spellStart"/>
      <w:r w:rsidR="003C0FF2" w:rsidRPr="00E20C8D">
        <w:rPr>
          <w:rStyle w:val="PhDInglsCarter"/>
          <w:lang w:val="pt-PT"/>
        </w:rPr>
        <w:t>overshoot</w:t>
      </w:r>
      <w:proofErr w:type="spellEnd"/>
      <w:r w:rsidR="003C0FF2">
        <w:t>,</w:t>
      </w:r>
      <w:r w:rsidR="003C0FF2" w:rsidRPr="002D144F">
        <w:t xml:space="preserve"> o erro máximo e o período de oscilação</w:t>
      </w:r>
      <w:r w:rsidR="003C0FF2">
        <w:t>. Contudo,</w:t>
      </w:r>
      <w:r w:rsidR="003C0FF2" w:rsidRPr="002D144F">
        <w:t xml:space="preserve"> </w:t>
      </w:r>
      <w:r w:rsidR="003C0FF2">
        <w:t>n</w:t>
      </w:r>
      <w:r w:rsidR="003C0FF2" w:rsidRPr="002D144F">
        <w:t>ão é indicada para processos com ruído</w:t>
      </w:r>
      <w:r w:rsidR="003C0FF2">
        <w:t xml:space="preserve">. </w:t>
      </w:r>
    </w:p>
    <w:p w14:paraId="2BF74C6F" w14:textId="476CE72C" w:rsidR="003C0FF2" w:rsidRDefault="003C0FF2" w:rsidP="003C0FF2">
      <w:pPr>
        <w:pStyle w:val="PhDCorpo"/>
      </w:pPr>
      <w:r w:rsidRPr="001A3209">
        <w:tab/>
        <w:t>Na</w:t>
      </w:r>
      <w:r w:rsidR="001A3209" w:rsidRPr="001A3209">
        <w:t xml:space="preserve"> </w:t>
      </w:r>
      <w:r w:rsidR="001A3209" w:rsidRPr="001A3209">
        <w:fldChar w:fldCharType="begin"/>
      </w:r>
      <w:r w:rsidR="001A3209" w:rsidRPr="001A3209">
        <w:instrText xml:space="preserve"> REF _Ref74953041 \h </w:instrText>
      </w:r>
      <w:r w:rsidR="001A3209">
        <w:instrText xml:space="preserve"> \* MERGEFORMAT </w:instrText>
      </w:r>
      <w:r w:rsidR="001A3209" w:rsidRPr="001A3209">
        <w:fldChar w:fldCharType="separate"/>
      </w:r>
      <w:r w:rsidR="00D10394">
        <w:t xml:space="preserve">Figura </w:t>
      </w:r>
      <w:r w:rsidR="00D10394">
        <w:rPr>
          <w:noProof/>
        </w:rPr>
        <w:t>3</w:t>
      </w:r>
      <w:r w:rsidR="00D10394">
        <w:t>.</w:t>
      </w:r>
      <w:r w:rsidR="00D10394">
        <w:rPr>
          <w:noProof/>
        </w:rPr>
        <w:t>12</w:t>
      </w:r>
      <w:r w:rsidR="001A3209" w:rsidRPr="001A3209">
        <w:fldChar w:fldCharType="end"/>
      </w:r>
      <w:r>
        <w:t xml:space="preserve">, estão presentes as três ações de controlo </w:t>
      </w:r>
      <w:r w:rsidRPr="001A3209">
        <w:t xml:space="preserve">descritas. A </w:t>
      </w:r>
      <w:r w:rsidR="001A3209" w:rsidRPr="001A3209">
        <w:fldChar w:fldCharType="begin"/>
      </w:r>
      <w:r w:rsidR="001A3209" w:rsidRPr="001A3209">
        <w:instrText xml:space="preserve"> REF _Ref74953041 \h  \* MERGEFORMAT </w:instrText>
      </w:r>
      <w:r w:rsidR="001A3209" w:rsidRPr="001A3209">
        <w:fldChar w:fldCharType="separate"/>
      </w:r>
      <w:r w:rsidR="00D10394">
        <w:t xml:space="preserve">Figura </w:t>
      </w:r>
      <w:r w:rsidR="00D10394">
        <w:rPr>
          <w:noProof/>
        </w:rPr>
        <w:t>3</w:t>
      </w:r>
      <w:r w:rsidR="00D10394">
        <w:t>.</w:t>
      </w:r>
      <w:r w:rsidR="00D10394">
        <w:rPr>
          <w:noProof/>
        </w:rPr>
        <w:t>12</w:t>
      </w:r>
      <w:r w:rsidR="001A3209" w:rsidRPr="001A3209">
        <w:fldChar w:fldCharType="end"/>
      </w:r>
      <w:r>
        <w:t xml:space="preserve"> (a) </w:t>
      </w:r>
      <w:r w:rsidRPr="00E75405">
        <w:t>mostra a resposta de um sistema a uma ação proporcional.</w:t>
      </w:r>
      <w:r>
        <w:t xml:space="preserve"> A </w:t>
      </w:r>
      <w:r w:rsidRPr="00A24DC2">
        <w:t>saída deste corresponde</w:t>
      </w:r>
      <w:r>
        <w:t xml:space="preserve"> à variável de erro multiplicada por uma dada constante. </w:t>
      </w:r>
      <w:r w:rsidR="001A3209" w:rsidRPr="001A3209">
        <w:t xml:space="preserve">A </w:t>
      </w:r>
      <w:r w:rsidR="001A3209" w:rsidRPr="001A3209">
        <w:fldChar w:fldCharType="begin"/>
      </w:r>
      <w:r w:rsidR="001A3209" w:rsidRPr="001A3209">
        <w:instrText xml:space="preserve"> REF _Ref74953041 \h  \* MERGEFORMAT </w:instrText>
      </w:r>
      <w:r w:rsidR="001A3209" w:rsidRPr="001A3209">
        <w:fldChar w:fldCharType="separate"/>
      </w:r>
      <w:r w:rsidR="00D10394">
        <w:t xml:space="preserve">Figura </w:t>
      </w:r>
      <w:r w:rsidR="00D10394">
        <w:rPr>
          <w:noProof/>
        </w:rPr>
        <w:t>3</w:t>
      </w:r>
      <w:r w:rsidR="00D10394">
        <w:t>.</w:t>
      </w:r>
      <w:r w:rsidR="00D10394">
        <w:rPr>
          <w:noProof/>
        </w:rPr>
        <w:t>12</w:t>
      </w:r>
      <w:r w:rsidR="001A3209" w:rsidRPr="001A3209">
        <w:fldChar w:fldCharType="end"/>
      </w:r>
      <w:r w:rsidR="001A3209">
        <w:t xml:space="preserve"> </w:t>
      </w:r>
      <w:r>
        <w:t xml:space="preserve">(b) </w:t>
      </w:r>
      <w:r w:rsidRPr="00E75405">
        <w:t xml:space="preserve">mostra a </w:t>
      </w:r>
      <w:r w:rsidRPr="00A24DC2">
        <w:t>resposta de um sistema a uma</w:t>
      </w:r>
      <w:r w:rsidRPr="00E75405">
        <w:t xml:space="preserve"> ação </w:t>
      </w:r>
      <w:r>
        <w:t>integra</w:t>
      </w:r>
      <w:r w:rsidRPr="00670E8D">
        <w:t>l, onde a saída deste corresponde à integral da variável de erro. Como a integral de uma constante é uma reta</w:t>
      </w:r>
      <w:r w:rsidR="00670E8D" w:rsidRPr="00670E8D">
        <w:t xml:space="preserve"> com</w:t>
      </w:r>
      <w:r w:rsidR="00670E8D">
        <w:t xml:space="preserve"> declive não nulo</w:t>
      </w:r>
      <w:r>
        <w:t xml:space="preserve">, quando a entrada (variável de erro) </w:t>
      </w:r>
      <w:r w:rsidRPr="00E75405">
        <w:t>é do tipo degrau</w:t>
      </w:r>
      <w:r>
        <w:t xml:space="preserve">, a </w:t>
      </w:r>
      <w:r w:rsidRPr="00A24DC2">
        <w:t>resposta do sistema vai corresponder</w:t>
      </w:r>
      <w:r>
        <w:t xml:space="preserve"> a uma rampa de declive igual à amplitude da variável de entrada multiplicada por uma constante. </w:t>
      </w:r>
      <w:r w:rsidR="001A3209" w:rsidRPr="001A3209">
        <w:t xml:space="preserve">A </w:t>
      </w:r>
      <w:r w:rsidR="001A3209" w:rsidRPr="001A3209">
        <w:fldChar w:fldCharType="begin"/>
      </w:r>
      <w:r w:rsidR="001A3209" w:rsidRPr="001A3209">
        <w:instrText xml:space="preserve"> REF _Ref74953041 \h  \* MERGEFORMAT </w:instrText>
      </w:r>
      <w:r w:rsidR="001A3209" w:rsidRPr="001A3209">
        <w:fldChar w:fldCharType="separate"/>
      </w:r>
      <w:r w:rsidR="00D10394">
        <w:t xml:space="preserve">Figura </w:t>
      </w:r>
      <w:r w:rsidR="00D10394">
        <w:rPr>
          <w:noProof/>
        </w:rPr>
        <w:t>3</w:t>
      </w:r>
      <w:r w:rsidR="00D10394">
        <w:t>.</w:t>
      </w:r>
      <w:r w:rsidR="00D10394">
        <w:rPr>
          <w:noProof/>
        </w:rPr>
        <w:t>12</w:t>
      </w:r>
      <w:r w:rsidR="001A3209" w:rsidRPr="001A3209">
        <w:fldChar w:fldCharType="end"/>
      </w:r>
      <w:r>
        <w:t xml:space="preserve"> (c)</w:t>
      </w:r>
      <w:r w:rsidRPr="00E75405">
        <w:t xml:space="preserve"> mostra a resposta de um sistema a uma ação </w:t>
      </w:r>
      <w:r>
        <w:t xml:space="preserve">derivativa, em que a saída deste corresponde à derivada da variável de erro. Como a derivada de uma reta é uma constante, quando a </w:t>
      </w:r>
      <w:r w:rsidRPr="00E75405">
        <w:t>entrada é do tipo rampa</w:t>
      </w:r>
      <w:r>
        <w:t>, a saída do sistema corresponde a um degrau de amplitude igual à amplitude da rampa multiplicada por uma constante. Um</w:t>
      </w:r>
      <w:r w:rsidRPr="00EE3B22">
        <w:t xml:space="preserve"> controlador que conjug</w:t>
      </w:r>
      <w:r>
        <w:t>ue</w:t>
      </w:r>
      <w:r w:rsidRPr="00EE3B22">
        <w:t xml:space="preserve"> </w:t>
      </w:r>
      <w:r>
        <w:t>as</w:t>
      </w:r>
      <w:r w:rsidRPr="00EE3B22">
        <w:t xml:space="preserve"> três ações é denominad</w:t>
      </w:r>
      <w:r>
        <w:t>o</w:t>
      </w:r>
      <w:r w:rsidRPr="00EE3B22">
        <w:t xml:space="preserve"> por controlador proporcional integral derivativo (PID). </w:t>
      </w:r>
    </w:p>
    <w:tbl>
      <w:tblPr>
        <w:tblStyle w:val="TabelacomGrelh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16"/>
        <w:gridCol w:w="3064"/>
        <w:gridCol w:w="3052"/>
      </w:tblGrid>
      <w:tr w:rsidR="003C0FF2" w14:paraId="75BC4ADA" w14:textId="77777777" w:rsidTr="00265095">
        <w:trPr>
          <w:jc w:val="center"/>
        </w:trPr>
        <w:tc>
          <w:tcPr>
            <w:tcW w:w="2831" w:type="dxa"/>
            <w:vAlign w:val="center"/>
          </w:tcPr>
          <w:p w14:paraId="493C08CD" w14:textId="77777777" w:rsidR="003C0FF2" w:rsidRDefault="003C0FF2" w:rsidP="001A3209">
            <w:pPr>
              <w:pStyle w:val="PhDFigura"/>
            </w:pPr>
            <w:r>
              <w:rPr>
                <w:noProof/>
              </w:rPr>
              <w:drawing>
                <wp:inline distT="0" distB="0" distL="0" distR="0" wp14:anchorId="320802B1" wp14:editId="785C0276">
                  <wp:extent cx="1707232" cy="1053956"/>
                  <wp:effectExtent l="0" t="0" r="7620" b="0"/>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5" cstate="print">
                            <a:extLst>
                              <a:ext uri="{BEBA8EAE-BF5A-486C-A8C5-ECC9F3942E4B}">
                                <a14:imgProps xmlns:a14="http://schemas.microsoft.com/office/drawing/2010/main">
                                  <a14:imgLayer r:embed="rId66">
                                    <a14:imgEffect>
                                      <a14:backgroundRemoval t="0" b="99605" l="23036" r="98750">
                                        <a14:foregroundMark x1="24286" y1="8300" x2="30179" y2="7905"/>
                                        <a14:foregroundMark x1="23750" y1="5534" x2="30357" y2="8300"/>
                                        <a14:foregroundMark x1="30295" y1="16206" x2="29821" y2="94466"/>
                                        <a14:foregroundMark x1="30357" y1="5929" x2="30295" y2="16206"/>
                                        <a14:foregroundMark x1="25536" y1="88538" x2="56071" y2="79051"/>
                                        <a14:foregroundMark x1="23214" y1="78261" x2="52679" y2="72727"/>
                                        <a14:foregroundMark x1="52679" y1="72727" x2="81071" y2="75099"/>
                                        <a14:foregroundMark x1="81071" y1="75099" x2="91250" y2="94466"/>
                                        <a14:foregroundMark x1="83214" y1="81818" x2="95357" y2="94466"/>
                                        <a14:foregroundMark x1="83214" y1="28854" x2="87143" y2="79447"/>
                                        <a14:foregroundMark x1="87143" y1="79447" x2="74286" y2="93281"/>
                                        <a14:foregroundMark x1="89286" y1="91700" x2="95893" y2="92095"/>
                                        <a14:foregroundMark x1="93571" y1="91700" x2="72143" y2="97233"/>
                                        <a14:foregroundMark x1="72143" y1="97233" x2="70714" y2="95652"/>
                                        <a14:foregroundMark x1="73393" y1="97233" x2="96429" y2="99605"/>
                                        <a14:foregroundMark x1="96429" y1="99605" x2="95893" y2="87352"/>
                                        <a14:foregroundMark x1="23571" y1="5534" x2="37500" y2="0"/>
                                        <a14:foregroundMark x1="30357" y1="45850" x2="36607" y2="49407"/>
                                        <a14:foregroundMark x1="39643" y1="22134" x2="66250" y2="33202"/>
                                        <a14:foregroundMark x1="66250" y1="33202" x2="84821" y2="57708"/>
                                        <a14:foregroundMark x1="84821" y1="57708" x2="38214" y2="58103"/>
                                        <a14:foregroundMark x1="38214" y1="58103" x2="63214" y2="77866"/>
                                        <a14:foregroundMark x1="63214" y1="77866" x2="50714" y2="7510"/>
                                        <a14:foregroundMark x1="50714" y1="7510" x2="23214" y2="9486"/>
                                        <a14:foregroundMark x1="66964" y1="13834" x2="96964" y2="13834"/>
                                        <a14:foregroundMark x1="72143" y1="8300" x2="98750" y2="10672"/>
                                        <a14:backgroundMark x1="27321" y1="16206" x2="27321" y2="16206"/>
                                      </a14:backgroundRemoval>
                                    </a14:imgEffect>
                                  </a14:imgLayer>
                                </a14:imgProps>
                              </a:ext>
                              <a:ext uri="{28A0092B-C50C-407E-A947-70E740481C1C}">
                                <a14:useLocalDpi xmlns:a14="http://schemas.microsoft.com/office/drawing/2010/main" val="0"/>
                              </a:ext>
                            </a:extLst>
                          </a:blip>
                          <a:srcRect l="22724" r="3966"/>
                          <a:stretch/>
                        </pic:blipFill>
                        <pic:spPr bwMode="auto">
                          <a:xfrm>
                            <a:off x="0" y="0"/>
                            <a:ext cx="1707232" cy="105395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831" w:type="dxa"/>
            <w:vAlign w:val="center"/>
          </w:tcPr>
          <w:p w14:paraId="1F2A8F72" w14:textId="77777777" w:rsidR="003C0FF2" w:rsidRDefault="003C0FF2" w:rsidP="001A3209">
            <w:pPr>
              <w:pStyle w:val="PhDFigura"/>
              <w:rPr>
                <w:rFonts w:ascii="NewsGotT" w:hAnsi="NewsGotT"/>
                <w:sz w:val="24"/>
              </w:rPr>
            </w:pPr>
            <w:r>
              <w:object w:dxaOrig="4250" w:dyaOrig="2530" w14:anchorId="5CF75F8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2.65pt;height:83.55pt" o:ole="">
                  <v:imagedata r:id="rId67" o:title=""/>
                </v:shape>
                <o:OLEObject Type="Embed" ProgID="PBrush" ShapeID="_x0000_i1025" DrawAspect="Content" ObjectID="_1685695388" r:id="rId68"/>
              </w:object>
            </w:r>
          </w:p>
        </w:tc>
        <w:tc>
          <w:tcPr>
            <w:tcW w:w="2832" w:type="dxa"/>
            <w:vAlign w:val="center"/>
          </w:tcPr>
          <w:p w14:paraId="3ECDBC44" w14:textId="77777777" w:rsidR="003C0FF2" w:rsidRDefault="003C0FF2" w:rsidP="001A3209">
            <w:pPr>
              <w:pStyle w:val="PhDFigura"/>
              <w:rPr>
                <w:rFonts w:ascii="NewsGotT" w:hAnsi="NewsGotT"/>
                <w:sz w:val="24"/>
              </w:rPr>
            </w:pPr>
            <w:r>
              <w:object w:dxaOrig="4710" w:dyaOrig="2800" w14:anchorId="1918BD80">
                <v:shape id="_x0000_i1026" type="#_x0000_t75" style="width:141.95pt;height:84.25pt" o:ole="">
                  <v:imagedata r:id="rId69" o:title=""/>
                </v:shape>
                <o:OLEObject Type="Embed" ProgID="PBrush" ShapeID="_x0000_i1026" DrawAspect="Content" ObjectID="_1685695389" r:id="rId70"/>
              </w:object>
            </w:r>
          </w:p>
        </w:tc>
      </w:tr>
      <w:tr w:rsidR="003C0FF2" w14:paraId="77527965" w14:textId="77777777" w:rsidTr="00265095">
        <w:trPr>
          <w:jc w:val="center"/>
        </w:trPr>
        <w:tc>
          <w:tcPr>
            <w:tcW w:w="2831" w:type="dxa"/>
            <w:vAlign w:val="center"/>
          </w:tcPr>
          <w:p w14:paraId="53907858" w14:textId="77777777" w:rsidR="003C0FF2" w:rsidRDefault="003C0FF2" w:rsidP="00265095">
            <w:pPr>
              <w:spacing w:line="360" w:lineRule="auto"/>
              <w:jc w:val="center"/>
              <w:rPr>
                <w:rFonts w:ascii="NewsGotT" w:hAnsi="NewsGotT"/>
                <w:sz w:val="24"/>
              </w:rPr>
            </w:pPr>
            <w:r>
              <w:rPr>
                <w:rFonts w:ascii="NewsGotT" w:hAnsi="NewsGotT"/>
                <w:sz w:val="24"/>
              </w:rPr>
              <w:t>(a)</w:t>
            </w:r>
          </w:p>
        </w:tc>
        <w:tc>
          <w:tcPr>
            <w:tcW w:w="2831" w:type="dxa"/>
            <w:vAlign w:val="center"/>
          </w:tcPr>
          <w:p w14:paraId="68659837" w14:textId="77777777" w:rsidR="003C0FF2" w:rsidRDefault="003C0FF2" w:rsidP="00265095">
            <w:pPr>
              <w:spacing w:line="360" w:lineRule="auto"/>
              <w:jc w:val="center"/>
              <w:rPr>
                <w:rFonts w:ascii="NewsGotT" w:hAnsi="NewsGotT"/>
                <w:sz w:val="24"/>
              </w:rPr>
            </w:pPr>
            <w:r>
              <w:rPr>
                <w:rFonts w:ascii="NewsGotT" w:hAnsi="NewsGotT"/>
                <w:sz w:val="24"/>
              </w:rPr>
              <w:t>(b)</w:t>
            </w:r>
          </w:p>
        </w:tc>
        <w:tc>
          <w:tcPr>
            <w:tcW w:w="2832" w:type="dxa"/>
            <w:vAlign w:val="center"/>
          </w:tcPr>
          <w:p w14:paraId="1C8D646D" w14:textId="77777777" w:rsidR="003C0FF2" w:rsidRDefault="003C0FF2" w:rsidP="003C0FF2">
            <w:pPr>
              <w:keepNext/>
              <w:spacing w:line="360" w:lineRule="auto"/>
              <w:jc w:val="center"/>
              <w:rPr>
                <w:rFonts w:ascii="NewsGotT" w:hAnsi="NewsGotT"/>
                <w:sz w:val="24"/>
              </w:rPr>
            </w:pPr>
            <w:r>
              <w:rPr>
                <w:rFonts w:ascii="NewsGotT" w:hAnsi="NewsGotT"/>
                <w:sz w:val="24"/>
              </w:rPr>
              <w:t xml:space="preserve">(c) </w:t>
            </w:r>
          </w:p>
        </w:tc>
      </w:tr>
    </w:tbl>
    <w:p w14:paraId="5F0C19DD" w14:textId="51B10C59" w:rsidR="00355EA2" w:rsidRPr="00355EA2" w:rsidRDefault="003C0FF2" w:rsidP="003C0FF2">
      <w:pPr>
        <w:pStyle w:val="PhDLegendaFiguras"/>
      </w:pPr>
      <w:bookmarkStart w:id="161" w:name="_Ref74953041"/>
      <w:bookmarkStart w:id="162" w:name="_Toc75031170"/>
      <w:r>
        <w:t xml:space="preserve">Figura </w:t>
      </w:r>
      <w:fldSimple w:instr=" STYLEREF 1 \s ">
        <w:r w:rsidR="00774C52">
          <w:rPr>
            <w:noProof/>
          </w:rPr>
          <w:t>3</w:t>
        </w:r>
      </w:fldSimple>
      <w:r w:rsidR="00774C52">
        <w:t>.</w:t>
      </w:r>
      <w:fldSimple w:instr=" SEQ Figura \* ARABIC \s 1 ">
        <w:r w:rsidR="00774C52">
          <w:rPr>
            <w:noProof/>
          </w:rPr>
          <w:t>25</w:t>
        </w:r>
      </w:fldSimple>
      <w:bookmarkEnd w:id="161"/>
      <w:r>
        <w:t xml:space="preserve"> - Ações de controlo (a) ação proporcional; (b) ação integral; (c) ação derivativa</w:t>
      </w:r>
      <w:bookmarkEnd w:id="162"/>
    </w:p>
    <w:p w14:paraId="416EB29D" w14:textId="082AF423" w:rsidR="00CB4854" w:rsidRDefault="003C0FF2" w:rsidP="00CB4854">
      <w:pPr>
        <w:pStyle w:val="Ttulo4"/>
        <w:rPr>
          <w:rFonts w:ascii="NewsGotT" w:hAnsi="NewsGotT"/>
        </w:rPr>
      </w:pPr>
      <w:bookmarkStart w:id="163" w:name="_Toc75031120"/>
      <w:bookmarkStart w:id="164" w:name="_Toc30094716"/>
      <w:r>
        <w:rPr>
          <w:rFonts w:ascii="NewsGotT" w:hAnsi="NewsGotT"/>
        </w:rPr>
        <w:t>Análise do sistema de controlo</w:t>
      </w:r>
      <w:bookmarkEnd w:id="163"/>
    </w:p>
    <w:p w14:paraId="3F6D3A78" w14:textId="77777777" w:rsidR="001A3209" w:rsidRPr="001A3209" w:rsidRDefault="001A3209" w:rsidP="001A3209">
      <w:pPr>
        <w:pStyle w:val="PhDCorpo"/>
      </w:pPr>
      <w:r w:rsidRPr="001A3209">
        <w:tab/>
        <w:t>O primeiro passo num projeto de controlo está relacionado com a compreensão qualitativa do sistema. É necessário compreender como o sistema a controlar funciona fisicamente, quais as variáveis medidas, a controlar, de atuação, distúrbio e comando, bem como o funcionamento dos atuadores, sensores e controlador.</w:t>
      </w:r>
    </w:p>
    <w:p w14:paraId="5F96EBD3" w14:textId="77777777" w:rsidR="001A3209" w:rsidRDefault="001A3209" w:rsidP="001A3209">
      <w:pPr>
        <w:pStyle w:val="PhDCorpo"/>
      </w:pPr>
      <w:r>
        <w:tab/>
      </w:r>
      <w:r>
        <w:tab/>
        <w:t xml:space="preserve">O sistema a ser controlado assemelha-se a um </w:t>
      </w:r>
      <w:r w:rsidRPr="00054FBE">
        <w:t>paralelepípedo com uma roda posicionada na parte central de cada lateral do robô. Sendo o objetivo do sistema seguir</w:t>
      </w:r>
      <w:r>
        <w:t xml:space="preserve"> uma linha, que pode conter trajetórias retas ou curvilíneas, </w:t>
      </w:r>
      <w:r w:rsidRPr="00054FBE">
        <w:t>a velocidade de rotação dos motores</w:t>
      </w:r>
      <w:r>
        <w:t xml:space="preserve"> terá de variar de modo a ser possível ajustar as velocidades de translação e de rotação do centro de massa do robô.  Se se pretender que o robô siga uma trajetória retilínea, os motores terão de rodar à mesma velocidade. Se se pretender que o robô efetue uma trajetória curvilínea, o motor do lado oposto ao que se pretende efetuar a trajetória terá de ter uma velocidade de </w:t>
      </w:r>
      <w:r w:rsidRPr="00A24DC2">
        <w:t>rotação superior. Ou seja,</w:t>
      </w:r>
      <w:r>
        <w:t xml:space="preserve"> quando a trajetória é uma </w:t>
      </w:r>
      <w:r w:rsidRPr="00054FBE">
        <w:t>curva à esquerda</w:t>
      </w:r>
      <w:r>
        <w:t xml:space="preserve">, o motor do lado direito terá de ter uma velocidade de rotação superior comparativamente com a do motor do lado direito. Quando a trajetória é uma </w:t>
      </w:r>
      <w:r w:rsidRPr="00054FBE">
        <w:t>curva à direita</w:t>
      </w:r>
      <w:r>
        <w:t xml:space="preserve">, passa-se o oposto. </w:t>
      </w:r>
    </w:p>
    <w:p w14:paraId="50C1D4F5" w14:textId="3B8FD276" w:rsidR="001A3209" w:rsidRDefault="001A3209" w:rsidP="001A3209">
      <w:pPr>
        <w:pStyle w:val="PhDCorpo"/>
      </w:pPr>
      <w:r>
        <w:tab/>
      </w:r>
      <w:r w:rsidRPr="00054FBE">
        <w:t>As variáveis medidas são as leituras efetuadas pelos dois sensores do seguidor de linha, o sensor 3 e o sensor 6</w:t>
      </w:r>
      <w:r w:rsidR="00670E8D">
        <w:t xml:space="preserve">, </w:t>
      </w:r>
      <w:r w:rsidR="00670E8D">
        <w:fldChar w:fldCharType="begin"/>
      </w:r>
      <w:r w:rsidR="00670E8D">
        <w:instrText xml:space="preserve"> REF _Ref63712544 \h </w:instrText>
      </w:r>
      <w:r w:rsidR="00670E8D">
        <w:fldChar w:fldCharType="separate"/>
      </w:r>
      <w:r w:rsidR="00D10394">
        <w:t xml:space="preserve">Figura </w:t>
      </w:r>
      <w:r w:rsidR="00D10394">
        <w:rPr>
          <w:noProof/>
        </w:rPr>
        <w:t>2</w:t>
      </w:r>
      <w:r w:rsidR="00D10394">
        <w:t>.</w:t>
      </w:r>
      <w:r w:rsidR="00D10394">
        <w:rPr>
          <w:noProof/>
        </w:rPr>
        <w:t>2</w:t>
      </w:r>
      <w:r w:rsidR="00670E8D">
        <w:fldChar w:fldCharType="end"/>
      </w:r>
      <w:r w:rsidRPr="00054FBE">
        <w:t>. As variáveis a controlar são a velocidade de translação e velocidade de rotação do centro de massa do robô. As variáveis de atuação são os binários dos motores. As variáveis de comando são a fração de modulação do amplificador PWM de cada motor.</w:t>
      </w:r>
      <w:r>
        <w:t xml:space="preserve"> </w:t>
      </w:r>
      <w:r w:rsidRPr="00054FBE">
        <w:t>A variável de perturbação será o atrito provocado pela superfície (binário de perturbação).</w:t>
      </w:r>
      <w:r>
        <w:t xml:space="preserve"> </w:t>
      </w:r>
    </w:p>
    <w:p w14:paraId="736489BB" w14:textId="3713AB8C" w:rsidR="001A3209" w:rsidRDefault="001A3209" w:rsidP="001A3209">
      <w:pPr>
        <w:pStyle w:val="PhDCorpo"/>
      </w:pPr>
      <w:r>
        <w:tab/>
        <w:t xml:space="preserve">O atuador é composto pelo motor DC </w:t>
      </w:r>
      <w:bookmarkStart w:id="165" w:name="_Hlk74932025"/>
      <w:r w:rsidRPr="00B71BC8">
        <w:rPr>
          <w:highlight w:val="yellow"/>
        </w:rPr>
        <w:t>(</w:t>
      </w:r>
      <w:proofErr w:type="spellStart"/>
      <w:r w:rsidRPr="00B71BC8">
        <w:rPr>
          <w:highlight w:val="yellow"/>
        </w:rPr>
        <w:t>ref</w:t>
      </w:r>
      <w:proofErr w:type="spellEnd"/>
      <w:r w:rsidRPr="00B71BC8">
        <w:rPr>
          <w:highlight w:val="yellow"/>
        </w:rPr>
        <w:t>)</w:t>
      </w:r>
      <w:r>
        <w:t xml:space="preserve">, </w:t>
      </w:r>
      <w:bookmarkEnd w:id="165"/>
      <w:r>
        <w:t>a ponte H</w:t>
      </w:r>
      <w:r w:rsidRPr="00B71BC8">
        <w:rPr>
          <w:highlight w:val="yellow"/>
        </w:rPr>
        <w:t>(</w:t>
      </w:r>
      <w:proofErr w:type="spellStart"/>
      <w:r w:rsidRPr="00B71BC8">
        <w:rPr>
          <w:highlight w:val="yellow"/>
        </w:rPr>
        <w:t>ref</w:t>
      </w:r>
      <w:proofErr w:type="spellEnd"/>
      <w:r w:rsidRPr="00B71BC8">
        <w:rPr>
          <w:highlight w:val="yellow"/>
        </w:rPr>
        <w:t>)</w:t>
      </w:r>
      <w:r>
        <w:t xml:space="preserve"> </w:t>
      </w:r>
      <w:r w:rsidRPr="00A24DC2">
        <w:t>e pelo microcontrolador</w:t>
      </w:r>
      <w:r w:rsidRPr="00B71BC8">
        <w:rPr>
          <w:highlight w:val="yellow"/>
        </w:rPr>
        <w:t>(</w:t>
      </w:r>
      <w:proofErr w:type="spellStart"/>
      <w:r w:rsidRPr="00B71BC8">
        <w:rPr>
          <w:highlight w:val="yellow"/>
        </w:rPr>
        <w:t>ref</w:t>
      </w:r>
      <w:proofErr w:type="spellEnd"/>
      <w:r w:rsidRPr="00B71BC8">
        <w:rPr>
          <w:highlight w:val="yellow"/>
        </w:rPr>
        <w:t>)</w:t>
      </w:r>
      <w:r w:rsidRPr="00A24DC2">
        <w:t>. O binário produzido pelo motor DC pode ser alterado através da variação da tensão de alimentação do motor (produzida por um amplificador PWM).</w:t>
      </w:r>
    </w:p>
    <w:p w14:paraId="4E3C02D3" w14:textId="57746675" w:rsidR="001A3209" w:rsidRDefault="001A3209" w:rsidP="001A3209">
      <w:pPr>
        <w:pStyle w:val="PhDCorpo"/>
      </w:pPr>
      <w:r>
        <w:tab/>
      </w:r>
      <w:r w:rsidRPr="00A24DC2">
        <w:t>O sistema de controlo é responsável pela variação deste parâmetro, de maneira a produzir o binário adequado</w:t>
      </w:r>
      <w:r>
        <w:t xml:space="preserve"> à velocidade requerida para que o DWR siga a linha corretamente</w:t>
      </w:r>
      <w:r w:rsidRPr="00A24DC2">
        <w:t>. Em conjunto, o microcontrolador e a ponte H implementam o amplificador PWM. O algoritmo de controlo implementado no microcontrolador</w:t>
      </w:r>
      <w:r>
        <w:t xml:space="preserve"> produzirá na saída a variável de comando, a fração de </w:t>
      </w:r>
      <w:r w:rsidRPr="00054FBE">
        <w:t>modulação do amplificador de PWM, sendo</w:t>
      </w:r>
      <w:r>
        <w:t xml:space="preserve"> o ganho deste amplificador correspondente a tensão aplicada ao motor DC quando a fração de modulação é um.</w:t>
      </w:r>
    </w:p>
    <w:p w14:paraId="07D86592" w14:textId="4BAE7AB2" w:rsidR="001A3209" w:rsidRDefault="001A3209" w:rsidP="001A3209">
      <w:pPr>
        <w:pStyle w:val="PhDCorpo"/>
      </w:pPr>
      <w:r>
        <w:tab/>
        <w:t xml:space="preserve">O controlador é </w:t>
      </w:r>
      <w:r w:rsidRPr="00A24DC2">
        <w:t xml:space="preserve">efetuado </w:t>
      </w:r>
      <w:r>
        <w:t xml:space="preserve">através do </w:t>
      </w:r>
      <w:r w:rsidRPr="00A24DC2">
        <w:t>microcontrolador. A regra de controlo executada por este controlador está implementada numa rotina de serviço à interrupção</w:t>
      </w:r>
      <w:r>
        <w:t xml:space="preserve"> (ISR), que será despoletada por um </w:t>
      </w:r>
      <w:r w:rsidRPr="00BA7ED8">
        <w:rPr>
          <w:i/>
          <w:iCs/>
        </w:rPr>
        <w:t>timer</w:t>
      </w:r>
      <w:r w:rsidRPr="00BA7ED8">
        <w:t xml:space="preserve"> com </w:t>
      </w:r>
      <w:r>
        <w:t xml:space="preserve">período igual ao período de amostragem </w:t>
      </w:r>
      <w:r w:rsidRPr="00BA7ED8">
        <w:rPr>
          <w:highlight w:val="yellow"/>
        </w:rPr>
        <w:t>escolhido</w:t>
      </w:r>
      <w:r>
        <w:t xml:space="preserve"> pelo sistema de controlo. Esta ISR terá como parâmetros de entrada os valores das leituras dos dois sensores a utilizar e como saída a fração de modulação de PWM, que servirá de entrada aos amplificadores PWM.</w:t>
      </w:r>
    </w:p>
    <w:p w14:paraId="3636F182" w14:textId="1DE51824" w:rsidR="001A3209" w:rsidRDefault="001A3209" w:rsidP="001A3209">
      <w:pPr>
        <w:pStyle w:val="PhDCorpo"/>
      </w:pPr>
      <w:r w:rsidRPr="001A3209">
        <w:tab/>
        <w:t xml:space="preserve">Na </w:t>
      </w:r>
      <w:r w:rsidRPr="001A3209">
        <w:fldChar w:fldCharType="begin"/>
      </w:r>
      <w:r w:rsidRPr="001A3209">
        <w:instrText xml:space="preserve"> REF _Ref74953354 \h </w:instrText>
      </w:r>
      <w:r>
        <w:instrText xml:space="preserve"> \* MERGEFORMAT </w:instrText>
      </w:r>
      <w:r w:rsidRPr="001A3209">
        <w:fldChar w:fldCharType="separate"/>
      </w:r>
      <w:r w:rsidR="00D10394">
        <w:t xml:space="preserve">Figura </w:t>
      </w:r>
      <w:r w:rsidR="00D10394">
        <w:rPr>
          <w:noProof/>
        </w:rPr>
        <w:t>3</w:t>
      </w:r>
      <w:r w:rsidR="00D10394">
        <w:t>.</w:t>
      </w:r>
      <w:r w:rsidR="00D10394">
        <w:rPr>
          <w:noProof/>
        </w:rPr>
        <w:t>13</w:t>
      </w:r>
      <w:r w:rsidRPr="001A3209">
        <w:fldChar w:fldCharType="end"/>
      </w:r>
      <w:r w:rsidRPr="00E46242">
        <w:t xml:space="preserve">, está ilustrado o sistema de controlo implementado. Sendo o objetivo principal do DWR o </w:t>
      </w:r>
      <w:r w:rsidRPr="00D21794">
        <w:t>seguimento</w:t>
      </w:r>
      <w:r w:rsidRPr="00E46242">
        <w:t xml:space="preserve"> de uma </w:t>
      </w:r>
      <w:r w:rsidRPr="00D112CC">
        <w:t>linha, é necessário manter os sensores na parte exterior da mesma. Quando um dos sensores</w:t>
      </w:r>
      <w:r w:rsidRPr="00E46242">
        <w:t xml:space="preserve"> se aproximar da linha, o motor do lado oposto terá de compensar o desvio da trajetória</w:t>
      </w:r>
      <w:r w:rsidRPr="00D112CC">
        <w:t xml:space="preserve">. </w:t>
      </w:r>
      <w:r>
        <w:t>P</w:t>
      </w:r>
      <w:r w:rsidRPr="00E46242">
        <w:t>retende</w:t>
      </w:r>
      <w:r w:rsidRPr="00E46242">
        <w:noBreakHyphen/>
        <w:t>se que</w:t>
      </w:r>
      <w:r>
        <w:t xml:space="preserve"> a</w:t>
      </w:r>
      <w:r w:rsidRPr="00E46242">
        <w:t xml:space="preserve"> diferença entre as leituras dos dois sensores</w:t>
      </w:r>
      <w:r>
        <w:t>, ou seja, a variável de erro,</w:t>
      </w:r>
      <w:r w:rsidRPr="00E46242">
        <w:t xml:space="preserve"> </w:t>
      </w:r>
      <w:r w:rsidRPr="00D112CC">
        <w:t>seja nula</w:t>
      </w:r>
      <w:r>
        <w:t xml:space="preserve">, portanto, conclui-se </w:t>
      </w:r>
      <w:r w:rsidRPr="00E46242">
        <w:t xml:space="preserve">que a variável de referência </w:t>
      </w:r>
      <w:r>
        <w:t>tem o valor</w:t>
      </w:r>
      <w:r w:rsidRPr="00E46242">
        <w:t xml:space="preserve"> zero</w:t>
      </w:r>
      <w:r>
        <w:t xml:space="preserve">. </w:t>
      </w:r>
    </w:p>
    <w:p w14:paraId="7652213D" w14:textId="7E9F5D89" w:rsidR="001A3209" w:rsidRDefault="001A3209" w:rsidP="001A3209">
      <w:pPr>
        <w:pStyle w:val="PhDCorpo"/>
      </w:pPr>
      <w:r>
        <w:tab/>
      </w:r>
      <w:r w:rsidRPr="00D112CC">
        <w:t xml:space="preserve">Se o valor de erro for positivo, significa que o sensor esquerdo se encontra mais próximo da linha do que o sensor direito, </w:t>
      </w:r>
      <w:r w:rsidRPr="001A3209">
        <w:t>implicando</w:t>
      </w:r>
      <w:r w:rsidRPr="00D112CC">
        <w:t xml:space="preserve"> que</w:t>
      </w:r>
      <w:r w:rsidRPr="00E46242">
        <w:t xml:space="preserve"> o motor direito </w:t>
      </w:r>
      <w:r>
        <w:t>tenha</w:t>
      </w:r>
      <w:r w:rsidRPr="00E46242">
        <w:t xml:space="preserve"> uma velocidade de rotação superior. </w:t>
      </w:r>
      <w:r w:rsidRPr="00D21794">
        <w:t xml:space="preserve">À variável de saída do bloco controlador PID soma-se um valor de </w:t>
      </w:r>
      <w:r w:rsidRPr="00E20C8D">
        <w:rPr>
          <w:rStyle w:val="PhDInglsCarter"/>
          <w:lang w:val="pt-PT"/>
        </w:rPr>
        <w:t>offset</w:t>
      </w:r>
      <w:r w:rsidRPr="00D21794">
        <w:t xml:space="preserve"> que servirá de variável de comando </w:t>
      </w:r>
      <w:r w:rsidR="00D21794" w:rsidRPr="00D21794">
        <w:t xml:space="preserve">ao </w:t>
      </w:r>
      <w:r w:rsidRPr="00D21794">
        <w:t>atuador direito</w:t>
      </w:r>
      <w:r w:rsidR="00D21794" w:rsidRPr="00D21794">
        <w:t xml:space="preserve">. </w:t>
      </w:r>
      <w:r w:rsidRPr="00D21794">
        <w:t>Ao simétrico da variável de saída do bloco PID soma</w:t>
      </w:r>
      <w:r w:rsidRPr="00D21794">
        <w:noBreakHyphen/>
        <w:t xml:space="preserve">se o mesmo valor de </w:t>
      </w:r>
      <w:r w:rsidRPr="00E20C8D">
        <w:rPr>
          <w:rStyle w:val="PhDInglsCarter"/>
          <w:lang w:val="pt-PT"/>
        </w:rPr>
        <w:t>offset</w:t>
      </w:r>
      <w:r w:rsidRPr="00D21794">
        <w:t xml:space="preserve">, que servirá de variável de comando </w:t>
      </w:r>
      <w:r w:rsidR="00D21794" w:rsidRPr="00D21794">
        <w:t>ao</w:t>
      </w:r>
      <w:r w:rsidRPr="00D21794">
        <w:t xml:space="preserve"> atuador esquerdo</w:t>
      </w:r>
      <w:r w:rsidR="00D21794" w:rsidRPr="00D21794">
        <w:t xml:space="preserve">. </w:t>
      </w:r>
      <w:r w:rsidRPr="00D21794">
        <w:t>Deste</w:t>
      </w:r>
      <w:r w:rsidRPr="00E46242">
        <w:t xml:space="preserve"> modo, </w:t>
      </w:r>
      <w:r>
        <w:t>o valor da</w:t>
      </w:r>
      <w:r w:rsidRPr="00E46242">
        <w:t xml:space="preserve"> variável de comando do atuador direito </w:t>
      </w:r>
      <w:r w:rsidR="00D21794">
        <w:t>será</w:t>
      </w:r>
      <w:r>
        <w:t xml:space="preserve"> </w:t>
      </w:r>
      <w:r w:rsidRPr="00E46242">
        <w:t xml:space="preserve">superior </w:t>
      </w:r>
      <w:r>
        <w:t>ao valor da</w:t>
      </w:r>
      <w:r w:rsidRPr="00E46242">
        <w:t xml:space="preserve"> variável </w:t>
      </w:r>
      <w:r>
        <w:t xml:space="preserve">de </w:t>
      </w:r>
      <w:r w:rsidRPr="00E46242">
        <w:t>comando do atuador esquerdo.</w:t>
      </w:r>
    </w:p>
    <w:p w14:paraId="518BABFE" w14:textId="008770B6" w:rsidR="001A3209" w:rsidRDefault="001A3209" w:rsidP="001A3209">
      <w:pPr>
        <w:pStyle w:val="PhDCorpo"/>
      </w:pPr>
      <w:r>
        <w:tab/>
      </w:r>
      <w:r w:rsidRPr="00E46242">
        <w:t>Se o valor do erro for negativo, passa-se o oposto.</w:t>
      </w:r>
      <w:r>
        <w:t xml:space="preserve"> Se a variável de saída do controlador PID for nula não é necessário fazer ajustes de direção </w:t>
      </w:r>
      <w:r w:rsidRPr="00D112CC">
        <w:t>e o DWR seguirá o percurso com velocidade de rotação constante em ambos os motores</w:t>
      </w:r>
      <w:r>
        <w:t>,</w:t>
      </w:r>
      <w:r w:rsidRPr="00D112CC">
        <w:t xml:space="preserve"> com valor igual ao valor de</w:t>
      </w:r>
      <w:r>
        <w:t xml:space="preserve"> </w:t>
      </w:r>
      <w:r w:rsidRPr="00E20C8D">
        <w:rPr>
          <w:rStyle w:val="PhDInglsCarter"/>
          <w:lang w:val="pt-PT"/>
        </w:rPr>
        <w:t>offset</w:t>
      </w:r>
      <w:r>
        <w:rPr>
          <w:i/>
          <w:iCs/>
        </w:rPr>
        <w:t xml:space="preserve">. </w:t>
      </w:r>
    </w:p>
    <w:p w14:paraId="005B82AF" w14:textId="204B623B" w:rsidR="001A3209" w:rsidRDefault="00670E8D" w:rsidP="00670E8D">
      <w:pPr>
        <w:pStyle w:val="PhDFigura"/>
      </w:pPr>
      <w:r w:rsidRPr="00670E8D">
        <w:rPr>
          <w:noProof/>
        </w:rPr>
        <w:drawing>
          <wp:inline distT="0" distB="0" distL="0" distR="0" wp14:anchorId="07043699" wp14:editId="6288C469">
            <wp:extent cx="5694748" cy="3209925"/>
            <wp:effectExtent l="0" t="0" r="1270"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Imagem 236"/>
                    <pic:cNvPicPr/>
                  </pic:nvPicPr>
                  <pic:blipFill>
                    <a:blip r:embed="rId71">
                      <a:extLst>
                        <a:ext uri="{28A0092B-C50C-407E-A947-70E740481C1C}">
                          <a14:useLocalDpi xmlns:a14="http://schemas.microsoft.com/office/drawing/2010/main" val="0"/>
                        </a:ext>
                      </a:extLst>
                    </a:blip>
                    <a:stretch>
                      <a:fillRect/>
                    </a:stretch>
                  </pic:blipFill>
                  <pic:spPr>
                    <a:xfrm>
                      <a:off x="0" y="0"/>
                      <a:ext cx="5720653" cy="3224527"/>
                    </a:xfrm>
                    <a:prstGeom prst="rect">
                      <a:avLst/>
                    </a:prstGeom>
                  </pic:spPr>
                </pic:pic>
              </a:graphicData>
            </a:graphic>
          </wp:inline>
        </w:drawing>
      </w:r>
    </w:p>
    <w:p w14:paraId="07382BE2" w14:textId="1DA51983" w:rsidR="00355EA2" w:rsidRPr="00355EA2" w:rsidRDefault="001A3209" w:rsidP="001A3209">
      <w:pPr>
        <w:pStyle w:val="PhDLegendaFiguras"/>
      </w:pPr>
      <w:bookmarkStart w:id="166" w:name="_Ref74953354"/>
      <w:bookmarkStart w:id="167" w:name="_Toc75031171"/>
      <w:r>
        <w:t xml:space="preserve">Figura </w:t>
      </w:r>
      <w:fldSimple w:instr=" STYLEREF 1 \s ">
        <w:r w:rsidR="00774C52">
          <w:rPr>
            <w:noProof/>
          </w:rPr>
          <w:t>3</w:t>
        </w:r>
      </w:fldSimple>
      <w:r w:rsidR="00774C52">
        <w:t>.</w:t>
      </w:r>
      <w:fldSimple w:instr=" SEQ Figura \* ARABIC \s 1 ">
        <w:r w:rsidR="00774C52">
          <w:rPr>
            <w:noProof/>
          </w:rPr>
          <w:t>26</w:t>
        </w:r>
      </w:fldSimple>
      <w:bookmarkEnd w:id="166"/>
      <w:r>
        <w:t xml:space="preserve"> - Diagrama de blocos do sistema de controlo</w:t>
      </w:r>
      <w:bookmarkEnd w:id="167"/>
    </w:p>
    <w:p w14:paraId="3A17C9F9" w14:textId="58D568B0" w:rsidR="00CB4854" w:rsidRDefault="003C0FF2" w:rsidP="00CB4854">
      <w:pPr>
        <w:pStyle w:val="Ttulo4"/>
        <w:rPr>
          <w:rFonts w:ascii="NewsGotT" w:hAnsi="NewsGotT"/>
        </w:rPr>
      </w:pPr>
      <w:bookmarkStart w:id="168" w:name="_Toc75031121"/>
      <w:r>
        <w:rPr>
          <w:rFonts w:ascii="NewsGotT" w:hAnsi="NewsGotT"/>
        </w:rPr>
        <w:t>Controlador implementado</w:t>
      </w:r>
      <w:bookmarkEnd w:id="168"/>
    </w:p>
    <w:bookmarkEnd w:id="164"/>
    <w:p w14:paraId="36D7069B" w14:textId="15689F6A" w:rsidR="001A3209" w:rsidRPr="004454D6" w:rsidRDefault="00DB5A67" w:rsidP="00DB5A67">
      <w:pPr>
        <w:pStyle w:val="PhDCorpo"/>
      </w:pPr>
      <w:r>
        <w:tab/>
      </w:r>
      <w:r w:rsidR="001A3209" w:rsidRPr="004454D6">
        <w:t xml:space="preserve">Um controlador PID contínuo é definido pela </w:t>
      </w:r>
      <w:r>
        <w:t>e</w:t>
      </w:r>
      <w:r w:rsidR="001A3209" w:rsidRPr="00DB5A67">
        <w:t>quação</w:t>
      </w:r>
      <w:r>
        <w:t xml:space="preserve"> </w:t>
      </w:r>
      <w:r>
        <w:rPr>
          <w:highlight w:val="red"/>
        </w:rPr>
        <w:fldChar w:fldCharType="begin"/>
      </w:r>
      <w:r>
        <w:instrText xml:space="preserve"> REF _Ref74953676 \h </w:instrText>
      </w:r>
      <w:r>
        <w:rPr>
          <w:highlight w:val="red"/>
        </w:rPr>
        <w:instrText xml:space="preserve"> \* MERGEFORMAT </w:instrText>
      </w:r>
      <w:r>
        <w:rPr>
          <w:highlight w:val="red"/>
        </w:rPr>
      </w:r>
      <w:r>
        <w:rPr>
          <w:highlight w:val="red"/>
        </w:rPr>
        <w:fldChar w:fldCharType="separate"/>
      </w:r>
      <w:r w:rsidR="00D10394" w:rsidRPr="00B66544">
        <w:t>(</w:t>
      </w:r>
      <w:r w:rsidR="00D10394">
        <w:rPr>
          <w:noProof/>
        </w:rPr>
        <w:t>3</w:t>
      </w:r>
      <w:r w:rsidR="00D10394" w:rsidRPr="00B66544">
        <w:t>.</w:t>
      </w:r>
      <w:r w:rsidR="00D10394">
        <w:rPr>
          <w:noProof/>
        </w:rPr>
        <w:t>2</w:t>
      </w:r>
      <w:r w:rsidR="00D10394" w:rsidRPr="00B66544">
        <w:t>)</w:t>
      </w:r>
      <w:r>
        <w:rPr>
          <w:highlight w:val="red"/>
        </w:rPr>
        <w:fldChar w:fldCharType="end"/>
      </w:r>
      <w:r w:rsidR="001A3209" w:rsidRPr="004454D6">
        <w:t xml:space="preserve">, em que </w:t>
      </w:r>
      <m:oMath>
        <m:sSub>
          <m:sSubPr>
            <m:ctrlPr>
              <w:rPr>
                <w:rFonts w:ascii="Cambria Math" w:hAnsi="Cambria Math"/>
              </w:rPr>
            </m:ctrlPr>
          </m:sSubPr>
          <m:e>
            <m:r>
              <w:rPr>
                <w:rFonts w:ascii="Cambria Math" w:hAnsi="Cambria Math"/>
              </w:rPr>
              <m:t>k</m:t>
            </m:r>
          </m:e>
          <m:sub>
            <m:r>
              <w:rPr>
                <w:rFonts w:ascii="Cambria Math" w:hAnsi="Cambria Math"/>
              </w:rPr>
              <m:t>p</m:t>
            </m:r>
          </m:sub>
        </m:sSub>
      </m:oMath>
      <w:r w:rsidR="001A3209" w:rsidRPr="004454D6">
        <w:t xml:space="preserve">, </w:t>
      </w:r>
      <m:oMath>
        <m:sSub>
          <m:sSubPr>
            <m:ctrlPr>
              <w:rPr>
                <w:rFonts w:ascii="Cambria Math" w:hAnsi="Cambria Math"/>
              </w:rPr>
            </m:ctrlPr>
          </m:sSubPr>
          <m:e>
            <m:r>
              <w:rPr>
                <w:rFonts w:ascii="Cambria Math" w:hAnsi="Cambria Math"/>
              </w:rPr>
              <m:t>k</m:t>
            </m:r>
          </m:e>
          <m:sub>
            <m:r>
              <w:rPr>
                <w:rFonts w:ascii="Cambria Math" w:hAnsi="Cambria Math"/>
              </w:rPr>
              <m:t>i</m:t>
            </m:r>
          </m:sub>
        </m:sSub>
      </m:oMath>
      <w:r w:rsidR="001A3209" w:rsidRPr="004454D6">
        <w:t xml:space="preserve"> e </w:t>
      </w:r>
      <m:oMath>
        <m:sSub>
          <m:sSubPr>
            <m:ctrlPr>
              <w:rPr>
                <w:rFonts w:ascii="Cambria Math" w:hAnsi="Cambria Math"/>
              </w:rPr>
            </m:ctrlPr>
          </m:sSubPr>
          <m:e>
            <m:r>
              <w:rPr>
                <w:rFonts w:ascii="Cambria Math" w:hAnsi="Cambria Math"/>
              </w:rPr>
              <m:t>k</m:t>
            </m:r>
          </m:e>
          <m:sub>
            <m:r>
              <w:rPr>
                <w:rFonts w:ascii="Cambria Math" w:hAnsi="Cambria Math"/>
              </w:rPr>
              <m:t>d</m:t>
            </m:r>
          </m:sub>
        </m:sSub>
      </m:oMath>
      <w:r w:rsidR="001A3209" w:rsidRPr="004454D6">
        <w:t xml:space="preserve"> são referidos, respetivamente, como os ganhos proporcional, integral e derivativo, e </w:t>
      </w:r>
      <m:oMath>
        <m:r>
          <w:rPr>
            <w:rFonts w:ascii="Cambria Math" w:hAnsi="Cambria Math"/>
          </w:rPr>
          <m:t>e</m:t>
        </m:r>
        <m:r>
          <m:rPr>
            <m:sty m:val="p"/>
          </m:rPr>
          <w:rPr>
            <w:rFonts w:ascii="Cambria Math" w:hAnsi="Cambria Math"/>
          </w:rPr>
          <m:t>(</m:t>
        </m:r>
        <m:r>
          <w:rPr>
            <w:rFonts w:ascii="Cambria Math" w:hAnsi="Cambria Math"/>
          </w:rPr>
          <m:t>t</m:t>
        </m:r>
        <m:r>
          <m:rPr>
            <m:sty m:val="p"/>
          </m:rPr>
          <w:rPr>
            <w:rFonts w:ascii="Cambria Math" w:hAnsi="Cambria Math"/>
          </w:rPr>
          <m:t>)</m:t>
        </m:r>
      </m:oMath>
      <w:r w:rsidR="001A3209" w:rsidRPr="004454D6">
        <w:t xml:space="preserve"> como a variável de erro ao longo do tempo. A variável de comando,</w:t>
      </w:r>
      <w:r w:rsidR="001A3209">
        <w:t xml:space="preserve"> </w:t>
      </w:r>
      <m:oMath>
        <m:r>
          <m:rPr>
            <m:sty m:val="p"/>
          </m:rPr>
          <w:rPr>
            <w:rFonts w:ascii="Cambria Math" w:hAnsi="Cambria Math"/>
          </w:rPr>
          <m:t>u(t)</m:t>
        </m:r>
      </m:oMath>
      <w:r w:rsidR="001A3209" w:rsidRPr="004454D6">
        <w:t>,</w:t>
      </w:r>
      <w:r w:rsidR="001A3209">
        <w:t xml:space="preserve"> corresponde ao somatório das ações proporcional, integral e derivativa.</w:t>
      </w:r>
    </w:p>
    <w:tbl>
      <w:tblPr>
        <w:tblStyle w:val="TabelacomGrelha"/>
        <w:tblW w:w="90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
        <w:gridCol w:w="7370"/>
        <w:gridCol w:w="850"/>
      </w:tblGrid>
      <w:tr w:rsidR="001A3209" w:rsidRPr="00B66544" w14:paraId="5F8A7476" w14:textId="77777777" w:rsidTr="00265095">
        <w:tc>
          <w:tcPr>
            <w:tcW w:w="850" w:type="dxa"/>
            <w:vAlign w:val="center"/>
          </w:tcPr>
          <w:p w14:paraId="7225418C" w14:textId="77777777" w:rsidR="001A3209" w:rsidRPr="00B66544" w:rsidRDefault="001A3209" w:rsidP="00265095">
            <w:pPr>
              <w:pStyle w:val="EquaoPHD"/>
              <w:jc w:val="both"/>
              <w:rPr>
                <w:rFonts w:ascii="NewsGotT" w:hAnsi="NewsGotT"/>
              </w:rPr>
            </w:pPr>
          </w:p>
        </w:tc>
        <w:tc>
          <w:tcPr>
            <w:tcW w:w="7370" w:type="dxa"/>
            <w:vAlign w:val="center"/>
          </w:tcPr>
          <w:p w14:paraId="1A507E84" w14:textId="77777777" w:rsidR="001A3209" w:rsidRPr="00B66544" w:rsidRDefault="001A3209" w:rsidP="00265095">
            <w:pPr>
              <w:pStyle w:val="EquaoPHD"/>
              <w:jc w:val="both"/>
              <w:rPr>
                <w:rFonts w:ascii="NewsGotT" w:hAnsi="NewsGotT"/>
              </w:rPr>
            </w:pPr>
            <m:oMathPara>
              <m:oMath>
                <m:r>
                  <w:rPr>
                    <w:rFonts w:ascii="Cambria Math" w:hAnsi="Cambria Math"/>
                  </w:rPr>
                  <m:t>u</m:t>
                </m:r>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 xml:space="preserve"> e</m:t>
                </m:r>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rPr>
                  <m:t xml:space="preserve"> </m:t>
                </m:r>
                <m:nary>
                  <m:naryPr>
                    <m:limLoc m:val="subSup"/>
                    <m:ctrlPr>
                      <w:rPr>
                        <w:rFonts w:ascii="Cambria Math" w:eastAsiaTheme="minorHAnsi" w:hAnsi="Cambria Math" w:cstheme="minorBidi"/>
                        <w:i/>
                        <w:sz w:val="22"/>
                        <w:szCs w:val="22"/>
                        <w:lang w:eastAsia="en-US"/>
                      </w:rPr>
                    </m:ctrlPr>
                  </m:naryPr>
                  <m:sub>
                    <m:r>
                      <w:rPr>
                        <w:rFonts w:ascii="Cambria Math" w:hAnsi="Cambria Math"/>
                      </w:rPr>
                      <m:t>0</m:t>
                    </m:r>
                  </m:sub>
                  <m:sup>
                    <m:r>
                      <w:rPr>
                        <w:rFonts w:ascii="Cambria Math" w:hAnsi="Cambria Math"/>
                      </w:rPr>
                      <m:t>t</m:t>
                    </m:r>
                  </m:sup>
                  <m:e>
                    <m:r>
                      <w:rPr>
                        <w:rFonts w:ascii="Cambria Math" w:hAnsi="Cambria Math"/>
                      </w:rPr>
                      <m:t>e</m:t>
                    </m:r>
                    <m:d>
                      <m:dPr>
                        <m:ctrlPr>
                          <w:rPr>
                            <w:rFonts w:ascii="Cambria Math" w:hAnsi="Cambria Math"/>
                            <w:i/>
                          </w:rPr>
                        </m:ctrlPr>
                      </m:dPr>
                      <m:e>
                        <m:sSup>
                          <m:sSupPr>
                            <m:ctrlPr>
                              <w:rPr>
                                <w:rFonts w:ascii="Cambria Math" w:hAnsi="Cambria Math"/>
                                <w:i/>
                              </w:rPr>
                            </m:ctrlPr>
                          </m:sSupPr>
                          <m:e>
                            <m:r>
                              <w:rPr>
                                <w:rFonts w:ascii="Cambria Math" w:hAnsi="Cambria Math"/>
                              </w:rPr>
                              <m:t>t</m:t>
                            </m:r>
                          </m:e>
                          <m:sup>
                            <m:r>
                              <w:rPr>
                                <w:rFonts w:ascii="Cambria Math" w:hAnsi="Cambria Math"/>
                              </w:rPr>
                              <m:t>'</m:t>
                            </m:r>
                          </m:sup>
                        </m:sSup>
                      </m:e>
                    </m:d>
                    <m:r>
                      <w:rPr>
                        <w:rFonts w:ascii="Cambria Math" w:hAnsi="Cambria Math"/>
                      </w:rPr>
                      <m:t xml:space="preserve"> d</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 xml:space="preserve">+ </m:t>
                    </m:r>
                    <m:sSub>
                      <m:sSubPr>
                        <m:ctrlPr>
                          <w:rPr>
                            <w:rFonts w:ascii="Cambria Math" w:hAnsi="Cambria Math"/>
                            <w:i/>
                          </w:rPr>
                        </m:ctrlPr>
                      </m:sSubPr>
                      <m:e>
                        <m:r>
                          <w:rPr>
                            <w:rFonts w:ascii="Cambria Math" w:hAnsi="Cambria Math"/>
                          </w:rPr>
                          <m:t>k</m:t>
                        </m:r>
                      </m:e>
                      <m:sub>
                        <m:r>
                          <w:rPr>
                            <w:rFonts w:ascii="Cambria Math" w:hAnsi="Cambria Math"/>
                          </w:rPr>
                          <m:t>d</m:t>
                        </m:r>
                      </m:sub>
                    </m:sSub>
                    <m:r>
                      <w:rPr>
                        <w:rFonts w:ascii="Cambria Math" w:hAnsi="Cambria Math"/>
                      </w:rPr>
                      <m:t xml:space="preserve"> </m:t>
                    </m:r>
                    <m:f>
                      <m:fPr>
                        <m:ctrlPr>
                          <w:rPr>
                            <w:rFonts w:ascii="Cambria Math" w:eastAsiaTheme="minorHAnsi" w:hAnsi="Cambria Math" w:cstheme="minorBidi"/>
                            <w:i/>
                            <w:sz w:val="22"/>
                            <w:szCs w:val="22"/>
                            <w:lang w:eastAsia="en-US"/>
                          </w:rPr>
                        </m:ctrlPr>
                      </m:fPr>
                      <m:num>
                        <m:r>
                          <w:rPr>
                            <w:rFonts w:ascii="Cambria Math" w:hAnsi="Cambria Math"/>
                          </w:rPr>
                          <m:t>de(t)</m:t>
                        </m:r>
                      </m:num>
                      <m:den>
                        <m:r>
                          <w:rPr>
                            <w:rFonts w:ascii="Cambria Math" w:hAnsi="Cambria Math"/>
                          </w:rPr>
                          <m:t>dt</m:t>
                        </m:r>
                      </m:den>
                    </m:f>
                  </m:e>
                </m:nary>
              </m:oMath>
            </m:oMathPara>
          </w:p>
        </w:tc>
        <w:tc>
          <w:tcPr>
            <w:tcW w:w="850" w:type="dxa"/>
            <w:vAlign w:val="center"/>
          </w:tcPr>
          <w:p w14:paraId="1D123BBD" w14:textId="70D7C7D3" w:rsidR="001A3209" w:rsidRPr="00B66544" w:rsidRDefault="001A3209" w:rsidP="00265095">
            <w:pPr>
              <w:pStyle w:val="EquaoPHD"/>
              <w:jc w:val="both"/>
              <w:rPr>
                <w:rFonts w:ascii="NewsGotT" w:hAnsi="NewsGotT"/>
              </w:rPr>
            </w:pPr>
            <w:bookmarkStart w:id="169" w:name="_Ref74953676"/>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D10394">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D10394">
              <w:rPr>
                <w:rFonts w:ascii="NewsGotT" w:hAnsi="NewsGotT"/>
                <w:noProof/>
              </w:rPr>
              <w:t>2</w:t>
            </w:r>
            <w:r w:rsidRPr="00B66544">
              <w:rPr>
                <w:rFonts w:ascii="NewsGotT" w:hAnsi="NewsGotT"/>
                <w:noProof/>
              </w:rPr>
              <w:fldChar w:fldCharType="end"/>
            </w:r>
            <w:r w:rsidRPr="00B66544">
              <w:rPr>
                <w:rFonts w:ascii="NewsGotT" w:hAnsi="NewsGotT"/>
              </w:rPr>
              <w:t>)</w:t>
            </w:r>
            <w:bookmarkEnd w:id="169"/>
          </w:p>
        </w:tc>
      </w:tr>
    </w:tbl>
    <w:p w14:paraId="5DA2B28D" w14:textId="5B6A4549" w:rsidR="001A3209" w:rsidRDefault="00DB5A67" w:rsidP="00DB5A67">
      <w:pPr>
        <w:pStyle w:val="PhDCorpo"/>
      </w:pPr>
      <w:r>
        <w:tab/>
      </w:r>
      <w:r w:rsidR="001A3209">
        <w:t xml:space="preserve">Para uma implementação em </w:t>
      </w:r>
      <w:r w:rsidR="001A3209" w:rsidRPr="00DB5A67">
        <w:t>microcontrolador</w:t>
      </w:r>
      <w:r w:rsidR="001A3209">
        <w:t xml:space="preserve"> é necessária uma </w:t>
      </w:r>
      <w:r w:rsidR="001A3209" w:rsidRPr="00D21794">
        <w:t>versão digital do</w:t>
      </w:r>
      <w:r w:rsidR="00D21794">
        <w:t xml:space="preserve"> algoritmo de</w:t>
      </w:r>
      <w:r w:rsidR="001A3209">
        <w:t xml:space="preserve"> control</w:t>
      </w:r>
      <w:r w:rsidR="00D21794">
        <w:t>o</w:t>
      </w:r>
      <w:r w:rsidR="001A3209">
        <w:t xml:space="preserve">. De entre as diversas famílias das regras PID implementou-se o algoritmo de posição. Esta versão consiste em substituir os termos integral e derivativo, </w:t>
      </w:r>
      <w:r>
        <w:t>da e</w:t>
      </w:r>
      <w:r w:rsidRPr="00DB5A67">
        <w:t>quação</w:t>
      </w:r>
      <w:r>
        <w:t xml:space="preserve"> </w:t>
      </w:r>
      <w:r>
        <w:rPr>
          <w:highlight w:val="red"/>
        </w:rPr>
        <w:fldChar w:fldCharType="begin"/>
      </w:r>
      <w:r>
        <w:instrText xml:space="preserve"> REF _Ref74953676 \h </w:instrText>
      </w:r>
      <w:r>
        <w:rPr>
          <w:highlight w:val="red"/>
        </w:rPr>
        <w:instrText xml:space="preserve"> \* MERGEFORMAT </w:instrText>
      </w:r>
      <w:r>
        <w:rPr>
          <w:highlight w:val="red"/>
        </w:rPr>
      </w:r>
      <w:r>
        <w:rPr>
          <w:highlight w:val="red"/>
        </w:rPr>
        <w:fldChar w:fldCharType="separate"/>
      </w:r>
      <w:r w:rsidR="00D10394" w:rsidRPr="00B66544">
        <w:t>(</w:t>
      </w:r>
      <w:r w:rsidR="00D10394">
        <w:rPr>
          <w:noProof/>
        </w:rPr>
        <w:t>3</w:t>
      </w:r>
      <w:r w:rsidR="00D10394" w:rsidRPr="00B66544">
        <w:t>.</w:t>
      </w:r>
      <w:r w:rsidR="00D10394">
        <w:rPr>
          <w:noProof/>
        </w:rPr>
        <w:t>2</w:t>
      </w:r>
      <w:r w:rsidR="00D10394" w:rsidRPr="00B66544">
        <w:t>)</w:t>
      </w:r>
      <w:r>
        <w:rPr>
          <w:highlight w:val="red"/>
        </w:rPr>
        <w:fldChar w:fldCharType="end"/>
      </w:r>
      <w:r>
        <w:t>,</w:t>
      </w:r>
      <w:r w:rsidR="001A3209">
        <w:t xml:space="preserve"> pelos seus equivalentes discretos: soma e a </w:t>
      </w:r>
      <w:r w:rsidR="001A3209" w:rsidRPr="00D112CC">
        <w:t>diferença divida de 1ª ordem</w:t>
      </w:r>
      <w:r w:rsidR="001A3209">
        <w:t xml:space="preserve">, respetivamente. Assim, obtém-se a </w:t>
      </w:r>
      <w:r w:rsidRPr="00DB5A67">
        <w:t>e</w:t>
      </w:r>
      <w:r w:rsidR="001A3209" w:rsidRPr="00DB5A67">
        <w:t>quação</w:t>
      </w:r>
      <w:r>
        <w:t xml:space="preserve"> </w:t>
      </w:r>
      <w:r>
        <w:rPr>
          <w:highlight w:val="red"/>
        </w:rPr>
        <w:fldChar w:fldCharType="begin"/>
      </w:r>
      <w:r>
        <w:instrText xml:space="preserve"> REF _Ref74953818 \h </w:instrText>
      </w:r>
      <w:r>
        <w:rPr>
          <w:highlight w:val="red"/>
        </w:rPr>
      </w:r>
      <w:r>
        <w:rPr>
          <w:highlight w:val="red"/>
        </w:rPr>
        <w:fldChar w:fldCharType="separate"/>
      </w:r>
      <w:r w:rsidR="00D10394" w:rsidRPr="00B66544">
        <w:t>(</w:t>
      </w:r>
      <w:r w:rsidR="00D10394">
        <w:rPr>
          <w:noProof/>
        </w:rPr>
        <w:t>3</w:t>
      </w:r>
      <w:r w:rsidR="00D10394" w:rsidRPr="00B66544">
        <w:t>.</w:t>
      </w:r>
      <w:r w:rsidR="00D10394">
        <w:rPr>
          <w:noProof/>
        </w:rPr>
        <w:t>3</w:t>
      </w:r>
      <w:r w:rsidR="00D10394" w:rsidRPr="00B66544">
        <w:t>)</w:t>
      </w:r>
      <w:r>
        <w:rPr>
          <w:highlight w:val="red"/>
        </w:rPr>
        <w:fldChar w:fldCharType="end"/>
      </w:r>
      <w:r w:rsidR="001A3209">
        <w:t xml:space="preserve">, em que </w:t>
      </w:r>
      <m:oMath>
        <m:r>
          <w:rPr>
            <w:rFonts w:ascii="Cambria Math" w:hAnsi="Cambria Math"/>
          </w:rPr>
          <m:t>u</m:t>
        </m:r>
        <m:d>
          <m:dPr>
            <m:begChr m:val="["/>
            <m:endChr m:val="]"/>
            <m:ctrlPr>
              <w:rPr>
                <w:rFonts w:ascii="Cambria Math" w:hAnsi="Cambria Math"/>
                <w:i/>
                <w:iCs/>
              </w:rPr>
            </m:ctrlPr>
          </m:dPr>
          <m:e>
            <m:r>
              <w:rPr>
                <w:rFonts w:ascii="Cambria Math" w:hAnsi="Cambria Math"/>
              </w:rPr>
              <m:t>n</m:t>
            </m:r>
          </m:e>
        </m:d>
      </m:oMath>
      <w:r w:rsidR="001A3209">
        <w:rPr>
          <w:rFonts w:eastAsiaTheme="minorEastAsia"/>
        </w:rPr>
        <w:t xml:space="preserve"> e </w:t>
      </w:r>
      <m:oMath>
        <m:r>
          <w:rPr>
            <w:rFonts w:ascii="Cambria Math" w:eastAsiaTheme="minorEastAsia" w:hAnsi="Cambria Math"/>
          </w:rPr>
          <m:t>e</m:t>
        </m:r>
        <m:d>
          <m:dPr>
            <m:begChr m:val="["/>
            <m:endChr m:val="]"/>
            <m:ctrlPr>
              <w:rPr>
                <w:rFonts w:ascii="Cambria Math" w:eastAsiaTheme="minorEastAsia" w:hAnsi="Cambria Math"/>
                <w:i/>
              </w:rPr>
            </m:ctrlPr>
          </m:dPr>
          <m:e>
            <m:r>
              <w:rPr>
                <w:rFonts w:ascii="Cambria Math" w:eastAsiaTheme="minorEastAsia" w:hAnsi="Cambria Math"/>
              </w:rPr>
              <m:t>n</m:t>
            </m:r>
          </m:e>
        </m:d>
      </m:oMath>
      <w:r w:rsidR="001A3209">
        <w:rPr>
          <w:rFonts w:eastAsiaTheme="minorEastAsia"/>
        </w:rPr>
        <w:t xml:space="preserve"> são, respetivamente, a ação de controlo e o erro no instante </w:t>
      </w:r>
      <m:oMath>
        <m:r>
          <w:rPr>
            <w:rFonts w:ascii="Cambria Math" w:eastAsiaTheme="minorEastAsia" w:hAnsi="Cambria Math"/>
          </w:rPr>
          <m:t>n</m:t>
        </m:r>
      </m:oMath>
      <w:r w:rsidR="001A3209">
        <w:rPr>
          <w:rFonts w:eastAsiaTheme="minorEastAsia"/>
        </w:rPr>
        <w:t xml:space="preserve">. Em cada instante é calculado o valor real (de posição) do sinal de saída do controlador. No contexto do problema, a variável de erro corresponde à diferença entre as leituras dos dois sensores, aqui representados, simbolicamente, por </w:t>
      </w:r>
      <m:oMath>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1</m:t>
            </m:r>
          </m:sub>
        </m:sSub>
      </m:oMath>
      <w:r w:rsidR="001A3209">
        <w:rPr>
          <w:rFonts w:eastAsiaTheme="minorEastAsia"/>
        </w:rPr>
        <w:t xml:space="preserve"> e </w:t>
      </w:r>
      <m:oMath>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2</m:t>
            </m:r>
          </m:sub>
        </m:sSub>
      </m:oMath>
      <w:r>
        <w:rPr>
          <w:rFonts w:eastAsiaTheme="minorEastAsia"/>
        </w:rPr>
        <w:t xml:space="preserve">, </w:t>
      </w:r>
      <w:r w:rsidRPr="00DB5A67">
        <w:t>equação</w:t>
      </w:r>
      <w:r>
        <w:t xml:space="preserve"> </w:t>
      </w:r>
      <w:r>
        <w:fldChar w:fldCharType="begin"/>
      </w:r>
      <w:r>
        <w:instrText xml:space="preserve"> REF _Ref74953886 \h </w:instrText>
      </w:r>
      <w:r>
        <w:fldChar w:fldCharType="separate"/>
      </w:r>
      <w:r w:rsidR="00D10394" w:rsidRPr="00B66544">
        <w:t>(</w:t>
      </w:r>
      <w:r w:rsidR="00D10394">
        <w:rPr>
          <w:noProof/>
        </w:rPr>
        <w:t>3</w:t>
      </w:r>
      <w:r w:rsidR="00D10394" w:rsidRPr="00B66544">
        <w:t>.</w:t>
      </w:r>
      <w:r w:rsidR="00D10394">
        <w:rPr>
          <w:noProof/>
        </w:rPr>
        <w:t>4</w:t>
      </w:r>
      <w:r w:rsidR="00D10394" w:rsidRPr="00B66544">
        <w:t>)</w:t>
      </w:r>
      <w:r>
        <w:fldChar w:fldCharType="end"/>
      </w:r>
      <w:r w:rsidR="001A3209">
        <w:rPr>
          <w:rFonts w:eastAsiaTheme="minorEastAsia"/>
        </w:rPr>
        <w:t>.</w:t>
      </w:r>
    </w:p>
    <w:tbl>
      <w:tblPr>
        <w:tblStyle w:val="TabelacomGrelha"/>
        <w:tblW w:w="90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
        <w:gridCol w:w="7370"/>
        <w:gridCol w:w="850"/>
      </w:tblGrid>
      <w:tr w:rsidR="001A3209" w:rsidRPr="00B66544" w14:paraId="73C1C065" w14:textId="77777777" w:rsidTr="00265095">
        <w:tc>
          <w:tcPr>
            <w:tcW w:w="850" w:type="dxa"/>
            <w:vAlign w:val="center"/>
          </w:tcPr>
          <w:p w14:paraId="45A8A357" w14:textId="77777777" w:rsidR="001A3209" w:rsidRPr="00B66544" w:rsidRDefault="001A3209" w:rsidP="00265095">
            <w:pPr>
              <w:pStyle w:val="EquaoPHD"/>
              <w:jc w:val="both"/>
              <w:rPr>
                <w:rFonts w:ascii="NewsGotT" w:hAnsi="NewsGotT"/>
              </w:rPr>
            </w:pPr>
          </w:p>
        </w:tc>
        <w:tc>
          <w:tcPr>
            <w:tcW w:w="7370" w:type="dxa"/>
            <w:vAlign w:val="center"/>
          </w:tcPr>
          <w:p w14:paraId="718F0B75" w14:textId="77777777" w:rsidR="001A3209" w:rsidRPr="00B66544" w:rsidRDefault="001A3209" w:rsidP="00265095">
            <w:pPr>
              <w:pStyle w:val="EquaoPHD"/>
              <w:jc w:val="both"/>
              <w:rPr>
                <w:rFonts w:ascii="NewsGotT" w:hAnsi="NewsGotT"/>
              </w:rPr>
            </w:pPr>
            <m:oMathPara>
              <m:oMath>
                <m:r>
                  <w:rPr>
                    <w:rFonts w:ascii="Cambria Math" w:hAnsi="Cambria Math"/>
                  </w:rPr>
                  <m:t>u[n]=</m:t>
                </m:r>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 xml:space="preserve"> e[n]+</m:t>
                </m:r>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rPr>
                  <m:t xml:space="preserve"> </m:t>
                </m:r>
                <m:nary>
                  <m:naryPr>
                    <m:chr m:val="∑"/>
                    <m:limLoc m:val="undOvr"/>
                    <m:ctrlPr>
                      <w:rPr>
                        <w:rFonts w:ascii="Cambria Math" w:hAnsi="Cambria Math"/>
                        <w:i/>
                      </w:rPr>
                    </m:ctrlPr>
                  </m:naryPr>
                  <m:sub>
                    <m:r>
                      <w:rPr>
                        <w:rFonts w:ascii="Cambria Math" w:hAnsi="Cambria Math"/>
                      </w:rPr>
                      <m:t>k=0</m:t>
                    </m:r>
                  </m:sub>
                  <m:sup>
                    <m:r>
                      <w:rPr>
                        <w:rFonts w:ascii="Cambria Math" w:hAnsi="Cambria Math"/>
                      </w:rPr>
                      <m:t>n-1</m:t>
                    </m:r>
                  </m:sup>
                  <m:e>
                    <m:r>
                      <w:rPr>
                        <w:rFonts w:ascii="Cambria Math" w:hAnsi="Cambria Math"/>
                      </w:rPr>
                      <m:t>e</m:t>
                    </m:r>
                    <m:d>
                      <m:dPr>
                        <m:begChr m:val="["/>
                        <m:endChr m:val="]"/>
                        <m:ctrlPr>
                          <w:rPr>
                            <w:rFonts w:ascii="Cambria Math" w:hAnsi="Cambria Math"/>
                            <w:i/>
                          </w:rPr>
                        </m:ctrlPr>
                      </m:dPr>
                      <m:e>
                        <m:r>
                          <w:rPr>
                            <w:rFonts w:ascii="Cambria Math" w:hAnsi="Cambria Math"/>
                          </w:rPr>
                          <m:t>k</m:t>
                        </m:r>
                      </m:e>
                    </m:d>
                    <m:r>
                      <w:rPr>
                        <w:rFonts w:ascii="Cambria Math" w:hAnsi="Cambria Math"/>
                      </w:rPr>
                      <m:t xml:space="preserve">+ </m:t>
                    </m:r>
                  </m:e>
                </m:nary>
                <m:sSub>
                  <m:sSubPr>
                    <m:ctrlPr>
                      <w:rPr>
                        <w:rFonts w:ascii="Cambria Math" w:hAnsi="Cambria Math"/>
                        <w:i/>
                      </w:rPr>
                    </m:ctrlPr>
                  </m:sSubPr>
                  <m:e>
                    <m:r>
                      <w:rPr>
                        <w:rFonts w:ascii="Cambria Math" w:hAnsi="Cambria Math"/>
                      </w:rPr>
                      <m:t>k</m:t>
                    </m:r>
                  </m:e>
                  <m:sub>
                    <m:r>
                      <w:rPr>
                        <w:rFonts w:ascii="Cambria Math" w:hAnsi="Cambria Math"/>
                      </w:rPr>
                      <m:t>d</m:t>
                    </m:r>
                  </m:sub>
                </m:sSub>
                <m:d>
                  <m:dPr>
                    <m:ctrlPr>
                      <w:rPr>
                        <w:rFonts w:ascii="Cambria Math" w:hAnsi="Cambria Math"/>
                        <w:i/>
                      </w:rPr>
                    </m:ctrlPr>
                  </m:dPr>
                  <m:e>
                    <m:r>
                      <w:rPr>
                        <w:rFonts w:ascii="Cambria Math" w:hAnsi="Cambria Math"/>
                      </w:rPr>
                      <m:t>e</m:t>
                    </m:r>
                    <m:d>
                      <m:dPr>
                        <m:begChr m:val="["/>
                        <m:endChr m:val="]"/>
                        <m:ctrlPr>
                          <w:rPr>
                            <w:rFonts w:ascii="Cambria Math" w:hAnsi="Cambria Math"/>
                            <w:i/>
                          </w:rPr>
                        </m:ctrlPr>
                      </m:dPr>
                      <m:e>
                        <m:r>
                          <w:rPr>
                            <w:rFonts w:ascii="Cambria Math" w:hAnsi="Cambria Math"/>
                          </w:rPr>
                          <m:t>n</m:t>
                        </m:r>
                      </m:e>
                    </m:d>
                    <m:r>
                      <w:rPr>
                        <w:rFonts w:ascii="Cambria Math" w:hAnsi="Cambria Math"/>
                      </w:rPr>
                      <m:t>-e</m:t>
                    </m:r>
                    <m:d>
                      <m:dPr>
                        <m:begChr m:val="["/>
                        <m:endChr m:val="]"/>
                        <m:ctrlPr>
                          <w:rPr>
                            <w:rFonts w:ascii="Cambria Math" w:hAnsi="Cambria Math"/>
                            <w:i/>
                          </w:rPr>
                        </m:ctrlPr>
                      </m:dPr>
                      <m:e>
                        <m:r>
                          <w:rPr>
                            <w:rFonts w:ascii="Cambria Math" w:hAnsi="Cambria Math"/>
                          </w:rPr>
                          <m:t>n-1</m:t>
                        </m:r>
                      </m:e>
                    </m:d>
                  </m:e>
                </m:d>
              </m:oMath>
            </m:oMathPara>
          </w:p>
        </w:tc>
        <w:tc>
          <w:tcPr>
            <w:tcW w:w="850" w:type="dxa"/>
            <w:vAlign w:val="center"/>
          </w:tcPr>
          <w:p w14:paraId="17B772F4" w14:textId="4A9D9888" w:rsidR="001A3209" w:rsidRPr="00B66544" w:rsidRDefault="001A3209" w:rsidP="00265095">
            <w:pPr>
              <w:pStyle w:val="EquaoPHD"/>
              <w:jc w:val="both"/>
              <w:rPr>
                <w:rFonts w:ascii="NewsGotT" w:hAnsi="NewsGotT"/>
              </w:rPr>
            </w:pPr>
            <w:bookmarkStart w:id="170" w:name="_Ref74953818"/>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D10394">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D10394">
              <w:rPr>
                <w:rFonts w:ascii="NewsGotT" w:hAnsi="NewsGotT"/>
                <w:noProof/>
              </w:rPr>
              <w:t>3</w:t>
            </w:r>
            <w:r w:rsidRPr="00B66544">
              <w:rPr>
                <w:rFonts w:ascii="NewsGotT" w:hAnsi="NewsGotT"/>
                <w:noProof/>
              </w:rPr>
              <w:fldChar w:fldCharType="end"/>
            </w:r>
            <w:r w:rsidRPr="00B66544">
              <w:rPr>
                <w:rFonts w:ascii="NewsGotT" w:hAnsi="NewsGotT"/>
              </w:rPr>
              <w:t>)</w:t>
            </w:r>
            <w:bookmarkEnd w:id="170"/>
          </w:p>
        </w:tc>
      </w:tr>
      <w:tr w:rsidR="001A3209" w:rsidRPr="00B66544" w14:paraId="5F1E80E0" w14:textId="77777777" w:rsidTr="00265095">
        <w:tc>
          <w:tcPr>
            <w:tcW w:w="850" w:type="dxa"/>
            <w:vAlign w:val="center"/>
          </w:tcPr>
          <w:p w14:paraId="6AFEE703" w14:textId="77777777" w:rsidR="001A3209" w:rsidRPr="00B66544" w:rsidRDefault="001A3209" w:rsidP="00265095">
            <w:pPr>
              <w:pStyle w:val="EquaoPHD"/>
              <w:jc w:val="both"/>
              <w:rPr>
                <w:rFonts w:ascii="NewsGotT" w:hAnsi="NewsGotT"/>
              </w:rPr>
            </w:pPr>
          </w:p>
        </w:tc>
        <w:tc>
          <w:tcPr>
            <w:tcW w:w="7370" w:type="dxa"/>
            <w:vAlign w:val="center"/>
          </w:tcPr>
          <w:p w14:paraId="4FF155E6" w14:textId="77777777" w:rsidR="001A3209" w:rsidRDefault="001A3209" w:rsidP="00265095">
            <w:pPr>
              <w:pStyle w:val="EquaoPHD"/>
              <w:jc w:val="both"/>
              <w:rPr>
                <w:rFonts w:ascii="NewsGotT" w:hAnsi="NewsGotT"/>
              </w:rPr>
            </w:pPr>
            <m:oMathPara>
              <m:oMath>
                <m:r>
                  <w:rPr>
                    <w:rFonts w:ascii="Cambria Math" w:hAnsi="Cambria Math"/>
                  </w:rPr>
                  <m:t>e</m:t>
                </m:r>
                <m:d>
                  <m:dPr>
                    <m:begChr m:val="["/>
                    <m:endChr m:val="]"/>
                    <m:ctrlPr>
                      <w:rPr>
                        <w:rFonts w:ascii="Cambria Math" w:hAnsi="Cambria Math"/>
                        <w:i/>
                      </w:rPr>
                    </m:ctrlPr>
                  </m:dPr>
                  <m:e>
                    <m:r>
                      <w:rPr>
                        <w:rFonts w:ascii="Cambria Math" w:hAnsi="Cambria Math"/>
                      </w:rPr>
                      <m:t>n</m:t>
                    </m:r>
                  </m:e>
                </m:d>
                <m:r>
                  <w:rPr>
                    <w:rFonts w:ascii="Cambria Math" w:hAnsi="Cambria Math"/>
                  </w:rPr>
                  <m:t>=I</m:t>
                </m:r>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-I</m:t>
                </m:r>
                <m:sSub>
                  <m:sSubPr>
                    <m:ctrlPr>
                      <w:rPr>
                        <w:rFonts w:ascii="Cambria Math" w:hAnsi="Cambria Math"/>
                        <w:i/>
                      </w:rPr>
                    </m:ctrlPr>
                  </m:sSubPr>
                  <m:e>
                    <m:r>
                      <w:rPr>
                        <w:rFonts w:ascii="Cambria Math" w:hAnsi="Cambria Math"/>
                      </w:rPr>
                      <m:t>N</m:t>
                    </m:r>
                  </m:e>
                  <m:sub>
                    <m:r>
                      <w:rPr>
                        <w:rFonts w:ascii="Cambria Math" w:hAnsi="Cambria Math"/>
                      </w:rPr>
                      <m:t>2</m:t>
                    </m:r>
                  </m:sub>
                </m:sSub>
              </m:oMath>
            </m:oMathPara>
          </w:p>
        </w:tc>
        <w:tc>
          <w:tcPr>
            <w:tcW w:w="850" w:type="dxa"/>
            <w:vAlign w:val="center"/>
          </w:tcPr>
          <w:p w14:paraId="78794379" w14:textId="552DE598" w:rsidR="001A3209" w:rsidRPr="00B66544" w:rsidRDefault="001A3209" w:rsidP="00265095">
            <w:pPr>
              <w:pStyle w:val="EquaoPHD"/>
              <w:jc w:val="both"/>
              <w:rPr>
                <w:rFonts w:ascii="NewsGotT" w:hAnsi="NewsGotT"/>
              </w:rPr>
            </w:pPr>
            <w:bookmarkStart w:id="171" w:name="_Ref74953886"/>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D10394">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D10394">
              <w:rPr>
                <w:rFonts w:ascii="NewsGotT" w:hAnsi="NewsGotT"/>
                <w:noProof/>
              </w:rPr>
              <w:t>4</w:t>
            </w:r>
            <w:r w:rsidRPr="00B66544">
              <w:rPr>
                <w:rFonts w:ascii="NewsGotT" w:hAnsi="NewsGotT"/>
                <w:noProof/>
              </w:rPr>
              <w:fldChar w:fldCharType="end"/>
            </w:r>
            <w:r w:rsidRPr="00B66544">
              <w:rPr>
                <w:rFonts w:ascii="NewsGotT" w:hAnsi="NewsGotT"/>
              </w:rPr>
              <w:t>)</w:t>
            </w:r>
            <w:bookmarkEnd w:id="171"/>
          </w:p>
        </w:tc>
      </w:tr>
    </w:tbl>
    <w:p w14:paraId="3042FE66" w14:textId="0104AE66" w:rsidR="001A3209" w:rsidRDefault="001A3209" w:rsidP="00DB5A67">
      <w:pPr>
        <w:pStyle w:val="PhDCorpo"/>
      </w:pPr>
      <w:r>
        <w:t xml:space="preserve">Para efeitos de cálculo, o valor de </w:t>
      </w:r>
      <m:oMath>
        <m:r>
          <w:rPr>
            <w:rFonts w:ascii="Cambria Math" w:hAnsi="Cambria Math"/>
          </w:rPr>
          <m:t>u[n]</m:t>
        </m:r>
      </m:oMath>
      <w:r>
        <w:t xml:space="preserve"> pode ser escrito de forma mais adequada, calculando o erro apenas uma vez e colocando em evidência as constantes na aproximação à integral e à derivada (</w:t>
      </w:r>
      <w:r w:rsidR="00DB5A67" w:rsidRPr="00DB5A67">
        <w:t>equação</w:t>
      </w:r>
      <w:r w:rsidR="00DB5A67">
        <w:t xml:space="preserve"> </w:t>
      </w:r>
      <w:r w:rsidR="00DB5A67">
        <w:fldChar w:fldCharType="begin"/>
      </w:r>
      <w:r w:rsidR="00DB5A67">
        <w:instrText xml:space="preserve"> REF _Ref74953923 \h </w:instrText>
      </w:r>
      <w:r w:rsidR="00DB5A67">
        <w:fldChar w:fldCharType="separate"/>
      </w:r>
      <w:r w:rsidR="00D10394" w:rsidRPr="00B66544">
        <w:t>(</w:t>
      </w:r>
      <w:r w:rsidR="00D10394">
        <w:rPr>
          <w:noProof/>
        </w:rPr>
        <w:t>3</w:t>
      </w:r>
      <w:r w:rsidR="00D10394" w:rsidRPr="00B66544">
        <w:t>.</w:t>
      </w:r>
      <w:r w:rsidR="00D10394">
        <w:rPr>
          <w:noProof/>
        </w:rPr>
        <w:t>5</w:t>
      </w:r>
      <w:r w:rsidR="00D10394" w:rsidRPr="00B66544">
        <w:t>)</w:t>
      </w:r>
      <w:r w:rsidR="00DB5A67">
        <w:fldChar w:fldCharType="end"/>
      </w:r>
      <w:r>
        <w:t>). Pode-se</w:t>
      </w:r>
      <w:r w:rsidR="00DB5A67">
        <w:t>,</w:t>
      </w:r>
      <w:r>
        <w:t xml:space="preserve"> agora</w:t>
      </w:r>
      <w:r w:rsidR="00DB5A67">
        <w:t>,</w:t>
      </w:r>
      <w:r>
        <w:t xml:space="preserve"> redefinir </w:t>
      </w:r>
      <w:r w:rsidRPr="004454D6">
        <w:t>os ganhos proporcional, integral e derivativo</w:t>
      </w:r>
      <w:r w:rsidR="00DB5A67">
        <w:t xml:space="preserve">, </w:t>
      </w:r>
      <w:r w:rsidR="00DB5A67" w:rsidRPr="00DB5A67">
        <w:t>equaç</w:t>
      </w:r>
      <w:r w:rsidR="00DB5A67">
        <w:t xml:space="preserve">ões </w:t>
      </w:r>
      <w:r w:rsidR="00DB5A67">
        <w:fldChar w:fldCharType="begin"/>
      </w:r>
      <w:r w:rsidR="00DB5A67">
        <w:instrText xml:space="preserve"> REF _Ref74953963 \h </w:instrText>
      </w:r>
      <w:r w:rsidR="00DB5A67">
        <w:fldChar w:fldCharType="separate"/>
      </w:r>
      <w:r w:rsidR="00D10394" w:rsidRPr="00B66544">
        <w:t>(</w:t>
      </w:r>
      <w:r w:rsidR="00D10394">
        <w:rPr>
          <w:noProof/>
        </w:rPr>
        <w:t>3</w:t>
      </w:r>
      <w:r w:rsidR="00D10394" w:rsidRPr="00B66544">
        <w:t>.</w:t>
      </w:r>
      <w:r w:rsidR="00D10394">
        <w:rPr>
          <w:noProof/>
        </w:rPr>
        <w:t>6</w:t>
      </w:r>
      <w:r w:rsidR="00D10394" w:rsidRPr="00B66544">
        <w:t>)</w:t>
      </w:r>
      <w:r w:rsidR="00DB5A67">
        <w:fldChar w:fldCharType="end"/>
      </w:r>
      <w:r w:rsidR="00DB5A67">
        <w:t xml:space="preserve">, </w:t>
      </w:r>
      <w:r w:rsidR="00DB5A67">
        <w:fldChar w:fldCharType="begin"/>
      </w:r>
      <w:r w:rsidR="00DB5A67">
        <w:instrText xml:space="preserve"> REF _Ref74953969 \h </w:instrText>
      </w:r>
      <w:r w:rsidR="00DB5A67">
        <w:fldChar w:fldCharType="separate"/>
      </w:r>
      <w:r w:rsidR="00D10394" w:rsidRPr="00B66544">
        <w:t>(</w:t>
      </w:r>
      <w:r w:rsidR="00D10394">
        <w:rPr>
          <w:noProof/>
        </w:rPr>
        <w:t>3</w:t>
      </w:r>
      <w:r w:rsidR="00D10394" w:rsidRPr="00B66544">
        <w:t>.</w:t>
      </w:r>
      <w:r w:rsidR="00D10394">
        <w:rPr>
          <w:noProof/>
        </w:rPr>
        <w:t>7</w:t>
      </w:r>
      <w:r w:rsidR="00D10394" w:rsidRPr="00B66544">
        <w:t>)</w:t>
      </w:r>
      <w:r w:rsidR="00DB5A67">
        <w:fldChar w:fldCharType="end"/>
      </w:r>
      <w:r w:rsidR="00DB5A67">
        <w:t xml:space="preserve"> e </w:t>
      </w:r>
      <w:r w:rsidR="00DB5A67">
        <w:fldChar w:fldCharType="begin"/>
      </w:r>
      <w:r w:rsidR="00DB5A67">
        <w:instrText xml:space="preserve"> REF _Ref74953971 \h </w:instrText>
      </w:r>
      <w:r w:rsidR="00DB5A67">
        <w:fldChar w:fldCharType="separate"/>
      </w:r>
      <w:r w:rsidR="00D10394" w:rsidRPr="00B66544">
        <w:t>(</w:t>
      </w:r>
      <w:r w:rsidR="00D10394">
        <w:rPr>
          <w:noProof/>
        </w:rPr>
        <w:t>3</w:t>
      </w:r>
      <w:r w:rsidR="00D10394" w:rsidRPr="00B66544">
        <w:t>.</w:t>
      </w:r>
      <w:r w:rsidR="00D10394">
        <w:rPr>
          <w:noProof/>
        </w:rPr>
        <w:t>8</w:t>
      </w:r>
      <w:r w:rsidR="00D10394" w:rsidRPr="00B66544">
        <w:t>)</w:t>
      </w:r>
      <w:r w:rsidR="00DB5A67">
        <w:fldChar w:fldCharType="end"/>
      </w:r>
      <w:r w:rsidR="00DB5A67">
        <w:t>, respetivamente,</w:t>
      </w:r>
      <w:r>
        <w:t xml:space="preserve"> obtendo</w:t>
      </w:r>
      <w:r w:rsidR="00DB5A67">
        <w:noBreakHyphen/>
      </w:r>
      <w:r>
        <w:t xml:space="preserve">se, por substituição, a </w:t>
      </w:r>
      <w:r w:rsidR="00DB5A67" w:rsidRPr="00DB5A67">
        <w:t>equação</w:t>
      </w:r>
      <w:r w:rsidR="00DB5A67">
        <w:t xml:space="preserve"> </w:t>
      </w:r>
      <w:r w:rsidR="00DB5A67">
        <w:fldChar w:fldCharType="begin"/>
      </w:r>
      <w:r w:rsidR="00DB5A67">
        <w:instrText xml:space="preserve"> REF _Ref74954001 \h </w:instrText>
      </w:r>
      <w:r w:rsidR="00DB5A67">
        <w:fldChar w:fldCharType="separate"/>
      </w:r>
      <w:r w:rsidR="00D10394" w:rsidRPr="00B66544">
        <w:t>(</w:t>
      </w:r>
      <w:r w:rsidR="00D10394">
        <w:rPr>
          <w:noProof/>
        </w:rPr>
        <w:t>3</w:t>
      </w:r>
      <w:r w:rsidR="00D10394" w:rsidRPr="00B66544">
        <w:t>.</w:t>
      </w:r>
      <w:r w:rsidR="00D10394">
        <w:rPr>
          <w:noProof/>
        </w:rPr>
        <w:t>9</w:t>
      </w:r>
      <w:r w:rsidR="00D10394" w:rsidRPr="00B66544">
        <w:t>)</w:t>
      </w:r>
      <w:r w:rsidR="00DB5A67">
        <w:fldChar w:fldCharType="end"/>
      </w:r>
      <w:r>
        <w:t>.</w:t>
      </w:r>
    </w:p>
    <w:tbl>
      <w:tblPr>
        <w:tblStyle w:val="TabelacomGrelhaClara"/>
        <w:tblW w:w="907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
        <w:gridCol w:w="7370"/>
        <w:gridCol w:w="850"/>
      </w:tblGrid>
      <w:tr w:rsidR="001A3209" w:rsidRPr="00B66544" w14:paraId="3ED0D610" w14:textId="77777777" w:rsidTr="00265095">
        <w:trPr>
          <w:jc w:val="center"/>
        </w:trPr>
        <w:tc>
          <w:tcPr>
            <w:tcW w:w="850" w:type="dxa"/>
          </w:tcPr>
          <w:p w14:paraId="15264D8C" w14:textId="77777777" w:rsidR="001A3209" w:rsidRPr="00B66544" w:rsidRDefault="001A3209" w:rsidP="00265095">
            <w:pPr>
              <w:pStyle w:val="EquaoPHD"/>
              <w:jc w:val="both"/>
              <w:rPr>
                <w:rFonts w:ascii="NewsGotT" w:hAnsi="NewsGotT"/>
              </w:rPr>
            </w:pPr>
          </w:p>
        </w:tc>
        <w:tc>
          <w:tcPr>
            <w:tcW w:w="7370" w:type="dxa"/>
          </w:tcPr>
          <w:p w14:paraId="7979BA10" w14:textId="77777777" w:rsidR="001A3209" w:rsidRDefault="001A3209" w:rsidP="00265095">
            <w:pPr>
              <w:pStyle w:val="EquaoPHD"/>
              <w:jc w:val="both"/>
              <w:rPr>
                <w:rFonts w:ascii="NewsGotT" w:hAnsi="NewsGotT"/>
              </w:rPr>
            </w:pPr>
            <m:oMathPara>
              <m:oMath>
                <m:r>
                  <w:rPr>
                    <w:rFonts w:ascii="Cambria Math" w:hAnsi="Cambria Math"/>
                  </w:rPr>
                  <m:t>u</m:t>
                </m:r>
                <m:d>
                  <m:dPr>
                    <m:begChr m:val="["/>
                    <m:endChr m:val="]"/>
                    <m:ctrlPr>
                      <w:rPr>
                        <w:rFonts w:ascii="Cambria Math" w:hAnsi="Cambria Math"/>
                        <w:i/>
                      </w:rPr>
                    </m:ctrlPr>
                  </m:dPr>
                  <m:e>
                    <m:r>
                      <w:rPr>
                        <w:rFonts w:ascii="Cambria Math" w:hAnsi="Cambria Math"/>
                      </w:rPr>
                      <m:t>n</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d</m:t>
                        </m:r>
                      </m:sub>
                    </m:sSub>
                  </m:num>
                  <m:den>
                    <m:r>
                      <w:rPr>
                        <w:rFonts w:ascii="Cambria Math" w:hAnsi="Cambria Math"/>
                      </w:rPr>
                      <m:t>h</m:t>
                    </m:r>
                  </m:den>
                </m:f>
                <m:r>
                  <w:rPr>
                    <w:rFonts w:ascii="Cambria Math" w:hAnsi="Cambria Math"/>
                  </w:rPr>
                  <m:t xml:space="preserve"> </m:t>
                </m:r>
                <m:d>
                  <m:dPr>
                    <m:ctrlPr>
                      <w:rPr>
                        <w:rFonts w:ascii="Cambria Math" w:hAnsi="Cambria Math"/>
                        <w:i/>
                      </w:rPr>
                    </m:ctrlPr>
                  </m:dPr>
                  <m:e>
                    <m:r>
                      <w:rPr>
                        <w:rFonts w:ascii="Cambria Math" w:hAnsi="Cambria Math"/>
                      </w:rPr>
                      <m:t>e</m:t>
                    </m:r>
                    <m:d>
                      <m:dPr>
                        <m:begChr m:val="["/>
                        <m:endChr m:val="]"/>
                        <m:ctrlPr>
                          <w:rPr>
                            <w:rFonts w:ascii="Cambria Math" w:hAnsi="Cambria Math"/>
                            <w:i/>
                          </w:rPr>
                        </m:ctrlPr>
                      </m:dPr>
                      <m:e>
                        <m:r>
                          <w:rPr>
                            <w:rFonts w:ascii="Cambria Math" w:hAnsi="Cambria Math"/>
                          </w:rPr>
                          <m:t>n</m:t>
                        </m:r>
                      </m:e>
                    </m:d>
                    <m:r>
                      <w:rPr>
                        <w:rFonts w:ascii="Cambria Math" w:hAnsi="Cambria Math"/>
                      </w:rPr>
                      <m:t>-e[n-1]</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 xml:space="preserve"> e</m:t>
                </m:r>
                <m:d>
                  <m:dPr>
                    <m:begChr m:val="["/>
                    <m:endChr m:val="]"/>
                    <m:ctrlPr>
                      <w:rPr>
                        <w:rFonts w:ascii="Cambria Math" w:hAnsi="Cambria Math"/>
                        <w:i/>
                      </w:rPr>
                    </m:ctrlPr>
                  </m:dPr>
                  <m:e>
                    <m:r>
                      <w:rPr>
                        <w:rFonts w:ascii="Cambria Math" w:hAnsi="Cambria Math"/>
                      </w:rPr>
                      <m:t>n</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rPr>
                  <m:t xml:space="preserve"> h</m:t>
                </m:r>
                <m:nary>
                  <m:naryPr>
                    <m:chr m:val="∑"/>
                    <m:limLoc m:val="undOvr"/>
                    <m:ctrlPr>
                      <w:rPr>
                        <w:rFonts w:ascii="Cambria Math" w:hAnsi="Cambria Math"/>
                        <w:i/>
                      </w:rPr>
                    </m:ctrlPr>
                  </m:naryPr>
                  <m:sub>
                    <m:r>
                      <w:rPr>
                        <w:rFonts w:ascii="Cambria Math" w:hAnsi="Cambria Math"/>
                      </w:rPr>
                      <m:t>k=0</m:t>
                    </m:r>
                  </m:sub>
                  <m:sup>
                    <m:r>
                      <w:rPr>
                        <w:rFonts w:ascii="Cambria Math" w:hAnsi="Cambria Math"/>
                      </w:rPr>
                      <m:t>n-1</m:t>
                    </m:r>
                  </m:sup>
                  <m:e>
                    <m:r>
                      <w:rPr>
                        <w:rFonts w:ascii="Cambria Math" w:hAnsi="Cambria Math"/>
                      </w:rPr>
                      <m:t>e</m:t>
                    </m:r>
                    <m:d>
                      <m:dPr>
                        <m:begChr m:val="["/>
                        <m:endChr m:val="]"/>
                        <m:ctrlPr>
                          <w:rPr>
                            <w:rFonts w:ascii="Cambria Math" w:hAnsi="Cambria Math"/>
                            <w:i/>
                          </w:rPr>
                        </m:ctrlPr>
                      </m:dPr>
                      <m:e>
                        <m:r>
                          <w:rPr>
                            <w:rFonts w:ascii="Cambria Math" w:hAnsi="Cambria Math"/>
                          </w:rPr>
                          <m:t>k</m:t>
                        </m:r>
                      </m:e>
                    </m:d>
                    <m:r>
                      <w:rPr>
                        <w:rFonts w:ascii="Cambria Math" w:hAnsi="Cambria Math"/>
                      </w:rPr>
                      <m:t xml:space="preserve"> </m:t>
                    </m:r>
                  </m:e>
                </m:nary>
              </m:oMath>
            </m:oMathPara>
          </w:p>
        </w:tc>
        <w:tc>
          <w:tcPr>
            <w:tcW w:w="850" w:type="dxa"/>
          </w:tcPr>
          <w:p w14:paraId="4DE3FF95" w14:textId="602EA409" w:rsidR="001A3209" w:rsidRPr="00B66544" w:rsidRDefault="001A3209" w:rsidP="00265095">
            <w:pPr>
              <w:pStyle w:val="EquaoPHD"/>
              <w:jc w:val="both"/>
              <w:rPr>
                <w:rFonts w:ascii="NewsGotT" w:hAnsi="NewsGotT"/>
              </w:rPr>
            </w:pPr>
            <w:bookmarkStart w:id="172" w:name="_Ref74953923"/>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D10394">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D10394">
              <w:rPr>
                <w:rFonts w:ascii="NewsGotT" w:hAnsi="NewsGotT"/>
                <w:noProof/>
              </w:rPr>
              <w:t>5</w:t>
            </w:r>
            <w:r w:rsidRPr="00B66544">
              <w:rPr>
                <w:rFonts w:ascii="NewsGotT" w:hAnsi="NewsGotT"/>
                <w:noProof/>
              </w:rPr>
              <w:fldChar w:fldCharType="end"/>
            </w:r>
            <w:r w:rsidRPr="00B66544">
              <w:rPr>
                <w:rFonts w:ascii="NewsGotT" w:hAnsi="NewsGotT"/>
              </w:rPr>
              <w:t>)</w:t>
            </w:r>
            <w:bookmarkEnd w:id="172"/>
          </w:p>
        </w:tc>
      </w:tr>
      <w:tr w:rsidR="001A3209" w:rsidRPr="00B66544" w14:paraId="0A9EC622" w14:textId="77777777" w:rsidTr="00265095">
        <w:trPr>
          <w:jc w:val="center"/>
        </w:trPr>
        <w:tc>
          <w:tcPr>
            <w:tcW w:w="850" w:type="dxa"/>
          </w:tcPr>
          <w:p w14:paraId="6CB102F8" w14:textId="77777777" w:rsidR="001A3209" w:rsidRPr="00B66544" w:rsidRDefault="001A3209" w:rsidP="00265095">
            <w:pPr>
              <w:pStyle w:val="EquaoPHD"/>
              <w:jc w:val="both"/>
              <w:rPr>
                <w:rFonts w:ascii="NewsGotT" w:hAnsi="NewsGotT"/>
              </w:rPr>
            </w:pPr>
          </w:p>
        </w:tc>
        <w:tc>
          <w:tcPr>
            <w:tcW w:w="7370" w:type="dxa"/>
          </w:tcPr>
          <w:p w14:paraId="5DCBD828" w14:textId="77777777" w:rsidR="001A3209" w:rsidRPr="00B66544" w:rsidRDefault="00E2118A" w:rsidP="00265095">
            <w:pPr>
              <w:pStyle w:val="EquaoPHD"/>
              <w:jc w:val="both"/>
              <w:rPr>
                <w:rFonts w:ascii="NewsGotT" w:hAnsi="NewsGotT"/>
              </w:rPr>
            </w:pPr>
            <m:oMathPara>
              <m:oMath>
                <m:sSub>
                  <m:sSubPr>
                    <m:ctrlPr>
                      <w:rPr>
                        <w:rFonts w:ascii="Cambria Math" w:hAnsi="Cambria Math"/>
                        <w:i/>
                      </w:rPr>
                    </m:ctrlPr>
                  </m:sSubPr>
                  <m:e>
                    <m:r>
                      <w:rPr>
                        <w:rFonts w:ascii="Cambria Math" w:hAnsi="Cambria Math"/>
                      </w:rPr>
                      <m:t>k</m:t>
                    </m:r>
                  </m:e>
                  <m:sub>
                    <m:r>
                      <w:rPr>
                        <w:rFonts w:ascii="Cambria Math" w:hAnsi="Cambria Math"/>
                      </w:rPr>
                      <m:t>ph</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 xml:space="preserve"> </m:t>
                </m:r>
              </m:oMath>
            </m:oMathPara>
          </w:p>
        </w:tc>
        <w:tc>
          <w:tcPr>
            <w:tcW w:w="850" w:type="dxa"/>
          </w:tcPr>
          <w:p w14:paraId="70305E4E" w14:textId="32E66149" w:rsidR="001A3209" w:rsidRPr="00B66544" w:rsidRDefault="001A3209" w:rsidP="00265095">
            <w:pPr>
              <w:pStyle w:val="EquaoPHD"/>
              <w:jc w:val="both"/>
              <w:rPr>
                <w:rFonts w:ascii="NewsGotT" w:hAnsi="NewsGotT"/>
              </w:rPr>
            </w:pPr>
            <w:bookmarkStart w:id="173" w:name="_Ref74953963"/>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D10394">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D10394">
              <w:rPr>
                <w:rFonts w:ascii="NewsGotT" w:hAnsi="NewsGotT"/>
                <w:noProof/>
              </w:rPr>
              <w:t>6</w:t>
            </w:r>
            <w:r w:rsidRPr="00B66544">
              <w:rPr>
                <w:rFonts w:ascii="NewsGotT" w:hAnsi="NewsGotT"/>
                <w:noProof/>
              </w:rPr>
              <w:fldChar w:fldCharType="end"/>
            </w:r>
            <w:r w:rsidRPr="00B66544">
              <w:rPr>
                <w:rFonts w:ascii="NewsGotT" w:hAnsi="NewsGotT"/>
              </w:rPr>
              <w:t>)</w:t>
            </w:r>
            <w:bookmarkEnd w:id="173"/>
          </w:p>
        </w:tc>
      </w:tr>
      <w:tr w:rsidR="001A3209" w:rsidRPr="00B66544" w14:paraId="0EFABD8E" w14:textId="77777777" w:rsidTr="00265095">
        <w:trPr>
          <w:jc w:val="center"/>
        </w:trPr>
        <w:tc>
          <w:tcPr>
            <w:tcW w:w="850" w:type="dxa"/>
          </w:tcPr>
          <w:p w14:paraId="0823BA21" w14:textId="77777777" w:rsidR="001A3209" w:rsidRPr="00B66544" w:rsidRDefault="001A3209" w:rsidP="00265095">
            <w:pPr>
              <w:pStyle w:val="EquaoPHD"/>
              <w:jc w:val="both"/>
              <w:rPr>
                <w:rFonts w:ascii="NewsGotT" w:hAnsi="NewsGotT"/>
              </w:rPr>
            </w:pPr>
          </w:p>
        </w:tc>
        <w:tc>
          <w:tcPr>
            <w:tcW w:w="7370" w:type="dxa"/>
          </w:tcPr>
          <w:p w14:paraId="5DA84B2B" w14:textId="77777777" w:rsidR="001A3209" w:rsidRDefault="00E2118A" w:rsidP="00265095">
            <w:pPr>
              <w:pStyle w:val="EquaoPHD"/>
              <w:jc w:val="both"/>
              <w:rPr>
                <w:rFonts w:ascii="NewsGotT" w:hAnsi="NewsGotT"/>
              </w:rPr>
            </w:pPr>
            <m:oMathPara>
              <m:oMath>
                <m:sSub>
                  <m:sSubPr>
                    <m:ctrlPr>
                      <w:rPr>
                        <w:rFonts w:ascii="Cambria Math" w:hAnsi="Cambria Math"/>
                        <w:i/>
                      </w:rPr>
                    </m:ctrlPr>
                  </m:sSubPr>
                  <m:e>
                    <m:r>
                      <w:rPr>
                        <w:rFonts w:ascii="Cambria Math" w:hAnsi="Cambria Math"/>
                      </w:rPr>
                      <m:t>k</m:t>
                    </m:r>
                  </m:e>
                  <m:sub>
                    <m:r>
                      <w:rPr>
                        <w:rFonts w:ascii="Cambria Math" w:hAnsi="Cambria Math"/>
                      </w:rPr>
                      <m:t>ih</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rPr>
                  <m:t xml:space="preserve"> h</m:t>
                </m:r>
              </m:oMath>
            </m:oMathPara>
          </w:p>
        </w:tc>
        <w:tc>
          <w:tcPr>
            <w:tcW w:w="850" w:type="dxa"/>
          </w:tcPr>
          <w:p w14:paraId="1C589FE4" w14:textId="13118901" w:rsidR="001A3209" w:rsidRPr="00B66544" w:rsidRDefault="001A3209" w:rsidP="00265095">
            <w:pPr>
              <w:pStyle w:val="EquaoPHD"/>
              <w:jc w:val="both"/>
              <w:rPr>
                <w:rFonts w:ascii="NewsGotT" w:hAnsi="NewsGotT"/>
              </w:rPr>
            </w:pPr>
            <w:bookmarkStart w:id="174" w:name="_Ref74953969"/>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D10394">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D10394">
              <w:rPr>
                <w:rFonts w:ascii="NewsGotT" w:hAnsi="NewsGotT"/>
                <w:noProof/>
              </w:rPr>
              <w:t>7</w:t>
            </w:r>
            <w:r w:rsidRPr="00B66544">
              <w:rPr>
                <w:rFonts w:ascii="NewsGotT" w:hAnsi="NewsGotT"/>
                <w:noProof/>
              </w:rPr>
              <w:fldChar w:fldCharType="end"/>
            </w:r>
            <w:r w:rsidRPr="00B66544">
              <w:rPr>
                <w:rFonts w:ascii="NewsGotT" w:hAnsi="NewsGotT"/>
              </w:rPr>
              <w:t>)</w:t>
            </w:r>
            <w:bookmarkEnd w:id="174"/>
          </w:p>
        </w:tc>
      </w:tr>
      <w:tr w:rsidR="001A3209" w:rsidRPr="00B66544" w14:paraId="15758B7E" w14:textId="77777777" w:rsidTr="00265095">
        <w:trPr>
          <w:jc w:val="center"/>
        </w:trPr>
        <w:tc>
          <w:tcPr>
            <w:tcW w:w="850" w:type="dxa"/>
          </w:tcPr>
          <w:p w14:paraId="4446AE41" w14:textId="77777777" w:rsidR="001A3209" w:rsidRPr="00B66544" w:rsidRDefault="001A3209" w:rsidP="00265095">
            <w:pPr>
              <w:pStyle w:val="EquaoPHD"/>
              <w:jc w:val="both"/>
              <w:rPr>
                <w:rFonts w:ascii="NewsGotT" w:hAnsi="NewsGotT"/>
              </w:rPr>
            </w:pPr>
          </w:p>
        </w:tc>
        <w:tc>
          <w:tcPr>
            <w:tcW w:w="7370" w:type="dxa"/>
          </w:tcPr>
          <w:p w14:paraId="6697B9E5" w14:textId="77777777" w:rsidR="001A3209" w:rsidRDefault="00E2118A" w:rsidP="00265095">
            <w:pPr>
              <w:pStyle w:val="EquaoPHD"/>
              <w:jc w:val="both"/>
              <w:rPr>
                <w:rFonts w:ascii="NewsGotT" w:hAnsi="NewsGotT"/>
              </w:rPr>
            </w:pPr>
            <m:oMathPara>
              <m:oMath>
                <m:sSub>
                  <m:sSubPr>
                    <m:ctrlPr>
                      <w:rPr>
                        <w:rFonts w:ascii="Cambria Math" w:hAnsi="Cambria Math"/>
                        <w:i/>
                      </w:rPr>
                    </m:ctrlPr>
                  </m:sSubPr>
                  <m:e>
                    <m:r>
                      <w:rPr>
                        <w:rFonts w:ascii="Cambria Math" w:hAnsi="Cambria Math"/>
                      </w:rPr>
                      <m:t>k</m:t>
                    </m:r>
                  </m:e>
                  <m:sub>
                    <m:r>
                      <w:rPr>
                        <w:rFonts w:ascii="Cambria Math" w:hAnsi="Cambria Math"/>
                      </w:rPr>
                      <m:t>dh</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d</m:t>
                        </m:r>
                      </m:sub>
                    </m:sSub>
                  </m:num>
                  <m:den>
                    <m:r>
                      <w:rPr>
                        <w:rFonts w:ascii="Cambria Math" w:hAnsi="Cambria Math"/>
                      </w:rPr>
                      <m:t>h</m:t>
                    </m:r>
                  </m:den>
                </m:f>
              </m:oMath>
            </m:oMathPara>
          </w:p>
        </w:tc>
        <w:tc>
          <w:tcPr>
            <w:tcW w:w="850" w:type="dxa"/>
          </w:tcPr>
          <w:p w14:paraId="65C36E91" w14:textId="055BDCDF" w:rsidR="001A3209" w:rsidRPr="00B66544" w:rsidRDefault="001A3209" w:rsidP="00265095">
            <w:pPr>
              <w:pStyle w:val="EquaoPHD"/>
              <w:jc w:val="both"/>
              <w:rPr>
                <w:rFonts w:ascii="NewsGotT" w:hAnsi="NewsGotT"/>
              </w:rPr>
            </w:pPr>
            <w:bookmarkStart w:id="175" w:name="_Ref74953971"/>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D10394">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D10394">
              <w:rPr>
                <w:rFonts w:ascii="NewsGotT" w:hAnsi="NewsGotT"/>
                <w:noProof/>
              </w:rPr>
              <w:t>8</w:t>
            </w:r>
            <w:r w:rsidRPr="00B66544">
              <w:rPr>
                <w:rFonts w:ascii="NewsGotT" w:hAnsi="NewsGotT"/>
                <w:noProof/>
              </w:rPr>
              <w:fldChar w:fldCharType="end"/>
            </w:r>
            <w:r w:rsidRPr="00B66544">
              <w:rPr>
                <w:rFonts w:ascii="NewsGotT" w:hAnsi="NewsGotT"/>
              </w:rPr>
              <w:t>)</w:t>
            </w:r>
            <w:bookmarkEnd w:id="175"/>
          </w:p>
        </w:tc>
      </w:tr>
      <w:tr w:rsidR="001A3209" w:rsidRPr="00B66544" w14:paraId="38B07056" w14:textId="77777777" w:rsidTr="00265095">
        <w:trPr>
          <w:jc w:val="center"/>
        </w:trPr>
        <w:tc>
          <w:tcPr>
            <w:tcW w:w="850" w:type="dxa"/>
          </w:tcPr>
          <w:p w14:paraId="597519F1" w14:textId="77777777" w:rsidR="001A3209" w:rsidRPr="00B66544" w:rsidRDefault="001A3209" w:rsidP="00265095">
            <w:pPr>
              <w:pStyle w:val="EquaoPHD"/>
              <w:jc w:val="both"/>
              <w:rPr>
                <w:rFonts w:ascii="NewsGotT" w:hAnsi="NewsGotT"/>
              </w:rPr>
            </w:pPr>
          </w:p>
        </w:tc>
        <w:tc>
          <w:tcPr>
            <w:tcW w:w="7370" w:type="dxa"/>
          </w:tcPr>
          <w:p w14:paraId="7C712317" w14:textId="77777777" w:rsidR="001A3209" w:rsidRDefault="001A3209" w:rsidP="00265095">
            <w:pPr>
              <w:pStyle w:val="EquaoPHD"/>
              <w:jc w:val="both"/>
              <w:rPr>
                <w:rFonts w:ascii="NewsGotT" w:hAnsi="NewsGotT"/>
              </w:rPr>
            </w:pPr>
            <m:oMathPara>
              <m:oMath>
                <m:r>
                  <w:rPr>
                    <w:rFonts w:ascii="Cambria Math" w:hAnsi="Cambria Math"/>
                  </w:rPr>
                  <m:t>u</m:t>
                </m:r>
                <m:d>
                  <m:dPr>
                    <m:begChr m:val="["/>
                    <m:endChr m:val="]"/>
                    <m:ctrlPr>
                      <w:rPr>
                        <w:rFonts w:ascii="Cambria Math" w:hAnsi="Cambria Math"/>
                        <w:i/>
                      </w:rPr>
                    </m:ctrlPr>
                  </m:dPr>
                  <m:e>
                    <m:r>
                      <w:rPr>
                        <w:rFonts w:ascii="Cambria Math" w:hAnsi="Cambria Math"/>
                      </w:rPr>
                      <m:t>n</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dh</m:t>
                    </m:r>
                  </m:sub>
                </m:sSub>
                <m:r>
                  <w:rPr>
                    <w:rFonts w:ascii="Cambria Math" w:hAnsi="Cambria Math"/>
                  </w:rPr>
                  <m:t xml:space="preserve"> </m:t>
                </m:r>
                <m:d>
                  <m:dPr>
                    <m:ctrlPr>
                      <w:rPr>
                        <w:rFonts w:ascii="Cambria Math" w:hAnsi="Cambria Math"/>
                        <w:i/>
                      </w:rPr>
                    </m:ctrlPr>
                  </m:dPr>
                  <m:e>
                    <m:r>
                      <w:rPr>
                        <w:rFonts w:ascii="Cambria Math" w:hAnsi="Cambria Math"/>
                      </w:rPr>
                      <m:t>e</m:t>
                    </m:r>
                    <m:d>
                      <m:dPr>
                        <m:begChr m:val="["/>
                        <m:endChr m:val="]"/>
                        <m:ctrlPr>
                          <w:rPr>
                            <w:rFonts w:ascii="Cambria Math" w:hAnsi="Cambria Math"/>
                            <w:i/>
                          </w:rPr>
                        </m:ctrlPr>
                      </m:dPr>
                      <m:e>
                        <m:r>
                          <w:rPr>
                            <w:rFonts w:ascii="Cambria Math" w:hAnsi="Cambria Math"/>
                          </w:rPr>
                          <m:t>n</m:t>
                        </m:r>
                      </m:e>
                    </m:d>
                    <m:r>
                      <w:rPr>
                        <w:rFonts w:ascii="Cambria Math" w:hAnsi="Cambria Math"/>
                      </w:rPr>
                      <m:t>-e[n-1]</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ph</m:t>
                    </m:r>
                  </m:sub>
                </m:sSub>
                <m:r>
                  <w:rPr>
                    <w:rFonts w:ascii="Cambria Math" w:hAnsi="Cambria Math"/>
                  </w:rPr>
                  <m:t xml:space="preserve"> e</m:t>
                </m:r>
                <m:d>
                  <m:dPr>
                    <m:begChr m:val="["/>
                    <m:endChr m:val="]"/>
                    <m:ctrlPr>
                      <w:rPr>
                        <w:rFonts w:ascii="Cambria Math" w:hAnsi="Cambria Math"/>
                        <w:i/>
                      </w:rPr>
                    </m:ctrlPr>
                  </m:dPr>
                  <m:e>
                    <m:r>
                      <w:rPr>
                        <w:rFonts w:ascii="Cambria Math" w:hAnsi="Cambria Math"/>
                      </w:rPr>
                      <m:t>n</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ih</m:t>
                    </m:r>
                  </m:sub>
                </m:sSub>
                <m:nary>
                  <m:naryPr>
                    <m:chr m:val="∑"/>
                    <m:limLoc m:val="undOvr"/>
                    <m:ctrlPr>
                      <w:rPr>
                        <w:rFonts w:ascii="Cambria Math" w:hAnsi="Cambria Math"/>
                        <w:i/>
                      </w:rPr>
                    </m:ctrlPr>
                  </m:naryPr>
                  <m:sub>
                    <m:r>
                      <w:rPr>
                        <w:rFonts w:ascii="Cambria Math" w:hAnsi="Cambria Math"/>
                      </w:rPr>
                      <m:t>k=0</m:t>
                    </m:r>
                  </m:sub>
                  <m:sup>
                    <m:r>
                      <w:rPr>
                        <w:rFonts w:ascii="Cambria Math" w:hAnsi="Cambria Math"/>
                      </w:rPr>
                      <m:t>n-1</m:t>
                    </m:r>
                  </m:sup>
                  <m:e>
                    <m:r>
                      <w:rPr>
                        <w:rFonts w:ascii="Cambria Math" w:hAnsi="Cambria Math"/>
                      </w:rPr>
                      <m:t>e</m:t>
                    </m:r>
                    <m:d>
                      <m:dPr>
                        <m:begChr m:val="["/>
                        <m:endChr m:val="]"/>
                        <m:ctrlPr>
                          <w:rPr>
                            <w:rFonts w:ascii="Cambria Math" w:hAnsi="Cambria Math"/>
                            <w:i/>
                          </w:rPr>
                        </m:ctrlPr>
                      </m:dPr>
                      <m:e>
                        <m:r>
                          <w:rPr>
                            <w:rFonts w:ascii="Cambria Math" w:hAnsi="Cambria Math"/>
                          </w:rPr>
                          <m:t>k</m:t>
                        </m:r>
                      </m:e>
                    </m:d>
                    <m:r>
                      <w:rPr>
                        <w:rFonts w:ascii="Cambria Math" w:hAnsi="Cambria Math"/>
                      </w:rPr>
                      <m:t xml:space="preserve"> </m:t>
                    </m:r>
                  </m:e>
                </m:nary>
              </m:oMath>
            </m:oMathPara>
          </w:p>
        </w:tc>
        <w:tc>
          <w:tcPr>
            <w:tcW w:w="850" w:type="dxa"/>
          </w:tcPr>
          <w:p w14:paraId="1B5C22D1" w14:textId="28F13049" w:rsidR="001A3209" w:rsidRPr="00B66544" w:rsidRDefault="001A3209" w:rsidP="00265095">
            <w:pPr>
              <w:pStyle w:val="EquaoPHD"/>
              <w:jc w:val="both"/>
              <w:rPr>
                <w:rFonts w:ascii="NewsGotT" w:hAnsi="NewsGotT"/>
              </w:rPr>
            </w:pPr>
            <w:bookmarkStart w:id="176" w:name="_Ref74954001"/>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D10394">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D10394">
              <w:rPr>
                <w:rFonts w:ascii="NewsGotT" w:hAnsi="NewsGotT"/>
                <w:noProof/>
              </w:rPr>
              <w:t>9</w:t>
            </w:r>
            <w:r w:rsidRPr="00B66544">
              <w:rPr>
                <w:rFonts w:ascii="NewsGotT" w:hAnsi="NewsGotT"/>
                <w:noProof/>
              </w:rPr>
              <w:fldChar w:fldCharType="end"/>
            </w:r>
            <w:r w:rsidRPr="00B66544">
              <w:rPr>
                <w:rFonts w:ascii="NewsGotT" w:hAnsi="NewsGotT"/>
              </w:rPr>
              <w:t>)</w:t>
            </w:r>
            <w:bookmarkEnd w:id="176"/>
          </w:p>
        </w:tc>
      </w:tr>
    </w:tbl>
    <w:p w14:paraId="63D266DC" w14:textId="74AD7829" w:rsidR="001A3209" w:rsidRDefault="001A3209" w:rsidP="00DB5A67">
      <w:pPr>
        <w:pStyle w:val="PhDCorpo"/>
      </w:pPr>
      <w:r>
        <w:tab/>
        <w:t xml:space="preserve">Para calcular o somatório dos erros, presente na </w:t>
      </w:r>
      <w:r w:rsidR="00DB5A67" w:rsidRPr="00DB5A67">
        <w:t>equação</w:t>
      </w:r>
      <w:r w:rsidR="00DB5A67">
        <w:t xml:space="preserve"> </w:t>
      </w:r>
      <w:r w:rsidR="00DB5A67">
        <w:fldChar w:fldCharType="begin"/>
      </w:r>
      <w:r w:rsidR="00DB5A67">
        <w:instrText xml:space="preserve"> REF _Ref74954001 \h </w:instrText>
      </w:r>
      <w:r w:rsidR="00DB5A67">
        <w:fldChar w:fldCharType="separate"/>
      </w:r>
      <w:r w:rsidR="00D10394" w:rsidRPr="00B66544">
        <w:t>(</w:t>
      </w:r>
      <w:r w:rsidR="00D10394">
        <w:rPr>
          <w:noProof/>
        </w:rPr>
        <w:t>3</w:t>
      </w:r>
      <w:r w:rsidR="00D10394" w:rsidRPr="00B66544">
        <w:t>.</w:t>
      </w:r>
      <w:r w:rsidR="00D10394">
        <w:rPr>
          <w:noProof/>
        </w:rPr>
        <w:t>9</w:t>
      </w:r>
      <w:r w:rsidR="00D10394" w:rsidRPr="00B66544">
        <w:t>)</w:t>
      </w:r>
      <w:r w:rsidR="00DB5A67">
        <w:fldChar w:fldCharType="end"/>
      </w:r>
      <w:r>
        <w:t xml:space="preserve">, define-se a variável </w:t>
      </w:r>
      <m:oMath>
        <m:r>
          <w:rPr>
            <w:rFonts w:ascii="Cambria Math" w:hAnsi="Cambria Math"/>
          </w:rPr>
          <m:t>su</m:t>
        </m:r>
        <m:sSub>
          <m:sSubPr>
            <m:ctrlPr>
              <w:rPr>
                <w:rFonts w:ascii="Cambria Math" w:hAnsi="Cambria Math"/>
                <w:i/>
              </w:rPr>
            </m:ctrlPr>
          </m:sSubPr>
          <m:e>
            <m:r>
              <w:rPr>
                <w:rFonts w:ascii="Cambria Math" w:hAnsi="Cambria Math"/>
              </w:rPr>
              <m:t>m</m:t>
            </m:r>
          </m:e>
          <m:sub>
            <m:r>
              <w:rPr>
                <w:rFonts w:ascii="Cambria Math" w:hAnsi="Cambria Math"/>
              </w:rPr>
              <m:t>e</m:t>
            </m:r>
          </m:sub>
        </m:sSub>
        <m:r>
          <w:rPr>
            <w:rFonts w:ascii="Cambria Math" w:eastAsiaTheme="minorEastAsia" w:hAnsi="Cambria Math"/>
          </w:rPr>
          <m:t>[n]</m:t>
        </m:r>
      </m:oMath>
      <w:r w:rsidR="00DB5A67">
        <w:rPr>
          <w:rFonts w:eastAsiaTheme="minorEastAsia"/>
        </w:rPr>
        <w:t xml:space="preserve">, </w:t>
      </w:r>
      <w:r w:rsidR="00DB5A67" w:rsidRPr="00DB5A67">
        <w:t>equação</w:t>
      </w:r>
      <w:r w:rsidR="00DB5A67">
        <w:t xml:space="preserve"> </w:t>
      </w:r>
      <w:r w:rsidR="00DB5A67">
        <w:fldChar w:fldCharType="begin"/>
      </w:r>
      <w:r w:rsidR="00DB5A67">
        <w:instrText xml:space="preserve"> REF _Ref74954055 \h </w:instrText>
      </w:r>
      <w:r w:rsidR="00DB5A67">
        <w:fldChar w:fldCharType="separate"/>
      </w:r>
      <w:r w:rsidR="00D10394" w:rsidRPr="00B66544">
        <w:t>(</w:t>
      </w:r>
      <w:r w:rsidR="00D10394">
        <w:rPr>
          <w:noProof/>
        </w:rPr>
        <w:t>3</w:t>
      </w:r>
      <w:r w:rsidR="00D10394" w:rsidRPr="00B66544">
        <w:t>.</w:t>
      </w:r>
      <w:r w:rsidR="00D10394">
        <w:rPr>
          <w:noProof/>
        </w:rPr>
        <w:t>10</w:t>
      </w:r>
      <w:r w:rsidR="00D10394" w:rsidRPr="00B66544">
        <w:t>)</w:t>
      </w:r>
      <w:r w:rsidR="00DB5A67">
        <w:fldChar w:fldCharType="end"/>
      </w:r>
      <w:r w:rsidR="00DB5A67">
        <w:t>,</w:t>
      </w:r>
      <w:r>
        <w:t xml:space="preserve"> que pode ser escrita de forma recursiva</w:t>
      </w:r>
      <w:r w:rsidR="00DB5A67">
        <w:t xml:space="preserve">, </w:t>
      </w:r>
      <w:r w:rsidR="00DB5A67" w:rsidRPr="00DB5A67">
        <w:t>equação</w:t>
      </w:r>
      <w:r w:rsidR="00DB5A67">
        <w:fldChar w:fldCharType="begin"/>
      </w:r>
      <w:r w:rsidR="00DB5A67">
        <w:instrText xml:space="preserve"> REF _Ref74954093 \h </w:instrText>
      </w:r>
      <w:r w:rsidR="00DB5A67">
        <w:fldChar w:fldCharType="separate"/>
      </w:r>
      <w:r w:rsidR="00D10394" w:rsidRPr="00B66544">
        <w:t>(</w:t>
      </w:r>
      <w:r w:rsidR="00D10394">
        <w:rPr>
          <w:noProof/>
        </w:rPr>
        <w:t>3</w:t>
      </w:r>
      <w:r w:rsidR="00D10394" w:rsidRPr="00B66544">
        <w:t>.</w:t>
      </w:r>
      <w:r w:rsidR="00D10394">
        <w:rPr>
          <w:noProof/>
        </w:rPr>
        <w:t>11</w:t>
      </w:r>
      <w:r w:rsidR="00D10394" w:rsidRPr="00B66544">
        <w:t>)</w:t>
      </w:r>
      <w:r w:rsidR="00DB5A67">
        <w:fldChar w:fldCharType="end"/>
      </w:r>
      <w:r>
        <w:t xml:space="preserve">. Juntando todas as transformações efetuadas, obtém-se, a </w:t>
      </w:r>
      <w:r w:rsidR="00DB5A67" w:rsidRPr="00DB5A67">
        <w:t>equação</w:t>
      </w:r>
      <w:r w:rsidR="00DB5A67">
        <w:t xml:space="preserve"> </w:t>
      </w:r>
      <w:r w:rsidR="00DB5A67">
        <w:fldChar w:fldCharType="begin"/>
      </w:r>
      <w:r w:rsidR="00DB5A67">
        <w:instrText xml:space="preserve"> REF _Ref74954122 \h </w:instrText>
      </w:r>
      <w:r w:rsidR="00DB5A67">
        <w:fldChar w:fldCharType="separate"/>
      </w:r>
      <w:r w:rsidR="00D10394" w:rsidRPr="00B66544">
        <w:t>(</w:t>
      </w:r>
      <w:r w:rsidR="00D10394">
        <w:rPr>
          <w:noProof/>
        </w:rPr>
        <w:t>3</w:t>
      </w:r>
      <w:r w:rsidR="00D10394" w:rsidRPr="00B66544">
        <w:t>.</w:t>
      </w:r>
      <w:r w:rsidR="00D10394">
        <w:rPr>
          <w:noProof/>
        </w:rPr>
        <w:t>12</w:t>
      </w:r>
      <w:r w:rsidR="00D10394" w:rsidRPr="00B66544">
        <w:t>)</w:t>
      </w:r>
      <w:r w:rsidR="00DB5A67">
        <w:fldChar w:fldCharType="end"/>
      </w:r>
      <w:r>
        <w:t>, uma nova versão da expressão inicial</w:t>
      </w:r>
      <w:r w:rsidR="00DB5A67">
        <w:t xml:space="preserve">, </w:t>
      </w:r>
      <w:r w:rsidR="00DB5A67" w:rsidRPr="00DB5A67">
        <w:t>equação</w:t>
      </w:r>
      <w:r w:rsidR="00DB5A67">
        <w:t xml:space="preserve"> </w:t>
      </w:r>
      <w:r w:rsidR="00DB5A67">
        <w:fldChar w:fldCharType="begin"/>
      </w:r>
      <w:r w:rsidR="00DB5A67">
        <w:instrText xml:space="preserve"> REF _Ref74953818 \h </w:instrText>
      </w:r>
      <w:r w:rsidR="00DB5A67">
        <w:fldChar w:fldCharType="separate"/>
      </w:r>
      <w:r w:rsidR="00D10394" w:rsidRPr="00B66544">
        <w:t>(</w:t>
      </w:r>
      <w:r w:rsidR="00D10394">
        <w:rPr>
          <w:noProof/>
        </w:rPr>
        <w:t>3</w:t>
      </w:r>
      <w:r w:rsidR="00D10394" w:rsidRPr="00B66544">
        <w:t>.</w:t>
      </w:r>
      <w:r w:rsidR="00D10394">
        <w:rPr>
          <w:noProof/>
        </w:rPr>
        <w:t>3</w:t>
      </w:r>
      <w:r w:rsidR="00D10394" w:rsidRPr="00B66544">
        <w:t>)</w:t>
      </w:r>
      <w:r w:rsidR="00DB5A67">
        <w:fldChar w:fldCharType="end"/>
      </w:r>
      <w:r>
        <w:t>.</w:t>
      </w:r>
    </w:p>
    <w:tbl>
      <w:tblPr>
        <w:tblStyle w:val="TabelacomGrelhaClara"/>
        <w:tblW w:w="90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
        <w:gridCol w:w="7370"/>
        <w:gridCol w:w="850"/>
      </w:tblGrid>
      <w:tr w:rsidR="001A3209" w:rsidRPr="00B66544" w14:paraId="47FCFC37" w14:textId="77777777" w:rsidTr="00265095">
        <w:tc>
          <w:tcPr>
            <w:tcW w:w="850" w:type="dxa"/>
          </w:tcPr>
          <w:p w14:paraId="19C0FB0A" w14:textId="77777777" w:rsidR="001A3209" w:rsidRPr="00B66544" w:rsidRDefault="001A3209" w:rsidP="00265095">
            <w:pPr>
              <w:pStyle w:val="EquaoPHD"/>
              <w:jc w:val="both"/>
              <w:rPr>
                <w:rFonts w:ascii="NewsGotT" w:hAnsi="NewsGotT"/>
              </w:rPr>
            </w:pPr>
          </w:p>
        </w:tc>
        <w:tc>
          <w:tcPr>
            <w:tcW w:w="7370" w:type="dxa"/>
          </w:tcPr>
          <w:p w14:paraId="1B6B5E71" w14:textId="77777777" w:rsidR="001A3209" w:rsidRDefault="001A3209" w:rsidP="00265095">
            <w:pPr>
              <w:pStyle w:val="EquaoPHD"/>
              <w:jc w:val="both"/>
              <w:rPr>
                <w:rFonts w:ascii="NewsGotT" w:hAnsi="NewsGotT"/>
              </w:rPr>
            </w:pPr>
            <m:oMathPara>
              <m:oMath>
                <m:r>
                  <w:rPr>
                    <w:rFonts w:ascii="Cambria Math" w:hAnsi="Cambria Math"/>
                  </w:rPr>
                  <m:t>su</m:t>
                </m:r>
                <m:sSub>
                  <m:sSubPr>
                    <m:ctrlPr>
                      <w:rPr>
                        <w:rFonts w:ascii="Cambria Math" w:hAnsi="Cambria Math"/>
                        <w:i/>
                      </w:rPr>
                    </m:ctrlPr>
                  </m:sSubPr>
                  <m:e>
                    <m:r>
                      <w:rPr>
                        <w:rFonts w:ascii="Cambria Math" w:hAnsi="Cambria Math"/>
                      </w:rPr>
                      <m:t>m</m:t>
                    </m:r>
                  </m:e>
                  <m:sub>
                    <m:r>
                      <w:rPr>
                        <w:rFonts w:ascii="Cambria Math" w:hAnsi="Cambria Math"/>
                      </w:rPr>
                      <m:t>e</m:t>
                    </m:r>
                  </m:sub>
                </m:sSub>
                <m:d>
                  <m:dPr>
                    <m:begChr m:val="["/>
                    <m:endChr m:val="]"/>
                    <m:ctrlPr>
                      <w:rPr>
                        <w:rFonts w:ascii="Cambria Math" w:hAnsi="Cambria Math"/>
                        <w:i/>
                      </w:rPr>
                    </m:ctrlPr>
                  </m:dPr>
                  <m:e>
                    <m:r>
                      <w:rPr>
                        <w:rFonts w:ascii="Cambria Math" w:hAnsi="Cambria Math"/>
                      </w:rPr>
                      <m:t>n</m:t>
                    </m:r>
                  </m:e>
                </m:d>
                <m:r>
                  <w:rPr>
                    <w:rFonts w:ascii="Cambria Math" w:hAnsi="Cambria Math"/>
                  </w:rPr>
                  <m:t>=</m:t>
                </m:r>
                <m:nary>
                  <m:naryPr>
                    <m:chr m:val="∑"/>
                    <m:limLoc m:val="undOvr"/>
                    <m:ctrlPr>
                      <w:rPr>
                        <w:rFonts w:ascii="Cambria Math" w:hAnsi="Cambria Math"/>
                        <w:i/>
                      </w:rPr>
                    </m:ctrlPr>
                  </m:naryPr>
                  <m:sub>
                    <m:r>
                      <w:rPr>
                        <w:rFonts w:ascii="Cambria Math" w:hAnsi="Cambria Math"/>
                      </w:rPr>
                      <m:t>k=0</m:t>
                    </m:r>
                  </m:sub>
                  <m:sup>
                    <m:r>
                      <w:rPr>
                        <w:rFonts w:ascii="Cambria Math" w:hAnsi="Cambria Math"/>
                      </w:rPr>
                      <m:t>n-1</m:t>
                    </m:r>
                  </m:sup>
                  <m:e>
                    <m:r>
                      <w:rPr>
                        <w:rFonts w:ascii="Cambria Math" w:hAnsi="Cambria Math"/>
                      </w:rPr>
                      <m:t>e</m:t>
                    </m:r>
                    <m:d>
                      <m:dPr>
                        <m:begChr m:val="["/>
                        <m:endChr m:val="]"/>
                        <m:ctrlPr>
                          <w:rPr>
                            <w:rFonts w:ascii="Cambria Math" w:hAnsi="Cambria Math"/>
                            <w:i/>
                          </w:rPr>
                        </m:ctrlPr>
                      </m:dPr>
                      <m:e>
                        <m:r>
                          <w:rPr>
                            <w:rFonts w:ascii="Cambria Math" w:hAnsi="Cambria Math"/>
                          </w:rPr>
                          <m:t>k</m:t>
                        </m:r>
                      </m:e>
                    </m:d>
                    <m:r>
                      <w:rPr>
                        <w:rFonts w:ascii="Cambria Math" w:hAnsi="Cambria Math"/>
                      </w:rPr>
                      <m:t xml:space="preserve"> </m:t>
                    </m:r>
                  </m:e>
                </m:nary>
              </m:oMath>
            </m:oMathPara>
          </w:p>
        </w:tc>
        <w:tc>
          <w:tcPr>
            <w:tcW w:w="850" w:type="dxa"/>
          </w:tcPr>
          <w:p w14:paraId="0112C42F" w14:textId="406DD2D0" w:rsidR="001A3209" w:rsidRPr="00B66544" w:rsidRDefault="001A3209" w:rsidP="00265095">
            <w:pPr>
              <w:pStyle w:val="EquaoPHD"/>
              <w:jc w:val="both"/>
              <w:rPr>
                <w:rFonts w:ascii="NewsGotT" w:hAnsi="NewsGotT"/>
              </w:rPr>
            </w:pPr>
            <w:bookmarkStart w:id="177" w:name="_Ref74954055"/>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D10394">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D10394">
              <w:rPr>
                <w:rFonts w:ascii="NewsGotT" w:hAnsi="NewsGotT"/>
                <w:noProof/>
              </w:rPr>
              <w:t>10</w:t>
            </w:r>
            <w:r w:rsidRPr="00B66544">
              <w:rPr>
                <w:rFonts w:ascii="NewsGotT" w:hAnsi="NewsGotT"/>
                <w:noProof/>
              </w:rPr>
              <w:fldChar w:fldCharType="end"/>
            </w:r>
            <w:r w:rsidRPr="00B66544">
              <w:rPr>
                <w:rFonts w:ascii="NewsGotT" w:hAnsi="NewsGotT"/>
              </w:rPr>
              <w:t>)</w:t>
            </w:r>
            <w:bookmarkEnd w:id="177"/>
          </w:p>
        </w:tc>
      </w:tr>
      <w:tr w:rsidR="001A3209" w:rsidRPr="00B66544" w14:paraId="3AAEDEAF" w14:textId="77777777" w:rsidTr="00265095">
        <w:tc>
          <w:tcPr>
            <w:tcW w:w="850" w:type="dxa"/>
          </w:tcPr>
          <w:p w14:paraId="4F64AC36" w14:textId="77777777" w:rsidR="001A3209" w:rsidRPr="00B66544" w:rsidRDefault="001A3209" w:rsidP="00265095">
            <w:pPr>
              <w:pStyle w:val="EquaoPHD"/>
              <w:jc w:val="both"/>
              <w:rPr>
                <w:rFonts w:ascii="NewsGotT" w:hAnsi="NewsGotT"/>
              </w:rPr>
            </w:pPr>
          </w:p>
        </w:tc>
        <w:tc>
          <w:tcPr>
            <w:tcW w:w="7370" w:type="dxa"/>
          </w:tcPr>
          <w:p w14:paraId="642F7DF0" w14:textId="77777777" w:rsidR="001A3209" w:rsidRPr="00B66544" w:rsidRDefault="001A3209" w:rsidP="00265095">
            <w:pPr>
              <w:pStyle w:val="EquaoPHD"/>
              <w:jc w:val="both"/>
              <w:rPr>
                <w:rFonts w:ascii="NewsGotT" w:hAnsi="NewsGotT"/>
              </w:rPr>
            </w:pPr>
            <m:oMathPara>
              <m:oMath>
                <m:r>
                  <w:rPr>
                    <w:rFonts w:ascii="Cambria Math" w:hAnsi="Cambria Math"/>
                  </w:rPr>
                  <m:t>su</m:t>
                </m:r>
                <m:sSub>
                  <m:sSubPr>
                    <m:ctrlPr>
                      <w:rPr>
                        <w:rFonts w:ascii="Cambria Math" w:hAnsi="Cambria Math"/>
                        <w:i/>
                      </w:rPr>
                    </m:ctrlPr>
                  </m:sSubPr>
                  <m:e>
                    <m:r>
                      <w:rPr>
                        <w:rFonts w:ascii="Cambria Math" w:hAnsi="Cambria Math"/>
                      </w:rPr>
                      <m:t>m</m:t>
                    </m:r>
                  </m:e>
                  <m:sub>
                    <m:r>
                      <w:rPr>
                        <w:rFonts w:ascii="Cambria Math" w:hAnsi="Cambria Math"/>
                      </w:rPr>
                      <m:t>e</m:t>
                    </m:r>
                  </m:sub>
                </m:sSub>
                <m:d>
                  <m:dPr>
                    <m:begChr m:val="["/>
                    <m:endChr m:val="]"/>
                    <m:ctrlPr>
                      <w:rPr>
                        <w:rFonts w:ascii="Cambria Math" w:hAnsi="Cambria Math"/>
                        <w:i/>
                      </w:rPr>
                    </m:ctrlPr>
                  </m:dPr>
                  <m:e>
                    <m:r>
                      <w:rPr>
                        <w:rFonts w:ascii="Cambria Math" w:hAnsi="Cambria Math"/>
                      </w:rPr>
                      <m:t>n</m:t>
                    </m:r>
                  </m:e>
                </m:d>
                <m:r>
                  <w:rPr>
                    <w:rFonts w:ascii="Cambria Math" w:hAnsi="Cambria Math"/>
                  </w:rPr>
                  <m:t>=su</m:t>
                </m:r>
                <m:sSub>
                  <m:sSubPr>
                    <m:ctrlPr>
                      <w:rPr>
                        <w:rFonts w:ascii="Cambria Math" w:hAnsi="Cambria Math"/>
                        <w:i/>
                      </w:rPr>
                    </m:ctrlPr>
                  </m:sSubPr>
                  <m:e>
                    <m:r>
                      <w:rPr>
                        <w:rFonts w:ascii="Cambria Math" w:hAnsi="Cambria Math"/>
                      </w:rPr>
                      <m:t>m</m:t>
                    </m:r>
                  </m:e>
                  <m:sub>
                    <m:r>
                      <w:rPr>
                        <w:rFonts w:ascii="Cambria Math" w:hAnsi="Cambria Math"/>
                      </w:rPr>
                      <m:t>e</m:t>
                    </m:r>
                  </m:sub>
                </m:sSub>
                <m:d>
                  <m:dPr>
                    <m:begChr m:val="["/>
                    <m:endChr m:val="]"/>
                    <m:ctrlPr>
                      <w:rPr>
                        <w:rFonts w:ascii="Cambria Math" w:hAnsi="Cambria Math"/>
                        <w:i/>
                      </w:rPr>
                    </m:ctrlPr>
                  </m:dPr>
                  <m:e>
                    <m:r>
                      <w:rPr>
                        <w:rFonts w:ascii="Cambria Math" w:hAnsi="Cambria Math"/>
                      </w:rPr>
                      <m:t>n-1</m:t>
                    </m:r>
                  </m:e>
                </m:d>
                <m:r>
                  <w:rPr>
                    <w:rFonts w:ascii="Cambria Math" w:hAnsi="Cambria Math"/>
                  </w:rPr>
                  <m:t>+e[n-1]</m:t>
                </m:r>
              </m:oMath>
            </m:oMathPara>
          </w:p>
        </w:tc>
        <w:tc>
          <w:tcPr>
            <w:tcW w:w="850" w:type="dxa"/>
          </w:tcPr>
          <w:p w14:paraId="0CFF56BA" w14:textId="723C535C" w:rsidR="001A3209" w:rsidRPr="00B66544" w:rsidRDefault="001A3209" w:rsidP="00265095">
            <w:pPr>
              <w:pStyle w:val="EquaoPHD"/>
              <w:jc w:val="both"/>
              <w:rPr>
                <w:rFonts w:ascii="NewsGotT" w:hAnsi="NewsGotT"/>
              </w:rPr>
            </w:pPr>
            <w:bookmarkStart w:id="178" w:name="_Ref74954093"/>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D10394">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D10394">
              <w:rPr>
                <w:rFonts w:ascii="NewsGotT" w:hAnsi="NewsGotT"/>
                <w:noProof/>
              </w:rPr>
              <w:t>11</w:t>
            </w:r>
            <w:r w:rsidRPr="00B66544">
              <w:rPr>
                <w:rFonts w:ascii="NewsGotT" w:hAnsi="NewsGotT"/>
                <w:noProof/>
              </w:rPr>
              <w:fldChar w:fldCharType="end"/>
            </w:r>
            <w:r w:rsidRPr="00B66544">
              <w:rPr>
                <w:rFonts w:ascii="NewsGotT" w:hAnsi="NewsGotT"/>
              </w:rPr>
              <w:t>)</w:t>
            </w:r>
            <w:bookmarkEnd w:id="178"/>
          </w:p>
        </w:tc>
      </w:tr>
      <w:tr w:rsidR="001A3209" w:rsidRPr="00B66544" w14:paraId="5D01EAA7" w14:textId="77777777" w:rsidTr="00265095">
        <w:tc>
          <w:tcPr>
            <w:tcW w:w="850" w:type="dxa"/>
          </w:tcPr>
          <w:p w14:paraId="61A1B37E" w14:textId="77777777" w:rsidR="001A3209" w:rsidRPr="00B66544" w:rsidRDefault="001A3209" w:rsidP="00265095">
            <w:pPr>
              <w:pStyle w:val="EquaoPHD"/>
              <w:jc w:val="both"/>
              <w:rPr>
                <w:rFonts w:ascii="NewsGotT" w:hAnsi="NewsGotT"/>
              </w:rPr>
            </w:pPr>
          </w:p>
        </w:tc>
        <w:tc>
          <w:tcPr>
            <w:tcW w:w="7370" w:type="dxa"/>
          </w:tcPr>
          <w:p w14:paraId="136FD366" w14:textId="77777777" w:rsidR="001A3209" w:rsidRDefault="001A3209" w:rsidP="00265095">
            <w:pPr>
              <w:pStyle w:val="EquaoPHD"/>
              <w:jc w:val="both"/>
              <w:rPr>
                <w:rFonts w:ascii="NewsGotT" w:hAnsi="NewsGotT"/>
              </w:rPr>
            </w:pPr>
            <m:oMathPara>
              <m:oMath>
                <m:r>
                  <w:rPr>
                    <w:rFonts w:ascii="Cambria Math" w:hAnsi="Cambria Math"/>
                  </w:rPr>
                  <m:t>u</m:t>
                </m:r>
                <m:d>
                  <m:dPr>
                    <m:begChr m:val="["/>
                    <m:endChr m:val="]"/>
                    <m:ctrlPr>
                      <w:rPr>
                        <w:rFonts w:ascii="Cambria Math" w:hAnsi="Cambria Math"/>
                        <w:i/>
                      </w:rPr>
                    </m:ctrlPr>
                  </m:dPr>
                  <m:e>
                    <m:r>
                      <w:rPr>
                        <w:rFonts w:ascii="Cambria Math" w:hAnsi="Cambria Math"/>
                      </w:rPr>
                      <m:t>n</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dh</m:t>
                    </m:r>
                  </m:sub>
                </m:sSub>
                <m:r>
                  <w:rPr>
                    <w:rFonts w:ascii="Cambria Math" w:hAnsi="Cambria Math"/>
                  </w:rPr>
                  <m:t xml:space="preserve"> </m:t>
                </m:r>
                <m:d>
                  <m:dPr>
                    <m:ctrlPr>
                      <w:rPr>
                        <w:rFonts w:ascii="Cambria Math" w:hAnsi="Cambria Math"/>
                        <w:i/>
                      </w:rPr>
                    </m:ctrlPr>
                  </m:dPr>
                  <m:e>
                    <m:r>
                      <w:rPr>
                        <w:rFonts w:ascii="Cambria Math" w:hAnsi="Cambria Math"/>
                      </w:rPr>
                      <m:t>e</m:t>
                    </m:r>
                    <m:d>
                      <m:dPr>
                        <m:begChr m:val="["/>
                        <m:endChr m:val="]"/>
                        <m:ctrlPr>
                          <w:rPr>
                            <w:rFonts w:ascii="Cambria Math" w:hAnsi="Cambria Math"/>
                            <w:i/>
                          </w:rPr>
                        </m:ctrlPr>
                      </m:dPr>
                      <m:e>
                        <m:r>
                          <w:rPr>
                            <w:rFonts w:ascii="Cambria Math" w:hAnsi="Cambria Math"/>
                          </w:rPr>
                          <m:t>n</m:t>
                        </m:r>
                      </m:e>
                    </m:d>
                    <m:r>
                      <w:rPr>
                        <w:rFonts w:ascii="Cambria Math" w:hAnsi="Cambria Math"/>
                      </w:rPr>
                      <m:t>-e[n-1]</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ph</m:t>
                    </m:r>
                  </m:sub>
                </m:sSub>
                <m:r>
                  <w:rPr>
                    <w:rFonts w:ascii="Cambria Math" w:hAnsi="Cambria Math"/>
                  </w:rPr>
                  <m:t xml:space="preserve"> e</m:t>
                </m:r>
                <m:d>
                  <m:dPr>
                    <m:begChr m:val="["/>
                    <m:endChr m:val="]"/>
                    <m:ctrlPr>
                      <w:rPr>
                        <w:rFonts w:ascii="Cambria Math" w:hAnsi="Cambria Math"/>
                        <w:i/>
                      </w:rPr>
                    </m:ctrlPr>
                  </m:dPr>
                  <m:e>
                    <m:r>
                      <w:rPr>
                        <w:rFonts w:ascii="Cambria Math" w:hAnsi="Cambria Math"/>
                      </w:rPr>
                      <m:t>n</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ih</m:t>
                    </m:r>
                  </m:sub>
                </m:sSub>
                <m:r>
                  <w:rPr>
                    <w:rFonts w:ascii="Cambria Math" w:hAnsi="Cambria Math"/>
                  </w:rPr>
                  <m:t xml:space="preserve"> su</m:t>
                </m:r>
                <m:sSub>
                  <m:sSubPr>
                    <m:ctrlPr>
                      <w:rPr>
                        <w:rFonts w:ascii="Cambria Math" w:hAnsi="Cambria Math"/>
                        <w:i/>
                      </w:rPr>
                    </m:ctrlPr>
                  </m:sSubPr>
                  <m:e>
                    <m:r>
                      <w:rPr>
                        <w:rFonts w:ascii="Cambria Math" w:hAnsi="Cambria Math"/>
                      </w:rPr>
                      <m:t>m</m:t>
                    </m:r>
                  </m:e>
                  <m:sub>
                    <m:r>
                      <w:rPr>
                        <w:rFonts w:ascii="Cambria Math" w:hAnsi="Cambria Math"/>
                      </w:rPr>
                      <m:t>e</m:t>
                    </m:r>
                  </m:sub>
                </m:sSub>
                <m:d>
                  <m:dPr>
                    <m:begChr m:val="["/>
                    <m:endChr m:val="]"/>
                    <m:ctrlPr>
                      <w:rPr>
                        <w:rFonts w:ascii="Cambria Math" w:hAnsi="Cambria Math"/>
                        <w:i/>
                      </w:rPr>
                    </m:ctrlPr>
                  </m:dPr>
                  <m:e>
                    <m:r>
                      <w:rPr>
                        <w:rFonts w:ascii="Cambria Math" w:hAnsi="Cambria Math"/>
                      </w:rPr>
                      <m:t>n</m:t>
                    </m:r>
                  </m:e>
                </m:d>
              </m:oMath>
            </m:oMathPara>
          </w:p>
        </w:tc>
        <w:tc>
          <w:tcPr>
            <w:tcW w:w="850" w:type="dxa"/>
          </w:tcPr>
          <w:p w14:paraId="440DB5BD" w14:textId="43E3BD65" w:rsidR="001A3209" w:rsidRPr="00B66544" w:rsidRDefault="001A3209" w:rsidP="00265095">
            <w:pPr>
              <w:pStyle w:val="EquaoPHD"/>
              <w:jc w:val="both"/>
              <w:rPr>
                <w:rFonts w:ascii="NewsGotT" w:hAnsi="NewsGotT"/>
              </w:rPr>
            </w:pPr>
            <w:bookmarkStart w:id="179" w:name="_Ref74954122"/>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D10394">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D10394">
              <w:rPr>
                <w:rFonts w:ascii="NewsGotT" w:hAnsi="NewsGotT"/>
                <w:noProof/>
              </w:rPr>
              <w:t>12</w:t>
            </w:r>
            <w:r w:rsidRPr="00B66544">
              <w:rPr>
                <w:rFonts w:ascii="NewsGotT" w:hAnsi="NewsGotT"/>
                <w:noProof/>
              </w:rPr>
              <w:fldChar w:fldCharType="end"/>
            </w:r>
            <w:r w:rsidRPr="00B66544">
              <w:rPr>
                <w:rFonts w:ascii="NewsGotT" w:hAnsi="NewsGotT"/>
              </w:rPr>
              <w:t>)</w:t>
            </w:r>
            <w:bookmarkEnd w:id="179"/>
          </w:p>
        </w:tc>
      </w:tr>
    </w:tbl>
    <w:p w14:paraId="2D93DE16" w14:textId="2357CD53" w:rsidR="001A3209" w:rsidRPr="003D19D5" w:rsidRDefault="00DB5A67" w:rsidP="00DB5A67">
      <w:pPr>
        <w:pStyle w:val="PhDCorpo"/>
        <w:rPr>
          <w:rFonts w:eastAsiaTheme="minorEastAsia"/>
          <w:szCs w:val="24"/>
          <w:lang w:eastAsia="pt-PT"/>
        </w:rPr>
      </w:pPr>
      <w:r>
        <w:tab/>
      </w:r>
      <w:r w:rsidR="001A3209">
        <w:t xml:space="preserve">Uma forma de reduzir os problemas com erros de medida prende-se com a utilização de um filtro passa-baixo na ação derivativa. Na </w:t>
      </w:r>
      <w:r w:rsidRPr="00DB5A67">
        <w:t>equação</w:t>
      </w:r>
      <w:r>
        <w:t xml:space="preserve"> </w:t>
      </w:r>
      <w:r>
        <w:fldChar w:fldCharType="begin"/>
      </w:r>
      <w:r>
        <w:instrText xml:space="preserve"> REF _Ref74954167 \h </w:instrText>
      </w:r>
      <w:r>
        <w:fldChar w:fldCharType="separate"/>
      </w:r>
      <w:r w:rsidR="00D10394" w:rsidRPr="00B66544">
        <w:t>(</w:t>
      </w:r>
      <w:r w:rsidR="00D10394">
        <w:rPr>
          <w:noProof/>
        </w:rPr>
        <w:t>3</w:t>
      </w:r>
      <w:r w:rsidR="00D10394" w:rsidRPr="00B66544">
        <w:t>.</w:t>
      </w:r>
      <w:r w:rsidR="00D10394">
        <w:rPr>
          <w:noProof/>
        </w:rPr>
        <w:t>13</w:t>
      </w:r>
      <w:r w:rsidR="00D10394" w:rsidRPr="00B66544">
        <w:t>)</w:t>
      </w:r>
      <w:r>
        <w:fldChar w:fldCharType="end"/>
      </w:r>
      <w:r>
        <w:t xml:space="preserve">, </w:t>
      </w:r>
      <w:r w:rsidR="001A3209">
        <w:t xml:space="preserve">apresenta-se a expressão desta ação.  Calculando a sua transformada em </w:t>
      </w:r>
      <m:oMath>
        <m:r>
          <m:rPr>
            <m:scr m:val="script"/>
          </m:rPr>
          <w:rPr>
            <w:rFonts w:ascii="Cambria Math" w:hAnsi="Cambria Math"/>
          </w:rPr>
          <m:t>Z</m:t>
        </m:r>
      </m:oMath>
      <w:r w:rsidR="001A3209">
        <w:t xml:space="preserve"> obtém-se a </w:t>
      </w:r>
      <w:r w:rsidRPr="00DB5A67">
        <w:t>equação</w:t>
      </w:r>
      <w:r>
        <w:t xml:space="preserve"> </w:t>
      </w:r>
      <w:r>
        <w:fldChar w:fldCharType="begin"/>
      </w:r>
      <w:r>
        <w:instrText xml:space="preserve"> REF _Ref74954186 \h </w:instrText>
      </w:r>
      <w:r>
        <w:fldChar w:fldCharType="separate"/>
      </w:r>
      <w:r w:rsidR="00D10394" w:rsidRPr="00B66544">
        <w:t>(</w:t>
      </w:r>
      <w:r w:rsidR="00D10394">
        <w:rPr>
          <w:noProof/>
        </w:rPr>
        <w:t>3</w:t>
      </w:r>
      <w:r w:rsidR="00D10394" w:rsidRPr="00B66544">
        <w:t>.</w:t>
      </w:r>
      <w:r w:rsidR="00D10394">
        <w:rPr>
          <w:noProof/>
        </w:rPr>
        <w:t>14</w:t>
      </w:r>
      <w:r w:rsidR="00D10394" w:rsidRPr="00B66544">
        <w:t>)</w:t>
      </w:r>
      <w:r>
        <w:fldChar w:fldCharType="end"/>
      </w:r>
      <w:r w:rsidR="001A3209">
        <w:t>. A aproximação à derivada introduz um zero em</w:t>
      </w:r>
      <w:r>
        <w:t xml:space="preserve"> </w:t>
      </w:r>
      <m:oMath>
        <m:r>
          <w:rPr>
            <w:rFonts w:ascii="Cambria Math" w:hAnsi="Cambria Math"/>
          </w:rPr>
          <m:t>z=1</m:t>
        </m:r>
      </m:oMath>
      <w:r>
        <w:rPr>
          <w:rFonts w:eastAsiaTheme="minorEastAsia"/>
        </w:rPr>
        <w:t xml:space="preserve"> </w:t>
      </w:r>
      <w:r w:rsidR="001A3209">
        <w:t xml:space="preserve">e um polo em </w:t>
      </w:r>
      <m:oMath>
        <m:r>
          <w:rPr>
            <w:rFonts w:ascii="Cambria Math" w:hAnsi="Cambria Math"/>
          </w:rPr>
          <m:t>z=0</m:t>
        </m:r>
      </m:oMath>
      <w:r w:rsidR="001A3209">
        <w:rPr>
          <w:rFonts w:eastAsiaTheme="minorEastAsia"/>
        </w:rPr>
        <w:t>,</w:t>
      </w:r>
      <w:r w:rsidR="001A3209">
        <w:t xml:space="preserve"> no plano</w:t>
      </w:r>
      <m:oMath>
        <m:r>
          <m:rPr>
            <m:scr m:val="script"/>
          </m:rPr>
          <w:rPr>
            <w:rFonts w:ascii="Cambria Math" w:hAnsi="Cambria Math"/>
          </w:rPr>
          <m:t xml:space="preserve"> Z</m:t>
        </m:r>
      </m:oMath>
      <w:r w:rsidR="001A3209">
        <w:t>. Pode-se deslocar o polo para a direita, no plano </w:t>
      </w:r>
      <m:oMath>
        <m:r>
          <m:rPr>
            <m:scr m:val="script"/>
          </m:rPr>
          <w:rPr>
            <w:rFonts w:ascii="Cambria Math" w:hAnsi="Cambria Math"/>
          </w:rPr>
          <m:t>Z</m:t>
        </m:r>
      </m:oMath>
      <w:r w:rsidR="001A3209">
        <w:rPr>
          <w:rFonts w:eastAsiaTheme="minorEastAsia"/>
        </w:rPr>
        <w:t>,</w:t>
      </w:r>
      <w:r w:rsidR="001A3209">
        <w:t xml:space="preserve"> com um filtro passa</w:t>
      </w:r>
      <w:r w:rsidR="001A3209">
        <w:noBreakHyphen/>
        <w:t xml:space="preserve">baixo resultando as </w:t>
      </w:r>
      <w:r w:rsidRPr="00DB5A67">
        <w:t>equaç</w:t>
      </w:r>
      <w:r>
        <w:t xml:space="preserve">ões </w:t>
      </w:r>
      <w:r>
        <w:fldChar w:fldCharType="begin"/>
      </w:r>
      <w:r>
        <w:instrText xml:space="preserve"> REF _Ref74954340 \h </w:instrText>
      </w:r>
      <w:r>
        <w:fldChar w:fldCharType="separate"/>
      </w:r>
      <w:r w:rsidR="00D10394" w:rsidRPr="00B66544">
        <w:t>(</w:t>
      </w:r>
      <w:r w:rsidR="00D10394">
        <w:rPr>
          <w:noProof/>
        </w:rPr>
        <w:t>3</w:t>
      </w:r>
      <w:r w:rsidR="00D10394" w:rsidRPr="00B66544">
        <w:t>.</w:t>
      </w:r>
      <w:r w:rsidR="00D10394">
        <w:rPr>
          <w:noProof/>
        </w:rPr>
        <w:t>15</w:t>
      </w:r>
      <w:r w:rsidR="00D10394" w:rsidRPr="00B66544">
        <w:t>)</w:t>
      </w:r>
      <w:r>
        <w:fldChar w:fldCharType="end"/>
      </w:r>
      <w:r>
        <w:t xml:space="preserve"> a </w:t>
      </w:r>
      <w:r>
        <w:fldChar w:fldCharType="begin"/>
      </w:r>
      <w:r>
        <w:instrText xml:space="preserve"> REF _Ref74954384 \h </w:instrText>
      </w:r>
      <w:r>
        <w:fldChar w:fldCharType="separate"/>
      </w:r>
      <w:r w:rsidR="00D10394" w:rsidRPr="00B66544">
        <w:t>(</w:t>
      </w:r>
      <w:r w:rsidR="00D10394">
        <w:rPr>
          <w:noProof/>
        </w:rPr>
        <w:t>3</w:t>
      </w:r>
      <w:r w:rsidR="00D10394" w:rsidRPr="00B66544">
        <w:t>.</w:t>
      </w:r>
      <w:r w:rsidR="00D10394">
        <w:rPr>
          <w:noProof/>
        </w:rPr>
        <w:t>17</w:t>
      </w:r>
      <w:r w:rsidR="00D10394" w:rsidRPr="00B66544">
        <w:t>)</w:t>
      </w:r>
      <w:r>
        <w:fldChar w:fldCharType="end"/>
      </w:r>
      <w:r w:rsidR="001A3209">
        <w:t>. A função de transferência tem um zero em</w:t>
      </w:r>
      <w:r w:rsidR="001A3209">
        <w:rPr>
          <w:rFonts w:eastAsiaTheme="minorEastAsia"/>
        </w:rPr>
        <w:t xml:space="preserve"> </w:t>
      </w:r>
      <m:oMath>
        <m:r>
          <w:rPr>
            <w:rFonts w:ascii="Cambria Math" w:hAnsi="Cambria Math"/>
          </w:rPr>
          <m:t>z=1</m:t>
        </m:r>
      </m:oMath>
      <w:r w:rsidR="001A3209">
        <w:t xml:space="preserve">, como no caso anterior, mas o </w:t>
      </w:r>
      <w:r w:rsidR="001A3209" w:rsidRPr="00DB5A67">
        <w:t xml:space="preserve">polo </w:t>
      </w:r>
      <w:r w:rsidRPr="00DB5A67">
        <w:t>situa</w:t>
      </w:r>
      <w:r w:rsidR="001A3209" w:rsidRPr="00DB5A67">
        <w:t>-se</w:t>
      </w:r>
      <w:r w:rsidR="001A3209">
        <w:t xml:space="preserve"> em </w:t>
      </w:r>
      <m:oMath>
        <m:r>
          <w:rPr>
            <w:rFonts w:ascii="Cambria Math" w:hAnsi="Cambria Math"/>
          </w:rPr>
          <m:t>z=a</m:t>
        </m:r>
      </m:oMath>
      <w:r w:rsidR="001A3209">
        <w:rPr>
          <w:rFonts w:eastAsiaTheme="minorEastAsia"/>
        </w:rPr>
        <w:t>,</w:t>
      </w:r>
      <w:r w:rsidR="001A3209">
        <w:t xml:space="preserve"> e não em </w:t>
      </w:r>
      <m:oMath>
        <m:r>
          <w:rPr>
            <w:rFonts w:ascii="Cambria Math" w:hAnsi="Cambria Math"/>
          </w:rPr>
          <m:t>z=0</m:t>
        </m:r>
      </m:oMath>
      <w:r w:rsidR="001A3209">
        <w:t xml:space="preserve">. A implementação desta função de transferência está representada na </w:t>
      </w:r>
      <w:r w:rsidRPr="00DB5A67">
        <w:t>equação</w:t>
      </w:r>
      <w:r>
        <w:t xml:space="preserve"> </w:t>
      </w:r>
      <w:r>
        <w:fldChar w:fldCharType="begin"/>
      </w:r>
      <w:r>
        <w:instrText xml:space="preserve"> REF _Ref74954350 \h </w:instrText>
      </w:r>
      <w:r>
        <w:fldChar w:fldCharType="separate"/>
      </w:r>
      <w:r w:rsidR="00D10394" w:rsidRPr="00B66544">
        <w:t>(</w:t>
      </w:r>
      <w:r w:rsidR="00D10394">
        <w:rPr>
          <w:noProof/>
        </w:rPr>
        <w:t>3</w:t>
      </w:r>
      <w:r w:rsidR="00D10394" w:rsidRPr="00B66544">
        <w:t>.</w:t>
      </w:r>
      <w:r w:rsidR="00D10394">
        <w:rPr>
          <w:noProof/>
        </w:rPr>
        <w:t>18</w:t>
      </w:r>
      <w:r w:rsidR="00D10394" w:rsidRPr="00B66544">
        <w:t>)</w:t>
      </w:r>
      <w:r>
        <w:fldChar w:fldCharType="end"/>
      </w:r>
      <w:r w:rsidR="001A3209">
        <w:t xml:space="preserve">. Pode-se então redefinir </w:t>
      </w:r>
      <m:oMath>
        <m:sSub>
          <m:sSubPr>
            <m:ctrlPr>
              <w:rPr>
                <w:rFonts w:ascii="Cambria Math" w:hAnsi="Cambria Math"/>
                <w:i/>
              </w:rPr>
            </m:ctrlPr>
          </m:sSubPr>
          <m:e>
            <m:r>
              <w:rPr>
                <w:rFonts w:ascii="Cambria Math" w:hAnsi="Cambria Math"/>
              </w:rPr>
              <m:t>k</m:t>
            </m:r>
          </m:e>
          <m:sub>
            <m:r>
              <w:rPr>
                <w:rFonts w:ascii="Cambria Math" w:hAnsi="Cambria Math"/>
              </w:rPr>
              <m:t>dh</m:t>
            </m:r>
          </m:sub>
        </m:sSub>
      </m:oMath>
      <w:r w:rsidR="001A3209">
        <w:rPr>
          <w:rFonts w:eastAsiaTheme="minorEastAsia"/>
        </w:rPr>
        <w:t xml:space="preserve"> como apresentado na </w:t>
      </w:r>
      <w:r w:rsidRPr="00DB5A67">
        <w:t>equação</w:t>
      </w:r>
      <w:r>
        <w:t xml:space="preserve"> </w:t>
      </w:r>
      <w:r>
        <w:fldChar w:fldCharType="begin"/>
      </w:r>
      <w:r>
        <w:instrText xml:space="preserve"> REF _Ref74954396 \h </w:instrText>
      </w:r>
      <w:r>
        <w:fldChar w:fldCharType="separate"/>
      </w:r>
      <w:r w:rsidR="00D10394" w:rsidRPr="00B66544">
        <w:t>(</w:t>
      </w:r>
      <w:r w:rsidR="00D10394">
        <w:rPr>
          <w:noProof/>
        </w:rPr>
        <w:t>3</w:t>
      </w:r>
      <w:r w:rsidR="00D10394" w:rsidRPr="00B66544">
        <w:t>.</w:t>
      </w:r>
      <w:r w:rsidR="00D10394">
        <w:rPr>
          <w:noProof/>
        </w:rPr>
        <w:t>19</w:t>
      </w:r>
      <w:r w:rsidR="00D10394" w:rsidRPr="00B66544">
        <w:t>)</w:t>
      </w:r>
      <w:r>
        <w:fldChar w:fldCharType="end"/>
      </w:r>
      <w:r w:rsidR="001A3209">
        <w:t xml:space="preserve">. </w:t>
      </w:r>
      <w:r w:rsidR="001A3209" w:rsidRPr="00433556">
        <w:rPr>
          <w:szCs w:val="24"/>
        </w:rPr>
        <w:t>Adicionando a componente do filtro passa-baixo</w:t>
      </w:r>
      <w:r>
        <w:rPr>
          <w:szCs w:val="24"/>
        </w:rPr>
        <w:t xml:space="preserve"> à</w:t>
      </w:r>
      <w:r w:rsidR="001A3209" w:rsidRPr="00433556">
        <w:rPr>
          <w:szCs w:val="24"/>
        </w:rPr>
        <w:t xml:space="preserve"> </w:t>
      </w:r>
      <w:r w:rsidRPr="00DB5A67">
        <w:t>equação</w:t>
      </w:r>
      <w:r>
        <w:t xml:space="preserve"> </w:t>
      </w:r>
      <w:r>
        <w:fldChar w:fldCharType="begin"/>
      </w:r>
      <w:r>
        <w:instrText xml:space="preserve"> REF _Ref74954122 \h </w:instrText>
      </w:r>
      <w:r>
        <w:fldChar w:fldCharType="separate"/>
      </w:r>
      <w:r w:rsidR="00D10394" w:rsidRPr="00B66544">
        <w:t>(</w:t>
      </w:r>
      <w:r w:rsidR="00D10394">
        <w:rPr>
          <w:noProof/>
        </w:rPr>
        <w:t>3</w:t>
      </w:r>
      <w:r w:rsidR="00D10394" w:rsidRPr="00B66544">
        <w:t>.</w:t>
      </w:r>
      <w:r w:rsidR="00D10394">
        <w:rPr>
          <w:noProof/>
        </w:rPr>
        <w:t>12</w:t>
      </w:r>
      <w:r w:rsidR="00D10394" w:rsidRPr="00B66544">
        <w:t>)</w:t>
      </w:r>
      <w:r>
        <w:fldChar w:fldCharType="end"/>
      </w:r>
      <w:r>
        <w:rPr>
          <w:szCs w:val="24"/>
        </w:rPr>
        <w:t xml:space="preserve">, </w:t>
      </w:r>
      <w:r w:rsidR="001A3209" w:rsidRPr="00433556">
        <w:rPr>
          <w:szCs w:val="24"/>
        </w:rPr>
        <w:t xml:space="preserve">chega-se à </w:t>
      </w:r>
      <w:r w:rsidRPr="00DB5A67">
        <w:t>equação</w:t>
      </w:r>
      <w:r>
        <w:t xml:space="preserve"> </w:t>
      </w:r>
      <w:r>
        <w:fldChar w:fldCharType="begin"/>
      </w:r>
      <w:r>
        <w:instrText xml:space="preserve"> REF _Ref74954699 \h </w:instrText>
      </w:r>
      <w:r>
        <w:fldChar w:fldCharType="separate"/>
      </w:r>
      <w:r w:rsidR="00D10394" w:rsidRPr="00B66544">
        <w:t>(</w:t>
      </w:r>
      <w:r w:rsidR="00D10394">
        <w:rPr>
          <w:noProof/>
        </w:rPr>
        <w:t>3</w:t>
      </w:r>
      <w:r w:rsidR="00D10394" w:rsidRPr="00B66544">
        <w:t>.</w:t>
      </w:r>
      <w:r w:rsidR="00D10394">
        <w:rPr>
          <w:noProof/>
        </w:rPr>
        <w:t>20</w:t>
      </w:r>
      <w:r w:rsidR="00D10394" w:rsidRPr="00B66544">
        <w:t>)</w:t>
      </w:r>
      <w:r>
        <w:fldChar w:fldCharType="end"/>
      </w:r>
      <w:r w:rsidR="001A3209" w:rsidRPr="00433556">
        <w:rPr>
          <w:szCs w:val="24"/>
        </w:rPr>
        <w:t xml:space="preserve">. </w:t>
      </w:r>
      <w:r w:rsidR="001A3209">
        <w:rPr>
          <w:szCs w:val="24"/>
        </w:rPr>
        <w:t xml:space="preserve">A segunda reduz-se à primeira se </w:t>
      </w:r>
      <w:r w:rsidR="001A3209">
        <w:rPr>
          <w:i/>
          <w:iCs/>
          <w:szCs w:val="24"/>
        </w:rPr>
        <w:t xml:space="preserve">a </w:t>
      </w:r>
      <w:r w:rsidR="001A3209">
        <w:rPr>
          <w:szCs w:val="24"/>
        </w:rPr>
        <w:t>for zero, ou seja, a ação derivativa sem filtro de passa-baixo é obtida com</w:t>
      </w:r>
      <w:r w:rsidR="001A3209">
        <w:rPr>
          <w:rFonts w:eastAsiaTheme="minorEastAsia"/>
          <w:szCs w:val="24"/>
        </w:rPr>
        <w:t xml:space="preserve"> </w:t>
      </w:r>
      <m:oMath>
        <m:r>
          <w:rPr>
            <w:rFonts w:ascii="Cambria Math" w:hAnsi="Cambria Math"/>
            <w:szCs w:val="24"/>
          </w:rPr>
          <m:t>a=0</m:t>
        </m:r>
      </m:oMath>
      <w:r w:rsidR="001A3209">
        <w:rPr>
          <w:szCs w:val="24"/>
        </w:rPr>
        <w:t xml:space="preserve">, o que implica que </w:t>
      </w:r>
      <m:oMath>
        <m:sSub>
          <m:sSubPr>
            <m:ctrlPr>
              <w:rPr>
                <w:rFonts w:ascii="Cambria Math" w:hAnsi="Cambria Math"/>
                <w:i/>
              </w:rPr>
            </m:ctrlPr>
          </m:sSubPr>
          <m:e>
            <m:r>
              <w:rPr>
                <w:rFonts w:ascii="Cambria Math" w:hAnsi="Cambria Math"/>
              </w:rPr>
              <m:t>k</m:t>
            </m:r>
          </m:e>
          <m:sub>
            <m:r>
              <w:rPr>
                <w:rFonts w:ascii="Cambria Math" w:hAnsi="Cambria Math"/>
              </w:rPr>
              <m:t>dh</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d</m:t>
            </m:r>
          </m:sub>
        </m:sSub>
        <m:r>
          <w:rPr>
            <w:rFonts w:ascii="Cambria Math" w:hAnsi="Cambria Math"/>
          </w:rPr>
          <m:t>/h</m:t>
        </m:r>
      </m:oMath>
      <w:r w:rsidR="001A3209">
        <w:rPr>
          <w:rFonts w:eastAsiaTheme="minorEastAsia"/>
          <w:szCs w:val="24"/>
          <w:lang w:eastAsia="pt-PT"/>
        </w:rPr>
        <w:t xml:space="preserve">. </w:t>
      </w:r>
    </w:p>
    <w:tbl>
      <w:tblPr>
        <w:tblStyle w:val="TabelacomGrelhaClara"/>
        <w:tblW w:w="90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
        <w:gridCol w:w="7370"/>
        <w:gridCol w:w="850"/>
      </w:tblGrid>
      <w:tr w:rsidR="001A3209" w:rsidRPr="00B66544" w14:paraId="1060E623" w14:textId="77777777" w:rsidTr="00265095">
        <w:tc>
          <w:tcPr>
            <w:tcW w:w="850" w:type="dxa"/>
          </w:tcPr>
          <w:p w14:paraId="1CBBCE88" w14:textId="77777777" w:rsidR="001A3209" w:rsidRPr="00B66544" w:rsidRDefault="001A3209" w:rsidP="00265095">
            <w:pPr>
              <w:pStyle w:val="EquaoPHD"/>
              <w:jc w:val="both"/>
              <w:rPr>
                <w:rFonts w:ascii="NewsGotT" w:hAnsi="NewsGotT"/>
              </w:rPr>
            </w:pPr>
          </w:p>
        </w:tc>
        <w:tc>
          <w:tcPr>
            <w:tcW w:w="7370" w:type="dxa"/>
          </w:tcPr>
          <w:p w14:paraId="6BEEF765" w14:textId="77777777" w:rsidR="001A3209" w:rsidRDefault="00E2118A" w:rsidP="00265095">
            <w:pPr>
              <w:pStyle w:val="EquaoPHD"/>
              <w:jc w:val="both"/>
              <w:rPr>
                <w:rFonts w:ascii="NewsGotT" w:hAnsi="NewsGotT"/>
              </w:rPr>
            </w:pPr>
            <m:oMathPara>
              <m:oMath>
                <m:sSub>
                  <m:sSubPr>
                    <m:ctrlPr>
                      <w:rPr>
                        <w:rFonts w:ascii="Cambria Math" w:hAnsi="Cambria Math"/>
                        <w:i/>
                      </w:rPr>
                    </m:ctrlPr>
                  </m:sSubPr>
                  <m:e>
                    <m:r>
                      <w:rPr>
                        <w:rFonts w:ascii="Cambria Math" w:hAnsi="Cambria Math"/>
                      </w:rPr>
                      <m:t>u</m:t>
                    </m:r>
                  </m:e>
                  <m:sub>
                    <m:r>
                      <w:rPr>
                        <w:rFonts w:ascii="Cambria Math" w:hAnsi="Cambria Math"/>
                      </w:rPr>
                      <m:t>d</m:t>
                    </m:r>
                  </m:sub>
                </m:sSub>
                <m:d>
                  <m:dPr>
                    <m:begChr m:val="["/>
                    <m:endChr m:val="]"/>
                    <m:ctrlPr>
                      <w:rPr>
                        <w:rFonts w:ascii="Cambria Math" w:hAnsi="Cambria Math"/>
                        <w:i/>
                      </w:rPr>
                    </m:ctrlPr>
                  </m:dPr>
                  <m:e>
                    <m:r>
                      <w:rPr>
                        <w:rFonts w:ascii="Cambria Math" w:hAnsi="Cambria Math"/>
                      </w:rPr>
                      <m:t>n</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d</m:t>
                        </m:r>
                      </m:sub>
                    </m:sSub>
                  </m:num>
                  <m:den>
                    <m:r>
                      <w:rPr>
                        <w:rFonts w:ascii="Cambria Math" w:hAnsi="Cambria Math"/>
                      </w:rPr>
                      <m:t>h</m:t>
                    </m:r>
                  </m:den>
                </m:f>
                <m:d>
                  <m:dPr>
                    <m:ctrlPr>
                      <w:rPr>
                        <w:rFonts w:ascii="Cambria Math" w:hAnsi="Cambria Math"/>
                        <w:i/>
                      </w:rPr>
                    </m:ctrlPr>
                  </m:dPr>
                  <m:e>
                    <m:r>
                      <w:rPr>
                        <w:rFonts w:ascii="Cambria Math" w:hAnsi="Cambria Math"/>
                      </w:rPr>
                      <m:t>e[n] - e[n-1]</m:t>
                    </m:r>
                  </m:e>
                </m:d>
              </m:oMath>
            </m:oMathPara>
          </w:p>
        </w:tc>
        <w:tc>
          <w:tcPr>
            <w:tcW w:w="850" w:type="dxa"/>
          </w:tcPr>
          <w:p w14:paraId="4995BC2D" w14:textId="0A00FD35" w:rsidR="001A3209" w:rsidRPr="00B66544" w:rsidRDefault="001A3209" w:rsidP="00265095">
            <w:pPr>
              <w:pStyle w:val="EquaoPHD"/>
              <w:jc w:val="both"/>
              <w:rPr>
                <w:rFonts w:ascii="NewsGotT" w:hAnsi="NewsGotT"/>
              </w:rPr>
            </w:pPr>
            <w:bookmarkStart w:id="180" w:name="_Ref74954167"/>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D10394">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D10394">
              <w:rPr>
                <w:rFonts w:ascii="NewsGotT" w:hAnsi="NewsGotT"/>
                <w:noProof/>
              </w:rPr>
              <w:t>13</w:t>
            </w:r>
            <w:r w:rsidRPr="00B66544">
              <w:rPr>
                <w:rFonts w:ascii="NewsGotT" w:hAnsi="NewsGotT"/>
                <w:noProof/>
              </w:rPr>
              <w:fldChar w:fldCharType="end"/>
            </w:r>
            <w:r w:rsidRPr="00B66544">
              <w:rPr>
                <w:rFonts w:ascii="NewsGotT" w:hAnsi="NewsGotT"/>
              </w:rPr>
              <w:t>)</w:t>
            </w:r>
            <w:bookmarkEnd w:id="180"/>
          </w:p>
        </w:tc>
      </w:tr>
      <w:tr w:rsidR="001A3209" w:rsidRPr="00B66544" w14:paraId="4596A95A" w14:textId="77777777" w:rsidTr="00265095">
        <w:tc>
          <w:tcPr>
            <w:tcW w:w="850" w:type="dxa"/>
          </w:tcPr>
          <w:p w14:paraId="706993BF" w14:textId="77777777" w:rsidR="001A3209" w:rsidRPr="00B66544" w:rsidRDefault="001A3209" w:rsidP="00265095">
            <w:pPr>
              <w:pStyle w:val="EquaoPHD"/>
              <w:jc w:val="both"/>
              <w:rPr>
                <w:rFonts w:ascii="NewsGotT" w:hAnsi="NewsGotT"/>
              </w:rPr>
            </w:pPr>
          </w:p>
        </w:tc>
        <w:tc>
          <w:tcPr>
            <w:tcW w:w="7370" w:type="dxa"/>
          </w:tcPr>
          <w:p w14:paraId="1D55E7B9" w14:textId="77777777" w:rsidR="001A3209" w:rsidRPr="00B66544" w:rsidRDefault="00E2118A" w:rsidP="00265095">
            <w:pPr>
              <w:pStyle w:val="EquaoPHD"/>
              <w:jc w:val="both"/>
              <w:rPr>
                <w:rFonts w:ascii="NewsGotT" w:hAnsi="NewsGotT"/>
              </w:rPr>
            </w:pPr>
            <m:oMathPara>
              <m:oMath>
                <m:sSub>
                  <m:sSubPr>
                    <m:ctrlPr>
                      <w:rPr>
                        <w:rFonts w:ascii="Cambria Math" w:hAnsi="Cambria Math"/>
                        <w:i/>
                      </w:rPr>
                    </m:ctrlPr>
                  </m:sSubPr>
                  <m:e>
                    <m:r>
                      <w:rPr>
                        <w:rFonts w:ascii="Cambria Math" w:hAnsi="Cambria Math"/>
                      </w:rPr>
                      <m:t>U</m:t>
                    </m:r>
                  </m:e>
                  <m:sub>
                    <m:r>
                      <w:rPr>
                        <w:rFonts w:ascii="Cambria Math" w:hAnsi="Cambria Math"/>
                      </w:rPr>
                      <m:t>d</m:t>
                    </m:r>
                  </m:sub>
                </m:sSub>
                <m:d>
                  <m:dPr>
                    <m:ctrlPr>
                      <w:rPr>
                        <w:rFonts w:ascii="Cambria Math" w:hAnsi="Cambria Math"/>
                        <w:i/>
                      </w:rPr>
                    </m:ctrlPr>
                  </m:dPr>
                  <m:e>
                    <m:r>
                      <w:rPr>
                        <w:rFonts w:ascii="Cambria Math" w:hAnsi="Cambria Math"/>
                      </w:rPr>
                      <m:t>z</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d</m:t>
                    </m:r>
                  </m:sub>
                </m:sSub>
                <m:r>
                  <w:rPr>
                    <w:rFonts w:ascii="Cambria Math" w:hAnsi="Cambria Math"/>
                  </w:rPr>
                  <m:t xml:space="preserve"> </m:t>
                </m:r>
                <m:f>
                  <m:fPr>
                    <m:ctrlPr>
                      <w:rPr>
                        <w:rFonts w:ascii="Cambria Math" w:hAnsi="Cambria Math"/>
                        <w:i/>
                      </w:rPr>
                    </m:ctrlPr>
                  </m:fPr>
                  <m:num>
                    <m:r>
                      <w:rPr>
                        <w:rFonts w:ascii="Cambria Math" w:hAnsi="Cambria Math"/>
                      </w:rPr>
                      <m:t>z-1</m:t>
                    </m:r>
                  </m:num>
                  <m:den>
                    <m:r>
                      <w:rPr>
                        <w:rFonts w:ascii="Cambria Math" w:hAnsi="Cambria Math"/>
                      </w:rPr>
                      <m:t>h z</m:t>
                    </m:r>
                  </m:den>
                </m:f>
                <m:r>
                  <w:rPr>
                    <w:rFonts w:ascii="Cambria Math" w:hAnsi="Cambria Math"/>
                  </w:rPr>
                  <m:t xml:space="preserve"> E(z)</m:t>
                </m:r>
              </m:oMath>
            </m:oMathPara>
          </w:p>
        </w:tc>
        <w:tc>
          <w:tcPr>
            <w:tcW w:w="850" w:type="dxa"/>
          </w:tcPr>
          <w:p w14:paraId="03A755E3" w14:textId="44B42FE7" w:rsidR="001A3209" w:rsidRPr="00B66544" w:rsidRDefault="001A3209" w:rsidP="00265095">
            <w:pPr>
              <w:pStyle w:val="EquaoPHD"/>
              <w:jc w:val="both"/>
              <w:rPr>
                <w:rFonts w:ascii="NewsGotT" w:hAnsi="NewsGotT"/>
              </w:rPr>
            </w:pPr>
            <w:bookmarkStart w:id="181" w:name="_Ref74954186"/>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D10394">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D10394">
              <w:rPr>
                <w:rFonts w:ascii="NewsGotT" w:hAnsi="NewsGotT"/>
                <w:noProof/>
              </w:rPr>
              <w:t>14</w:t>
            </w:r>
            <w:r w:rsidRPr="00B66544">
              <w:rPr>
                <w:rFonts w:ascii="NewsGotT" w:hAnsi="NewsGotT"/>
                <w:noProof/>
              </w:rPr>
              <w:fldChar w:fldCharType="end"/>
            </w:r>
            <w:r w:rsidRPr="00B66544">
              <w:rPr>
                <w:rFonts w:ascii="NewsGotT" w:hAnsi="NewsGotT"/>
              </w:rPr>
              <w:t>)</w:t>
            </w:r>
            <w:bookmarkEnd w:id="181"/>
          </w:p>
        </w:tc>
      </w:tr>
      <w:tr w:rsidR="001A3209" w:rsidRPr="00B66544" w14:paraId="62086043" w14:textId="77777777" w:rsidTr="00265095">
        <w:tc>
          <w:tcPr>
            <w:tcW w:w="850" w:type="dxa"/>
          </w:tcPr>
          <w:p w14:paraId="3FEBAAE7" w14:textId="77777777" w:rsidR="001A3209" w:rsidRPr="00B66544" w:rsidRDefault="001A3209" w:rsidP="00265095">
            <w:pPr>
              <w:pStyle w:val="EquaoPHD"/>
              <w:jc w:val="both"/>
              <w:rPr>
                <w:rFonts w:ascii="NewsGotT" w:hAnsi="NewsGotT"/>
              </w:rPr>
            </w:pPr>
          </w:p>
        </w:tc>
        <w:tc>
          <w:tcPr>
            <w:tcW w:w="7370" w:type="dxa"/>
          </w:tcPr>
          <w:p w14:paraId="4F082527" w14:textId="77777777" w:rsidR="001A3209" w:rsidRDefault="00E2118A" w:rsidP="00265095">
            <w:pPr>
              <w:pStyle w:val="EquaoPHD"/>
              <w:jc w:val="both"/>
              <w:rPr>
                <w:rFonts w:ascii="NewsGotT" w:hAnsi="NewsGotT"/>
              </w:rPr>
            </w:pPr>
            <m:oMathPara>
              <m:oMath>
                <m:sSub>
                  <m:sSubPr>
                    <m:ctrlPr>
                      <w:rPr>
                        <w:rFonts w:ascii="Cambria Math" w:hAnsi="Cambria Math"/>
                        <w:i/>
                      </w:rPr>
                    </m:ctrlPr>
                  </m:sSubPr>
                  <m:e>
                    <m:r>
                      <w:rPr>
                        <w:rFonts w:ascii="Cambria Math" w:hAnsi="Cambria Math"/>
                      </w:rPr>
                      <m:t>U</m:t>
                    </m:r>
                  </m:e>
                  <m:sub>
                    <m:r>
                      <w:rPr>
                        <w:rFonts w:ascii="Cambria Math" w:hAnsi="Cambria Math"/>
                      </w:rPr>
                      <m:t>d</m:t>
                    </m:r>
                  </m:sub>
                </m:sSub>
                <m:d>
                  <m:dPr>
                    <m:ctrlPr>
                      <w:rPr>
                        <w:rFonts w:ascii="Cambria Math" w:hAnsi="Cambria Math"/>
                        <w:i/>
                      </w:rPr>
                    </m:ctrlPr>
                  </m:dPr>
                  <m:e>
                    <m:r>
                      <w:rPr>
                        <w:rFonts w:ascii="Cambria Math" w:hAnsi="Cambria Math"/>
                      </w:rPr>
                      <m:t>z</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d</m:t>
                    </m:r>
                  </m:sub>
                </m:sSub>
                <m:f>
                  <m:fPr>
                    <m:ctrlPr>
                      <w:rPr>
                        <w:rFonts w:ascii="Cambria Math" w:hAnsi="Cambria Math"/>
                        <w:i/>
                      </w:rPr>
                    </m:ctrlPr>
                  </m:fPr>
                  <m:num>
                    <m:d>
                      <m:dPr>
                        <m:ctrlPr>
                          <w:rPr>
                            <w:rFonts w:ascii="Cambria Math" w:hAnsi="Cambria Math"/>
                            <w:i/>
                          </w:rPr>
                        </m:ctrlPr>
                      </m:dPr>
                      <m:e>
                        <m:r>
                          <w:rPr>
                            <w:rFonts w:ascii="Cambria Math" w:hAnsi="Cambria Math"/>
                          </w:rPr>
                          <m:t>1-a</m:t>
                        </m:r>
                      </m:e>
                    </m:d>
                    <m:r>
                      <w:rPr>
                        <w:rFonts w:ascii="Cambria Math" w:hAnsi="Cambria Math"/>
                      </w:rPr>
                      <m:t>z</m:t>
                    </m:r>
                  </m:num>
                  <m:den>
                    <m:r>
                      <w:rPr>
                        <w:rFonts w:ascii="Cambria Math" w:hAnsi="Cambria Math"/>
                      </w:rPr>
                      <m:t>z-a</m:t>
                    </m:r>
                  </m:den>
                </m:f>
                <m:f>
                  <m:fPr>
                    <m:ctrlPr>
                      <w:rPr>
                        <w:rFonts w:ascii="Cambria Math" w:hAnsi="Cambria Math"/>
                        <w:i/>
                      </w:rPr>
                    </m:ctrlPr>
                  </m:fPr>
                  <m:num>
                    <m:r>
                      <w:rPr>
                        <w:rFonts w:ascii="Cambria Math" w:hAnsi="Cambria Math"/>
                      </w:rPr>
                      <m:t>z-1</m:t>
                    </m:r>
                  </m:num>
                  <m:den>
                    <m:r>
                      <w:rPr>
                        <w:rFonts w:ascii="Cambria Math" w:hAnsi="Cambria Math"/>
                      </w:rPr>
                      <m:t>h z</m:t>
                    </m:r>
                  </m:den>
                </m:f>
                <m:r>
                  <w:rPr>
                    <w:rFonts w:ascii="Cambria Math" w:hAnsi="Cambria Math"/>
                  </w:rPr>
                  <m:t>E(z)</m:t>
                </m:r>
              </m:oMath>
            </m:oMathPara>
          </w:p>
        </w:tc>
        <w:tc>
          <w:tcPr>
            <w:tcW w:w="850" w:type="dxa"/>
          </w:tcPr>
          <w:p w14:paraId="06861CB8" w14:textId="78E479A2" w:rsidR="001A3209" w:rsidRPr="00B66544" w:rsidRDefault="001A3209" w:rsidP="00265095">
            <w:pPr>
              <w:pStyle w:val="EquaoPHD"/>
              <w:jc w:val="both"/>
              <w:rPr>
                <w:rFonts w:ascii="NewsGotT" w:hAnsi="NewsGotT"/>
              </w:rPr>
            </w:pPr>
            <w:bookmarkStart w:id="182" w:name="_Ref74954340"/>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D10394">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D10394">
              <w:rPr>
                <w:rFonts w:ascii="NewsGotT" w:hAnsi="NewsGotT"/>
                <w:noProof/>
              </w:rPr>
              <w:t>15</w:t>
            </w:r>
            <w:r w:rsidRPr="00B66544">
              <w:rPr>
                <w:rFonts w:ascii="NewsGotT" w:hAnsi="NewsGotT"/>
                <w:noProof/>
              </w:rPr>
              <w:fldChar w:fldCharType="end"/>
            </w:r>
            <w:r w:rsidRPr="00B66544">
              <w:rPr>
                <w:rFonts w:ascii="NewsGotT" w:hAnsi="NewsGotT"/>
              </w:rPr>
              <w:t>)</w:t>
            </w:r>
            <w:bookmarkEnd w:id="182"/>
          </w:p>
        </w:tc>
      </w:tr>
      <w:tr w:rsidR="001A3209" w:rsidRPr="00B66544" w14:paraId="750DE1B6" w14:textId="77777777" w:rsidTr="00265095">
        <w:tc>
          <w:tcPr>
            <w:tcW w:w="850" w:type="dxa"/>
          </w:tcPr>
          <w:p w14:paraId="7661C4A0" w14:textId="77777777" w:rsidR="001A3209" w:rsidRPr="00B66544" w:rsidRDefault="001A3209" w:rsidP="00265095">
            <w:pPr>
              <w:pStyle w:val="EquaoPHD"/>
              <w:jc w:val="both"/>
              <w:rPr>
                <w:rFonts w:ascii="NewsGotT" w:hAnsi="NewsGotT"/>
              </w:rPr>
            </w:pPr>
          </w:p>
        </w:tc>
        <w:tc>
          <w:tcPr>
            <w:tcW w:w="7370" w:type="dxa"/>
          </w:tcPr>
          <w:p w14:paraId="1FC1299C" w14:textId="77777777" w:rsidR="001A3209" w:rsidRDefault="00E2118A" w:rsidP="00265095">
            <w:pPr>
              <w:pStyle w:val="EquaoPHD"/>
              <w:jc w:val="both"/>
              <w:rPr>
                <w:rFonts w:ascii="NewsGotT" w:hAnsi="NewsGotT"/>
              </w:rPr>
            </w:pPr>
            <m:oMathPara>
              <m:oMath>
                <m:sSub>
                  <m:sSubPr>
                    <m:ctrlPr>
                      <w:rPr>
                        <w:rFonts w:ascii="Cambria Math" w:hAnsi="Cambria Math"/>
                        <w:i/>
                      </w:rPr>
                    </m:ctrlPr>
                  </m:sSubPr>
                  <m:e>
                    <m:r>
                      <w:rPr>
                        <w:rFonts w:ascii="Cambria Math" w:hAnsi="Cambria Math"/>
                      </w:rPr>
                      <m:t>U</m:t>
                    </m:r>
                  </m:e>
                  <m:sub>
                    <m:r>
                      <w:rPr>
                        <w:rFonts w:ascii="Cambria Math" w:hAnsi="Cambria Math"/>
                      </w:rPr>
                      <m:t>d</m:t>
                    </m:r>
                  </m:sub>
                </m:sSub>
                <m:d>
                  <m:dPr>
                    <m:ctrlPr>
                      <w:rPr>
                        <w:rFonts w:ascii="Cambria Math" w:hAnsi="Cambria Math"/>
                        <w:i/>
                      </w:rPr>
                    </m:ctrlPr>
                  </m:dPr>
                  <m:e>
                    <m:r>
                      <w:rPr>
                        <w:rFonts w:ascii="Cambria Math" w:hAnsi="Cambria Math"/>
                      </w:rPr>
                      <m:t>z</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d</m:t>
                        </m:r>
                      </m:sub>
                    </m:sSub>
                    <m:d>
                      <m:dPr>
                        <m:ctrlPr>
                          <w:rPr>
                            <w:rFonts w:ascii="Cambria Math" w:hAnsi="Cambria Math"/>
                            <w:i/>
                          </w:rPr>
                        </m:ctrlPr>
                      </m:dPr>
                      <m:e>
                        <m:r>
                          <w:rPr>
                            <w:rFonts w:ascii="Cambria Math" w:hAnsi="Cambria Math"/>
                          </w:rPr>
                          <m:t>1-a</m:t>
                        </m:r>
                      </m:e>
                    </m:d>
                  </m:num>
                  <m:den>
                    <m:r>
                      <w:rPr>
                        <w:rFonts w:ascii="Cambria Math" w:hAnsi="Cambria Math"/>
                      </w:rPr>
                      <m:t>h</m:t>
                    </m:r>
                  </m:den>
                </m:f>
                <m:f>
                  <m:fPr>
                    <m:ctrlPr>
                      <w:rPr>
                        <w:rFonts w:ascii="Cambria Math" w:hAnsi="Cambria Math"/>
                        <w:i/>
                      </w:rPr>
                    </m:ctrlPr>
                  </m:fPr>
                  <m:num>
                    <m:r>
                      <w:rPr>
                        <w:rFonts w:ascii="Cambria Math" w:hAnsi="Cambria Math"/>
                      </w:rPr>
                      <m:t>z-1</m:t>
                    </m:r>
                  </m:num>
                  <m:den>
                    <m:r>
                      <w:rPr>
                        <w:rFonts w:ascii="Cambria Math" w:hAnsi="Cambria Math"/>
                      </w:rPr>
                      <m:t>z-a</m:t>
                    </m:r>
                  </m:den>
                </m:f>
                <m:r>
                  <w:rPr>
                    <w:rFonts w:ascii="Cambria Math" w:hAnsi="Cambria Math"/>
                  </w:rPr>
                  <m:t>E(z)</m:t>
                </m:r>
              </m:oMath>
            </m:oMathPara>
          </w:p>
        </w:tc>
        <w:tc>
          <w:tcPr>
            <w:tcW w:w="850" w:type="dxa"/>
          </w:tcPr>
          <w:p w14:paraId="50660656" w14:textId="581155AB" w:rsidR="001A3209" w:rsidRPr="00B66544" w:rsidRDefault="001A3209" w:rsidP="00265095">
            <w:pPr>
              <w:pStyle w:val="EquaoPHD"/>
              <w:jc w:val="both"/>
              <w:rPr>
                <w:rFonts w:ascii="NewsGotT" w:hAnsi="NewsGotT"/>
              </w:rPr>
            </w:pPr>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D10394">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D10394">
              <w:rPr>
                <w:rFonts w:ascii="NewsGotT" w:hAnsi="NewsGotT"/>
                <w:noProof/>
              </w:rPr>
              <w:t>16</w:t>
            </w:r>
            <w:r w:rsidRPr="00B66544">
              <w:rPr>
                <w:rFonts w:ascii="NewsGotT" w:hAnsi="NewsGotT"/>
                <w:noProof/>
              </w:rPr>
              <w:fldChar w:fldCharType="end"/>
            </w:r>
            <w:r w:rsidRPr="00B66544">
              <w:rPr>
                <w:rFonts w:ascii="NewsGotT" w:hAnsi="NewsGotT"/>
              </w:rPr>
              <w:t>)</w:t>
            </w:r>
          </w:p>
        </w:tc>
      </w:tr>
      <w:tr w:rsidR="001A3209" w:rsidRPr="00B66544" w14:paraId="6123EE9B" w14:textId="77777777" w:rsidTr="00265095">
        <w:tc>
          <w:tcPr>
            <w:tcW w:w="850" w:type="dxa"/>
          </w:tcPr>
          <w:p w14:paraId="30990678" w14:textId="77777777" w:rsidR="001A3209" w:rsidRPr="00B66544" w:rsidRDefault="001A3209" w:rsidP="00265095">
            <w:pPr>
              <w:pStyle w:val="EquaoPHD"/>
              <w:jc w:val="both"/>
              <w:rPr>
                <w:rFonts w:ascii="NewsGotT" w:hAnsi="NewsGotT"/>
              </w:rPr>
            </w:pPr>
          </w:p>
        </w:tc>
        <w:tc>
          <w:tcPr>
            <w:tcW w:w="7370" w:type="dxa"/>
          </w:tcPr>
          <w:p w14:paraId="7999ED1A" w14:textId="77777777" w:rsidR="001A3209" w:rsidRDefault="00E2118A" w:rsidP="00265095">
            <w:pPr>
              <w:pStyle w:val="EquaoPHD"/>
              <w:jc w:val="both"/>
              <w:rPr>
                <w:rFonts w:ascii="NewsGotT" w:hAnsi="NewsGotT"/>
              </w:rPr>
            </w:pPr>
            <m:oMathPara>
              <m:oMath>
                <m:sSub>
                  <m:sSubPr>
                    <m:ctrlPr>
                      <w:rPr>
                        <w:rFonts w:ascii="Cambria Math" w:hAnsi="Cambria Math"/>
                        <w:i/>
                      </w:rPr>
                    </m:ctrlPr>
                  </m:sSubPr>
                  <m:e>
                    <m:r>
                      <w:rPr>
                        <w:rFonts w:ascii="Cambria Math" w:hAnsi="Cambria Math"/>
                      </w:rPr>
                      <m:t>U</m:t>
                    </m:r>
                  </m:e>
                  <m:sub>
                    <m:r>
                      <w:rPr>
                        <w:rFonts w:ascii="Cambria Math" w:hAnsi="Cambria Math"/>
                      </w:rPr>
                      <m:t>d</m:t>
                    </m:r>
                  </m:sub>
                </m:sSub>
                <m:d>
                  <m:dPr>
                    <m:ctrlPr>
                      <w:rPr>
                        <w:rFonts w:ascii="Cambria Math" w:hAnsi="Cambria Math"/>
                        <w:i/>
                      </w:rPr>
                    </m:ctrlPr>
                  </m:dPr>
                  <m:e>
                    <m:r>
                      <w:rPr>
                        <w:rFonts w:ascii="Cambria Math" w:hAnsi="Cambria Math"/>
                      </w:rPr>
                      <m:t>z</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d</m:t>
                        </m:r>
                      </m:sub>
                    </m:sSub>
                    <m:d>
                      <m:dPr>
                        <m:ctrlPr>
                          <w:rPr>
                            <w:rFonts w:ascii="Cambria Math" w:hAnsi="Cambria Math"/>
                            <w:i/>
                          </w:rPr>
                        </m:ctrlPr>
                      </m:dPr>
                      <m:e>
                        <m:r>
                          <w:rPr>
                            <w:rFonts w:ascii="Cambria Math" w:hAnsi="Cambria Math"/>
                          </w:rPr>
                          <m:t>1-a</m:t>
                        </m:r>
                      </m:e>
                    </m:d>
                  </m:num>
                  <m:den>
                    <m:r>
                      <w:rPr>
                        <w:rFonts w:ascii="Cambria Math" w:hAnsi="Cambria Math"/>
                      </w:rPr>
                      <m:t>h</m:t>
                    </m:r>
                  </m:den>
                </m:f>
                <m:f>
                  <m:fPr>
                    <m:ctrlPr>
                      <w:rPr>
                        <w:rFonts w:ascii="Cambria Math" w:hAnsi="Cambria Math"/>
                        <w:i/>
                      </w:rPr>
                    </m:ctrlPr>
                  </m:fPr>
                  <m:num>
                    <m:r>
                      <w:rPr>
                        <w:rFonts w:ascii="Cambria Math" w:hAnsi="Cambria Math"/>
                      </w:rPr>
                      <m:t>1-</m:t>
                    </m:r>
                    <m:sSup>
                      <m:sSupPr>
                        <m:ctrlPr>
                          <w:rPr>
                            <w:rFonts w:ascii="Cambria Math" w:hAnsi="Cambria Math"/>
                            <w:i/>
                          </w:rPr>
                        </m:ctrlPr>
                      </m:sSupPr>
                      <m:e>
                        <m:r>
                          <w:rPr>
                            <w:rFonts w:ascii="Cambria Math" w:hAnsi="Cambria Math"/>
                          </w:rPr>
                          <m:t>z</m:t>
                        </m:r>
                      </m:e>
                      <m:sup>
                        <m:r>
                          <w:rPr>
                            <w:rFonts w:ascii="Cambria Math" w:hAnsi="Cambria Math"/>
                          </w:rPr>
                          <m:t>-1</m:t>
                        </m:r>
                      </m:sup>
                    </m:sSup>
                  </m:num>
                  <m:den>
                    <m:r>
                      <w:rPr>
                        <w:rFonts w:ascii="Cambria Math" w:hAnsi="Cambria Math"/>
                      </w:rPr>
                      <m:t>1-a</m:t>
                    </m:r>
                    <m:sSup>
                      <m:sSupPr>
                        <m:ctrlPr>
                          <w:rPr>
                            <w:rFonts w:ascii="Cambria Math" w:hAnsi="Cambria Math"/>
                            <w:i/>
                          </w:rPr>
                        </m:ctrlPr>
                      </m:sSupPr>
                      <m:e>
                        <m:r>
                          <w:rPr>
                            <w:rFonts w:ascii="Cambria Math" w:hAnsi="Cambria Math"/>
                          </w:rPr>
                          <m:t>z</m:t>
                        </m:r>
                      </m:e>
                      <m:sup>
                        <m:r>
                          <w:rPr>
                            <w:rFonts w:ascii="Cambria Math" w:hAnsi="Cambria Math"/>
                          </w:rPr>
                          <m:t>-1</m:t>
                        </m:r>
                      </m:sup>
                    </m:sSup>
                  </m:den>
                </m:f>
                <m:r>
                  <w:rPr>
                    <w:rFonts w:ascii="Cambria Math" w:hAnsi="Cambria Math"/>
                  </w:rPr>
                  <m:t>E(z)</m:t>
                </m:r>
              </m:oMath>
            </m:oMathPara>
          </w:p>
        </w:tc>
        <w:tc>
          <w:tcPr>
            <w:tcW w:w="850" w:type="dxa"/>
          </w:tcPr>
          <w:p w14:paraId="2129F18A" w14:textId="56F01241" w:rsidR="001A3209" w:rsidRPr="00B66544" w:rsidRDefault="001A3209" w:rsidP="00265095">
            <w:pPr>
              <w:pStyle w:val="EquaoPHD"/>
              <w:jc w:val="both"/>
              <w:rPr>
                <w:rFonts w:ascii="NewsGotT" w:hAnsi="NewsGotT"/>
              </w:rPr>
            </w:pPr>
            <w:bookmarkStart w:id="183" w:name="_Ref74954384"/>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D10394">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D10394">
              <w:rPr>
                <w:rFonts w:ascii="NewsGotT" w:hAnsi="NewsGotT"/>
                <w:noProof/>
              </w:rPr>
              <w:t>17</w:t>
            </w:r>
            <w:r w:rsidRPr="00B66544">
              <w:rPr>
                <w:rFonts w:ascii="NewsGotT" w:hAnsi="NewsGotT"/>
                <w:noProof/>
              </w:rPr>
              <w:fldChar w:fldCharType="end"/>
            </w:r>
            <w:r w:rsidRPr="00B66544">
              <w:rPr>
                <w:rFonts w:ascii="NewsGotT" w:hAnsi="NewsGotT"/>
              </w:rPr>
              <w:t>)</w:t>
            </w:r>
            <w:bookmarkEnd w:id="183"/>
          </w:p>
        </w:tc>
      </w:tr>
      <w:tr w:rsidR="001A3209" w:rsidRPr="00B66544" w14:paraId="252AE00F" w14:textId="77777777" w:rsidTr="00265095">
        <w:tc>
          <w:tcPr>
            <w:tcW w:w="850" w:type="dxa"/>
          </w:tcPr>
          <w:p w14:paraId="3A85A858" w14:textId="77777777" w:rsidR="001A3209" w:rsidRPr="00B66544" w:rsidRDefault="001A3209" w:rsidP="00265095">
            <w:pPr>
              <w:pStyle w:val="EquaoPHD"/>
              <w:jc w:val="both"/>
              <w:rPr>
                <w:rFonts w:ascii="NewsGotT" w:hAnsi="NewsGotT"/>
              </w:rPr>
            </w:pPr>
          </w:p>
        </w:tc>
        <w:tc>
          <w:tcPr>
            <w:tcW w:w="7370" w:type="dxa"/>
          </w:tcPr>
          <w:p w14:paraId="3498115C" w14:textId="77777777" w:rsidR="001A3209" w:rsidRDefault="00E2118A" w:rsidP="00265095">
            <w:pPr>
              <w:pStyle w:val="EquaoPHD"/>
              <w:jc w:val="both"/>
              <w:rPr>
                <w:rFonts w:ascii="NewsGotT" w:hAnsi="NewsGotT"/>
              </w:rPr>
            </w:pPr>
            <m:oMathPara>
              <m:oMath>
                <m:sSub>
                  <m:sSubPr>
                    <m:ctrlPr>
                      <w:rPr>
                        <w:rFonts w:ascii="Cambria Math" w:hAnsi="Cambria Math"/>
                        <w:i/>
                      </w:rPr>
                    </m:ctrlPr>
                  </m:sSubPr>
                  <m:e>
                    <m:r>
                      <w:rPr>
                        <w:rFonts w:ascii="Cambria Math" w:hAnsi="Cambria Math"/>
                      </w:rPr>
                      <m:t>u</m:t>
                    </m:r>
                  </m:e>
                  <m:sub>
                    <m:r>
                      <w:rPr>
                        <w:rFonts w:ascii="Cambria Math" w:hAnsi="Cambria Math"/>
                      </w:rPr>
                      <m:t>d</m:t>
                    </m:r>
                  </m:sub>
                </m:sSub>
                <m:d>
                  <m:dPr>
                    <m:begChr m:val="["/>
                    <m:endChr m:val="]"/>
                    <m:ctrlPr>
                      <w:rPr>
                        <w:rFonts w:ascii="Cambria Math" w:hAnsi="Cambria Math"/>
                        <w:i/>
                      </w:rPr>
                    </m:ctrlPr>
                  </m:dPr>
                  <m:e>
                    <m:r>
                      <w:rPr>
                        <w:rFonts w:ascii="Cambria Math" w:hAnsi="Cambria Math"/>
                      </w:rPr>
                      <m:t>n</m:t>
                    </m:r>
                  </m:e>
                </m:d>
                <m:r>
                  <w:rPr>
                    <w:rFonts w:ascii="Cambria Math" w:hAnsi="Cambria Math"/>
                  </w:rPr>
                  <m:t>=a</m:t>
                </m:r>
                <m:sSub>
                  <m:sSubPr>
                    <m:ctrlPr>
                      <w:rPr>
                        <w:rFonts w:ascii="Cambria Math" w:hAnsi="Cambria Math"/>
                        <w:i/>
                      </w:rPr>
                    </m:ctrlPr>
                  </m:sSubPr>
                  <m:e>
                    <m:r>
                      <w:rPr>
                        <w:rFonts w:ascii="Cambria Math" w:hAnsi="Cambria Math"/>
                      </w:rPr>
                      <m:t xml:space="preserve"> u</m:t>
                    </m:r>
                  </m:e>
                  <m:sub>
                    <m:r>
                      <w:rPr>
                        <w:rFonts w:ascii="Cambria Math" w:hAnsi="Cambria Math"/>
                      </w:rPr>
                      <m:t>d</m:t>
                    </m:r>
                  </m:sub>
                </m:sSub>
                <m:d>
                  <m:dPr>
                    <m:ctrlPr>
                      <w:rPr>
                        <w:rFonts w:ascii="Cambria Math" w:hAnsi="Cambria Math"/>
                        <w:i/>
                      </w:rPr>
                    </m:ctrlPr>
                  </m:dPr>
                  <m:e>
                    <m:r>
                      <w:rPr>
                        <w:rFonts w:ascii="Cambria Math" w:hAnsi="Cambria Math"/>
                      </w:rPr>
                      <m:t>k-1</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d</m:t>
                        </m:r>
                      </m:sub>
                    </m:sSub>
                    <m:r>
                      <w:rPr>
                        <w:rFonts w:ascii="Cambria Math" w:hAnsi="Cambria Math"/>
                      </w:rPr>
                      <m:t>(1-a)</m:t>
                    </m:r>
                  </m:num>
                  <m:den>
                    <m:r>
                      <w:rPr>
                        <w:rFonts w:ascii="Cambria Math" w:hAnsi="Cambria Math"/>
                      </w:rPr>
                      <m:t>h</m:t>
                    </m:r>
                  </m:den>
                </m:f>
                <m:d>
                  <m:dPr>
                    <m:begChr m:val="["/>
                    <m:endChr m:val="]"/>
                    <m:ctrlPr>
                      <w:rPr>
                        <w:rFonts w:ascii="Cambria Math" w:hAnsi="Cambria Math"/>
                        <w:i/>
                      </w:rPr>
                    </m:ctrlPr>
                  </m:dPr>
                  <m:e>
                    <m:r>
                      <w:rPr>
                        <w:rFonts w:ascii="Cambria Math" w:hAnsi="Cambria Math"/>
                      </w:rPr>
                      <m:t>e</m:t>
                    </m:r>
                    <m:d>
                      <m:dPr>
                        <m:begChr m:val="["/>
                        <m:endChr m:val="]"/>
                        <m:ctrlPr>
                          <w:rPr>
                            <w:rFonts w:ascii="Cambria Math" w:hAnsi="Cambria Math"/>
                            <w:i/>
                          </w:rPr>
                        </m:ctrlPr>
                      </m:dPr>
                      <m:e>
                        <m:r>
                          <w:rPr>
                            <w:rFonts w:ascii="Cambria Math" w:hAnsi="Cambria Math"/>
                          </w:rPr>
                          <m:t>n</m:t>
                        </m:r>
                      </m:e>
                    </m:d>
                    <m:r>
                      <w:rPr>
                        <w:rFonts w:ascii="Cambria Math" w:hAnsi="Cambria Math"/>
                      </w:rPr>
                      <m:t>-e[n-1]</m:t>
                    </m:r>
                  </m:e>
                </m:d>
              </m:oMath>
            </m:oMathPara>
          </w:p>
        </w:tc>
        <w:tc>
          <w:tcPr>
            <w:tcW w:w="850" w:type="dxa"/>
          </w:tcPr>
          <w:p w14:paraId="48DEC4A6" w14:textId="28433C93" w:rsidR="001A3209" w:rsidRPr="00B66544" w:rsidRDefault="001A3209" w:rsidP="00265095">
            <w:pPr>
              <w:pStyle w:val="EquaoPHD"/>
              <w:jc w:val="both"/>
              <w:rPr>
                <w:rFonts w:ascii="NewsGotT" w:hAnsi="NewsGotT"/>
              </w:rPr>
            </w:pPr>
            <w:bookmarkStart w:id="184" w:name="_Ref74954350"/>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D10394">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D10394">
              <w:rPr>
                <w:rFonts w:ascii="NewsGotT" w:hAnsi="NewsGotT"/>
                <w:noProof/>
              </w:rPr>
              <w:t>18</w:t>
            </w:r>
            <w:r w:rsidRPr="00B66544">
              <w:rPr>
                <w:rFonts w:ascii="NewsGotT" w:hAnsi="NewsGotT"/>
                <w:noProof/>
              </w:rPr>
              <w:fldChar w:fldCharType="end"/>
            </w:r>
            <w:r w:rsidRPr="00B66544">
              <w:rPr>
                <w:rFonts w:ascii="NewsGotT" w:hAnsi="NewsGotT"/>
              </w:rPr>
              <w:t>)</w:t>
            </w:r>
            <w:bookmarkEnd w:id="184"/>
          </w:p>
        </w:tc>
      </w:tr>
      <w:tr w:rsidR="001A3209" w:rsidRPr="00B66544" w14:paraId="2F365468" w14:textId="77777777" w:rsidTr="00265095">
        <w:tc>
          <w:tcPr>
            <w:tcW w:w="850" w:type="dxa"/>
          </w:tcPr>
          <w:p w14:paraId="78E26B6C" w14:textId="77777777" w:rsidR="001A3209" w:rsidRPr="00B66544" w:rsidRDefault="001A3209" w:rsidP="00265095">
            <w:pPr>
              <w:pStyle w:val="EquaoPHD"/>
              <w:jc w:val="both"/>
              <w:rPr>
                <w:rFonts w:ascii="NewsGotT" w:hAnsi="NewsGotT"/>
              </w:rPr>
            </w:pPr>
          </w:p>
        </w:tc>
        <w:tc>
          <w:tcPr>
            <w:tcW w:w="7370" w:type="dxa"/>
          </w:tcPr>
          <w:p w14:paraId="2140157B" w14:textId="77777777" w:rsidR="001A3209" w:rsidRDefault="00E2118A" w:rsidP="00265095">
            <w:pPr>
              <w:pStyle w:val="EquaoPHD"/>
              <w:jc w:val="both"/>
              <w:rPr>
                <w:rFonts w:ascii="NewsGotT" w:hAnsi="NewsGotT"/>
              </w:rPr>
            </w:pPr>
            <m:oMathPara>
              <m:oMath>
                <m:sSub>
                  <m:sSubPr>
                    <m:ctrlPr>
                      <w:rPr>
                        <w:rFonts w:ascii="Cambria Math" w:hAnsi="Cambria Math"/>
                        <w:i/>
                      </w:rPr>
                    </m:ctrlPr>
                  </m:sSubPr>
                  <m:e>
                    <m:r>
                      <w:rPr>
                        <w:rFonts w:ascii="Cambria Math" w:hAnsi="Cambria Math"/>
                      </w:rPr>
                      <m:t>k</m:t>
                    </m:r>
                  </m:e>
                  <m:sub>
                    <m:r>
                      <w:rPr>
                        <w:rFonts w:ascii="Cambria Math" w:hAnsi="Cambria Math"/>
                      </w:rPr>
                      <m:t>dh</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d</m:t>
                        </m:r>
                      </m:sub>
                    </m:sSub>
                    <m:r>
                      <w:rPr>
                        <w:rFonts w:ascii="Cambria Math" w:hAnsi="Cambria Math"/>
                      </w:rPr>
                      <m:t>(1-a)</m:t>
                    </m:r>
                  </m:num>
                  <m:den>
                    <m:r>
                      <w:rPr>
                        <w:rFonts w:ascii="Cambria Math" w:hAnsi="Cambria Math"/>
                      </w:rPr>
                      <m:t>h</m:t>
                    </m:r>
                  </m:den>
                </m:f>
              </m:oMath>
            </m:oMathPara>
          </w:p>
        </w:tc>
        <w:tc>
          <w:tcPr>
            <w:tcW w:w="850" w:type="dxa"/>
          </w:tcPr>
          <w:p w14:paraId="3284E447" w14:textId="006DAC2E" w:rsidR="001A3209" w:rsidRPr="00B66544" w:rsidRDefault="001A3209" w:rsidP="00265095">
            <w:pPr>
              <w:pStyle w:val="EquaoPHD"/>
              <w:jc w:val="both"/>
              <w:rPr>
                <w:rFonts w:ascii="NewsGotT" w:hAnsi="NewsGotT"/>
              </w:rPr>
            </w:pPr>
            <w:bookmarkStart w:id="185" w:name="_Ref74954396"/>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D10394">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D10394">
              <w:rPr>
                <w:rFonts w:ascii="NewsGotT" w:hAnsi="NewsGotT"/>
                <w:noProof/>
              </w:rPr>
              <w:t>19</w:t>
            </w:r>
            <w:r w:rsidRPr="00B66544">
              <w:rPr>
                <w:rFonts w:ascii="NewsGotT" w:hAnsi="NewsGotT"/>
                <w:noProof/>
              </w:rPr>
              <w:fldChar w:fldCharType="end"/>
            </w:r>
            <w:r w:rsidRPr="00B66544">
              <w:rPr>
                <w:rFonts w:ascii="NewsGotT" w:hAnsi="NewsGotT"/>
              </w:rPr>
              <w:t>)</w:t>
            </w:r>
            <w:bookmarkEnd w:id="185"/>
          </w:p>
        </w:tc>
      </w:tr>
      <w:tr w:rsidR="001A3209" w:rsidRPr="00B66544" w14:paraId="3104429C" w14:textId="77777777" w:rsidTr="00265095">
        <w:tc>
          <w:tcPr>
            <w:tcW w:w="850" w:type="dxa"/>
          </w:tcPr>
          <w:p w14:paraId="5250E0BD" w14:textId="77777777" w:rsidR="001A3209" w:rsidRPr="00B66544" w:rsidRDefault="001A3209" w:rsidP="00265095">
            <w:pPr>
              <w:pStyle w:val="EquaoPHD"/>
              <w:jc w:val="both"/>
              <w:rPr>
                <w:rFonts w:ascii="NewsGotT" w:hAnsi="NewsGotT"/>
              </w:rPr>
            </w:pPr>
          </w:p>
        </w:tc>
        <w:tc>
          <w:tcPr>
            <w:tcW w:w="7370" w:type="dxa"/>
          </w:tcPr>
          <w:p w14:paraId="03CA8D07" w14:textId="77777777" w:rsidR="001A3209" w:rsidRDefault="001A3209" w:rsidP="00265095">
            <w:pPr>
              <w:pStyle w:val="EquaoPHD"/>
              <w:jc w:val="both"/>
              <w:rPr>
                <w:rFonts w:ascii="NewsGotT" w:hAnsi="NewsGotT"/>
              </w:rPr>
            </w:pPr>
            <m:oMathPara>
              <m:oMath>
                <m:r>
                  <w:rPr>
                    <w:rFonts w:ascii="Cambria Math" w:hAnsi="Cambria Math"/>
                  </w:rPr>
                  <m:t>u</m:t>
                </m:r>
                <m:d>
                  <m:dPr>
                    <m:begChr m:val="["/>
                    <m:endChr m:val="]"/>
                    <m:ctrlPr>
                      <w:rPr>
                        <w:rFonts w:ascii="Cambria Math" w:hAnsi="Cambria Math"/>
                        <w:i/>
                      </w:rPr>
                    </m:ctrlPr>
                  </m:dPr>
                  <m:e>
                    <m:r>
                      <w:rPr>
                        <w:rFonts w:ascii="Cambria Math" w:hAnsi="Cambria Math"/>
                      </w:rPr>
                      <m:t>n</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ph</m:t>
                    </m:r>
                  </m:sub>
                </m:sSub>
                <m:r>
                  <w:rPr>
                    <w:rFonts w:ascii="Cambria Math" w:hAnsi="Cambria Math"/>
                  </w:rPr>
                  <m:t xml:space="preserve"> e</m:t>
                </m:r>
                <m:d>
                  <m:dPr>
                    <m:begChr m:val="["/>
                    <m:endChr m:val="]"/>
                    <m:ctrlPr>
                      <w:rPr>
                        <w:rFonts w:ascii="Cambria Math" w:hAnsi="Cambria Math"/>
                        <w:i/>
                      </w:rPr>
                    </m:ctrlPr>
                  </m:dPr>
                  <m:e>
                    <m:r>
                      <w:rPr>
                        <w:rFonts w:ascii="Cambria Math" w:hAnsi="Cambria Math"/>
                      </w:rPr>
                      <m:t>n</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ih</m:t>
                    </m:r>
                  </m:sub>
                </m:sSub>
                <m:r>
                  <w:rPr>
                    <w:rFonts w:ascii="Cambria Math" w:hAnsi="Cambria Math"/>
                  </w:rPr>
                  <m:t xml:space="preserve"> su</m:t>
                </m:r>
                <m:sSub>
                  <m:sSubPr>
                    <m:ctrlPr>
                      <w:rPr>
                        <w:rFonts w:ascii="Cambria Math" w:hAnsi="Cambria Math"/>
                        <w:i/>
                      </w:rPr>
                    </m:ctrlPr>
                  </m:sSubPr>
                  <m:e>
                    <m:r>
                      <w:rPr>
                        <w:rFonts w:ascii="Cambria Math" w:hAnsi="Cambria Math"/>
                      </w:rPr>
                      <m:t>m</m:t>
                    </m:r>
                  </m:e>
                  <m:sub>
                    <m:r>
                      <w:rPr>
                        <w:rFonts w:ascii="Cambria Math" w:hAnsi="Cambria Math"/>
                      </w:rPr>
                      <m:t>e</m:t>
                    </m:r>
                  </m:sub>
                </m:sSub>
                <m:d>
                  <m:dPr>
                    <m:begChr m:val="["/>
                    <m:endChr m:val="]"/>
                    <m:ctrlPr>
                      <w:rPr>
                        <w:rFonts w:ascii="Cambria Math" w:hAnsi="Cambria Math"/>
                        <w:i/>
                      </w:rPr>
                    </m:ctrlPr>
                  </m:dPr>
                  <m:e>
                    <m:r>
                      <w:rPr>
                        <w:rFonts w:ascii="Cambria Math" w:hAnsi="Cambria Math"/>
                      </w:rPr>
                      <m:t>n</m:t>
                    </m:r>
                  </m:e>
                </m:d>
                <m:r>
                  <w:rPr>
                    <w:rFonts w:ascii="Cambria Math" w:hAnsi="Cambria Math"/>
                  </w:rPr>
                  <m:t>+a</m:t>
                </m:r>
                <m:sSub>
                  <m:sSubPr>
                    <m:ctrlPr>
                      <w:rPr>
                        <w:rFonts w:ascii="Cambria Math" w:hAnsi="Cambria Math"/>
                        <w:i/>
                      </w:rPr>
                    </m:ctrlPr>
                  </m:sSubPr>
                  <m:e>
                    <m:r>
                      <w:rPr>
                        <w:rFonts w:ascii="Cambria Math" w:hAnsi="Cambria Math"/>
                      </w:rPr>
                      <m:t xml:space="preserve"> u</m:t>
                    </m:r>
                  </m:e>
                  <m:sub>
                    <m:r>
                      <w:rPr>
                        <w:rFonts w:ascii="Cambria Math" w:hAnsi="Cambria Math"/>
                      </w:rPr>
                      <m:t>d</m:t>
                    </m:r>
                  </m:sub>
                </m:sSub>
                <m:d>
                  <m:dPr>
                    <m:ctrlPr>
                      <w:rPr>
                        <w:rFonts w:ascii="Cambria Math" w:hAnsi="Cambria Math"/>
                        <w:i/>
                      </w:rPr>
                    </m:ctrlPr>
                  </m:dPr>
                  <m:e>
                    <m:r>
                      <w:rPr>
                        <w:rFonts w:ascii="Cambria Math" w:hAnsi="Cambria Math"/>
                      </w:rPr>
                      <m:t>k-1</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dh</m:t>
                    </m:r>
                  </m:sub>
                </m:sSub>
                <m:d>
                  <m:dPr>
                    <m:begChr m:val="["/>
                    <m:endChr m:val="]"/>
                    <m:ctrlPr>
                      <w:rPr>
                        <w:rFonts w:ascii="Cambria Math" w:hAnsi="Cambria Math"/>
                        <w:i/>
                      </w:rPr>
                    </m:ctrlPr>
                  </m:dPr>
                  <m:e>
                    <m:r>
                      <w:rPr>
                        <w:rFonts w:ascii="Cambria Math" w:hAnsi="Cambria Math"/>
                      </w:rPr>
                      <m:t>e</m:t>
                    </m:r>
                    <m:d>
                      <m:dPr>
                        <m:begChr m:val="["/>
                        <m:endChr m:val="]"/>
                        <m:ctrlPr>
                          <w:rPr>
                            <w:rFonts w:ascii="Cambria Math" w:hAnsi="Cambria Math"/>
                            <w:i/>
                          </w:rPr>
                        </m:ctrlPr>
                      </m:dPr>
                      <m:e>
                        <m:r>
                          <w:rPr>
                            <w:rFonts w:ascii="Cambria Math" w:hAnsi="Cambria Math"/>
                          </w:rPr>
                          <m:t>n</m:t>
                        </m:r>
                      </m:e>
                    </m:d>
                    <m:r>
                      <w:rPr>
                        <w:rFonts w:ascii="Cambria Math" w:hAnsi="Cambria Math"/>
                      </w:rPr>
                      <m:t>-e[n-1]</m:t>
                    </m:r>
                  </m:e>
                </m:d>
              </m:oMath>
            </m:oMathPara>
          </w:p>
        </w:tc>
        <w:tc>
          <w:tcPr>
            <w:tcW w:w="850" w:type="dxa"/>
          </w:tcPr>
          <w:p w14:paraId="0C90FB45" w14:textId="043673A4" w:rsidR="001A3209" w:rsidRPr="00B66544" w:rsidRDefault="001A3209" w:rsidP="00265095">
            <w:pPr>
              <w:pStyle w:val="EquaoPHD"/>
              <w:jc w:val="both"/>
              <w:rPr>
                <w:rFonts w:ascii="NewsGotT" w:hAnsi="NewsGotT"/>
              </w:rPr>
            </w:pPr>
            <w:bookmarkStart w:id="186" w:name="_Ref74954699"/>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D10394">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D10394">
              <w:rPr>
                <w:rFonts w:ascii="NewsGotT" w:hAnsi="NewsGotT"/>
                <w:noProof/>
              </w:rPr>
              <w:t>20</w:t>
            </w:r>
            <w:r w:rsidRPr="00B66544">
              <w:rPr>
                <w:rFonts w:ascii="NewsGotT" w:hAnsi="NewsGotT"/>
                <w:noProof/>
              </w:rPr>
              <w:fldChar w:fldCharType="end"/>
            </w:r>
            <w:r w:rsidRPr="00B66544">
              <w:rPr>
                <w:rFonts w:ascii="NewsGotT" w:hAnsi="NewsGotT"/>
              </w:rPr>
              <w:t>)</w:t>
            </w:r>
            <w:bookmarkEnd w:id="186"/>
          </w:p>
        </w:tc>
      </w:tr>
    </w:tbl>
    <w:p w14:paraId="0B7C2B86" w14:textId="51281B30" w:rsidR="001A3209" w:rsidRDefault="001A3209" w:rsidP="00DB5A67">
      <w:pPr>
        <w:pStyle w:val="PhDCorpo"/>
      </w:pPr>
      <w:r>
        <w:tab/>
        <w:t xml:space="preserve">Um dos problemas de algoritmo de posição está relacionado com a possível saturação do valor de </w:t>
      </w:r>
      <m:oMath>
        <m:r>
          <w:rPr>
            <w:rFonts w:ascii="Cambria Math" w:hAnsi="Cambria Math"/>
          </w:rPr>
          <m:t>u.</m:t>
        </m:r>
      </m:oMath>
      <w:r>
        <w:t xml:space="preserve"> Definem-se, então, limites de saturação superior (</w:t>
      </w:r>
      <m:oMath>
        <m:sSub>
          <m:sSubPr>
            <m:ctrlPr>
              <w:rPr>
                <w:rFonts w:ascii="Cambria Math" w:hAnsi="Cambria Math"/>
                <w:i/>
              </w:rPr>
            </m:ctrlPr>
          </m:sSubPr>
          <m:e>
            <m:r>
              <w:rPr>
                <w:rFonts w:ascii="Cambria Math" w:hAnsi="Cambria Math"/>
              </w:rPr>
              <m:t>U</m:t>
            </m:r>
          </m:e>
          <m:sub>
            <m:r>
              <w:rPr>
                <w:rFonts w:ascii="Cambria Math" w:hAnsi="Cambria Math"/>
              </w:rPr>
              <m:t>sata</m:t>
            </m:r>
          </m:sub>
        </m:sSub>
      </m:oMath>
      <w:r>
        <w:t>) e inferior (</w:t>
      </w:r>
      <m:oMath>
        <m:sSub>
          <m:sSubPr>
            <m:ctrlPr>
              <w:rPr>
                <w:rFonts w:ascii="Cambria Math" w:hAnsi="Cambria Math"/>
                <w:i/>
              </w:rPr>
            </m:ctrlPr>
          </m:sSubPr>
          <m:e>
            <m:r>
              <w:rPr>
                <w:rFonts w:ascii="Cambria Math" w:hAnsi="Cambria Math"/>
              </w:rPr>
              <m:t>U</m:t>
            </m:r>
          </m:e>
          <m:sub>
            <m:r>
              <w:rPr>
                <w:rFonts w:ascii="Cambria Math" w:hAnsi="Cambria Math"/>
              </w:rPr>
              <m:t>satb</m:t>
            </m:r>
          </m:sub>
        </m:sSub>
      </m:oMath>
      <w:r>
        <w:t xml:space="preserve">). Se o resultado do cálculo do valor de </w:t>
      </w:r>
      <m:oMath>
        <m:r>
          <w:rPr>
            <w:rFonts w:ascii="Cambria Math" w:hAnsi="Cambria Math"/>
          </w:rPr>
          <m:t>u</m:t>
        </m:r>
      </m:oMath>
      <w:r>
        <w:rPr>
          <w:i/>
          <w:iCs/>
        </w:rPr>
        <w:t xml:space="preserve"> </w:t>
      </w:r>
      <w:r>
        <w:t xml:space="preserve">for superior ao valor do limite de saturação superior, ou inferior ao valor do limite de comparação inferior, é necessário limitar o mesmo aos valores de saturação </w:t>
      </w:r>
      <w:r w:rsidRPr="00D112CC">
        <w:t xml:space="preserve">impostos. </w:t>
      </w:r>
      <w:r>
        <w:t>Assim, modifica</w:t>
      </w:r>
      <w:r w:rsidR="00D21794">
        <w:noBreakHyphen/>
      </w:r>
      <w:r w:rsidRPr="000578FF">
        <w:t xml:space="preserve">se a interrupção para detetar </w:t>
      </w:r>
      <w:r w:rsidR="00D21794" w:rsidRPr="000578FF">
        <w:t xml:space="preserve">se o </w:t>
      </w:r>
      <m:oMath>
        <m:r>
          <w:rPr>
            <w:rFonts w:ascii="Cambria Math" w:hAnsi="Cambria Math"/>
          </w:rPr>
          <m:t>u</m:t>
        </m:r>
      </m:oMath>
      <w:r w:rsidR="00D21794" w:rsidRPr="000578FF">
        <w:t xml:space="preserve"> </w:t>
      </w:r>
      <w:r w:rsidR="000578FF" w:rsidRPr="000578FF">
        <w:t>transpôs</w:t>
      </w:r>
      <w:r w:rsidR="00D21794">
        <w:t xml:space="preserve"> </w:t>
      </w:r>
      <w:r>
        <w:t xml:space="preserve">os valores de saturação e, caso tal aconteça, fixa-se o valor de </w:t>
      </w:r>
      <m:oMath>
        <m:r>
          <w:rPr>
            <w:rFonts w:ascii="Cambria Math" w:hAnsi="Cambria Math"/>
          </w:rPr>
          <m:t>u</m:t>
        </m:r>
      </m:oMath>
      <w:r>
        <w:t xml:space="preserve"> nos </w:t>
      </w:r>
      <w:r w:rsidR="000578FF">
        <w:t>mesmos</w:t>
      </w:r>
      <w:r w:rsidRPr="00D112CC">
        <w:t xml:space="preserve">. </w:t>
      </w:r>
      <w:r w:rsidRPr="000578FF">
        <w:t>Além disso, a saturação do atuador pode dar origem a um aumento brusco dos valores dos somatórios dos erros levando a oscilações prejudiciais no valor da variável controlada.</w:t>
      </w:r>
      <w:r>
        <w:t xml:space="preserve"> </w:t>
      </w:r>
    </w:p>
    <w:p w14:paraId="359E66C8" w14:textId="5041D3CE" w:rsidR="001A3209" w:rsidRPr="00F64E40" w:rsidRDefault="000F7EC3" w:rsidP="00DB5A67">
      <w:pPr>
        <w:pStyle w:val="PhDCorpo"/>
      </w:pPr>
      <w:r>
        <w:tab/>
      </w:r>
      <w:r w:rsidR="001A3209">
        <w:t xml:space="preserve">Tendo em conta os aspetos mencionados acima e fazendo uso da </w:t>
      </w:r>
      <w:r w:rsidRPr="00DB5A67">
        <w:t>equação</w:t>
      </w:r>
      <w:r>
        <w:t xml:space="preserve"> </w:t>
      </w:r>
      <w:r>
        <w:fldChar w:fldCharType="begin"/>
      </w:r>
      <w:r>
        <w:instrText xml:space="preserve"> REF _Ref74954699 \h </w:instrText>
      </w:r>
      <w:r>
        <w:fldChar w:fldCharType="separate"/>
      </w:r>
      <w:r w:rsidR="00D10394" w:rsidRPr="00B66544">
        <w:t>(</w:t>
      </w:r>
      <w:r w:rsidR="00D10394">
        <w:rPr>
          <w:noProof/>
        </w:rPr>
        <w:t>3</w:t>
      </w:r>
      <w:r w:rsidR="00D10394" w:rsidRPr="00B66544">
        <w:t>.</w:t>
      </w:r>
      <w:r w:rsidR="00D10394">
        <w:rPr>
          <w:noProof/>
        </w:rPr>
        <w:t>20</w:t>
      </w:r>
      <w:r w:rsidR="00D10394" w:rsidRPr="00B66544">
        <w:t>)</w:t>
      </w:r>
      <w:r>
        <w:fldChar w:fldCharType="end"/>
      </w:r>
      <w:r>
        <w:t xml:space="preserve">, </w:t>
      </w:r>
      <w:r w:rsidR="001A3209" w:rsidRPr="00433556">
        <w:t xml:space="preserve">é possível desenhar o fluxograma que permite a </w:t>
      </w:r>
      <w:r w:rsidR="001A3209">
        <w:t>implementação</w:t>
      </w:r>
      <w:r w:rsidR="001A3209" w:rsidRPr="00433556">
        <w:t xml:space="preserve"> </w:t>
      </w:r>
      <w:r w:rsidR="001A3209">
        <w:t>d</w:t>
      </w:r>
      <w:r w:rsidR="001A3209" w:rsidRPr="00433556">
        <w:t xml:space="preserve">o algoritmo de controlo </w:t>
      </w:r>
      <w:r w:rsidR="001A3209" w:rsidRPr="00D112CC">
        <w:t>no microcontrolador</w:t>
      </w:r>
      <w:r w:rsidR="001A3209">
        <w:t>,</w:t>
      </w:r>
      <w:r w:rsidR="001A3209" w:rsidRPr="00433556">
        <w:t xml:space="preserve"> </w:t>
      </w:r>
      <w:r>
        <w:fldChar w:fldCharType="begin"/>
      </w:r>
      <w:r>
        <w:instrText xml:space="preserve"> REF _Ref74954918 \h </w:instrText>
      </w:r>
      <w:r>
        <w:fldChar w:fldCharType="separate"/>
      </w:r>
      <w:r w:rsidR="00D10394">
        <w:t xml:space="preserve">Figura </w:t>
      </w:r>
      <w:r w:rsidR="00D10394">
        <w:rPr>
          <w:noProof/>
        </w:rPr>
        <w:t>3</w:t>
      </w:r>
      <w:r w:rsidR="00D10394">
        <w:t>.</w:t>
      </w:r>
      <w:r w:rsidR="00D10394">
        <w:rPr>
          <w:noProof/>
        </w:rPr>
        <w:t>14</w:t>
      </w:r>
      <w:r>
        <w:fldChar w:fldCharType="end"/>
      </w:r>
      <w:r w:rsidR="001A3209" w:rsidRPr="00433556">
        <w:t>.</w:t>
      </w:r>
      <w:r w:rsidR="001A3209">
        <w:t xml:space="preserve"> </w:t>
      </w:r>
      <w:r w:rsidR="001A3209" w:rsidRPr="00D112CC">
        <w:t xml:space="preserve">Como se pode verificar, a atualização do somatório dos erros só é efetuada quando a variável </w:t>
      </w:r>
      <m:oMath>
        <m:r>
          <w:rPr>
            <w:rFonts w:ascii="Cambria Math" w:hAnsi="Cambria Math"/>
          </w:rPr>
          <m:t>u</m:t>
        </m:r>
      </m:oMath>
      <w:r w:rsidR="001A3209" w:rsidRPr="00D112CC">
        <w:rPr>
          <w:i/>
          <w:iCs/>
        </w:rPr>
        <w:t xml:space="preserve"> </w:t>
      </w:r>
      <w:r w:rsidR="001A3209" w:rsidRPr="00D112CC">
        <w:t>se encontra dentro dos limites de saturação. Caso contrário, a atualização é anulada, o que equivale,</w:t>
      </w:r>
      <w:r w:rsidR="001A3209" w:rsidRPr="00F64E40">
        <w:t xml:space="preserve"> em tempo contínuo, a parar a integração do erro</w:t>
      </w:r>
      <w:r w:rsidR="001A3209">
        <w:t>, fixando</w:t>
      </w:r>
      <w:r w:rsidR="001A3209">
        <w:noBreakHyphen/>
        <w:t>se</w:t>
      </w:r>
      <w:r w:rsidR="001A3209" w:rsidRPr="00F64E40">
        <w:t xml:space="preserve"> o valor de </w:t>
      </w:r>
      <m:oMath>
        <m:r>
          <w:rPr>
            <w:rFonts w:ascii="Cambria Math" w:hAnsi="Cambria Math"/>
          </w:rPr>
          <m:t>u</m:t>
        </m:r>
      </m:oMath>
      <w:r w:rsidR="001A3209" w:rsidRPr="00F64E40">
        <w:t xml:space="preserve"> no valor de saturação </w:t>
      </w:r>
      <w:r w:rsidR="001A3209" w:rsidRPr="001D63EF">
        <w:t>respetivo</w:t>
      </w:r>
      <w:r w:rsidR="001A3209" w:rsidRPr="00F64E40">
        <w:t>.</w:t>
      </w:r>
    </w:p>
    <w:p w14:paraId="4C39FD92" w14:textId="1B20B872" w:rsidR="000F7EC3" w:rsidRDefault="00670E8D" w:rsidP="000F7EC3">
      <w:pPr>
        <w:pStyle w:val="PhDFigura"/>
      </w:pPr>
      <w:r>
        <w:rPr>
          <w:noProof/>
        </w:rPr>
        <w:drawing>
          <wp:inline distT="0" distB="0" distL="0" distR="0" wp14:anchorId="5150BFE9" wp14:editId="5BEBB2D5">
            <wp:extent cx="2704698" cy="3230928"/>
            <wp:effectExtent l="0" t="0" r="635" b="762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Imagem 237"/>
                    <pic:cNvPicPr/>
                  </pic:nvPicPr>
                  <pic:blipFill>
                    <a:blip r:embed="rId72">
                      <a:extLst>
                        <a:ext uri="{28A0092B-C50C-407E-A947-70E740481C1C}">
                          <a14:useLocalDpi xmlns:a14="http://schemas.microsoft.com/office/drawing/2010/main" val="0"/>
                        </a:ext>
                      </a:extLst>
                    </a:blip>
                    <a:stretch>
                      <a:fillRect/>
                    </a:stretch>
                  </pic:blipFill>
                  <pic:spPr>
                    <a:xfrm>
                      <a:off x="0" y="0"/>
                      <a:ext cx="2735474" cy="3267691"/>
                    </a:xfrm>
                    <a:prstGeom prst="rect">
                      <a:avLst/>
                    </a:prstGeom>
                  </pic:spPr>
                </pic:pic>
              </a:graphicData>
            </a:graphic>
          </wp:inline>
        </w:drawing>
      </w:r>
    </w:p>
    <w:p w14:paraId="2FF66673" w14:textId="3CDE498F" w:rsidR="001A3209" w:rsidRPr="000F7EC3" w:rsidRDefault="000F7EC3" w:rsidP="000F7EC3">
      <w:pPr>
        <w:pStyle w:val="PhDLegendaFiguras"/>
        <w:rPr>
          <w:sz w:val="24"/>
        </w:rPr>
      </w:pPr>
      <w:bookmarkStart w:id="187" w:name="_Ref74954918"/>
      <w:bookmarkStart w:id="188" w:name="_Toc75031172"/>
      <w:r>
        <w:t xml:space="preserve">Figura </w:t>
      </w:r>
      <w:fldSimple w:instr=" STYLEREF 1 \s ">
        <w:r w:rsidR="00774C52">
          <w:rPr>
            <w:noProof/>
          </w:rPr>
          <w:t>3</w:t>
        </w:r>
      </w:fldSimple>
      <w:r w:rsidR="00774C52">
        <w:t>.</w:t>
      </w:r>
      <w:fldSimple w:instr=" SEQ Figura \* ARABIC \s 1 ">
        <w:r w:rsidR="00774C52">
          <w:rPr>
            <w:noProof/>
          </w:rPr>
          <w:t>27</w:t>
        </w:r>
      </w:fldSimple>
      <w:bookmarkEnd w:id="187"/>
      <w:r>
        <w:t xml:space="preserve"> - Serviço de Rotina à Interrupção do algoritmo PID</w:t>
      </w:r>
      <w:bookmarkEnd w:id="188"/>
    </w:p>
    <w:p w14:paraId="1AC52425" w14:textId="72355A0E" w:rsidR="001A3209" w:rsidRPr="000A5F6F" w:rsidRDefault="000F7EC3" w:rsidP="00DB5A67">
      <w:pPr>
        <w:pStyle w:val="PhDCorpo"/>
      </w:pPr>
      <w:r>
        <w:tab/>
      </w:r>
      <w:r w:rsidR="001A3209">
        <w:t>Tendo em conta que, para um valor da variável de comando baixo, os motores estão parados, torna</w:t>
      </w:r>
      <w:r w:rsidR="001A3209">
        <w:noBreakHyphen/>
        <w:t xml:space="preserve">se necessária a soma de um </w:t>
      </w:r>
      <w:r w:rsidR="001A3209" w:rsidRPr="0014594C">
        <w:rPr>
          <w:i/>
          <w:iCs/>
        </w:rPr>
        <w:t>offset</w:t>
      </w:r>
      <w:r w:rsidR="001A3209">
        <w:rPr>
          <w:i/>
          <w:iCs/>
        </w:rPr>
        <w:t xml:space="preserve"> </w:t>
      </w:r>
      <w:r w:rsidR="001A3209">
        <w:t xml:space="preserve">a esta variável, de forma que, quando o erro for nulo, ou seja, quando </w:t>
      </w:r>
      <m:oMath>
        <m:r>
          <w:rPr>
            <w:rFonts w:ascii="Cambria Math" w:hAnsi="Cambria Math"/>
          </w:rPr>
          <m:t>u=0</m:t>
        </m:r>
      </m:oMath>
      <w:r w:rsidR="001A3209">
        <w:rPr>
          <w:rFonts w:eastAsiaTheme="minorEastAsia"/>
        </w:rPr>
        <w:t xml:space="preserve">, a variável de comando não seja nula. Por exemplo, para um valor de </w:t>
      </w:r>
      <w:r w:rsidR="001A3209" w:rsidRPr="000A5F6F">
        <w:rPr>
          <w:rFonts w:eastAsiaTheme="minorEastAsia"/>
          <w:i/>
          <w:iCs/>
        </w:rPr>
        <w:t>offset</w:t>
      </w:r>
      <w:r w:rsidR="001A3209">
        <w:rPr>
          <w:rFonts w:eastAsiaTheme="minorEastAsia"/>
          <w:i/>
          <w:iCs/>
        </w:rPr>
        <w:t xml:space="preserve"> </w:t>
      </w:r>
      <w:r w:rsidR="001A3209">
        <w:rPr>
          <w:rFonts w:eastAsiaTheme="minorEastAsia"/>
        </w:rPr>
        <w:t xml:space="preserve">igual a 0,7 e </w:t>
      </w:r>
      <m:oMath>
        <m:r>
          <w:rPr>
            <w:rFonts w:ascii="Cambria Math" w:eastAsiaTheme="minorEastAsia" w:hAnsi="Cambria Math"/>
          </w:rPr>
          <m:t>u=</m:t>
        </m:r>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sata</m:t>
            </m:r>
          </m:sub>
        </m:sSub>
      </m:oMath>
      <w:r w:rsidR="001A3209">
        <w:rPr>
          <w:rFonts w:eastAsiaTheme="minorEastAsia"/>
        </w:rPr>
        <w:t xml:space="preserve">, a variável de comando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comandoR</m:t>
            </m:r>
          </m:sub>
        </m:sSub>
      </m:oMath>
      <w:r w:rsidR="001A3209">
        <w:rPr>
          <w:rFonts w:eastAsiaTheme="minorEastAsia"/>
        </w:rPr>
        <w:t xml:space="preserve"> será igual a </w:t>
      </w:r>
      <m:oMath>
        <m:r>
          <w:rPr>
            <w:rFonts w:ascii="Cambria Math" w:eastAsiaTheme="minorEastAsia" w:hAnsi="Cambria Math"/>
          </w:rPr>
          <m:t xml:space="preserve">0,7+0,3 </m:t>
        </m:r>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sata</m:t>
            </m:r>
          </m:sub>
        </m:sSub>
      </m:oMath>
      <w:r w:rsidR="001A3209">
        <w:rPr>
          <w:rFonts w:eastAsiaTheme="minorEastAsia"/>
        </w:rPr>
        <w:t xml:space="preserve"> e a variável de comando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comandoL</m:t>
            </m:r>
          </m:sub>
        </m:sSub>
      </m:oMath>
      <w:r w:rsidR="001A3209">
        <w:rPr>
          <w:rFonts w:eastAsiaTheme="minorEastAsia"/>
        </w:rPr>
        <w:t xml:space="preserve"> será igual a </w:t>
      </w:r>
      <m:oMath>
        <m:r>
          <w:rPr>
            <w:rFonts w:ascii="Cambria Math" w:eastAsiaTheme="minorEastAsia" w:hAnsi="Cambria Math"/>
          </w:rPr>
          <m:t xml:space="preserve">0,7-0,3 </m:t>
        </m:r>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sata</m:t>
            </m:r>
          </m:sub>
        </m:sSub>
      </m:oMath>
      <w:r w:rsidR="001A3209">
        <w:rPr>
          <w:rFonts w:eastAsiaTheme="minorEastAsia"/>
        </w:rPr>
        <w:t>. Desta forma, garante-se que a variável de comando nunca será nula.</w:t>
      </w:r>
    </w:p>
    <w:p w14:paraId="0D85843A" w14:textId="40E838C6" w:rsidR="00180CD0" w:rsidRDefault="004D4545" w:rsidP="00180CD0">
      <w:pPr>
        <w:pStyle w:val="Ttulo2"/>
        <w:rPr>
          <w:rFonts w:ascii="NewsGotT" w:hAnsi="NewsGotT"/>
        </w:rPr>
      </w:pPr>
      <w:bookmarkStart w:id="189" w:name="_Toc75031122"/>
      <w:r>
        <w:rPr>
          <w:rFonts w:ascii="NewsGotT" w:hAnsi="NewsGotT"/>
        </w:rPr>
        <w:t>Simulações</w:t>
      </w:r>
      <w:bookmarkEnd w:id="189"/>
    </w:p>
    <w:p w14:paraId="283A4863" w14:textId="77777777" w:rsidR="0030507B" w:rsidRDefault="0030507B" w:rsidP="001F4D18">
      <w:pPr>
        <w:pStyle w:val="PhDCorpo"/>
        <w:spacing w:before="240" w:after="0"/>
        <w:rPr>
          <w:noProof/>
        </w:rPr>
      </w:pPr>
    </w:p>
    <w:p w14:paraId="4BB24A71" w14:textId="11DEB7B5" w:rsidR="0030507B" w:rsidRDefault="0030507B" w:rsidP="004D4545">
      <w:pPr>
        <w:pStyle w:val="PhDCorpo"/>
        <w:rPr>
          <w:noProof/>
        </w:rPr>
        <w:sectPr w:rsidR="0030507B" w:rsidSect="0030507B">
          <w:headerReference w:type="default" r:id="rId73"/>
          <w:type w:val="oddPage"/>
          <w:pgSz w:w="11907" w:h="16840" w:code="9"/>
          <w:pgMar w:top="1134" w:right="1418" w:bottom="1134" w:left="1418" w:header="567" w:footer="57" w:gutter="0"/>
          <w:pgNumType w:chapSep="emDash"/>
          <w:cols w:space="720"/>
          <w:docGrid w:linePitch="272"/>
        </w:sectPr>
      </w:pPr>
    </w:p>
    <w:p w14:paraId="3FC748CF" w14:textId="3AA5ECA2" w:rsidR="00B451AF" w:rsidRDefault="00B451AF" w:rsidP="00626C7F">
      <w:pPr>
        <w:pStyle w:val="Ttulo1"/>
        <w:rPr>
          <w:rFonts w:ascii="NewsGotT" w:hAnsi="NewsGotT"/>
        </w:rPr>
      </w:pPr>
      <w:r w:rsidRPr="00B66544">
        <w:rPr>
          <w:rFonts w:ascii="NewsGotT" w:hAnsi="NewsGotT"/>
        </w:rPr>
        <w:br/>
      </w:r>
      <w:r w:rsidRPr="00B66544">
        <w:rPr>
          <w:rFonts w:ascii="NewsGotT" w:hAnsi="NewsGotT"/>
        </w:rPr>
        <w:br/>
      </w:r>
      <w:bookmarkStart w:id="190" w:name="_Toc75031123"/>
      <w:r w:rsidR="006A6AAA">
        <w:rPr>
          <w:rFonts w:ascii="NewsGotT" w:hAnsi="NewsGotT"/>
        </w:rPr>
        <w:t>Lista de Componentes</w:t>
      </w:r>
      <w:bookmarkEnd w:id="190"/>
    </w:p>
    <w:p w14:paraId="0A73C65E" w14:textId="4C47B77D" w:rsidR="0034544C" w:rsidRPr="0034544C" w:rsidRDefault="0034544C" w:rsidP="0034544C">
      <w:pPr>
        <w:pStyle w:val="PhDCorpo"/>
      </w:pPr>
      <w:r>
        <w:tab/>
        <w:t xml:space="preserve">Na </w:t>
      </w:r>
      <w:r>
        <w:fldChar w:fldCharType="begin"/>
      </w:r>
      <w:r>
        <w:instrText xml:space="preserve"> REF _Ref63920968 \h </w:instrText>
      </w:r>
      <w:r>
        <w:fldChar w:fldCharType="separate"/>
      </w:r>
      <w:r w:rsidR="00D10394">
        <w:t xml:space="preserve">Tabela </w:t>
      </w:r>
      <w:r w:rsidR="00D10394">
        <w:rPr>
          <w:noProof/>
        </w:rPr>
        <w:t>4</w:t>
      </w:r>
      <w:r w:rsidR="00D10394">
        <w:t>.</w:t>
      </w:r>
      <w:r w:rsidR="00D10394">
        <w:rPr>
          <w:noProof/>
        </w:rPr>
        <w:t>1</w:t>
      </w:r>
      <w:r>
        <w:fldChar w:fldCharType="end"/>
      </w:r>
      <w:r>
        <w:t xml:space="preserve">, listam-se todos os componentes usados para o </w:t>
      </w:r>
      <w:r w:rsidR="00294F0F">
        <w:t>D</w:t>
      </w:r>
      <w:r>
        <w:t>WR, bem como a quantidade e o preço associado.</w:t>
      </w:r>
      <w:r w:rsidR="00294F0F">
        <w:t xml:space="preserve"> </w:t>
      </w:r>
      <w:r w:rsidR="00294F0F" w:rsidRPr="00D363EC">
        <w:rPr>
          <w:strike/>
          <w:highlight w:val="yellow"/>
        </w:rPr>
        <w:t>É de realçar que nem todos os componentes foram adquiridos pelo preço indicado. Alguns foram emprestados, oferecidos ou adquiridos em condições mais favoráveis. No entanto, optou-se por especificar o preço de mercado.</w:t>
      </w:r>
    </w:p>
    <w:p w14:paraId="170A6B02" w14:textId="52DD3BE3" w:rsidR="000423D7" w:rsidRDefault="000423D7" w:rsidP="000423D7">
      <w:pPr>
        <w:pStyle w:val="PhDLegendaTabela"/>
      </w:pPr>
      <w:bookmarkStart w:id="191" w:name="_Ref63920968"/>
      <w:bookmarkStart w:id="192" w:name="_Ref63920967"/>
      <w:bookmarkStart w:id="193" w:name="_Toc75031184"/>
      <w:r>
        <w:t xml:space="preserve">Tabela </w:t>
      </w:r>
      <w:fldSimple w:instr=" STYLEREF 1 \s ">
        <w:r w:rsidR="00D10394">
          <w:rPr>
            <w:noProof/>
          </w:rPr>
          <w:t>4</w:t>
        </w:r>
      </w:fldSimple>
      <w:r w:rsidR="00546D28">
        <w:t>.</w:t>
      </w:r>
      <w:fldSimple w:instr=" SEQ Tabela \* ARABIC \s 1 ">
        <w:r w:rsidR="00D10394">
          <w:rPr>
            <w:noProof/>
          </w:rPr>
          <w:t>1</w:t>
        </w:r>
      </w:fldSimple>
      <w:bookmarkEnd w:id="191"/>
      <w:r>
        <w:t xml:space="preserve"> - Lista de componentes</w:t>
      </w:r>
      <w:r w:rsidR="00E16200">
        <w:t>.</w:t>
      </w:r>
      <w:bookmarkEnd w:id="192"/>
      <w:bookmarkEnd w:id="193"/>
    </w:p>
    <w:tbl>
      <w:tblPr>
        <w:tblStyle w:val="SimplesTabela1"/>
        <w:tblW w:w="0" w:type="auto"/>
        <w:jc w:val="center"/>
        <w:tblLook w:val="0420" w:firstRow="1" w:lastRow="0" w:firstColumn="0" w:lastColumn="0" w:noHBand="0" w:noVBand="1"/>
      </w:tblPr>
      <w:tblGrid>
        <w:gridCol w:w="456"/>
        <w:gridCol w:w="2118"/>
        <w:gridCol w:w="2034"/>
        <w:gridCol w:w="1313"/>
        <w:gridCol w:w="1217"/>
        <w:gridCol w:w="960"/>
        <w:gridCol w:w="963"/>
      </w:tblGrid>
      <w:tr w:rsidR="00152035" w:rsidRPr="006A6AAA" w14:paraId="3A832C07" w14:textId="77777777" w:rsidTr="00817132">
        <w:trPr>
          <w:cnfStyle w:val="100000000000" w:firstRow="1" w:lastRow="0" w:firstColumn="0" w:lastColumn="0" w:oddVBand="0" w:evenVBand="0" w:oddHBand="0" w:evenHBand="0" w:firstRowFirstColumn="0" w:firstRowLastColumn="0" w:lastRowFirstColumn="0" w:lastRowLastColumn="0"/>
          <w:trHeight w:hRule="exact" w:val="1134"/>
          <w:tblHeader/>
          <w:jc w:val="center"/>
        </w:trPr>
        <w:tc>
          <w:tcPr>
            <w:tcW w:w="456" w:type="dxa"/>
            <w:vAlign w:val="center"/>
          </w:tcPr>
          <w:p w14:paraId="3676605C" w14:textId="77777777" w:rsidR="009C6BB5" w:rsidRPr="006A6AAA" w:rsidRDefault="009C6BB5" w:rsidP="002C0CF0">
            <w:pPr>
              <w:pStyle w:val="Corpodetexto"/>
              <w:spacing w:after="0"/>
              <w:jc w:val="center"/>
              <w:rPr>
                <w:rFonts w:ascii="NewsGotT" w:hAnsi="NewsGotT"/>
              </w:rPr>
            </w:pPr>
          </w:p>
        </w:tc>
        <w:tc>
          <w:tcPr>
            <w:tcW w:w="4152" w:type="dxa"/>
            <w:gridSpan w:val="2"/>
            <w:vAlign w:val="center"/>
          </w:tcPr>
          <w:p w14:paraId="765B752C" w14:textId="77777777" w:rsidR="009C6BB5" w:rsidRPr="006A6AAA" w:rsidRDefault="009C6BB5" w:rsidP="002C0CF0">
            <w:pPr>
              <w:pStyle w:val="Corpodetexto"/>
              <w:spacing w:after="0"/>
              <w:jc w:val="center"/>
              <w:rPr>
                <w:rFonts w:ascii="NewsGotT" w:hAnsi="NewsGotT"/>
              </w:rPr>
            </w:pPr>
            <w:r w:rsidRPr="006A6AAA">
              <w:rPr>
                <w:rFonts w:ascii="NewsGotT" w:hAnsi="NewsGotT"/>
              </w:rPr>
              <w:t>Material</w:t>
            </w:r>
          </w:p>
        </w:tc>
        <w:tc>
          <w:tcPr>
            <w:tcW w:w="0" w:type="auto"/>
            <w:vAlign w:val="center"/>
          </w:tcPr>
          <w:p w14:paraId="2DAB0B54" w14:textId="77777777" w:rsidR="009C6BB5" w:rsidRPr="006A6AAA" w:rsidRDefault="009C6BB5" w:rsidP="002C0CF0">
            <w:pPr>
              <w:pStyle w:val="Corpodetexto"/>
              <w:spacing w:after="0"/>
              <w:jc w:val="center"/>
              <w:rPr>
                <w:rFonts w:ascii="NewsGotT" w:hAnsi="NewsGotT"/>
              </w:rPr>
            </w:pPr>
            <w:r w:rsidRPr="006A6AAA">
              <w:rPr>
                <w:rFonts w:ascii="NewsGotT" w:hAnsi="NewsGotT"/>
              </w:rPr>
              <w:t>Loja</w:t>
            </w:r>
          </w:p>
        </w:tc>
        <w:tc>
          <w:tcPr>
            <w:tcW w:w="1217" w:type="dxa"/>
            <w:vAlign w:val="center"/>
          </w:tcPr>
          <w:p w14:paraId="15DE5030" w14:textId="77777777" w:rsidR="009C6BB5" w:rsidRPr="006A6AAA" w:rsidRDefault="009C6BB5" w:rsidP="002C0CF0">
            <w:pPr>
              <w:pStyle w:val="Corpodetexto"/>
              <w:spacing w:after="0"/>
              <w:jc w:val="center"/>
              <w:rPr>
                <w:rFonts w:ascii="NewsGotT" w:hAnsi="NewsGotT"/>
              </w:rPr>
            </w:pPr>
            <w:r w:rsidRPr="006A6AAA">
              <w:rPr>
                <w:rFonts w:ascii="NewsGotT" w:hAnsi="NewsGotT"/>
              </w:rPr>
              <w:t>Quantidade</w:t>
            </w:r>
          </w:p>
        </w:tc>
        <w:tc>
          <w:tcPr>
            <w:tcW w:w="960" w:type="dxa"/>
            <w:vAlign w:val="center"/>
          </w:tcPr>
          <w:p w14:paraId="0CB6FD89" w14:textId="77777777" w:rsidR="009C6BB5" w:rsidRPr="006A6AAA" w:rsidRDefault="009C6BB5" w:rsidP="002C0CF0">
            <w:pPr>
              <w:pStyle w:val="Corpodetexto"/>
              <w:spacing w:after="0"/>
              <w:jc w:val="center"/>
              <w:rPr>
                <w:rFonts w:ascii="NewsGotT" w:hAnsi="NewsGotT"/>
              </w:rPr>
            </w:pPr>
            <w:r w:rsidRPr="006A6AAA">
              <w:rPr>
                <w:rFonts w:ascii="NewsGotT" w:hAnsi="NewsGotT"/>
              </w:rPr>
              <w:t>Preço unitário</w:t>
            </w:r>
          </w:p>
        </w:tc>
        <w:tc>
          <w:tcPr>
            <w:tcW w:w="0" w:type="auto"/>
            <w:vAlign w:val="center"/>
          </w:tcPr>
          <w:p w14:paraId="632917CE" w14:textId="77777777" w:rsidR="009C6BB5" w:rsidRPr="006A6AAA" w:rsidRDefault="009C6BB5" w:rsidP="002C0CF0">
            <w:pPr>
              <w:pStyle w:val="Corpodetexto"/>
              <w:spacing w:after="0"/>
              <w:jc w:val="center"/>
              <w:rPr>
                <w:rFonts w:ascii="NewsGotT" w:hAnsi="NewsGotT"/>
              </w:rPr>
            </w:pPr>
            <w:r w:rsidRPr="006A6AAA">
              <w:rPr>
                <w:rFonts w:ascii="NewsGotT" w:hAnsi="NewsGotT"/>
              </w:rPr>
              <w:t>Preço total</w:t>
            </w:r>
          </w:p>
        </w:tc>
      </w:tr>
      <w:tr w:rsidR="00152035" w:rsidRPr="006A6AAA" w14:paraId="0B28E3FD" w14:textId="77777777" w:rsidTr="00817132">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6" w:type="dxa"/>
            <w:vAlign w:val="center"/>
          </w:tcPr>
          <w:p w14:paraId="553CDB7D" w14:textId="77777777" w:rsidR="009C6BB5" w:rsidRPr="006A6AAA" w:rsidRDefault="009C6BB5" w:rsidP="002C0CF0">
            <w:pPr>
              <w:pStyle w:val="Corpodetexto"/>
              <w:spacing w:after="0"/>
              <w:jc w:val="center"/>
              <w:rPr>
                <w:rFonts w:ascii="NewsGotT" w:hAnsi="NewsGotT"/>
                <w:lang w:val="en-GB"/>
              </w:rPr>
            </w:pPr>
            <w:r w:rsidRPr="006A6AAA">
              <w:rPr>
                <w:rFonts w:ascii="NewsGotT" w:hAnsi="NewsGotT"/>
                <w:lang w:val="en-GB"/>
              </w:rPr>
              <w:t>1</w:t>
            </w:r>
          </w:p>
        </w:tc>
        <w:tc>
          <w:tcPr>
            <w:tcW w:w="0" w:type="auto"/>
            <w:vAlign w:val="center"/>
          </w:tcPr>
          <w:p w14:paraId="1ABD272D" w14:textId="444616DF" w:rsidR="009C6BB5" w:rsidRPr="006A6AAA" w:rsidRDefault="009C6BB5" w:rsidP="002C0CF0">
            <w:pPr>
              <w:pStyle w:val="Corpodetexto"/>
              <w:spacing w:after="0"/>
              <w:jc w:val="center"/>
              <w:rPr>
                <w:rFonts w:ascii="NewsGotT" w:hAnsi="NewsGotT"/>
                <w:lang w:val="en-GB"/>
              </w:rPr>
            </w:pPr>
            <w:r w:rsidRPr="006A6AAA">
              <w:rPr>
                <w:rFonts w:ascii="NewsGotT" w:hAnsi="NewsGotT"/>
                <w:lang w:val="en-GB"/>
              </w:rPr>
              <w:t xml:space="preserve">Motor </w:t>
            </w:r>
            <w:proofErr w:type="spellStart"/>
            <w:r w:rsidRPr="006A6AAA">
              <w:rPr>
                <w:rFonts w:ascii="NewsGotT" w:hAnsi="NewsGotT"/>
                <w:lang w:val="en-GB"/>
              </w:rPr>
              <w:t>Bot'n</w:t>
            </w:r>
            <w:proofErr w:type="spellEnd"/>
            <w:r w:rsidRPr="006A6AAA">
              <w:rPr>
                <w:rFonts w:ascii="NewsGotT" w:hAnsi="NewsGotT"/>
                <w:lang w:val="en-GB"/>
              </w:rPr>
              <w:t xml:space="preserve"> Roll ONE 300</w:t>
            </w:r>
            <w:r w:rsidR="00B25945">
              <w:rPr>
                <w:rFonts w:ascii="NewsGotT" w:hAnsi="NewsGotT"/>
                <w:lang w:val="en-GB"/>
              </w:rPr>
              <w:t xml:space="preserve"> </w:t>
            </w:r>
            <w:r w:rsidRPr="006A6AAA">
              <w:rPr>
                <w:rFonts w:ascii="NewsGotT" w:hAnsi="NewsGotT"/>
                <w:lang w:val="en-GB"/>
              </w:rPr>
              <w:t>rpm</w:t>
            </w:r>
          </w:p>
        </w:tc>
        <w:tc>
          <w:tcPr>
            <w:tcW w:w="2034" w:type="dxa"/>
            <w:vAlign w:val="center"/>
          </w:tcPr>
          <w:p w14:paraId="659497E0" w14:textId="77777777" w:rsidR="009C6BB5" w:rsidRPr="006A6AAA" w:rsidRDefault="009C6BB5" w:rsidP="002C0CF0">
            <w:pPr>
              <w:pStyle w:val="Corpodetexto"/>
              <w:spacing w:after="0"/>
              <w:jc w:val="center"/>
              <w:rPr>
                <w:rFonts w:ascii="NewsGotT" w:hAnsi="NewsGotT"/>
                <w:lang w:val="en-GB"/>
              </w:rPr>
            </w:pPr>
            <w:r w:rsidRPr="006A6AAA">
              <w:rPr>
                <w:rFonts w:ascii="NewsGotT" w:hAnsi="NewsGotT"/>
                <w:noProof/>
              </w:rPr>
              <w:drawing>
                <wp:inline distT="0" distB="0" distL="0" distR="0" wp14:anchorId="6F9217BF" wp14:editId="52A5E6A8">
                  <wp:extent cx="1145407" cy="637953"/>
                  <wp:effectExtent l="0" t="0" r="0" b="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4" cstate="print">
                            <a:clrChange>
                              <a:clrFrom>
                                <a:srgbClr val="FFFFFF"/>
                              </a:clrFrom>
                              <a:clrTo>
                                <a:srgbClr val="FFFFFF">
                                  <a:alpha val="0"/>
                                </a:srgbClr>
                              </a:clrTo>
                            </a:clrChange>
                            <a:extLst>
                              <a:ext uri="{28A0092B-C50C-407E-A947-70E740481C1C}">
                                <a14:useLocalDpi xmlns:a14="http://schemas.microsoft.com/office/drawing/2010/main" val="0"/>
                              </a:ext>
                            </a:extLst>
                          </a:blip>
                          <a:srcRect l="-21" t="19474" r="21" b="24829"/>
                          <a:stretch/>
                        </pic:blipFill>
                        <pic:spPr bwMode="auto">
                          <a:xfrm>
                            <a:off x="0" y="0"/>
                            <a:ext cx="1146517" cy="63857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109364DD" w14:textId="77777777" w:rsidR="009C6BB5" w:rsidRPr="006A6AAA" w:rsidRDefault="009C6BB5" w:rsidP="002C0CF0">
            <w:pPr>
              <w:pStyle w:val="Corpodetexto"/>
              <w:spacing w:after="0"/>
              <w:jc w:val="center"/>
              <w:rPr>
                <w:rFonts w:ascii="NewsGotT" w:hAnsi="NewsGotT"/>
                <w:lang w:val="en-GB"/>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1217" w:type="dxa"/>
            <w:vAlign w:val="center"/>
          </w:tcPr>
          <w:p w14:paraId="019128C3" w14:textId="77777777" w:rsidR="009C6BB5" w:rsidRPr="006A6AAA" w:rsidRDefault="009C6BB5" w:rsidP="002C0CF0">
            <w:pPr>
              <w:pStyle w:val="Corpodetexto"/>
              <w:spacing w:after="0"/>
              <w:jc w:val="center"/>
              <w:rPr>
                <w:rFonts w:ascii="NewsGotT" w:hAnsi="NewsGotT"/>
                <w:lang w:val="en-GB"/>
              </w:rPr>
            </w:pPr>
            <w:r w:rsidRPr="006A6AAA">
              <w:rPr>
                <w:rFonts w:ascii="NewsGotT" w:hAnsi="NewsGotT"/>
                <w:lang w:val="en-GB"/>
              </w:rPr>
              <w:t>2</w:t>
            </w:r>
          </w:p>
        </w:tc>
        <w:tc>
          <w:tcPr>
            <w:tcW w:w="960" w:type="dxa"/>
            <w:vAlign w:val="center"/>
          </w:tcPr>
          <w:p w14:paraId="38D57657" w14:textId="77777777" w:rsidR="009C6BB5" w:rsidRPr="006A6AAA" w:rsidRDefault="009C6BB5" w:rsidP="002C0CF0">
            <w:pPr>
              <w:pStyle w:val="Corpodetexto"/>
              <w:spacing w:after="0"/>
              <w:jc w:val="center"/>
              <w:rPr>
                <w:rFonts w:ascii="NewsGotT" w:hAnsi="NewsGotT"/>
                <w:lang w:val="en-GB"/>
              </w:rPr>
            </w:pPr>
            <w:r w:rsidRPr="006A6AAA">
              <w:rPr>
                <w:rFonts w:ascii="NewsGotT" w:hAnsi="NewsGotT"/>
                <w:lang w:val="en-GB"/>
              </w:rPr>
              <w:t xml:space="preserve">17,50 </w:t>
            </w:r>
            <w:r w:rsidRPr="006A6AAA">
              <w:rPr>
                <w:lang w:val="en-GB"/>
              </w:rPr>
              <w:t>€</w:t>
            </w:r>
          </w:p>
        </w:tc>
        <w:tc>
          <w:tcPr>
            <w:tcW w:w="0" w:type="auto"/>
            <w:vAlign w:val="center"/>
          </w:tcPr>
          <w:p w14:paraId="7029B59B" w14:textId="14AAB8E7" w:rsidR="009C6BB5" w:rsidRPr="006A6AAA" w:rsidRDefault="009C6BB5" w:rsidP="002C0CF0">
            <w:pPr>
              <w:pStyle w:val="Corpodetexto"/>
              <w:spacing w:after="0"/>
              <w:jc w:val="center"/>
              <w:rPr>
                <w:rFonts w:ascii="NewsGotT" w:hAnsi="NewsGotT"/>
                <w:lang w:val="en-GB"/>
              </w:rPr>
            </w:pPr>
            <w:r w:rsidRPr="006A6AAA">
              <w:rPr>
                <w:rFonts w:ascii="NewsGotT" w:hAnsi="NewsGotT"/>
                <w:lang w:val="en-GB"/>
              </w:rPr>
              <w:t>35,00</w:t>
            </w:r>
            <w:r w:rsidR="00A95995">
              <w:rPr>
                <w:rFonts w:ascii="NewsGotT" w:hAnsi="NewsGotT"/>
                <w:lang w:val="en-GB"/>
              </w:rPr>
              <w:t> </w:t>
            </w:r>
            <w:r w:rsidRPr="006A6AAA">
              <w:rPr>
                <w:lang w:val="en-GB"/>
              </w:rPr>
              <w:t>€</w:t>
            </w:r>
          </w:p>
        </w:tc>
      </w:tr>
      <w:tr w:rsidR="00152035" w:rsidRPr="006A6AAA" w14:paraId="3DB04A4B" w14:textId="77777777" w:rsidTr="00817132">
        <w:trPr>
          <w:trHeight w:hRule="exact" w:val="1134"/>
          <w:jc w:val="center"/>
        </w:trPr>
        <w:tc>
          <w:tcPr>
            <w:tcW w:w="456" w:type="dxa"/>
            <w:vAlign w:val="center"/>
          </w:tcPr>
          <w:p w14:paraId="3ABF0AF2" w14:textId="77777777" w:rsidR="009C6BB5" w:rsidRPr="006A6AAA" w:rsidRDefault="009C6BB5" w:rsidP="002C0CF0">
            <w:pPr>
              <w:pStyle w:val="Corpodetexto"/>
              <w:spacing w:after="0"/>
              <w:jc w:val="center"/>
              <w:rPr>
                <w:rFonts w:ascii="NewsGotT" w:hAnsi="NewsGotT"/>
              </w:rPr>
            </w:pPr>
            <w:r w:rsidRPr="006A6AAA">
              <w:rPr>
                <w:rFonts w:ascii="NewsGotT" w:hAnsi="NewsGotT"/>
              </w:rPr>
              <w:t>2</w:t>
            </w:r>
          </w:p>
        </w:tc>
        <w:tc>
          <w:tcPr>
            <w:tcW w:w="0" w:type="auto"/>
            <w:vAlign w:val="center"/>
          </w:tcPr>
          <w:p w14:paraId="4E13BBEE" w14:textId="77777777" w:rsidR="009C6BB5" w:rsidRPr="006A6AAA" w:rsidRDefault="009C6BB5" w:rsidP="002C0CF0">
            <w:pPr>
              <w:pStyle w:val="Corpodetexto"/>
              <w:spacing w:after="0"/>
              <w:jc w:val="center"/>
              <w:rPr>
                <w:rFonts w:ascii="NewsGotT" w:hAnsi="NewsGotT"/>
              </w:rPr>
            </w:pPr>
            <w:r w:rsidRPr="00EA0717">
              <w:rPr>
                <w:rFonts w:ascii="NewsGotT" w:hAnsi="NewsGotT"/>
              </w:rPr>
              <w:t xml:space="preserve">Par de rodas </w:t>
            </w:r>
            <w:proofErr w:type="spellStart"/>
            <w:r w:rsidRPr="00EA0717">
              <w:rPr>
                <w:rFonts w:ascii="NewsGotT" w:hAnsi="NewsGotT"/>
              </w:rPr>
              <w:t>Bot'n</w:t>
            </w:r>
            <w:proofErr w:type="spellEnd"/>
            <w:r w:rsidRPr="00EA0717">
              <w:rPr>
                <w:rFonts w:ascii="NewsGotT" w:hAnsi="NewsGotT"/>
              </w:rPr>
              <w:t xml:space="preserve"> </w:t>
            </w:r>
            <w:proofErr w:type="spellStart"/>
            <w:r w:rsidRPr="00EA0717">
              <w:rPr>
                <w:rFonts w:ascii="NewsGotT" w:hAnsi="NewsGotT"/>
              </w:rPr>
              <w:t>Roll</w:t>
            </w:r>
            <w:proofErr w:type="spellEnd"/>
            <w:r w:rsidRPr="00EA0717">
              <w:rPr>
                <w:rFonts w:ascii="NewsGotT" w:hAnsi="NewsGotT"/>
              </w:rPr>
              <w:t xml:space="preserve"> ONE A</w:t>
            </w:r>
            <w:r>
              <w:rPr>
                <w:rFonts w:ascii="NewsGotT" w:hAnsi="NewsGotT"/>
              </w:rPr>
              <w:t xml:space="preserve"> (D67 mm)</w:t>
            </w:r>
          </w:p>
        </w:tc>
        <w:tc>
          <w:tcPr>
            <w:tcW w:w="2034" w:type="dxa"/>
            <w:vAlign w:val="center"/>
          </w:tcPr>
          <w:p w14:paraId="661D8761" w14:textId="77777777" w:rsidR="009C6BB5" w:rsidRPr="006A6AAA" w:rsidRDefault="009C6BB5" w:rsidP="002C0CF0">
            <w:pPr>
              <w:pStyle w:val="Corpodetexto"/>
              <w:spacing w:after="0"/>
              <w:jc w:val="center"/>
              <w:rPr>
                <w:rFonts w:ascii="NewsGotT" w:hAnsi="NewsGotT"/>
              </w:rPr>
            </w:pPr>
            <w:r w:rsidRPr="006A6AAA">
              <w:rPr>
                <w:rFonts w:ascii="NewsGotT" w:hAnsi="NewsGotT"/>
                <w:noProof/>
              </w:rPr>
              <w:drawing>
                <wp:inline distT="0" distB="0" distL="0" distR="0" wp14:anchorId="418EA701" wp14:editId="18A9A164">
                  <wp:extent cx="1155062" cy="647700"/>
                  <wp:effectExtent l="0" t="0" r="0" b="0"/>
                  <wp:docPr id="252" name="Imagem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5" cstate="print">
                            <a:clrChange>
                              <a:clrFrom>
                                <a:srgbClr val="FFFFFF"/>
                              </a:clrFrom>
                              <a:clrTo>
                                <a:srgbClr val="FFFFFF">
                                  <a:alpha val="0"/>
                                </a:srgbClr>
                              </a:clrTo>
                            </a:clrChange>
                            <a:extLst>
                              <a:ext uri="{28A0092B-C50C-407E-A947-70E740481C1C}">
                                <a14:useLocalDpi xmlns:a14="http://schemas.microsoft.com/office/drawing/2010/main" val="0"/>
                              </a:ext>
                            </a:extLst>
                          </a:blip>
                          <a:srcRect t="19626" b="24299"/>
                          <a:stretch/>
                        </pic:blipFill>
                        <pic:spPr bwMode="auto">
                          <a:xfrm>
                            <a:off x="0" y="0"/>
                            <a:ext cx="1206565" cy="67658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15DF7FFD" w14:textId="77777777" w:rsidR="009C6BB5" w:rsidRPr="006A6AAA" w:rsidRDefault="009C6BB5" w:rsidP="002C0CF0">
            <w:pPr>
              <w:pStyle w:val="Corpodetexto"/>
              <w:spacing w:after="0"/>
              <w:jc w:val="center"/>
              <w:rPr>
                <w:rFonts w:ascii="NewsGotT" w:hAnsi="NewsGotT"/>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1217" w:type="dxa"/>
            <w:vAlign w:val="center"/>
          </w:tcPr>
          <w:p w14:paraId="3A3DC807" w14:textId="77777777" w:rsidR="009C6BB5" w:rsidRPr="006A6AAA" w:rsidRDefault="009C6BB5" w:rsidP="002C0CF0">
            <w:pPr>
              <w:pStyle w:val="Corpodetexto"/>
              <w:spacing w:after="0"/>
              <w:jc w:val="center"/>
              <w:rPr>
                <w:rFonts w:ascii="NewsGotT" w:hAnsi="NewsGotT"/>
              </w:rPr>
            </w:pPr>
            <w:r w:rsidRPr="006A6AAA">
              <w:rPr>
                <w:rFonts w:ascii="NewsGotT" w:hAnsi="NewsGotT"/>
              </w:rPr>
              <w:t>1</w:t>
            </w:r>
          </w:p>
        </w:tc>
        <w:tc>
          <w:tcPr>
            <w:tcW w:w="960" w:type="dxa"/>
            <w:vAlign w:val="center"/>
          </w:tcPr>
          <w:p w14:paraId="6F2F9A71"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11,50 </w:t>
            </w:r>
            <w:r w:rsidRPr="006A6AAA">
              <w:t>€</w:t>
            </w:r>
          </w:p>
        </w:tc>
        <w:tc>
          <w:tcPr>
            <w:tcW w:w="0" w:type="auto"/>
            <w:vAlign w:val="center"/>
          </w:tcPr>
          <w:p w14:paraId="1044E275"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11,50 </w:t>
            </w:r>
            <w:r w:rsidRPr="006A6AAA">
              <w:t>€</w:t>
            </w:r>
          </w:p>
        </w:tc>
      </w:tr>
      <w:tr w:rsidR="00152035" w:rsidRPr="006A6AAA" w14:paraId="766FE705" w14:textId="77777777" w:rsidTr="00817132">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6" w:type="dxa"/>
            <w:vAlign w:val="center"/>
          </w:tcPr>
          <w:p w14:paraId="2F1EE408" w14:textId="77777777" w:rsidR="009C6BB5" w:rsidRPr="006A6AAA" w:rsidRDefault="009C6BB5" w:rsidP="002C0CF0">
            <w:pPr>
              <w:pStyle w:val="Corpodetexto"/>
              <w:spacing w:after="0"/>
              <w:jc w:val="center"/>
              <w:rPr>
                <w:rFonts w:ascii="NewsGotT" w:hAnsi="NewsGotT"/>
              </w:rPr>
            </w:pPr>
            <w:r w:rsidRPr="006A6AAA">
              <w:rPr>
                <w:rFonts w:ascii="NewsGotT" w:hAnsi="NewsGotT"/>
              </w:rPr>
              <w:t>3</w:t>
            </w:r>
          </w:p>
        </w:tc>
        <w:tc>
          <w:tcPr>
            <w:tcW w:w="0" w:type="auto"/>
            <w:vAlign w:val="center"/>
          </w:tcPr>
          <w:p w14:paraId="4F1ED701"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Par de </w:t>
            </w:r>
            <w:proofErr w:type="spellStart"/>
            <w:r w:rsidRPr="006A6AAA">
              <w:rPr>
                <w:rFonts w:ascii="NewsGotT" w:hAnsi="NewsGotT"/>
              </w:rPr>
              <w:t>hubs</w:t>
            </w:r>
            <w:proofErr w:type="spellEnd"/>
            <w:r w:rsidRPr="006A6AAA">
              <w:rPr>
                <w:rFonts w:ascii="NewsGotT" w:hAnsi="NewsGotT"/>
              </w:rPr>
              <w:t xml:space="preserve"> </w:t>
            </w:r>
            <w:proofErr w:type="spellStart"/>
            <w:r w:rsidRPr="006A6AAA">
              <w:rPr>
                <w:rFonts w:ascii="NewsGotT" w:hAnsi="NewsGotT"/>
              </w:rPr>
              <w:t>Bot'n</w:t>
            </w:r>
            <w:proofErr w:type="spellEnd"/>
            <w:r w:rsidRPr="006A6AAA">
              <w:rPr>
                <w:rFonts w:ascii="NewsGotT" w:hAnsi="NewsGotT"/>
              </w:rPr>
              <w:t xml:space="preserve"> </w:t>
            </w:r>
            <w:proofErr w:type="spellStart"/>
            <w:r w:rsidRPr="006A6AAA">
              <w:rPr>
                <w:rFonts w:ascii="NewsGotT" w:hAnsi="NewsGotT"/>
              </w:rPr>
              <w:t>Roll</w:t>
            </w:r>
            <w:proofErr w:type="spellEnd"/>
            <w:r w:rsidRPr="006A6AAA">
              <w:rPr>
                <w:rFonts w:ascii="NewsGotT" w:hAnsi="NewsGotT"/>
              </w:rPr>
              <w:t xml:space="preserve"> ONE A</w:t>
            </w:r>
          </w:p>
        </w:tc>
        <w:tc>
          <w:tcPr>
            <w:tcW w:w="2034" w:type="dxa"/>
            <w:vAlign w:val="center"/>
          </w:tcPr>
          <w:p w14:paraId="6D2B21DE" w14:textId="77777777" w:rsidR="009C6BB5" w:rsidRPr="006A6AAA" w:rsidRDefault="009C6BB5" w:rsidP="002C0CF0">
            <w:pPr>
              <w:pStyle w:val="Corpodetexto"/>
              <w:spacing w:after="0"/>
              <w:jc w:val="center"/>
              <w:rPr>
                <w:rFonts w:ascii="NewsGotT" w:hAnsi="NewsGotT"/>
              </w:rPr>
            </w:pPr>
            <w:r w:rsidRPr="006A6AAA">
              <w:rPr>
                <w:rFonts w:ascii="NewsGotT" w:hAnsi="NewsGotT"/>
                <w:noProof/>
              </w:rPr>
              <w:drawing>
                <wp:inline distT="0" distB="0" distL="0" distR="0" wp14:anchorId="3EA12C81" wp14:editId="48352D06">
                  <wp:extent cx="692150" cy="692150"/>
                  <wp:effectExtent l="0" t="0" r="0" b="0"/>
                  <wp:docPr id="253" name="Imagem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6" cstate="print">
                            <a:clrChange>
                              <a:clrFrom>
                                <a:srgbClr val="FFFFFF"/>
                              </a:clrFrom>
                              <a:clrTo>
                                <a:srgbClr val="FFFFFF">
                                  <a:alpha val="0"/>
                                </a:srgbClr>
                              </a:clrTo>
                            </a:clrChange>
                            <a:extLst>
                              <a:ext uri="{BEBA8EAE-BF5A-486C-A8C5-ECC9F3942E4B}">
                                <a14:imgProps xmlns:a14="http://schemas.microsoft.com/office/drawing/2010/main">
                                  <a14:imgLayer r:embed="rId77">
                                    <a14:imgEffect>
                                      <a14:backgroundRemoval t="10000" b="90000" l="10000" r="90000">
                                        <a14:foregroundMark x1="62875" y1="43375" x2="62875" y2="43375"/>
                                        <a14:backgroundMark x1="51875" y1="49500" x2="51875" y2="49500"/>
                                        <a14:backgroundMark x1="33125" y1="50500" x2="33125" y2="50500"/>
                                        <a14:backgroundMark x1="52625" y1="48375" x2="52625" y2="48375"/>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700562" cy="700562"/>
                          </a:xfrm>
                          <a:prstGeom prst="rect">
                            <a:avLst/>
                          </a:prstGeom>
                          <a:noFill/>
                          <a:ln>
                            <a:noFill/>
                          </a:ln>
                        </pic:spPr>
                      </pic:pic>
                    </a:graphicData>
                  </a:graphic>
                </wp:inline>
              </w:drawing>
            </w:r>
          </w:p>
        </w:tc>
        <w:tc>
          <w:tcPr>
            <w:tcW w:w="0" w:type="auto"/>
            <w:vAlign w:val="center"/>
          </w:tcPr>
          <w:p w14:paraId="2ABF400E" w14:textId="77777777" w:rsidR="009C6BB5" w:rsidRPr="006A6AAA" w:rsidRDefault="009C6BB5" w:rsidP="002C0CF0">
            <w:pPr>
              <w:pStyle w:val="Corpodetexto"/>
              <w:spacing w:after="0"/>
              <w:jc w:val="center"/>
              <w:rPr>
                <w:rFonts w:ascii="NewsGotT" w:hAnsi="NewsGotT"/>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1217" w:type="dxa"/>
            <w:vAlign w:val="center"/>
          </w:tcPr>
          <w:p w14:paraId="06091D0D" w14:textId="77777777" w:rsidR="009C6BB5" w:rsidRPr="006A6AAA" w:rsidRDefault="009C6BB5" w:rsidP="002C0CF0">
            <w:pPr>
              <w:pStyle w:val="Corpodetexto"/>
              <w:spacing w:after="0"/>
              <w:jc w:val="center"/>
              <w:rPr>
                <w:rFonts w:ascii="NewsGotT" w:hAnsi="NewsGotT"/>
              </w:rPr>
            </w:pPr>
            <w:r w:rsidRPr="006A6AAA">
              <w:rPr>
                <w:rFonts w:ascii="NewsGotT" w:hAnsi="NewsGotT"/>
              </w:rPr>
              <w:t>1</w:t>
            </w:r>
          </w:p>
        </w:tc>
        <w:tc>
          <w:tcPr>
            <w:tcW w:w="960" w:type="dxa"/>
            <w:vAlign w:val="center"/>
          </w:tcPr>
          <w:p w14:paraId="26AC2589"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4,50 </w:t>
            </w:r>
            <w:r w:rsidRPr="006A6AAA">
              <w:t>€</w:t>
            </w:r>
          </w:p>
        </w:tc>
        <w:tc>
          <w:tcPr>
            <w:tcW w:w="0" w:type="auto"/>
            <w:vAlign w:val="center"/>
          </w:tcPr>
          <w:p w14:paraId="3528B9E2"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4,50 </w:t>
            </w:r>
            <w:r w:rsidRPr="006A6AAA">
              <w:t>€</w:t>
            </w:r>
          </w:p>
        </w:tc>
      </w:tr>
      <w:tr w:rsidR="00152035" w:rsidRPr="006A6AAA" w14:paraId="3DCAB1B8" w14:textId="77777777" w:rsidTr="00817132">
        <w:trPr>
          <w:trHeight w:hRule="exact" w:val="1134"/>
          <w:jc w:val="center"/>
        </w:trPr>
        <w:tc>
          <w:tcPr>
            <w:tcW w:w="456" w:type="dxa"/>
            <w:vAlign w:val="center"/>
          </w:tcPr>
          <w:p w14:paraId="3DFE9571" w14:textId="77777777" w:rsidR="009C6BB5" w:rsidRPr="006A6AAA" w:rsidRDefault="009C6BB5" w:rsidP="002C0CF0">
            <w:pPr>
              <w:pStyle w:val="Corpodetexto"/>
              <w:spacing w:after="0"/>
              <w:jc w:val="center"/>
              <w:rPr>
                <w:rFonts w:ascii="NewsGotT" w:hAnsi="NewsGotT"/>
              </w:rPr>
            </w:pPr>
            <w:r>
              <w:rPr>
                <w:rFonts w:ascii="NewsGotT" w:hAnsi="NewsGotT"/>
              </w:rPr>
              <w:t>4</w:t>
            </w:r>
          </w:p>
        </w:tc>
        <w:tc>
          <w:tcPr>
            <w:tcW w:w="0" w:type="auto"/>
            <w:vAlign w:val="center"/>
          </w:tcPr>
          <w:p w14:paraId="6AB7D5CF"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Rodas </w:t>
            </w:r>
            <w:r>
              <w:rPr>
                <w:rFonts w:ascii="NewsGotT" w:hAnsi="NewsGotT"/>
              </w:rPr>
              <w:t>l</w:t>
            </w:r>
            <w:r w:rsidRPr="006A6AAA">
              <w:rPr>
                <w:rFonts w:ascii="NewsGotT" w:hAnsi="NewsGotT"/>
              </w:rPr>
              <w:t>ivres</w:t>
            </w:r>
          </w:p>
          <w:p w14:paraId="29924429" w14:textId="77777777" w:rsidR="009C6BB5" w:rsidRPr="006A6AAA" w:rsidRDefault="009C6BB5" w:rsidP="002C0CF0">
            <w:pPr>
              <w:pStyle w:val="Corpodetexto"/>
              <w:spacing w:after="0"/>
              <w:jc w:val="center"/>
              <w:rPr>
                <w:rFonts w:ascii="NewsGotT" w:hAnsi="NewsGotT"/>
              </w:rPr>
            </w:pPr>
            <w:r w:rsidRPr="006A6AAA">
              <w:rPr>
                <w:rFonts w:ascii="NewsGotT" w:hAnsi="NewsGotT"/>
              </w:rPr>
              <w:t>(D25</w:t>
            </w:r>
            <w:r>
              <w:rPr>
                <w:rFonts w:ascii="NewsGotT" w:hAnsi="NewsGotT"/>
              </w:rPr>
              <w:t xml:space="preserve"> </w:t>
            </w:r>
            <w:r w:rsidRPr="006A6AAA">
              <w:rPr>
                <w:rFonts w:ascii="NewsGotT" w:hAnsi="NewsGotT"/>
              </w:rPr>
              <w:t>mm)</w:t>
            </w:r>
          </w:p>
        </w:tc>
        <w:tc>
          <w:tcPr>
            <w:tcW w:w="2034" w:type="dxa"/>
            <w:vAlign w:val="center"/>
          </w:tcPr>
          <w:p w14:paraId="6B4DAA30" w14:textId="77777777" w:rsidR="009C6BB5" w:rsidRPr="006A6AAA" w:rsidRDefault="009C6BB5" w:rsidP="002C0CF0">
            <w:pPr>
              <w:pStyle w:val="Corpodetexto"/>
              <w:spacing w:after="0"/>
              <w:jc w:val="center"/>
              <w:rPr>
                <w:rFonts w:ascii="NewsGotT" w:hAnsi="NewsGotT"/>
              </w:rPr>
            </w:pPr>
            <w:r w:rsidRPr="006A6AAA">
              <w:rPr>
                <w:rFonts w:ascii="NewsGotT" w:hAnsi="NewsGotT"/>
                <w:noProof/>
              </w:rPr>
              <w:drawing>
                <wp:inline distT="0" distB="0" distL="0" distR="0" wp14:anchorId="3B0D290E" wp14:editId="02ECCAD1">
                  <wp:extent cx="692150" cy="692150"/>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698628" cy="698628"/>
                          </a:xfrm>
                          <a:prstGeom prst="rect">
                            <a:avLst/>
                          </a:prstGeom>
                          <a:noFill/>
                          <a:ln>
                            <a:noFill/>
                          </a:ln>
                        </pic:spPr>
                      </pic:pic>
                    </a:graphicData>
                  </a:graphic>
                </wp:inline>
              </w:drawing>
            </w:r>
          </w:p>
        </w:tc>
        <w:tc>
          <w:tcPr>
            <w:tcW w:w="0" w:type="auto"/>
            <w:vAlign w:val="center"/>
          </w:tcPr>
          <w:p w14:paraId="1D86F6B7" w14:textId="77777777" w:rsidR="009C6BB5" w:rsidRPr="006A6AAA" w:rsidRDefault="009C6BB5" w:rsidP="002C0CF0">
            <w:pPr>
              <w:pStyle w:val="Corpodetexto"/>
              <w:spacing w:after="0"/>
              <w:jc w:val="center"/>
              <w:rPr>
                <w:rFonts w:ascii="NewsGotT" w:hAnsi="NewsGotT"/>
                <w:lang w:val="en-GB"/>
              </w:rPr>
            </w:pPr>
            <w:proofErr w:type="spellStart"/>
            <w:r w:rsidRPr="006A6AAA">
              <w:rPr>
                <w:rFonts w:ascii="NewsGotT" w:hAnsi="NewsGotT"/>
              </w:rPr>
              <w:t>Leroy</w:t>
            </w:r>
            <w:proofErr w:type="spellEnd"/>
            <w:r w:rsidRPr="006A6AAA">
              <w:rPr>
                <w:rFonts w:ascii="NewsGotT" w:hAnsi="NewsGotT"/>
              </w:rPr>
              <w:t xml:space="preserve"> Merlin</w:t>
            </w:r>
          </w:p>
        </w:tc>
        <w:tc>
          <w:tcPr>
            <w:tcW w:w="1217" w:type="dxa"/>
            <w:vAlign w:val="center"/>
          </w:tcPr>
          <w:p w14:paraId="5DB386F2" w14:textId="77777777" w:rsidR="009C6BB5" w:rsidRPr="006A6AAA" w:rsidRDefault="009C6BB5" w:rsidP="002C0CF0">
            <w:pPr>
              <w:pStyle w:val="Corpodetexto"/>
              <w:spacing w:after="0"/>
              <w:jc w:val="center"/>
              <w:rPr>
                <w:rFonts w:ascii="NewsGotT" w:hAnsi="NewsGotT"/>
              </w:rPr>
            </w:pPr>
            <w:r w:rsidRPr="006A6AAA">
              <w:rPr>
                <w:rFonts w:ascii="NewsGotT" w:hAnsi="NewsGotT"/>
              </w:rPr>
              <w:t>2</w:t>
            </w:r>
          </w:p>
        </w:tc>
        <w:tc>
          <w:tcPr>
            <w:tcW w:w="960" w:type="dxa"/>
            <w:vAlign w:val="center"/>
          </w:tcPr>
          <w:p w14:paraId="4B4CE228"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1,69 </w:t>
            </w:r>
            <w:r w:rsidRPr="006A6AAA">
              <w:t>€</w:t>
            </w:r>
          </w:p>
        </w:tc>
        <w:tc>
          <w:tcPr>
            <w:tcW w:w="0" w:type="auto"/>
            <w:vAlign w:val="center"/>
          </w:tcPr>
          <w:p w14:paraId="5F8CF61D"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3,38 </w:t>
            </w:r>
            <w:r w:rsidRPr="006A6AAA">
              <w:t>€</w:t>
            </w:r>
          </w:p>
        </w:tc>
      </w:tr>
      <w:tr w:rsidR="0041479A" w:rsidRPr="006A6AAA" w14:paraId="5F1C04D5" w14:textId="77777777" w:rsidTr="00817132">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6" w:type="dxa"/>
            <w:vAlign w:val="center"/>
          </w:tcPr>
          <w:p w14:paraId="2410AB00" w14:textId="61A4B48F" w:rsidR="0041479A" w:rsidRPr="006A6AAA" w:rsidRDefault="0041479A" w:rsidP="0041479A">
            <w:pPr>
              <w:pStyle w:val="Corpodetexto"/>
              <w:spacing w:after="0"/>
              <w:jc w:val="center"/>
              <w:rPr>
                <w:rFonts w:ascii="NewsGotT" w:hAnsi="NewsGotT"/>
              </w:rPr>
            </w:pPr>
            <w:r>
              <w:rPr>
                <w:rFonts w:ascii="NewsGotT" w:hAnsi="NewsGotT"/>
              </w:rPr>
              <w:t>5</w:t>
            </w:r>
          </w:p>
        </w:tc>
        <w:tc>
          <w:tcPr>
            <w:tcW w:w="0" w:type="auto"/>
            <w:vAlign w:val="center"/>
          </w:tcPr>
          <w:p w14:paraId="2E7CD998" w14:textId="382040D4" w:rsidR="0041479A" w:rsidRPr="006A6AAA" w:rsidRDefault="0041479A" w:rsidP="0041479A">
            <w:pPr>
              <w:pStyle w:val="Corpodetexto"/>
              <w:spacing w:after="0"/>
              <w:jc w:val="center"/>
              <w:rPr>
                <w:rFonts w:ascii="NewsGotT" w:hAnsi="NewsGotT"/>
              </w:rPr>
            </w:pPr>
            <w:r w:rsidRPr="006A6AAA">
              <w:rPr>
                <w:rFonts w:ascii="NewsGotT" w:hAnsi="NewsGotT"/>
              </w:rPr>
              <w:t>QTR-8A</w:t>
            </w:r>
          </w:p>
        </w:tc>
        <w:tc>
          <w:tcPr>
            <w:tcW w:w="2034" w:type="dxa"/>
            <w:vAlign w:val="center"/>
          </w:tcPr>
          <w:p w14:paraId="06B477B6" w14:textId="4863CB86" w:rsidR="0041479A" w:rsidRPr="006A6AAA" w:rsidRDefault="0041479A" w:rsidP="0041479A">
            <w:pPr>
              <w:pStyle w:val="Corpodetexto"/>
              <w:spacing w:after="0"/>
              <w:jc w:val="center"/>
              <w:rPr>
                <w:rFonts w:ascii="NewsGotT" w:hAnsi="NewsGotT"/>
              </w:rPr>
            </w:pPr>
            <w:r w:rsidRPr="006A6AAA">
              <w:rPr>
                <w:rFonts w:ascii="NewsGotT" w:hAnsi="NewsGotT"/>
                <w:noProof/>
              </w:rPr>
              <w:drawing>
                <wp:inline distT="0" distB="0" distL="0" distR="0" wp14:anchorId="3783AA99" wp14:editId="51347E08">
                  <wp:extent cx="1075055" cy="840740"/>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79" cstate="print">
                            <a:clrChange>
                              <a:clrFrom>
                                <a:srgbClr val="FFFFFF"/>
                              </a:clrFrom>
                              <a:clrTo>
                                <a:srgbClr val="FFFFFF">
                                  <a:alpha val="0"/>
                                </a:srgbClr>
                              </a:clrTo>
                            </a:clrChange>
                            <a:extLst>
                              <a:ext uri="{28A0092B-C50C-407E-A947-70E740481C1C}">
                                <a14:useLocalDpi xmlns:a14="http://schemas.microsoft.com/office/drawing/2010/main" val="0"/>
                              </a:ext>
                            </a:extLst>
                          </a:blip>
                          <a:srcRect t="11919" b="9875"/>
                          <a:stretch/>
                        </pic:blipFill>
                        <pic:spPr bwMode="auto">
                          <a:xfrm>
                            <a:off x="0" y="0"/>
                            <a:ext cx="1180954" cy="92355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54612C46" w14:textId="65D3D990" w:rsidR="0041479A" w:rsidRPr="006A6AAA" w:rsidRDefault="0041479A" w:rsidP="0041479A">
            <w:pPr>
              <w:pStyle w:val="Corpodetexto"/>
              <w:spacing w:after="0"/>
              <w:jc w:val="center"/>
              <w:rPr>
                <w:rFonts w:ascii="NewsGotT" w:hAnsi="NewsGotT"/>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1217" w:type="dxa"/>
            <w:vAlign w:val="center"/>
          </w:tcPr>
          <w:p w14:paraId="2EEC6B3F" w14:textId="0B4E4F4B" w:rsidR="0041479A" w:rsidRPr="006A6AAA" w:rsidRDefault="0041479A" w:rsidP="0041479A">
            <w:pPr>
              <w:pStyle w:val="Corpodetexto"/>
              <w:spacing w:after="0"/>
              <w:jc w:val="center"/>
              <w:rPr>
                <w:rFonts w:ascii="NewsGotT" w:hAnsi="NewsGotT"/>
              </w:rPr>
            </w:pPr>
            <w:r w:rsidRPr="006A6AAA">
              <w:rPr>
                <w:rFonts w:ascii="NewsGotT" w:hAnsi="NewsGotT"/>
              </w:rPr>
              <w:t>1</w:t>
            </w:r>
          </w:p>
        </w:tc>
        <w:tc>
          <w:tcPr>
            <w:tcW w:w="960" w:type="dxa"/>
            <w:vAlign w:val="center"/>
          </w:tcPr>
          <w:p w14:paraId="3EDB265B" w14:textId="5644ABE3" w:rsidR="0041479A" w:rsidRPr="006A6AAA" w:rsidRDefault="0041479A" w:rsidP="0041479A">
            <w:pPr>
              <w:pStyle w:val="Corpodetexto"/>
              <w:spacing w:after="0"/>
              <w:jc w:val="center"/>
              <w:rPr>
                <w:rFonts w:ascii="NewsGotT" w:hAnsi="NewsGotT"/>
              </w:rPr>
            </w:pPr>
            <w:r w:rsidRPr="006A6AAA">
              <w:rPr>
                <w:rFonts w:ascii="NewsGotT" w:hAnsi="NewsGotT"/>
              </w:rPr>
              <w:t xml:space="preserve">19,90 </w:t>
            </w:r>
            <w:r w:rsidRPr="006A6AAA">
              <w:t>€</w:t>
            </w:r>
          </w:p>
        </w:tc>
        <w:tc>
          <w:tcPr>
            <w:tcW w:w="0" w:type="auto"/>
            <w:vAlign w:val="center"/>
          </w:tcPr>
          <w:p w14:paraId="785B3C0F" w14:textId="238313C9" w:rsidR="0041479A" w:rsidRPr="006A6AAA" w:rsidRDefault="0041479A" w:rsidP="0041479A">
            <w:pPr>
              <w:pStyle w:val="Corpodetexto"/>
              <w:spacing w:after="0"/>
              <w:jc w:val="center"/>
              <w:rPr>
                <w:rFonts w:ascii="NewsGotT" w:hAnsi="NewsGotT"/>
              </w:rPr>
            </w:pPr>
            <w:r w:rsidRPr="006A6AAA">
              <w:rPr>
                <w:rFonts w:ascii="NewsGotT" w:hAnsi="NewsGotT"/>
              </w:rPr>
              <w:t xml:space="preserve">19,90 </w:t>
            </w:r>
            <w:r w:rsidRPr="006A6AAA">
              <w:t>€</w:t>
            </w:r>
          </w:p>
        </w:tc>
      </w:tr>
      <w:tr w:rsidR="0041479A" w:rsidRPr="006A6AAA" w14:paraId="0AD80B03" w14:textId="77777777" w:rsidTr="00817132">
        <w:trPr>
          <w:trHeight w:hRule="exact" w:val="1134"/>
          <w:jc w:val="center"/>
        </w:trPr>
        <w:tc>
          <w:tcPr>
            <w:tcW w:w="456" w:type="dxa"/>
            <w:vAlign w:val="center"/>
          </w:tcPr>
          <w:p w14:paraId="69481C34" w14:textId="5C639FB8" w:rsidR="0041479A" w:rsidRDefault="0041479A" w:rsidP="0041479A">
            <w:pPr>
              <w:pStyle w:val="Corpodetexto"/>
              <w:spacing w:after="0"/>
              <w:jc w:val="center"/>
              <w:rPr>
                <w:rFonts w:ascii="NewsGotT" w:hAnsi="NewsGotT"/>
              </w:rPr>
            </w:pPr>
            <w:r>
              <w:rPr>
                <w:rFonts w:ascii="NewsGotT" w:hAnsi="NewsGotT"/>
              </w:rPr>
              <w:t>6</w:t>
            </w:r>
          </w:p>
        </w:tc>
        <w:tc>
          <w:tcPr>
            <w:tcW w:w="0" w:type="auto"/>
            <w:vAlign w:val="center"/>
          </w:tcPr>
          <w:p w14:paraId="0E6EE843" w14:textId="74F34F86" w:rsidR="0041479A" w:rsidRPr="006A6AAA" w:rsidRDefault="0041479A" w:rsidP="0041479A">
            <w:pPr>
              <w:pStyle w:val="Corpodetexto"/>
              <w:spacing w:after="0"/>
              <w:jc w:val="center"/>
              <w:rPr>
                <w:rFonts w:ascii="NewsGotT" w:hAnsi="NewsGotT"/>
              </w:rPr>
            </w:pPr>
            <w:r w:rsidRPr="00F97B2A">
              <w:rPr>
                <w:rFonts w:ascii="NewsGotT" w:hAnsi="NewsGotT"/>
              </w:rPr>
              <w:t>Sensor Sharp 2Y0A21YK</w:t>
            </w:r>
          </w:p>
        </w:tc>
        <w:tc>
          <w:tcPr>
            <w:tcW w:w="2034" w:type="dxa"/>
            <w:vAlign w:val="center"/>
          </w:tcPr>
          <w:p w14:paraId="4FD0FEFF" w14:textId="353EC749" w:rsidR="0041479A" w:rsidRPr="006A6AAA" w:rsidRDefault="0041479A" w:rsidP="0041479A">
            <w:pPr>
              <w:pStyle w:val="Corpodetexto"/>
              <w:spacing w:after="0"/>
              <w:jc w:val="center"/>
              <w:rPr>
                <w:rFonts w:ascii="NewsGotT" w:hAnsi="NewsGotT"/>
                <w:noProof/>
              </w:rPr>
            </w:pPr>
            <w:r>
              <w:rPr>
                <w:rFonts w:ascii="NewsGotT" w:hAnsi="NewsGotT"/>
                <w:noProof/>
              </w:rPr>
              <w:drawing>
                <wp:inline distT="0" distB="0" distL="0" distR="0" wp14:anchorId="446FFBE2" wp14:editId="171EE811">
                  <wp:extent cx="617220" cy="617220"/>
                  <wp:effectExtent l="0" t="0" r="0" b="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pic:cNvPicPr/>
                        </pic:nvPicPr>
                        <pic:blipFill>
                          <a:blip r:embed="rId80" cstate="print">
                            <a:extLst>
                              <a:ext uri="{28A0092B-C50C-407E-A947-70E740481C1C}">
                                <a14:useLocalDpi xmlns:a14="http://schemas.microsoft.com/office/drawing/2010/main" val="0"/>
                              </a:ext>
                            </a:extLst>
                          </a:blip>
                          <a:stretch>
                            <a:fillRect/>
                          </a:stretch>
                        </pic:blipFill>
                        <pic:spPr>
                          <a:xfrm>
                            <a:off x="0" y="0"/>
                            <a:ext cx="617220" cy="617220"/>
                          </a:xfrm>
                          <a:prstGeom prst="rect">
                            <a:avLst/>
                          </a:prstGeom>
                        </pic:spPr>
                      </pic:pic>
                    </a:graphicData>
                  </a:graphic>
                </wp:inline>
              </w:drawing>
            </w:r>
          </w:p>
        </w:tc>
        <w:tc>
          <w:tcPr>
            <w:tcW w:w="0" w:type="auto"/>
            <w:vAlign w:val="center"/>
          </w:tcPr>
          <w:p w14:paraId="1FD3605E" w14:textId="17B99B49" w:rsidR="0041479A" w:rsidRPr="006A6AAA" w:rsidRDefault="0041479A" w:rsidP="0041479A">
            <w:pPr>
              <w:pStyle w:val="Corpodetexto"/>
              <w:spacing w:after="0"/>
              <w:jc w:val="center"/>
              <w:rPr>
                <w:rFonts w:ascii="NewsGotT" w:hAnsi="NewsGotT"/>
                <w:lang w:val="en-GB"/>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1217" w:type="dxa"/>
            <w:vAlign w:val="center"/>
          </w:tcPr>
          <w:p w14:paraId="0B24C6ED" w14:textId="46870175" w:rsidR="0041479A" w:rsidRPr="006A6AAA" w:rsidRDefault="0041479A" w:rsidP="0041479A">
            <w:pPr>
              <w:pStyle w:val="Corpodetexto"/>
              <w:spacing w:after="0"/>
              <w:jc w:val="center"/>
              <w:rPr>
                <w:rFonts w:ascii="NewsGotT" w:hAnsi="NewsGotT"/>
              </w:rPr>
            </w:pPr>
            <w:r>
              <w:rPr>
                <w:rFonts w:ascii="NewsGotT" w:hAnsi="NewsGotT"/>
              </w:rPr>
              <w:t>1</w:t>
            </w:r>
          </w:p>
        </w:tc>
        <w:tc>
          <w:tcPr>
            <w:tcW w:w="960" w:type="dxa"/>
            <w:vAlign w:val="center"/>
          </w:tcPr>
          <w:p w14:paraId="1CF01E3C" w14:textId="444FB959" w:rsidR="0041479A" w:rsidRPr="006A6AAA" w:rsidRDefault="0041479A" w:rsidP="0041479A">
            <w:pPr>
              <w:pStyle w:val="Corpodetexto"/>
              <w:spacing w:after="0"/>
              <w:jc w:val="center"/>
              <w:rPr>
                <w:rFonts w:ascii="NewsGotT" w:hAnsi="NewsGotT"/>
              </w:rPr>
            </w:pPr>
            <w:r w:rsidRPr="00F97B2A">
              <w:rPr>
                <w:rFonts w:ascii="NewsGotT" w:hAnsi="NewsGotT"/>
              </w:rPr>
              <w:t>11,</w:t>
            </w:r>
            <w:r>
              <w:rPr>
                <w:rFonts w:ascii="NewsGotT" w:hAnsi="NewsGotT"/>
              </w:rPr>
              <w:t xml:space="preserve">95 </w:t>
            </w:r>
            <w:r>
              <w:t>€</w:t>
            </w:r>
          </w:p>
        </w:tc>
        <w:tc>
          <w:tcPr>
            <w:tcW w:w="0" w:type="auto"/>
            <w:vAlign w:val="center"/>
          </w:tcPr>
          <w:p w14:paraId="42C496C0" w14:textId="41866EFD" w:rsidR="0041479A" w:rsidRPr="006A6AAA" w:rsidRDefault="0041479A" w:rsidP="0041479A">
            <w:pPr>
              <w:pStyle w:val="Corpodetexto"/>
              <w:spacing w:after="0"/>
              <w:jc w:val="center"/>
              <w:rPr>
                <w:rFonts w:ascii="NewsGotT" w:hAnsi="NewsGotT"/>
              </w:rPr>
            </w:pPr>
            <w:r w:rsidRPr="00F97B2A">
              <w:rPr>
                <w:rFonts w:ascii="NewsGotT" w:hAnsi="NewsGotT"/>
              </w:rPr>
              <w:t>11,5</w:t>
            </w:r>
            <w:r>
              <w:rPr>
                <w:rFonts w:ascii="NewsGotT" w:hAnsi="NewsGotT"/>
              </w:rPr>
              <w:t xml:space="preserve">0 </w:t>
            </w:r>
            <w:r>
              <w:t>€</w:t>
            </w:r>
          </w:p>
        </w:tc>
      </w:tr>
      <w:tr w:rsidR="0041479A" w:rsidRPr="006A6AAA" w14:paraId="31D99FB9" w14:textId="77777777" w:rsidTr="00817132">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6" w:type="dxa"/>
            <w:vAlign w:val="center"/>
          </w:tcPr>
          <w:p w14:paraId="11700A67" w14:textId="14B6F154" w:rsidR="0041479A" w:rsidRDefault="0041479A" w:rsidP="0041479A">
            <w:pPr>
              <w:pStyle w:val="Corpodetexto"/>
              <w:spacing w:after="0"/>
              <w:jc w:val="center"/>
              <w:rPr>
                <w:rFonts w:ascii="NewsGotT" w:hAnsi="NewsGotT"/>
              </w:rPr>
            </w:pPr>
            <w:r>
              <w:rPr>
                <w:rFonts w:ascii="NewsGotT" w:hAnsi="NewsGotT"/>
              </w:rPr>
              <w:t>7</w:t>
            </w:r>
          </w:p>
        </w:tc>
        <w:tc>
          <w:tcPr>
            <w:tcW w:w="0" w:type="auto"/>
            <w:vAlign w:val="center"/>
          </w:tcPr>
          <w:p w14:paraId="124BC366" w14:textId="4954EE38" w:rsidR="0041479A" w:rsidRPr="006A6AAA" w:rsidRDefault="0041479A" w:rsidP="0041479A">
            <w:pPr>
              <w:pStyle w:val="Corpodetexto"/>
              <w:spacing w:after="0"/>
              <w:jc w:val="center"/>
              <w:rPr>
                <w:rFonts w:ascii="NewsGotT" w:hAnsi="NewsGotT"/>
              </w:rPr>
            </w:pPr>
            <w:r w:rsidRPr="003C00D6">
              <w:rPr>
                <w:rFonts w:ascii="NewsGotT" w:hAnsi="NewsGotT"/>
              </w:rPr>
              <w:t>M</w:t>
            </w:r>
            <w:r>
              <w:rPr>
                <w:rFonts w:ascii="NewsGotT" w:hAnsi="NewsGotT"/>
              </w:rPr>
              <w:t>ódulo</w:t>
            </w:r>
            <w:r w:rsidRPr="003C00D6">
              <w:rPr>
                <w:rFonts w:ascii="NewsGotT" w:hAnsi="NewsGotT"/>
              </w:rPr>
              <w:t xml:space="preserve"> RFID RC522</w:t>
            </w:r>
          </w:p>
        </w:tc>
        <w:tc>
          <w:tcPr>
            <w:tcW w:w="2034" w:type="dxa"/>
            <w:vAlign w:val="center"/>
          </w:tcPr>
          <w:p w14:paraId="7F93D972" w14:textId="5A43B7DA" w:rsidR="0041479A" w:rsidRPr="006A6AAA" w:rsidRDefault="0041479A" w:rsidP="0041479A">
            <w:pPr>
              <w:pStyle w:val="Corpodetexto"/>
              <w:spacing w:after="0"/>
              <w:jc w:val="center"/>
              <w:rPr>
                <w:rFonts w:ascii="NewsGotT" w:hAnsi="NewsGotT"/>
                <w:noProof/>
              </w:rPr>
            </w:pPr>
            <w:r>
              <w:rPr>
                <w:rFonts w:ascii="NewsGotT" w:hAnsi="NewsGotT"/>
                <w:noProof/>
              </w:rPr>
              <w:drawing>
                <wp:inline distT="0" distB="0" distL="0" distR="0" wp14:anchorId="72F11A68" wp14:editId="268EFD6C">
                  <wp:extent cx="632460" cy="632460"/>
                  <wp:effectExtent l="0" t="0" r="0" b="0"/>
                  <wp:docPr id="5" name="Imagem 5" descr="Uma imagem com texto, eletrónic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5" descr="Uma imagem com texto, eletrónica&#10;&#10;Descrição gerada automaticamente"/>
                          <pic:cNvPicPr/>
                        </pic:nvPicPr>
                        <pic:blipFill>
                          <a:blip r:embed="rId81"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flipH="1">
                            <a:off x="0" y="0"/>
                            <a:ext cx="632460" cy="632460"/>
                          </a:xfrm>
                          <a:prstGeom prst="rect">
                            <a:avLst/>
                          </a:prstGeom>
                        </pic:spPr>
                      </pic:pic>
                    </a:graphicData>
                  </a:graphic>
                </wp:inline>
              </w:drawing>
            </w:r>
          </w:p>
        </w:tc>
        <w:tc>
          <w:tcPr>
            <w:tcW w:w="0" w:type="auto"/>
            <w:vAlign w:val="center"/>
          </w:tcPr>
          <w:p w14:paraId="6609EFDC" w14:textId="569CD29A" w:rsidR="0041479A" w:rsidRPr="006A6AAA" w:rsidRDefault="0041479A" w:rsidP="0041479A">
            <w:pPr>
              <w:pStyle w:val="Corpodetexto"/>
              <w:spacing w:after="0"/>
              <w:jc w:val="center"/>
              <w:rPr>
                <w:rFonts w:ascii="NewsGotT" w:hAnsi="NewsGotT"/>
                <w:lang w:val="en-GB"/>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1217" w:type="dxa"/>
            <w:vAlign w:val="center"/>
          </w:tcPr>
          <w:p w14:paraId="2643B818" w14:textId="59484AE4" w:rsidR="0041479A" w:rsidRPr="006A6AAA" w:rsidRDefault="0041479A" w:rsidP="0041479A">
            <w:pPr>
              <w:pStyle w:val="Corpodetexto"/>
              <w:spacing w:after="0"/>
              <w:jc w:val="center"/>
              <w:rPr>
                <w:rFonts w:ascii="NewsGotT" w:hAnsi="NewsGotT"/>
              </w:rPr>
            </w:pPr>
            <w:r>
              <w:rPr>
                <w:rFonts w:ascii="NewsGotT" w:hAnsi="NewsGotT"/>
              </w:rPr>
              <w:t>1</w:t>
            </w:r>
          </w:p>
        </w:tc>
        <w:tc>
          <w:tcPr>
            <w:tcW w:w="960" w:type="dxa"/>
            <w:vAlign w:val="center"/>
          </w:tcPr>
          <w:p w14:paraId="0EFA3D26" w14:textId="456DEAB7" w:rsidR="0041479A" w:rsidRPr="006A6AAA" w:rsidRDefault="0041479A" w:rsidP="0041479A">
            <w:pPr>
              <w:pStyle w:val="Corpodetexto"/>
              <w:spacing w:after="0"/>
              <w:jc w:val="center"/>
              <w:rPr>
                <w:rFonts w:ascii="NewsGotT" w:hAnsi="NewsGotT"/>
              </w:rPr>
            </w:pPr>
            <w:r w:rsidRPr="003C00D6">
              <w:rPr>
                <w:rFonts w:ascii="NewsGotT" w:hAnsi="NewsGotT"/>
              </w:rPr>
              <w:t xml:space="preserve">4,90 </w:t>
            </w:r>
            <w:r w:rsidRPr="003C00D6">
              <w:t>€</w:t>
            </w:r>
          </w:p>
        </w:tc>
        <w:tc>
          <w:tcPr>
            <w:tcW w:w="0" w:type="auto"/>
            <w:vAlign w:val="center"/>
          </w:tcPr>
          <w:p w14:paraId="310898C6" w14:textId="24D238D0" w:rsidR="0041479A" w:rsidRPr="006A6AAA" w:rsidRDefault="0041479A" w:rsidP="0041479A">
            <w:pPr>
              <w:pStyle w:val="Corpodetexto"/>
              <w:spacing w:after="0"/>
              <w:jc w:val="center"/>
              <w:rPr>
                <w:rFonts w:ascii="NewsGotT" w:hAnsi="NewsGotT"/>
              </w:rPr>
            </w:pPr>
            <w:r w:rsidRPr="003C00D6">
              <w:rPr>
                <w:rFonts w:ascii="NewsGotT" w:hAnsi="NewsGotT"/>
              </w:rPr>
              <w:t xml:space="preserve">4,90 </w:t>
            </w:r>
            <w:r w:rsidRPr="003C00D6">
              <w:t>€</w:t>
            </w:r>
          </w:p>
        </w:tc>
      </w:tr>
      <w:tr w:rsidR="0041479A" w:rsidRPr="006A6AAA" w14:paraId="43B04709" w14:textId="77777777" w:rsidTr="00817132">
        <w:trPr>
          <w:trHeight w:hRule="exact" w:val="1134"/>
          <w:jc w:val="center"/>
        </w:trPr>
        <w:tc>
          <w:tcPr>
            <w:tcW w:w="456" w:type="dxa"/>
            <w:vAlign w:val="center"/>
          </w:tcPr>
          <w:p w14:paraId="31B337C2" w14:textId="24D23535" w:rsidR="0041479A" w:rsidRDefault="0041479A" w:rsidP="0041479A">
            <w:pPr>
              <w:pStyle w:val="Corpodetexto"/>
              <w:spacing w:after="0"/>
              <w:jc w:val="center"/>
              <w:rPr>
                <w:rFonts w:ascii="NewsGotT" w:hAnsi="NewsGotT"/>
              </w:rPr>
            </w:pPr>
            <w:r>
              <w:rPr>
                <w:rFonts w:ascii="NewsGotT" w:hAnsi="NewsGotT"/>
              </w:rPr>
              <w:t>8</w:t>
            </w:r>
          </w:p>
        </w:tc>
        <w:tc>
          <w:tcPr>
            <w:tcW w:w="0" w:type="auto"/>
            <w:vAlign w:val="center"/>
          </w:tcPr>
          <w:p w14:paraId="436EEE23" w14:textId="2F5008A6" w:rsidR="0041479A" w:rsidRPr="006A6AAA" w:rsidRDefault="0041479A" w:rsidP="0041479A">
            <w:pPr>
              <w:pStyle w:val="Corpodetexto"/>
              <w:spacing w:after="0"/>
              <w:jc w:val="center"/>
              <w:rPr>
                <w:rFonts w:ascii="NewsGotT" w:hAnsi="NewsGotT"/>
              </w:rPr>
            </w:pPr>
            <w:r w:rsidRPr="003C00D6">
              <w:rPr>
                <w:rFonts w:ascii="NewsGotT" w:hAnsi="NewsGotT"/>
              </w:rPr>
              <w:t>M</w:t>
            </w:r>
            <w:r>
              <w:rPr>
                <w:rFonts w:ascii="NewsGotT" w:hAnsi="NewsGotT"/>
              </w:rPr>
              <w:t>ódulo</w:t>
            </w:r>
            <w:r w:rsidRPr="003C00D6">
              <w:rPr>
                <w:rFonts w:ascii="NewsGotT" w:hAnsi="NewsGotT"/>
              </w:rPr>
              <w:t xml:space="preserve"> B</w:t>
            </w:r>
            <w:r>
              <w:rPr>
                <w:rFonts w:ascii="NewsGotT" w:hAnsi="NewsGotT"/>
              </w:rPr>
              <w:t>luetooth</w:t>
            </w:r>
            <w:r w:rsidRPr="003C00D6">
              <w:rPr>
                <w:rFonts w:ascii="NewsGotT" w:hAnsi="NewsGotT"/>
              </w:rPr>
              <w:t xml:space="preserve"> HC-05</w:t>
            </w:r>
          </w:p>
        </w:tc>
        <w:tc>
          <w:tcPr>
            <w:tcW w:w="2034" w:type="dxa"/>
            <w:vAlign w:val="center"/>
          </w:tcPr>
          <w:p w14:paraId="11B27FD5" w14:textId="2C688C57" w:rsidR="0041479A" w:rsidRPr="006A6AAA" w:rsidRDefault="0041479A" w:rsidP="0041479A">
            <w:pPr>
              <w:pStyle w:val="Corpodetexto"/>
              <w:spacing w:after="0"/>
              <w:jc w:val="center"/>
              <w:rPr>
                <w:rFonts w:ascii="NewsGotT" w:hAnsi="NewsGotT"/>
                <w:noProof/>
              </w:rPr>
            </w:pPr>
            <w:r>
              <w:rPr>
                <w:rFonts w:ascii="NewsGotT" w:hAnsi="NewsGotT"/>
                <w:noProof/>
              </w:rPr>
              <w:drawing>
                <wp:inline distT="0" distB="0" distL="0" distR="0" wp14:anchorId="41DCBCBF" wp14:editId="4C41CEBE">
                  <wp:extent cx="769620" cy="769620"/>
                  <wp:effectExtent l="0" t="0" r="0" b="0"/>
                  <wp:docPr id="6" name="Imagem 6" descr="Uma imagem com eletrónica, circui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6" descr="Uma imagem com eletrónica, circuito&#10;&#10;Descrição gerada automaticament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769620" cy="769620"/>
                          </a:xfrm>
                          <a:prstGeom prst="rect">
                            <a:avLst/>
                          </a:prstGeom>
                        </pic:spPr>
                      </pic:pic>
                    </a:graphicData>
                  </a:graphic>
                </wp:inline>
              </w:drawing>
            </w:r>
          </w:p>
        </w:tc>
        <w:tc>
          <w:tcPr>
            <w:tcW w:w="0" w:type="auto"/>
            <w:vAlign w:val="center"/>
          </w:tcPr>
          <w:p w14:paraId="07DED8B6" w14:textId="13A52352" w:rsidR="0041479A" w:rsidRPr="006A6AAA" w:rsidRDefault="0041479A" w:rsidP="0041479A">
            <w:pPr>
              <w:pStyle w:val="Corpodetexto"/>
              <w:spacing w:after="0"/>
              <w:jc w:val="center"/>
              <w:rPr>
                <w:rFonts w:ascii="NewsGotT" w:hAnsi="NewsGotT"/>
                <w:lang w:val="en-GB"/>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1217" w:type="dxa"/>
            <w:vAlign w:val="center"/>
          </w:tcPr>
          <w:p w14:paraId="0B2C78CA" w14:textId="4148C187" w:rsidR="0041479A" w:rsidRPr="006A6AAA" w:rsidRDefault="0041479A" w:rsidP="0041479A">
            <w:pPr>
              <w:pStyle w:val="Corpodetexto"/>
              <w:spacing w:after="0"/>
              <w:jc w:val="center"/>
              <w:rPr>
                <w:rFonts w:ascii="NewsGotT" w:hAnsi="NewsGotT"/>
              </w:rPr>
            </w:pPr>
            <w:r>
              <w:rPr>
                <w:rFonts w:ascii="NewsGotT" w:hAnsi="NewsGotT"/>
              </w:rPr>
              <w:t>1</w:t>
            </w:r>
          </w:p>
        </w:tc>
        <w:tc>
          <w:tcPr>
            <w:tcW w:w="960" w:type="dxa"/>
            <w:vAlign w:val="center"/>
          </w:tcPr>
          <w:p w14:paraId="4422997A" w14:textId="1F352F7D" w:rsidR="0041479A" w:rsidRPr="006A6AAA" w:rsidRDefault="0041479A" w:rsidP="0041479A">
            <w:pPr>
              <w:pStyle w:val="Corpodetexto"/>
              <w:spacing w:after="0"/>
              <w:jc w:val="center"/>
              <w:rPr>
                <w:rFonts w:ascii="NewsGotT" w:hAnsi="NewsGotT"/>
              </w:rPr>
            </w:pPr>
            <w:r w:rsidRPr="003C00D6">
              <w:rPr>
                <w:rFonts w:ascii="NewsGotT" w:hAnsi="NewsGotT"/>
              </w:rPr>
              <w:t xml:space="preserve">6,80 </w:t>
            </w:r>
            <w:r w:rsidRPr="003C00D6">
              <w:t>€</w:t>
            </w:r>
          </w:p>
        </w:tc>
        <w:tc>
          <w:tcPr>
            <w:tcW w:w="0" w:type="auto"/>
            <w:vAlign w:val="center"/>
          </w:tcPr>
          <w:p w14:paraId="7E66AAB8" w14:textId="566B80E9" w:rsidR="0041479A" w:rsidRPr="006A6AAA" w:rsidRDefault="0041479A" w:rsidP="0041479A">
            <w:pPr>
              <w:pStyle w:val="Corpodetexto"/>
              <w:spacing w:after="0"/>
              <w:jc w:val="center"/>
              <w:rPr>
                <w:rFonts w:ascii="NewsGotT" w:hAnsi="NewsGotT"/>
              </w:rPr>
            </w:pPr>
            <w:r w:rsidRPr="003C00D6">
              <w:rPr>
                <w:rFonts w:ascii="NewsGotT" w:hAnsi="NewsGotT"/>
              </w:rPr>
              <w:t xml:space="preserve">6,80 </w:t>
            </w:r>
            <w:r w:rsidRPr="003C00D6">
              <w:t>€</w:t>
            </w:r>
          </w:p>
        </w:tc>
      </w:tr>
      <w:tr w:rsidR="0041479A" w:rsidRPr="006A6AAA" w14:paraId="10B95E24" w14:textId="77777777" w:rsidTr="00817132">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6" w:type="dxa"/>
            <w:vAlign w:val="center"/>
          </w:tcPr>
          <w:p w14:paraId="4D835032" w14:textId="22B8352B" w:rsidR="0041479A" w:rsidRDefault="0041479A" w:rsidP="0041479A">
            <w:pPr>
              <w:pStyle w:val="Corpodetexto"/>
              <w:spacing w:after="0"/>
              <w:jc w:val="center"/>
              <w:rPr>
                <w:rFonts w:ascii="NewsGotT" w:hAnsi="NewsGotT"/>
              </w:rPr>
            </w:pPr>
            <w:r>
              <w:rPr>
                <w:rFonts w:ascii="NewsGotT" w:hAnsi="NewsGotT"/>
              </w:rPr>
              <w:t>9</w:t>
            </w:r>
          </w:p>
        </w:tc>
        <w:tc>
          <w:tcPr>
            <w:tcW w:w="0" w:type="auto"/>
            <w:vAlign w:val="center"/>
          </w:tcPr>
          <w:p w14:paraId="41A86E99" w14:textId="0FDC8844" w:rsidR="0041479A" w:rsidRPr="006A6AAA" w:rsidRDefault="0041479A" w:rsidP="0041479A">
            <w:pPr>
              <w:pStyle w:val="Corpodetexto"/>
              <w:spacing w:after="0"/>
              <w:jc w:val="center"/>
              <w:rPr>
                <w:rFonts w:ascii="NewsGotT" w:hAnsi="NewsGotT"/>
              </w:rPr>
            </w:pPr>
            <w:r>
              <w:rPr>
                <w:rFonts w:ascii="NewsGotT" w:hAnsi="NewsGotT"/>
              </w:rPr>
              <w:t xml:space="preserve">Módulo </w:t>
            </w:r>
            <w:r w:rsidRPr="006A6AAA">
              <w:rPr>
                <w:rFonts w:ascii="NewsGotT" w:hAnsi="NewsGotT"/>
                <w:i/>
                <w:iCs/>
              </w:rPr>
              <w:t>driver</w:t>
            </w:r>
            <w:r w:rsidRPr="006A6AAA">
              <w:rPr>
                <w:rFonts w:ascii="NewsGotT" w:hAnsi="NewsGotT"/>
              </w:rPr>
              <w:t xml:space="preserve"> de motores L298N</w:t>
            </w:r>
          </w:p>
        </w:tc>
        <w:tc>
          <w:tcPr>
            <w:tcW w:w="2034" w:type="dxa"/>
            <w:vAlign w:val="center"/>
          </w:tcPr>
          <w:p w14:paraId="75A7B4A7" w14:textId="1A6463C9" w:rsidR="0041479A" w:rsidRPr="006A6AAA" w:rsidRDefault="0041479A" w:rsidP="0041479A">
            <w:pPr>
              <w:pStyle w:val="Corpodetexto"/>
              <w:spacing w:after="0"/>
              <w:jc w:val="center"/>
              <w:rPr>
                <w:rFonts w:ascii="NewsGotT" w:hAnsi="NewsGotT"/>
                <w:noProof/>
              </w:rPr>
            </w:pPr>
            <w:r w:rsidRPr="006A6AAA">
              <w:rPr>
                <w:rFonts w:ascii="NewsGotT" w:hAnsi="NewsGotT"/>
                <w:noProof/>
              </w:rPr>
              <w:drawing>
                <wp:inline distT="0" distB="0" distL="0" distR="0" wp14:anchorId="1854C9A6" wp14:editId="07C89E8E">
                  <wp:extent cx="787264" cy="614320"/>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83" cstate="print">
                            <a:clrChange>
                              <a:clrFrom>
                                <a:srgbClr val="FFFFFF"/>
                              </a:clrFrom>
                              <a:clrTo>
                                <a:srgbClr val="FFFFFF">
                                  <a:alpha val="0"/>
                                </a:srgbClr>
                              </a:clrTo>
                            </a:clrChange>
                            <a:extLst>
                              <a:ext uri="{28A0092B-C50C-407E-A947-70E740481C1C}">
                                <a14:useLocalDpi xmlns:a14="http://schemas.microsoft.com/office/drawing/2010/main" val="0"/>
                              </a:ext>
                            </a:extLst>
                          </a:blip>
                          <a:srcRect l="12718" t="19334" r="9350" b="19854"/>
                          <a:stretch/>
                        </pic:blipFill>
                        <pic:spPr bwMode="auto">
                          <a:xfrm>
                            <a:off x="0" y="0"/>
                            <a:ext cx="826499" cy="64493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3DCA590A" w14:textId="3677585F" w:rsidR="0041479A" w:rsidRPr="006A6AAA" w:rsidRDefault="0041479A" w:rsidP="0041479A">
            <w:pPr>
              <w:pStyle w:val="Corpodetexto"/>
              <w:spacing w:after="0"/>
              <w:jc w:val="center"/>
              <w:rPr>
                <w:rFonts w:ascii="NewsGotT" w:hAnsi="NewsGotT"/>
                <w:lang w:val="en-GB"/>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1217" w:type="dxa"/>
            <w:vAlign w:val="center"/>
          </w:tcPr>
          <w:p w14:paraId="16C69D8A" w14:textId="1B86037D" w:rsidR="0041479A" w:rsidRPr="006A6AAA" w:rsidRDefault="0041479A" w:rsidP="0041479A">
            <w:pPr>
              <w:pStyle w:val="Corpodetexto"/>
              <w:spacing w:after="0"/>
              <w:jc w:val="center"/>
              <w:rPr>
                <w:rFonts w:ascii="NewsGotT" w:hAnsi="NewsGotT"/>
              </w:rPr>
            </w:pPr>
            <w:r w:rsidRPr="006A6AAA">
              <w:rPr>
                <w:rFonts w:ascii="NewsGotT" w:hAnsi="NewsGotT"/>
              </w:rPr>
              <w:t>1</w:t>
            </w:r>
          </w:p>
        </w:tc>
        <w:tc>
          <w:tcPr>
            <w:tcW w:w="960" w:type="dxa"/>
            <w:vAlign w:val="center"/>
          </w:tcPr>
          <w:p w14:paraId="5C9686DB" w14:textId="7F40971E" w:rsidR="0041479A" w:rsidRPr="006A6AAA" w:rsidRDefault="0041479A" w:rsidP="0041479A">
            <w:pPr>
              <w:pStyle w:val="Corpodetexto"/>
              <w:spacing w:after="0"/>
              <w:jc w:val="center"/>
              <w:rPr>
                <w:rFonts w:ascii="NewsGotT" w:hAnsi="NewsGotT"/>
              </w:rPr>
            </w:pPr>
            <w:r w:rsidRPr="006A6AAA">
              <w:rPr>
                <w:rFonts w:ascii="NewsGotT" w:hAnsi="NewsGotT"/>
              </w:rPr>
              <w:t xml:space="preserve">12,90 </w:t>
            </w:r>
            <w:r w:rsidRPr="006A6AAA">
              <w:t>€</w:t>
            </w:r>
          </w:p>
        </w:tc>
        <w:tc>
          <w:tcPr>
            <w:tcW w:w="0" w:type="auto"/>
            <w:vAlign w:val="center"/>
          </w:tcPr>
          <w:p w14:paraId="15C06397" w14:textId="6BF24964" w:rsidR="0041479A" w:rsidRPr="006A6AAA" w:rsidRDefault="0041479A" w:rsidP="0041479A">
            <w:pPr>
              <w:pStyle w:val="Corpodetexto"/>
              <w:spacing w:after="0"/>
              <w:jc w:val="center"/>
              <w:rPr>
                <w:rFonts w:ascii="NewsGotT" w:hAnsi="NewsGotT"/>
              </w:rPr>
            </w:pPr>
            <w:r w:rsidRPr="006A6AAA">
              <w:rPr>
                <w:rFonts w:ascii="NewsGotT" w:hAnsi="NewsGotT"/>
              </w:rPr>
              <w:t xml:space="preserve">12,90 </w:t>
            </w:r>
            <w:r w:rsidRPr="006A6AAA">
              <w:t>€</w:t>
            </w:r>
          </w:p>
        </w:tc>
      </w:tr>
      <w:tr w:rsidR="00660972" w:rsidRPr="006A6AAA" w14:paraId="0EDD10FE" w14:textId="77777777" w:rsidTr="00817132">
        <w:trPr>
          <w:trHeight w:hRule="exact" w:val="1134"/>
          <w:jc w:val="center"/>
        </w:trPr>
        <w:tc>
          <w:tcPr>
            <w:tcW w:w="456" w:type="dxa"/>
            <w:vAlign w:val="center"/>
          </w:tcPr>
          <w:p w14:paraId="7DF1B9DC" w14:textId="6C0B3D9D" w:rsidR="0041479A" w:rsidRDefault="0041479A" w:rsidP="0041479A">
            <w:pPr>
              <w:pStyle w:val="Corpodetexto"/>
              <w:spacing w:after="0"/>
              <w:jc w:val="center"/>
              <w:rPr>
                <w:rFonts w:ascii="NewsGotT" w:hAnsi="NewsGotT"/>
              </w:rPr>
            </w:pPr>
            <w:r>
              <w:rPr>
                <w:rFonts w:ascii="NewsGotT" w:hAnsi="NewsGotT"/>
              </w:rPr>
              <w:t>10</w:t>
            </w:r>
          </w:p>
        </w:tc>
        <w:tc>
          <w:tcPr>
            <w:tcW w:w="0" w:type="auto"/>
            <w:vAlign w:val="center"/>
          </w:tcPr>
          <w:p w14:paraId="3D741C7E" w14:textId="06479EC8" w:rsidR="0041479A" w:rsidRPr="006A6AAA" w:rsidRDefault="0041479A" w:rsidP="0041479A">
            <w:pPr>
              <w:pStyle w:val="Corpodetexto"/>
              <w:spacing w:after="0"/>
              <w:jc w:val="center"/>
              <w:rPr>
                <w:rFonts w:ascii="NewsGotT" w:hAnsi="NewsGotT"/>
              </w:rPr>
            </w:pPr>
            <w:r>
              <w:rPr>
                <w:rFonts w:ascii="NewsGotT" w:hAnsi="NewsGotT"/>
              </w:rPr>
              <w:t>Fonte de alimentação 5 V / 3,3 V</w:t>
            </w:r>
          </w:p>
        </w:tc>
        <w:tc>
          <w:tcPr>
            <w:tcW w:w="2034" w:type="dxa"/>
            <w:vAlign w:val="center"/>
          </w:tcPr>
          <w:p w14:paraId="2A75D315" w14:textId="04A3241E" w:rsidR="0041479A" w:rsidRPr="006A6AAA" w:rsidRDefault="0041479A" w:rsidP="0041479A">
            <w:pPr>
              <w:pStyle w:val="Corpodetexto"/>
              <w:spacing w:after="0"/>
              <w:jc w:val="center"/>
              <w:rPr>
                <w:rFonts w:ascii="NewsGotT" w:hAnsi="NewsGotT"/>
                <w:noProof/>
              </w:rPr>
            </w:pPr>
            <w:r>
              <w:rPr>
                <w:rFonts w:ascii="NewsGotT" w:hAnsi="NewsGotT"/>
                <w:noProof/>
              </w:rPr>
              <w:drawing>
                <wp:inline distT="0" distB="0" distL="0" distR="0" wp14:anchorId="01AD54FD" wp14:editId="71A22953">
                  <wp:extent cx="723900" cy="723900"/>
                  <wp:effectExtent l="0" t="0" r="0" b="0"/>
                  <wp:docPr id="7" name="Imagem 7" descr="Uma imagem com eletrónic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7" descr="Uma imagem com eletrónica&#10;&#10;Descrição gerada automaticament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723900" cy="723900"/>
                          </a:xfrm>
                          <a:prstGeom prst="rect">
                            <a:avLst/>
                          </a:prstGeom>
                        </pic:spPr>
                      </pic:pic>
                    </a:graphicData>
                  </a:graphic>
                </wp:inline>
              </w:drawing>
            </w:r>
          </w:p>
        </w:tc>
        <w:tc>
          <w:tcPr>
            <w:tcW w:w="0" w:type="auto"/>
            <w:vAlign w:val="center"/>
          </w:tcPr>
          <w:p w14:paraId="052FA725" w14:textId="751856ED" w:rsidR="0041479A" w:rsidRPr="006A6AAA" w:rsidRDefault="0041479A" w:rsidP="0041479A">
            <w:pPr>
              <w:pStyle w:val="Corpodetexto"/>
              <w:spacing w:after="0"/>
              <w:jc w:val="center"/>
              <w:rPr>
                <w:rFonts w:ascii="NewsGotT" w:hAnsi="NewsGotT"/>
                <w:lang w:val="en-GB"/>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1217" w:type="dxa"/>
            <w:vAlign w:val="center"/>
          </w:tcPr>
          <w:p w14:paraId="102BFA1B" w14:textId="41CBCA18" w:rsidR="0041479A" w:rsidRPr="006A6AAA" w:rsidRDefault="0041479A" w:rsidP="0041479A">
            <w:pPr>
              <w:pStyle w:val="Corpodetexto"/>
              <w:spacing w:after="0"/>
              <w:jc w:val="center"/>
              <w:rPr>
                <w:rFonts w:ascii="NewsGotT" w:hAnsi="NewsGotT"/>
              </w:rPr>
            </w:pPr>
            <w:r w:rsidRPr="006A6AAA">
              <w:rPr>
                <w:rFonts w:ascii="NewsGotT" w:hAnsi="NewsGotT"/>
              </w:rPr>
              <w:t>1</w:t>
            </w:r>
          </w:p>
        </w:tc>
        <w:tc>
          <w:tcPr>
            <w:tcW w:w="960" w:type="dxa"/>
            <w:vAlign w:val="center"/>
          </w:tcPr>
          <w:p w14:paraId="0226921D" w14:textId="4214C845" w:rsidR="0041479A" w:rsidRPr="006A6AAA" w:rsidRDefault="0041479A" w:rsidP="0041479A">
            <w:pPr>
              <w:pStyle w:val="Corpodetexto"/>
              <w:spacing w:after="0"/>
              <w:jc w:val="center"/>
              <w:rPr>
                <w:rFonts w:ascii="NewsGotT" w:hAnsi="NewsGotT"/>
              </w:rPr>
            </w:pPr>
            <w:r>
              <w:rPr>
                <w:rFonts w:ascii="NewsGotT" w:hAnsi="NewsGotT"/>
              </w:rPr>
              <w:t xml:space="preserve">6,5 </w:t>
            </w:r>
            <w:r>
              <w:t>€</w:t>
            </w:r>
          </w:p>
        </w:tc>
        <w:tc>
          <w:tcPr>
            <w:tcW w:w="0" w:type="auto"/>
            <w:vAlign w:val="center"/>
          </w:tcPr>
          <w:p w14:paraId="1CC00DC5" w14:textId="3253D8D5" w:rsidR="0041479A" w:rsidRPr="006A6AAA" w:rsidRDefault="0041479A" w:rsidP="0041479A">
            <w:pPr>
              <w:pStyle w:val="Corpodetexto"/>
              <w:spacing w:after="0"/>
              <w:jc w:val="center"/>
              <w:rPr>
                <w:rFonts w:ascii="NewsGotT" w:hAnsi="NewsGotT"/>
              </w:rPr>
            </w:pPr>
            <w:r>
              <w:rPr>
                <w:rFonts w:ascii="NewsGotT" w:hAnsi="NewsGotT"/>
              </w:rPr>
              <w:t xml:space="preserve">6,5 </w:t>
            </w:r>
            <w:r>
              <w:t>€</w:t>
            </w:r>
          </w:p>
        </w:tc>
      </w:tr>
      <w:tr w:rsidR="00660972" w:rsidRPr="006A6AAA" w14:paraId="597B2F55" w14:textId="77777777" w:rsidTr="00817132">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6" w:type="dxa"/>
            <w:vAlign w:val="center"/>
          </w:tcPr>
          <w:p w14:paraId="468EF33F" w14:textId="55B22E15" w:rsidR="0041479A" w:rsidRDefault="0041479A" w:rsidP="0041479A">
            <w:pPr>
              <w:pStyle w:val="Corpodetexto"/>
              <w:spacing w:after="0"/>
              <w:jc w:val="center"/>
              <w:rPr>
                <w:rFonts w:ascii="NewsGotT" w:hAnsi="NewsGotT"/>
              </w:rPr>
            </w:pPr>
            <w:r>
              <w:rPr>
                <w:rFonts w:ascii="NewsGotT" w:hAnsi="NewsGotT"/>
              </w:rPr>
              <w:t>11</w:t>
            </w:r>
          </w:p>
        </w:tc>
        <w:tc>
          <w:tcPr>
            <w:tcW w:w="0" w:type="auto"/>
            <w:vAlign w:val="center"/>
          </w:tcPr>
          <w:p w14:paraId="75168450" w14:textId="2F9EB924" w:rsidR="0041479A" w:rsidRPr="0041479A" w:rsidRDefault="0041479A" w:rsidP="0041479A">
            <w:pPr>
              <w:pStyle w:val="Corpodetexto"/>
              <w:spacing w:after="0"/>
              <w:jc w:val="center"/>
              <w:rPr>
                <w:rFonts w:ascii="NewsGotT" w:hAnsi="NewsGotT"/>
                <w:lang w:val="en-GB"/>
              </w:rPr>
            </w:pPr>
            <w:r w:rsidRPr="0059565A">
              <w:rPr>
                <w:rFonts w:ascii="NewsGotT" w:hAnsi="NewsGotT"/>
                <w:lang w:val="en-GB"/>
              </w:rPr>
              <w:t xml:space="preserve">Step-Down </w:t>
            </w:r>
            <w:proofErr w:type="gramStart"/>
            <w:r w:rsidRPr="0059565A">
              <w:rPr>
                <w:rFonts w:ascii="NewsGotT" w:hAnsi="NewsGotT"/>
                <w:lang w:val="en-GB"/>
              </w:rPr>
              <w:t>para UBS</w:t>
            </w:r>
            <w:proofErr w:type="gramEnd"/>
            <w:r w:rsidRPr="0059565A">
              <w:rPr>
                <w:rFonts w:ascii="NewsGotT" w:hAnsi="NewsGotT"/>
                <w:lang w:val="en-GB"/>
              </w:rPr>
              <w:t xml:space="preserve"> 5 V</w:t>
            </w:r>
          </w:p>
        </w:tc>
        <w:tc>
          <w:tcPr>
            <w:tcW w:w="2034" w:type="dxa"/>
            <w:vAlign w:val="center"/>
          </w:tcPr>
          <w:p w14:paraId="7BDED563" w14:textId="773167ED" w:rsidR="0041479A" w:rsidRPr="006A6AAA" w:rsidRDefault="0041479A" w:rsidP="0041479A">
            <w:pPr>
              <w:pStyle w:val="Corpodetexto"/>
              <w:spacing w:after="0"/>
              <w:jc w:val="center"/>
              <w:rPr>
                <w:rFonts w:ascii="NewsGotT" w:hAnsi="NewsGotT"/>
                <w:noProof/>
              </w:rPr>
            </w:pPr>
            <w:r>
              <w:rPr>
                <w:rFonts w:ascii="NewsGotT" w:hAnsi="NewsGotT"/>
                <w:noProof/>
              </w:rPr>
              <w:drawing>
                <wp:inline distT="0" distB="0" distL="0" distR="0" wp14:anchorId="3D6CE4BC" wp14:editId="158FE108">
                  <wp:extent cx="687705" cy="687705"/>
                  <wp:effectExtent l="0" t="0" r="0" b="0"/>
                  <wp:docPr id="8" name="Imagem 8" descr="Uma imagem com eletrónic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m 8" descr="Uma imagem com eletrónica&#10;&#10;Descrição gerada automaticamente"/>
                          <pic:cNvPicPr/>
                        </pic:nvPicPr>
                        <pic:blipFill>
                          <a:blip r:embed="rId85"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687705" cy="687705"/>
                          </a:xfrm>
                          <a:prstGeom prst="rect">
                            <a:avLst/>
                          </a:prstGeom>
                        </pic:spPr>
                      </pic:pic>
                    </a:graphicData>
                  </a:graphic>
                </wp:inline>
              </w:drawing>
            </w:r>
          </w:p>
        </w:tc>
        <w:tc>
          <w:tcPr>
            <w:tcW w:w="0" w:type="auto"/>
            <w:vAlign w:val="center"/>
          </w:tcPr>
          <w:p w14:paraId="2EAD3F8F" w14:textId="4BB8B67D" w:rsidR="0041479A" w:rsidRPr="006A6AAA" w:rsidRDefault="0041479A" w:rsidP="0041479A">
            <w:pPr>
              <w:pStyle w:val="Corpodetexto"/>
              <w:spacing w:after="0"/>
              <w:jc w:val="center"/>
              <w:rPr>
                <w:rFonts w:ascii="NewsGotT" w:hAnsi="NewsGotT"/>
                <w:lang w:val="en-GB"/>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1217" w:type="dxa"/>
            <w:vAlign w:val="center"/>
          </w:tcPr>
          <w:p w14:paraId="476C2FE2" w14:textId="083DB74D" w:rsidR="0041479A" w:rsidRPr="006A6AAA" w:rsidRDefault="0041479A" w:rsidP="0041479A">
            <w:pPr>
              <w:pStyle w:val="Corpodetexto"/>
              <w:spacing w:after="0"/>
              <w:jc w:val="center"/>
              <w:rPr>
                <w:rFonts w:ascii="NewsGotT" w:hAnsi="NewsGotT"/>
              </w:rPr>
            </w:pPr>
            <w:r>
              <w:rPr>
                <w:rFonts w:ascii="NewsGotT" w:hAnsi="NewsGotT"/>
              </w:rPr>
              <w:t>1</w:t>
            </w:r>
          </w:p>
        </w:tc>
        <w:tc>
          <w:tcPr>
            <w:tcW w:w="960" w:type="dxa"/>
            <w:vAlign w:val="center"/>
          </w:tcPr>
          <w:p w14:paraId="1C75D043" w14:textId="42ADA8F0" w:rsidR="0041479A" w:rsidRPr="006A6AAA" w:rsidRDefault="0041479A" w:rsidP="0041479A">
            <w:pPr>
              <w:pStyle w:val="Corpodetexto"/>
              <w:spacing w:after="0"/>
              <w:jc w:val="center"/>
              <w:rPr>
                <w:rFonts w:ascii="NewsGotT" w:hAnsi="NewsGotT"/>
              </w:rPr>
            </w:pPr>
            <w:r>
              <w:rPr>
                <w:rFonts w:ascii="NewsGotT" w:hAnsi="NewsGotT"/>
              </w:rPr>
              <w:t>9,70</w:t>
            </w:r>
            <w:r>
              <w:t>€</w:t>
            </w:r>
          </w:p>
        </w:tc>
        <w:tc>
          <w:tcPr>
            <w:tcW w:w="0" w:type="auto"/>
            <w:vAlign w:val="center"/>
          </w:tcPr>
          <w:p w14:paraId="6EC3680A" w14:textId="1B36E039" w:rsidR="0041479A" w:rsidRPr="006A6AAA" w:rsidRDefault="0041479A" w:rsidP="0041479A">
            <w:pPr>
              <w:pStyle w:val="Corpodetexto"/>
              <w:spacing w:after="0"/>
              <w:jc w:val="center"/>
              <w:rPr>
                <w:rFonts w:ascii="NewsGotT" w:hAnsi="NewsGotT"/>
              </w:rPr>
            </w:pPr>
            <w:r>
              <w:rPr>
                <w:rFonts w:ascii="NewsGotT" w:hAnsi="NewsGotT"/>
              </w:rPr>
              <w:t>9,70</w:t>
            </w:r>
            <w:r>
              <w:t>€</w:t>
            </w:r>
          </w:p>
        </w:tc>
      </w:tr>
      <w:tr w:rsidR="0041479A" w:rsidRPr="006A6AAA" w14:paraId="3AC5866E" w14:textId="77777777" w:rsidTr="00817132">
        <w:trPr>
          <w:trHeight w:hRule="exact" w:val="1134"/>
          <w:jc w:val="center"/>
        </w:trPr>
        <w:tc>
          <w:tcPr>
            <w:tcW w:w="456" w:type="dxa"/>
            <w:vAlign w:val="center"/>
          </w:tcPr>
          <w:p w14:paraId="065EA434" w14:textId="2344A6CD" w:rsidR="0041479A" w:rsidRDefault="0041479A" w:rsidP="0041479A">
            <w:pPr>
              <w:pStyle w:val="Corpodetexto"/>
              <w:spacing w:after="0"/>
              <w:jc w:val="center"/>
              <w:rPr>
                <w:rFonts w:ascii="NewsGotT" w:hAnsi="NewsGotT"/>
              </w:rPr>
            </w:pPr>
            <w:r>
              <w:rPr>
                <w:rFonts w:ascii="NewsGotT" w:hAnsi="NewsGotT"/>
              </w:rPr>
              <w:t>12</w:t>
            </w:r>
          </w:p>
        </w:tc>
        <w:tc>
          <w:tcPr>
            <w:tcW w:w="0" w:type="auto"/>
            <w:vAlign w:val="center"/>
          </w:tcPr>
          <w:p w14:paraId="77CE11EA" w14:textId="1BBFD3E0" w:rsidR="0041479A" w:rsidRPr="006A6AAA" w:rsidRDefault="0041479A" w:rsidP="0041479A">
            <w:pPr>
              <w:pStyle w:val="Corpodetexto"/>
              <w:spacing w:after="0"/>
              <w:jc w:val="center"/>
              <w:rPr>
                <w:rFonts w:ascii="NewsGotT" w:hAnsi="NewsGotT"/>
              </w:rPr>
            </w:pPr>
            <w:r w:rsidRPr="008664CB">
              <w:rPr>
                <w:rFonts w:ascii="NewsGotT" w:hAnsi="NewsGotT"/>
              </w:rPr>
              <w:t>C</w:t>
            </w:r>
            <w:r>
              <w:rPr>
                <w:rFonts w:ascii="NewsGotT" w:hAnsi="NewsGotT"/>
              </w:rPr>
              <w:t>abo</w:t>
            </w:r>
            <w:r w:rsidRPr="008664CB">
              <w:rPr>
                <w:rFonts w:ascii="NewsGotT" w:hAnsi="NewsGotT"/>
              </w:rPr>
              <w:t xml:space="preserve"> USB A </w:t>
            </w:r>
            <w:r>
              <w:rPr>
                <w:rFonts w:ascii="NewsGotT" w:hAnsi="NewsGotT"/>
              </w:rPr>
              <w:t>p</w:t>
            </w:r>
            <w:r w:rsidRPr="008664CB">
              <w:rPr>
                <w:rFonts w:ascii="NewsGotT" w:hAnsi="NewsGotT"/>
              </w:rPr>
              <w:t xml:space="preserve">/ </w:t>
            </w:r>
            <w:r>
              <w:rPr>
                <w:rFonts w:ascii="NewsGotT" w:hAnsi="NewsGotT"/>
              </w:rPr>
              <w:t>micro</w:t>
            </w:r>
            <w:r w:rsidRPr="008664CB">
              <w:rPr>
                <w:rFonts w:ascii="NewsGotT" w:hAnsi="NewsGotT"/>
              </w:rPr>
              <w:t xml:space="preserve"> </w:t>
            </w:r>
            <w:r>
              <w:rPr>
                <w:rFonts w:ascii="NewsGotT" w:hAnsi="NewsGotT"/>
              </w:rPr>
              <w:t xml:space="preserve">USB </w:t>
            </w:r>
            <w:r w:rsidRPr="008664CB">
              <w:rPr>
                <w:rFonts w:ascii="NewsGotT" w:hAnsi="NewsGotT"/>
              </w:rPr>
              <w:t>B</w:t>
            </w:r>
          </w:p>
        </w:tc>
        <w:tc>
          <w:tcPr>
            <w:tcW w:w="2034" w:type="dxa"/>
            <w:vAlign w:val="center"/>
          </w:tcPr>
          <w:p w14:paraId="37923299" w14:textId="29300434" w:rsidR="0041479A" w:rsidRPr="006A6AAA" w:rsidRDefault="0041479A" w:rsidP="0041479A">
            <w:pPr>
              <w:pStyle w:val="Corpodetexto"/>
              <w:spacing w:after="0"/>
              <w:jc w:val="center"/>
              <w:rPr>
                <w:rFonts w:ascii="NewsGotT" w:hAnsi="NewsGotT"/>
                <w:noProof/>
              </w:rPr>
            </w:pPr>
            <w:r>
              <w:rPr>
                <w:rFonts w:ascii="NewsGotT" w:hAnsi="NewsGotT"/>
                <w:noProof/>
              </w:rPr>
              <w:drawing>
                <wp:inline distT="0" distB="0" distL="0" distR="0" wp14:anchorId="321E11D6" wp14:editId="469F1B81">
                  <wp:extent cx="939077" cy="505691"/>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m 24"/>
                          <pic:cNvPicPr/>
                        </pic:nvPicPr>
                        <pic:blipFill rotWithShape="1">
                          <a:blip r:embed="rId86" cstate="print">
                            <a:clrChange>
                              <a:clrFrom>
                                <a:srgbClr val="FFFFFF"/>
                              </a:clrFrom>
                              <a:clrTo>
                                <a:srgbClr val="FFFFFF">
                                  <a:alpha val="0"/>
                                </a:srgbClr>
                              </a:clrTo>
                            </a:clrChange>
                            <a:extLst>
                              <a:ext uri="{28A0092B-C50C-407E-A947-70E740481C1C}">
                                <a14:useLocalDpi xmlns:a14="http://schemas.microsoft.com/office/drawing/2010/main" val="0"/>
                              </a:ext>
                            </a:extLst>
                          </a:blip>
                          <a:srcRect t="26515" b="19635"/>
                          <a:stretch/>
                        </pic:blipFill>
                        <pic:spPr bwMode="auto">
                          <a:xfrm>
                            <a:off x="0" y="0"/>
                            <a:ext cx="952476" cy="512906"/>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7EABE355" w14:textId="60EEF8C1" w:rsidR="0041479A" w:rsidRPr="006A6AAA" w:rsidRDefault="0041479A" w:rsidP="0041479A">
            <w:pPr>
              <w:pStyle w:val="Corpodetexto"/>
              <w:spacing w:after="0"/>
              <w:jc w:val="center"/>
              <w:rPr>
                <w:rFonts w:ascii="NewsGotT" w:hAnsi="NewsGotT"/>
                <w:lang w:val="en-GB"/>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1217" w:type="dxa"/>
            <w:vAlign w:val="center"/>
          </w:tcPr>
          <w:p w14:paraId="233D2639" w14:textId="4AC9FC99" w:rsidR="0041479A" w:rsidRPr="006A6AAA" w:rsidRDefault="0041479A" w:rsidP="0041479A">
            <w:pPr>
              <w:pStyle w:val="Corpodetexto"/>
              <w:spacing w:after="0"/>
              <w:jc w:val="center"/>
              <w:rPr>
                <w:rFonts w:ascii="NewsGotT" w:hAnsi="NewsGotT"/>
              </w:rPr>
            </w:pPr>
            <w:r>
              <w:rPr>
                <w:rFonts w:ascii="NewsGotT" w:hAnsi="NewsGotT"/>
              </w:rPr>
              <w:t>2</w:t>
            </w:r>
          </w:p>
        </w:tc>
        <w:tc>
          <w:tcPr>
            <w:tcW w:w="960" w:type="dxa"/>
            <w:vAlign w:val="center"/>
          </w:tcPr>
          <w:p w14:paraId="7BF0135F" w14:textId="41EC566B" w:rsidR="0041479A" w:rsidRPr="006A6AAA" w:rsidRDefault="0041479A" w:rsidP="0041479A">
            <w:pPr>
              <w:pStyle w:val="Corpodetexto"/>
              <w:spacing w:after="0"/>
              <w:jc w:val="center"/>
              <w:rPr>
                <w:rFonts w:ascii="NewsGotT" w:hAnsi="NewsGotT"/>
              </w:rPr>
            </w:pPr>
            <w:r>
              <w:rPr>
                <w:rFonts w:ascii="NewsGotT" w:hAnsi="NewsGotT"/>
              </w:rPr>
              <w:t xml:space="preserve">1,60 </w:t>
            </w:r>
            <w:r>
              <w:t>€</w:t>
            </w:r>
          </w:p>
        </w:tc>
        <w:tc>
          <w:tcPr>
            <w:tcW w:w="0" w:type="auto"/>
            <w:vAlign w:val="center"/>
          </w:tcPr>
          <w:p w14:paraId="44242C55" w14:textId="22BC22BC" w:rsidR="0041479A" w:rsidRPr="006A6AAA" w:rsidRDefault="0041479A" w:rsidP="0041479A">
            <w:pPr>
              <w:pStyle w:val="Corpodetexto"/>
              <w:spacing w:after="0"/>
              <w:jc w:val="center"/>
              <w:rPr>
                <w:rFonts w:ascii="NewsGotT" w:hAnsi="NewsGotT"/>
              </w:rPr>
            </w:pPr>
            <w:r>
              <w:rPr>
                <w:rFonts w:ascii="NewsGotT" w:hAnsi="NewsGotT"/>
              </w:rPr>
              <w:t xml:space="preserve">3,20 </w:t>
            </w:r>
            <w:r>
              <w:t>€</w:t>
            </w:r>
          </w:p>
        </w:tc>
      </w:tr>
      <w:tr w:rsidR="00660972" w:rsidRPr="006A6AAA" w14:paraId="0FAE1D45" w14:textId="77777777" w:rsidTr="00817132">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6" w:type="dxa"/>
            <w:vAlign w:val="center"/>
          </w:tcPr>
          <w:p w14:paraId="3F92148E" w14:textId="1E517CE0" w:rsidR="00660972" w:rsidRDefault="00660972" w:rsidP="00660972">
            <w:pPr>
              <w:pStyle w:val="Corpodetexto"/>
              <w:spacing w:after="0"/>
              <w:jc w:val="center"/>
              <w:rPr>
                <w:rFonts w:ascii="NewsGotT" w:hAnsi="NewsGotT"/>
              </w:rPr>
            </w:pPr>
            <w:r>
              <w:rPr>
                <w:rFonts w:ascii="NewsGotT" w:hAnsi="NewsGotT"/>
              </w:rPr>
              <w:t>13</w:t>
            </w:r>
          </w:p>
        </w:tc>
        <w:tc>
          <w:tcPr>
            <w:tcW w:w="0" w:type="auto"/>
            <w:vAlign w:val="center"/>
          </w:tcPr>
          <w:p w14:paraId="622B6EF0" w14:textId="3A1CEEAC" w:rsidR="00660972" w:rsidRPr="006A6AAA" w:rsidRDefault="00660972" w:rsidP="00660972">
            <w:pPr>
              <w:pStyle w:val="Corpodetexto"/>
              <w:spacing w:after="0"/>
              <w:jc w:val="center"/>
              <w:rPr>
                <w:rFonts w:ascii="NewsGotT" w:hAnsi="NewsGotT"/>
              </w:rPr>
            </w:pPr>
            <w:r w:rsidRPr="006A6AAA">
              <w:rPr>
                <w:rFonts w:ascii="NewsGotT" w:hAnsi="NewsGotT"/>
              </w:rPr>
              <w:t>Suporte para uma pilha 18650 c/fios</w:t>
            </w:r>
          </w:p>
        </w:tc>
        <w:tc>
          <w:tcPr>
            <w:tcW w:w="2034" w:type="dxa"/>
            <w:vAlign w:val="center"/>
          </w:tcPr>
          <w:p w14:paraId="374BE7D9" w14:textId="02FD10C8" w:rsidR="00660972" w:rsidRPr="006A6AAA" w:rsidRDefault="00660972" w:rsidP="00660972">
            <w:pPr>
              <w:pStyle w:val="Corpodetexto"/>
              <w:spacing w:after="0"/>
              <w:jc w:val="center"/>
              <w:rPr>
                <w:rFonts w:ascii="NewsGotT" w:hAnsi="NewsGotT"/>
                <w:noProof/>
              </w:rPr>
            </w:pPr>
            <w:r w:rsidRPr="006A6AAA">
              <w:rPr>
                <w:rFonts w:ascii="NewsGotT" w:hAnsi="NewsGotT"/>
                <w:noProof/>
              </w:rPr>
              <w:drawing>
                <wp:inline distT="0" distB="0" distL="0" distR="0" wp14:anchorId="41798965" wp14:editId="6E98BF22">
                  <wp:extent cx="699247" cy="699247"/>
                  <wp:effectExtent l="0" t="0" r="5715" b="5715"/>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7"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11742" cy="711742"/>
                          </a:xfrm>
                          <a:prstGeom prst="rect">
                            <a:avLst/>
                          </a:prstGeom>
                          <a:noFill/>
                          <a:ln>
                            <a:noFill/>
                          </a:ln>
                        </pic:spPr>
                      </pic:pic>
                    </a:graphicData>
                  </a:graphic>
                </wp:inline>
              </w:drawing>
            </w:r>
          </w:p>
        </w:tc>
        <w:tc>
          <w:tcPr>
            <w:tcW w:w="0" w:type="auto"/>
            <w:vAlign w:val="center"/>
          </w:tcPr>
          <w:p w14:paraId="760A3091" w14:textId="74E96B37" w:rsidR="00660972" w:rsidRPr="006A6AAA" w:rsidRDefault="00660972" w:rsidP="00660972">
            <w:pPr>
              <w:pStyle w:val="Corpodetexto"/>
              <w:spacing w:after="0"/>
              <w:jc w:val="center"/>
              <w:rPr>
                <w:rFonts w:ascii="NewsGotT" w:hAnsi="NewsGotT"/>
                <w:lang w:val="en-GB"/>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1217" w:type="dxa"/>
            <w:vAlign w:val="center"/>
          </w:tcPr>
          <w:p w14:paraId="7FF6287A" w14:textId="39C32487" w:rsidR="00660972" w:rsidRPr="006A6AAA" w:rsidRDefault="00660972" w:rsidP="00660972">
            <w:pPr>
              <w:pStyle w:val="Corpodetexto"/>
              <w:spacing w:after="0"/>
              <w:jc w:val="center"/>
              <w:rPr>
                <w:rFonts w:ascii="NewsGotT" w:hAnsi="NewsGotT"/>
              </w:rPr>
            </w:pPr>
            <w:r w:rsidRPr="006A6AAA">
              <w:rPr>
                <w:rFonts w:ascii="NewsGotT" w:hAnsi="NewsGotT"/>
              </w:rPr>
              <w:t>6</w:t>
            </w:r>
          </w:p>
        </w:tc>
        <w:tc>
          <w:tcPr>
            <w:tcW w:w="960" w:type="dxa"/>
            <w:vAlign w:val="center"/>
          </w:tcPr>
          <w:p w14:paraId="217BCFA0" w14:textId="0E5D1927" w:rsidR="00660972" w:rsidRPr="006A6AAA" w:rsidRDefault="00660972" w:rsidP="00660972">
            <w:pPr>
              <w:pStyle w:val="Corpodetexto"/>
              <w:spacing w:after="0"/>
              <w:jc w:val="center"/>
              <w:rPr>
                <w:rFonts w:ascii="NewsGotT" w:hAnsi="NewsGotT"/>
              </w:rPr>
            </w:pPr>
            <w:r w:rsidRPr="006A6AAA">
              <w:rPr>
                <w:rFonts w:ascii="NewsGotT" w:hAnsi="NewsGotT"/>
              </w:rPr>
              <w:t xml:space="preserve">0,85 </w:t>
            </w:r>
            <w:r w:rsidRPr="006A6AAA">
              <w:t>€</w:t>
            </w:r>
          </w:p>
        </w:tc>
        <w:tc>
          <w:tcPr>
            <w:tcW w:w="0" w:type="auto"/>
            <w:vAlign w:val="center"/>
          </w:tcPr>
          <w:p w14:paraId="25D8F7FB" w14:textId="249A92EF" w:rsidR="00660972" w:rsidRPr="006A6AAA" w:rsidRDefault="00660972" w:rsidP="00660972">
            <w:pPr>
              <w:pStyle w:val="Corpodetexto"/>
              <w:spacing w:after="0"/>
              <w:jc w:val="center"/>
              <w:rPr>
                <w:rFonts w:ascii="NewsGotT" w:hAnsi="NewsGotT"/>
              </w:rPr>
            </w:pPr>
            <w:r w:rsidRPr="006A6AAA">
              <w:rPr>
                <w:rFonts w:ascii="NewsGotT" w:hAnsi="NewsGotT"/>
              </w:rPr>
              <w:t xml:space="preserve">5,10 </w:t>
            </w:r>
            <w:r w:rsidRPr="006A6AAA">
              <w:t>€</w:t>
            </w:r>
          </w:p>
        </w:tc>
      </w:tr>
      <w:tr w:rsidR="00660972" w:rsidRPr="006A6AAA" w14:paraId="481AB259" w14:textId="77777777" w:rsidTr="00817132">
        <w:trPr>
          <w:trHeight w:hRule="exact" w:val="1134"/>
          <w:jc w:val="center"/>
        </w:trPr>
        <w:tc>
          <w:tcPr>
            <w:tcW w:w="456" w:type="dxa"/>
            <w:vAlign w:val="center"/>
          </w:tcPr>
          <w:p w14:paraId="03E2A2F5" w14:textId="6654490E" w:rsidR="00660972" w:rsidRDefault="00660972" w:rsidP="00660972">
            <w:pPr>
              <w:pStyle w:val="Corpodetexto"/>
              <w:spacing w:after="0"/>
              <w:jc w:val="center"/>
              <w:rPr>
                <w:rFonts w:ascii="NewsGotT" w:hAnsi="NewsGotT"/>
              </w:rPr>
            </w:pPr>
            <w:r>
              <w:rPr>
                <w:rFonts w:ascii="NewsGotT" w:hAnsi="NewsGotT"/>
              </w:rPr>
              <w:t>14</w:t>
            </w:r>
          </w:p>
        </w:tc>
        <w:tc>
          <w:tcPr>
            <w:tcW w:w="0" w:type="auto"/>
            <w:vAlign w:val="center"/>
          </w:tcPr>
          <w:p w14:paraId="7B9BCD6E" w14:textId="77777777" w:rsidR="00660972" w:rsidRDefault="00660972" w:rsidP="00660972">
            <w:pPr>
              <w:pStyle w:val="Corpodetexto"/>
              <w:spacing w:after="0"/>
              <w:jc w:val="center"/>
              <w:rPr>
                <w:rFonts w:ascii="NewsGotT" w:hAnsi="NewsGotT"/>
              </w:rPr>
            </w:pPr>
            <w:r w:rsidRPr="006A6AAA">
              <w:rPr>
                <w:rFonts w:ascii="NewsGotT" w:hAnsi="NewsGotT"/>
              </w:rPr>
              <w:t xml:space="preserve">BMS para proteção baterias 18650 3S </w:t>
            </w:r>
          </w:p>
          <w:p w14:paraId="28924980" w14:textId="2324F1B8" w:rsidR="00660972" w:rsidRPr="006A6AAA" w:rsidRDefault="00660972" w:rsidP="00660972">
            <w:pPr>
              <w:pStyle w:val="Corpodetexto"/>
              <w:spacing w:after="0"/>
              <w:jc w:val="center"/>
              <w:rPr>
                <w:rFonts w:ascii="NewsGotT" w:hAnsi="NewsGotT"/>
              </w:rPr>
            </w:pPr>
            <w:r w:rsidRPr="006A6AAA">
              <w:rPr>
                <w:rFonts w:ascii="NewsGotT" w:hAnsi="NewsGotT"/>
              </w:rPr>
              <w:t>12,6</w:t>
            </w:r>
            <w:r>
              <w:rPr>
                <w:rFonts w:ascii="NewsGotT" w:hAnsi="NewsGotT"/>
              </w:rPr>
              <w:t xml:space="preserve"> </w:t>
            </w:r>
            <w:r w:rsidRPr="006A6AAA">
              <w:rPr>
                <w:rFonts w:ascii="NewsGotT" w:hAnsi="NewsGotT"/>
              </w:rPr>
              <w:t>V 20</w:t>
            </w:r>
            <w:r>
              <w:rPr>
                <w:rFonts w:ascii="NewsGotT" w:hAnsi="NewsGotT"/>
              </w:rPr>
              <w:t xml:space="preserve"> </w:t>
            </w:r>
            <w:r w:rsidRPr="006A6AAA">
              <w:rPr>
                <w:rFonts w:ascii="NewsGotT" w:hAnsi="NewsGotT"/>
              </w:rPr>
              <w:t>A</w:t>
            </w:r>
          </w:p>
        </w:tc>
        <w:tc>
          <w:tcPr>
            <w:tcW w:w="2034" w:type="dxa"/>
            <w:vAlign w:val="center"/>
          </w:tcPr>
          <w:p w14:paraId="0F1A8BB2" w14:textId="5B59E3F4" w:rsidR="00660972" w:rsidRPr="006A6AAA" w:rsidRDefault="00660972" w:rsidP="00660972">
            <w:pPr>
              <w:pStyle w:val="Corpodetexto"/>
              <w:spacing w:after="0"/>
              <w:jc w:val="center"/>
              <w:rPr>
                <w:rFonts w:ascii="NewsGotT" w:hAnsi="NewsGotT"/>
                <w:noProof/>
              </w:rPr>
            </w:pPr>
            <w:r w:rsidRPr="006A6AAA">
              <w:rPr>
                <w:rFonts w:ascii="NewsGotT" w:hAnsi="NewsGotT"/>
                <w:noProof/>
              </w:rPr>
              <w:drawing>
                <wp:inline distT="0" distB="0" distL="0" distR="0" wp14:anchorId="228AE5C1" wp14:editId="459CD5FC">
                  <wp:extent cx="728586" cy="728586"/>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35838" cy="735838"/>
                          </a:xfrm>
                          <a:prstGeom prst="rect">
                            <a:avLst/>
                          </a:prstGeom>
                          <a:noFill/>
                          <a:ln>
                            <a:noFill/>
                          </a:ln>
                        </pic:spPr>
                      </pic:pic>
                    </a:graphicData>
                  </a:graphic>
                </wp:inline>
              </w:drawing>
            </w:r>
          </w:p>
        </w:tc>
        <w:tc>
          <w:tcPr>
            <w:tcW w:w="0" w:type="auto"/>
            <w:vAlign w:val="center"/>
          </w:tcPr>
          <w:p w14:paraId="086DD720" w14:textId="2CC9F938" w:rsidR="00660972" w:rsidRPr="006A6AAA" w:rsidRDefault="00660972" w:rsidP="00660972">
            <w:pPr>
              <w:pStyle w:val="Corpodetexto"/>
              <w:spacing w:after="0"/>
              <w:jc w:val="center"/>
              <w:rPr>
                <w:rFonts w:ascii="NewsGotT" w:hAnsi="NewsGotT"/>
                <w:lang w:val="en-GB"/>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1217" w:type="dxa"/>
            <w:vAlign w:val="center"/>
          </w:tcPr>
          <w:p w14:paraId="78E2A796" w14:textId="5B6A968F" w:rsidR="00660972" w:rsidRPr="006A6AAA" w:rsidRDefault="00660972" w:rsidP="00660972">
            <w:pPr>
              <w:pStyle w:val="Corpodetexto"/>
              <w:spacing w:after="0"/>
              <w:jc w:val="center"/>
              <w:rPr>
                <w:rFonts w:ascii="NewsGotT" w:hAnsi="NewsGotT"/>
              </w:rPr>
            </w:pPr>
            <w:r w:rsidRPr="006A6AAA">
              <w:rPr>
                <w:rFonts w:ascii="NewsGotT" w:hAnsi="NewsGotT"/>
              </w:rPr>
              <w:t>2</w:t>
            </w:r>
          </w:p>
        </w:tc>
        <w:tc>
          <w:tcPr>
            <w:tcW w:w="960" w:type="dxa"/>
            <w:vAlign w:val="center"/>
          </w:tcPr>
          <w:p w14:paraId="2A4411D7" w14:textId="231ED527" w:rsidR="00660972" w:rsidRPr="006A6AAA" w:rsidRDefault="00660972" w:rsidP="00660972">
            <w:pPr>
              <w:pStyle w:val="Corpodetexto"/>
              <w:spacing w:after="0"/>
              <w:jc w:val="center"/>
              <w:rPr>
                <w:rFonts w:ascii="NewsGotT" w:hAnsi="NewsGotT"/>
              </w:rPr>
            </w:pPr>
            <w:r w:rsidRPr="006A6AAA">
              <w:rPr>
                <w:rFonts w:ascii="NewsGotT" w:hAnsi="NewsGotT"/>
              </w:rPr>
              <w:t xml:space="preserve">5,50 </w:t>
            </w:r>
            <w:r w:rsidRPr="006A6AAA">
              <w:t>€</w:t>
            </w:r>
          </w:p>
        </w:tc>
        <w:tc>
          <w:tcPr>
            <w:tcW w:w="0" w:type="auto"/>
            <w:vAlign w:val="center"/>
          </w:tcPr>
          <w:p w14:paraId="106D31C3" w14:textId="70E3ED8A" w:rsidR="00660972" w:rsidRPr="006A6AAA" w:rsidRDefault="00660972" w:rsidP="00660972">
            <w:pPr>
              <w:pStyle w:val="Corpodetexto"/>
              <w:spacing w:after="0"/>
              <w:jc w:val="center"/>
              <w:rPr>
                <w:rFonts w:ascii="NewsGotT" w:hAnsi="NewsGotT"/>
              </w:rPr>
            </w:pPr>
            <w:r w:rsidRPr="006A6AAA">
              <w:rPr>
                <w:rFonts w:ascii="NewsGotT" w:hAnsi="NewsGotT"/>
              </w:rPr>
              <w:t xml:space="preserve">11,00 </w:t>
            </w:r>
            <w:r w:rsidRPr="006A6AAA">
              <w:t>€</w:t>
            </w:r>
          </w:p>
        </w:tc>
      </w:tr>
      <w:tr w:rsidR="00594928" w:rsidRPr="006A6AAA" w14:paraId="2290797D" w14:textId="77777777" w:rsidTr="00817132">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6" w:type="dxa"/>
            <w:vAlign w:val="center"/>
          </w:tcPr>
          <w:p w14:paraId="533F1591" w14:textId="7197FCE8" w:rsidR="00660972" w:rsidRDefault="00660972" w:rsidP="00660972">
            <w:pPr>
              <w:pStyle w:val="Corpodetexto"/>
              <w:spacing w:after="0"/>
              <w:jc w:val="center"/>
              <w:rPr>
                <w:rFonts w:ascii="NewsGotT" w:hAnsi="NewsGotT"/>
              </w:rPr>
            </w:pPr>
            <w:r>
              <w:rPr>
                <w:rFonts w:ascii="NewsGotT" w:hAnsi="NewsGotT"/>
              </w:rPr>
              <w:t>15</w:t>
            </w:r>
          </w:p>
        </w:tc>
        <w:tc>
          <w:tcPr>
            <w:tcW w:w="0" w:type="auto"/>
            <w:vAlign w:val="center"/>
          </w:tcPr>
          <w:p w14:paraId="362B3152" w14:textId="31E72243" w:rsidR="00660972" w:rsidRPr="006A6AAA" w:rsidRDefault="00660972" w:rsidP="00660972">
            <w:pPr>
              <w:pStyle w:val="Corpodetexto"/>
              <w:spacing w:after="0"/>
              <w:jc w:val="center"/>
              <w:rPr>
                <w:rFonts w:ascii="NewsGotT" w:hAnsi="NewsGotT"/>
              </w:rPr>
            </w:pPr>
            <w:r w:rsidRPr="006A6AAA">
              <w:rPr>
                <w:rFonts w:ascii="NewsGotT" w:hAnsi="NewsGotT"/>
              </w:rPr>
              <w:t>Pilha LI-ION 18650 3,7</w:t>
            </w:r>
            <w:r>
              <w:rPr>
                <w:rFonts w:ascii="NewsGotT" w:hAnsi="NewsGotT"/>
              </w:rPr>
              <w:t xml:space="preserve"> </w:t>
            </w:r>
            <w:r w:rsidRPr="006A6AAA">
              <w:rPr>
                <w:rFonts w:ascii="NewsGotT" w:hAnsi="NewsGotT"/>
              </w:rPr>
              <w:t>V 2200</w:t>
            </w:r>
            <w:r>
              <w:rPr>
                <w:rFonts w:ascii="NewsGotT" w:hAnsi="NewsGotT"/>
              </w:rPr>
              <w:t xml:space="preserve"> </w:t>
            </w:r>
            <w:proofErr w:type="spellStart"/>
            <w:r w:rsidRPr="006A6AAA">
              <w:rPr>
                <w:rFonts w:ascii="NewsGotT" w:hAnsi="NewsGotT"/>
              </w:rPr>
              <w:t>mAh</w:t>
            </w:r>
            <w:proofErr w:type="spellEnd"/>
            <w:r w:rsidRPr="006A6AAA">
              <w:rPr>
                <w:rFonts w:ascii="NewsGotT" w:hAnsi="NewsGotT"/>
              </w:rPr>
              <w:t xml:space="preserve"> 18X65</w:t>
            </w:r>
            <w:r>
              <w:rPr>
                <w:rFonts w:ascii="NewsGotT" w:hAnsi="NewsGotT"/>
              </w:rPr>
              <w:t xml:space="preserve"> </w:t>
            </w:r>
            <w:r w:rsidRPr="006A6AAA">
              <w:rPr>
                <w:rFonts w:ascii="NewsGotT" w:hAnsi="NewsGotT"/>
              </w:rPr>
              <w:t xml:space="preserve">mm </w:t>
            </w:r>
            <w:r>
              <w:rPr>
                <w:rFonts w:ascii="NewsGotT" w:hAnsi="NewsGotT"/>
              </w:rPr>
              <w:t>–</w:t>
            </w:r>
            <w:r w:rsidRPr="006A6AAA">
              <w:rPr>
                <w:rFonts w:ascii="NewsGotT" w:hAnsi="NewsGotT"/>
              </w:rPr>
              <w:t xml:space="preserve"> 22</w:t>
            </w:r>
            <w:r>
              <w:rPr>
                <w:rFonts w:ascii="NewsGotT" w:hAnsi="NewsGotT"/>
              </w:rPr>
              <w:t xml:space="preserve"> </w:t>
            </w:r>
            <w:r w:rsidRPr="006A6AAA">
              <w:rPr>
                <w:rFonts w:ascii="NewsGotT" w:hAnsi="NewsGotT"/>
              </w:rPr>
              <w:t>A MAX</w:t>
            </w:r>
          </w:p>
        </w:tc>
        <w:tc>
          <w:tcPr>
            <w:tcW w:w="2034" w:type="dxa"/>
            <w:vAlign w:val="center"/>
          </w:tcPr>
          <w:p w14:paraId="320FE1DE" w14:textId="0B1A4513" w:rsidR="00660972" w:rsidRPr="006A6AAA" w:rsidRDefault="00660972" w:rsidP="00660972">
            <w:pPr>
              <w:pStyle w:val="Corpodetexto"/>
              <w:spacing w:after="0"/>
              <w:jc w:val="center"/>
              <w:rPr>
                <w:rFonts w:ascii="NewsGotT" w:hAnsi="NewsGotT"/>
                <w:noProof/>
              </w:rPr>
            </w:pPr>
            <w:r w:rsidRPr="006A6AAA">
              <w:rPr>
                <w:rFonts w:ascii="NewsGotT" w:hAnsi="NewsGotT"/>
                <w:noProof/>
              </w:rPr>
              <w:drawing>
                <wp:inline distT="0" distB="0" distL="0" distR="0" wp14:anchorId="09D8B07D" wp14:editId="58F762EE">
                  <wp:extent cx="1017515" cy="436098"/>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89" cstate="print">
                            <a:clrChange>
                              <a:clrFrom>
                                <a:srgbClr val="FFFFFF"/>
                              </a:clrFrom>
                              <a:clrTo>
                                <a:srgbClr val="FFFFFF">
                                  <a:alpha val="0"/>
                                </a:srgbClr>
                              </a:clrTo>
                            </a:clrChange>
                            <a:extLst>
                              <a:ext uri="{BEBA8EAE-BF5A-486C-A8C5-ECC9F3942E4B}">
                                <a14:imgProps xmlns:a14="http://schemas.microsoft.com/office/drawing/2010/main">
                                  <a14:imgLayer r:embed="rId90">
                                    <a14:imgEffect>
                                      <a14:backgroundRemoval t="40040" b="57344" l="28457" r="72745">
                                        <a14:foregroundMark x1="28457" y1="49698" x2="28457" y2="49698"/>
                                        <a14:foregroundMark x1="72745" y1="50503" x2="72745" y2="50503"/>
                                      </a14:backgroundRemoval>
                                    </a14:imgEffect>
                                  </a14:imgLayer>
                                </a14:imgProps>
                              </a:ext>
                              <a:ext uri="{28A0092B-C50C-407E-A947-70E740481C1C}">
                                <a14:useLocalDpi xmlns:a14="http://schemas.microsoft.com/office/drawing/2010/main" val="0"/>
                              </a:ext>
                            </a:extLst>
                          </a:blip>
                          <a:srcRect l="24335" t="38167" r="25375" b="40278"/>
                          <a:stretch/>
                        </pic:blipFill>
                        <pic:spPr bwMode="auto">
                          <a:xfrm>
                            <a:off x="0" y="0"/>
                            <a:ext cx="1042153" cy="44665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2658DBA4" w14:textId="259B3528" w:rsidR="00660972" w:rsidRPr="006A6AAA" w:rsidRDefault="00660972" w:rsidP="00660972">
            <w:pPr>
              <w:pStyle w:val="Corpodetexto"/>
              <w:spacing w:after="0"/>
              <w:jc w:val="center"/>
              <w:rPr>
                <w:rFonts w:ascii="NewsGotT" w:hAnsi="NewsGotT"/>
                <w:lang w:val="en-GB"/>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1217" w:type="dxa"/>
            <w:vAlign w:val="center"/>
          </w:tcPr>
          <w:p w14:paraId="39EEDBD3" w14:textId="4E52FA33" w:rsidR="00660972" w:rsidRPr="006A6AAA" w:rsidRDefault="00660972" w:rsidP="00660972">
            <w:pPr>
              <w:pStyle w:val="Corpodetexto"/>
              <w:spacing w:after="0"/>
              <w:jc w:val="center"/>
              <w:rPr>
                <w:rFonts w:ascii="NewsGotT" w:hAnsi="NewsGotT"/>
              </w:rPr>
            </w:pPr>
            <w:r w:rsidRPr="006A6AAA">
              <w:rPr>
                <w:rFonts w:ascii="NewsGotT" w:hAnsi="NewsGotT"/>
              </w:rPr>
              <w:t>6</w:t>
            </w:r>
          </w:p>
        </w:tc>
        <w:tc>
          <w:tcPr>
            <w:tcW w:w="960" w:type="dxa"/>
            <w:vAlign w:val="center"/>
          </w:tcPr>
          <w:p w14:paraId="1B73FECD" w14:textId="605558FB" w:rsidR="00660972" w:rsidRPr="006A6AAA" w:rsidRDefault="00660972" w:rsidP="00660972">
            <w:pPr>
              <w:pStyle w:val="Corpodetexto"/>
              <w:spacing w:after="0"/>
              <w:jc w:val="center"/>
              <w:rPr>
                <w:rFonts w:ascii="NewsGotT" w:hAnsi="NewsGotT"/>
              </w:rPr>
            </w:pPr>
            <w:r w:rsidRPr="006A6AAA">
              <w:rPr>
                <w:rFonts w:ascii="NewsGotT" w:hAnsi="NewsGotT"/>
              </w:rPr>
              <w:t xml:space="preserve">3,90 </w:t>
            </w:r>
            <w:r w:rsidRPr="006A6AAA">
              <w:t>€</w:t>
            </w:r>
          </w:p>
        </w:tc>
        <w:tc>
          <w:tcPr>
            <w:tcW w:w="0" w:type="auto"/>
            <w:vAlign w:val="center"/>
          </w:tcPr>
          <w:p w14:paraId="4C02CD72" w14:textId="454388F3" w:rsidR="00660972" w:rsidRPr="006A6AAA" w:rsidRDefault="00660972" w:rsidP="00660972">
            <w:pPr>
              <w:pStyle w:val="Corpodetexto"/>
              <w:spacing w:after="0"/>
              <w:jc w:val="center"/>
              <w:rPr>
                <w:rFonts w:ascii="NewsGotT" w:hAnsi="NewsGotT"/>
              </w:rPr>
            </w:pPr>
            <w:r w:rsidRPr="006A6AAA">
              <w:rPr>
                <w:rFonts w:ascii="NewsGotT" w:hAnsi="NewsGotT"/>
              </w:rPr>
              <w:t xml:space="preserve">23,40 </w:t>
            </w:r>
            <w:r w:rsidRPr="006A6AAA">
              <w:t>€</w:t>
            </w:r>
          </w:p>
        </w:tc>
      </w:tr>
      <w:tr w:rsidR="00660972" w:rsidRPr="006A6AAA" w14:paraId="0EE3231E" w14:textId="77777777" w:rsidTr="00817132">
        <w:trPr>
          <w:trHeight w:hRule="exact" w:val="1134"/>
          <w:jc w:val="center"/>
        </w:trPr>
        <w:tc>
          <w:tcPr>
            <w:tcW w:w="456" w:type="dxa"/>
            <w:vAlign w:val="center"/>
          </w:tcPr>
          <w:p w14:paraId="3B7B611C" w14:textId="3F0E7A76" w:rsidR="00660972" w:rsidRDefault="00660972" w:rsidP="00660972">
            <w:pPr>
              <w:pStyle w:val="Corpodetexto"/>
              <w:spacing w:after="0"/>
              <w:jc w:val="center"/>
              <w:rPr>
                <w:rFonts w:ascii="NewsGotT" w:hAnsi="NewsGotT"/>
              </w:rPr>
            </w:pPr>
            <w:r>
              <w:rPr>
                <w:rFonts w:ascii="NewsGotT" w:hAnsi="NewsGotT"/>
              </w:rPr>
              <w:t>16</w:t>
            </w:r>
          </w:p>
        </w:tc>
        <w:tc>
          <w:tcPr>
            <w:tcW w:w="0" w:type="auto"/>
            <w:vAlign w:val="center"/>
          </w:tcPr>
          <w:p w14:paraId="07494DA9" w14:textId="33E53A30" w:rsidR="00660972" w:rsidRPr="006A6AAA" w:rsidRDefault="00660972" w:rsidP="00660972">
            <w:pPr>
              <w:pStyle w:val="Corpodetexto"/>
              <w:spacing w:after="0"/>
              <w:jc w:val="center"/>
              <w:rPr>
                <w:rFonts w:ascii="NewsGotT" w:hAnsi="NewsGotT"/>
              </w:rPr>
            </w:pPr>
            <w:r>
              <w:rPr>
                <w:rFonts w:ascii="NewsGotT" w:hAnsi="NewsGotT"/>
              </w:rPr>
              <w:t>Carregador baterias 18650</w:t>
            </w:r>
          </w:p>
        </w:tc>
        <w:tc>
          <w:tcPr>
            <w:tcW w:w="2034" w:type="dxa"/>
            <w:vAlign w:val="center"/>
          </w:tcPr>
          <w:p w14:paraId="223501BF" w14:textId="027EBBFB" w:rsidR="00660972" w:rsidRPr="006A6AAA" w:rsidRDefault="00660972" w:rsidP="00660972">
            <w:pPr>
              <w:pStyle w:val="Corpodetexto"/>
              <w:spacing w:after="0"/>
              <w:jc w:val="center"/>
              <w:rPr>
                <w:rFonts w:ascii="NewsGotT" w:hAnsi="NewsGotT"/>
                <w:noProof/>
              </w:rPr>
            </w:pPr>
            <w:r>
              <w:rPr>
                <w:rFonts w:ascii="NewsGotT" w:hAnsi="NewsGotT"/>
                <w:noProof/>
              </w:rPr>
              <w:drawing>
                <wp:inline distT="0" distB="0" distL="0" distR="0" wp14:anchorId="52FE431B" wp14:editId="7F61421E">
                  <wp:extent cx="762000" cy="482600"/>
                  <wp:effectExtent l="0" t="0" r="0" b="0"/>
                  <wp:docPr id="77" name="Imagem 77" descr="Uma imagem com assobio, adaptador, chav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m 21" descr="Uma imagem com assobio, adaptador, chave&#10;&#10;Descrição gerada automaticamente"/>
                          <pic:cNvPicPr/>
                        </pic:nvPicPr>
                        <pic:blipFill rotWithShape="1">
                          <a:blip r:embed="rId91" cstate="print">
                            <a:clrChange>
                              <a:clrFrom>
                                <a:srgbClr val="FFFFFF"/>
                              </a:clrFrom>
                              <a:clrTo>
                                <a:srgbClr val="FFFFFF">
                                  <a:alpha val="0"/>
                                </a:srgbClr>
                              </a:clrTo>
                            </a:clrChange>
                            <a:extLst>
                              <a:ext uri="{28A0092B-C50C-407E-A947-70E740481C1C}">
                                <a14:useLocalDpi xmlns:a14="http://schemas.microsoft.com/office/drawing/2010/main" val="0"/>
                              </a:ext>
                            </a:extLst>
                          </a:blip>
                          <a:srcRect t="15833" b="20834"/>
                          <a:stretch/>
                        </pic:blipFill>
                        <pic:spPr bwMode="auto">
                          <a:xfrm>
                            <a:off x="0" y="0"/>
                            <a:ext cx="762000" cy="482600"/>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6690BC73" w14:textId="51326B8A" w:rsidR="00660972" w:rsidRPr="006A6AAA" w:rsidRDefault="00660972" w:rsidP="00660972">
            <w:pPr>
              <w:pStyle w:val="Corpodetexto"/>
              <w:spacing w:after="0"/>
              <w:jc w:val="center"/>
              <w:rPr>
                <w:rFonts w:ascii="NewsGotT" w:hAnsi="NewsGotT"/>
                <w:lang w:val="en-GB"/>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1217" w:type="dxa"/>
            <w:vAlign w:val="center"/>
          </w:tcPr>
          <w:p w14:paraId="599A6D3B" w14:textId="165463AE" w:rsidR="00660972" w:rsidRPr="006A6AAA" w:rsidRDefault="00660972" w:rsidP="00660972">
            <w:pPr>
              <w:pStyle w:val="Corpodetexto"/>
              <w:spacing w:after="0"/>
              <w:jc w:val="center"/>
              <w:rPr>
                <w:rFonts w:ascii="NewsGotT" w:hAnsi="NewsGotT"/>
              </w:rPr>
            </w:pPr>
            <w:r>
              <w:rPr>
                <w:rFonts w:ascii="NewsGotT" w:hAnsi="NewsGotT"/>
              </w:rPr>
              <w:t>1</w:t>
            </w:r>
          </w:p>
        </w:tc>
        <w:tc>
          <w:tcPr>
            <w:tcW w:w="960" w:type="dxa"/>
            <w:vAlign w:val="center"/>
          </w:tcPr>
          <w:p w14:paraId="145D4807" w14:textId="3E80B5D2" w:rsidR="00660972" w:rsidRPr="006A6AAA" w:rsidRDefault="00660972" w:rsidP="00660972">
            <w:pPr>
              <w:pStyle w:val="Corpodetexto"/>
              <w:spacing w:after="0"/>
              <w:jc w:val="center"/>
              <w:rPr>
                <w:rFonts w:ascii="NewsGotT" w:hAnsi="NewsGotT"/>
              </w:rPr>
            </w:pPr>
            <w:r>
              <w:rPr>
                <w:rFonts w:ascii="NewsGotT" w:hAnsi="NewsGotT"/>
              </w:rPr>
              <w:t xml:space="preserve">8,90 </w:t>
            </w:r>
            <w:r>
              <w:t>€</w:t>
            </w:r>
          </w:p>
        </w:tc>
        <w:tc>
          <w:tcPr>
            <w:tcW w:w="0" w:type="auto"/>
            <w:vAlign w:val="center"/>
          </w:tcPr>
          <w:p w14:paraId="59A0F4FB" w14:textId="6ACC0830" w:rsidR="00660972" w:rsidRPr="006A6AAA" w:rsidRDefault="00660972" w:rsidP="00660972">
            <w:pPr>
              <w:pStyle w:val="Corpodetexto"/>
              <w:spacing w:after="0"/>
              <w:jc w:val="center"/>
              <w:rPr>
                <w:rFonts w:ascii="NewsGotT" w:hAnsi="NewsGotT"/>
              </w:rPr>
            </w:pPr>
            <w:r>
              <w:rPr>
                <w:rFonts w:ascii="NewsGotT" w:hAnsi="NewsGotT"/>
              </w:rPr>
              <w:t xml:space="preserve">8,90 </w:t>
            </w:r>
            <w:r>
              <w:t>€</w:t>
            </w:r>
          </w:p>
        </w:tc>
      </w:tr>
      <w:tr w:rsidR="00660972" w:rsidRPr="006A6AAA" w14:paraId="42284210" w14:textId="77777777" w:rsidTr="00817132">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6" w:type="dxa"/>
            <w:vAlign w:val="center"/>
          </w:tcPr>
          <w:p w14:paraId="7470286C" w14:textId="55CD9E86" w:rsidR="00660972" w:rsidRDefault="00660972" w:rsidP="00660972">
            <w:pPr>
              <w:pStyle w:val="Corpodetexto"/>
              <w:spacing w:after="0"/>
              <w:jc w:val="center"/>
              <w:rPr>
                <w:rFonts w:ascii="NewsGotT" w:hAnsi="NewsGotT"/>
              </w:rPr>
            </w:pPr>
            <w:r>
              <w:rPr>
                <w:rFonts w:ascii="NewsGotT" w:hAnsi="NewsGotT"/>
              </w:rPr>
              <w:t>17</w:t>
            </w:r>
          </w:p>
        </w:tc>
        <w:tc>
          <w:tcPr>
            <w:tcW w:w="0" w:type="auto"/>
            <w:vAlign w:val="center"/>
          </w:tcPr>
          <w:p w14:paraId="0DCBBDBC" w14:textId="60A58ABF" w:rsidR="00660972" w:rsidRPr="006A6AAA" w:rsidRDefault="00660972" w:rsidP="00660972">
            <w:pPr>
              <w:pStyle w:val="Corpodetexto"/>
              <w:spacing w:after="0"/>
              <w:jc w:val="center"/>
              <w:rPr>
                <w:rFonts w:ascii="NewsGotT" w:hAnsi="NewsGotT"/>
              </w:rPr>
            </w:pPr>
            <w:r>
              <w:rPr>
                <w:rFonts w:ascii="NewsGotT" w:hAnsi="NewsGotT"/>
              </w:rPr>
              <w:t>Cabo DC com conector reto 9,5 mm</w:t>
            </w:r>
          </w:p>
        </w:tc>
        <w:tc>
          <w:tcPr>
            <w:tcW w:w="2034" w:type="dxa"/>
            <w:vAlign w:val="center"/>
          </w:tcPr>
          <w:p w14:paraId="5C3A8A92" w14:textId="49C8A5A4" w:rsidR="00660972" w:rsidRPr="006A6AAA" w:rsidRDefault="00660972" w:rsidP="00660972">
            <w:pPr>
              <w:pStyle w:val="Corpodetexto"/>
              <w:spacing w:after="0"/>
              <w:jc w:val="center"/>
              <w:rPr>
                <w:rFonts w:ascii="NewsGotT" w:hAnsi="NewsGotT"/>
                <w:noProof/>
              </w:rPr>
            </w:pPr>
            <w:r>
              <w:rPr>
                <w:rFonts w:ascii="NewsGotT" w:hAnsi="NewsGotT"/>
                <w:noProof/>
              </w:rPr>
              <w:drawing>
                <wp:inline distT="0" distB="0" distL="0" distR="0" wp14:anchorId="31875FC4" wp14:editId="3171BE37">
                  <wp:extent cx="679450" cy="679450"/>
                  <wp:effectExtent l="0" t="0" r="0" b="0"/>
                  <wp:docPr id="23" name="Imagem 23" descr="Uma imagem com set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m 23" descr="Uma imagem com seta&#10;&#10;Descrição gerada automaticamente"/>
                          <pic:cNvPicPr/>
                        </pic:nvPicPr>
                        <pic:blipFill>
                          <a:blip r:embed="rId92"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679450" cy="679450"/>
                          </a:xfrm>
                          <a:prstGeom prst="rect">
                            <a:avLst/>
                          </a:prstGeom>
                        </pic:spPr>
                      </pic:pic>
                    </a:graphicData>
                  </a:graphic>
                </wp:inline>
              </w:drawing>
            </w:r>
          </w:p>
        </w:tc>
        <w:tc>
          <w:tcPr>
            <w:tcW w:w="0" w:type="auto"/>
            <w:vAlign w:val="center"/>
          </w:tcPr>
          <w:p w14:paraId="4CE2E27F" w14:textId="739B1FEA" w:rsidR="00660972" w:rsidRPr="006A6AAA" w:rsidRDefault="00660972" w:rsidP="00660972">
            <w:pPr>
              <w:pStyle w:val="Corpodetexto"/>
              <w:spacing w:after="0"/>
              <w:jc w:val="center"/>
              <w:rPr>
                <w:rFonts w:ascii="NewsGotT" w:hAnsi="NewsGotT"/>
                <w:lang w:val="en-GB"/>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1217" w:type="dxa"/>
            <w:vAlign w:val="center"/>
          </w:tcPr>
          <w:p w14:paraId="37180BB6" w14:textId="21244F58" w:rsidR="00660972" w:rsidRPr="006A6AAA" w:rsidRDefault="00660972" w:rsidP="00660972">
            <w:pPr>
              <w:pStyle w:val="Corpodetexto"/>
              <w:spacing w:after="0"/>
              <w:jc w:val="center"/>
              <w:rPr>
                <w:rFonts w:ascii="NewsGotT" w:hAnsi="NewsGotT"/>
              </w:rPr>
            </w:pPr>
            <w:r>
              <w:rPr>
                <w:rFonts w:ascii="NewsGotT" w:hAnsi="NewsGotT"/>
              </w:rPr>
              <w:t>1</w:t>
            </w:r>
          </w:p>
        </w:tc>
        <w:tc>
          <w:tcPr>
            <w:tcW w:w="960" w:type="dxa"/>
            <w:vAlign w:val="center"/>
          </w:tcPr>
          <w:p w14:paraId="30861C56" w14:textId="090495D9" w:rsidR="00660972" w:rsidRPr="006A6AAA" w:rsidRDefault="00660972" w:rsidP="00660972">
            <w:pPr>
              <w:pStyle w:val="Corpodetexto"/>
              <w:spacing w:after="0"/>
              <w:jc w:val="center"/>
              <w:rPr>
                <w:rFonts w:ascii="NewsGotT" w:hAnsi="NewsGotT"/>
              </w:rPr>
            </w:pPr>
            <w:r>
              <w:rPr>
                <w:rFonts w:ascii="NewsGotT" w:hAnsi="NewsGotT"/>
              </w:rPr>
              <w:t xml:space="preserve">1,70 </w:t>
            </w:r>
            <w:r>
              <w:t>€</w:t>
            </w:r>
          </w:p>
        </w:tc>
        <w:tc>
          <w:tcPr>
            <w:tcW w:w="0" w:type="auto"/>
            <w:vAlign w:val="center"/>
          </w:tcPr>
          <w:p w14:paraId="23F9D334" w14:textId="0FF56620" w:rsidR="00660972" w:rsidRPr="006A6AAA" w:rsidRDefault="00660972" w:rsidP="00660972">
            <w:pPr>
              <w:pStyle w:val="Corpodetexto"/>
              <w:spacing w:after="0"/>
              <w:jc w:val="center"/>
              <w:rPr>
                <w:rFonts w:ascii="NewsGotT" w:hAnsi="NewsGotT"/>
              </w:rPr>
            </w:pPr>
            <w:r>
              <w:rPr>
                <w:rFonts w:ascii="NewsGotT" w:hAnsi="NewsGotT"/>
              </w:rPr>
              <w:t xml:space="preserve">1,70 </w:t>
            </w:r>
            <w:r>
              <w:t>€</w:t>
            </w:r>
          </w:p>
        </w:tc>
      </w:tr>
      <w:tr w:rsidR="00660972" w:rsidRPr="006A6AAA" w14:paraId="297E253F" w14:textId="77777777" w:rsidTr="00817132">
        <w:trPr>
          <w:trHeight w:hRule="exact" w:val="1134"/>
          <w:jc w:val="center"/>
        </w:trPr>
        <w:tc>
          <w:tcPr>
            <w:tcW w:w="456" w:type="dxa"/>
            <w:vAlign w:val="center"/>
          </w:tcPr>
          <w:p w14:paraId="707BD369" w14:textId="056516CB" w:rsidR="00660972" w:rsidRDefault="00660972" w:rsidP="00660972">
            <w:pPr>
              <w:pStyle w:val="Corpodetexto"/>
              <w:spacing w:after="0"/>
              <w:jc w:val="center"/>
              <w:rPr>
                <w:rFonts w:ascii="NewsGotT" w:hAnsi="NewsGotT"/>
              </w:rPr>
            </w:pPr>
            <w:r>
              <w:rPr>
                <w:rFonts w:ascii="NewsGotT" w:hAnsi="NewsGotT"/>
              </w:rPr>
              <w:t>18</w:t>
            </w:r>
          </w:p>
        </w:tc>
        <w:tc>
          <w:tcPr>
            <w:tcW w:w="0" w:type="auto"/>
            <w:vAlign w:val="center"/>
          </w:tcPr>
          <w:p w14:paraId="596A587B" w14:textId="4E36B8C8" w:rsidR="00660972" w:rsidRPr="006A6AAA" w:rsidRDefault="00660972" w:rsidP="00660972">
            <w:pPr>
              <w:pStyle w:val="Corpodetexto"/>
              <w:spacing w:after="0"/>
              <w:jc w:val="center"/>
              <w:rPr>
                <w:rFonts w:ascii="NewsGotT" w:hAnsi="NewsGotT"/>
              </w:rPr>
            </w:pPr>
            <w:r w:rsidRPr="00591860">
              <w:rPr>
                <w:rFonts w:ascii="NewsGotT" w:hAnsi="NewsGotT"/>
              </w:rPr>
              <w:t>Suporte Fusível Auto</w:t>
            </w:r>
          </w:p>
        </w:tc>
        <w:tc>
          <w:tcPr>
            <w:tcW w:w="2034" w:type="dxa"/>
            <w:vAlign w:val="center"/>
          </w:tcPr>
          <w:p w14:paraId="5FD151E8" w14:textId="245BC014" w:rsidR="00660972" w:rsidRPr="006A6AAA" w:rsidRDefault="00660972" w:rsidP="00660972">
            <w:pPr>
              <w:pStyle w:val="Corpodetexto"/>
              <w:spacing w:after="0"/>
              <w:jc w:val="center"/>
              <w:rPr>
                <w:rFonts w:ascii="NewsGotT" w:hAnsi="NewsGotT"/>
                <w:noProof/>
              </w:rPr>
            </w:pPr>
            <w:r>
              <w:rPr>
                <w:rFonts w:ascii="NewsGotT" w:hAnsi="NewsGotT"/>
                <w:noProof/>
              </w:rPr>
              <w:drawing>
                <wp:inline distT="0" distB="0" distL="0" distR="0" wp14:anchorId="6EE4768F" wp14:editId="4DA54E19">
                  <wp:extent cx="685800" cy="685800"/>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m 25"/>
                          <pic:cNvPicPr/>
                        </pic:nvPicPr>
                        <pic:blipFill>
                          <a:blip r:embed="rId93"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692569" cy="692569"/>
                          </a:xfrm>
                          <a:prstGeom prst="rect">
                            <a:avLst/>
                          </a:prstGeom>
                        </pic:spPr>
                      </pic:pic>
                    </a:graphicData>
                  </a:graphic>
                </wp:inline>
              </w:drawing>
            </w:r>
          </w:p>
        </w:tc>
        <w:tc>
          <w:tcPr>
            <w:tcW w:w="0" w:type="auto"/>
            <w:vAlign w:val="center"/>
          </w:tcPr>
          <w:p w14:paraId="7C400858" w14:textId="1587AFBE" w:rsidR="00660972" w:rsidRPr="006A6AAA" w:rsidRDefault="00660972" w:rsidP="00660972">
            <w:pPr>
              <w:pStyle w:val="Corpodetexto"/>
              <w:spacing w:after="0"/>
              <w:jc w:val="center"/>
              <w:rPr>
                <w:rFonts w:ascii="NewsGotT" w:hAnsi="NewsGotT"/>
                <w:lang w:val="en-GB"/>
              </w:rPr>
            </w:pPr>
            <w:proofErr w:type="spellStart"/>
            <w:r>
              <w:rPr>
                <w:rFonts w:ascii="NewsGotT" w:hAnsi="NewsGotT"/>
                <w:lang w:val="en-GB"/>
              </w:rPr>
              <w:t>AlfaElektor</w:t>
            </w:r>
            <w:proofErr w:type="spellEnd"/>
          </w:p>
        </w:tc>
        <w:tc>
          <w:tcPr>
            <w:tcW w:w="1217" w:type="dxa"/>
            <w:vAlign w:val="center"/>
          </w:tcPr>
          <w:p w14:paraId="3F8D1AB8" w14:textId="4B859F9A" w:rsidR="00660972" w:rsidRPr="006A6AAA" w:rsidRDefault="00660972" w:rsidP="00660972">
            <w:pPr>
              <w:pStyle w:val="Corpodetexto"/>
              <w:spacing w:after="0"/>
              <w:jc w:val="center"/>
              <w:rPr>
                <w:rFonts w:ascii="NewsGotT" w:hAnsi="NewsGotT"/>
              </w:rPr>
            </w:pPr>
            <w:r>
              <w:rPr>
                <w:rFonts w:ascii="NewsGotT" w:hAnsi="NewsGotT"/>
              </w:rPr>
              <w:t>1</w:t>
            </w:r>
          </w:p>
        </w:tc>
        <w:tc>
          <w:tcPr>
            <w:tcW w:w="960" w:type="dxa"/>
            <w:vAlign w:val="center"/>
          </w:tcPr>
          <w:p w14:paraId="2346DD56" w14:textId="6048A240" w:rsidR="00660972" w:rsidRPr="006A6AAA" w:rsidRDefault="00660972" w:rsidP="00660972">
            <w:pPr>
              <w:pStyle w:val="Corpodetexto"/>
              <w:spacing w:after="0"/>
              <w:jc w:val="center"/>
              <w:rPr>
                <w:rFonts w:ascii="NewsGotT" w:hAnsi="NewsGotT"/>
              </w:rPr>
            </w:pPr>
            <w:r>
              <w:rPr>
                <w:rFonts w:ascii="NewsGotT" w:hAnsi="NewsGotT"/>
              </w:rPr>
              <w:t xml:space="preserve">1,22 </w:t>
            </w:r>
            <w:r>
              <w:t>€</w:t>
            </w:r>
          </w:p>
        </w:tc>
        <w:tc>
          <w:tcPr>
            <w:tcW w:w="0" w:type="auto"/>
            <w:vAlign w:val="center"/>
          </w:tcPr>
          <w:p w14:paraId="70A5F392" w14:textId="5D8550C8" w:rsidR="00660972" w:rsidRPr="006A6AAA" w:rsidRDefault="00660972" w:rsidP="00660972">
            <w:pPr>
              <w:pStyle w:val="Corpodetexto"/>
              <w:spacing w:after="0"/>
              <w:jc w:val="center"/>
              <w:rPr>
                <w:rFonts w:ascii="NewsGotT" w:hAnsi="NewsGotT"/>
              </w:rPr>
            </w:pPr>
            <w:r>
              <w:rPr>
                <w:rFonts w:ascii="NewsGotT" w:hAnsi="NewsGotT"/>
              </w:rPr>
              <w:t xml:space="preserve">1,22 </w:t>
            </w:r>
            <w:r>
              <w:t>€</w:t>
            </w:r>
          </w:p>
        </w:tc>
      </w:tr>
      <w:tr w:rsidR="00660972" w:rsidRPr="006A6AAA" w14:paraId="0C2D2839" w14:textId="77777777" w:rsidTr="00817132">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6" w:type="dxa"/>
            <w:vAlign w:val="center"/>
          </w:tcPr>
          <w:p w14:paraId="50F2431C" w14:textId="3B4792E0" w:rsidR="00660972" w:rsidRPr="006A6AAA" w:rsidRDefault="00594928" w:rsidP="00660972">
            <w:pPr>
              <w:pStyle w:val="Corpodetexto"/>
              <w:spacing w:after="0"/>
              <w:jc w:val="center"/>
              <w:rPr>
                <w:rFonts w:ascii="NewsGotT" w:hAnsi="NewsGotT"/>
              </w:rPr>
            </w:pPr>
            <w:r>
              <w:rPr>
                <w:rFonts w:ascii="NewsGotT" w:hAnsi="NewsGotT"/>
              </w:rPr>
              <w:t>19</w:t>
            </w:r>
          </w:p>
        </w:tc>
        <w:tc>
          <w:tcPr>
            <w:tcW w:w="0" w:type="auto"/>
            <w:vAlign w:val="center"/>
          </w:tcPr>
          <w:p w14:paraId="790559F1" w14:textId="47AE6A02" w:rsidR="00660972" w:rsidRPr="006A6AAA" w:rsidRDefault="00660972" w:rsidP="00660972">
            <w:pPr>
              <w:pStyle w:val="Corpodetexto"/>
              <w:spacing w:after="0"/>
              <w:jc w:val="center"/>
              <w:rPr>
                <w:rFonts w:ascii="NewsGotT" w:hAnsi="NewsGotT"/>
              </w:rPr>
            </w:pPr>
            <w:r>
              <w:rPr>
                <w:rFonts w:ascii="NewsGotT" w:hAnsi="NewsGotT"/>
              </w:rPr>
              <w:t>Fusível Auto 3A</w:t>
            </w:r>
          </w:p>
        </w:tc>
        <w:tc>
          <w:tcPr>
            <w:tcW w:w="2034" w:type="dxa"/>
            <w:vAlign w:val="center"/>
          </w:tcPr>
          <w:p w14:paraId="5D586B69" w14:textId="0925A75F" w:rsidR="00660972" w:rsidRPr="006A6AAA" w:rsidRDefault="00660972" w:rsidP="00660972">
            <w:pPr>
              <w:pStyle w:val="Corpodetexto"/>
              <w:spacing w:after="0"/>
              <w:jc w:val="center"/>
              <w:rPr>
                <w:rFonts w:ascii="NewsGotT" w:hAnsi="NewsGotT"/>
              </w:rPr>
            </w:pPr>
            <w:r>
              <w:rPr>
                <w:rFonts w:ascii="NewsGotT" w:hAnsi="NewsGotT"/>
                <w:noProof/>
              </w:rPr>
              <w:drawing>
                <wp:inline distT="0" distB="0" distL="0" distR="0" wp14:anchorId="0492966C" wp14:editId="06A1557A">
                  <wp:extent cx="720436" cy="720436"/>
                  <wp:effectExtent l="0" t="0" r="3810" b="0"/>
                  <wp:docPr id="26" name="Imagem 26" descr="Uma imagem com isqueiro, cas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m 26" descr="Uma imagem com isqueiro, caso&#10;&#10;Descrição gerada automaticamente"/>
                          <pic:cNvPicPr/>
                        </pic:nvPicPr>
                        <pic:blipFill>
                          <a:blip r:embed="rId94"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726231" cy="726231"/>
                          </a:xfrm>
                          <a:prstGeom prst="rect">
                            <a:avLst/>
                          </a:prstGeom>
                        </pic:spPr>
                      </pic:pic>
                    </a:graphicData>
                  </a:graphic>
                </wp:inline>
              </w:drawing>
            </w:r>
          </w:p>
        </w:tc>
        <w:tc>
          <w:tcPr>
            <w:tcW w:w="0" w:type="auto"/>
            <w:vAlign w:val="center"/>
          </w:tcPr>
          <w:p w14:paraId="241D7489" w14:textId="205FC7FB" w:rsidR="00660972" w:rsidRPr="006A6AAA" w:rsidRDefault="00660972" w:rsidP="00660972">
            <w:pPr>
              <w:pStyle w:val="Corpodetexto"/>
              <w:spacing w:after="0"/>
              <w:jc w:val="center"/>
              <w:rPr>
                <w:rFonts w:ascii="NewsGotT" w:hAnsi="NewsGotT"/>
              </w:rPr>
            </w:pPr>
            <w:proofErr w:type="spellStart"/>
            <w:r>
              <w:rPr>
                <w:rFonts w:ascii="NewsGotT" w:hAnsi="NewsGotT"/>
                <w:lang w:val="en-GB"/>
              </w:rPr>
              <w:t>AlfaElektor</w:t>
            </w:r>
            <w:proofErr w:type="spellEnd"/>
          </w:p>
        </w:tc>
        <w:tc>
          <w:tcPr>
            <w:tcW w:w="1217" w:type="dxa"/>
            <w:vAlign w:val="center"/>
          </w:tcPr>
          <w:p w14:paraId="190C79FF" w14:textId="4777CE2C" w:rsidR="00660972" w:rsidRPr="006A6AAA" w:rsidRDefault="00660972" w:rsidP="00660972">
            <w:pPr>
              <w:pStyle w:val="Corpodetexto"/>
              <w:spacing w:after="0"/>
              <w:jc w:val="center"/>
              <w:rPr>
                <w:rFonts w:ascii="NewsGotT" w:hAnsi="NewsGotT"/>
              </w:rPr>
            </w:pPr>
            <w:r>
              <w:rPr>
                <w:rFonts w:ascii="NewsGotT" w:hAnsi="NewsGotT"/>
              </w:rPr>
              <w:t>1</w:t>
            </w:r>
          </w:p>
        </w:tc>
        <w:tc>
          <w:tcPr>
            <w:tcW w:w="960" w:type="dxa"/>
            <w:vAlign w:val="center"/>
          </w:tcPr>
          <w:p w14:paraId="0EB0F764" w14:textId="5A2D50D0" w:rsidR="00660972" w:rsidRPr="006A6AAA" w:rsidRDefault="00660972" w:rsidP="00660972">
            <w:pPr>
              <w:pStyle w:val="Corpodetexto"/>
              <w:spacing w:after="0"/>
              <w:jc w:val="center"/>
              <w:rPr>
                <w:rFonts w:ascii="NewsGotT" w:hAnsi="NewsGotT"/>
              </w:rPr>
            </w:pPr>
            <w:r>
              <w:rPr>
                <w:rFonts w:ascii="NewsGotT" w:hAnsi="NewsGotT"/>
              </w:rPr>
              <w:t xml:space="preserve">0,10 </w:t>
            </w:r>
            <w:r>
              <w:t>€</w:t>
            </w:r>
          </w:p>
        </w:tc>
        <w:tc>
          <w:tcPr>
            <w:tcW w:w="0" w:type="auto"/>
            <w:vAlign w:val="center"/>
          </w:tcPr>
          <w:p w14:paraId="360F834E" w14:textId="17822BCF" w:rsidR="00660972" w:rsidRPr="006A6AAA" w:rsidRDefault="00660972" w:rsidP="00660972">
            <w:pPr>
              <w:pStyle w:val="Corpodetexto"/>
              <w:spacing w:after="0"/>
              <w:jc w:val="center"/>
              <w:rPr>
                <w:rFonts w:ascii="NewsGotT" w:hAnsi="NewsGotT"/>
              </w:rPr>
            </w:pPr>
            <w:r>
              <w:rPr>
                <w:rFonts w:ascii="NewsGotT" w:hAnsi="NewsGotT"/>
              </w:rPr>
              <w:t xml:space="preserve">0,10 </w:t>
            </w:r>
            <w:r>
              <w:t>€</w:t>
            </w:r>
          </w:p>
        </w:tc>
      </w:tr>
      <w:tr w:rsidR="00594928" w:rsidRPr="006A6AAA" w14:paraId="1B784AED" w14:textId="77777777" w:rsidTr="00817132">
        <w:trPr>
          <w:trHeight w:hRule="exact" w:val="1134"/>
          <w:jc w:val="center"/>
        </w:trPr>
        <w:tc>
          <w:tcPr>
            <w:tcW w:w="456" w:type="dxa"/>
            <w:vAlign w:val="center"/>
          </w:tcPr>
          <w:p w14:paraId="3B6CC0DD" w14:textId="09CACD32" w:rsidR="00660972" w:rsidRPr="006A6AAA" w:rsidRDefault="00594928" w:rsidP="00660972">
            <w:pPr>
              <w:pStyle w:val="Corpodetexto"/>
              <w:spacing w:after="0"/>
              <w:jc w:val="center"/>
              <w:rPr>
                <w:rFonts w:ascii="NewsGotT" w:hAnsi="NewsGotT"/>
              </w:rPr>
            </w:pPr>
            <w:r>
              <w:rPr>
                <w:rFonts w:ascii="NewsGotT" w:hAnsi="NewsGotT"/>
              </w:rPr>
              <w:t>20</w:t>
            </w:r>
          </w:p>
        </w:tc>
        <w:tc>
          <w:tcPr>
            <w:tcW w:w="0" w:type="auto"/>
            <w:vAlign w:val="center"/>
          </w:tcPr>
          <w:p w14:paraId="562FB3ED" w14:textId="1BDB130E" w:rsidR="00660972" w:rsidRPr="006A6AAA" w:rsidRDefault="00660972" w:rsidP="00660972">
            <w:pPr>
              <w:pStyle w:val="Corpodetexto"/>
              <w:spacing w:after="0"/>
              <w:jc w:val="center"/>
              <w:rPr>
                <w:rFonts w:ascii="NewsGotT" w:hAnsi="NewsGotT"/>
              </w:rPr>
            </w:pPr>
            <w:r>
              <w:rPr>
                <w:rFonts w:ascii="NewsGotT" w:hAnsi="NewsGotT"/>
              </w:rPr>
              <w:t>STM32F767ZI</w:t>
            </w:r>
          </w:p>
        </w:tc>
        <w:tc>
          <w:tcPr>
            <w:tcW w:w="2034" w:type="dxa"/>
            <w:vAlign w:val="center"/>
          </w:tcPr>
          <w:p w14:paraId="7F167C89" w14:textId="3E76CB3D" w:rsidR="00660972" w:rsidRPr="006A6AAA" w:rsidRDefault="00660972" w:rsidP="00660972">
            <w:pPr>
              <w:pStyle w:val="Corpodetexto"/>
              <w:spacing w:after="0"/>
              <w:jc w:val="center"/>
              <w:rPr>
                <w:rFonts w:ascii="NewsGotT" w:hAnsi="NewsGotT"/>
              </w:rPr>
            </w:pPr>
            <w:r>
              <w:rPr>
                <w:rFonts w:ascii="NewsGotT" w:hAnsi="NewsGotT"/>
                <w:noProof/>
              </w:rPr>
              <w:drawing>
                <wp:inline distT="0" distB="0" distL="0" distR="0" wp14:anchorId="6E5FC41D" wp14:editId="6AF38E62">
                  <wp:extent cx="706582" cy="706582"/>
                  <wp:effectExtent l="0" t="0" r="0" b="0"/>
                  <wp:docPr id="11" name="Imagem 11" descr="Uma imagem com eletrónica, circui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m 11" descr="Uma imagem com eletrónica, circuito&#10;&#10;Descrição gerada automaticamente"/>
                          <pic:cNvPicPr/>
                        </pic:nvPicPr>
                        <pic:blipFill>
                          <a:blip r:embed="rId95"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711458" cy="711458"/>
                          </a:xfrm>
                          <a:prstGeom prst="rect">
                            <a:avLst/>
                          </a:prstGeom>
                        </pic:spPr>
                      </pic:pic>
                    </a:graphicData>
                  </a:graphic>
                </wp:inline>
              </w:drawing>
            </w:r>
          </w:p>
        </w:tc>
        <w:tc>
          <w:tcPr>
            <w:tcW w:w="0" w:type="auto"/>
            <w:vAlign w:val="center"/>
          </w:tcPr>
          <w:p w14:paraId="1CB49420" w14:textId="1CAA3D90" w:rsidR="00660972" w:rsidRPr="006A6AAA" w:rsidRDefault="00660972" w:rsidP="00660972">
            <w:pPr>
              <w:pStyle w:val="Corpodetexto"/>
              <w:spacing w:after="0"/>
              <w:jc w:val="center"/>
              <w:rPr>
                <w:rFonts w:ascii="NewsGotT" w:hAnsi="NewsGotT"/>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1217" w:type="dxa"/>
            <w:vAlign w:val="center"/>
          </w:tcPr>
          <w:p w14:paraId="56A348F2" w14:textId="4A088FCF" w:rsidR="00660972" w:rsidRPr="006A6AAA" w:rsidRDefault="00660972" w:rsidP="00660972">
            <w:pPr>
              <w:pStyle w:val="Corpodetexto"/>
              <w:spacing w:after="0"/>
              <w:jc w:val="center"/>
              <w:rPr>
                <w:rFonts w:ascii="NewsGotT" w:hAnsi="NewsGotT"/>
              </w:rPr>
            </w:pPr>
            <w:r>
              <w:rPr>
                <w:rFonts w:ascii="NewsGotT" w:hAnsi="NewsGotT"/>
              </w:rPr>
              <w:t>1</w:t>
            </w:r>
          </w:p>
        </w:tc>
        <w:tc>
          <w:tcPr>
            <w:tcW w:w="960" w:type="dxa"/>
            <w:vAlign w:val="center"/>
          </w:tcPr>
          <w:p w14:paraId="51324407" w14:textId="4581D184" w:rsidR="00660972" w:rsidRPr="006A6AAA" w:rsidRDefault="00660972" w:rsidP="00660972">
            <w:pPr>
              <w:pStyle w:val="Corpodetexto"/>
              <w:spacing w:after="0"/>
              <w:jc w:val="center"/>
              <w:rPr>
                <w:rFonts w:ascii="NewsGotT" w:hAnsi="NewsGotT"/>
              </w:rPr>
            </w:pPr>
            <w:r>
              <w:rPr>
                <w:rFonts w:ascii="NewsGotT" w:hAnsi="NewsGotT"/>
              </w:rPr>
              <w:t xml:space="preserve">30,90 </w:t>
            </w:r>
            <w:r>
              <w:t>€</w:t>
            </w:r>
          </w:p>
        </w:tc>
        <w:tc>
          <w:tcPr>
            <w:tcW w:w="0" w:type="auto"/>
            <w:vAlign w:val="center"/>
          </w:tcPr>
          <w:p w14:paraId="1068B1C3" w14:textId="204F7C36" w:rsidR="00660972" w:rsidRPr="006A6AAA" w:rsidRDefault="00660972" w:rsidP="00660972">
            <w:pPr>
              <w:pStyle w:val="Corpodetexto"/>
              <w:spacing w:after="0"/>
              <w:jc w:val="center"/>
              <w:rPr>
                <w:rFonts w:ascii="NewsGotT" w:hAnsi="NewsGotT"/>
              </w:rPr>
            </w:pPr>
            <w:r>
              <w:rPr>
                <w:rFonts w:ascii="NewsGotT" w:hAnsi="NewsGotT"/>
              </w:rPr>
              <w:t xml:space="preserve">30,90 </w:t>
            </w:r>
            <w:r>
              <w:t>€</w:t>
            </w:r>
          </w:p>
        </w:tc>
      </w:tr>
      <w:tr w:rsidR="00660972" w:rsidRPr="006A6AAA" w14:paraId="64266D26" w14:textId="77777777" w:rsidTr="00817132">
        <w:trPr>
          <w:cnfStyle w:val="000000100000" w:firstRow="0" w:lastRow="0" w:firstColumn="0" w:lastColumn="0" w:oddVBand="0" w:evenVBand="0" w:oddHBand="1" w:evenHBand="0" w:firstRowFirstColumn="0" w:firstRowLastColumn="0" w:lastRowFirstColumn="0" w:lastRowLastColumn="0"/>
          <w:trHeight w:hRule="exact" w:val="1333"/>
          <w:jc w:val="center"/>
        </w:trPr>
        <w:tc>
          <w:tcPr>
            <w:tcW w:w="456" w:type="dxa"/>
            <w:vAlign w:val="center"/>
          </w:tcPr>
          <w:p w14:paraId="70DF2BB4" w14:textId="4129204C" w:rsidR="00660972" w:rsidRPr="006A6AAA" w:rsidRDefault="00594928" w:rsidP="00660972">
            <w:pPr>
              <w:pStyle w:val="Corpodetexto"/>
              <w:spacing w:after="0"/>
              <w:jc w:val="center"/>
              <w:rPr>
                <w:rFonts w:ascii="NewsGotT" w:hAnsi="NewsGotT"/>
              </w:rPr>
            </w:pPr>
            <w:r>
              <w:rPr>
                <w:rFonts w:ascii="NewsGotT" w:hAnsi="NewsGotT"/>
              </w:rPr>
              <w:t>21</w:t>
            </w:r>
          </w:p>
        </w:tc>
        <w:tc>
          <w:tcPr>
            <w:tcW w:w="0" w:type="auto"/>
            <w:vAlign w:val="center"/>
          </w:tcPr>
          <w:p w14:paraId="5D1E41D5" w14:textId="2373F249" w:rsidR="00660972" w:rsidRPr="006A6AAA" w:rsidRDefault="00660972" w:rsidP="00660972">
            <w:pPr>
              <w:pStyle w:val="Corpodetexto"/>
              <w:spacing w:after="0"/>
              <w:jc w:val="center"/>
              <w:rPr>
                <w:rFonts w:ascii="NewsGotT" w:hAnsi="NewsGotT"/>
              </w:rPr>
            </w:pPr>
            <w:r>
              <w:rPr>
                <w:rFonts w:ascii="NewsGotT" w:hAnsi="NewsGotT"/>
              </w:rPr>
              <w:t xml:space="preserve">PCB </w:t>
            </w:r>
            <w:proofErr w:type="spellStart"/>
            <w:r>
              <w:rPr>
                <w:rFonts w:ascii="NewsGotT" w:hAnsi="NewsGotT"/>
              </w:rPr>
              <w:t>Shield</w:t>
            </w:r>
            <w:proofErr w:type="spellEnd"/>
            <w:r>
              <w:rPr>
                <w:rFonts w:ascii="NewsGotT" w:hAnsi="NewsGotT"/>
              </w:rPr>
              <w:t xml:space="preserve"> STM32F767ZI</w:t>
            </w:r>
          </w:p>
        </w:tc>
        <w:tc>
          <w:tcPr>
            <w:tcW w:w="2034" w:type="dxa"/>
            <w:vAlign w:val="center"/>
          </w:tcPr>
          <w:p w14:paraId="6CD0648A" w14:textId="32229A96" w:rsidR="00660972" w:rsidRPr="006A6AAA" w:rsidRDefault="00660972" w:rsidP="00660972">
            <w:pPr>
              <w:pStyle w:val="Corpodetexto"/>
              <w:spacing w:after="0"/>
              <w:jc w:val="center"/>
              <w:rPr>
                <w:rFonts w:ascii="NewsGotT" w:hAnsi="NewsGotT"/>
              </w:rPr>
            </w:pPr>
            <w:r>
              <w:rPr>
                <w:rFonts w:ascii="NewsGotT" w:hAnsi="NewsGotT"/>
                <w:noProof/>
              </w:rPr>
              <w:drawing>
                <wp:inline distT="0" distB="0" distL="0" distR="0" wp14:anchorId="74912B94" wp14:editId="0041CAB9">
                  <wp:extent cx="711977" cy="1000213"/>
                  <wp:effectExtent l="8255" t="0" r="1270" b="0"/>
                  <wp:docPr id="10" name="Imagem 10" descr="Uma imagem com texto, eletrónic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m 10" descr="Uma imagem com texto, eletrónica&#10;&#10;Descrição gerada automaticamente"/>
                          <pic:cNvPicPr/>
                        </pic:nvPicPr>
                        <pic:blipFill rotWithShape="1">
                          <a:blip r:embed="rId96" cstate="print">
                            <a:clrChange>
                              <a:clrFrom>
                                <a:srgbClr val="9898B1"/>
                              </a:clrFrom>
                              <a:clrTo>
                                <a:srgbClr val="9898B1">
                                  <a:alpha val="0"/>
                                </a:srgbClr>
                              </a:clrTo>
                            </a:clrChange>
                            <a:extLst>
                              <a:ext uri="{BEBA8EAE-BF5A-486C-A8C5-ECC9F3942E4B}">
                                <a14:imgProps xmlns:a14="http://schemas.microsoft.com/office/drawing/2010/main">
                                  <a14:imgLayer r:embed="rId97">
                                    <a14:imgEffect>
                                      <a14:backgroundRemoval t="8571" b="91758" l="9906" r="89990">
                                        <a14:foregroundMark x1="39781" y1="91868" x2="58290" y2="91319"/>
                                        <a14:foregroundMark x1="40042" y1="8571" x2="61835" y2="11429"/>
                                      </a14:backgroundRemoval>
                                    </a14:imgEffect>
                                  </a14:imgLayer>
                                </a14:imgProps>
                              </a:ext>
                              <a:ext uri="{28A0092B-C50C-407E-A947-70E740481C1C}">
                                <a14:useLocalDpi xmlns:a14="http://schemas.microsoft.com/office/drawing/2010/main" val="0"/>
                              </a:ext>
                            </a:extLst>
                          </a:blip>
                          <a:srcRect l="33230" r="32995"/>
                          <a:stretch/>
                        </pic:blipFill>
                        <pic:spPr bwMode="auto">
                          <a:xfrm rot="16200000">
                            <a:off x="0" y="0"/>
                            <a:ext cx="732441" cy="1028962"/>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11ADEC02" w14:textId="770ADBB8" w:rsidR="00660972" w:rsidRPr="006A6AAA" w:rsidRDefault="00660972" w:rsidP="00660972">
            <w:pPr>
              <w:pStyle w:val="Corpodetexto"/>
              <w:spacing w:after="0"/>
              <w:jc w:val="center"/>
              <w:rPr>
                <w:rFonts w:ascii="NewsGotT" w:hAnsi="NewsGotT"/>
              </w:rPr>
            </w:pPr>
            <w:proofErr w:type="spellStart"/>
            <w:r w:rsidRPr="00E85DBA">
              <w:rPr>
                <w:rFonts w:ascii="NewsGotT" w:hAnsi="NewsGotT"/>
                <w:sz w:val="22"/>
                <w:lang w:val="en-GB"/>
              </w:rPr>
              <w:t>Guimo</w:t>
            </w:r>
            <w:proofErr w:type="spellEnd"/>
            <w:r>
              <w:rPr>
                <w:rFonts w:ascii="NewsGotT" w:hAnsi="NewsGotT"/>
                <w:sz w:val="22"/>
                <w:lang w:val="en-GB"/>
              </w:rPr>
              <w:t xml:space="preserve"> </w:t>
            </w:r>
            <w:proofErr w:type="spellStart"/>
            <w:r w:rsidRPr="00E85DBA">
              <w:rPr>
                <w:rFonts w:ascii="NewsGotT" w:hAnsi="NewsGotT"/>
                <w:sz w:val="22"/>
                <w:lang w:val="en-GB"/>
              </w:rPr>
              <w:t>circuito</w:t>
            </w:r>
            <w:proofErr w:type="spellEnd"/>
          </w:p>
        </w:tc>
        <w:tc>
          <w:tcPr>
            <w:tcW w:w="1217" w:type="dxa"/>
            <w:vAlign w:val="center"/>
          </w:tcPr>
          <w:p w14:paraId="5843D587" w14:textId="769C0ABE" w:rsidR="00660972" w:rsidRPr="006A6AAA" w:rsidRDefault="00660972" w:rsidP="00660972">
            <w:pPr>
              <w:pStyle w:val="Corpodetexto"/>
              <w:spacing w:after="0"/>
              <w:jc w:val="center"/>
              <w:rPr>
                <w:rFonts w:ascii="NewsGotT" w:hAnsi="NewsGotT"/>
              </w:rPr>
            </w:pPr>
            <w:r>
              <w:rPr>
                <w:rFonts w:ascii="NewsGotT" w:hAnsi="NewsGotT"/>
              </w:rPr>
              <w:t>1</w:t>
            </w:r>
          </w:p>
        </w:tc>
        <w:tc>
          <w:tcPr>
            <w:tcW w:w="960" w:type="dxa"/>
            <w:vAlign w:val="center"/>
          </w:tcPr>
          <w:p w14:paraId="3D637CDA" w14:textId="28284D79" w:rsidR="00660972" w:rsidRPr="00660972" w:rsidRDefault="00660972" w:rsidP="00660972">
            <w:pPr>
              <w:pStyle w:val="Corpodetexto"/>
              <w:spacing w:after="0"/>
              <w:jc w:val="center"/>
            </w:pPr>
            <w:r>
              <w:rPr>
                <w:rFonts w:ascii="NewsGotT" w:hAnsi="NewsGotT"/>
              </w:rPr>
              <w:t xml:space="preserve">63,96 </w:t>
            </w:r>
            <w:r>
              <w:t>€</w:t>
            </w:r>
          </w:p>
        </w:tc>
        <w:tc>
          <w:tcPr>
            <w:tcW w:w="0" w:type="auto"/>
            <w:vAlign w:val="center"/>
          </w:tcPr>
          <w:p w14:paraId="2CB984BF" w14:textId="6AE6665B" w:rsidR="00660972" w:rsidRPr="006A6AAA" w:rsidRDefault="00660972" w:rsidP="00660972">
            <w:pPr>
              <w:pStyle w:val="Corpodetexto"/>
              <w:spacing w:after="0"/>
              <w:jc w:val="center"/>
              <w:rPr>
                <w:rFonts w:ascii="NewsGotT" w:hAnsi="NewsGotT"/>
              </w:rPr>
            </w:pPr>
            <w:r>
              <w:rPr>
                <w:rFonts w:ascii="NewsGotT" w:hAnsi="NewsGotT"/>
              </w:rPr>
              <w:t xml:space="preserve">63,96 </w:t>
            </w:r>
            <w:r>
              <w:t>€</w:t>
            </w:r>
          </w:p>
        </w:tc>
      </w:tr>
      <w:tr w:rsidR="00594928" w:rsidRPr="006A6AAA" w14:paraId="3D2B801B" w14:textId="77777777" w:rsidTr="00817132">
        <w:trPr>
          <w:trHeight w:hRule="exact" w:val="1134"/>
          <w:jc w:val="center"/>
        </w:trPr>
        <w:tc>
          <w:tcPr>
            <w:tcW w:w="456" w:type="dxa"/>
            <w:vAlign w:val="center"/>
          </w:tcPr>
          <w:p w14:paraId="31363BDF" w14:textId="2C0EBB52" w:rsidR="00660972" w:rsidRPr="006A6AAA" w:rsidRDefault="00594928" w:rsidP="00660972">
            <w:pPr>
              <w:pStyle w:val="Corpodetexto"/>
              <w:spacing w:after="0"/>
              <w:jc w:val="center"/>
              <w:rPr>
                <w:rFonts w:ascii="NewsGotT" w:hAnsi="NewsGotT"/>
              </w:rPr>
            </w:pPr>
            <w:r>
              <w:rPr>
                <w:rFonts w:ascii="NewsGotT" w:hAnsi="NewsGotT"/>
              </w:rPr>
              <w:t>22</w:t>
            </w:r>
          </w:p>
        </w:tc>
        <w:tc>
          <w:tcPr>
            <w:tcW w:w="0" w:type="auto"/>
            <w:vAlign w:val="center"/>
          </w:tcPr>
          <w:p w14:paraId="08A3B787" w14:textId="1408236E" w:rsidR="00660972" w:rsidRPr="006A6AAA" w:rsidRDefault="00660972" w:rsidP="00660972">
            <w:pPr>
              <w:pStyle w:val="Corpodetexto"/>
              <w:spacing w:after="0"/>
              <w:jc w:val="center"/>
              <w:rPr>
                <w:rFonts w:ascii="NewsGotT" w:hAnsi="NewsGotT"/>
              </w:rPr>
            </w:pPr>
            <w:r>
              <w:rPr>
                <w:rFonts w:ascii="NewsGotT" w:hAnsi="NewsGotT"/>
              </w:rPr>
              <w:t>Conectores Buchanan</w:t>
            </w:r>
            <w:r w:rsidR="005764C9">
              <w:t xml:space="preserve"> </w:t>
            </w:r>
            <w:r w:rsidR="005764C9" w:rsidRPr="005764C9">
              <w:rPr>
                <w:rFonts w:ascii="NewsGotT" w:hAnsi="NewsGotT"/>
              </w:rPr>
              <w:t>284517-4</w:t>
            </w:r>
            <w:r>
              <w:rPr>
                <w:rFonts w:ascii="NewsGotT" w:hAnsi="NewsGotT"/>
              </w:rPr>
              <w:t xml:space="preserve"> </w:t>
            </w:r>
          </w:p>
        </w:tc>
        <w:tc>
          <w:tcPr>
            <w:tcW w:w="2034" w:type="dxa"/>
            <w:vAlign w:val="center"/>
          </w:tcPr>
          <w:p w14:paraId="0BC45D89" w14:textId="7F264827" w:rsidR="00660972" w:rsidRPr="006A6AAA" w:rsidRDefault="00594928" w:rsidP="00660972">
            <w:pPr>
              <w:pStyle w:val="Corpodetexto"/>
              <w:spacing w:after="0"/>
              <w:jc w:val="center"/>
              <w:rPr>
                <w:rFonts w:ascii="NewsGotT" w:hAnsi="NewsGotT"/>
              </w:rPr>
            </w:pPr>
            <w:r>
              <w:rPr>
                <w:noProof/>
              </w:rPr>
              <w:drawing>
                <wp:inline distT="0" distB="0" distL="0" distR="0" wp14:anchorId="7AAAF74D" wp14:editId="39BB7037">
                  <wp:extent cx="826936" cy="620077"/>
                  <wp:effectExtent l="0" t="0" r="0" b="0"/>
                  <wp:docPr id="81" name="Imagem 81" descr="4P TERMIBLOK HDR DIR POL-2845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4P TERMIBLOK HDR DIR POL-284517-4"/>
                          <pic:cNvPicPr>
                            <a:picLocks noChangeAspect="1" noChangeArrowheads="1"/>
                          </pic:cNvPicPr>
                        </pic:nvPicPr>
                        <pic:blipFill>
                          <a:blip r:embed="rId98" cstate="print">
                            <a:extLst>
                              <a:ext uri="{BEBA8EAE-BF5A-486C-A8C5-ECC9F3942E4B}">
                                <a14:imgProps xmlns:a14="http://schemas.microsoft.com/office/drawing/2010/main">
                                  <a14:imgLayer r:embed="rId99">
                                    <a14:imgEffect>
                                      <a14:backgroundRemoval t="10000" b="90000" l="10000" r="90000"/>
                                    </a14:imgEffect>
                                  </a14:imgLayer>
                                </a14:imgProps>
                              </a:ext>
                              <a:ext uri="{28A0092B-C50C-407E-A947-70E740481C1C}">
                                <a14:useLocalDpi xmlns:a14="http://schemas.microsoft.com/office/drawing/2010/main" val="0"/>
                              </a:ext>
                            </a:extLst>
                          </a:blip>
                          <a:srcRect/>
                          <a:stretch>
                            <a:fillRect/>
                          </a:stretch>
                        </pic:blipFill>
                        <pic:spPr bwMode="auto">
                          <a:xfrm>
                            <a:off x="0" y="0"/>
                            <a:ext cx="832363" cy="624146"/>
                          </a:xfrm>
                          <a:prstGeom prst="rect">
                            <a:avLst/>
                          </a:prstGeom>
                          <a:noFill/>
                          <a:ln>
                            <a:noFill/>
                          </a:ln>
                        </pic:spPr>
                      </pic:pic>
                    </a:graphicData>
                  </a:graphic>
                </wp:inline>
              </w:drawing>
            </w:r>
          </w:p>
        </w:tc>
        <w:tc>
          <w:tcPr>
            <w:tcW w:w="0" w:type="auto"/>
            <w:vAlign w:val="center"/>
          </w:tcPr>
          <w:p w14:paraId="0744F9AF" w14:textId="1E8EE3B7" w:rsidR="00660972" w:rsidRPr="006A6AAA" w:rsidRDefault="00660972" w:rsidP="00660972">
            <w:pPr>
              <w:pStyle w:val="Corpodetexto"/>
              <w:spacing w:after="0"/>
              <w:jc w:val="center"/>
              <w:rPr>
                <w:rFonts w:ascii="NewsGotT" w:hAnsi="NewsGotT"/>
              </w:rPr>
            </w:pPr>
            <w:r>
              <w:rPr>
                <w:rFonts w:ascii="NewsGotT" w:hAnsi="NewsGotT"/>
                <w:lang w:val="en-GB"/>
              </w:rPr>
              <w:t>TE Connectivity</w:t>
            </w:r>
          </w:p>
        </w:tc>
        <w:tc>
          <w:tcPr>
            <w:tcW w:w="1217" w:type="dxa"/>
            <w:vAlign w:val="center"/>
          </w:tcPr>
          <w:p w14:paraId="7C2B68CA" w14:textId="1093F827" w:rsidR="00660972" w:rsidRPr="006A6AAA" w:rsidRDefault="00660972" w:rsidP="00660972">
            <w:pPr>
              <w:pStyle w:val="Corpodetexto"/>
              <w:spacing w:after="0"/>
              <w:jc w:val="center"/>
              <w:rPr>
                <w:rFonts w:ascii="NewsGotT" w:hAnsi="NewsGotT"/>
              </w:rPr>
            </w:pPr>
            <w:r>
              <w:rPr>
                <w:rFonts w:ascii="NewsGotT" w:hAnsi="NewsGotT"/>
              </w:rPr>
              <w:t>12</w:t>
            </w:r>
          </w:p>
        </w:tc>
        <w:tc>
          <w:tcPr>
            <w:tcW w:w="960" w:type="dxa"/>
            <w:vAlign w:val="center"/>
          </w:tcPr>
          <w:p w14:paraId="286012C2" w14:textId="17A3A0CD" w:rsidR="00660972" w:rsidRPr="006A6AAA" w:rsidRDefault="00660972" w:rsidP="00660972">
            <w:pPr>
              <w:pStyle w:val="Corpodetexto"/>
              <w:spacing w:after="0"/>
              <w:jc w:val="center"/>
              <w:rPr>
                <w:rFonts w:ascii="NewsGotT" w:hAnsi="NewsGotT"/>
              </w:rPr>
            </w:pPr>
            <w:r w:rsidRPr="00E85DBA">
              <w:rPr>
                <w:rFonts w:ascii="NewsGotT" w:hAnsi="NewsGotT"/>
              </w:rPr>
              <w:t>1,19</w:t>
            </w:r>
            <w:r>
              <w:rPr>
                <w:rFonts w:ascii="NewsGotT" w:hAnsi="NewsGotT"/>
              </w:rPr>
              <w:t xml:space="preserve"> </w:t>
            </w:r>
            <w:r>
              <w:t>€</w:t>
            </w:r>
          </w:p>
        </w:tc>
        <w:tc>
          <w:tcPr>
            <w:tcW w:w="0" w:type="auto"/>
            <w:vAlign w:val="center"/>
          </w:tcPr>
          <w:p w14:paraId="08BC5C3F" w14:textId="7B5C8786" w:rsidR="00660972" w:rsidRPr="006A6AAA" w:rsidRDefault="00660972" w:rsidP="00660972">
            <w:pPr>
              <w:pStyle w:val="Corpodetexto"/>
              <w:spacing w:after="0"/>
              <w:jc w:val="center"/>
              <w:rPr>
                <w:rFonts w:ascii="NewsGotT" w:hAnsi="NewsGotT"/>
              </w:rPr>
            </w:pPr>
            <w:r w:rsidRPr="00E85DBA">
              <w:rPr>
                <w:rFonts w:ascii="NewsGotT" w:hAnsi="NewsGotT"/>
              </w:rPr>
              <w:t>14,26</w:t>
            </w:r>
            <w:r>
              <w:rPr>
                <w:rFonts w:ascii="NewsGotT" w:hAnsi="NewsGotT"/>
              </w:rPr>
              <w:t xml:space="preserve"> </w:t>
            </w:r>
            <w:r>
              <w:t>€</w:t>
            </w:r>
          </w:p>
        </w:tc>
      </w:tr>
      <w:tr w:rsidR="00594928" w:rsidRPr="006A6AAA" w14:paraId="631BA6AC" w14:textId="77777777" w:rsidTr="00817132">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6" w:type="dxa"/>
            <w:vAlign w:val="center"/>
          </w:tcPr>
          <w:p w14:paraId="48DE4D85" w14:textId="1B948B11" w:rsidR="00594928" w:rsidRPr="006A6AAA" w:rsidRDefault="00594928" w:rsidP="00594928">
            <w:pPr>
              <w:pStyle w:val="Corpodetexto"/>
              <w:spacing w:after="0"/>
              <w:jc w:val="center"/>
              <w:rPr>
                <w:rFonts w:ascii="NewsGotT" w:hAnsi="NewsGotT"/>
              </w:rPr>
            </w:pPr>
            <w:r>
              <w:rPr>
                <w:rFonts w:ascii="NewsGotT" w:hAnsi="NewsGotT"/>
              </w:rPr>
              <w:t>23</w:t>
            </w:r>
          </w:p>
        </w:tc>
        <w:tc>
          <w:tcPr>
            <w:tcW w:w="0" w:type="auto"/>
            <w:vAlign w:val="center"/>
          </w:tcPr>
          <w:p w14:paraId="1350CC9F" w14:textId="48B29795" w:rsidR="00594928" w:rsidRPr="006A6AAA" w:rsidRDefault="00594928" w:rsidP="00594928">
            <w:pPr>
              <w:pStyle w:val="Corpodetexto"/>
              <w:spacing w:after="0"/>
              <w:jc w:val="center"/>
              <w:rPr>
                <w:rFonts w:ascii="NewsGotT" w:hAnsi="NewsGotT"/>
              </w:rPr>
            </w:pPr>
            <w:r>
              <w:rPr>
                <w:rFonts w:ascii="NewsGotT" w:hAnsi="NewsGotT"/>
              </w:rPr>
              <w:t xml:space="preserve">Conectores Buchanan </w:t>
            </w:r>
            <w:r w:rsidR="005764C9" w:rsidRPr="005764C9">
              <w:rPr>
                <w:rFonts w:ascii="NewsGotT" w:hAnsi="NewsGotT"/>
              </w:rPr>
              <w:t>284507-4</w:t>
            </w:r>
          </w:p>
        </w:tc>
        <w:tc>
          <w:tcPr>
            <w:tcW w:w="2034" w:type="dxa"/>
            <w:vAlign w:val="center"/>
          </w:tcPr>
          <w:p w14:paraId="1DC6B96B" w14:textId="6BE54513" w:rsidR="00594928" w:rsidRPr="006A6AAA" w:rsidRDefault="00594928" w:rsidP="00594928">
            <w:pPr>
              <w:pStyle w:val="Corpodetexto"/>
              <w:spacing w:after="0"/>
              <w:jc w:val="center"/>
              <w:rPr>
                <w:rFonts w:ascii="NewsGotT" w:hAnsi="NewsGotT"/>
              </w:rPr>
            </w:pPr>
            <w:r>
              <w:rPr>
                <w:rFonts w:ascii="NewsGotT" w:hAnsi="NewsGotT"/>
                <w:noProof/>
              </w:rPr>
              <w:drawing>
                <wp:inline distT="0" distB="0" distL="0" distR="0" wp14:anchorId="5597E71B" wp14:editId="3F89E4BB">
                  <wp:extent cx="937452" cy="703089"/>
                  <wp:effectExtent l="0" t="0" r="0" b="1905"/>
                  <wp:docPr id="13" name="Imagem 13" descr="Uma imagem com brinqued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m 13" descr="Uma imagem com brinquedo&#10;&#10;Descrição gerada automaticamente"/>
                          <pic:cNvPicPr/>
                        </pic:nvPicPr>
                        <pic:blipFill>
                          <a:blip r:embed="rId100">
                            <a:extLst>
                              <a:ext uri="{BEBA8EAE-BF5A-486C-A8C5-ECC9F3942E4B}">
                                <a14:imgProps xmlns:a14="http://schemas.microsoft.com/office/drawing/2010/main">
                                  <a14:imgLayer r:embed="rId101">
                                    <a14:imgEffect>
                                      <a14:backgroundRemoval t="9697" b="95152" l="10000" r="90000">
                                        <a14:foregroundMark x1="50909" y1="91515" x2="50909" y2="91515"/>
                                        <a14:foregroundMark x1="49091" y1="95152" x2="49091" y2="95152"/>
                                      </a14:backgroundRemoval>
                                    </a14:imgEffect>
                                  </a14:imgLayer>
                                </a14:imgProps>
                              </a:ext>
                              <a:ext uri="{28A0092B-C50C-407E-A947-70E740481C1C}">
                                <a14:useLocalDpi xmlns:a14="http://schemas.microsoft.com/office/drawing/2010/main" val="0"/>
                              </a:ext>
                            </a:extLst>
                          </a:blip>
                          <a:stretch>
                            <a:fillRect/>
                          </a:stretch>
                        </pic:blipFill>
                        <pic:spPr>
                          <a:xfrm>
                            <a:off x="0" y="0"/>
                            <a:ext cx="938932" cy="704199"/>
                          </a:xfrm>
                          <a:prstGeom prst="rect">
                            <a:avLst/>
                          </a:prstGeom>
                        </pic:spPr>
                      </pic:pic>
                    </a:graphicData>
                  </a:graphic>
                </wp:inline>
              </w:drawing>
            </w:r>
          </w:p>
        </w:tc>
        <w:tc>
          <w:tcPr>
            <w:tcW w:w="0" w:type="auto"/>
            <w:vAlign w:val="center"/>
          </w:tcPr>
          <w:p w14:paraId="6BC4068D" w14:textId="28189F52" w:rsidR="00594928" w:rsidRPr="006A6AAA" w:rsidRDefault="00594928" w:rsidP="00594928">
            <w:pPr>
              <w:pStyle w:val="Corpodetexto"/>
              <w:spacing w:after="0"/>
              <w:jc w:val="center"/>
              <w:rPr>
                <w:rFonts w:ascii="NewsGotT" w:hAnsi="NewsGotT"/>
                <w:u w:val="single"/>
                <w:lang w:val="en-GB"/>
              </w:rPr>
            </w:pPr>
            <w:r>
              <w:rPr>
                <w:rFonts w:ascii="NewsGotT" w:hAnsi="NewsGotT"/>
                <w:lang w:val="en-GB"/>
              </w:rPr>
              <w:t>TE Connectivity</w:t>
            </w:r>
          </w:p>
        </w:tc>
        <w:tc>
          <w:tcPr>
            <w:tcW w:w="1217" w:type="dxa"/>
            <w:vAlign w:val="center"/>
          </w:tcPr>
          <w:p w14:paraId="5A3C3067" w14:textId="53A4C7E8" w:rsidR="00594928" w:rsidRPr="006A6AAA" w:rsidRDefault="00594928" w:rsidP="00594928">
            <w:pPr>
              <w:pStyle w:val="Corpodetexto"/>
              <w:spacing w:after="0"/>
              <w:jc w:val="center"/>
              <w:rPr>
                <w:rFonts w:ascii="NewsGotT" w:hAnsi="NewsGotT"/>
              </w:rPr>
            </w:pPr>
            <w:r>
              <w:rPr>
                <w:rFonts w:ascii="NewsGotT" w:hAnsi="NewsGotT"/>
              </w:rPr>
              <w:t>12</w:t>
            </w:r>
          </w:p>
        </w:tc>
        <w:tc>
          <w:tcPr>
            <w:tcW w:w="960" w:type="dxa"/>
            <w:vAlign w:val="center"/>
          </w:tcPr>
          <w:p w14:paraId="5219CFE2" w14:textId="7395F52E" w:rsidR="00594928" w:rsidRPr="006A6AAA" w:rsidRDefault="00594928" w:rsidP="00594928">
            <w:pPr>
              <w:pStyle w:val="Corpodetexto"/>
              <w:spacing w:after="0"/>
              <w:jc w:val="center"/>
              <w:rPr>
                <w:rFonts w:ascii="NewsGotT" w:hAnsi="NewsGotT"/>
              </w:rPr>
            </w:pPr>
            <w:r w:rsidRPr="00E85DBA">
              <w:rPr>
                <w:rFonts w:ascii="NewsGotT" w:hAnsi="NewsGotT"/>
              </w:rPr>
              <w:t>2,77</w:t>
            </w:r>
            <w:r>
              <w:rPr>
                <w:rFonts w:ascii="NewsGotT" w:hAnsi="NewsGotT"/>
              </w:rPr>
              <w:t xml:space="preserve"> </w:t>
            </w:r>
            <w:r>
              <w:t>€</w:t>
            </w:r>
          </w:p>
        </w:tc>
        <w:tc>
          <w:tcPr>
            <w:tcW w:w="0" w:type="auto"/>
            <w:vAlign w:val="center"/>
          </w:tcPr>
          <w:p w14:paraId="43490398" w14:textId="5AEBE71C" w:rsidR="00594928" w:rsidRPr="006A6AAA" w:rsidRDefault="00594928" w:rsidP="00594928">
            <w:pPr>
              <w:pStyle w:val="Corpodetexto"/>
              <w:spacing w:after="0"/>
              <w:jc w:val="center"/>
              <w:rPr>
                <w:rFonts w:ascii="NewsGotT" w:hAnsi="NewsGotT"/>
              </w:rPr>
            </w:pPr>
            <w:r>
              <w:rPr>
                <w:rFonts w:ascii="NewsGotT" w:hAnsi="NewsGotT"/>
              </w:rPr>
              <w:t xml:space="preserve">33,24 </w:t>
            </w:r>
            <w:r>
              <w:t>€</w:t>
            </w:r>
          </w:p>
        </w:tc>
      </w:tr>
      <w:tr w:rsidR="00594928" w:rsidRPr="006A6AAA" w14:paraId="5FCCECC3" w14:textId="77777777" w:rsidTr="00817132">
        <w:trPr>
          <w:trHeight w:hRule="exact" w:val="1134"/>
          <w:jc w:val="center"/>
        </w:trPr>
        <w:tc>
          <w:tcPr>
            <w:tcW w:w="456" w:type="dxa"/>
            <w:vAlign w:val="center"/>
          </w:tcPr>
          <w:p w14:paraId="36D60720" w14:textId="2CA7D309" w:rsidR="00594928" w:rsidRPr="006A6AAA" w:rsidRDefault="00594928" w:rsidP="00594928">
            <w:pPr>
              <w:pStyle w:val="Corpodetexto"/>
              <w:spacing w:after="0"/>
              <w:jc w:val="center"/>
              <w:rPr>
                <w:rFonts w:ascii="NewsGotT" w:hAnsi="NewsGotT"/>
              </w:rPr>
            </w:pPr>
            <w:r>
              <w:rPr>
                <w:rFonts w:ascii="NewsGotT" w:hAnsi="NewsGotT"/>
              </w:rPr>
              <w:t>24</w:t>
            </w:r>
          </w:p>
        </w:tc>
        <w:tc>
          <w:tcPr>
            <w:tcW w:w="0" w:type="auto"/>
            <w:vAlign w:val="center"/>
          </w:tcPr>
          <w:p w14:paraId="4BDC2D04" w14:textId="2A84ECF4" w:rsidR="00594928" w:rsidRPr="006A6AAA" w:rsidRDefault="00594928" w:rsidP="00594928">
            <w:pPr>
              <w:pStyle w:val="Corpodetexto"/>
              <w:spacing w:after="0"/>
              <w:jc w:val="center"/>
              <w:rPr>
                <w:rFonts w:ascii="NewsGotT" w:hAnsi="NewsGotT"/>
              </w:rPr>
            </w:pPr>
            <w:r>
              <w:rPr>
                <w:rFonts w:ascii="NewsGotT" w:hAnsi="NewsGotT"/>
              </w:rPr>
              <w:t>Barra (2x8) fêmea 2,54 mm PCB</w:t>
            </w:r>
          </w:p>
        </w:tc>
        <w:tc>
          <w:tcPr>
            <w:tcW w:w="2034" w:type="dxa"/>
            <w:vAlign w:val="center"/>
          </w:tcPr>
          <w:p w14:paraId="58B7DCDA" w14:textId="4883202F" w:rsidR="00594928" w:rsidRPr="006A6AAA" w:rsidRDefault="00594928" w:rsidP="00594928">
            <w:pPr>
              <w:pStyle w:val="Corpodetexto"/>
              <w:spacing w:after="0"/>
              <w:jc w:val="center"/>
              <w:rPr>
                <w:rFonts w:ascii="NewsGotT" w:hAnsi="NewsGotT"/>
              </w:rPr>
            </w:pPr>
            <w:r>
              <w:rPr>
                <w:rFonts w:ascii="NewsGotT" w:hAnsi="NewsGotT"/>
                <w:noProof/>
              </w:rPr>
              <w:drawing>
                <wp:inline distT="0" distB="0" distL="0" distR="0" wp14:anchorId="69769937" wp14:editId="05E0D3A3">
                  <wp:extent cx="807720" cy="611109"/>
                  <wp:effectExtent l="0" t="0" r="0" b="0"/>
                  <wp:docPr id="14" name="Imagem 14"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m 14" descr="Uma imagem com texto&#10;&#10;Descrição gerada automaticamente"/>
                          <pic:cNvPicPr/>
                        </pic:nvPicPr>
                        <pic:blipFill>
                          <a:blip r:embed="rId102" cstate="print">
                            <a:extLst>
                              <a:ext uri="{BEBA8EAE-BF5A-486C-A8C5-ECC9F3942E4B}">
                                <a14:imgProps xmlns:a14="http://schemas.microsoft.com/office/drawing/2010/main">
                                  <a14:imgLayer r:embed="rId103">
                                    <a14:imgEffect>
                                      <a14:backgroundRemoval t="3276" b="92486" l="6706" r="94461">
                                        <a14:foregroundMark x1="8455" y1="46628" x2="6706" y2="33911"/>
                                        <a14:foregroundMark x1="77988" y1="82466" x2="88921" y2="69171"/>
                                        <a14:foregroundMark x1="92857" y1="45087" x2="92857" y2="45087"/>
                                        <a14:foregroundMark x1="93586" y1="51445" x2="93586" y2="51445"/>
                                        <a14:foregroundMark x1="93294" y1="52408" x2="93294" y2="52408"/>
                                        <a14:foregroundMark x1="94752" y1="53565" x2="94752" y2="53565"/>
                                        <a14:foregroundMark x1="92566" y1="52408" x2="92566" y2="52408"/>
                                        <a14:foregroundMark x1="84694" y1="38728" x2="84694" y2="38728"/>
                                        <a14:foregroundMark x1="74344" y1="92486" x2="72012" y2="84393"/>
                                        <a14:foregroundMark x1="72303" y1="39692" x2="75948" y2="33911"/>
                                        <a14:foregroundMark x1="71574" y1="39306" x2="77988" y2="30250"/>
                                        <a14:foregroundMark x1="73178" y1="37958" x2="76531" y2="31985"/>
                                        <a14:foregroundMark x1="66181" y1="30829" x2="68222" y2="27360"/>
                                        <a14:foregroundMark x1="55685" y1="28516" x2="60641" y2="21580"/>
                                        <a14:foregroundMark x1="48397" y1="21387" x2="50583" y2="16570"/>
                                        <a14:foregroundMark x1="44646" y1="14393" x2="44923" y2="14258"/>
                                        <a14:foregroundMark x1="43345" y1="15029" x2="43740" y2="14836"/>
                                        <a14:foregroundMark x1="42950" y1="15222" x2="43345" y2="15029"/>
                                        <a14:foregroundMark x1="42162" y1="15607" x2="42950" y2="15222"/>
                                        <a14:foregroundMark x1="41767" y1="15800" x2="42162" y2="15607"/>
                                        <a14:foregroundMark x1="39796" y1="16763" x2="41767" y2="15800"/>
                                        <a14:foregroundMark x1="32719" y1="6166" x2="32740" y2="6000"/>
                                        <a14:foregroundMark x1="32670" y1="6551" x2="32719" y2="6166"/>
                                        <a14:foregroundMark x1="32521" y1="7707" x2="32670" y2="6551"/>
                                        <a14:foregroundMark x1="32471" y1="8092" x2="32521" y2="7707"/>
                                        <a14:foregroundMark x1="31778" y1="13487" x2="32471" y2="8092"/>
                                        <a14:backgroundMark x1="30321" y1="3468" x2="33528" y2="3661"/>
                                        <a14:backgroundMark x1="31487" y1="6358" x2="33090" y2="5010"/>
                                        <a14:backgroundMark x1="32799" y1="5973" x2="32799" y2="5973"/>
                                        <a14:backgroundMark x1="32507" y1="6166" x2="32507" y2="6166"/>
                                        <a14:backgroundMark x1="32507" y1="8092" x2="32507" y2="8092"/>
                                        <a14:backgroundMark x1="32507" y1="7707" x2="32507" y2="7707"/>
                                        <a14:backgroundMark x1="32507" y1="6551" x2="32507" y2="6551"/>
                                        <a14:backgroundMark x1="32507" y1="5973" x2="32507" y2="5973"/>
                                        <a14:backgroundMark x1="32945" y1="5202" x2="32945" y2="5202"/>
                                        <a14:backgroundMark x1="34111" y1="6166" x2="34111" y2="6166"/>
                                        <a14:backgroundMark x1="33528" y1="6166" x2="33528" y2="6166"/>
                                        <a14:backgroundMark x1="33528" y1="6166" x2="33528" y2="6166"/>
                                        <a14:backgroundMark x1="33382" y1="6551" x2="33382" y2="6551"/>
                                        <a14:backgroundMark x1="44752" y1="14258" x2="44752" y2="14258"/>
                                        <a14:backgroundMark x1="44752" y1="15222" x2="44752" y2="15222"/>
                                        <a14:backgroundMark x1="45190" y1="15029" x2="45190" y2="15029"/>
                                        <a14:backgroundMark x1="45190" y1="14836" x2="45190" y2="14836"/>
                                        <a14:backgroundMark x1="45481" y1="14258" x2="45481" y2="14258"/>
                                        <a14:backgroundMark x1="47230" y1="14258" x2="45044" y2="14644"/>
                                        <a14:backgroundMark x1="44752" y1="14644" x2="43440" y2="14258"/>
                                        <a14:backgroundMark x1="45190" y1="15607" x2="45190" y2="15607"/>
                                        <a14:backgroundMark x1="42128" y1="14644" x2="42128" y2="14644"/>
                                        <a14:backgroundMark x1="42857" y1="14644" x2="42857" y2="14644"/>
                                        <a14:backgroundMark x1="43003" y1="14644" x2="43003" y2="14644"/>
                                        <a14:backgroundMark x1="43003" y1="14836" x2="43003" y2="14836"/>
                                        <a14:backgroundMark x1="43149" y1="15800" x2="43149" y2="15800"/>
                                        <a14:backgroundMark x1="43149" y1="15800" x2="43149" y2="15800"/>
                                      </a14:backgroundRemoval>
                                    </a14:imgEffect>
                                  </a14:imgLayer>
                                </a14:imgProps>
                              </a:ext>
                              <a:ext uri="{28A0092B-C50C-407E-A947-70E740481C1C}">
                                <a14:useLocalDpi xmlns:a14="http://schemas.microsoft.com/office/drawing/2010/main" val="0"/>
                              </a:ext>
                            </a:extLst>
                          </a:blip>
                          <a:stretch>
                            <a:fillRect/>
                          </a:stretch>
                        </pic:blipFill>
                        <pic:spPr>
                          <a:xfrm>
                            <a:off x="0" y="0"/>
                            <a:ext cx="815704" cy="617149"/>
                          </a:xfrm>
                          <a:prstGeom prst="rect">
                            <a:avLst/>
                          </a:prstGeom>
                        </pic:spPr>
                      </pic:pic>
                    </a:graphicData>
                  </a:graphic>
                </wp:inline>
              </w:drawing>
            </w:r>
          </w:p>
        </w:tc>
        <w:tc>
          <w:tcPr>
            <w:tcW w:w="0" w:type="auto"/>
            <w:vAlign w:val="center"/>
          </w:tcPr>
          <w:p w14:paraId="20A06E57" w14:textId="1D23C2F9" w:rsidR="00594928" w:rsidRPr="006A6AAA" w:rsidRDefault="00594928" w:rsidP="00594928">
            <w:pPr>
              <w:pStyle w:val="Corpodetexto"/>
              <w:spacing w:after="0"/>
              <w:jc w:val="center"/>
              <w:rPr>
                <w:rFonts w:ascii="NewsGotT" w:hAnsi="NewsGotT"/>
              </w:rPr>
            </w:pPr>
            <w:r>
              <w:rPr>
                <w:rFonts w:ascii="NewsGotT" w:hAnsi="NewsGotT"/>
                <w:lang w:val="en-GB"/>
              </w:rPr>
              <w:t>Mauser</w:t>
            </w:r>
          </w:p>
        </w:tc>
        <w:tc>
          <w:tcPr>
            <w:tcW w:w="1217" w:type="dxa"/>
            <w:vAlign w:val="center"/>
          </w:tcPr>
          <w:p w14:paraId="45B5BC99" w14:textId="7FFB8B1E" w:rsidR="00594928" w:rsidRPr="006A6AAA" w:rsidRDefault="00594928" w:rsidP="00594928">
            <w:pPr>
              <w:pStyle w:val="Corpodetexto"/>
              <w:spacing w:after="0"/>
              <w:jc w:val="center"/>
              <w:rPr>
                <w:rFonts w:ascii="NewsGotT" w:hAnsi="NewsGotT"/>
              </w:rPr>
            </w:pPr>
            <w:r>
              <w:rPr>
                <w:rFonts w:ascii="NewsGotT" w:hAnsi="NewsGotT"/>
              </w:rPr>
              <w:t>1</w:t>
            </w:r>
          </w:p>
        </w:tc>
        <w:tc>
          <w:tcPr>
            <w:tcW w:w="960" w:type="dxa"/>
            <w:vAlign w:val="center"/>
          </w:tcPr>
          <w:p w14:paraId="68110DE0" w14:textId="7014F4BB" w:rsidR="00594928" w:rsidRPr="006A6AAA" w:rsidRDefault="00594928" w:rsidP="00594928">
            <w:pPr>
              <w:pStyle w:val="Corpodetexto"/>
              <w:spacing w:after="0"/>
              <w:jc w:val="center"/>
              <w:rPr>
                <w:rFonts w:ascii="NewsGotT" w:hAnsi="NewsGotT"/>
              </w:rPr>
            </w:pPr>
            <w:r>
              <w:rPr>
                <w:rFonts w:ascii="NewsGotT" w:hAnsi="NewsGotT"/>
              </w:rPr>
              <w:t xml:space="preserve">0,30 </w:t>
            </w:r>
            <w:r>
              <w:t>€</w:t>
            </w:r>
          </w:p>
        </w:tc>
        <w:tc>
          <w:tcPr>
            <w:tcW w:w="0" w:type="auto"/>
            <w:vAlign w:val="center"/>
          </w:tcPr>
          <w:p w14:paraId="714E3179" w14:textId="6EFDAD6E" w:rsidR="00594928" w:rsidRPr="006A6AAA" w:rsidRDefault="00594928" w:rsidP="00594928">
            <w:pPr>
              <w:pStyle w:val="Corpodetexto"/>
              <w:spacing w:after="0"/>
              <w:jc w:val="center"/>
              <w:rPr>
                <w:rFonts w:ascii="NewsGotT" w:hAnsi="NewsGotT"/>
              </w:rPr>
            </w:pPr>
            <w:r>
              <w:rPr>
                <w:rFonts w:ascii="NewsGotT" w:hAnsi="NewsGotT"/>
              </w:rPr>
              <w:t xml:space="preserve">0,30 </w:t>
            </w:r>
            <w:r>
              <w:t>€</w:t>
            </w:r>
          </w:p>
        </w:tc>
      </w:tr>
      <w:tr w:rsidR="00594928" w:rsidRPr="006A6AAA" w14:paraId="73717857" w14:textId="77777777" w:rsidTr="00817132">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6" w:type="dxa"/>
            <w:vAlign w:val="center"/>
          </w:tcPr>
          <w:p w14:paraId="53A3CDC7" w14:textId="3D57BB2A" w:rsidR="00594928" w:rsidRPr="006A6AAA" w:rsidRDefault="00594928" w:rsidP="00594928">
            <w:pPr>
              <w:pStyle w:val="Corpodetexto"/>
              <w:spacing w:after="0"/>
              <w:jc w:val="center"/>
              <w:rPr>
                <w:rFonts w:ascii="NewsGotT" w:hAnsi="NewsGotT"/>
              </w:rPr>
            </w:pPr>
            <w:r>
              <w:rPr>
                <w:rFonts w:ascii="NewsGotT" w:hAnsi="NewsGotT"/>
              </w:rPr>
              <w:t>25</w:t>
            </w:r>
          </w:p>
        </w:tc>
        <w:tc>
          <w:tcPr>
            <w:tcW w:w="0" w:type="auto"/>
            <w:vAlign w:val="center"/>
          </w:tcPr>
          <w:p w14:paraId="4E1A3C6F" w14:textId="54D50C7D" w:rsidR="00594928" w:rsidRPr="006A6AAA" w:rsidRDefault="00594928" w:rsidP="00594928">
            <w:pPr>
              <w:pStyle w:val="Corpodetexto"/>
              <w:spacing w:after="0"/>
              <w:jc w:val="center"/>
              <w:rPr>
                <w:rFonts w:ascii="NewsGotT" w:hAnsi="NewsGotT"/>
              </w:rPr>
            </w:pPr>
            <w:r>
              <w:rPr>
                <w:rFonts w:ascii="NewsGotT" w:hAnsi="NewsGotT"/>
              </w:rPr>
              <w:t>Barra (2x10) fêmea 2,54 mm PCB</w:t>
            </w:r>
          </w:p>
        </w:tc>
        <w:tc>
          <w:tcPr>
            <w:tcW w:w="2034" w:type="dxa"/>
            <w:vAlign w:val="center"/>
          </w:tcPr>
          <w:p w14:paraId="5F8D52CD" w14:textId="0C4CF8F8" w:rsidR="00594928" w:rsidRPr="006A6AAA" w:rsidRDefault="00594928" w:rsidP="00594928">
            <w:pPr>
              <w:pStyle w:val="Corpodetexto"/>
              <w:spacing w:after="0"/>
              <w:jc w:val="center"/>
              <w:rPr>
                <w:rFonts w:ascii="NewsGotT" w:hAnsi="NewsGotT"/>
              </w:rPr>
            </w:pPr>
            <w:r>
              <w:rPr>
                <w:rFonts w:ascii="NewsGotT" w:hAnsi="NewsGotT"/>
                <w:noProof/>
              </w:rPr>
              <w:drawing>
                <wp:inline distT="0" distB="0" distL="0" distR="0" wp14:anchorId="7FF80899" wp14:editId="696ED2DC">
                  <wp:extent cx="876300" cy="759460"/>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m 15"/>
                          <pic:cNvPicPr/>
                        </pic:nvPicPr>
                        <pic:blipFill>
                          <a:blip r:embed="rId104">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878044" cy="760971"/>
                          </a:xfrm>
                          <a:prstGeom prst="rect">
                            <a:avLst/>
                          </a:prstGeom>
                        </pic:spPr>
                      </pic:pic>
                    </a:graphicData>
                  </a:graphic>
                </wp:inline>
              </w:drawing>
            </w:r>
          </w:p>
        </w:tc>
        <w:tc>
          <w:tcPr>
            <w:tcW w:w="0" w:type="auto"/>
            <w:vAlign w:val="center"/>
          </w:tcPr>
          <w:p w14:paraId="4BAE7291" w14:textId="5B9C36BC" w:rsidR="00594928" w:rsidRPr="006A6AAA" w:rsidRDefault="00594928" w:rsidP="00594928">
            <w:pPr>
              <w:pStyle w:val="Corpodetexto"/>
              <w:spacing w:after="0"/>
              <w:jc w:val="center"/>
              <w:rPr>
                <w:rFonts w:ascii="NewsGotT" w:hAnsi="NewsGotT"/>
              </w:rPr>
            </w:pPr>
            <w:r>
              <w:rPr>
                <w:rFonts w:ascii="NewsGotT" w:hAnsi="NewsGotT"/>
                <w:lang w:val="en-GB"/>
              </w:rPr>
              <w:t>Mauser</w:t>
            </w:r>
          </w:p>
        </w:tc>
        <w:tc>
          <w:tcPr>
            <w:tcW w:w="1217" w:type="dxa"/>
            <w:vAlign w:val="center"/>
          </w:tcPr>
          <w:p w14:paraId="7E6DF452" w14:textId="12ECAAF5" w:rsidR="00594928" w:rsidRPr="006A6AAA" w:rsidRDefault="00594928" w:rsidP="00594928">
            <w:pPr>
              <w:pStyle w:val="Corpodetexto"/>
              <w:spacing w:after="0"/>
              <w:jc w:val="center"/>
              <w:rPr>
                <w:rFonts w:ascii="NewsGotT" w:hAnsi="NewsGotT"/>
              </w:rPr>
            </w:pPr>
            <w:r>
              <w:rPr>
                <w:rFonts w:ascii="NewsGotT" w:hAnsi="NewsGotT"/>
              </w:rPr>
              <w:t>1</w:t>
            </w:r>
          </w:p>
        </w:tc>
        <w:tc>
          <w:tcPr>
            <w:tcW w:w="960" w:type="dxa"/>
            <w:vAlign w:val="center"/>
          </w:tcPr>
          <w:p w14:paraId="5B42F136" w14:textId="1C67389F" w:rsidR="00594928" w:rsidRPr="006A6AAA" w:rsidRDefault="00594928" w:rsidP="00594928">
            <w:pPr>
              <w:pStyle w:val="Corpodetexto"/>
              <w:spacing w:after="0"/>
              <w:jc w:val="center"/>
              <w:rPr>
                <w:rFonts w:ascii="NewsGotT" w:hAnsi="NewsGotT"/>
              </w:rPr>
            </w:pPr>
            <w:r>
              <w:rPr>
                <w:rFonts w:ascii="NewsGotT" w:hAnsi="NewsGotT"/>
              </w:rPr>
              <w:t xml:space="preserve">0,40 </w:t>
            </w:r>
            <w:r>
              <w:t>€</w:t>
            </w:r>
          </w:p>
        </w:tc>
        <w:tc>
          <w:tcPr>
            <w:tcW w:w="0" w:type="auto"/>
            <w:vAlign w:val="center"/>
          </w:tcPr>
          <w:p w14:paraId="322C9589" w14:textId="3EF3E768" w:rsidR="00594928" w:rsidRPr="006A6AAA" w:rsidRDefault="00594928" w:rsidP="00594928">
            <w:pPr>
              <w:pStyle w:val="Corpodetexto"/>
              <w:spacing w:after="0"/>
              <w:jc w:val="center"/>
              <w:rPr>
                <w:rFonts w:ascii="NewsGotT" w:hAnsi="NewsGotT"/>
              </w:rPr>
            </w:pPr>
            <w:r>
              <w:rPr>
                <w:rFonts w:ascii="NewsGotT" w:hAnsi="NewsGotT"/>
              </w:rPr>
              <w:t xml:space="preserve">0,40 </w:t>
            </w:r>
            <w:r>
              <w:t>€</w:t>
            </w:r>
          </w:p>
        </w:tc>
      </w:tr>
      <w:tr w:rsidR="00594928" w:rsidRPr="006A6AAA" w14:paraId="0F879EAB" w14:textId="77777777" w:rsidTr="00817132">
        <w:trPr>
          <w:trHeight w:hRule="exact" w:val="1134"/>
          <w:jc w:val="center"/>
        </w:trPr>
        <w:tc>
          <w:tcPr>
            <w:tcW w:w="456" w:type="dxa"/>
            <w:vAlign w:val="center"/>
          </w:tcPr>
          <w:p w14:paraId="63229E0F" w14:textId="69B40B41" w:rsidR="00594928" w:rsidRPr="006A6AAA" w:rsidRDefault="00594928" w:rsidP="00594928">
            <w:pPr>
              <w:pStyle w:val="Corpodetexto"/>
              <w:spacing w:after="0"/>
              <w:jc w:val="center"/>
              <w:rPr>
                <w:rFonts w:ascii="NewsGotT" w:hAnsi="NewsGotT"/>
              </w:rPr>
            </w:pPr>
            <w:r>
              <w:rPr>
                <w:rFonts w:ascii="NewsGotT" w:hAnsi="NewsGotT"/>
              </w:rPr>
              <w:t>26</w:t>
            </w:r>
          </w:p>
        </w:tc>
        <w:tc>
          <w:tcPr>
            <w:tcW w:w="0" w:type="auto"/>
            <w:vAlign w:val="center"/>
          </w:tcPr>
          <w:p w14:paraId="42169A6A" w14:textId="029CF2DB" w:rsidR="00594928" w:rsidRPr="006A6AAA" w:rsidRDefault="00594928" w:rsidP="00594928">
            <w:pPr>
              <w:pStyle w:val="Corpodetexto"/>
              <w:spacing w:after="0"/>
              <w:jc w:val="center"/>
              <w:rPr>
                <w:rFonts w:ascii="NewsGotT" w:hAnsi="NewsGotT"/>
              </w:rPr>
            </w:pPr>
            <w:r>
              <w:rPr>
                <w:rFonts w:ascii="NewsGotT" w:hAnsi="NewsGotT"/>
              </w:rPr>
              <w:t>Barra (2x16) fêmea 2,54 mm PCB</w:t>
            </w:r>
          </w:p>
        </w:tc>
        <w:tc>
          <w:tcPr>
            <w:tcW w:w="2034" w:type="dxa"/>
            <w:vAlign w:val="center"/>
          </w:tcPr>
          <w:p w14:paraId="782E9CBC" w14:textId="5A1D65E4" w:rsidR="00594928" w:rsidRPr="006A6AAA" w:rsidRDefault="00594928" w:rsidP="00594928">
            <w:pPr>
              <w:pStyle w:val="Corpodetexto"/>
              <w:spacing w:after="0"/>
              <w:jc w:val="center"/>
              <w:rPr>
                <w:rFonts w:ascii="NewsGotT" w:hAnsi="NewsGotT"/>
              </w:rPr>
            </w:pPr>
            <w:r>
              <w:rPr>
                <w:rFonts w:ascii="NewsGotT" w:hAnsi="NewsGotT"/>
                <w:noProof/>
              </w:rPr>
              <w:drawing>
                <wp:inline distT="0" distB="0" distL="0" distR="0" wp14:anchorId="34DACDB9" wp14:editId="49130048">
                  <wp:extent cx="899229" cy="695148"/>
                  <wp:effectExtent l="0" t="0" r="0" b="0"/>
                  <wp:docPr id="16" name="Imagem 16" descr="Uma imagem com músic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m 16" descr="Uma imagem com música&#10;&#10;Descrição gerada automaticamente"/>
                          <pic:cNvPicPr/>
                        </pic:nvPicPr>
                        <pic:blipFill>
                          <a:blip r:embed="rId105" cstate="print">
                            <a:clrChange>
                              <a:clrFrom>
                                <a:srgbClr val="000000">
                                  <a:alpha val="0"/>
                                </a:srgbClr>
                              </a:clrFrom>
                              <a:clrTo>
                                <a:srgbClr val="000000">
                                  <a:alpha val="0"/>
                                </a:srgbClr>
                              </a:clrTo>
                            </a:clrChange>
                            <a:extLst>
                              <a:ext uri="{BEBA8EAE-BF5A-486C-A8C5-ECC9F3942E4B}">
                                <a14:imgProps xmlns:a14="http://schemas.microsoft.com/office/drawing/2010/main">
                                  <a14:imgLayer r:embed="rId106">
                                    <a14:imgEffect>
                                      <a14:backgroundRemoval t="7576" b="89773" l="6589" r="93558">
                                        <a14:foregroundMark x1="87701" y1="78030" x2="87701" y2="78030"/>
                                        <a14:foregroundMark x1="90922" y1="76705" x2="90922" y2="76705"/>
                                        <a14:foregroundMark x1="91508" y1="67045" x2="91508" y2="67045"/>
                                        <a14:foregroundMark x1="93558" y1="67045" x2="93558" y2="67045"/>
                                        <a14:foregroundMark x1="92972" y1="73674" x2="92972" y2="73674"/>
                                        <a14:foregroundMark x1="6589" y1="23485" x2="6589" y2="23485"/>
                                        <a14:foregroundMark x1="13763" y1="7576" x2="13763" y2="7576"/>
                                        <a14:foregroundMark x1="20644" y1="7765" x2="20644" y2="7765"/>
                                        <a14:foregroundMark x1="22108" y1="7576" x2="22108" y2="7576"/>
                                      </a14:backgroundRemoval>
                                    </a14:imgEffect>
                                  </a14:imgLayer>
                                </a14:imgProps>
                              </a:ext>
                              <a:ext uri="{28A0092B-C50C-407E-A947-70E740481C1C}">
                                <a14:useLocalDpi xmlns:a14="http://schemas.microsoft.com/office/drawing/2010/main" val="0"/>
                              </a:ext>
                            </a:extLst>
                          </a:blip>
                          <a:stretch>
                            <a:fillRect/>
                          </a:stretch>
                        </pic:blipFill>
                        <pic:spPr>
                          <a:xfrm>
                            <a:off x="0" y="0"/>
                            <a:ext cx="1032276" cy="798000"/>
                          </a:xfrm>
                          <a:prstGeom prst="rect">
                            <a:avLst/>
                          </a:prstGeom>
                        </pic:spPr>
                      </pic:pic>
                    </a:graphicData>
                  </a:graphic>
                </wp:inline>
              </w:drawing>
            </w:r>
          </w:p>
        </w:tc>
        <w:tc>
          <w:tcPr>
            <w:tcW w:w="0" w:type="auto"/>
            <w:vAlign w:val="center"/>
          </w:tcPr>
          <w:p w14:paraId="2F3FDC66" w14:textId="78FEAE55" w:rsidR="00594928" w:rsidRPr="006A6AAA" w:rsidRDefault="00594928" w:rsidP="00594928">
            <w:pPr>
              <w:pStyle w:val="Corpodetexto"/>
              <w:spacing w:after="0"/>
              <w:jc w:val="center"/>
              <w:rPr>
                <w:rFonts w:ascii="NewsGotT" w:hAnsi="NewsGotT"/>
              </w:rPr>
            </w:pPr>
            <w:r>
              <w:rPr>
                <w:rFonts w:ascii="NewsGotT" w:hAnsi="NewsGotT"/>
                <w:lang w:val="en-GB"/>
              </w:rPr>
              <w:t>Mauser</w:t>
            </w:r>
          </w:p>
        </w:tc>
        <w:tc>
          <w:tcPr>
            <w:tcW w:w="1217" w:type="dxa"/>
            <w:vAlign w:val="center"/>
          </w:tcPr>
          <w:p w14:paraId="3FF6F186" w14:textId="5D72ED76" w:rsidR="00594928" w:rsidRPr="006A6AAA" w:rsidRDefault="00594928" w:rsidP="00594928">
            <w:pPr>
              <w:pStyle w:val="Corpodetexto"/>
              <w:spacing w:after="0"/>
              <w:jc w:val="center"/>
              <w:rPr>
                <w:rFonts w:ascii="NewsGotT" w:hAnsi="NewsGotT"/>
              </w:rPr>
            </w:pPr>
            <w:r>
              <w:rPr>
                <w:rFonts w:ascii="NewsGotT" w:hAnsi="NewsGotT"/>
              </w:rPr>
              <w:t>1</w:t>
            </w:r>
          </w:p>
        </w:tc>
        <w:tc>
          <w:tcPr>
            <w:tcW w:w="960" w:type="dxa"/>
            <w:vAlign w:val="center"/>
          </w:tcPr>
          <w:p w14:paraId="7F9C6B8E" w14:textId="1D0CA801" w:rsidR="00594928" w:rsidRPr="006A6AAA" w:rsidRDefault="00594928" w:rsidP="00594928">
            <w:pPr>
              <w:pStyle w:val="Corpodetexto"/>
              <w:spacing w:after="0"/>
              <w:jc w:val="center"/>
              <w:rPr>
                <w:rFonts w:ascii="NewsGotT" w:hAnsi="NewsGotT"/>
              </w:rPr>
            </w:pPr>
            <w:r>
              <w:rPr>
                <w:rFonts w:ascii="NewsGotT" w:hAnsi="NewsGotT"/>
              </w:rPr>
              <w:t xml:space="preserve">0,62 </w:t>
            </w:r>
            <w:r>
              <w:t>€</w:t>
            </w:r>
          </w:p>
        </w:tc>
        <w:tc>
          <w:tcPr>
            <w:tcW w:w="0" w:type="auto"/>
            <w:vAlign w:val="center"/>
          </w:tcPr>
          <w:p w14:paraId="2ED72A89" w14:textId="0995E391" w:rsidR="00594928" w:rsidRPr="006A6AAA" w:rsidRDefault="00594928" w:rsidP="00594928">
            <w:pPr>
              <w:pStyle w:val="Corpodetexto"/>
              <w:spacing w:after="0"/>
              <w:jc w:val="center"/>
              <w:rPr>
                <w:rFonts w:ascii="NewsGotT" w:hAnsi="NewsGotT"/>
              </w:rPr>
            </w:pPr>
            <w:r>
              <w:rPr>
                <w:rFonts w:ascii="NewsGotT" w:hAnsi="NewsGotT"/>
              </w:rPr>
              <w:t xml:space="preserve">0,62 </w:t>
            </w:r>
            <w:r>
              <w:t>€</w:t>
            </w:r>
          </w:p>
        </w:tc>
      </w:tr>
      <w:tr w:rsidR="00594928" w:rsidRPr="006A6AAA" w14:paraId="24F95B28" w14:textId="77777777" w:rsidTr="00817132">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6" w:type="dxa"/>
            <w:vAlign w:val="center"/>
          </w:tcPr>
          <w:p w14:paraId="60DEB1E1" w14:textId="3B20A404" w:rsidR="00594928" w:rsidRPr="006A6AAA" w:rsidRDefault="00594928" w:rsidP="00594928">
            <w:pPr>
              <w:pStyle w:val="Corpodetexto"/>
              <w:spacing w:after="0"/>
              <w:jc w:val="center"/>
              <w:rPr>
                <w:rFonts w:ascii="NewsGotT" w:hAnsi="NewsGotT"/>
              </w:rPr>
            </w:pPr>
            <w:r>
              <w:rPr>
                <w:rFonts w:ascii="NewsGotT" w:hAnsi="NewsGotT"/>
              </w:rPr>
              <w:t>27</w:t>
            </w:r>
          </w:p>
        </w:tc>
        <w:tc>
          <w:tcPr>
            <w:tcW w:w="0" w:type="auto"/>
            <w:vAlign w:val="center"/>
          </w:tcPr>
          <w:p w14:paraId="5A5AE193" w14:textId="1EFB1D2C" w:rsidR="00594928" w:rsidRPr="006A6AAA" w:rsidRDefault="00594928" w:rsidP="00594928">
            <w:pPr>
              <w:pStyle w:val="Corpodetexto"/>
              <w:spacing w:after="0"/>
              <w:jc w:val="center"/>
              <w:rPr>
                <w:rFonts w:ascii="NewsGotT" w:hAnsi="NewsGotT"/>
              </w:rPr>
            </w:pPr>
            <w:r>
              <w:rPr>
                <w:rFonts w:ascii="NewsGotT" w:hAnsi="NewsGotT"/>
              </w:rPr>
              <w:t>Barra (2x17) fêmea 2,54 mm PCB</w:t>
            </w:r>
          </w:p>
        </w:tc>
        <w:tc>
          <w:tcPr>
            <w:tcW w:w="2034" w:type="dxa"/>
            <w:vAlign w:val="center"/>
          </w:tcPr>
          <w:p w14:paraId="6B8CA043" w14:textId="229AD177" w:rsidR="00594928" w:rsidRPr="006A6AAA" w:rsidRDefault="00594928" w:rsidP="00594928">
            <w:pPr>
              <w:pStyle w:val="Corpodetexto"/>
              <w:spacing w:after="0"/>
              <w:jc w:val="center"/>
              <w:rPr>
                <w:rFonts w:ascii="NewsGotT" w:hAnsi="NewsGotT"/>
              </w:rPr>
            </w:pPr>
            <w:r>
              <w:rPr>
                <w:rFonts w:ascii="NewsGotT" w:hAnsi="NewsGotT"/>
                <w:noProof/>
              </w:rPr>
              <w:drawing>
                <wp:inline distT="0" distB="0" distL="0" distR="0" wp14:anchorId="286289B7" wp14:editId="6749EFE5">
                  <wp:extent cx="955431" cy="686800"/>
                  <wp:effectExtent l="0" t="0" r="0" b="0"/>
                  <wp:docPr id="17" name="Imagem 17"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m 17" descr="Uma imagem com texto&#10;&#10;Descrição gerada automaticamente"/>
                          <pic:cNvPicPr/>
                        </pic:nvPicPr>
                        <pic:blipFill>
                          <a:blip r:embed="rId107" cstate="print">
                            <a:extLst>
                              <a:ext uri="{BEBA8EAE-BF5A-486C-A8C5-ECC9F3942E4B}">
                                <a14:imgProps xmlns:a14="http://schemas.microsoft.com/office/drawing/2010/main">
                                  <a14:imgLayer r:embed="rId108">
                                    <a14:imgEffect>
                                      <a14:backgroundRemoval t="6452" b="89919" l="4928" r="95072">
                                        <a14:foregroundMark x1="9565" y1="23185" x2="8841" y2="14113"/>
                                        <a14:foregroundMark x1="5362" y1="20565" x2="5362" y2="20565"/>
                                        <a14:foregroundMark x1="21014" y1="11492" x2="21014" y2="11492"/>
                                        <a14:foregroundMark x1="18551" y1="8871" x2="18551" y2="8871"/>
                                        <a14:foregroundMark x1="10725" y1="6653" x2="10725" y2="6653"/>
                                        <a14:foregroundMark x1="87391" y1="86290" x2="91594" y2="72984"/>
                                        <a14:foregroundMark x1="93043" y1="65927" x2="93043" y2="65927"/>
                                        <a14:foregroundMark x1="95217" y1="70161" x2="95217" y2="70161"/>
                                        <a14:foregroundMark x1="83913" y1="89919" x2="83913" y2="89919"/>
                                      </a14:backgroundRemoval>
                                    </a14:imgEffect>
                                  </a14:imgLayer>
                                </a14:imgProps>
                              </a:ext>
                              <a:ext uri="{28A0092B-C50C-407E-A947-70E740481C1C}">
                                <a14:useLocalDpi xmlns:a14="http://schemas.microsoft.com/office/drawing/2010/main" val="0"/>
                              </a:ext>
                            </a:extLst>
                          </a:blip>
                          <a:stretch>
                            <a:fillRect/>
                          </a:stretch>
                        </pic:blipFill>
                        <pic:spPr>
                          <a:xfrm>
                            <a:off x="0" y="0"/>
                            <a:ext cx="960470" cy="690422"/>
                          </a:xfrm>
                          <a:prstGeom prst="rect">
                            <a:avLst/>
                          </a:prstGeom>
                        </pic:spPr>
                      </pic:pic>
                    </a:graphicData>
                  </a:graphic>
                </wp:inline>
              </w:drawing>
            </w:r>
          </w:p>
        </w:tc>
        <w:tc>
          <w:tcPr>
            <w:tcW w:w="0" w:type="auto"/>
            <w:vAlign w:val="center"/>
          </w:tcPr>
          <w:p w14:paraId="0CED1EB5" w14:textId="1A8509CC" w:rsidR="00594928" w:rsidRPr="006A6AAA" w:rsidRDefault="00594928" w:rsidP="00594928">
            <w:pPr>
              <w:pStyle w:val="Corpodetexto"/>
              <w:spacing w:after="0"/>
              <w:jc w:val="center"/>
              <w:rPr>
                <w:rFonts w:ascii="NewsGotT" w:hAnsi="NewsGotT"/>
              </w:rPr>
            </w:pPr>
            <w:r>
              <w:rPr>
                <w:rFonts w:ascii="NewsGotT" w:hAnsi="NewsGotT"/>
                <w:lang w:val="en-GB"/>
              </w:rPr>
              <w:t>Mauser</w:t>
            </w:r>
          </w:p>
        </w:tc>
        <w:tc>
          <w:tcPr>
            <w:tcW w:w="1217" w:type="dxa"/>
            <w:vAlign w:val="center"/>
          </w:tcPr>
          <w:p w14:paraId="7FBFBCAC" w14:textId="7CD59645" w:rsidR="00594928" w:rsidRPr="006A6AAA" w:rsidRDefault="00594928" w:rsidP="00594928">
            <w:pPr>
              <w:pStyle w:val="Corpodetexto"/>
              <w:spacing w:after="0"/>
              <w:jc w:val="center"/>
              <w:rPr>
                <w:rFonts w:ascii="NewsGotT" w:hAnsi="NewsGotT"/>
              </w:rPr>
            </w:pPr>
            <w:r>
              <w:rPr>
                <w:rFonts w:ascii="NewsGotT" w:hAnsi="NewsGotT"/>
              </w:rPr>
              <w:t>1</w:t>
            </w:r>
          </w:p>
        </w:tc>
        <w:tc>
          <w:tcPr>
            <w:tcW w:w="960" w:type="dxa"/>
            <w:vAlign w:val="center"/>
          </w:tcPr>
          <w:p w14:paraId="79B61827" w14:textId="28F2D9FE" w:rsidR="00594928" w:rsidRPr="006A6AAA" w:rsidRDefault="00594928" w:rsidP="00594928">
            <w:pPr>
              <w:pStyle w:val="Corpodetexto"/>
              <w:spacing w:after="0"/>
              <w:jc w:val="center"/>
              <w:rPr>
                <w:rFonts w:ascii="NewsGotT" w:hAnsi="NewsGotT"/>
              </w:rPr>
            </w:pPr>
            <w:r>
              <w:rPr>
                <w:rFonts w:ascii="NewsGotT" w:hAnsi="NewsGotT"/>
              </w:rPr>
              <w:t xml:space="preserve">0,69 </w:t>
            </w:r>
            <w:r>
              <w:t>€</w:t>
            </w:r>
          </w:p>
        </w:tc>
        <w:tc>
          <w:tcPr>
            <w:tcW w:w="0" w:type="auto"/>
            <w:vAlign w:val="center"/>
          </w:tcPr>
          <w:p w14:paraId="59C9922B" w14:textId="07A1A1BF" w:rsidR="00594928" w:rsidRPr="006A6AAA" w:rsidRDefault="00594928" w:rsidP="00594928">
            <w:pPr>
              <w:pStyle w:val="Corpodetexto"/>
              <w:spacing w:after="0"/>
              <w:jc w:val="center"/>
              <w:rPr>
                <w:rFonts w:ascii="NewsGotT" w:hAnsi="NewsGotT"/>
              </w:rPr>
            </w:pPr>
            <w:r>
              <w:rPr>
                <w:rFonts w:ascii="NewsGotT" w:hAnsi="NewsGotT"/>
              </w:rPr>
              <w:t xml:space="preserve">0,69 </w:t>
            </w:r>
            <w:r>
              <w:t>€</w:t>
            </w:r>
          </w:p>
        </w:tc>
      </w:tr>
      <w:tr w:rsidR="00594928" w:rsidRPr="006A6AAA" w14:paraId="4A8F4C45" w14:textId="77777777" w:rsidTr="00817132">
        <w:trPr>
          <w:trHeight w:hRule="exact" w:val="1134"/>
          <w:jc w:val="center"/>
        </w:trPr>
        <w:tc>
          <w:tcPr>
            <w:tcW w:w="456" w:type="dxa"/>
            <w:vAlign w:val="center"/>
          </w:tcPr>
          <w:p w14:paraId="0D2AD7B7" w14:textId="6E40FA67" w:rsidR="00594928" w:rsidRPr="006A6AAA" w:rsidRDefault="00594928" w:rsidP="00594928">
            <w:pPr>
              <w:pStyle w:val="Corpodetexto"/>
              <w:spacing w:after="0"/>
              <w:jc w:val="center"/>
              <w:rPr>
                <w:rFonts w:ascii="NewsGotT" w:hAnsi="NewsGotT"/>
              </w:rPr>
            </w:pPr>
            <w:r>
              <w:rPr>
                <w:rFonts w:ascii="NewsGotT" w:hAnsi="NewsGotT"/>
              </w:rPr>
              <w:t>28</w:t>
            </w:r>
          </w:p>
        </w:tc>
        <w:tc>
          <w:tcPr>
            <w:tcW w:w="0" w:type="auto"/>
            <w:vAlign w:val="center"/>
          </w:tcPr>
          <w:p w14:paraId="3FA23437" w14:textId="09BCDE82" w:rsidR="00594928" w:rsidRPr="006A6AAA" w:rsidRDefault="00594928" w:rsidP="00594928">
            <w:pPr>
              <w:pStyle w:val="Corpodetexto"/>
              <w:spacing w:after="0"/>
              <w:jc w:val="center"/>
              <w:rPr>
                <w:rFonts w:ascii="NewsGotT" w:hAnsi="NewsGotT"/>
              </w:rPr>
            </w:pPr>
            <w:r>
              <w:rPr>
                <w:rFonts w:ascii="NewsGotT" w:hAnsi="NewsGotT"/>
              </w:rPr>
              <w:t>Barra (2x3) fêmea 2,54 mm PCB</w:t>
            </w:r>
          </w:p>
        </w:tc>
        <w:tc>
          <w:tcPr>
            <w:tcW w:w="2034" w:type="dxa"/>
            <w:vAlign w:val="center"/>
          </w:tcPr>
          <w:p w14:paraId="4CB9E651" w14:textId="2DB0CFAF" w:rsidR="00594928" w:rsidRPr="006A6AAA" w:rsidRDefault="00594928" w:rsidP="00594928">
            <w:pPr>
              <w:pStyle w:val="Corpodetexto"/>
              <w:spacing w:after="0"/>
              <w:jc w:val="center"/>
              <w:rPr>
                <w:rFonts w:ascii="NewsGotT" w:hAnsi="NewsGotT"/>
              </w:rPr>
            </w:pPr>
            <w:r>
              <w:rPr>
                <w:rFonts w:ascii="NewsGotT" w:hAnsi="NewsGotT"/>
                <w:noProof/>
              </w:rPr>
              <w:drawing>
                <wp:inline distT="0" distB="0" distL="0" distR="0" wp14:anchorId="731C37B9" wp14:editId="1C92BB88">
                  <wp:extent cx="670560" cy="617729"/>
                  <wp:effectExtent l="0" t="0" r="0" b="0"/>
                  <wp:docPr id="18" name="Imagem 18" descr="Uma imagem com contentor, caix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m 18" descr="Uma imagem com contentor, caixa&#10;&#10;Descrição gerada automaticamente"/>
                          <pic:cNvPicPr/>
                        </pic:nvPicPr>
                        <pic:blipFill>
                          <a:blip r:embed="rId109"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677298" cy="623936"/>
                          </a:xfrm>
                          <a:prstGeom prst="rect">
                            <a:avLst/>
                          </a:prstGeom>
                        </pic:spPr>
                      </pic:pic>
                    </a:graphicData>
                  </a:graphic>
                </wp:inline>
              </w:drawing>
            </w:r>
          </w:p>
        </w:tc>
        <w:tc>
          <w:tcPr>
            <w:tcW w:w="0" w:type="auto"/>
            <w:vAlign w:val="center"/>
          </w:tcPr>
          <w:p w14:paraId="12C57E15" w14:textId="443105AE" w:rsidR="00594928" w:rsidRPr="006A6AAA" w:rsidRDefault="00594928" w:rsidP="00594928">
            <w:pPr>
              <w:pStyle w:val="Corpodetexto"/>
              <w:spacing w:after="0"/>
              <w:jc w:val="center"/>
              <w:rPr>
                <w:rFonts w:ascii="NewsGotT" w:hAnsi="NewsGotT"/>
                <w:lang w:val="en-GB"/>
              </w:rPr>
            </w:pPr>
            <w:r>
              <w:rPr>
                <w:rFonts w:ascii="NewsGotT" w:hAnsi="NewsGotT"/>
                <w:lang w:val="en-GB"/>
              </w:rPr>
              <w:t>Mauser</w:t>
            </w:r>
          </w:p>
        </w:tc>
        <w:tc>
          <w:tcPr>
            <w:tcW w:w="1217" w:type="dxa"/>
            <w:vAlign w:val="center"/>
          </w:tcPr>
          <w:p w14:paraId="3D829823" w14:textId="27B3C3AC" w:rsidR="00594928" w:rsidRPr="006A6AAA" w:rsidRDefault="00594928" w:rsidP="00594928">
            <w:pPr>
              <w:pStyle w:val="Corpodetexto"/>
              <w:spacing w:after="0"/>
              <w:jc w:val="center"/>
              <w:rPr>
                <w:rFonts w:ascii="NewsGotT" w:hAnsi="NewsGotT"/>
              </w:rPr>
            </w:pPr>
            <w:r>
              <w:rPr>
                <w:rFonts w:ascii="NewsGotT" w:hAnsi="NewsGotT"/>
              </w:rPr>
              <w:t>2</w:t>
            </w:r>
          </w:p>
        </w:tc>
        <w:tc>
          <w:tcPr>
            <w:tcW w:w="960" w:type="dxa"/>
            <w:vAlign w:val="center"/>
          </w:tcPr>
          <w:p w14:paraId="56134C82" w14:textId="366660B2" w:rsidR="00594928" w:rsidRPr="006A6AAA" w:rsidRDefault="00594928" w:rsidP="00594928">
            <w:pPr>
              <w:pStyle w:val="Corpodetexto"/>
              <w:spacing w:after="0"/>
              <w:jc w:val="center"/>
              <w:rPr>
                <w:rFonts w:ascii="NewsGotT" w:hAnsi="NewsGotT"/>
              </w:rPr>
            </w:pPr>
            <w:r>
              <w:rPr>
                <w:rFonts w:ascii="NewsGotT" w:hAnsi="NewsGotT"/>
              </w:rPr>
              <w:t xml:space="preserve">0,16 </w:t>
            </w:r>
            <w:r>
              <w:t>€</w:t>
            </w:r>
          </w:p>
        </w:tc>
        <w:tc>
          <w:tcPr>
            <w:tcW w:w="0" w:type="auto"/>
            <w:vAlign w:val="center"/>
          </w:tcPr>
          <w:p w14:paraId="3D6AF03E" w14:textId="109863E2" w:rsidR="00594928" w:rsidRPr="006A6AAA" w:rsidRDefault="00594928" w:rsidP="00594928">
            <w:pPr>
              <w:pStyle w:val="Corpodetexto"/>
              <w:spacing w:after="0"/>
              <w:jc w:val="center"/>
              <w:rPr>
                <w:rFonts w:ascii="NewsGotT" w:hAnsi="NewsGotT"/>
              </w:rPr>
            </w:pPr>
            <w:r>
              <w:rPr>
                <w:rFonts w:ascii="NewsGotT" w:hAnsi="NewsGotT"/>
              </w:rPr>
              <w:t xml:space="preserve">0,32 </w:t>
            </w:r>
            <w:r>
              <w:t>€</w:t>
            </w:r>
          </w:p>
        </w:tc>
      </w:tr>
      <w:tr w:rsidR="00594928" w:rsidRPr="006A6AAA" w14:paraId="608B52E4" w14:textId="77777777" w:rsidTr="00817132">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6" w:type="dxa"/>
            <w:vAlign w:val="center"/>
          </w:tcPr>
          <w:p w14:paraId="766DD36C" w14:textId="4ECFF6A4" w:rsidR="00594928" w:rsidRPr="006A6AAA" w:rsidRDefault="00594928" w:rsidP="00594928">
            <w:pPr>
              <w:pStyle w:val="Corpodetexto"/>
              <w:spacing w:after="0"/>
              <w:jc w:val="center"/>
              <w:rPr>
                <w:rFonts w:ascii="NewsGotT" w:hAnsi="NewsGotT"/>
              </w:rPr>
            </w:pPr>
            <w:r>
              <w:rPr>
                <w:rFonts w:ascii="NewsGotT" w:hAnsi="NewsGotT"/>
              </w:rPr>
              <w:t>29</w:t>
            </w:r>
          </w:p>
        </w:tc>
        <w:tc>
          <w:tcPr>
            <w:tcW w:w="0" w:type="auto"/>
            <w:vAlign w:val="center"/>
          </w:tcPr>
          <w:p w14:paraId="6E54C6B3" w14:textId="4CC8CAFC" w:rsidR="00594928" w:rsidRPr="006A6AAA" w:rsidRDefault="00594928" w:rsidP="00594928">
            <w:pPr>
              <w:pStyle w:val="Corpodetexto"/>
              <w:spacing w:after="0"/>
              <w:jc w:val="center"/>
              <w:rPr>
                <w:rFonts w:ascii="NewsGotT" w:hAnsi="NewsGotT"/>
              </w:rPr>
            </w:pPr>
            <w:r>
              <w:rPr>
                <w:rFonts w:ascii="NewsGotT" w:hAnsi="NewsGotT"/>
              </w:rPr>
              <w:t>Barra (1x6) fêmea 2,54 mm PCB</w:t>
            </w:r>
          </w:p>
        </w:tc>
        <w:tc>
          <w:tcPr>
            <w:tcW w:w="2034" w:type="dxa"/>
            <w:vAlign w:val="center"/>
          </w:tcPr>
          <w:p w14:paraId="4557B398" w14:textId="4E200D06" w:rsidR="00594928" w:rsidRPr="006A6AAA" w:rsidRDefault="00594928" w:rsidP="00594928">
            <w:pPr>
              <w:pStyle w:val="Corpodetexto"/>
              <w:spacing w:after="0"/>
              <w:jc w:val="center"/>
              <w:rPr>
                <w:rFonts w:ascii="NewsGotT" w:hAnsi="NewsGotT"/>
              </w:rPr>
            </w:pPr>
            <w:r>
              <w:rPr>
                <w:rFonts w:ascii="NewsGotT" w:hAnsi="NewsGotT"/>
                <w:noProof/>
              </w:rPr>
              <w:drawing>
                <wp:inline distT="0" distB="0" distL="0" distR="0" wp14:anchorId="3EA0731A" wp14:editId="2C6C70B5">
                  <wp:extent cx="935355" cy="645311"/>
                  <wp:effectExtent l="0" t="0" r="0" b="254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m 19"/>
                          <pic:cNvPicPr/>
                        </pic:nvPicPr>
                        <pic:blipFill>
                          <a:blip r:embed="rId110" cstate="print">
                            <a:clrChange>
                              <a:clrFrom>
                                <a:srgbClr val="000000">
                                  <a:alpha val="0"/>
                                </a:srgbClr>
                              </a:clrFrom>
                              <a:clrTo>
                                <a:srgbClr val="000000">
                                  <a:alpha val="0"/>
                                </a:srgbClr>
                              </a:clrTo>
                            </a:clrChange>
                            <a:extLst>
                              <a:ext uri="{BEBA8EAE-BF5A-486C-A8C5-ECC9F3942E4B}">
                                <a14:imgProps xmlns:a14="http://schemas.microsoft.com/office/drawing/2010/main">
                                  <a14:imgLayer r:embed="rId111">
                                    <a14:imgEffect>
                                      <a14:backgroundRemoval t="7143" b="90546" l="7101" r="92899">
                                        <a14:foregroundMark x1="90435" y1="56933" x2="90435" y2="56933"/>
                                        <a14:foregroundMark x1="93188" y1="42647" x2="93188" y2="42647"/>
                                        <a14:foregroundMark x1="92609" y1="51471" x2="92609" y2="51471"/>
                                        <a14:foregroundMark x1="81449" y1="34664" x2="81449" y2="34664"/>
                                        <a14:foregroundMark x1="71594" y1="27941" x2="71594" y2="27941"/>
                                        <a14:foregroundMark x1="60290" y1="21849" x2="60290" y2="21849"/>
                                        <a14:foregroundMark x1="51449" y1="15126" x2="51449" y2="15126"/>
                                        <a14:foregroundMark x1="41014" y1="9244" x2="41014" y2="9244"/>
                                        <a14:foregroundMark x1="7536" y1="49370" x2="8986" y2="38445"/>
                                        <a14:foregroundMark x1="52029" y1="16807" x2="52029" y2="16807"/>
                                        <a14:foregroundMark x1="31449" y1="7143" x2="31449" y2="7143"/>
                                        <a14:foregroundMark x1="93043" y1="60924" x2="93043" y2="60924"/>
                                        <a14:foregroundMark x1="60435" y1="22269" x2="60435" y2="22269"/>
                                        <a14:foregroundMark x1="68406" y1="90546" x2="68406" y2="90546"/>
                                      </a14:backgroundRemoval>
                                    </a14:imgEffect>
                                  </a14:imgLayer>
                                </a14:imgProps>
                              </a:ext>
                              <a:ext uri="{28A0092B-C50C-407E-A947-70E740481C1C}">
                                <a14:useLocalDpi xmlns:a14="http://schemas.microsoft.com/office/drawing/2010/main" val="0"/>
                              </a:ext>
                            </a:extLst>
                          </a:blip>
                          <a:stretch>
                            <a:fillRect/>
                          </a:stretch>
                        </pic:blipFill>
                        <pic:spPr>
                          <a:xfrm>
                            <a:off x="0" y="0"/>
                            <a:ext cx="943530" cy="650951"/>
                          </a:xfrm>
                          <a:prstGeom prst="rect">
                            <a:avLst/>
                          </a:prstGeom>
                        </pic:spPr>
                      </pic:pic>
                    </a:graphicData>
                  </a:graphic>
                </wp:inline>
              </w:drawing>
            </w:r>
          </w:p>
        </w:tc>
        <w:tc>
          <w:tcPr>
            <w:tcW w:w="0" w:type="auto"/>
            <w:vAlign w:val="center"/>
          </w:tcPr>
          <w:p w14:paraId="50919DB8" w14:textId="572C9570" w:rsidR="00594928" w:rsidRPr="006A6AAA" w:rsidRDefault="00594928" w:rsidP="00594928">
            <w:pPr>
              <w:pStyle w:val="Corpodetexto"/>
              <w:spacing w:after="0"/>
              <w:jc w:val="center"/>
              <w:rPr>
                <w:rFonts w:ascii="NewsGotT" w:hAnsi="NewsGotT"/>
                <w:lang w:val="en-GB"/>
              </w:rPr>
            </w:pPr>
            <w:r>
              <w:rPr>
                <w:rFonts w:ascii="NewsGotT" w:hAnsi="NewsGotT"/>
                <w:lang w:val="en-GB"/>
              </w:rPr>
              <w:t>Mauser</w:t>
            </w:r>
          </w:p>
        </w:tc>
        <w:tc>
          <w:tcPr>
            <w:tcW w:w="1217" w:type="dxa"/>
            <w:vAlign w:val="center"/>
          </w:tcPr>
          <w:p w14:paraId="7D5C6AF7" w14:textId="646DC0AD" w:rsidR="00594928" w:rsidRPr="006A6AAA" w:rsidRDefault="00594928" w:rsidP="00594928">
            <w:pPr>
              <w:pStyle w:val="Corpodetexto"/>
              <w:spacing w:after="0"/>
              <w:jc w:val="center"/>
              <w:rPr>
                <w:rFonts w:ascii="NewsGotT" w:hAnsi="NewsGotT"/>
              </w:rPr>
            </w:pPr>
            <w:r>
              <w:rPr>
                <w:rFonts w:ascii="NewsGotT" w:hAnsi="NewsGotT"/>
              </w:rPr>
              <w:t>1</w:t>
            </w:r>
          </w:p>
        </w:tc>
        <w:tc>
          <w:tcPr>
            <w:tcW w:w="960" w:type="dxa"/>
            <w:vAlign w:val="center"/>
          </w:tcPr>
          <w:p w14:paraId="5D807EBD" w14:textId="6185A8A1" w:rsidR="00594928" w:rsidRPr="006A6AAA" w:rsidRDefault="00594928" w:rsidP="00594928">
            <w:pPr>
              <w:pStyle w:val="Corpodetexto"/>
              <w:spacing w:after="0"/>
              <w:jc w:val="center"/>
              <w:rPr>
                <w:rFonts w:ascii="NewsGotT" w:hAnsi="NewsGotT"/>
              </w:rPr>
            </w:pPr>
            <w:r>
              <w:rPr>
                <w:rFonts w:ascii="NewsGotT" w:hAnsi="NewsGotT"/>
              </w:rPr>
              <w:t xml:space="preserve">0,09 </w:t>
            </w:r>
            <w:r>
              <w:t>€</w:t>
            </w:r>
          </w:p>
        </w:tc>
        <w:tc>
          <w:tcPr>
            <w:tcW w:w="0" w:type="auto"/>
            <w:vAlign w:val="center"/>
          </w:tcPr>
          <w:p w14:paraId="258AFFFD" w14:textId="5FA30506" w:rsidR="00594928" w:rsidRPr="006A6AAA" w:rsidRDefault="00594928" w:rsidP="00594928">
            <w:pPr>
              <w:pStyle w:val="Corpodetexto"/>
              <w:spacing w:after="0"/>
              <w:jc w:val="center"/>
              <w:rPr>
                <w:rFonts w:ascii="NewsGotT" w:hAnsi="NewsGotT"/>
              </w:rPr>
            </w:pPr>
            <w:r>
              <w:rPr>
                <w:rFonts w:ascii="NewsGotT" w:hAnsi="NewsGotT"/>
              </w:rPr>
              <w:t xml:space="preserve">0,09 </w:t>
            </w:r>
            <w:r>
              <w:t>€</w:t>
            </w:r>
          </w:p>
        </w:tc>
      </w:tr>
      <w:tr w:rsidR="00594928" w:rsidRPr="006A6AAA" w14:paraId="2D2E0448" w14:textId="77777777" w:rsidTr="00817132">
        <w:trPr>
          <w:trHeight w:hRule="exact" w:val="1134"/>
          <w:jc w:val="center"/>
        </w:trPr>
        <w:tc>
          <w:tcPr>
            <w:tcW w:w="456" w:type="dxa"/>
            <w:vAlign w:val="center"/>
          </w:tcPr>
          <w:p w14:paraId="6F22E9E4" w14:textId="6C2EB2CF" w:rsidR="00594928" w:rsidRDefault="00594928" w:rsidP="00594928">
            <w:pPr>
              <w:pStyle w:val="Corpodetexto"/>
              <w:spacing w:after="0"/>
              <w:jc w:val="center"/>
              <w:rPr>
                <w:rFonts w:ascii="NewsGotT" w:hAnsi="NewsGotT"/>
              </w:rPr>
            </w:pPr>
            <w:r>
              <w:rPr>
                <w:rFonts w:ascii="NewsGotT" w:hAnsi="NewsGotT"/>
              </w:rPr>
              <w:t>30</w:t>
            </w:r>
          </w:p>
        </w:tc>
        <w:tc>
          <w:tcPr>
            <w:tcW w:w="0" w:type="auto"/>
            <w:vAlign w:val="center"/>
          </w:tcPr>
          <w:p w14:paraId="2973CF48" w14:textId="697AD68F" w:rsidR="00594928" w:rsidRPr="006A6AAA" w:rsidRDefault="00594928" w:rsidP="00594928">
            <w:pPr>
              <w:pStyle w:val="Corpodetexto"/>
              <w:spacing w:after="0"/>
              <w:jc w:val="center"/>
              <w:rPr>
                <w:rFonts w:ascii="NewsGotT" w:hAnsi="NewsGotT"/>
              </w:rPr>
            </w:pPr>
            <w:r w:rsidRPr="006A6AAA">
              <w:rPr>
                <w:rFonts w:ascii="NewsGotT" w:hAnsi="NewsGotT"/>
              </w:rPr>
              <w:t>Bloco terminal 12 conetores</w:t>
            </w:r>
          </w:p>
        </w:tc>
        <w:tc>
          <w:tcPr>
            <w:tcW w:w="2034" w:type="dxa"/>
            <w:vAlign w:val="center"/>
          </w:tcPr>
          <w:p w14:paraId="5AE3D5F2" w14:textId="28862975" w:rsidR="00594928" w:rsidRPr="006A6AAA" w:rsidRDefault="00594928" w:rsidP="00594928">
            <w:pPr>
              <w:pStyle w:val="Corpodetexto"/>
              <w:spacing w:after="0"/>
              <w:jc w:val="center"/>
              <w:rPr>
                <w:rFonts w:ascii="NewsGotT" w:hAnsi="NewsGotT"/>
              </w:rPr>
            </w:pPr>
            <w:r w:rsidRPr="006A6AAA">
              <w:rPr>
                <w:rFonts w:ascii="NewsGotT" w:hAnsi="NewsGotT"/>
                <w:noProof/>
              </w:rPr>
              <w:drawing>
                <wp:inline distT="0" distB="0" distL="0" distR="0" wp14:anchorId="3DF12A7F" wp14:editId="67F81E6E">
                  <wp:extent cx="689467" cy="689467"/>
                  <wp:effectExtent l="0" t="0" r="0" b="0"/>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2"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00143" cy="700143"/>
                          </a:xfrm>
                          <a:prstGeom prst="rect">
                            <a:avLst/>
                          </a:prstGeom>
                          <a:noFill/>
                          <a:ln>
                            <a:noFill/>
                          </a:ln>
                        </pic:spPr>
                      </pic:pic>
                    </a:graphicData>
                  </a:graphic>
                </wp:inline>
              </w:drawing>
            </w:r>
          </w:p>
        </w:tc>
        <w:tc>
          <w:tcPr>
            <w:tcW w:w="0" w:type="auto"/>
            <w:vAlign w:val="center"/>
          </w:tcPr>
          <w:p w14:paraId="7193881E" w14:textId="34B44910" w:rsidR="00594928" w:rsidRPr="006A6AAA" w:rsidRDefault="00594928" w:rsidP="00594928">
            <w:pPr>
              <w:pStyle w:val="Corpodetexto"/>
              <w:spacing w:after="0"/>
              <w:jc w:val="center"/>
              <w:rPr>
                <w:rFonts w:ascii="NewsGotT" w:hAnsi="NewsGotT"/>
              </w:rPr>
            </w:pPr>
            <w:proofErr w:type="spellStart"/>
            <w:r w:rsidRPr="006A6AAA">
              <w:rPr>
                <w:rFonts w:ascii="NewsGotT" w:hAnsi="NewsGotT"/>
                <w:lang w:val="en-GB"/>
              </w:rPr>
              <w:t>Gmlux</w:t>
            </w:r>
            <w:proofErr w:type="spellEnd"/>
          </w:p>
        </w:tc>
        <w:tc>
          <w:tcPr>
            <w:tcW w:w="1217" w:type="dxa"/>
            <w:vAlign w:val="center"/>
          </w:tcPr>
          <w:p w14:paraId="43D9D39F" w14:textId="3B887D8B" w:rsidR="00594928" w:rsidRDefault="00594928" w:rsidP="00594928">
            <w:pPr>
              <w:pStyle w:val="Corpodetexto"/>
              <w:spacing w:after="0"/>
              <w:jc w:val="center"/>
              <w:rPr>
                <w:rFonts w:ascii="NewsGotT" w:hAnsi="NewsGotT"/>
              </w:rPr>
            </w:pPr>
            <w:r>
              <w:rPr>
                <w:rFonts w:ascii="NewsGotT" w:hAnsi="NewsGotT"/>
              </w:rPr>
              <w:t>1</w:t>
            </w:r>
          </w:p>
        </w:tc>
        <w:tc>
          <w:tcPr>
            <w:tcW w:w="960" w:type="dxa"/>
            <w:vAlign w:val="center"/>
          </w:tcPr>
          <w:p w14:paraId="169843D2" w14:textId="2520107B" w:rsidR="00594928" w:rsidRPr="006A6AAA" w:rsidRDefault="00594928" w:rsidP="00594928">
            <w:pPr>
              <w:pStyle w:val="Corpodetexto"/>
              <w:spacing w:after="0"/>
              <w:jc w:val="center"/>
              <w:rPr>
                <w:rFonts w:ascii="NewsGotT" w:hAnsi="NewsGotT"/>
              </w:rPr>
            </w:pPr>
            <w:r w:rsidRPr="006A6AAA">
              <w:rPr>
                <w:rFonts w:ascii="NewsGotT" w:hAnsi="NewsGotT"/>
              </w:rPr>
              <w:t xml:space="preserve">0,40 </w:t>
            </w:r>
            <w:r w:rsidRPr="006A6AAA">
              <w:t>€</w:t>
            </w:r>
          </w:p>
        </w:tc>
        <w:tc>
          <w:tcPr>
            <w:tcW w:w="0" w:type="auto"/>
            <w:vAlign w:val="center"/>
          </w:tcPr>
          <w:p w14:paraId="6A6E8695" w14:textId="141B0773" w:rsidR="00594928" w:rsidRDefault="00594928" w:rsidP="00594928">
            <w:pPr>
              <w:pStyle w:val="Corpodetexto"/>
              <w:spacing w:after="0"/>
              <w:jc w:val="center"/>
              <w:rPr>
                <w:rFonts w:ascii="NewsGotT" w:hAnsi="NewsGotT"/>
              </w:rPr>
            </w:pPr>
            <w:r>
              <w:rPr>
                <w:rFonts w:ascii="NewsGotT" w:hAnsi="NewsGotT"/>
              </w:rPr>
              <w:t>0,40</w:t>
            </w:r>
            <w:r w:rsidRPr="006A6AAA">
              <w:rPr>
                <w:rFonts w:ascii="NewsGotT" w:hAnsi="NewsGotT"/>
              </w:rPr>
              <w:t xml:space="preserve"> </w:t>
            </w:r>
            <w:r w:rsidRPr="006A6AAA">
              <w:t>€</w:t>
            </w:r>
          </w:p>
        </w:tc>
      </w:tr>
      <w:tr w:rsidR="00594928" w:rsidRPr="006A6AAA" w14:paraId="04FE82C1" w14:textId="77777777" w:rsidTr="00817132">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6" w:type="dxa"/>
            <w:vAlign w:val="center"/>
          </w:tcPr>
          <w:p w14:paraId="5BF7E7B1" w14:textId="386AD0EE" w:rsidR="00594928" w:rsidRPr="006A6AAA" w:rsidRDefault="00594928" w:rsidP="00594928">
            <w:pPr>
              <w:pStyle w:val="Corpodetexto"/>
              <w:spacing w:after="0"/>
              <w:jc w:val="center"/>
              <w:rPr>
                <w:rFonts w:ascii="NewsGotT" w:hAnsi="NewsGotT"/>
              </w:rPr>
            </w:pPr>
            <w:r>
              <w:rPr>
                <w:rFonts w:ascii="NewsGotT" w:hAnsi="NewsGotT"/>
              </w:rPr>
              <w:t>31</w:t>
            </w:r>
          </w:p>
        </w:tc>
        <w:tc>
          <w:tcPr>
            <w:tcW w:w="0" w:type="auto"/>
            <w:vAlign w:val="center"/>
          </w:tcPr>
          <w:p w14:paraId="50805C99" w14:textId="66E7011F" w:rsidR="00594928" w:rsidRPr="006A6AAA" w:rsidRDefault="00594928" w:rsidP="00594928">
            <w:pPr>
              <w:pStyle w:val="Corpodetexto"/>
              <w:spacing w:after="0"/>
              <w:jc w:val="center"/>
              <w:rPr>
                <w:rFonts w:ascii="NewsGotT" w:hAnsi="NewsGotT"/>
              </w:rPr>
            </w:pPr>
            <w:r w:rsidRPr="006A6AAA">
              <w:rPr>
                <w:rFonts w:ascii="NewsGotT" w:hAnsi="NewsGotT"/>
              </w:rPr>
              <w:t xml:space="preserve">Condensador </w:t>
            </w:r>
            <w:r>
              <w:rPr>
                <w:rFonts w:ascii="NewsGotT" w:hAnsi="NewsGotT"/>
              </w:rPr>
              <w:t>poliéster</w:t>
            </w:r>
          </w:p>
        </w:tc>
        <w:tc>
          <w:tcPr>
            <w:tcW w:w="2034" w:type="dxa"/>
            <w:vAlign w:val="center"/>
          </w:tcPr>
          <w:p w14:paraId="676D379D" w14:textId="5DCD9A32" w:rsidR="00594928" w:rsidRPr="006A6AAA" w:rsidRDefault="00594928" w:rsidP="00594928">
            <w:pPr>
              <w:pStyle w:val="Corpodetexto"/>
              <w:spacing w:after="0"/>
              <w:jc w:val="center"/>
              <w:rPr>
                <w:rFonts w:ascii="NewsGotT" w:hAnsi="NewsGotT"/>
              </w:rPr>
            </w:pPr>
            <w:r>
              <w:rPr>
                <w:noProof/>
              </w:rPr>
              <w:drawing>
                <wp:inline distT="0" distB="0" distL="0" distR="0" wp14:anchorId="33A159F7" wp14:editId="15767E4A">
                  <wp:extent cx="779228" cy="572216"/>
                  <wp:effectExtent l="0" t="0" r="0"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3" cstate="print">
                            <a:clrChange>
                              <a:clrFrom>
                                <a:srgbClr val="FFFFFF"/>
                              </a:clrFrom>
                              <a:clrTo>
                                <a:srgbClr val="FFFFFF">
                                  <a:alpha val="0"/>
                                </a:srgbClr>
                              </a:clrTo>
                            </a:clrChange>
                            <a:extLst>
                              <a:ext uri="{28A0092B-C50C-407E-A947-70E740481C1C}">
                                <a14:useLocalDpi xmlns:a14="http://schemas.microsoft.com/office/drawing/2010/main" val="0"/>
                              </a:ext>
                            </a:extLst>
                          </a:blip>
                          <a:srcRect b="26566"/>
                          <a:stretch/>
                        </pic:blipFill>
                        <pic:spPr bwMode="auto">
                          <a:xfrm>
                            <a:off x="0" y="0"/>
                            <a:ext cx="791965" cy="58156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63FB80A9" w14:textId="1E78EE6F" w:rsidR="00594928" w:rsidRPr="006A6AAA" w:rsidRDefault="00594928" w:rsidP="00594928">
            <w:pPr>
              <w:pStyle w:val="Corpodetexto"/>
              <w:spacing w:after="0"/>
              <w:jc w:val="center"/>
              <w:rPr>
                <w:rFonts w:ascii="NewsGotT" w:hAnsi="NewsGotT"/>
                <w:lang w:val="en-GB"/>
              </w:rPr>
            </w:pPr>
            <w:proofErr w:type="spellStart"/>
            <w:r>
              <w:rPr>
                <w:rFonts w:ascii="NewsGotT" w:hAnsi="NewsGotT"/>
                <w:lang w:val="en-GB"/>
              </w:rPr>
              <w:t>AlfaElektor</w:t>
            </w:r>
            <w:proofErr w:type="spellEnd"/>
          </w:p>
        </w:tc>
        <w:tc>
          <w:tcPr>
            <w:tcW w:w="1217" w:type="dxa"/>
            <w:vAlign w:val="center"/>
          </w:tcPr>
          <w:p w14:paraId="4283D28C" w14:textId="21680BD7" w:rsidR="00594928" w:rsidRPr="006A6AAA" w:rsidRDefault="00594928" w:rsidP="00594928">
            <w:pPr>
              <w:pStyle w:val="Corpodetexto"/>
              <w:spacing w:after="0"/>
              <w:jc w:val="center"/>
              <w:rPr>
                <w:rFonts w:ascii="NewsGotT" w:hAnsi="NewsGotT"/>
              </w:rPr>
            </w:pPr>
            <w:r>
              <w:rPr>
                <w:rFonts w:ascii="NewsGotT" w:hAnsi="NewsGotT"/>
              </w:rPr>
              <w:t>4</w:t>
            </w:r>
          </w:p>
        </w:tc>
        <w:tc>
          <w:tcPr>
            <w:tcW w:w="960" w:type="dxa"/>
            <w:vAlign w:val="center"/>
          </w:tcPr>
          <w:p w14:paraId="56312810" w14:textId="2F9B039C" w:rsidR="00594928" w:rsidRPr="006A6AAA" w:rsidRDefault="00594928" w:rsidP="00594928">
            <w:pPr>
              <w:pStyle w:val="Corpodetexto"/>
              <w:spacing w:after="0"/>
              <w:jc w:val="center"/>
              <w:rPr>
                <w:rFonts w:ascii="NewsGotT" w:hAnsi="NewsGotT"/>
              </w:rPr>
            </w:pPr>
            <w:r w:rsidRPr="006A6AAA">
              <w:rPr>
                <w:rFonts w:ascii="NewsGotT" w:hAnsi="NewsGotT"/>
              </w:rPr>
              <w:t xml:space="preserve">0,10 </w:t>
            </w:r>
            <w:r w:rsidRPr="006A6AAA">
              <w:t>€</w:t>
            </w:r>
          </w:p>
        </w:tc>
        <w:tc>
          <w:tcPr>
            <w:tcW w:w="0" w:type="auto"/>
            <w:vAlign w:val="center"/>
          </w:tcPr>
          <w:p w14:paraId="36DADA89" w14:textId="68E63C9B" w:rsidR="00594928" w:rsidRPr="006A6AAA" w:rsidRDefault="00594928" w:rsidP="00594928">
            <w:pPr>
              <w:pStyle w:val="Corpodetexto"/>
              <w:spacing w:after="0"/>
              <w:jc w:val="center"/>
              <w:rPr>
                <w:rFonts w:ascii="NewsGotT" w:hAnsi="NewsGotT"/>
              </w:rPr>
            </w:pPr>
            <w:r>
              <w:rPr>
                <w:rFonts w:ascii="NewsGotT" w:hAnsi="NewsGotT"/>
              </w:rPr>
              <w:t>0,40</w:t>
            </w:r>
            <w:r w:rsidRPr="006A6AAA">
              <w:rPr>
                <w:rFonts w:ascii="NewsGotT" w:hAnsi="NewsGotT"/>
              </w:rPr>
              <w:t xml:space="preserve"> </w:t>
            </w:r>
            <w:r w:rsidRPr="006A6AAA">
              <w:t>€</w:t>
            </w:r>
          </w:p>
        </w:tc>
      </w:tr>
      <w:tr w:rsidR="00594928" w:rsidRPr="006A6AAA" w14:paraId="30E81864" w14:textId="77777777" w:rsidTr="00817132">
        <w:trPr>
          <w:trHeight w:hRule="exact" w:val="1134"/>
          <w:jc w:val="center"/>
        </w:trPr>
        <w:tc>
          <w:tcPr>
            <w:tcW w:w="456" w:type="dxa"/>
            <w:vAlign w:val="center"/>
          </w:tcPr>
          <w:p w14:paraId="32EAD671" w14:textId="16349319" w:rsidR="00594928" w:rsidRPr="006A6AAA" w:rsidRDefault="00594928" w:rsidP="00594928">
            <w:pPr>
              <w:pStyle w:val="Corpodetexto"/>
              <w:spacing w:after="0"/>
              <w:jc w:val="center"/>
              <w:rPr>
                <w:rFonts w:ascii="NewsGotT" w:hAnsi="NewsGotT"/>
              </w:rPr>
            </w:pPr>
            <w:r>
              <w:rPr>
                <w:rFonts w:ascii="NewsGotT" w:hAnsi="NewsGotT"/>
              </w:rPr>
              <w:t>32</w:t>
            </w:r>
          </w:p>
        </w:tc>
        <w:tc>
          <w:tcPr>
            <w:tcW w:w="0" w:type="auto"/>
            <w:vAlign w:val="center"/>
          </w:tcPr>
          <w:p w14:paraId="76318CF5" w14:textId="6DD7DC3B" w:rsidR="00594928" w:rsidRPr="006A6AAA" w:rsidRDefault="00594928" w:rsidP="00594928">
            <w:pPr>
              <w:pStyle w:val="Corpodetexto"/>
              <w:spacing w:after="0"/>
              <w:jc w:val="center"/>
              <w:rPr>
                <w:rFonts w:ascii="NewsGotT" w:hAnsi="NewsGotT"/>
              </w:rPr>
            </w:pPr>
            <w:r w:rsidRPr="006A6AAA">
              <w:rPr>
                <w:rFonts w:ascii="NewsGotT" w:hAnsi="NewsGotT"/>
              </w:rPr>
              <w:t>Botão de painel</w:t>
            </w:r>
            <w:r>
              <w:rPr>
                <w:rFonts w:ascii="NewsGotT" w:hAnsi="NewsGotT"/>
              </w:rPr>
              <w:br/>
              <w:t>12 mm</w:t>
            </w:r>
          </w:p>
        </w:tc>
        <w:tc>
          <w:tcPr>
            <w:tcW w:w="2034" w:type="dxa"/>
            <w:vAlign w:val="center"/>
          </w:tcPr>
          <w:p w14:paraId="65F98006" w14:textId="0D28C297" w:rsidR="00594928" w:rsidRPr="006A6AAA" w:rsidRDefault="00594928" w:rsidP="00594928">
            <w:pPr>
              <w:pStyle w:val="Corpodetexto"/>
              <w:spacing w:after="0"/>
              <w:jc w:val="center"/>
              <w:rPr>
                <w:rFonts w:ascii="NewsGotT" w:hAnsi="NewsGotT"/>
              </w:rPr>
            </w:pPr>
            <w:r w:rsidRPr="006A6AAA">
              <w:rPr>
                <w:rFonts w:ascii="NewsGotT" w:hAnsi="NewsGotT"/>
                <w:noProof/>
              </w:rPr>
              <w:drawing>
                <wp:inline distT="0" distB="0" distL="0" distR="0" wp14:anchorId="6FBDD7C5" wp14:editId="610B9441">
                  <wp:extent cx="713916" cy="713916"/>
                  <wp:effectExtent l="0" t="0" r="0" b="0"/>
                  <wp:docPr id="78" name="Imagem 78" descr="Uma imagem com luz&#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m 36" descr="Uma imagem com luz&#10;&#10;Descrição gerada automaticamente"/>
                          <pic:cNvPicPr>
                            <a:picLocks noChangeAspect="1" noChangeArrowheads="1"/>
                          </pic:cNvPicPr>
                        </pic:nvPicPr>
                        <pic:blipFill>
                          <a:blip r:embed="rId114" cstate="print">
                            <a:extLst>
                              <a:ext uri="{BEBA8EAE-BF5A-486C-A8C5-ECC9F3942E4B}">
                                <a14:imgProps xmlns:a14="http://schemas.microsoft.com/office/drawing/2010/main">
                                  <a14:imgLayer r:embed="rId115">
                                    <a14:imgEffect>
                                      <a14:backgroundRemoval t="10000" b="90000" l="10000" r="90000"/>
                                    </a14:imgEffect>
                                  </a14:imgLayer>
                                </a14:imgProps>
                              </a:ext>
                              <a:ext uri="{28A0092B-C50C-407E-A947-70E740481C1C}">
                                <a14:useLocalDpi xmlns:a14="http://schemas.microsoft.com/office/drawing/2010/main" val="0"/>
                              </a:ext>
                            </a:extLst>
                          </a:blip>
                          <a:srcRect/>
                          <a:stretch>
                            <a:fillRect/>
                          </a:stretch>
                        </pic:blipFill>
                        <pic:spPr bwMode="auto">
                          <a:xfrm>
                            <a:off x="0" y="0"/>
                            <a:ext cx="735556" cy="735556"/>
                          </a:xfrm>
                          <a:prstGeom prst="rect">
                            <a:avLst/>
                          </a:prstGeom>
                          <a:noFill/>
                          <a:ln>
                            <a:noFill/>
                          </a:ln>
                        </pic:spPr>
                      </pic:pic>
                    </a:graphicData>
                  </a:graphic>
                </wp:inline>
              </w:drawing>
            </w:r>
          </w:p>
        </w:tc>
        <w:tc>
          <w:tcPr>
            <w:tcW w:w="0" w:type="auto"/>
            <w:vAlign w:val="center"/>
          </w:tcPr>
          <w:p w14:paraId="2FB14B1C" w14:textId="14436CD7" w:rsidR="00594928" w:rsidRPr="006A6AAA" w:rsidRDefault="00594928" w:rsidP="00594928">
            <w:pPr>
              <w:pStyle w:val="Corpodetexto"/>
              <w:spacing w:after="0"/>
              <w:jc w:val="center"/>
              <w:rPr>
                <w:rFonts w:ascii="NewsGotT" w:hAnsi="NewsGotT"/>
                <w:lang w:val="en-GB"/>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1217" w:type="dxa"/>
            <w:vAlign w:val="center"/>
          </w:tcPr>
          <w:p w14:paraId="3F9B3E59" w14:textId="79B324CE" w:rsidR="00594928" w:rsidRPr="006A6AAA" w:rsidRDefault="00594928" w:rsidP="00594928">
            <w:pPr>
              <w:pStyle w:val="Corpodetexto"/>
              <w:spacing w:after="0"/>
              <w:jc w:val="center"/>
              <w:rPr>
                <w:rFonts w:ascii="NewsGotT" w:hAnsi="NewsGotT"/>
              </w:rPr>
            </w:pPr>
            <w:r w:rsidRPr="006A6AAA">
              <w:rPr>
                <w:rFonts w:ascii="NewsGotT" w:hAnsi="NewsGotT"/>
              </w:rPr>
              <w:t>1</w:t>
            </w:r>
          </w:p>
        </w:tc>
        <w:tc>
          <w:tcPr>
            <w:tcW w:w="960" w:type="dxa"/>
            <w:vAlign w:val="center"/>
          </w:tcPr>
          <w:p w14:paraId="41B3B99E" w14:textId="6897F595" w:rsidR="00594928" w:rsidRPr="006A6AAA" w:rsidRDefault="00594928" w:rsidP="00594928">
            <w:pPr>
              <w:pStyle w:val="Corpodetexto"/>
              <w:spacing w:after="0"/>
              <w:jc w:val="center"/>
              <w:rPr>
                <w:rFonts w:ascii="NewsGotT" w:hAnsi="NewsGotT"/>
              </w:rPr>
            </w:pPr>
            <w:r w:rsidRPr="006A6AAA">
              <w:rPr>
                <w:rFonts w:ascii="NewsGotT" w:hAnsi="NewsGotT"/>
              </w:rPr>
              <w:t xml:space="preserve">0,60 </w:t>
            </w:r>
            <w:r w:rsidRPr="006A6AAA">
              <w:t>€</w:t>
            </w:r>
          </w:p>
        </w:tc>
        <w:tc>
          <w:tcPr>
            <w:tcW w:w="0" w:type="auto"/>
            <w:vAlign w:val="center"/>
          </w:tcPr>
          <w:p w14:paraId="26E4C1B6" w14:textId="28B553FC" w:rsidR="00594928" w:rsidRPr="006A6AAA" w:rsidRDefault="00594928" w:rsidP="00594928">
            <w:pPr>
              <w:pStyle w:val="Corpodetexto"/>
              <w:spacing w:after="0"/>
              <w:jc w:val="center"/>
              <w:rPr>
                <w:rFonts w:ascii="NewsGotT" w:hAnsi="NewsGotT"/>
              </w:rPr>
            </w:pPr>
            <w:r w:rsidRPr="006A6AAA">
              <w:rPr>
                <w:rFonts w:ascii="NewsGotT" w:hAnsi="NewsGotT"/>
              </w:rPr>
              <w:t xml:space="preserve">0,60 </w:t>
            </w:r>
            <w:r w:rsidRPr="006A6AAA">
              <w:t>€</w:t>
            </w:r>
          </w:p>
        </w:tc>
      </w:tr>
      <w:tr w:rsidR="00594928" w:rsidRPr="006A6AAA" w14:paraId="029D2875" w14:textId="77777777" w:rsidTr="00817132">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6" w:type="dxa"/>
            <w:vAlign w:val="center"/>
          </w:tcPr>
          <w:p w14:paraId="52FC93C9" w14:textId="4EEA0835" w:rsidR="00594928" w:rsidRPr="006A6AAA" w:rsidRDefault="00594928" w:rsidP="00594928">
            <w:pPr>
              <w:pStyle w:val="Corpodetexto"/>
              <w:spacing w:after="0"/>
              <w:jc w:val="center"/>
              <w:rPr>
                <w:rFonts w:ascii="NewsGotT" w:hAnsi="NewsGotT"/>
              </w:rPr>
            </w:pPr>
            <w:r>
              <w:rPr>
                <w:rFonts w:ascii="NewsGotT" w:hAnsi="NewsGotT"/>
              </w:rPr>
              <w:t>33</w:t>
            </w:r>
          </w:p>
        </w:tc>
        <w:tc>
          <w:tcPr>
            <w:tcW w:w="0" w:type="auto"/>
            <w:vAlign w:val="center"/>
          </w:tcPr>
          <w:p w14:paraId="3EBE6F98" w14:textId="3EABDB95" w:rsidR="00594928" w:rsidRPr="006A6AAA" w:rsidRDefault="00594928" w:rsidP="00594928">
            <w:pPr>
              <w:pStyle w:val="Corpodetexto"/>
              <w:spacing w:after="0"/>
              <w:jc w:val="center"/>
              <w:rPr>
                <w:rFonts w:ascii="NewsGotT" w:hAnsi="NewsGotT"/>
              </w:rPr>
            </w:pPr>
            <w:r>
              <w:rPr>
                <w:rFonts w:ascii="NewsGotT" w:hAnsi="NewsGotT"/>
              </w:rPr>
              <w:t>Interruptor de painel redondo</w:t>
            </w:r>
          </w:p>
        </w:tc>
        <w:tc>
          <w:tcPr>
            <w:tcW w:w="2034" w:type="dxa"/>
            <w:vAlign w:val="center"/>
          </w:tcPr>
          <w:p w14:paraId="6CFA19A5" w14:textId="6213AA9C" w:rsidR="00594928" w:rsidRPr="006A6AAA" w:rsidRDefault="00594928" w:rsidP="00594928">
            <w:pPr>
              <w:pStyle w:val="Corpodetexto"/>
              <w:spacing w:after="0"/>
              <w:jc w:val="center"/>
              <w:rPr>
                <w:rFonts w:ascii="NewsGotT" w:hAnsi="NewsGotT"/>
              </w:rPr>
            </w:pPr>
            <w:r>
              <w:rPr>
                <w:rFonts w:ascii="NewsGotT" w:hAnsi="NewsGotT"/>
                <w:noProof/>
              </w:rPr>
              <w:drawing>
                <wp:inline distT="0" distB="0" distL="0" distR="0" wp14:anchorId="27850774" wp14:editId="357BAC62">
                  <wp:extent cx="711200" cy="711200"/>
                  <wp:effectExtent l="0" t="0" r="0" b="0"/>
                  <wp:docPr id="20" name="Imagem 20" descr="Uma imagem com eletrónica, pre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m 20" descr="Uma imagem com eletrónica, preto&#10;&#10;Descrição gerada automaticamente"/>
                          <pic:cNvPicPr/>
                        </pic:nvPicPr>
                        <pic:blipFill>
                          <a:blip r:embed="rId116"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711200" cy="711200"/>
                          </a:xfrm>
                          <a:prstGeom prst="rect">
                            <a:avLst/>
                          </a:prstGeom>
                        </pic:spPr>
                      </pic:pic>
                    </a:graphicData>
                  </a:graphic>
                </wp:inline>
              </w:drawing>
            </w:r>
          </w:p>
        </w:tc>
        <w:tc>
          <w:tcPr>
            <w:tcW w:w="0" w:type="auto"/>
            <w:vAlign w:val="center"/>
          </w:tcPr>
          <w:p w14:paraId="51B6C57A" w14:textId="6490EAC4" w:rsidR="00594928" w:rsidRPr="006A6AAA" w:rsidRDefault="00594928" w:rsidP="00594928">
            <w:pPr>
              <w:pStyle w:val="Corpodetexto"/>
              <w:spacing w:after="0"/>
              <w:jc w:val="center"/>
              <w:rPr>
                <w:rFonts w:ascii="NewsGotT" w:hAnsi="NewsGotT"/>
                <w:lang w:val="en-GB"/>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1217" w:type="dxa"/>
            <w:vAlign w:val="center"/>
          </w:tcPr>
          <w:p w14:paraId="6BC2C0F2" w14:textId="268B3FC4" w:rsidR="00594928" w:rsidRPr="006A6AAA" w:rsidRDefault="00594928" w:rsidP="00594928">
            <w:pPr>
              <w:pStyle w:val="Corpodetexto"/>
              <w:spacing w:after="0"/>
              <w:jc w:val="center"/>
              <w:rPr>
                <w:rFonts w:ascii="NewsGotT" w:hAnsi="NewsGotT"/>
              </w:rPr>
            </w:pPr>
            <w:r>
              <w:rPr>
                <w:rFonts w:ascii="NewsGotT" w:hAnsi="NewsGotT"/>
              </w:rPr>
              <w:t>1</w:t>
            </w:r>
          </w:p>
        </w:tc>
        <w:tc>
          <w:tcPr>
            <w:tcW w:w="960" w:type="dxa"/>
            <w:vAlign w:val="center"/>
          </w:tcPr>
          <w:p w14:paraId="2970E5C6" w14:textId="4719FE85" w:rsidR="00594928" w:rsidRPr="006A6AAA" w:rsidRDefault="00594928" w:rsidP="00594928">
            <w:pPr>
              <w:pStyle w:val="Corpodetexto"/>
              <w:spacing w:after="0"/>
              <w:jc w:val="center"/>
              <w:rPr>
                <w:rFonts w:ascii="NewsGotT" w:hAnsi="NewsGotT"/>
              </w:rPr>
            </w:pPr>
            <w:r>
              <w:rPr>
                <w:rFonts w:ascii="NewsGotT" w:hAnsi="NewsGotT"/>
              </w:rPr>
              <w:t xml:space="preserve">1,20 </w:t>
            </w:r>
            <w:r>
              <w:t>€</w:t>
            </w:r>
          </w:p>
        </w:tc>
        <w:tc>
          <w:tcPr>
            <w:tcW w:w="0" w:type="auto"/>
            <w:vAlign w:val="center"/>
          </w:tcPr>
          <w:p w14:paraId="6B2B9918" w14:textId="4B46169F" w:rsidR="00594928" w:rsidRPr="006A6AAA" w:rsidRDefault="00594928" w:rsidP="00594928">
            <w:pPr>
              <w:pStyle w:val="Corpodetexto"/>
              <w:spacing w:after="0"/>
              <w:jc w:val="center"/>
              <w:rPr>
                <w:rFonts w:ascii="NewsGotT" w:hAnsi="NewsGotT"/>
              </w:rPr>
            </w:pPr>
            <w:r>
              <w:rPr>
                <w:rFonts w:ascii="NewsGotT" w:hAnsi="NewsGotT"/>
              </w:rPr>
              <w:t xml:space="preserve">1,20 </w:t>
            </w:r>
            <w:r>
              <w:t>€</w:t>
            </w:r>
          </w:p>
        </w:tc>
      </w:tr>
      <w:tr w:rsidR="00594928" w:rsidRPr="006A6AAA" w14:paraId="49CCA8DD" w14:textId="77777777" w:rsidTr="00817132">
        <w:trPr>
          <w:trHeight w:hRule="exact" w:val="1134"/>
          <w:jc w:val="center"/>
        </w:trPr>
        <w:tc>
          <w:tcPr>
            <w:tcW w:w="456" w:type="dxa"/>
            <w:vAlign w:val="center"/>
          </w:tcPr>
          <w:p w14:paraId="12507D05" w14:textId="329EFCD9" w:rsidR="00594928" w:rsidRPr="006A6AAA" w:rsidRDefault="00594928" w:rsidP="00594928">
            <w:pPr>
              <w:pStyle w:val="Corpodetexto"/>
              <w:spacing w:after="0"/>
              <w:jc w:val="center"/>
              <w:rPr>
                <w:rFonts w:ascii="NewsGotT" w:hAnsi="NewsGotT"/>
              </w:rPr>
            </w:pPr>
            <w:r>
              <w:rPr>
                <w:rFonts w:ascii="NewsGotT" w:hAnsi="NewsGotT"/>
              </w:rPr>
              <w:t>34</w:t>
            </w:r>
          </w:p>
        </w:tc>
        <w:tc>
          <w:tcPr>
            <w:tcW w:w="0" w:type="auto"/>
            <w:vAlign w:val="center"/>
          </w:tcPr>
          <w:p w14:paraId="34D8D33A" w14:textId="77777777" w:rsidR="00594928" w:rsidRPr="006A6AAA" w:rsidRDefault="00594928" w:rsidP="00594928">
            <w:pPr>
              <w:pStyle w:val="Corpodetexto"/>
              <w:spacing w:after="0"/>
              <w:jc w:val="center"/>
              <w:rPr>
                <w:rFonts w:ascii="NewsGotT" w:hAnsi="NewsGotT"/>
              </w:rPr>
            </w:pPr>
            <w:r w:rsidRPr="006A6AAA">
              <w:rPr>
                <w:rFonts w:ascii="NewsGotT" w:hAnsi="NewsGotT"/>
              </w:rPr>
              <w:t>Alumínio 2 mm</w:t>
            </w:r>
          </w:p>
        </w:tc>
        <w:tc>
          <w:tcPr>
            <w:tcW w:w="2034" w:type="dxa"/>
            <w:vAlign w:val="center"/>
          </w:tcPr>
          <w:p w14:paraId="7D2C2A90" w14:textId="77777777" w:rsidR="00594928" w:rsidRPr="002539A7" w:rsidRDefault="00594928" w:rsidP="00594928">
            <w:pPr>
              <w:pStyle w:val="Corpodetexto"/>
              <w:spacing w:after="0"/>
              <w:contextualSpacing/>
              <w:jc w:val="center"/>
              <w:rPr>
                <w:rFonts w:ascii="NewsGotT" w:hAnsi="NewsGotT"/>
                <w:sz w:val="4"/>
                <w:szCs w:val="4"/>
              </w:rPr>
            </w:pPr>
          </w:p>
          <w:p w14:paraId="2269D5FE" w14:textId="77777777" w:rsidR="00594928" w:rsidRPr="006A6AAA" w:rsidRDefault="00594928" w:rsidP="00594928">
            <w:pPr>
              <w:pStyle w:val="Corpodetexto"/>
              <w:spacing w:after="0"/>
              <w:jc w:val="center"/>
              <w:rPr>
                <w:rFonts w:ascii="NewsGotT" w:hAnsi="NewsGotT"/>
              </w:rPr>
            </w:pPr>
            <w:r w:rsidRPr="006A6AAA">
              <w:rPr>
                <w:rFonts w:ascii="NewsGotT" w:hAnsi="NewsGotT"/>
                <w:noProof/>
              </w:rPr>
              <w:drawing>
                <wp:inline distT="0" distB="0" distL="0" distR="0" wp14:anchorId="68D8F2F4" wp14:editId="65ED7C31">
                  <wp:extent cx="821252" cy="608921"/>
                  <wp:effectExtent l="0" t="0" r="0" b="1270"/>
                  <wp:docPr id="246" name="Imagem 246" descr="Alumínio: Chapa de ALUMÍNIO em fms.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lumínio: Chapa de ALUMÍNIO em fms.pt"/>
                          <pic:cNvPicPr>
                            <a:picLocks noChangeAspect="1" noChangeArrowheads="1"/>
                          </pic:cNvPicPr>
                        </pic:nvPicPr>
                        <pic:blipFill rotWithShape="1">
                          <a:blip r:embed="rId117" cstate="print">
                            <a:extLst>
                              <a:ext uri="{28A0092B-C50C-407E-A947-70E740481C1C}">
                                <a14:useLocalDpi xmlns:a14="http://schemas.microsoft.com/office/drawing/2010/main" val="0"/>
                              </a:ext>
                            </a:extLst>
                          </a:blip>
                          <a:srcRect r="10124"/>
                          <a:stretch/>
                        </pic:blipFill>
                        <pic:spPr bwMode="auto">
                          <a:xfrm>
                            <a:off x="0" y="0"/>
                            <a:ext cx="823499" cy="61058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51433888" w14:textId="77777777" w:rsidR="00594928" w:rsidRPr="006A6AAA" w:rsidRDefault="00594928" w:rsidP="00594928">
            <w:pPr>
              <w:pStyle w:val="Corpodetexto"/>
              <w:spacing w:after="0"/>
              <w:jc w:val="center"/>
              <w:rPr>
                <w:rFonts w:ascii="NewsGotT" w:hAnsi="NewsGotT"/>
                <w:b/>
                <w:bCs/>
                <w:lang w:val="en-GB"/>
              </w:rPr>
            </w:pPr>
            <w:r w:rsidRPr="006A6AAA">
              <w:rPr>
                <w:rFonts w:ascii="NewsGotT" w:hAnsi="NewsGotT"/>
                <w:b/>
                <w:bCs/>
                <w:lang w:val="en-GB"/>
              </w:rPr>
              <w:t>-</w:t>
            </w:r>
          </w:p>
        </w:tc>
        <w:tc>
          <w:tcPr>
            <w:tcW w:w="1217" w:type="dxa"/>
            <w:vAlign w:val="center"/>
          </w:tcPr>
          <w:p w14:paraId="1ADC8948" w14:textId="77777777" w:rsidR="00594928" w:rsidRPr="006A6AAA" w:rsidRDefault="00594928" w:rsidP="00594928">
            <w:pPr>
              <w:pStyle w:val="Corpodetexto"/>
              <w:spacing w:after="0"/>
              <w:jc w:val="center"/>
              <w:rPr>
                <w:rFonts w:ascii="NewsGotT" w:hAnsi="NewsGotT"/>
                <w:b/>
                <w:bCs/>
              </w:rPr>
            </w:pPr>
            <w:r w:rsidRPr="006A6AAA">
              <w:rPr>
                <w:rFonts w:ascii="NewsGotT" w:hAnsi="NewsGotT"/>
                <w:b/>
                <w:bCs/>
              </w:rPr>
              <w:t>-</w:t>
            </w:r>
          </w:p>
        </w:tc>
        <w:tc>
          <w:tcPr>
            <w:tcW w:w="960" w:type="dxa"/>
            <w:vAlign w:val="center"/>
          </w:tcPr>
          <w:p w14:paraId="198B5AC3" w14:textId="77777777" w:rsidR="00594928" w:rsidRPr="006A6AAA" w:rsidRDefault="00594928" w:rsidP="00594928">
            <w:pPr>
              <w:pStyle w:val="Corpodetexto"/>
              <w:spacing w:after="0"/>
              <w:jc w:val="center"/>
              <w:rPr>
                <w:rFonts w:ascii="NewsGotT" w:hAnsi="NewsGotT"/>
                <w:b/>
                <w:bCs/>
              </w:rPr>
            </w:pPr>
            <w:r w:rsidRPr="006A6AAA">
              <w:rPr>
                <w:rFonts w:ascii="NewsGotT" w:hAnsi="NewsGotT"/>
                <w:b/>
                <w:bCs/>
              </w:rPr>
              <w:t>-</w:t>
            </w:r>
          </w:p>
        </w:tc>
        <w:tc>
          <w:tcPr>
            <w:tcW w:w="0" w:type="auto"/>
            <w:vAlign w:val="center"/>
          </w:tcPr>
          <w:p w14:paraId="1225A8E2" w14:textId="77777777" w:rsidR="00594928" w:rsidRPr="006A6AAA" w:rsidRDefault="00594928" w:rsidP="00594928">
            <w:pPr>
              <w:pStyle w:val="Corpodetexto"/>
              <w:spacing w:after="0"/>
              <w:jc w:val="center"/>
              <w:rPr>
                <w:rFonts w:ascii="NewsGotT" w:hAnsi="NewsGotT"/>
              </w:rPr>
            </w:pPr>
            <w:r w:rsidRPr="006A6AAA">
              <w:rPr>
                <w:rFonts w:ascii="NewsGotT" w:hAnsi="NewsGotT"/>
              </w:rPr>
              <w:t xml:space="preserve">35,00 </w:t>
            </w:r>
            <w:r w:rsidRPr="006A6AAA">
              <w:t>€</w:t>
            </w:r>
          </w:p>
        </w:tc>
      </w:tr>
      <w:tr w:rsidR="00594928" w:rsidRPr="006A6AAA" w14:paraId="33C75943" w14:textId="77777777" w:rsidTr="00817132">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6" w:type="dxa"/>
            <w:vAlign w:val="center"/>
          </w:tcPr>
          <w:p w14:paraId="4B76FA0E" w14:textId="21AC6FDE" w:rsidR="00594928" w:rsidRPr="006A6AAA" w:rsidRDefault="00594928" w:rsidP="00594928">
            <w:pPr>
              <w:pStyle w:val="Corpodetexto"/>
              <w:spacing w:after="0"/>
              <w:jc w:val="center"/>
              <w:rPr>
                <w:rFonts w:ascii="NewsGotT" w:hAnsi="NewsGotT"/>
              </w:rPr>
            </w:pPr>
            <w:r>
              <w:rPr>
                <w:rFonts w:ascii="NewsGotT" w:hAnsi="NewsGotT"/>
              </w:rPr>
              <w:t>35</w:t>
            </w:r>
          </w:p>
        </w:tc>
        <w:tc>
          <w:tcPr>
            <w:tcW w:w="0" w:type="auto"/>
            <w:vAlign w:val="center"/>
          </w:tcPr>
          <w:p w14:paraId="2E63C7C6" w14:textId="77777777" w:rsidR="00594928" w:rsidRPr="006A6AAA" w:rsidRDefault="00594928" w:rsidP="00594928">
            <w:pPr>
              <w:pStyle w:val="Corpodetexto"/>
              <w:spacing w:after="0"/>
              <w:jc w:val="center"/>
              <w:rPr>
                <w:rFonts w:ascii="NewsGotT" w:hAnsi="NewsGotT"/>
              </w:rPr>
            </w:pPr>
            <w:r w:rsidRPr="006A6AAA">
              <w:rPr>
                <w:rFonts w:ascii="NewsGotT" w:hAnsi="NewsGotT"/>
              </w:rPr>
              <w:t>Placa madeira</w:t>
            </w:r>
          </w:p>
        </w:tc>
        <w:tc>
          <w:tcPr>
            <w:tcW w:w="2034" w:type="dxa"/>
            <w:vAlign w:val="center"/>
          </w:tcPr>
          <w:p w14:paraId="44F3C4DB" w14:textId="77777777" w:rsidR="00594928" w:rsidRPr="006A6AAA" w:rsidRDefault="00594928" w:rsidP="00594928">
            <w:pPr>
              <w:pStyle w:val="Corpodetexto"/>
              <w:spacing w:after="0"/>
              <w:jc w:val="center"/>
              <w:rPr>
                <w:rFonts w:ascii="NewsGotT" w:hAnsi="NewsGotT"/>
              </w:rPr>
            </w:pPr>
            <w:r w:rsidRPr="006A6AAA">
              <w:rPr>
                <w:rFonts w:ascii="NewsGotT" w:hAnsi="NewsGotT"/>
                <w:noProof/>
              </w:rPr>
              <w:drawing>
                <wp:inline distT="0" distB="0" distL="0" distR="0" wp14:anchorId="62C23FD0" wp14:editId="5116EA80">
                  <wp:extent cx="699090" cy="699090"/>
                  <wp:effectExtent l="0" t="0" r="6350" b="0"/>
                  <wp:docPr id="262" name="Imagem 262" descr="Placa de contraplacado 2500x1220x10mm - Leroy Merlin Portug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laca de contraplacado 2500x1220x10mm - Leroy Merlin Portugal"/>
                          <pic:cNvPicPr>
                            <a:picLocks noChangeAspect="1" noChangeArrowheads="1"/>
                          </pic:cNvPicPr>
                        </pic:nvPicPr>
                        <pic:blipFill>
                          <a:blip r:embed="rId11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09306" cy="709306"/>
                          </a:xfrm>
                          <a:prstGeom prst="rect">
                            <a:avLst/>
                          </a:prstGeom>
                          <a:noFill/>
                          <a:ln>
                            <a:noFill/>
                          </a:ln>
                        </pic:spPr>
                      </pic:pic>
                    </a:graphicData>
                  </a:graphic>
                </wp:inline>
              </w:drawing>
            </w:r>
          </w:p>
        </w:tc>
        <w:tc>
          <w:tcPr>
            <w:tcW w:w="0" w:type="auto"/>
            <w:vAlign w:val="center"/>
          </w:tcPr>
          <w:p w14:paraId="56D3DBCD" w14:textId="77777777" w:rsidR="00594928" w:rsidRPr="006A6AAA" w:rsidRDefault="00594928" w:rsidP="00594928">
            <w:pPr>
              <w:pStyle w:val="Corpodetexto"/>
              <w:spacing w:after="0"/>
              <w:jc w:val="center"/>
              <w:rPr>
                <w:rFonts w:ascii="NewsGotT" w:hAnsi="NewsGotT"/>
                <w:b/>
                <w:bCs/>
                <w:lang w:val="en-GB"/>
              </w:rPr>
            </w:pPr>
            <w:r w:rsidRPr="006A6AAA">
              <w:rPr>
                <w:rFonts w:ascii="NewsGotT" w:hAnsi="NewsGotT"/>
                <w:b/>
                <w:bCs/>
                <w:lang w:val="en-GB"/>
              </w:rPr>
              <w:t>-</w:t>
            </w:r>
          </w:p>
        </w:tc>
        <w:tc>
          <w:tcPr>
            <w:tcW w:w="1217" w:type="dxa"/>
            <w:vAlign w:val="center"/>
          </w:tcPr>
          <w:p w14:paraId="18A423F0" w14:textId="77777777" w:rsidR="00594928" w:rsidRPr="006A6AAA" w:rsidRDefault="00594928" w:rsidP="00594928">
            <w:pPr>
              <w:pStyle w:val="Corpodetexto"/>
              <w:spacing w:after="0"/>
              <w:jc w:val="center"/>
              <w:rPr>
                <w:rFonts w:ascii="NewsGotT" w:hAnsi="NewsGotT"/>
              </w:rPr>
            </w:pPr>
            <w:r w:rsidRPr="006A6AAA">
              <w:rPr>
                <w:rFonts w:ascii="NewsGotT" w:hAnsi="NewsGotT"/>
              </w:rPr>
              <w:t>1</w:t>
            </w:r>
          </w:p>
        </w:tc>
        <w:tc>
          <w:tcPr>
            <w:tcW w:w="960" w:type="dxa"/>
            <w:vAlign w:val="center"/>
          </w:tcPr>
          <w:p w14:paraId="6C036735" w14:textId="77777777" w:rsidR="00594928" w:rsidRPr="006A6AAA" w:rsidRDefault="00594928" w:rsidP="00594928">
            <w:pPr>
              <w:pStyle w:val="Corpodetexto"/>
              <w:spacing w:after="0"/>
              <w:jc w:val="center"/>
              <w:rPr>
                <w:rFonts w:ascii="NewsGotT" w:hAnsi="NewsGotT"/>
                <w:b/>
                <w:bCs/>
              </w:rPr>
            </w:pPr>
            <w:r w:rsidRPr="006A6AAA">
              <w:rPr>
                <w:rFonts w:ascii="NewsGotT" w:hAnsi="NewsGotT"/>
                <w:b/>
                <w:bCs/>
              </w:rPr>
              <w:t>-</w:t>
            </w:r>
          </w:p>
        </w:tc>
        <w:tc>
          <w:tcPr>
            <w:tcW w:w="0" w:type="auto"/>
            <w:vAlign w:val="center"/>
          </w:tcPr>
          <w:p w14:paraId="599B3EDC" w14:textId="77777777" w:rsidR="00594928" w:rsidRPr="006A6AAA" w:rsidRDefault="00594928" w:rsidP="00594928">
            <w:pPr>
              <w:pStyle w:val="Corpodetexto"/>
              <w:spacing w:after="0"/>
              <w:jc w:val="center"/>
              <w:rPr>
                <w:rFonts w:ascii="NewsGotT" w:hAnsi="NewsGotT"/>
              </w:rPr>
            </w:pPr>
            <w:r w:rsidRPr="006A6AAA">
              <w:rPr>
                <w:rFonts w:ascii="NewsGotT" w:hAnsi="NewsGotT"/>
              </w:rPr>
              <w:t xml:space="preserve">5,00 </w:t>
            </w:r>
            <w:r w:rsidRPr="006A6AAA">
              <w:t>€</w:t>
            </w:r>
          </w:p>
        </w:tc>
      </w:tr>
      <w:tr w:rsidR="00594928" w:rsidRPr="006A6AAA" w14:paraId="2A64B84D" w14:textId="77777777" w:rsidTr="00817132">
        <w:trPr>
          <w:trHeight w:hRule="exact" w:val="1134"/>
          <w:jc w:val="center"/>
        </w:trPr>
        <w:tc>
          <w:tcPr>
            <w:tcW w:w="456" w:type="dxa"/>
            <w:vAlign w:val="center"/>
          </w:tcPr>
          <w:p w14:paraId="01B822EE" w14:textId="6F4C6E6A" w:rsidR="00594928" w:rsidRPr="006A6AAA" w:rsidRDefault="00594928" w:rsidP="00594928">
            <w:pPr>
              <w:pStyle w:val="Corpodetexto"/>
              <w:spacing w:after="0"/>
              <w:jc w:val="center"/>
              <w:rPr>
                <w:rFonts w:ascii="NewsGotT" w:hAnsi="NewsGotT"/>
              </w:rPr>
            </w:pPr>
            <w:r>
              <w:rPr>
                <w:rFonts w:ascii="NewsGotT" w:hAnsi="NewsGotT"/>
              </w:rPr>
              <w:t>36</w:t>
            </w:r>
          </w:p>
        </w:tc>
        <w:tc>
          <w:tcPr>
            <w:tcW w:w="0" w:type="auto"/>
            <w:vAlign w:val="center"/>
          </w:tcPr>
          <w:p w14:paraId="1020B1CC" w14:textId="77777777" w:rsidR="00594928" w:rsidRPr="006A6AAA" w:rsidRDefault="00594928" w:rsidP="00594928">
            <w:pPr>
              <w:pStyle w:val="Corpodetexto"/>
              <w:spacing w:after="0"/>
              <w:jc w:val="center"/>
              <w:rPr>
                <w:rFonts w:ascii="NewsGotT" w:hAnsi="NewsGotT"/>
              </w:rPr>
            </w:pPr>
            <w:r w:rsidRPr="006A6AAA">
              <w:rPr>
                <w:rFonts w:ascii="NewsGotT" w:hAnsi="NewsGotT"/>
              </w:rPr>
              <w:t>Placa de acrílico policarbonato</w:t>
            </w:r>
          </w:p>
        </w:tc>
        <w:tc>
          <w:tcPr>
            <w:tcW w:w="2034" w:type="dxa"/>
            <w:vAlign w:val="center"/>
          </w:tcPr>
          <w:p w14:paraId="51518E77" w14:textId="77777777" w:rsidR="00594928" w:rsidRPr="006A6AAA" w:rsidRDefault="00594928" w:rsidP="00594928">
            <w:pPr>
              <w:pStyle w:val="Corpodetexto"/>
              <w:spacing w:after="0"/>
              <w:jc w:val="center"/>
              <w:rPr>
                <w:rFonts w:ascii="NewsGotT" w:hAnsi="NewsGotT"/>
              </w:rPr>
            </w:pPr>
            <w:r w:rsidRPr="006A6AAA">
              <w:rPr>
                <w:rFonts w:ascii="NewsGotT" w:hAnsi="NewsGotT"/>
                <w:noProof/>
              </w:rPr>
              <w:drawing>
                <wp:inline distT="0" distB="0" distL="0" distR="0" wp14:anchorId="772F0577" wp14:editId="61F1A5AF">
                  <wp:extent cx="777484" cy="705025"/>
                  <wp:effectExtent l="0" t="0" r="381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19" cstate="print">
                            <a:extLst>
                              <a:ext uri="{BEBA8EAE-BF5A-486C-A8C5-ECC9F3942E4B}">
                                <a14:imgProps xmlns:a14="http://schemas.microsoft.com/office/drawing/2010/main">
                                  <a14:imgLayer r:embed="rId120">
                                    <a14:imgEffect>
                                      <a14:backgroundRemoval t="10000" b="90000" l="10000" r="90000"/>
                                    </a14:imgEffect>
                                  </a14:imgLayer>
                                </a14:imgProps>
                              </a:ext>
                              <a:ext uri="{28A0092B-C50C-407E-A947-70E740481C1C}">
                                <a14:useLocalDpi xmlns:a14="http://schemas.microsoft.com/office/drawing/2010/main" val="0"/>
                              </a:ext>
                            </a:extLst>
                          </a:blip>
                          <a:srcRect l="12907" r="12120"/>
                          <a:stretch/>
                        </pic:blipFill>
                        <pic:spPr bwMode="auto">
                          <a:xfrm>
                            <a:off x="0" y="0"/>
                            <a:ext cx="795600" cy="72145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40D35448" w14:textId="77777777" w:rsidR="00594928" w:rsidRPr="006A6AAA" w:rsidRDefault="00594928" w:rsidP="00594928">
            <w:pPr>
              <w:pStyle w:val="Corpodetexto"/>
              <w:spacing w:after="0"/>
              <w:jc w:val="center"/>
              <w:rPr>
                <w:rFonts w:ascii="NewsGotT" w:hAnsi="NewsGotT"/>
                <w:b/>
                <w:bCs/>
                <w:lang w:val="en-GB"/>
              </w:rPr>
            </w:pPr>
            <w:r w:rsidRPr="006A6AAA">
              <w:rPr>
                <w:rFonts w:ascii="NewsGotT" w:hAnsi="NewsGotT"/>
                <w:b/>
                <w:bCs/>
                <w:lang w:val="en-GB"/>
              </w:rPr>
              <w:t>-</w:t>
            </w:r>
          </w:p>
        </w:tc>
        <w:tc>
          <w:tcPr>
            <w:tcW w:w="1217" w:type="dxa"/>
            <w:vAlign w:val="center"/>
          </w:tcPr>
          <w:p w14:paraId="06551AF6" w14:textId="77777777" w:rsidR="00594928" w:rsidRPr="006A6AAA" w:rsidRDefault="00594928" w:rsidP="00594928">
            <w:pPr>
              <w:pStyle w:val="Corpodetexto"/>
              <w:spacing w:after="0"/>
              <w:jc w:val="center"/>
              <w:rPr>
                <w:rFonts w:ascii="NewsGotT" w:hAnsi="NewsGotT"/>
              </w:rPr>
            </w:pPr>
            <w:r w:rsidRPr="006A6AAA">
              <w:rPr>
                <w:rFonts w:ascii="NewsGotT" w:hAnsi="NewsGotT"/>
              </w:rPr>
              <w:t>1</w:t>
            </w:r>
          </w:p>
        </w:tc>
        <w:tc>
          <w:tcPr>
            <w:tcW w:w="960" w:type="dxa"/>
            <w:vAlign w:val="center"/>
          </w:tcPr>
          <w:p w14:paraId="09F809D1" w14:textId="77777777" w:rsidR="00594928" w:rsidRPr="006A6AAA" w:rsidRDefault="00594928" w:rsidP="00594928">
            <w:pPr>
              <w:pStyle w:val="Corpodetexto"/>
              <w:spacing w:after="0"/>
              <w:jc w:val="center"/>
              <w:rPr>
                <w:rFonts w:ascii="NewsGotT" w:hAnsi="NewsGotT"/>
              </w:rPr>
            </w:pPr>
            <w:r w:rsidRPr="006A6AAA">
              <w:rPr>
                <w:rFonts w:ascii="NewsGotT" w:hAnsi="NewsGotT"/>
              </w:rPr>
              <w:t>-</w:t>
            </w:r>
          </w:p>
        </w:tc>
        <w:tc>
          <w:tcPr>
            <w:tcW w:w="0" w:type="auto"/>
            <w:vAlign w:val="center"/>
          </w:tcPr>
          <w:p w14:paraId="0B9D3E1E" w14:textId="77777777" w:rsidR="00594928" w:rsidRPr="006A6AAA" w:rsidRDefault="00594928" w:rsidP="00594928">
            <w:pPr>
              <w:pStyle w:val="Corpodetexto"/>
              <w:spacing w:after="0"/>
              <w:jc w:val="center"/>
              <w:rPr>
                <w:rFonts w:ascii="NewsGotT" w:hAnsi="NewsGotT"/>
              </w:rPr>
            </w:pPr>
            <w:r w:rsidRPr="006A6AAA">
              <w:rPr>
                <w:rFonts w:ascii="NewsGotT" w:hAnsi="NewsGotT"/>
              </w:rPr>
              <w:t xml:space="preserve">10,00 </w:t>
            </w:r>
            <w:r w:rsidRPr="006A6AAA">
              <w:t>€</w:t>
            </w:r>
          </w:p>
        </w:tc>
      </w:tr>
      <w:tr w:rsidR="00594928" w:rsidRPr="006A6AAA" w14:paraId="17275E06" w14:textId="77777777" w:rsidTr="00817132">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6" w:type="dxa"/>
            <w:vAlign w:val="center"/>
          </w:tcPr>
          <w:p w14:paraId="74FF2CAC" w14:textId="6234BF62" w:rsidR="00594928" w:rsidRPr="006A6AAA" w:rsidRDefault="00594928" w:rsidP="00594928">
            <w:pPr>
              <w:pStyle w:val="Corpodetexto"/>
              <w:spacing w:after="0"/>
              <w:jc w:val="center"/>
              <w:rPr>
                <w:rFonts w:ascii="NewsGotT" w:hAnsi="NewsGotT"/>
              </w:rPr>
            </w:pPr>
            <w:r>
              <w:rPr>
                <w:rFonts w:ascii="NewsGotT" w:hAnsi="NewsGotT"/>
              </w:rPr>
              <w:t>37</w:t>
            </w:r>
          </w:p>
        </w:tc>
        <w:tc>
          <w:tcPr>
            <w:tcW w:w="0" w:type="auto"/>
            <w:vAlign w:val="center"/>
          </w:tcPr>
          <w:p w14:paraId="7C61C65B" w14:textId="11A08F83" w:rsidR="00594928" w:rsidRPr="006A6AAA" w:rsidRDefault="00594928" w:rsidP="00594928">
            <w:pPr>
              <w:pStyle w:val="Corpodetexto"/>
              <w:spacing w:after="0"/>
              <w:jc w:val="center"/>
              <w:rPr>
                <w:rFonts w:ascii="NewsGotT" w:hAnsi="NewsGotT"/>
              </w:rPr>
            </w:pPr>
            <w:r w:rsidRPr="006A6AAA">
              <w:rPr>
                <w:rFonts w:ascii="NewsGotT" w:hAnsi="NewsGotT"/>
              </w:rPr>
              <w:t xml:space="preserve">Parafuso </w:t>
            </w:r>
            <w:r>
              <w:rPr>
                <w:rFonts w:ascii="NewsGotT" w:hAnsi="NewsGotT"/>
              </w:rPr>
              <w:t>4</w:t>
            </w:r>
            <w:r w:rsidRPr="006A6AAA">
              <w:rPr>
                <w:rFonts w:ascii="NewsGotT" w:hAnsi="NewsGotT"/>
              </w:rPr>
              <w:t xml:space="preserve"> mm</w:t>
            </w:r>
          </w:p>
        </w:tc>
        <w:tc>
          <w:tcPr>
            <w:tcW w:w="2034" w:type="dxa"/>
            <w:vAlign w:val="center"/>
          </w:tcPr>
          <w:p w14:paraId="4E038546" w14:textId="77777777" w:rsidR="00594928" w:rsidRPr="006A6AAA" w:rsidRDefault="00594928" w:rsidP="00594928">
            <w:pPr>
              <w:pStyle w:val="Corpodetexto"/>
              <w:spacing w:after="0"/>
              <w:jc w:val="center"/>
              <w:rPr>
                <w:rFonts w:ascii="NewsGotT" w:hAnsi="NewsGotT"/>
              </w:rPr>
            </w:pPr>
            <w:r w:rsidRPr="006A6AAA">
              <w:rPr>
                <w:rFonts w:ascii="NewsGotT" w:hAnsi="NewsGotT"/>
                <w:noProof/>
              </w:rPr>
              <w:drawing>
                <wp:inline distT="0" distB="0" distL="0" distR="0" wp14:anchorId="0E6E035E" wp14:editId="2D83E9FE">
                  <wp:extent cx="709027" cy="709027"/>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1"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14069" cy="714069"/>
                          </a:xfrm>
                          <a:prstGeom prst="rect">
                            <a:avLst/>
                          </a:prstGeom>
                          <a:noFill/>
                          <a:ln>
                            <a:noFill/>
                          </a:ln>
                        </pic:spPr>
                      </pic:pic>
                    </a:graphicData>
                  </a:graphic>
                </wp:inline>
              </w:drawing>
            </w:r>
          </w:p>
        </w:tc>
        <w:tc>
          <w:tcPr>
            <w:tcW w:w="0" w:type="auto"/>
            <w:vAlign w:val="center"/>
          </w:tcPr>
          <w:p w14:paraId="781C9DC7" w14:textId="77777777" w:rsidR="00594928" w:rsidRPr="006A6AAA" w:rsidRDefault="00594928" w:rsidP="00594928">
            <w:pPr>
              <w:pStyle w:val="Corpodetexto"/>
              <w:spacing w:after="0"/>
              <w:jc w:val="center"/>
              <w:rPr>
                <w:rFonts w:ascii="NewsGotT" w:hAnsi="NewsGotT"/>
                <w:lang w:val="en-GB"/>
              </w:rPr>
            </w:pPr>
            <w:proofErr w:type="spellStart"/>
            <w:r w:rsidRPr="006A6AAA">
              <w:rPr>
                <w:rFonts w:ascii="NewsGotT" w:hAnsi="NewsGotT"/>
                <w:lang w:val="en-GB"/>
              </w:rPr>
              <w:t>Ferritrofa</w:t>
            </w:r>
            <w:proofErr w:type="spellEnd"/>
          </w:p>
        </w:tc>
        <w:tc>
          <w:tcPr>
            <w:tcW w:w="1217" w:type="dxa"/>
            <w:vAlign w:val="center"/>
          </w:tcPr>
          <w:p w14:paraId="7CDDC2D7" w14:textId="27516323" w:rsidR="00594928" w:rsidRPr="006A6AAA" w:rsidRDefault="00594928" w:rsidP="00594928">
            <w:pPr>
              <w:pStyle w:val="Corpodetexto"/>
              <w:spacing w:after="0"/>
              <w:jc w:val="center"/>
              <w:rPr>
                <w:rFonts w:ascii="NewsGotT" w:hAnsi="NewsGotT"/>
              </w:rPr>
            </w:pPr>
            <w:r>
              <w:rPr>
                <w:rFonts w:ascii="NewsGotT" w:hAnsi="NewsGotT"/>
              </w:rPr>
              <w:t>50</w:t>
            </w:r>
          </w:p>
        </w:tc>
        <w:tc>
          <w:tcPr>
            <w:tcW w:w="960" w:type="dxa"/>
            <w:vAlign w:val="center"/>
          </w:tcPr>
          <w:p w14:paraId="6288B381" w14:textId="77777777" w:rsidR="00594928" w:rsidRPr="006A6AAA" w:rsidRDefault="00594928" w:rsidP="00594928">
            <w:pPr>
              <w:pStyle w:val="Corpodetexto"/>
              <w:spacing w:after="0"/>
              <w:jc w:val="center"/>
              <w:rPr>
                <w:rFonts w:ascii="NewsGotT" w:hAnsi="NewsGotT"/>
              </w:rPr>
            </w:pPr>
            <w:r w:rsidRPr="006A6AAA">
              <w:rPr>
                <w:rFonts w:ascii="NewsGotT" w:hAnsi="NewsGotT"/>
              </w:rPr>
              <w:t xml:space="preserve">0,05 </w:t>
            </w:r>
            <w:r w:rsidRPr="006A6AAA">
              <w:t>€</w:t>
            </w:r>
          </w:p>
        </w:tc>
        <w:tc>
          <w:tcPr>
            <w:tcW w:w="0" w:type="auto"/>
            <w:vAlign w:val="center"/>
          </w:tcPr>
          <w:p w14:paraId="315B5061" w14:textId="05DEF0C0" w:rsidR="00594928" w:rsidRPr="006A6AAA" w:rsidRDefault="00594928" w:rsidP="00594928">
            <w:pPr>
              <w:pStyle w:val="Corpodetexto"/>
              <w:spacing w:after="0"/>
              <w:jc w:val="center"/>
              <w:rPr>
                <w:rFonts w:ascii="NewsGotT" w:hAnsi="NewsGotT"/>
              </w:rPr>
            </w:pPr>
            <w:r>
              <w:rPr>
                <w:rFonts w:ascii="NewsGotT" w:hAnsi="NewsGotT"/>
              </w:rPr>
              <w:t>2</w:t>
            </w:r>
            <w:r w:rsidRPr="006A6AAA">
              <w:rPr>
                <w:rFonts w:ascii="NewsGotT" w:hAnsi="NewsGotT"/>
              </w:rPr>
              <w:t>,</w:t>
            </w:r>
            <w:r>
              <w:rPr>
                <w:rFonts w:ascii="NewsGotT" w:hAnsi="NewsGotT"/>
              </w:rPr>
              <w:t>5</w:t>
            </w:r>
            <w:r w:rsidRPr="006A6AAA">
              <w:rPr>
                <w:rFonts w:ascii="NewsGotT" w:hAnsi="NewsGotT"/>
              </w:rPr>
              <w:t xml:space="preserve">0 </w:t>
            </w:r>
            <w:r w:rsidRPr="006A6AAA">
              <w:t>€</w:t>
            </w:r>
          </w:p>
        </w:tc>
      </w:tr>
      <w:tr w:rsidR="00594928" w:rsidRPr="006A6AAA" w14:paraId="653530B4" w14:textId="77777777" w:rsidTr="00817132">
        <w:trPr>
          <w:trHeight w:hRule="exact" w:val="1134"/>
          <w:jc w:val="center"/>
        </w:trPr>
        <w:tc>
          <w:tcPr>
            <w:tcW w:w="456" w:type="dxa"/>
            <w:vAlign w:val="center"/>
          </w:tcPr>
          <w:p w14:paraId="5C4EDC47" w14:textId="1C9EFB94" w:rsidR="00594928" w:rsidRPr="006A6AAA" w:rsidRDefault="00594928" w:rsidP="00594928">
            <w:pPr>
              <w:pStyle w:val="Corpodetexto"/>
              <w:spacing w:after="0"/>
              <w:jc w:val="center"/>
              <w:rPr>
                <w:rFonts w:ascii="NewsGotT" w:hAnsi="NewsGotT"/>
              </w:rPr>
            </w:pPr>
            <w:r>
              <w:rPr>
                <w:rFonts w:ascii="NewsGotT" w:hAnsi="NewsGotT"/>
              </w:rPr>
              <w:t>38</w:t>
            </w:r>
          </w:p>
        </w:tc>
        <w:tc>
          <w:tcPr>
            <w:tcW w:w="0" w:type="auto"/>
            <w:vAlign w:val="center"/>
          </w:tcPr>
          <w:p w14:paraId="5865704D" w14:textId="7BED5295" w:rsidR="00594928" w:rsidRPr="006A6AAA" w:rsidRDefault="00594928" w:rsidP="00594928">
            <w:pPr>
              <w:pStyle w:val="Corpodetexto"/>
              <w:spacing w:after="0"/>
              <w:jc w:val="center"/>
              <w:rPr>
                <w:rFonts w:ascii="NewsGotT" w:hAnsi="NewsGotT"/>
              </w:rPr>
            </w:pPr>
            <w:r w:rsidRPr="006A6AAA">
              <w:rPr>
                <w:rFonts w:ascii="NewsGotT" w:hAnsi="NewsGotT"/>
              </w:rPr>
              <w:t>Parafuso 3 mm</w:t>
            </w:r>
            <w:r>
              <w:rPr>
                <w:rFonts w:ascii="NewsGotT" w:hAnsi="NewsGotT"/>
              </w:rPr>
              <w:t xml:space="preserve"> cabeça chata</w:t>
            </w:r>
          </w:p>
        </w:tc>
        <w:tc>
          <w:tcPr>
            <w:tcW w:w="2034" w:type="dxa"/>
            <w:vAlign w:val="center"/>
          </w:tcPr>
          <w:p w14:paraId="46921203" w14:textId="7B3660D0" w:rsidR="00594928" w:rsidRPr="006A6AAA" w:rsidRDefault="00594928" w:rsidP="00594928">
            <w:pPr>
              <w:pStyle w:val="Corpodetexto"/>
              <w:spacing w:after="0"/>
              <w:jc w:val="center"/>
              <w:rPr>
                <w:rFonts w:ascii="NewsGotT" w:hAnsi="NewsGotT"/>
              </w:rPr>
            </w:pPr>
            <w:r>
              <w:rPr>
                <w:rFonts w:ascii="NewsGotT" w:hAnsi="NewsGotT"/>
                <w:noProof/>
              </w:rPr>
              <w:drawing>
                <wp:inline distT="0" distB="0" distL="0" distR="0" wp14:anchorId="702D0013" wp14:editId="0968C421">
                  <wp:extent cx="568037" cy="568037"/>
                  <wp:effectExtent l="0" t="0" r="3810" b="3810"/>
                  <wp:docPr id="32" name="Imagem 32" descr="Uma imagem com utensílios de metal, parafus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m 32" descr="Uma imagem com utensílios de metal, parafuso&#10;&#10;Descrição gerada automaticamente"/>
                          <pic:cNvPicPr/>
                        </pic:nvPicPr>
                        <pic:blipFill>
                          <a:blip r:embed="rId122"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flipV="1">
                            <a:off x="0" y="0"/>
                            <a:ext cx="575906" cy="575906"/>
                          </a:xfrm>
                          <a:prstGeom prst="rect">
                            <a:avLst/>
                          </a:prstGeom>
                        </pic:spPr>
                      </pic:pic>
                    </a:graphicData>
                  </a:graphic>
                </wp:inline>
              </w:drawing>
            </w:r>
          </w:p>
        </w:tc>
        <w:tc>
          <w:tcPr>
            <w:tcW w:w="0" w:type="auto"/>
            <w:vAlign w:val="center"/>
          </w:tcPr>
          <w:p w14:paraId="6CC9E756" w14:textId="77777777" w:rsidR="00594928" w:rsidRPr="006A6AAA" w:rsidRDefault="00594928" w:rsidP="00594928">
            <w:pPr>
              <w:pStyle w:val="Corpodetexto"/>
              <w:spacing w:after="0"/>
              <w:jc w:val="center"/>
              <w:rPr>
                <w:rFonts w:ascii="NewsGotT" w:hAnsi="NewsGotT"/>
                <w:lang w:val="en-GB"/>
              </w:rPr>
            </w:pPr>
            <w:proofErr w:type="spellStart"/>
            <w:r w:rsidRPr="006A6AAA">
              <w:rPr>
                <w:rFonts w:ascii="NewsGotT" w:hAnsi="NewsGotT"/>
                <w:lang w:val="en-GB"/>
              </w:rPr>
              <w:t>Ferritrofa</w:t>
            </w:r>
            <w:proofErr w:type="spellEnd"/>
          </w:p>
        </w:tc>
        <w:tc>
          <w:tcPr>
            <w:tcW w:w="1217" w:type="dxa"/>
            <w:vAlign w:val="center"/>
          </w:tcPr>
          <w:p w14:paraId="18BCBDD0" w14:textId="64E204A9" w:rsidR="00594928" w:rsidRPr="006A6AAA" w:rsidRDefault="00594928" w:rsidP="00594928">
            <w:pPr>
              <w:pStyle w:val="Corpodetexto"/>
              <w:spacing w:after="0"/>
              <w:jc w:val="center"/>
              <w:rPr>
                <w:rFonts w:ascii="NewsGotT" w:hAnsi="NewsGotT"/>
              </w:rPr>
            </w:pPr>
            <w:r w:rsidRPr="006A6AAA">
              <w:rPr>
                <w:rFonts w:ascii="NewsGotT" w:hAnsi="NewsGotT"/>
              </w:rPr>
              <w:t>1</w:t>
            </w:r>
            <w:r>
              <w:rPr>
                <w:rFonts w:ascii="NewsGotT" w:hAnsi="NewsGotT"/>
              </w:rPr>
              <w:t>3</w:t>
            </w:r>
          </w:p>
        </w:tc>
        <w:tc>
          <w:tcPr>
            <w:tcW w:w="960" w:type="dxa"/>
            <w:vAlign w:val="center"/>
          </w:tcPr>
          <w:p w14:paraId="1BCA99E0" w14:textId="77777777" w:rsidR="00594928" w:rsidRPr="006A6AAA" w:rsidRDefault="00594928" w:rsidP="00594928">
            <w:pPr>
              <w:pStyle w:val="Corpodetexto"/>
              <w:spacing w:after="0"/>
              <w:jc w:val="center"/>
              <w:rPr>
                <w:rFonts w:ascii="NewsGotT" w:hAnsi="NewsGotT"/>
              </w:rPr>
            </w:pPr>
            <w:r w:rsidRPr="006A6AAA">
              <w:rPr>
                <w:rFonts w:ascii="NewsGotT" w:hAnsi="NewsGotT"/>
              </w:rPr>
              <w:t xml:space="preserve">0,05 </w:t>
            </w:r>
            <w:r w:rsidRPr="006A6AAA">
              <w:t>€</w:t>
            </w:r>
          </w:p>
        </w:tc>
        <w:tc>
          <w:tcPr>
            <w:tcW w:w="0" w:type="auto"/>
            <w:vAlign w:val="center"/>
          </w:tcPr>
          <w:p w14:paraId="467DDA86" w14:textId="33DCCC02" w:rsidR="00594928" w:rsidRPr="006A6AAA" w:rsidRDefault="00594928" w:rsidP="00594928">
            <w:pPr>
              <w:pStyle w:val="Corpodetexto"/>
              <w:spacing w:after="0"/>
              <w:jc w:val="center"/>
              <w:rPr>
                <w:rFonts w:ascii="NewsGotT" w:hAnsi="NewsGotT"/>
              </w:rPr>
            </w:pPr>
            <w:r w:rsidRPr="006A6AAA">
              <w:rPr>
                <w:rFonts w:ascii="NewsGotT" w:hAnsi="NewsGotT"/>
              </w:rPr>
              <w:t>0,6</w:t>
            </w:r>
            <w:r>
              <w:rPr>
                <w:rFonts w:ascii="NewsGotT" w:hAnsi="NewsGotT"/>
              </w:rPr>
              <w:t>5</w:t>
            </w:r>
            <w:r w:rsidRPr="006A6AAA">
              <w:rPr>
                <w:rFonts w:ascii="NewsGotT" w:hAnsi="NewsGotT"/>
              </w:rPr>
              <w:t xml:space="preserve"> </w:t>
            </w:r>
            <w:r w:rsidRPr="006A6AAA">
              <w:t>€</w:t>
            </w:r>
          </w:p>
        </w:tc>
      </w:tr>
      <w:tr w:rsidR="00594928" w:rsidRPr="006A6AAA" w14:paraId="713008A6" w14:textId="77777777" w:rsidTr="00817132">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6" w:type="dxa"/>
            <w:vAlign w:val="center"/>
          </w:tcPr>
          <w:p w14:paraId="2E738CB4" w14:textId="1A26229A" w:rsidR="00594928" w:rsidRDefault="00594928" w:rsidP="00594928">
            <w:pPr>
              <w:pStyle w:val="Corpodetexto"/>
              <w:spacing w:after="0"/>
              <w:jc w:val="center"/>
              <w:rPr>
                <w:rFonts w:ascii="NewsGotT" w:hAnsi="NewsGotT"/>
              </w:rPr>
            </w:pPr>
            <w:r>
              <w:rPr>
                <w:rFonts w:ascii="NewsGotT" w:hAnsi="NewsGotT"/>
              </w:rPr>
              <w:t>39</w:t>
            </w:r>
          </w:p>
        </w:tc>
        <w:tc>
          <w:tcPr>
            <w:tcW w:w="0" w:type="auto"/>
            <w:vAlign w:val="center"/>
          </w:tcPr>
          <w:p w14:paraId="21E9A93D" w14:textId="42C650CB" w:rsidR="00594928" w:rsidRPr="006A6AAA" w:rsidRDefault="00594928" w:rsidP="00594928">
            <w:pPr>
              <w:pStyle w:val="Corpodetexto"/>
              <w:spacing w:after="0"/>
              <w:jc w:val="center"/>
              <w:rPr>
                <w:rFonts w:ascii="NewsGotT" w:hAnsi="NewsGotT"/>
              </w:rPr>
            </w:pPr>
            <w:r w:rsidRPr="006A6AAA">
              <w:rPr>
                <w:rFonts w:ascii="NewsGotT" w:hAnsi="NewsGotT"/>
              </w:rPr>
              <w:t xml:space="preserve">Parafuso </w:t>
            </w:r>
            <w:r>
              <w:rPr>
                <w:rFonts w:ascii="NewsGotT" w:hAnsi="NewsGotT"/>
              </w:rPr>
              <w:t>6</w:t>
            </w:r>
            <w:r w:rsidRPr="006A6AAA">
              <w:rPr>
                <w:rFonts w:ascii="NewsGotT" w:hAnsi="NewsGotT"/>
              </w:rPr>
              <w:t xml:space="preserve"> mm</w:t>
            </w:r>
          </w:p>
        </w:tc>
        <w:tc>
          <w:tcPr>
            <w:tcW w:w="2034" w:type="dxa"/>
            <w:vAlign w:val="center"/>
          </w:tcPr>
          <w:p w14:paraId="1C0E4674" w14:textId="4D166180" w:rsidR="00594928" w:rsidRPr="006A6AAA" w:rsidRDefault="00594928" w:rsidP="00594928">
            <w:pPr>
              <w:pStyle w:val="Corpodetexto"/>
              <w:spacing w:after="0"/>
              <w:jc w:val="center"/>
              <w:rPr>
                <w:rFonts w:ascii="NewsGotT" w:hAnsi="NewsGotT"/>
                <w:noProof/>
              </w:rPr>
            </w:pPr>
            <w:r w:rsidRPr="006A6AAA">
              <w:rPr>
                <w:rFonts w:ascii="NewsGotT" w:hAnsi="NewsGotT"/>
                <w:noProof/>
              </w:rPr>
              <w:drawing>
                <wp:inline distT="0" distB="0" distL="0" distR="0" wp14:anchorId="6EA73899" wp14:editId="20334244">
                  <wp:extent cx="709027" cy="709027"/>
                  <wp:effectExtent l="0" t="0" r="0" b="0"/>
                  <wp:docPr id="34" name="Imagem 34" descr="Uma imagem com utensílios de metal, parafus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m 55" descr="Uma imagem com utensílios de metal, parafuso&#10;&#10;Descrição gerada automaticamente"/>
                          <pic:cNvPicPr>
                            <a:picLocks noChangeAspect="1" noChangeArrowheads="1"/>
                          </pic:cNvPicPr>
                        </pic:nvPicPr>
                        <pic:blipFill>
                          <a:blip r:embed="rId121"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14069" cy="714069"/>
                          </a:xfrm>
                          <a:prstGeom prst="rect">
                            <a:avLst/>
                          </a:prstGeom>
                          <a:noFill/>
                          <a:ln>
                            <a:noFill/>
                          </a:ln>
                        </pic:spPr>
                      </pic:pic>
                    </a:graphicData>
                  </a:graphic>
                </wp:inline>
              </w:drawing>
            </w:r>
          </w:p>
        </w:tc>
        <w:tc>
          <w:tcPr>
            <w:tcW w:w="0" w:type="auto"/>
            <w:vAlign w:val="center"/>
          </w:tcPr>
          <w:p w14:paraId="6AB199F1" w14:textId="6981E7C4" w:rsidR="00594928" w:rsidRPr="006A6AAA" w:rsidRDefault="00594928" w:rsidP="00594928">
            <w:pPr>
              <w:pStyle w:val="Corpodetexto"/>
              <w:spacing w:after="0"/>
              <w:jc w:val="center"/>
              <w:rPr>
                <w:rFonts w:ascii="NewsGotT" w:hAnsi="NewsGotT"/>
                <w:lang w:val="en-GB"/>
              </w:rPr>
            </w:pPr>
            <w:proofErr w:type="spellStart"/>
            <w:r w:rsidRPr="006A6AAA">
              <w:rPr>
                <w:rFonts w:ascii="NewsGotT" w:hAnsi="NewsGotT"/>
                <w:lang w:val="en-GB"/>
              </w:rPr>
              <w:t>Ferritrofa</w:t>
            </w:r>
            <w:proofErr w:type="spellEnd"/>
          </w:p>
        </w:tc>
        <w:tc>
          <w:tcPr>
            <w:tcW w:w="1217" w:type="dxa"/>
            <w:vAlign w:val="center"/>
          </w:tcPr>
          <w:p w14:paraId="3A6BAF88" w14:textId="37A54BD4" w:rsidR="00594928" w:rsidRPr="006A6AAA" w:rsidRDefault="00594928" w:rsidP="00594928">
            <w:pPr>
              <w:pStyle w:val="Corpodetexto"/>
              <w:spacing w:after="0"/>
              <w:jc w:val="center"/>
              <w:rPr>
                <w:rFonts w:ascii="NewsGotT" w:hAnsi="NewsGotT"/>
              </w:rPr>
            </w:pPr>
            <w:r>
              <w:rPr>
                <w:rFonts w:ascii="NewsGotT" w:hAnsi="NewsGotT"/>
              </w:rPr>
              <w:t>6</w:t>
            </w:r>
          </w:p>
        </w:tc>
        <w:tc>
          <w:tcPr>
            <w:tcW w:w="960" w:type="dxa"/>
            <w:vAlign w:val="center"/>
          </w:tcPr>
          <w:p w14:paraId="5039CD58" w14:textId="5B5AE6FF" w:rsidR="00594928" w:rsidRPr="006A6AAA" w:rsidRDefault="00594928" w:rsidP="00594928">
            <w:pPr>
              <w:pStyle w:val="Corpodetexto"/>
              <w:spacing w:after="0"/>
              <w:jc w:val="center"/>
              <w:rPr>
                <w:rFonts w:ascii="NewsGotT" w:hAnsi="NewsGotT"/>
              </w:rPr>
            </w:pPr>
            <w:r w:rsidRPr="006A6AAA">
              <w:rPr>
                <w:rFonts w:ascii="NewsGotT" w:hAnsi="NewsGotT"/>
              </w:rPr>
              <w:t xml:space="preserve">0,05 </w:t>
            </w:r>
            <w:r w:rsidRPr="006A6AAA">
              <w:t>€</w:t>
            </w:r>
          </w:p>
        </w:tc>
        <w:tc>
          <w:tcPr>
            <w:tcW w:w="0" w:type="auto"/>
            <w:vAlign w:val="center"/>
          </w:tcPr>
          <w:p w14:paraId="54879A1C" w14:textId="495C9C74" w:rsidR="00594928" w:rsidRPr="006A6AAA" w:rsidRDefault="00594928" w:rsidP="00594928">
            <w:pPr>
              <w:pStyle w:val="Corpodetexto"/>
              <w:spacing w:after="0"/>
              <w:jc w:val="center"/>
              <w:rPr>
                <w:rFonts w:ascii="NewsGotT" w:hAnsi="NewsGotT"/>
              </w:rPr>
            </w:pPr>
            <w:r w:rsidRPr="006A6AAA">
              <w:rPr>
                <w:rFonts w:ascii="NewsGotT" w:hAnsi="NewsGotT"/>
              </w:rPr>
              <w:t>0,</w:t>
            </w:r>
            <w:r>
              <w:rPr>
                <w:rFonts w:ascii="NewsGotT" w:hAnsi="NewsGotT"/>
              </w:rPr>
              <w:t>30</w:t>
            </w:r>
            <w:r w:rsidRPr="006A6AAA">
              <w:rPr>
                <w:rFonts w:ascii="NewsGotT" w:hAnsi="NewsGotT"/>
              </w:rPr>
              <w:t xml:space="preserve"> </w:t>
            </w:r>
            <w:r w:rsidRPr="006A6AAA">
              <w:t>€</w:t>
            </w:r>
          </w:p>
        </w:tc>
      </w:tr>
      <w:tr w:rsidR="00594928" w:rsidRPr="006A6AAA" w14:paraId="3042CF3B" w14:textId="77777777" w:rsidTr="00817132">
        <w:trPr>
          <w:trHeight w:hRule="exact" w:val="1134"/>
          <w:jc w:val="center"/>
        </w:trPr>
        <w:tc>
          <w:tcPr>
            <w:tcW w:w="456" w:type="dxa"/>
            <w:vAlign w:val="center"/>
          </w:tcPr>
          <w:p w14:paraId="48332A4D" w14:textId="440A2C83" w:rsidR="00594928" w:rsidRDefault="00594928" w:rsidP="00594928">
            <w:pPr>
              <w:pStyle w:val="Corpodetexto"/>
              <w:spacing w:after="0"/>
              <w:jc w:val="center"/>
              <w:rPr>
                <w:rFonts w:ascii="NewsGotT" w:hAnsi="NewsGotT"/>
              </w:rPr>
            </w:pPr>
            <w:r>
              <w:rPr>
                <w:rFonts w:ascii="NewsGotT" w:hAnsi="NewsGotT"/>
              </w:rPr>
              <w:t>40</w:t>
            </w:r>
          </w:p>
        </w:tc>
        <w:tc>
          <w:tcPr>
            <w:tcW w:w="0" w:type="auto"/>
            <w:vAlign w:val="center"/>
          </w:tcPr>
          <w:p w14:paraId="6DEAA4FC" w14:textId="6C961A24" w:rsidR="00594928" w:rsidRPr="006A6AAA" w:rsidRDefault="00594928" w:rsidP="00594928">
            <w:pPr>
              <w:pStyle w:val="Corpodetexto"/>
              <w:spacing w:after="0"/>
              <w:jc w:val="center"/>
              <w:rPr>
                <w:rFonts w:ascii="NewsGotT" w:hAnsi="NewsGotT"/>
              </w:rPr>
            </w:pPr>
            <w:r w:rsidRPr="006A6AAA">
              <w:rPr>
                <w:rFonts w:ascii="NewsGotT" w:hAnsi="NewsGotT"/>
              </w:rPr>
              <w:t xml:space="preserve">Parafuso </w:t>
            </w:r>
            <w:r>
              <w:rPr>
                <w:rFonts w:ascii="NewsGotT" w:hAnsi="NewsGotT"/>
              </w:rPr>
              <w:t>3</w:t>
            </w:r>
            <w:r w:rsidRPr="006A6AAA">
              <w:rPr>
                <w:rFonts w:ascii="NewsGotT" w:hAnsi="NewsGotT"/>
              </w:rPr>
              <w:t xml:space="preserve"> mm</w:t>
            </w:r>
            <w:r>
              <w:rPr>
                <w:rFonts w:ascii="NewsGotT" w:hAnsi="NewsGotT"/>
              </w:rPr>
              <w:t xml:space="preserve"> </w:t>
            </w:r>
            <w:proofErr w:type="spellStart"/>
            <w:r w:rsidRPr="00CC162D">
              <w:rPr>
                <w:rFonts w:ascii="NewsGotT" w:hAnsi="NewsGotT"/>
              </w:rPr>
              <w:t>auto-roscante</w:t>
            </w:r>
            <w:proofErr w:type="spellEnd"/>
          </w:p>
        </w:tc>
        <w:tc>
          <w:tcPr>
            <w:tcW w:w="2034" w:type="dxa"/>
            <w:vAlign w:val="center"/>
          </w:tcPr>
          <w:p w14:paraId="5DC84FA8" w14:textId="4E25E19D" w:rsidR="00594928" w:rsidRPr="006A6AAA" w:rsidRDefault="00594928" w:rsidP="00594928">
            <w:pPr>
              <w:pStyle w:val="Corpodetexto"/>
              <w:spacing w:after="0"/>
              <w:jc w:val="center"/>
              <w:rPr>
                <w:rFonts w:ascii="NewsGotT" w:hAnsi="NewsGotT"/>
                <w:noProof/>
              </w:rPr>
            </w:pPr>
            <w:r>
              <w:rPr>
                <w:rFonts w:ascii="NewsGotT" w:hAnsi="NewsGotT"/>
                <w:noProof/>
              </w:rPr>
              <w:drawing>
                <wp:inline distT="0" distB="0" distL="0" distR="0" wp14:anchorId="1E4D2E83" wp14:editId="11FE1ACE">
                  <wp:extent cx="665018" cy="665018"/>
                  <wp:effectExtent l="0" t="0" r="0" b="1905"/>
                  <wp:docPr id="35" name="Imagem 35" descr="Uma imagem com parafuso, utensílios de meta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m 35" descr="Uma imagem com parafuso, utensílios de metal&#10;&#10;Descrição gerada automaticamente"/>
                          <pic:cNvPicPr/>
                        </pic:nvPicPr>
                        <pic:blipFill>
                          <a:blip r:embed="rId123"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rot="10800000">
                            <a:off x="0" y="0"/>
                            <a:ext cx="668669" cy="668669"/>
                          </a:xfrm>
                          <a:prstGeom prst="rect">
                            <a:avLst/>
                          </a:prstGeom>
                        </pic:spPr>
                      </pic:pic>
                    </a:graphicData>
                  </a:graphic>
                </wp:inline>
              </w:drawing>
            </w:r>
          </w:p>
        </w:tc>
        <w:tc>
          <w:tcPr>
            <w:tcW w:w="0" w:type="auto"/>
            <w:vAlign w:val="center"/>
          </w:tcPr>
          <w:p w14:paraId="68A4C076" w14:textId="5C5701B0" w:rsidR="00594928" w:rsidRPr="006A6AAA" w:rsidRDefault="00594928" w:rsidP="00594928">
            <w:pPr>
              <w:pStyle w:val="Corpodetexto"/>
              <w:spacing w:after="0"/>
              <w:jc w:val="center"/>
              <w:rPr>
                <w:rFonts w:ascii="NewsGotT" w:hAnsi="NewsGotT"/>
                <w:lang w:val="en-GB"/>
              </w:rPr>
            </w:pPr>
            <w:proofErr w:type="spellStart"/>
            <w:r w:rsidRPr="006A6AAA">
              <w:rPr>
                <w:rFonts w:ascii="NewsGotT" w:hAnsi="NewsGotT"/>
                <w:lang w:val="en-GB"/>
              </w:rPr>
              <w:t>Ferritrofa</w:t>
            </w:r>
            <w:proofErr w:type="spellEnd"/>
          </w:p>
        </w:tc>
        <w:tc>
          <w:tcPr>
            <w:tcW w:w="1217" w:type="dxa"/>
            <w:vAlign w:val="center"/>
          </w:tcPr>
          <w:p w14:paraId="1378664E" w14:textId="10E8A744" w:rsidR="00594928" w:rsidRPr="006A6AAA" w:rsidRDefault="00594928" w:rsidP="00594928">
            <w:pPr>
              <w:pStyle w:val="Corpodetexto"/>
              <w:spacing w:after="0"/>
              <w:jc w:val="center"/>
              <w:rPr>
                <w:rFonts w:ascii="NewsGotT" w:hAnsi="NewsGotT"/>
              </w:rPr>
            </w:pPr>
            <w:r>
              <w:rPr>
                <w:rFonts w:ascii="NewsGotT" w:hAnsi="NewsGotT"/>
              </w:rPr>
              <w:t>6</w:t>
            </w:r>
          </w:p>
        </w:tc>
        <w:tc>
          <w:tcPr>
            <w:tcW w:w="960" w:type="dxa"/>
            <w:vAlign w:val="center"/>
          </w:tcPr>
          <w:p w14:paraId="0CF98658" w14:textId="48658583" w:rsidR="00594928" w:rsidRPr="006A6AAA" w:rsidRDefault="00594928" w:rsidP="00594928">
            <w:pPr>
              <w:pStyle w:val="Corpodetexto"/>
              <w:spacing w:after="0"/>
              <w:jc w:val="center"/>
              <w:rPr>
                <w:rFonts w:ascii="NewsGotT" w:hAnsi="NewsGotT"/>
              </w:rPr>
            </w:pPr>
            <w:r>
              <w:rPr>
                <w:rFonts w:ascii="NewsGotT" w:hAnsi="NewsGotT"/>
              </w:rPr>
              <w:t xml:space="preserve">0,04 </w:t>
            </w:r>
            <w:r>
              <w:t>€</w:t>
            </w:r>
          </w:p>
        </w:tc>
        <w:tc>
          <w:tcPr>
            <w:tcW w:w="0" w:type="auto"/>
            <w:vAlign w:val="center"/>
          </w:tcPr>
          <w:p w14:paraId="5BA3A6CC" w14:textId="79BFDA10" w:rsidR="00594928" w:rsidRPr="006A6AAA" w:rsidRDefault="00594928" w:rsidP="00594928">
            <w:pPr>
              <w:pStyle w:val="Corpodetexto"/>
              <w:spacing w:after="0"/>
              <w:jc w:val="center"/>
              <w:rPr>
                <w:rFonts w:ascii="NewsGotT" w:hAnsi="NewsGotT"/>
              </w:rPr>
            </w:pPr>
            <w:r>
              <w:rPr>
                <w:rFonts w:ascii="NewsGotT" w:hAnsi="NewsGotT"/>
              </w:rPr>
              <w:t xml:space="preserve">0,24 </w:t>
            </w:r>
            <w:r>
              <w:t>€</w:t>
            </w:r>
          </w:p>
        </w:tc>
      </w:tr>
      <w:tr w:rsidR="00594928" w:rsidRPr="006A6AAA" w14:paraId="5F835466" w14:textId="77777777" w:rsidTr="00817132">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6" w:type="dxa"/>
            <w:vAlign w:val="center"/>
          </w:tcPr>
          <w:p w14:paraId="449A440E" w14:textId="555A6AC4" w:rsidR="00594928" w:rsidRPr="006A6AAA" w:rsidRDefault="00594928" w:rsidP="00594928">
            <w:pPr>
              <w:pStyle w:val="Corpodetexto"/>
              <w:spacing w:after="0"/>
              <w:jc w:val="center"/>
              <w:rPr>
                <w:rFonts w:ascii="NewsGotT" w:hAnsi="NewsGotT"/>
              </w:rPr>
            </w:pPr>
            <w:r>
              <w:rPr>
                <w:rFonts w:ascii="NewsGotT" w:hAnsi="NewsGotT"/>
              </w:rPr>
              <w:t>41</w:t>
            </w:r>
          </w:p>
        </w:tc>
        <w:tc>
          <w:tcPr>
            <w:tcW w:w="0" w:type="auto"/>
            <w:vAlign w:val="center"/>
          </w:tcPr>
          <w:p w14:paraId="6D319EAE" w14:textId="5AB0F6ED" w:rsidR="00594928" w:rsidRPr="006A6AAA" w:rsidRDefault="00594928" w:rsidP="00594928">
            <w:pPr>
              <w:pStyle w:val="Corpodetexto"/>
              <w:spacing w:after="0"/>
              <w:jc w:val="center"/>
              <w:rPr>
                <w:rFonts w:ascii="NewsGotT" w:hAnsi="NewsGotT"/>
              </w:rPr>
            </w:pPr>
            <w:r w:rsidRPr="006A6AAA">
              <w:rPr>
                <w:rFonts w:ascii="NewsGotT" w:hAnsi="NewsGotT"/>
              </w:rPr>
              <w:t>Porca com asas</w:t>
            </w:r>
            <w:r>
              <w:rPr>
                <w:rFonts w:ascii="NewsGotT" w:hAnsi="NewsGotT"/>
              </w:rPr>
              <w:t xml:space="preserve"> 4 mm</w:t>
            </w:r>
          </w:p>
        </w:tc>
        <w:tc>
          <w:tcPr>
            <w:tcW w:w="2034" w:type="dxa"/>
            <w:vAlign w:val="center"/>
          </w:tcPr>
          <w:p w14:paraId="23A171FF" w14:textId="77777777" w:rsidR="00594928" w:rsidRPr="006A6AAA" w:rsidRDefault="00594928" w:rsidP="00594928">
            <w:pPr>
              <w:pStyle w:val="Corpodetexto"/>
              <w:spacing w:after="0"/>
              <w:jc w:val="center"/>
              <w:rPr>
                <w:rFonts w:ascii="NewsGotT" w:hAnsi="NewsGotT"/>
              </w:rPr>
            </w:pPr>
            <w:r w:rsidRPr="006A6AAA">
              <w:rPr>
                <w:rFonts w:ascii="NewsGotT" w:hAnsi="NewsGotT"/>
                <w:noProof/>
              </w:rPr>
              <w:drawing>
                <wp:inline distT="0" distB="0" distL="0" distR="0" wp14:anchorId="0160C813" wp14:editId="78E83A85">
                  <wp:extent cx="713916" cy="713916"/>
                  <wp:effectExtent l="0" t="0" r="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4" cstate="print">
                            <a:clrChange>
                              <a:clrFrom>
                                <a:srgbClr val="FFFFFF"/>
                              </a:clrFrom>
                              <a:clrTo>
                                <a:srgbClr val="FFFFFF">
                                  <a:alpha val="0"/>
                                </a:srgbClr>
                              </a:clrTo>
                            </a:clrChange>
                            <a:extLst>
                              <a:ext uri="{BEBA8EAE-BF5A-486C-A8C5-ECC9F3942E4B}">
                                <a14:imgProps xmlns:a14="http://schemas.microsoft.com/office/drawing/2010/main">
                                  <a14:imgLayer r:embed="rId125">
                                    <a14:imgEffect>
                                      <a14:backgroundRemoval t="10000" b="90000" l="4815" r="95926">
                                        <a14:foregroundMark x1="95926" y1="28889" x2="95926" y2="28889"/>
                                        <a14:foregroundMark x1="4815" y1="59259" x2="4815" y2="59259"/>
                                      </a14:backgroundRemoval>
                                    </a14:imgEffect>
                                  </a14:imgLayer>
                                </a14:imgProps>
                              </a:ext>
                              <a:ext uri="{28A0092B-C50C-407E-A947-70E740481C1C}">
                                <a14:useLocalDpi xmlns:a14="http://schemas.microsoft.com/office/drawing/2010/main" val="0"/>
                              </a:ext>
                            </a:extLst>
                          </a:blip>
                          <a:srcRect/>
                          <a:stretch>
                            <a:fillRect/>
                          </a:stretch>
                        </pic:blipFill>
                        <pic:spPr bwMode="auto">
                          <a:xfrm flipH="1">
                            <a:off x="0" y="0"/>
                            <a:ext cx="719042" cy="719042"/>
                          </a:xfrm>
                          <a:prstGeom prst="rect">
                            <a:avLst/>
                          </a:prstGeom>
                          <a:noFill/>
                          <a:ln>
                            <a:noFill/>
                          </a:ln>
                        </pic:spPr>
                      </pic:pic>
                    </a:graphicData>
                  </a:graphic>
                </wp:inline>
              </w:drawing>
            </w:r>
          </w:p>
        </w:tc>
        <w:tc>
          <w:tcPr>
            <w:tcW w:w="0" w:type="auto"/>
            <w:vAlign w:val="center"/>
          </w:tcPr>
          <w:p w14:paraId="039F15FD" w14:textId="77777777" w:rsidR="00594928" w:rsidRPr="006A6AAA" w:rsidRDefault="00594928" w:rsidP="00594928">
            <w:pPr>
              <w:pStyle w:val="Corpodetexto"/>
              <w:spacing w:after="0"/>
              <w:jc w:val="center"/>
              <w:rPr>
                <w:rFonts w:ascii="NewsGotT" w:hAnsi="NewsGotT"/>
                <w:lang w:val="en-GB"/>
              </w:rPr>
            </w:pPr>
            <w:proofErr w:type="spellStart"/>
            <w:r w:rsidRPr="006A6AAA">
              <w:rPr>
                <w:rFonts w:ascii="NewsGotT" w:hAnsi="NewsGotT"/>
                <w:lang w:val="en-GB"/>
              </w:rPr>
              <w:t>Ferritrofa</w:t>
            </w:r>
            <w:proofErr w:type="spellEnd"/>
          </w:p>
        </w:tc>
        <w:tc>
          <w:tcPr>
            <w:tcW w:w="1217" w:type="dxa"/>
            <w:vAlign w:val="center"/>
          </w:tcPr>
          <w:p w14:paraId="091B2FEE" w14:textId="070A4B83" w:rsidR="00594928" w:rsidRPr="006A6AAA" w:rsidRDefault="00594928" w:rsidP="00594928">
            <w:pPr>
              <w:pStyle w:val="Corpodetexto"/>
              <w:spacing w:after="0"/>
              <w:jc w:val="center"/>
              <w:rPr>
                <w:rFonts w:ascii="NewsGotT" w:hAnsi="NewsGotT"/>
              </w:rPr>
            </w:pPr>
            <w:r>
              <w:rPr>
                <w:rFonts w:ascii="NewsGotT" w:hAnsi="NewsGotT"/>
              </w:rPr>
              <w:t>8</w:t>
            </w:r>
          </w:p>
        </w:tc>
        <w:tc>
          <w:tcPr>
            <w:tcW w:w="960" w:type="dxa"/>
            <w:vAlign w:val="center"/>
          </w:tcPr>
          <w:p w14:paraId="730A6698" w14:textId="77777777" w:rsidR="00594928" w:rsidRPr="006A6AAA" w:rsidRDefault="00594928" w:rsidP="00594928">
            <w:pPr>
              <w:pStyle w:val="Corpodetexto"/>
              <w:spacing w:after="0"/>
              <w:jc w:val="center"/>
              <w:rPr>
                <w:rFonts w:ascii="NewsGotT" w:hAnsi="NewsGotT"/>
              </w:rPr>
            </w:pPr>
            <w:r w:rsidRPr="006A6AAA">
              <w:rPr>
                <w:rFonts w:ascii="NewsGotT" w:hAnsi="NewsGotT"/>
              </w:rPr>
              <w:t xml:space="preserve">0,10 </w:t>
            </w:r>
            <w:r w:rsidRPr="006A6AAA">
              <w:t>€</w:t>
            </w:r>
          </w:p>
        </w:tc>
        <w:tc>
          <w:tcPr>
            <w:tcW w:w="0" w:type="auto"/>
            <w:vAlign w:val="center"/>
          </w:tcPr>
          <w:p w14:paraId="710ECAB4" w14:textId="571CAAA4" w:rsidR="00594928" w:rsidRPr="006A6AAA" w:rsidRDefault="00594928" w:rsidP="00594928">
            <w:pPr>
              <w:pStyle w:val="Corpodetexto"/>
              <w:spacing w:after="0"/>
              <w:jc w:val="center"/>
              <w:rPr>
                <w:rFonts w:ascii="NewsGotT" w:hAnsi="NewsGotT"/>
              </w:rPr>
            </w:pPr>
            <w:r w:rsidRPr="006A6AAA">
              <w:rPr>
                <w:rFonts w:ascii="NewsGotT" w:hAnsi="NewsGotT"/>
              </w:rPr>
              <w:t>0,</w:t>
            </w:r>
            <w:r>
              <w:rPr>
                <w:rFonts w:ascii="NewsGotT" w:hAnsi="NewsGotT"/>
              </w:rPr>
              <w:t>8</w:t>
            </w:r>
            <w:r w:rsidRPr="006A6AAA">
              <w:rPr>
                <w:rFonts w:ascii="NewsGotT" w:hAnsi="NewsGotT"/>
              </w:rPr>
              <w:t xml:space="preserve">0 </w:t>
            </w:r>
            <w:r w:rsidRPr="006A6AAA">
              <w:t>€</w:t>
            </w:r>
          </w:p>
        </w:tc>
      </w:tr>
      <w:tr w:rsidR="00594928" w:rsidRPr="006A6AAA" w14:paraId="2B4A691D" w14:textId="77777777" w:rsidTr="00817132">
        <w:trPr>
          <w:trHeight w:hRule="exact" w:val="1134"/>
          <w:jc w:val="center"/>
        </w:trPr>
        <w:tc>
          <w:tcPr>
            <w:tcW w:w="456" w:type="dxa"/>
            <w:vAlign w:val="center"/>
          </w:tcPr>
          <w:p w14:paraId="4C49B461" w14:textId="08BEBE7E" w:rsidR="00594928" w:rsidRPr="006A6AAA" w:rsidRDefault="00594928" w:rsidP="00594928">
            <w:pPr>
              <w:pStyle w:val="Corpodetexto"/>
              <w:spacing w:after="0"/>
              <w:jc w:val="center"/>
              <w:rPr>
                <w:rFonts w:ascii="NewsGotT" w:hAnsi="NewsGotT"/>
              </w:rPr>
            </w:pPr>
            <w:r>
              <w:rPr>
                <w:rFonts w:ascii="NewsGotT" w:hAnsi="NewsGotT"/>
              </w:rPr>
              <w:t>42</w:t>
            </w:r>
          </w:p>
        </w:tc>
        <w:tc>
          <w:tcPr>
            <w:tcW w:w="0" w:type="auto"/>
            <w:vAlign w:val="center"/>
          </w:tcPr>
          <w:p w14:paraId="4299D996" w14:textId="56C7268D" w:rsidR="00594928" w:rsidRPr="006A6AAA" w:rsidRDefault="00594928" w:rsidP="00594928">
            <w:pPr>
              <w:pStyle w:val="Corpodetexto"/>
              <w:spacing w:after="0"/>
              <w:jc w:val="center"/>
              <w:rPr>
                <w:rFonts w:ascii="NewsGotT" w:hAnsi="NewsGotT"/>
              </w:rPr>
            </w:pPr>
            <w:r w:rsidRPr="006A6AAA">
              <w:rPr>
                <w:rFonts w:ascii="NewsGotT" w:hAnsi="NewsGotT"/>
              </w:rPr>
              <w:t xml:space="preserve">Porca </w:t>
            </w:r>
            <w:r>
              <w:rPr>
                <w:rFonts w:ascii="NewsGotT" w:hAnsi="NewsGotT"/>
              </w:rPr>
              <w:t>4</w:t>
            </w:r>
            <w:r w:rsidRPr="006A6AAA">
              <w:rPr>
                <w:rFonts w:ascii="NewsGotT" w:hAnsi="NewsGotT"/>
              </w:rPr>
              <w:t xml:space="preserve"> mm</w:t>
            </w:r>
          </w:p>
        </w:tc>
        <w:tc>
          <w:tcPr>
            <w:tcW w:w="2034" w:type="dxa"/>
            <w:vAlign w:val="center"/>
          </w:tcPr>
          <w:p w14:paraId="233D1BFF" w14:textId="77777777" w:rsidR="00594928" w:rsidRPr="006A6AAA" w:rsidRDefault="00594928" w:rsidP="00594928">
            <w:pPr>
              <w:pStyle w:val="Corpodetexto"/>
              <w:spacing w:after="0"/>
              <w:jc w:val="center"/>
              <w:rPr>
                <w:rFonts w:ascii="NewsGotT" w:hAnsi="NewsGotT"/>
              </w:rPr>
            </w:pPr>
            <w:r w:rsidRPr="006A6AAA">
              <w:rPr>
                <w:rFonts w:ascii="NewsGotT" w:hAnsi="NewsGotT"/>
                <w:noProof/>
              </w:rPr>
              <w:drawing>
                <wp:inline distT="0" distB="0" distL="0" distR="0" wp14:anchorId="0019F450" wp14:editId="7EBE409B">
                  <wp:extent cx="723696" cy="723696"/>
                  <wp:effectExtent l="0" t="0" r="0" b="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6" cstate="print">
                            <a:extLst>
                              <a:ext uri="{BEBA8EAE-BF5A-486C-A8C5-ECC9F3942E4B}">
                                <a14:imgProps xmlns:a14="http://schemas.microsoft.com/office/drawing/2010/main">
                                  <a14:imgLayer r:embed="rId127">
                                    <a14:imgEffect>
                                      <a14:backgroundRemoval t="10000" b="90000" l="10000" r="90000"/>
                                    </a14:imgEffect>
                                  </a14:imgLayer>
                                </a14:imgProps>
                              </a:ext>
                              <a:ext uri="{28A0092B-C50C-407E-A947-70E740481C1C}">
                                <a14:useLocalDpi xmlns:a14="http://schemas.microsoft.com/office/drawing/2010/main" val="0"/>
                              </a:ext>
                            </a:extLst>
                          </a:blip>
                          <a:srcRect/>
                          <a:stretch>
                            <a:fillRect/>
                          </a:stretch>
                        </pic:blipFill>
                        <pic:spPr bwMode="auto">
                          <a:xfrm flipH="1">
                            <a:off x="0" y="0"/>
                            <a:ext cx="731390" cy="731390"/>
                          </a:xfrm>
                          <a:prstGeom prst="rect">
                            <a:avLst/>
                          </a:prstGeom>
                          <a:noFill/>
                          <a:ln>
                            <a:noFill/>
                          </a:ln>
                        </pic:spPr>
                      </pic:pic>
                    </a:graphicData>
                  </a:graphic>
                </wp:inline>
              </w:drawing>
            </w:r>
          </w:p>
        </w:tc>
        <w:tc>
          <w:tcPr>
            <w:tcW w:w="0" w:type="auto"/>
            <w:vAlign w:val="center"/>
          </w:tcPr>
          <w:p w14:paraId="7A67CA91" w14:textId="77777777" w:rsidR="00594928" w:rsidRPr="006A6AAA" w:rsidRDefault="00594928" w:rsidP="00594928">
            <w:pPr>
              <w:pStyle w:val="Corpodetexto"/>
              <w:spacing w:after="0"/>
              <w:jc w:val="center"/>
              <w:rPr>
                <w:rFonts w:ascii="NewsGotT" w:hAnsi="NewsGotT"/>
                <w:lang w:val="en-GB"/>
              </w:rPr>
            </w:pPr>
            <w:proofErr w:type="spellStart"/>
            <w:r w:rsidRPr="006A6AAA">
              <w:rPr>
                <w:rFonts w:ascii="NewsGotT" w:hAnsi="NewsGotT"/>
                <w:lang w:val="en-GB"/>
              </w:rPr>
              <w:t>Ferritrofa</w:t>
            </w:r>
            <w:proofErr w:type="spellEnd"/>
          </w:p>
        </w:tc>
        <w:tc>
          <w:tcPr>
            <w:tcW w:w="1217" w:type="dxa"/>
            <w:vAlign w:val="center"/>
          </w:tcPr>
          <w:p w14:paraId="7AD32112" w14:textId="5520456A" w:rsidR="00594928" w:rsidRPr="006A6AAA" w:rsidRDefault="00594928" w:rsidP="00594928">
            <w:pPr>
              <w:pStyle w:val="Corpodetexto"/>
              <w:spacing w:after="0"/>
              <w:jc w:val="center"/>
              <w:rPr>
                <w:rFonts w:ascii="NewsGotT" w:hAnsi="NewsGotT"/>
              </w:rPr>
            </w:pPr>
            <w:r>
              <w:rPr>
                <w:rFonts w:ascii="NewsGotT" w:hAnsi="NewsGotT"/>
              </w:rPr>
              <w:t>32</w:t>
            </w:r>
          </w:p>
        </w:tc>
        <w:tc>
          <w:tcPr>
            <w:tcW w:w="960" w:type="dxa"/>
            <w:vAlign w:val="center"/>
          </w:tcPr>
          <w:p w14:paraId="10A8AE3F" w14:textId="77777777" w:rsidR="00594928" w:rsidRPr="006A6AAA" w:rsidRDefault="00594928" w:rsidP="00594928">
            <w:pPr>
              <w:pStyle w:val="Corpodetexto"/>
              <w:spacing w:after="0"/>
              <w:jc w:val="center"/>
              <w:rPr>
                <w:rFonts w:ascii="NewsGotT" w:hAnsi="NewsGotT"/>
              </w:rPr>
            </w:pPr>
            <w:r w:rsidRPr="006A6AAA">
              <w:rPr>
                <w:rFonts w:ascii="NewsGotT" w:hAnsi="NewsGotT"/>
              </w:rPr>
              <w:t xml:space="preserve">0,05 </w:t>
            </w:r>
            <w:r w:rsidRPr="006A6AAA">
              <w:t>€</w:t>
            </w:r>
          </w:p>
        </w:tc>
        <w:tc>
          <w:tcPr>
            <w:tcW w:w="0" w:type="auto"/>
            <w:vAlign w:val="center"/>
          </w:tcPr>
          <w:p w14:paraId="3231605C" w14:textId="5BDF2AD5" w:rsidR="00594928" w:rsidRPr="006A6AAA" w:rsidRDefault="00594928" w:rsidP="00594928">
            <w:pPr>
              <w:pStyle w:val="Corpodetexto"/>
              <w:spacing w:after="0"/>
              <w:jc w:val="center"/>
              <w:rPr>
                <w:rFonts w:ascii="NewsGotT" w:hAnsi="NewsGotT"/>
              </w:rPr>
            </w:pPr>
            <w:r w:rsidRPr="006A6AAA">
              <w:rPr>
                <w:rFonts w:ascii="NewsGotT" w:hAnsi="NewsGotT"/>
              </w:rPr>
              <w:t>1,</w:t>
            </w:r>
            <w:r>
              <w:rPr>
                <w:rFonts w:ascii="NewsGotT" w:hAnsi="NewsGotT"/>
              </w:rPr>
              <w:t>6</w:t>
            </w:r>
            <w:r w:rsidRPr="006A6AAA">
              <w:rPr>
                <w:rFonts w:ascii="NewsGotT" w:hAnsi="NewsGotT"/>
              </w:rPr>
              <w:t xml:space="preserve">0 </w:t>
            </w:r>
            <w:r w:rsidRPr="006A6AAA">
              <w:t>€</w:t>
            </w:r>
          </w:p>
        </w:tc>
      </w:tr>
      <w:tr w:rsidR="00594928" w:rsidRPr="006A6AAA" w14:paraId="48B0D85B" w14:textId="77777777" w:rsidTr="00817132">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6" w:type="dxa"/>
            <w:vAlign w:val="center"/>
          </w:tcPr>
          <w:p w14:paraId="6C9FC4C7" w14:textId="189EA0B9" w:rsidR="00594928" w:rsidRDefault="00594928" w:rsidP="00594928">
            <w:pPr>
              <w:pStyle w:val="Corpodetexto"/>
              <w:spacing w:after="0"/>
              <w:jc w:val="center"/>
              <w:rPr>
                <w:rFonts w:ascii="NewsGotT" w:hAnsi="NewsGotT"/>
              </w:rPr>
            </w:pPr>
            <w:r>
              <w:rPr>
                <w:rFonts w:ascii="NewsGotT" w:hAnsi="NewsGotT"/>
              </w:rPr>
              <w:t>43</w:t>
            </w:r>
          </w:p>
        </w:tc>
        <w:tc>
          <w:tcPr>
            <w:tcW w:w="0" w:type="auto"/>
            <w:vAlign w:val="center"/>
          </w:tcPr>
          <w:p w14:paraId="484CE4ED" w14:textId="1A7C7D60" w:rsidR="00594928" w:rsidRPr="006A6AAA" w:rsidRDefault="00594928" w:rsidP="00594928">
            <w:pPr>
              <w:pStyle w:val="Corpodetexto"/>
              <w:spacing w:after="0"/>
              <w:jc w:val="center"/>
              <w:rPr>
                <w:rFonts w:ascii="NewsGotT" w:hAnsi="NewsGotT"/>
              </w:rPr>
            </w:pPr>
            <w:r w:rsidRPr="006A6AAA">
              <w:rPr>
                <w:rFonts w:ascii="NewsGotT" w:hAnsi="NewsGotT"/>
              </w:rPr>
              <w:t xml:space="preserve">Porca </w:t>
            </w:r>
            <w:r>
              <w:rPr>
                <w:rFonts w:ascii="NewsGotT" w:hAnsi="NewsGotT"/>
              </w:rPr>
              <w:t>3</w:t>
            </w:r>
            <w:r w:rsidRPr="006A6AAA">
              <w:rPr>
                <w:rFonts w:ascii="NewsGotT" w:hAnsi="NewsGotT"/>
              </w:rPr>
              <w:t xml:space="preserve"> mm</w:t>
            </w:r>
          </w:p>
        </w:tc>
        <w:tc>
          <w:tcPr>
            <w:tcW w:w="2034" w:type="dxa"/>
            <w:vAlign w:val="center"/>
          </w:tcPr>
          <w:p w14:paraId="48F741D2" w14:textId="34E29262" w:rsidR="00594928" w:rsidRPr="006A6AAA" w:rsidRDefault="00594928" w:rsidP="00594928">
            <w:pPr>
              <w:pStyle w:val="Corpodetexto"/>
              <w:spacing w:after="0"/>
              <w:jc w:val="center"/>
              <w:rPr>
                <w:rFonts w:ascii="NewsGotT" w:hAnsi="NewsGotT"/>
                <w:noProof/>
              </w:rPr>
            </w:pPr>
            <w:r w:rsidRPr="006A6AAA">
              <w:rPr>
                <w:rFonts w:ascii="NewsGotT" w:hAnsi="NewsGotT"/>
                <w:noProof/>
              </w:rPr>
              <w:drawing>
                <wp:inline distT="0" distB="0" distL="0" distR="0" wp14:anchorId="73169084" wp14:editId="43B30CC4">
                  <wp:extent cx="723696" cy="723696"/>
                  <wp:effectExtent l="0" t="0" r="0" b="0"/>
                  <wp:docPr id="27" name="Imagem 27" descr="Uma imagem com projet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m 58" descr="Uma imagem com projetor&#10;&#10;Descrição gerada automaticamente"/>
                          <pic:cNvPicPr>
                            <a:picLocks noChangeAspect="1" noChangeArrowheads="1"/>
                          </pic:cNvPicPr>
                        </pic:nvPicPr>
                        <pic:blipFill>
                          <a:blip r:embed="rId126" cstate="print">
                            <a:extLst>
                              <a:ext uri="{BEBA8EAE-BF5A-486C-A8C5-ECC9F3942E4B}">
                                <a14:imgProps xmlns:a14="http://schemas.microsoft.com/office/drawing/2010/main">
                                  <a14:imgLayer r:embed="rId127">
                                    <a14:imgEffect>
                                      <a14:backgroundRemoval t="10000" b="90000" l="10000" r="90000"/>
                                    </a14:imgEffect>
                                  </a14:imgLayer>
                                </a14:imgProps>
                              </a:ext>
                              <a:ext uri="{28A0092B-C50C-407E-A947-70E740481C1C}">
                                <a14:useLocalDpi xmlns:a14="http://schemas.microsoft.com/office/drawing/2010/main" val="0"/>
                              </a:ext>
                            </a:extLst>
                          </a:blip>
                          <a:srcRect/>
                          <a:stretch>
                            <a:fillRect/>
                          </a:stretch>
                        </pic:blipFill>
                        <pic:spPr bwMode="auto">
                          <a:xfrm flipH="1">
                            <a:off x="0" y="0"/>
                            <a:ext cx="731390" cy="731390"/>
                          </a:xfrm>
                          <a:prstGeom prst="rect">
                            <a:avLst/>
                          </a:prstGeom>
                          <a:noFill/>
                          <a:ln>
                            <a:noFill/>
                          </a:ln>
                        </pic:spPr>
                      </pic:pic>
                    </a:graphicData>
                  </a:graphic>
                </wp:inline>
              </w:drawing>
            </w:r>
          </w:p>
        </w:tc>
        <w:tc>
          <w:tcPr>
            <w:tcW w:w="0" w:type="auto"/>
            <w:vAlign w:val="center"/>
          </w:tcPr>
          <w:p w14:paraId="50A4FA71" w14:textId="46FD9BEF" w:rsidR="00594928" w:rsidRPr="006A6AAA" w:rsidRDefault="00594928" w:rsidP="00594928">
            <w:pPr>
              <w:pStyle w:val="Corpodetexto"/>
              <w:spacing w:after="0"/>
              <w:jc w:val="center"/>
              <w:rPr>
                <w:rFonts w:ascii="NewsGotT" w:hAnsi="NewsGotT"/>
                <w:lang w:val="en-GB"/>
              </w:rPr>
            </w:pPr>
            <w:proofErr w:type="spellStart"/>
            <w:r w:rsidRPr="006A6AAA">
              <w:rPr>
                <w:rFonts w:ascii="NewsGotT" w:hAnsi="NewsGotT"/>
                <w:lang w:val="en-GB"/>
              </w:rPr>
              <w:t>Ferritrofa</w:t>
            </w:r>
            <w:proofErr w:type="spellEnd"/>
          </w:p>
        </w:tc>
        <w:tc>
          <w:tcPr>
            <w:tcW w:w="1217" w:type="dxa"/>
            <w:vAlign w:val="center"/>
          </w:tcPr>
          <w:p w14:paraId="6428A321" w14:textId="0A540CC6" w:rsidR="00594928" w:rsidRDefault="00594928" w:rsidP="00594928">
            <w:pPr>
              <w:pStyle w:val="Corpodetexto"/>
              <w:spacing w:after="0"/>
              <w:jc w:val="center"/>
              <w:rPr>
                <w:rFonts w:ascii="NewsGotT" w:hAnsi="NewsGotT"/>
              </w:rPr>
            </w:pPr>
            <w:r>
              <w:rPr>
                <w:rFonts w:ascii="NewsGotT" w:hAnsi="NewsGotT"/>
              </w:rPr>
              <w:t>13</w:t>
            </w:r>
          </w:p>
        </w:tc>
        <w:tc>
          <w:tcPr>
            <w:tcW w:w="960" w:type="dxa"/>
            <w:vAlign w:val="center"/>
          </w:tcPr>
          <w:p w14:paraId="06072047" w14:textId="557ABF73" w:rsidR="00594928" w:rsidRPr="006A6AAA" w:rsidRDefault="00594928" w:rsidP="00594928">
            <w:pPr>
              <w:pStyle w:val="Corpodetexto"/>
              <w:spacing w:after="0"/>
              <w:jc w:val="center"/>
              <w:rPr>
                <w:rFonts w:ascii="NewsGotT" w:hAnsi="NewsGotT"/>
              </w:rPr>
            </w:pPr>
            <w:r w:rsidRPr="006A6AAA">
              <w:rPr>
                <w:rFonts w:ascii="NewsGotT" w:hAnsi="NewsGotT"/>
              </w:rPr>
              <w:t xml:space="preserve">0,05 </w:t>
            </w:r>
            <w:r w:rsidRPr="006A6AAA">
              <w:t>€</w:t>
            </w:r>
          </w:p>
        </w:tc>
        <w:tc>
          <w:tcPr>
            <w:tcW w:w="0" w:type="auto"/>
            <w:vAlign w:val="center"/>
          </w:tcPr>
          <w:p w14:paraId="5A6DFDDC" w14:textId="610F8F78" w:rsidR="00594928" w:rsidRPr="006A6AAA" w:rsidRDefault="00594928" w:rsidP="00594928">
            <w:pPr>
              <w:pStyle w:val="Corpodetexto"/>
              <w:spacing w:after="0"/>
              <w:jc w:val="center"/>
              <w:rPr>
                <w:rFonts w:ascii="NewsGotT" w:hAnsi="NewsGotT"/>
              </w:rPr>
            </w:pPr>
            <w:r w:rsidRPr="006A6AAA">
              <w:rPr>
                <w:rFonts w:ascii="NewsGotT" w:hAnsi="NewsGotT"/>
              </w:rPr>
              <w:t>1,1</w:t>
            </w:r>
            <w:r>
              <w:rPr>
                <w:rFonts w:ascii="NewsGotT" w:hAnsi="NewsGotT"/>
              </w:rPr>
              <w:t>5</w:t>
            </w:r>
            <w:r w:rsidRPr="006A6AAA">
              <w:rPr>
                <w:rFonts w:ascii="NewsGotT" w:hAnsi="NewsGotT"/>
              </w:rPr>
              <w:t xml:space="preserve"> </w:t>
            </w:r>
            <w:r w:rsidRPr="006A6AAA">
              <w:t>€</w:t>
            </w:r>
          </w:p>
        </w:tc>
      </w:tr>
      <w:tr w:rsidR="00594928" w:rsidRPr="006A6AAA" w14:paraId="2DEB72A0" w14:textId="77777777" w:rsidTr="00817132">
        <w:trPr>
          <w:trHeight w:hRule="exact" w:val="1134"/>
          <w:jc w:val="center"/>
        </w:trPr>
        <w:tc>
          <w:tcPr>
            <w:tcW w:w="456" w:type="dxa"/>
            <w:vAlign w:val="center"/>
          </w:tcPr>
          <w:p w14:paraId="60AF4025" w14:textId="18888E7C" w:rsidR="00594928" w:rsidRPr="006A6AAA" w:rsidRDefault="00594928" w:rsidP="00594928">
            <w:pPr>
              <w:pStyle w:val="Corpodetexto"/>
              <w:spacing w:after="0"/>
              <w:jc w:val="center"/>
              <w:rPr>
                <w:rFonts w:ascii="NewsGotT" w:hAnsi="NewsGotT"/>
              </w:rPr>
            </w:pPr>
            <w:r>
              <w:rPr>
                <w:rFonts w:ascii="NewsGotT" w:hAnsi="NewsGotT"/>
              </w:rPr>
              <w:t>44</w:t>
            </w:r>
          </w:p>
        </w:tc>
        <w:tc>
          <w:tcPr>
            <w:tcW w:w="0" w:type="auto"/>
            <w:vAlign w:val="center"/>
          </w:tcPr>
          <w:p w14:paraId="3E3CB7A3" w14:textId="77777777" w:rsidR="00594928" w:rsidRPr="006A6AAA" w:rsidRDefault="00594928" w:rsidP="00594928">
            <w:pPr>
              <w:pStyle w:val="Corpodetexto"/>
              <w:spacing w:after="0"/>
              <w:jc w:val="center"/>
              <w:rPr>
                <w:rFonts w:ascii="NewsGotT" w:hAnsi="NewsGotT"/>
              </w:rPr>
            </w:pPr>
            <w:r w:rsidRPr="006A6AAA">
              <w:rPr>
                <w:rFonts w:ascii="NewsGotT" w:hAnsi="NewsGotT"/>
              </w:rPr>
              <w:t>Rebites</w:t>
            </w:r>
          </w:p>
        </w:tc>
        <w:tc>
          <w:tcPr>
            <w:tcW w:w="2034" w:type="dxa"/>
            <w:vAlign w:val="center"/>
          </w:tcPr>
          <w:p w14:paraId="3A5DCD25" w14:textId="77777777" w:rsidR="00594928" w:rsidRPr="002539A7" w:rsidRDefault="00594928" w:rsidP="00594928">
            <w:pPr>
              <w:pStyle w:val="Corpodetexto"/>
              <w:spacing w:after="0"/>
              <w:jc w:val="center"/>
              <w:rPr>
                <w:rFonts w:ascii="NewsGotT" w:hAnsi="NewsGotT"/>
                <w:sz w:val="2"/>
                <w:szCs w:val="2"/>
              </w:rPr>
            </w:pPr>
          </w:p>
          <w:p w14:paraId="3B93D19E" w14:textId="77777777" w:rsidR="00594928" w:rsidRPr="006A6AAA" w:rsidRDefault="00594928" w:rsidP="00594928">
            <w:pPr>
              <w:pStyle w:val="Corpodetexto"/>
              <w:spacing w:after="0"/>
              <w:jc w:val="center"/>
              <w:rPr>
                <w:rFonts w:ascii="NewsGotT" w:hAnsi="NewsGotT"/>
              </w:rPr>
            </w:pPr>
            <w:r w:rsidRPr="006A6AAA">
              <w:rPr>
                <w:rFonts w:ascii="NewsGotT" w:hAnsi="NewsGotT"/>
                <w:noProof/>
              </w:rPr>
              <w:drawing>
                <wp:inline distT="0" distB="0" distL="0" distR="0" wp14:anchorId="63C16634" wp14:editId="0D7AD619">
                  <wp:extent cx="430306" cy="430306"/>
                  <wp:effectExtent l="0" t="0" r="0" b="8255"/>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443893" cy="443893"/>
                          </a:xfrm>
                          <a:prstGeom prst="rect">
                            <a:avLst/>
                          </a:prstGeom>
                          <a:noFill/>
                          <a:ln>
                            <a:noFill/>
                          </a:ln>
                        </pic:spPr>
                      </pic:pic>
                    </a:graphicData>
                  </a:graphic>
                </wp:inline>
              </w:drawing>
            </w:r>
          </w:p>
        </w:tc>
        <w:tc>
          <w:tcPr>
            <w:tcW w:w="0" w:type="auto"/>
            <w:vAlign w:val="center"/>
          </w:tcPr>
          <w:p w14:paraId="30DD77AF" w14:textId="77777777" w:rsidR="00594928" w:rsidRPr="006A6AAA" w:rsidRDefault="00594928" w:rsidP="00594928">
            <w:pPr>
              <w:pStyle w:val="Corpodetexto"/>
              <w:spacing w:after="0"/>
              <w:jc w:val="center"/>
              <w:rPr>
                <w:rFonts w:ascii="NewsGotT" w:hAnsi="NewsGotT"/>
                <w:lang w:val="en-GB"/>
              </w:rPr>
            </w:pPr>
            <w:proofErr w:type="spellStart"/>
            <w:r w:rsidRPr="006A6AAA">
              <w:rPr>
                <w:rFonts w:ascii="NewsGotT" w:hAnsi="NewsGotT"/>
                <w:lang w:val="en-GB"/>
              </w:rPr>
              <w:t>Ferritrofa</w:t>
            </w:r>
            <w:proofErr w:type="spellEnd"/>
          </w:p>
        </w:tc>
        <w:tc>
          <w:tcPr>
            <w:tcW w:w="1217" w:type="dxa"/>
            <w:vAlign w:val="center"/>
          </w:tcPr>
          <w:p w14:paraId="3B4553E2" w14:textId="77777777" w:rsidR="00594928" w:rsidRPr="006A6AAA" w:rsidRDefault="00594928" w:rsidP="00594928">
            <w:pPr>
              <w:pStyle w:val="Corpodetexto"/>
              <w:spacing w:after="0"/>
              <w:jc w:val="center"/>
              <w:rPr>
                <w:rFonts w:ascii="NewsGotT" w:hAnsi="NewsGotT"/>
              </w:rPr>
            </w:pPr>
            <w:r w:rsidRPr="006A6AAA">
              <w:rPr>
                <w:rFonts w:ascii="NewsGotT" w:hAnsi="NewsGotT"/>
              </w:rPr>
              <w:t>18</w:t>
            </w:r>
          </w:p>
        </w:tc>
        <w:tc>
          <w:tcPr>
            <w:tcW w:w="960" w:type="dxa"/>
            <w:vAlign w:val="center"/>
          </w:tcPr>
          <w:p w14:paraId="6DAFE0BD" w14:textId="77777777" w:rsidR="00594928" w:rsidRPr="006A6AAA" w:rsidRDefault="00594928" w:rsidP="00594928">
            <w:pPr>
              <w:pStyle w:val="Corpodetexto"/>
              <w:spacing w:after="0"/>
              <w:jc w:val="center"/>
              <w:rPr>
                <w:rFonts w:ascii="NewsGotT" w:hAnsi="NewsGotT"/>
              </w:rPr>
            </w:pPr>
            <w:r w:rsidRPr="006A6AAA">
              <w:rPr>
                <w:rFonts w:ascii="NewsGotT" w:hAnsi="NewsGotT"/>
              </w:rPr>
              <w:t xml:space="preserve">0,10 </w:t>
            </w:r>
            <w:r w:rsidRPr="006A6AAA">
              <w:t>€</w:t>
            </w:r>
          </w:p>
        </w:tc>
        <w:tc>
          <w:tcPr>
            <w:tcW w:w="0" w:type="auto"/>
            <w:vAlign w:val="center"/>
          </w:tcPr>
          <w:p w14:paraId="0F4D921F" w14:textId="77777777" w:rsidR="00594928" w:rsidRPr="006A6AAA" w:rsidRDefault="00594928" w:rsidP="00594928">
            <w:pPr>
              <w:pStyle w:val="Corpodetexto"/>
              <w:spacing w:after="0"/>
              <w:jc w:val="center"/>
              <w:rPr>
                <w:rFonts w:ascii="NewsGotT" w:hAnsi="NewsGotT"/>
              </w:rPr>
            </w:pPr>
            <w:r w:rsidRPr="006A6AAA">
              <w:rPr>
                <w:rFonts w:ascii="NewsGotT" w:hAnsi="NewsGotT"/>
              </w:rPr>
              <w:t xml:space="preserve">1,80 </w:t>
            </w:r>
            <w:r w:rsidRPr="006A6AAA">
              <w:t>€</w:t>
            </w:r>
          </w:p>
        </w:tc>
      </w:tr>
      <w:tr w:rsidR="00594928" w:rsidRPr="006A6AAA" w14:paraId="20AC1710" w14:textId="77777777" w:rsidTr="00817132">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6" w:type="dxa"/>
            <w:vAlign w:val="center"/>
          </w:tcPr>
          <w:p w14:paraId="186541ED" w14:textId="49CEE424" w:rsidR="00594928" w:rsidRPr="00152035" w:rsidRDefault="00594928" w:rsidP="00594928">
            <w:pPr>
              <w:pStyle w:val="Corpodetexto"/>
              <w:spacing w:after="0"/>
              <w:jc w:val="center"/>
              <w:rPr>
                <w:rFonts w:ascii="NewsGotT" w:hAnsi="NewsGotT"/>
              </w:rPr>
            </w:pPr>
            <w:r>
              <w:rPr>
                <w:rFonts w:ascii="NewsGotT" w:hAnsi="NewsGotT"/>
              </w:rPr>
              <w:t xml:space="preserve">45 </w:t>
            </w:r>
          </w:p>
        </w:tc>
        <w:tc>
          <w:tcPr>
            <w:tcW w:w="0" w:type="auto"/>
            <w:vAlign w:val="center"/>
          </w:tcPr>
          <w:p w14:paraId="7F9EEAC0" w14:textId="3DF76234" w:rsidR="00594928" w:rsidRPr="00152035" w:rsidRDefault="00594928" w:rsidP="00594928">
            <w:pPr>
              <w:pStyle w:val="Corpodetexto"/>
              <w:spacing w:after="0"/>
              <w:jc w:val="center"/>
              <w:rPr>
                <w:rFonts w:ascii="NewsGotT" w:hAnsi="NewsGotT"/>
              </w:rPr>
            </w:pPr>
            <w:r w:rsidRPr="00152035">
              <w:rPr>
                <w:rFonts w:ascii="NewsGotT" w:hAnsi="NewsGotT"/>
              </w:rPr>
              <w:t>Anilhas</w:t>
            </w:r>
          </w:p>
        </w:tc>
        <w:tc>
          <w:tcPr>
            <w:tcW w:w="2034" w:type="dxa"/>
            <w:vAlign w:val="center"/>
          </w:tcPr>
          <w:p w14:paraId="0EA0B6CC" w14:textId="17B3015F" w:rsidR="00594928" w:rsidRPr="00152035" w:rsidRDefault="00594928" w:rsidP="00594928">
            <w:pPr>
              <w:pStyle w:val="Corpodetexto"/>
              <w:spacing w:after="0"/>
              <w:jc w:val="center"/>
              <w:rPr>
                <w:rFonts w:ascii="NewsGotT" w:hAnsi="NewsGotT"/>
                <w:sz w:val="2"/>
                <w:szCs w:val="2"/>
              </w:rPr>
            </w:pPr>
            <w:r w:rsidRPr="00152035">
              <w:rPr>
                <w:noProof/>
              </w:rPr>
              <w:drawing>
                <wp:inline distT="0" distB="0" distL="0" distR="0" wp14:anchorId="51F46558" wp14:editId="38E6695D">
                  <wp:extent cx="372694" cy="372694"/>
                  <wp:effectExtent l="0" t="0" r="8890" b="8890"/>
                  <wp:docPr id="60" name="Imagem 60" descr="Resultado de imagem para anilh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m para anilha"/>
                          <pic:cNvPicPr>
                            <a:picLocks noChangeAspect="1" noChangeArrowheads="1"/>
                          </pic:cNvPicPr>
                        </pic:nvPicPr>
                        <pic:blipFill>
                          <a:blip r:embed="rId129"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384267" cy="384267"/>
                          </a:xfrm>
                          <a:prstGeom prst="rect">
                            <a:avLst/>
                          </a:prstGeom>
                          <a:noFill/>
                          <a:ln>
                            <a:noFill/>
                          </a:ln>
                        </pic:spPr>
                      </pic:pic>
                    </a:graphicData>
                  </a:graphic>
                </wp:inline>
              </w:drawing>
            </w:r>
          </w:p>
        </w:tc>
        <w:tc>
          <w:tcPr>
            <w:tcW w:w="0" w:type="auto"/>
            <w:vAlign w:val="center"/>
          </w:tcPr>
          <w:p w14:paraId="46916B14" w14:textId="0BB31B56" w:rsidR="00594928" w:rsidRPr="00152035" w:rsidRDefault="00594928" w:rsidP="00594928">
            <w:pPr>
              <w:pStyle w:val="Corpodetexto"/>
              <w:spacing w:after="0"/>
              <w:jc w:val="center"/>
              <w:rPr>
                <w:rFonts w:ascii="NewsGotT" w:hAnsi="NewsGotT"/>
                <w:lang w:val="en-GB"/>
              </w:rPr>
            </w:pPr>
            <w:proofErr w:type="spellStart"/>
            <w:r w:rsidRPr="00152035">
              <w:rPr>
                <w:rFonts w:ascii="NewsGotT" w:hAnsi="NewsGotT"/>
                <w:lang w:val="en-GB"/>
              </w:rPr>
              <w:t>Ferritrofa</w:t>
            </w:r>
            <w:proofErr w:type="spellEnd"/>
          </w:p>
        </w:tc>
        <w:tc>
          <w:tcPr>
            <w:tcW w:w="1217" w:type="dxa"/>
            <w:vAlign w:val="center"/>
          </w:tcPr>
          <w:p w14:paraId="53C5B63B" w14:textId="54A286C6" w:rsidR="00594928" w:rsidRPr="00152035" w:rsidRDefault="00594928" w:rsidP="00594928">
            <w:pPr>
              <w:pStyle w:val="Corpodetexto"/>
              <w:spacing w:after="0"/>
              <w:jc w:val="center"/>
              <w:rPr>
                <w:rFonts w:ascii="NewsGotT" w:hAnsi="NewsGotT"/>
              </w:rPr>
            </w:pPr>
            <w:r>
              <w:rPr>
                <w:rFonts w:ascii="NewsGotT" w:hAnsi="NewsGotT"/>
              </w:rPr>
              <w:t>12</w:t>
            </w:r>
          </w:p>
        </w:tc>
        <w:tc>
          <w:tcPr>
            <w:tcW w:w="960" w:type="dxa"/>
            <w:vAlign w:val="center"/>
          </w:tcPr>
          <w:p w14:paraId="62ECD8B6" w14:textId="0DC71A6E" w:rsidR="00594928" w:rsidRPr="00856425" w:rsidRDefault="00594928" w:rsidP="00594928">
            <w:pPr>
              <w:pStyle w:val="Corpodetexto"/>
              <w:spacing w:after="0"/>
              <w:jc w:val="center"/>
            </w:pPr>
            <w:r w:rsidRPr="00152035">
              <w:rPr>
                <w:rFonts w:ascii="NewsGotT" w:hAnsi="NewsGotT"/>
              </w:rPr>
              <w:t>0,0</w:t>
            </w:r>
            <w:r>
              <w:rPr>
                <w:rFonts w:ascii="NewsGotT" w:hAnsi="NewsGotT"/>
              </w:rPr>
              <w:t xml:space="preserve">1 </w:t>
            </w:r>
            <w:r>
              <w:t>€</w:t>
            </w:r>
          </w:p>
        </w:tc>
        <w:tc>
          <w:tcPr>
            <w:tcW w:w="0" w:type="auto"/>
            <w:vAlign w:val="center"/>
          </w:tcPr>
          <w:p w14:paraId="3342B1CF" w14:textId="529469E1" w:rsidR="00594928" w:rsidRPr="00152035" w:rsidRDefault="00594928" w:rsidP="00594928">
            <w:pPr>
              <w:pStyle w:val="Corpodetexto"/>
              <w:spacing w:after="0"/>
              <w:jc w:val="center"/>
            </w:pPr>
            <w:r w:rsidRPr="00152035">
              <w:rPr>
                <w:rFonts w:ascii="NewsGotT" w:hAnsi="NewsGotT"/>
              </w:rPr>
              <w:t>0,</w:t>
            </w:r>
            <w:r>
              <w:rPr>
                <w:rFonts w:ascii="NewsGotT" w:hAnsi="NewsGotT"/>
              </w:rPr>
              <w:t>12</w:t>
            </w:r>
            <w:r w:rsidRPr="00152035">
              <w:rPr>
                <w:rFonts w:ascii="NewsGotT" w:hAnsi="NewsGotT"/>
              </w:rPr>
              <w:t xml:space="preserve"> </w:t>
            </w:r>
            <w:r w:rsidRPr="00152035">
              <w:t>€</w:t>
            </w:r>
          </w:p>
        </w:tc>
      </w:tr>
      <w:tr w:rsidR="00594928" w:rsidRPr="006A6AAA" w14:paraId="3F5F6A15" w14:textId="77777777" w:rsidTr="00817132">
        <w:trPr>
          <w:trHeight w:hRule="exact" w:val="1134"/>
          <w:jc w:val="center"/>
        </w:trPr>
        <w:tc>
          <w:tcPr>
            <w:tcW w:w="456" w:type="dxa"/>
            <w:vAlign w:val="center"/>
          </w:tcPr>
          <w:p w14:paraId="26A6EBFD" w14:textId="211322A8" w:rsidR="00594928" w:rsidRPr="00152035" w:rsidRDefault="00594928" w:rsidP="00594928">
            <w:pPr>
              <w:pStyle w:val="Corpodetexto"/>
              <w:spacing w:after="0"/>
              <w:jc w:val="center"/>
              <w:rPr>
                <w:rFonts w:ascii="NewsGotT" w:hAnsi="NewsGotT"/>
              </w:rPr>
            </w:pPr>
            <w:r>
              <w:rPr>
                <w:rFonts w:ascii="NewsGotT" w:hAnsi="NewsGotT"/>
              </w:rPr>
              <w:t>46</w:t>
            </w:r>
          </w:p>
        </w:tc>
        <w:tc>
          <w:tcPr>
            <w:tcW w:w="0" w:type="auto"/>
            <w:vAlign w:val="center"/>
          </w:tcPr>
          <w:p w14:paraId="6CB821D9" w14:textId="7CF6BEE7" w:rsidR="00594928" w:rsidRPr="00152035" w:rsidRDefault="00594928" w:rsidP="00594928">
            <w:pPr>
              <w:pStyle w:val="Corpodetexto"/>
              <w:spacing w:after="0"/>
              <w:jc w:val="center"/>
              <w:rPr>
                <w:rFonts w:ascii="NewsGotT" w:hAnsi="NewsGotT"/>
              </w:rPr>
            </w:pPr>
            <w:r w:rsidRPr="0005365E">
              <w:rPr>
                <w:rFonts w:ascii="NewsGotT" w:hAnsi="NewsGotT"/>
              </w:rPr>
              <w:t>Kit Conectores 2,54 mm</w:t>
            </w:r>
          </w:p>
        </w:tc>
        <w:tc>
          <w:tcPr>
            <w:tcW w:w="2034" w:type="dxa"/>
            <w:vAlign w:val="center"/>
          </w:tcPr>
          <w:p w14:paraId="6EF772F9" w14:textId="21069270" w:rsidR="00594928" w:rsidRPr="00152035" w:rsidRDefault="00594928" w:rsidP="00594928">
            <w:pPr>
              <w:pStyle w:val="Corpodetexto"/>
              <w:spacing w:after="0"/>
              <w:jc w:val="center"/>
              <w:rPr>
                <w:noProof/>
              </w:rPr>
            </w:pPr>
            <w:r>
              <w:rPr>
                <w:rFonts w:ascii="NewsGotT" w:hAnsi="NewsGotT"/>
                <w:noProof/>
                <w:sz w:val="2"/>
                <w:szCs w:val="2"/>
              </w:rPr>
              <w:drawing>
                <wp:inline distT="0" distB="0" distL="0" distR="0" wp14:anchorId="142CA988" wp14:editId="10708DE4">
                  <wp:extent cx="997527" cy="655290"/>
                  <wp:effectExtent l="0" t="0" r="0" b="0"/>
                  <wp:docPr id="30" name="Imagem 30" descr="Uma imagem com eletrónic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m 30" descr="Uma imagem com eletrónica&#10;&#10;Descrição gerada automaticamente"/>
                          <pic:cNvPicPr/>
                        </pic:nvPicPr>
                        <pic:blipFill rotWithShape="1">
                          <a:blip r:embed="rId130" cstate="print">
                            <a:extLst>
                              <a:ext uri="{28A0092B-C50C-407E-A947-70E740481C1C}">
                                <a14:useLocalDpi xmlns:a14="http://schemas.microsoft.com/office/drawing/2010/main" val="0"/>
                              </a:ext>
                            </a:extLst>
                          </a:blip>
                          <a:srcRect t="24503" b="9805"/>
                          <a:stretch/>
                        </pic:blipFill>
                        <pic:spPr bwMode="auto">
                          <a:xfrm flipH="1">
                            <a:off x="0" y="0"/>
                            <a:ext cx="1054927" cy="692997"/>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26029F16" w14:textId="4900223E" w:rsidR="00594928" w:rsidRPr="00152035" w:rsidRDefault="00594928" w:rsidP="00594928">
            <w:pPr>
              <w:pStyle w:val="Corpodetexto"/>
              <w:spacing w:after="0"/>
              <w:jc w:val="center"/>
              <w:rPr>
                <w:rFonts w:ascii="NewsGotT" w:hAnsi="NewsGotT"/>
                <w:lang w:val="en-GB"/>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1217" w:type="dxa"/>
            <w:vAlign w:val="center"/>
          </w:tcPr>
          <w:p w14:paraId="4D9DE6BC" w14:textId="252E8A21" w:rsidR="00594928" w:rsidRDefault="00594928" w:rsidP="00594928">
            <w:pPr>
              <w:pStyle w:val="Corpodetexto"/>
              <w:spacing w:after="0"/>
              <w:jc w:val="center"/>
              <w:rPr>
                <w:rFonts w:ascii="NewsGotT" w:hAnsi="NewsGotT"/>
              </w:rPr>
            </w:pPr>
            <w:r w:rsidRPr="006A6AAA">
              <w:rPr>
                <w:rFonts w:ascii="NewsGotT" w:hAnsi="NewsGotT"/>
                <w:i/>
                <w:iCs/>
              </w:rPr>
              <w:t>pack</w:t>
            </w:r>
          </w:p>
        </w:tc>
        <w:tc>
          <w:tcPr>
            <w:tcW w:w="960" w:type="dxa"/>
            <w:vAlign w:val="center"/>
          </w:tcPr>
          <w:p w14:paraId="3DA988AC" w14:textId="0575D328" w:rsidR="00594928" w:rsidRPr="00152035" w:rsidRDefault="00594928" w:rsidP="00594928">
            <w:pPr>
              <w:pStyle w:val="Corpodetexto"/>
              <w:spacing w:after="0"/>
              <w:jc w:val="center"/>
              <w:rPr>
                <w:rFonts w:ascii="NewsGotT" w:hAnsi="NewsGotT"/>
              </w:rPr>
            </w:pPr>
            <w:r>
              <w:rPr>
                <w:rFonts w:ascii="NewsGotT" w:hAnsi="NewsGotT"/>
              </w:rPr>
              <w:t>10,95</w:t>
            </w:r>
            <w:r w:rsidRPr="006A6AAA">
              <w:rPr>
                <w:rFonts w:ascii="NewsGotT" w:hAnsi="NewsGotT"/>
              </w:rPr>
              <w:t xml:space="preserve"> </w:t>
            </w:r>
            <w:r w:rsidRPr="006A6AAA">
              <w:t>€</w:t>
            </w:r>
          </w:p>
        </w:tc>
        <w:tc>
          <w:tcPr>
            <w:tcW w:w="0" w:type="auto"/>
            <w:vAlign w:val="center"/>
          </w:tcPr>
          <w:p w14:paraId="2BED082D" w14:textId="14325DBB" w:rsidR="00594928" w:rsidRPr="00152035" w:rsidRDefault="00594928" w:rsidP="00594928">
            <w:pPr>
              <w:pStyle w:val="Corpodetexto"/>
              <w:spacing w:after="0"/>
              <w:jc w:val="center"/>
              <w:rPr>
                <w:rFonts w:ascii="NewsGotT" w:hAnsi="NewsGotT"/>
              </w:rPr>
            </w:pPr>
            <w:r>
              <w:rPr>
                <w:rFonts w:ascii="NewsGotT" w:hAnsi="NewsGotT"/>
              </w:rPr>
              <w:t>10,95</w:t>
            </w:r>
            <w:r w:rsidRPr="006A6AAA">
              <w:rPr>
                <w:rFonts w:ascii="NewsGotT" w:hAnsi="NewsGotT"/>
              </w:rPr>
              <w:t xml:space="preserve"> </w:t>
            </w:r>
            <w:r w:rsidRPr="006A6AAA">
              <w:t>€</w:t>
            </w:r>
          </w:p>
        </w:tc>
      </w:tr>
      <w:tr w:rsidR="00594928" w:rsidRPr="006A6AAA" w14:paraId="4E06A26D" w14:textId="77777777" w:rsidTr="00817132">
        <w:trPr>
          <w:cnfStyle w:val="000000100000" w:firstRow="0" w:lastRow="0" w:firstColumn="0" w:lastColumn="0" w:oddVBand="0" w:evenVBand="0" w:oddHBand="1" w:evenHBand="0" w:firstRowFirstColumn="0" w:firstRowLastColumn="0" w:lastRowFirstColumn="0" w:lastRowLastColumn="0"/>
          <w:trHeight w:hRule="exact" w:val="1297"/>
          <w:jc w:val="center"/>
        </w:trPr>
        <w:tc>
          <w:tcPr>
            <w:tcW w:w="456" w:type="dxa"/>
            <w:vAlign w:val="center"/>
          </w:tcPr>
          <w:p w14:paraId="3C9922EA" w14:textId="762537E2" w:rsidR="00594928" w:rsidRPr="006A6AAA" w:rsidRDefault="00594928" w:rsidP="00594928">
            <w:pPr>
              <w:pStyle w:val="Corpodetexto"/>
              <w:spacing w:after="0"/>
              <w:jc w:val="center"/>
              <w:rPr>
                <w:rFonts w:ascii="NewsGotT" w:hAnsi="NewsGotT"/>
              </w:rPr>
            </w:pPr>
            <w:r>
              <w:rPr>
                <w:rFonts w:ascii="NewsGotT" w:hAnsi="NewsGotT"/>
              </w:rPr>
              <w:t>47</w:t>
            </w:r>
          </w:p>
        </w:tc>
        <w:tc>
          <w:tcPr>
            <w:tcW w:w="0" w:type="auto"/>
            <w:vAlign w:val="center"/>
          </w:tcPr>
          <w:p w14:paraId="59DD4D16" w14:textId="77EF44F9" w:rsidR="00594928" w:rsidRPr="006A6AAA" w:rsidRDefault="00594928" w:rsidP="00594928">
            <w:pPr>
              <w:pStyle w:val="Corpodetexto"/>
              <w:spacing w:after="0"/>
              <w:jc w:val="center"/>
              <w:rPr>
                <w:rFonts w:ascii="NewsGotT" w:hAnsi="NewsGotT"/>
                <w:i/>
                <w:iCs/>
              </w:rPr>
            </w:pPr>
            <w:r>
              <w:rPr>
                <w:rFonts w:ascii="NewsGotT" w:hAnsi="NewsGotT"/>
              </w:rPr>
              <w:t>Conjunto condutores flexíveis (1 m)</w:t>
            </w:r>
          </w:p>
        </w:tc>
        <w:tc>
          <w:tcPr>
            <w:tcW w:w="2034" w:type="dxa"/>
            <w:vAlign w:val="center"/>
          </w:tcPr>
          <w:p w14:paraId="19E33C48" w14:textId="3136075C" w:rsidR="00594928" w:rsidRPr="006A6AAA" w:rsidRDefault="00594928" w:rsidP="00594928">
            <w:pPr>
              <w:pStyle w:val="Corpodetexto"/>
              <w:spacing w:after="0"/>
              <w:jc w:val="center"/>
              <w:rPr>
                <w:rFonts w:ascii="NewsGotT" w:hAnsi="NewsGotT"/>
              </w:rPr>
            </w:pPr>
            <w:r>
              <w:rPr>
                <w:rFonts w:ascii="NewsGotT" w:hAnsi="NewsGotT"/>
                <w:noProof/>
              </w:rPr>
              <w:drawing>
                <wp:inline distT="0" distB="0" distL="0" distR="0" wp14:anchorId="00C5147D" wp14:editId="23AFBE80">
                  <wp:extent cx="803258" cy="678873"/>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m 31"/>
                          <pic:cNvPicPr/>
                        </pic:nvPicPr>
                        <pic:blipFill rotWithShape="1">
                          <a:blip r:embed="rId131" cstate="print">
                            <a:clrChange>
                              <a:clrFrom>
                                <a:srgbClr val="F6FBFE"/>
                              </a:clrFrom>
                              <a:clrTo>
                                <a:srgbClr val="F6FBFE">
                                  <a:alpha val="0"/>
                                </a:srgbClr>
                              </a:clrTo>
                            </a:clrChange>
                            <a:extLst>
                              <a:ext uri="{28A0092B-C50C-407E-A947-70E740481C1C}">
                                <a14:useLocalDpi xmlns:a14="http://schemas.microsoft.com/office/drawing/2010/main" val="0"/>
                              </a:ext>
                            </a:extLst>
                          </a:blip>
                          <a:srcRect l="16243" t="20283" r="31014" b="35113"/>
                          <a:stretch/>
                        </pic:blipFill>
                        <pic:spPr bwMode="auto">
                          <a:xfrm>
                            <a:off x="0" y="0"/>
                            <a:ext cx="813297" cy="687357"/>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3D8C503A" w14:textId="282C0C18" w:rsidR="00594928" w:rsidRPr="006A6AAA" w:rsidRDefault="00594928" w:rsidP="00594928">
            <w:pPr>
              <w:pStyle w:val="Corpodetexto"/>
              <w:spacing w:after="0"/>
              <w:jc w:val="center"/>
              <w:rPr>
                <w:rFonts w:ascii="NewsGotT" w:hAnsi="NewsGotT"/>
                <w:lang w:val="en-GB"/>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1217" w:type="dxa"/>
            <w:vAlign w:val="center"/>
          </w:tcPr>
          <w:p w14:paraId="4AEE9224" w14:textId="3CD8C0A9" w:rsidR="00594928" w:rsidRPr="006A6AAA" w:rsidRDefault="00594928" w:rsidP="00594928">
            <w:pPr>
              <w:pStyle w:val="Corpodetexto"/>
              <w:spacing w:after="0"/>
              <w:jc w:val="center"/>
              <w:rPr>
                <w:rFonts w:ascii="NewsGotT" w:hAnsi="NewsGotT"/>
                <w:i/>
                <w:iCs/>
              </w:rPr>
            </w:pPr>
            <w:r>
              <w:rPr>
                <w:rFonts w:ascii="NewsGotT" w:hAnsi="NewsGotT"/>
              </w:rPr>
              <w:t>4</w:t>
            </w:r>
          </w:p>
        </w:tc>
        <w:tc>
          <w:tcPr>
            <w:tcW w:w="960" w:type="dxa"/>
            <w:vAlign w:val="center"/>
          </w:tcPr>
          <w:p w14:paraId="3D695D73" w14:textId="6263DD9C" w:rsidR="00594928" w:rsidRPr="006A6AAA" w:rsidRDefault="00594928" w:rsidP="00594928">
            <w:pPr>
              <w:pStyle w:val="Corpodetexto"/>
              <w:spacing w:after="0"/>
              <w:jc w:val="center"/>
              <w:rPr>
                <w:rFonts w:ascii="NewsGotT" w:hAnsi="NewsGotT"/>
              </w:rPr>
            </w:pPr>
            <w:r>
              <w:rPr>
                <w:rFonts w:ascii="NewsGotT" w:hAnsi="NewsGotT"/>
              </w:rPr>
              <w:t xml:space="preserve">1,00 </w:t>
            </w:r>
            <w:r>
              <w:t>€</w:t>
            </w:r>
          </w:p>
        </w:tc>
        <w:tc>
          <w:tcPr>
            <w:tcW w:w="0" w:type="auto"/>
            <w:vAlign w:val="center"/>
          </w:tcPr>
          <w:p w14:paraId="0E32CD9C" w14:textId="2C399379" w:rsidR="00594928" w:rsidRPr="006A6AAA" w:rsidRDefault="00594928" w:rsidP="00594928">
            <w:pPr>
              <w:pStyle w:val="Corpodetexto"/>
              <w:spacing w:after="0"/>
              <w:jc w:val="center"/>
              <w:rPr>
                <w:rFonts w:ascii="NewsGotT" w:hAnsi="NewsGotT"/>
              </w:rPr>
            </w:pPr>
            <w:r>
              <w:rPr>
                <w:rFonts w:ascii="NewsGotT" w:hAnsi="NewsGotT"/>
              </w:rPr>
              <w:t xml:space="preserve">4,00 </w:t>
            </w:r>
            <w:r>
              <w:t>€</w:t>
            </w:r>
          </w:p>
        </w:tc>
      </w:tr>
      <w:tr w:rsidR="00594928" w:rsidRPr="006A6AAA" w14:paraId="5CD08F4D" w14:textId="77777777" w:rsidTr="00817132">
        <w:trPr>
          <w:trHeight w:hRule="exact" w:val="837"/>
          <w:jc w:val="center"/>
        </w:trPr>
        <w:tc>
          <w:tcPr>
            <w:tcW w:w="8098" w:type="dxa"/>
            <w:gridSpan w:val="6"/>
            <w:shd w:val="clear" w:color="auto" w:fill="AEAAAA" w:themeFill="background2" w:themeFillShade="BF"/>
            <w:vAlign w:val="center"/>
          </w:tcPr>
          <w:p w14:paraId="2E4002C7" w14:textId="400DB8F0" w:rsidR="00594928" w:rsidRPr="006A6AAA" w:rsidRDefault="00594928" w:rsidP="00594928">
            <w:pPr>
              <w:pStyle w:val="Corpodetexto"/>
              <w:spacing w:after="0"/>
              <w:jc w:val="left"/>
              <w:rPr>
                <w:rFonts w:ascii="NewsGotT" w:hAnsi="NewsGotT"/>
              </w:rPr>
            </w:pPr>
            <w:r>
              <w:rPr>
                <w:rFonts w:ascii="NewsGotT" w:hAnsi="NewsGotT"/>
                <w:noProof/>
              </w:rPr>
              <w:t>Total:</w:t>
            </w:r>
          </w:p>
        </w:tc>
        <w:tc>
          <w:tcPr>
            <w:tcW w:w="0" w:type="auto"/>
            <w:shd w:val="clear" w:color="auto" w:fill="AEAAAA" w:themeFill="background2" w:themeFillShade="BF"/>
            <w:vAlign w:val="center"/>
          </w:tcPr>
          <w:p w14:paraId="68B758A5" w14:textId="234DDF28" w:rsidR="00594928" w:rsidRPr="00817132" w:rsidRDefault="00817132" w:rsidP="00594928">
            <w:pPr>
              <w:pStyle w:val="Corpodetexto"/>
              <w:spacing w:after="0"/>
              <w:jc w:val="center"/>
            </w:pPr>
            <w:r>
              <w:rPr>
                <w:rFonts w:ascii="NewsGotT" w:hAnsi="NewsGotT"/>
              </w:rPr>
              <w:t xml:space="preserve">367,69 </w:t>
            </w:r>
            <w:r>
              <w:t>€</w:t>
            </w:r>
          </w:p>
        </w:tc>
      </w:tr>
    </w:tbl>
    <w:p w14:paraId="5532BEDD" w14:textId="77777777" w:rsidR="00B80600" w:rsidRPr="00B66544" w:rsidRDefault="00B80600" w:rsidP="00F4615E">
      <w:pPr>
        <w:pStyle w:val="Corpodetexto"/>
        <w:rPr>
          <w:rFonts w:ascii="NewsGotT" w:hAnsi="NewsGotT"/>
        </w:rPr>
      </w:pPr>
    </w:p>
    <w:p w14:paraId="2EE3496E" w14:textId="77777777" w:rsidR="0030507B" w:rsidRDefault="0030507B" w:rsidP="00F4615E">
      <w:pPr>
        <w:pStyle w:val="Corpodetexto"/>
        <w:rPr>
          <w:rFonts w:ascii="NewsGotT" w:hAnsi="NewsGotT"/>
        </w:rPr>
        <w:sectPr w:rsidR="0030507B" w:rsidSect="0030507B">
          <w:headerReference w:type="default" r:id="rId132"/>
          <w:type w:val="oddPage"/>
          <w:pgSz w:w="11907" w:h="16840" w:code="9"/>
          <w:pgMar w:top="1134" w:right="1418" w:bottom="1134" w:left="1418" w:header="567" w:footer="57" w:gutter="0"/>
          <w:pgNumType w:chapSep="emDash"/>
          <w:cols w:space="720"/>
          <w:docGrid w:linePitch="272"/>
        </w:sectPr>
      </w:pPr>
    </w:p>
    <w:p w14:paraId="3EB65559" w14:textId="12764C29" w:rsidR="00B451AF" w:rsidRDefault="00C53019" w:rsidP="00626C7F">
      <w:pPr>
        <w:pStyle w:val="Ttulo1"/>
        <w:rPr>
          <w:rFonts w:ascii="NewsGotT" w:hAnsi="NewsGotT"/>
        </w:rPr>
      </w:pPr>
      <w:r w:rsidRPr="00B66544">
        <w:rPr>
          <w:rFonts w:ascii="NewsGotT" w:hAnsi="NewsGotT"/>
        </w:rPr>
        <w:br/>
      </w:r>
      <w:r w:rsidRPr="00B66544">
        <w:rPr>
          <w:rFonts w:ascii="NewsGotT" w:hAnsi="NewsGotT"/>
        </w:rPr>
        <w:br/>
      </w:r>
      <w:bookmarkStart w:id="194" w:name="_Toc75031124"/>
      <w:r w:rsidR="000B1901">
        <w:rPr>
          <w:rFonts w:ascii="NewsGotT" w:hAnsi="NewsGotT"/>
        </w:rPr>
        <w:t>Circuito Mecânico Implementado</w:t>
      </w:r>
      <w:bookmarkEnd w:id="194"/>
    </w:p>
    <w:p w14:paraId="6939C9B4" w14:textId="416235D7" w:rsidR="00CE4C1E" w:rsidRDefault="00CE4C1E" w:rsidP="00CE4C1E">
      <w:pPr>
        <w:pStyle w:val="PhDCorpo"/>
      </w:pPr>
      <w:r>
        <w:tab/>
        <w:t>O objetivo do DWR é transportar um</w:t>
      </w:r>
      <w:r w:rsidR="00D363EC">
        <w:t xml:space="preserve"> </w:t>
      </w:r>
      <w:r w:rsidR="00D363EC" w:rsidRPr="00D363EC">
        <w:rPr>
          <w:highlight w:val="green"/>
        </w:rPr>
        <w:t>ou vários</w:t>
      </w:r>
      <w:r w:rsidRPr="00D363EC">
        <w:rPr>
          <w:highlight w:val="green"/>
        </w:rPr>
        <w:t xml:space="preserve"> tabuleiro</w:t>
      </w:r>
      <w:r w:rsidR="00D363EC" w:rsidRPr="00D363EC">
        <w:rPr>
          <w:highlight w:val="green"/>
        </w:rPr>
        <w:t>s</w:t>
      </w:r>
      <w:r>
        <w:t xml:space="preserve"> com alimentos e/ou medicamentos. Sendo a forma dos tabuleiros tradicionais retangular, optou-se por definir a forma da armadura do robô como um paralelepípedo, com dimensões aproximadas às dos tabuleiros: 300 mm de largura por </w:t>
      </w:r>
      <w:r w:rsidRPr="009C14A5">
        <w:rPr>
          <w:highlight w:val="green"/>
        </w:rPr>
        <w:t>420</w:t>
      </w:r>
      <w:r w:rsidR="009C14A5" w:rsidRPr="009C14A5">
        <w:rPr>
          <w:highlight w:val="green"/>
        </w:rPr>
        <w:t> </w:t>
      </w:r>
      <w:r w:rsidRPr="009C14A5">
        <w:rPr>
          <w:highlight w:val="green"/>
        </w:rPr>
        <w:t>mm</w:t>
      </w:r>
      <w:r>
        <w:t xml:space="preserve"> de comprimento. De forma a ser possível aceder e ver os circuitos no interior do DWR, usou-se, na parte superior da armadura, uma placa de acrílico policarbonato transparente e removível. Para a construção da restante armadura usou-se uma folha de alumínio de </w:t>
      </w:r>
      <w:r w:rsidRPr="00C132AD">
        <w:t>2 mm</w:t>
      </w:r>
      <w:r>
        <w:t>. Para a fixação de todas as peças, usaram-se parafusos de 3 mm e 5 mm, porcas de 5 mm, porcas com asas de 5 mm, anilhas e rebites.</w:t>
      </w:r>
    </w:p>
    <w:p w14:paraId="68FBFF0A" w14:textId="18CFF7C4" w:rsidR="00CE4C1E" w:rsidRDefault="00CE4C1E" w:rsidP="00CE4C1E">
      <w:pPr>
        <w:pStyle w:val="PhDCorpo"/>
        <w:ind w:firstLine="567"/>
      </w:pPr>
      <w:r>
        <w:t xml:space="preserve">Relativamente às rodas, foram usadas duas rodas motoras e duas rodas livres. As rodas motoras, com 67 mm de diâmetro, são usadas nas laterais do robô e estão acopladas aos </w:t>
      </w:r>
      <w:r w:rsidRPr="00B25945">
        <w:t>dois motores</w:t>
      </w:r>
      <w:r>
        <w:t xml:space="preserve"> </w:t>
      </w:r>
      <w:r w:rsidRPr="001D04AA">
        <w:rPr>
          <w:highlight w:val="yellow"/>
        </w:rPr>
        <w:t>[REF</w:t>
      </w:r>
      <w:r>
        <w:rPr>
          <w:highlight w:val="yellow"/>
        </w:rPr>
        <w:t>1</w:t>
      </w:r>
      <w:r w:rsidRPr="001D04AA">
        <w:rPr>
          <w:highlight w:val="yellow"/>
        </w:rPr>
        <w:t>]</w:t>
      </w:r>
      <w:r>
        <w:t xml:space="preserve">. Os seus pneus são de borracha, com 26,5 mm de largura. As rodas livres (com 25 mm de diâmetro), tal como o próprio nome indica, rodam livremente em qualquer sentido e têm o propósito de dar estabilidade ao robô. Os suportes destas rodas foram colocados na dianteira e traseira da armadura, permitindo o ajuste da distância das rodas livres ao chão. Foi usado um suporte de altura ajustável para prender o </w:t>
      </w:r>
      <w:r>
        <w:rPr>
          <w:i/>
          <w:iCs/>
        </w:rPr>
        <w:t>QTR-8A</w:t>
      </w:r>
      <w:r>
        <w:t xml:space="preserve"> à armadura do robô. Como </w:t>
      </w:r>
      <w:proofErr w:type="spellStart"/>
      <w:r>
        <w:rPr>
          <w:i/>
          <w:iCs/>
        </w:rPr>
        <w:t>array</w:t>
      </w:r>
      <w:proofErr w:type="spellEnd"/>
      <w:r>
        <w:rPr>
          <w:i/>
          <w:iCs/>
        </w:rPr>
        <w:t xml:space="preserve"> </w:t>
      </w:r>
      <w:r>
        <w:t xml:space="preserve">de sensores deve estar na parte inferior da dianteira do robô, o suporte deste foi fixo na dianteira da armadura. </w:t>
      </w:r>
      <w:r w:rsidR="00D363EC" w:rsidRPr="00D363EC">
        <w:rPr>
          <w:highlight w:val="green"/>
        </w:rPr>
        <w:t>Na dianteira do DWR foi também colocado o sensor de obstáculos, permitindo detetar obstáculos que surjam à sua frente.</w:t>
      </w:r>
      <w:r w:rsidR="00D363EC">
        <w:t xml:space="preserve"> </w:t>
      </w:r>
      <w:r>
        <w:t xml:space="preserve">O suporte, de altura ajustável, para o leitor RFID está posicionado no centro da parte inferior da base do robô. O botão de interação com o utilizador, de 12 mm de diâmetro, está colocado na parte superior esquerda da lateral direita da armadura do robô. Na parte inferior da lateral direita, existe, ainda, a entrada do carregador </w:t>
      </w:r>
      <w:r w:rsidR="00D363EC" w:rsidRPr="00D363EC">
        <w:rPr>
          <w:highlight w:val="green"/>
        </w:rPr>
        <w:t>das baterias do DWR</w:t>
      </w:r>
      <w:r w:rsidR="00D363EC">
        <w:t xml:space="preserve"> </w:t>
      </w:r>
      <w:r w:rsidRPr="002703B9">
        <w:rPr>
          <w:highlight w:val="yellow"/>
        </w:rPr>
        <w:t>[REF</w:t>
      </w:r>
      <w:r>
        <w:rPr>
          <w:highlight w:val="yellow"/>
        </w:rPr>
        <w:t>2</w:t>
      </w:r>
      <w:r w:rsidRPr="002703B9">
        <w:rPr>
          <w:highlight w:val="yellow"/>
        </w:rPr>
        <w:t>]</w:t>
      </w:r>
      <w:r>
        <w:t xml:space="preserve"> e um botão ON/OFF </w:t>
      </w:r>
      <w:r w:rsidRPr="002703B9">
        <w:rPr>
          <w:highlight w:val="yellow"/>
        </w:rPr>
        <w:t>[REF</w:t>
      </w:r>
      <w:r>
        <w:rPr>
          <w:highlight w:val="yellow"/>
        </w:rPr>
        <w:t>3</w:t>
      </w:r>
      <w:r w:rsidRPr="002703B9">
        <w:rPr>
          <w:highlight w:val="yellow"/>
        </w:rPr>
        <w:t>]</w:t>
      </w:r>
      <w:r>
        <w:t xml:space="preserve">, com 20 mm de </w:t>
      </w:r>
      <w:r w:rsidRPr="00BC299F">
        <w:t>diâmetro, que permite desligar o DWR.</w:t>
      </w:r>
      <w:r>
        <w:t xml:space="preserve"> </w:t>
      </w:r>
    </w:p>
    <w:p w14:paraId="3463609E" w14:textId="22F6FD7F" w:rsidR="00A95995" w:rsidRDefault="00CE4C1E" w:rsidP="00CE4C1E">
      <w:pPr>
        <w:pStyle w:val="PhDCorpo"/>
        <w:ind w:firstLine="567"/>
      </w:pPr>
      <w:r>
        <w:t xml:space="preserve">Na </w:t>
      </w:r>
      <w:r>
        <w:fldChar w:fldCharType="begin"/>
      </w:r>
      <w:r>
        <w:instrText xml:space="preserve"> REF _Ref63893738 \h </w:instrText>
      </w:r>
      <w:r>
        <w:fldChar w:fldCharType="separate"/>
      </w:r>
      <w:r>
        <w:t xml:space="preserve">Figura </w:t>
      </w:r>
      <w:r>
        <w:rPr>
          <w:noProof/>
        </w:rPr>
        <w:t>6</w:t>
      </w:r>
      <w:r>
        <w:t>.</w:t>
      </w:r>
      <w:r>
        <w:rPr>
          <w:noProof/>
        </w:rPr>
        <w:t>1</w:t>
      </w:r>
      <w:r>
        <w:fldChar w:fldCharType="end"/>
      </w:r>
      <w:r>
        <w:t xml:space="preserve"> (a), é possível observar a vista superior do robô, onde a </w:t>
      </w:r>
      <w:r w:rsidRPr="00261F02">
        <w:t>borda</w:t>
      </w:r>
      <w:r>
        <w:t xml:space="preserve"> de 20 mm da armadura permite fixar a placa de acrílico através de parafusos. Na </w:t>
      </w:r>
      <w:r>
        <w:fldChar w:fldCharType="begin"/>
      </w:r>
      <w:r>
        <w:instrText xml:space="preserve"> REF _Ref63893738 \h </w:instrText>
      </w:r>
      <w:r>
        <w:fldChar w:fldCharType="separate"/>
      </w:r>
      <w:r>
        <w:t xml:space="preserve">Figura </w:t>
      </w:r>
      <w:r>
        <w:rPr>
          <w:noProof/>
        </w:rPr>
        <w:t>6</w:t>
      </w:r>
      <w:r>
        <w:t>.</w:t>
      </w:r>
      <w:r>
        <w:rPr>
          <w:noProof/>
        </w:rPr>
        <w:t>1</w:t>
      </w:r>
      <w:r>
        <w:fldChar w:fldCharType="end"/>
      </w:r>
      <w:r>
        <w:t xml:space="preserve"> (b), mostra-se a fixação dos suportes das rodas, motores e sensor de linha e leitor RFID. Na </w:t>
      </w:r>
      <w:r>
        <w:fldChar w:fldCharType="begin"/>
      </w:r>
      <w:r>
        <w:instrText xml:space="preserve"> REF _Ref63893738 \h </w:instrText>
      </w:r>
      <w:r>
        <w:fldChar w:fldCharType="separate"/>
      </w:r>
      <w:r>
        <w:t xml:space="preserve">Figura </w:t>
      </w:r>
      <w:r>
        <w:rPr>
          <w:noProof/>
        </w:rPr>
        <w:t>6</w:t>
      </w:r>
      <w:r>
        <w:t>.</w:t>
      </w:r>
      <w:r>
        <w:rPr>
          <w:noProof/>
        </w:rPr>
        <w:t>1</w:t>
      </w:r>
      <w:r>
        <w:fldChar w:fldCharType="end"/>
      </w:r>
      <w:r>
        <w:t xml:space="preserve"> (c), é possível observar o mecanismo de ajuste da altura das rodas livres, do sensor de linha e do leitor RFID. Além disso, vê-se uma placa colocada no fundo da armadura com o propósito de suportar todos os circuitos e impedir contactos destes com a armadura. No canto superior esquerdo da armadura do DWR, está localizado o botão de interação com o utilizador e no canto inferior esquerdo estão localizados a entrada de carregamento e o botão ON/OFF. </w:t>
      </w:r>
      <w:r w:rsidRPr="00D363EC">
        <w:rPr>
          <w:highlight w:val="green"/>
        </w:rPr>
        <w:t>Na</w:t>
      </w:r>
      <w:r w:rsidRPr="006A7D51">
        <w:t xml:space="preserve"> </w:t>
      </w:r>
      <w:r>
        <w:fldChar w:fldCharType="begin"/>
      </w:r>
      <w:r>
        <w:instrText xml:space="preserve"> REF _Ref63893738 \h </w:instrText>
      </w:r>
      <w:r>
        <w:fldChar w:fldCharType="separate"/>
      </w:r>
      <w:r>
        <w:t xml:space="preserve">Figura </w:t>
      </w:r>
      <w:r>
        <w:rPr>
          <w:noProof/>
        </w:rPr>
        <w:t>6</w:t>
      </w:r>
      <w:r>
        <w:t>.</w:t>
      </w:r>
      <w:r>
        <w:rPr>
          <w:noProof/>
        </w:rPr>
        <w:t>1</w:t>
      </w:r>
      <w:r>
        <w:fldChar w:fldCharType="end"/>
      </w:r>
      <w:r>
        <w:t xml:space="preserve"> (d</w:t>
      </w:r>
      <w:r w:rsidRPr="00D363EC">
        <w:rPr>
          <w:highlight w:val="green"/>
        </w:rPr>
        <w:t xml:space="preserve">) </w:t>
      </w:r>
      <w:r w:rsidR="00D363EC" w:rsidRPr="00D363EC">
        <w:rPr>
          <w:highlight w:val="green"/>
        </w:rPr>
        <w:t xml:space="preserve">pode ver-se a vista dianteira do robô, onde se verifica a presença do sensor de obstáculos, </w:t>
      </w:r>
      <w:r w:rsidRPr="00D363EC">
        <w:rPr>
          <w:highlight w:val="green"/>
        </w:rPr>
        <w:t xml:space="preserve">e </w:t>
      </w:r>
      <w:r w:rsidR="00D363EC" w:rsidRPr="00D363EC">
        <w:rPr>
          <w:highlight w:val="green"/>
        </w:rPr>
        <w:t>na</w:t>
      </w:r>
      <w:r w:rsidR="00D363EC">
        <w:t xml:space="preserve"> </w:t>
      </w:r>
      <w:r>
        <w:fldChar w:fldCharType="begin"/>
      </w:r>
      <w:r>
        <w:instrText xml:space="preserve"> REF _Ref63893738 \h </w:instrText>
      </w:r>
      <w:r>
        <w:fldChar w:fldCharType="separate"/>
      </w:r>
      <w:r>
        <w:t xml:space="preserve">Figura </w:t>
      </w:r>
      <w:r>
        <w:rPr>
          <w:noProof/>
        </w:rPr>
        <w:t>6</w:t>
      </w:r>
      <w:r>
        <w:t>.</w:t>
      </w:r>
      <w:r>
        <w:rPr>
          <w:noProof/>
        </w:rPr>
        <w:t>1</w:t>
      </w:r>
      <w:r>
        <w:fldChar w:fldCharType="end"/>
      </w:r>
      <w:r>
        <w:t xml:space="preserve"> (e</w:t>
      </w:r>
      <w:r w:rsidRPr="00D363EC">
        <w:rPr>
          <w:strike/>
        </w:rPr>
        <w:t>), podem ver-se a vista dianteira e</w:t>
      </w:r>
      <w:r w:rsidRPr="006A7D51">
        <w:t xml:space="preserve"> </w:t>
      </w:r>
      <w:r w:rsidR="00D363EC" w:rsidRPr="00D363EC">
        <w:rPr>
          <w:highlight w:val="green"/>
        </w:rPr>
        <w:t>a</w:t>
      </w:r>
      <w:r w:rsidR="00D363EC">
        <w:t xml:space="preserve"> </w:t>
      </w:r>
      <w:r w:rsidRPr="006A7D51">
        <w:t xml:space="preserve">vista </w:t>
      </w:r>
      <w:r>
        <w:t>traseira</w:t>
      </w:r>
      <w:r w:rsidRPr="006A7D51">
        <w:t xml:space="preserve"> do robô, </w:t>
      </w:r>
      <w:r w:rsidRPr="00D363EC">
        <w:rPr>
          <w:strike/>
        </w:rPr>
        <w:t>respetivamente</w:t>
      </w:r>
      <w:r w:rsidRPr="006A7D51">
        <w:t>.</w:t>
      </w:r>
    </w:p>
    <w:tbl>
      <w:tblPr>
        <w:tblStyle w:val="TabelacomGrelha"/>
        <w:tblW w:w="0" w:type="auto"/>
        <w:tblLook w:val="04A0" w:firstRow="1" w:lastRow="0" w:firstColumn="1" w:lastColumn="0" w:noHBand="0" w:noVBand="1"/>
      </w:tblPr>
      <w:tblGrid>
        <w:gridCol w:w="4761"/>
        <w:gridCol w:w="4300"/>
      </w:tblGrid>
      <w:tr w:rsidR="00021DD2" w14:paraId="2DB441EF" w14:textId="77777777" w:rsidTr="00CE4C1E">
        <w:tc>
          <w:tcPr>
            <w:tcW w:w="4530" w:type="dxa"/>
            <w:vAlign w:val="center"/>
          </w:tcPr>
          <w:p w14:paraId="2B572BD9" w14:textId="163EAC5E" w:rsidR="00A95995" w:rsidRDefault="00CE4C1E" w:rsidP="00CE4C1E">
            <w:pPr>
              <w:pStyle w:val="PhDFigura"/>
            </w:pPr>
            <w:r w:rsidRPr="00CE4C1E">
              <w:rPr>
                <w:noProof/>
              </w:rPr>
              <w:drawing>
                <wp:inline distT="0" distB="0" distL="0" distR="0" wp14:anchorId="7D673EF4" wp14:editId="44258014">
                  <wp:extent cx="2752725" cy="2180088"/>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761953" cy="2187396"/>
                          </a:xfrm>
                          <a:prstGeom prst="rect">
                            <a:avLst/>
                          </a:prstGeom>
                        </pic:spPr>
                      </pic:pic>
                    </a:graphicData>
                  </a:graphic>
                </wp:inline>
              </w:drawing>
            </w:r>
          </w:p>
        </w:tc>
        <w:tc>
          <w:tcPr>
            <w:tcW w:w="4531" w:type="dxa"/>
            <w:vAlign w:val="center"/>
          </w:tcPr>
          <w:p w14:paraId="4A39FD39" w14:textId="00015F97" w:rsidR="00A95995" w:rsidRDefault="00021DD2" w:rsidP="00021DD2">
            <w:pPr>
              <w:pStyle w:val="PhDFigura"/>
            </w:pPr>
            <w:r>
              <w:rPr>
                <w:noProof/>
              </w:rPr>
              <w:drawing>
                <wp:inline distT="0" distB="0" distL="0" distR="0" wp14:anchorId="4FBCDC0D" wp14:editId="0C416964">
                  <wp:extent cx="2422868" cy="1762125"/>
                  <wp:effectExtent l="0" t="0" r="0" b="0"/>
                  <wp:docPr id="54" name="Imagem 54" descr="Uma imagem com texto, interior, forno, miniba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m 54" descr="Uma imagem com texto, interior, forno, minibar&#10;&#10;Descrição gerada automaticamente"/>
                          <pic:cNvPicPr>
                            <a:picLocks noChangeAspect="1" noChangeArrowheads="1"/>
                          </pic:cNvPicPr>
                        </pic:nvPicPr>
                        <pic:blipFill rotWithShape="1">
                          <a:blip r:embed="rId134" cstate="print">
                            <a:extLst>
                              <a:ext uri="{28A0092B-C50C-407E-A947-70E740481C1C}">
                                <a14:useLocalDpi xmlns:a14="http://schemas.microsoft.com/office/drawing/2010/main" val="0"/>
                              </a:ext>
                            </a:extLst>
                          </a:blip>
                          <a:srcRect l="16887" r="21027" b="1894"/>
                          <a:stretch/>
                        </pic:blipFill>
                        <pic:spPr bwMode="auto">
                          <a:xfrm>
                            <a:off x="0" y="0"/>
                            <a:ext cx="2429769" cy="176714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A95995" w14:paraId="1277900F" w14:textId="77777777" w:rsidTr="00CE4C1E">
        <w:tc>
          <w:tcPr>
            <w:tcW w:w="9061" w:type="dxa"/>
            <w:gridSpan w:val="2"/>
            <w:vAlign w:val="center"/>
          </w:tcPr>
          <w:p w14:paraId="2877AEBF" w14:textId="2C26D9E2" w:rsidR="00A95995" w:rsidRPr="00A95995" w:rsidRDefault="00A95995" w:rsidP="00A95995">
            <w:pPr>
              <w:pStyle w:val="PhDCorpo"/>
              <w:spacing w:after="0"/>
              <w:jc w:val="center"/>
              <w:rPr>
                <w:b/>
                <w:bCs/>
                <w:sz w:val="20"/>
                <w:szCs w:val="18"/>
              </w:rPr>
            </w:pPr>
            <w:r>
              <w:rPr>
                <w:b/>
                <w:bCs/>
                <w:sz w:val="20"/>
                <w:szCs w:val="18"/>
              </w:rPr>
              <w:t>(a)</w:t>
            </w:r>
          </w:p>
        </w:tc>
      </w:tr>
      <w:tr w:rsidR="00021DD2" w14:paraId="7C34A361" w14:textId="77777777" w:rsidTr="00CE4C1E">
        <w:tc>
          <w:tcPr>
            <w:tcW w:w="4530" w:type="dxa"/>
            <w:vAlign w:val="center"/>
          </w:tcPr>
          <w:p w14:paraId="0FDE4B8C" w14:textId="343F4171" w:rsidR="00A95995" w:rsidRDefault="00CE4C1E" w:rsidP="00CE4C1E">
            <w:pPr>
              <w:pStyle w:val="PhDFigura"/>
            </w:pPr>
            <w:r w:rsidRPr="00CE4C1E">
              <w:rPr>
                <w:noProof/>
              </w:rPr>
              <w:drawing>
                <wp:inline distT="0" distB="0" distL="0" distR="0" wp14:anchorId="79BE5D92" wp14:editId="015DB341">
                  <wp:extent cx="2676525" cy="2304744"/>
                  <wp:effectExtent l="0" t="0" r="0" b="635"/>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688336" cy="2314914"/>
                          </a:xfrm>
                          <a:prstGeom prst="rect">
                            <a:avLst/>
                          </a:prstGeom>
                        </pic:spPr>
                      </pic:pic>
                    </a:graphicData>
                  </a:graphic>
                </wp:inline>
              </w:drawing>
            </w:r>
          </w:p>
        </w:tc>
        <w:tc>
          <w:tcPr>
            <w:tcW w:w="4531" w:type="dxa"/>
            <w:vAlign w:val="center"/>
          </w:tcPr>
          <w:p w14:paraId="5E04E0E5" w14:textId="7A32D6BD" w:rsidR="00A95995" w:rsidRPr="00021DD2" w:rsidRDefault="00021DD2" w:rsidP="00021DD2">
            <w:pPr>
              <w:pStyle w:val="PhDFigura"/>
            </w:pPr>
            <w:r w:rsidRPr="00021DD2">
              <w:rPr>
                <w:noProof/>
              </w:rPr>
              <w:drawing>
                <wp:inline distT="0" distB="0" distL="0" distR="0" wp14:anchorId="0FB8C9AF" wp14:editId="7F37F819">
                  <wp:extent cx="2447925" cy="2255379"/>
                  <wp:effectExtent l="0" t="0" r="0" b="0"/>
                  <wp:docPr id="53" name="Imagem 53" descr="Uma imagem com texto, de madeira, madei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m 53" descr="Uma imagem com texto, de madeira, madeira&#10;&#10;Descrição gerada automaticamente"/>
                          <pic:cNvPicPr>
                            <a:picLocks noChangeAspect="1" noChangeArrowheads="1"/>
                          </pic:cNvPicPr>
                        </pic:nvPicPr>
                        <pic:blipFill rotWithShape="1">
                          <a:blip r:embed="rId136" cstate="print">
                            <a:extLst>
                              <a:ext uri="{28A0092B-C50C-407E-A947-70E740481C1C}">
                                <a14:useLocalDpi xmlns:a14="http://schemas.microsoft.com/office/drawing/2010/main" val="0"/>
                              </a:ext>
                            </a:extLst>
                          </a:blip>
                          <a:srcRect l="33156" t="1079" r="16888" b="-1079"/>
                          <a:stretch/>
                        </pic:blipFill>
                        <pic:spPr bwMode="auto">
                          <a:xfrm>
                            <a:off x="0" y="0"/>
                            <a:ext cx="2456888" cy="2263637"/>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A95995" w14:paraId="6FCB3C5B" w14:textId="77777777" w:rsidTr="00CE4C1E">
        <w:tc>
          <w:tcPr>
            <w:tcW w:w="9061" w:type="dxa"/>
            <w:gridSpan w:val="2"/>
            <w:vAlign w:val="center"/>
          </w:tcPr>
          <w:p w14:paraId="161647C0" w14:textId="68F9031F" w:rsidR="00A95995" w:rsidRDefault="00A95995" w:rsidP="00A95995">
            <w:pPr>
              <w:pStyle w:val="PhDCorpo"/>
              <w:spacing w:after="0"/>
              <w:jc w:val="center"/>
              <w:rPr>
                <w:noProof/>
              </w:rPr>
            </w:pPr>
            <w:r>
              <w:rPr>
                <w:b/>
                <w:bCs/>
                <w:sz w:val="20"/>
                <w:szCs w:val="18"/>
              </w:rPr>
              <w:t>(b)</w:t>
            </w:r>
          </w:p>
        </w:tc>
      </w:tr>
      <w:tr w:rsidR="00021DD2" w14:paraId="774EE486" w14:textId="77777777" w:rsidTr="00CE4C1E">
        <w:tc>
          <w:tcPr>
            <w:tcW w:w="4530" w:type="dxa"/>
            <w:vAlign w:val="center"/>
          </w:tcPr>
          <w:p w14:paraId="0A6CB98D" w14:textId="10E093F7" w:rsidR="00A95995" w:rsidRDefault="00CE4C1E" w:rsidP="00CE4C1E">
            <w:pPr>
              <w:pStyle w:val="PhDFigura"/>
            </w:pPr>
            <w:r w:rsidRPr="00CE4C1E">
              <w:rPr>
                <w:noProof/>
              </w:rPr>
              <w:drawing>
                <wp:inline distT="0" distB="0" distL="0" distR="0" wp14:anchorId="12993330" wp14:editId="738E7408">
                  <wp:extent cx="2886075" cy="1847266"/>
                  <wp:effectExtent l="0" t="0" r="0" b="63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895429" cy="1853253"/>
                          </a:xfrm>
                          <a:prstGeom prst="rect">
                            <a:avLst/>
                          </a:prstGeom>
                        </pic:spPr>
                      </pic:pic>
                    </a:graphicData>
                  </a:graphic>
                </wp:inline>
              </w:drawing>
            </w:r>
          </w:p>
        </w:tc>
        <w:tc>
          <w:tcPr>
            <w:tcW w:w="4531" w:type="dxa"/>
            <w:vAlign w:val="center"/>
          </w:tcPr>
          <w:p w14:paraId="08170CB3" w14:textId="7CE0653E" w:rsidR="00A95995" w:rsidRDefault="00021DD2" w:rsidP="00021DD2">
            <w:pPr>
              <w:pStyle w:val="PhDFigura"/>
            </w:pPr>
            <w:r>
              <w:rPr>
                <w:noProof/>
              </w:rPr>
              <w:drawing>
                <wp:inline distT="0" distB="0" distL="0" distR="0" wp14:anchorId="4798E82B" wp14:editId="4E973125">
                  <wp:extent cx="1696470" cy="2541863"/>
                  <wp:effectExtent l="0" t="3492" r="0" b="0"/>
                  <wp:docPr id="59" name="Imagem 59" descr="Uma imagem com texto, interior, altifalan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m 59" descr="Uma imagem com texto, interior, altifalante&#10;&#10;Descrição gerada automaticamente"/>
                          <pic:cNvPicPr>
                            <a:picLocks noChangeAspect="1" noChangeArrowheads="1"/>
                          </pic:cNvPicPr>
                        </pic:nvPicPr>
                        <pic:blipFill rotWithShape="1">
                          <a:blip r:embed="rId138" cstate="print">
                            <a:extLst>
                              <a:ext uri="{28A0092B-C50C-407E-A947-70E740481C1C}">
                                <a14:useLocalDpi xmlns:a14="http://schemas.microsoft.com/office/drawing/2010/main" val="0"/>
                              </a:ext>
                            </a:extLst>
                          </a:blip>
                          <a:srcRect l="17592" t="7810" r="39445" b="6382"/>
                          <a:stretch/>
                        </pic:blipFill>
                        <pic:spPr bwMode="auto">
                          <a:xfrm rot="5400000">
                            <a:off x="0" y="0"/>
                            <a:ext cx="1706019" cy="255617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A95995" w14:paraId="610EC577" w14:textId="77777777" w:rsidTr="00CE4C1E">
        <w:tc>
          <w:tcPr>
            <w:tcW w:w="9061" w:type="dxa"/>
            <w:gridSpan w:val="2"/>
            <w:vAlign w:val="center"/>
          </w:tcPr>
          <w:p w14:paraId="64A9CC48" w14:textId="2C2CE0F1" w:rsidR="00A95995" w:rsidRDefault="00A95995" w:rsidP="00A95995">
            <w:pPr>
              <w:pStyle w:val="PhDCorpo"/>
              <w:spacing w:after="0"/>
              <w:jc w:val="center"/>
            </w:pPr>
            <w:r>
              <w:rPr>
                <w:b/>
                <w:bCs/>
                <w:sz w:val="20"/>
                <w:szCs w:val="18"/>
              </w:rPr>
              <w:t>(c)</w:t>
            </w:r>
          </w:p>
        </w:tc>
      </w:tr>
      <w:tr w:rsidR="00021DD2" w14:paraId="65661261" w14:textId="77777777" w:rsidTr="00021DD2">
        <w:tc>
          <w:tcPr>
            <w:tcW w:w="4530" w:type="dxa"/>
            <w:vAlign w:val="center"/>
          </w:tcPr>
          <w:p w14:paraId="0EBA41DF" w14:textId="709A15F8" w:rsidR="00A95995" w:rsidRDefault="00CE4C1E" w:rsidP="00CE4C1E">
            <w:pPr>
              <w:pStyle w:val="PhDFigura"/>
            </w:pPr>
            <w:r w:rsidRPr="00CE4C1E">
              <w:rPr>
                <w:noProof/>
              </w:rPr>
              <w:drawing>
                <wp:inline distT="0" distB="0" distL="0" distR="0" wp14:anchorId="6249C899" wp14:editId="726778C3">
                  <wp:extent cx="2721791" cy="2085975"/>
                  <wp:effectExtent l="0" t="0" r="254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744918" cy="2103699"/>
                          </a:xfrm>
                          <a:prstGeom prst="rect">
                            <a:avLst/>
                          </a:prstGeom>
                        </pic:spPr>
                      </pic:pic>
                    </a:graphicData>
                  </a:graphic>
                </wp:inline>
              </w:drawing>
            </w:r>
          </w:p>
        </w:tc>
        <w:tc>
          <w:tcPr>
            <w:tcW w:w="4531" w:type="dxa"/>
            <w:vAlign w:val="center"/>
          </w:tcPr>
          <w:p w14:paraId="1A7DC11C" w14:textId="0314F8F2" w:rsidR="00A95995" w:rsidRDefault="00021DD2" w:rsidP="00021DD2">
            <w:pPr>
              <w:pStyle w:val="PhDFigura"/>
            </w:pPr>
            <w:r>
              <w:rPr>
                <w:noProof/>
              </w:rPr>
              <w:drawing>
                <wp:inline distT="0" distB="0" distL="0" distR="0" wp14:anchorId="569F1349" wp14:editId="2FB3BA47">
                  <wp:extent cx="2080099" cy="2448017"/>
                  <wp:effectExtent l="6350" t="0" r="3175" b="317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rotWithShape="1">
                          <a:blip r:embed="rId140" cstate="print">
                            <a:extLst>
                              <a:ext uri="{28A0092B-C50C-407E-A947-70E740481C1C}">
                                <a14:useLocalDpi xmlns:a14="http://schemas.microsoft.com/office/drawing/2010/main" val="0"/>
                              </a:ext>
                            </a:extLst>
                          </a:blip>
                          <a:srcRect l="13006" t="9147" r="32737" b="5716"/>
                          <a:stretch/>
                        </pic:blipFill>
                        <pic:spPr bwMode="auto">
                          <a:xfrm rot="5400000">
                            <a:off x="0" y="0"/>
                            <a:ext cx="2083670" cy="2452219"/>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A95995" w14:paraId="0D6B95CE" w14:textId="77777777" w:rsidTr="00CE4C1E">
        <w:tc>
          <w:tcPr>
            <w:tcW w:w="9061" w:type="dxa"/>
            <w:gridSpan w:val="2"/>
            <w:vAlign w:val="center"/>
          </w:tcPr>
          <w:p w14:paraId="78486C31" w14:textId="36C469BD" w:rsidR="00A95995" w:rsidRPr="00A95995" w:rsidRDefault="00A95995" w:rsidP="00A95995">
            <w:pPr>
              <w:pStyle w:val="PhDCorpo"/>
              <w:spacing w:after="0"/>
              <w:jc w:val="center"/>
              <w:rPr>
                <w:b/>
                <w:bCs/>
                <w:noProof/>
              </w:rPr>
            </w:pPr>
            <w:r w:rsidRPr="00A95995">
              <w:rPr>
                <w:b/>
                <w:bCs/>
                <w:noProof/>
              </w:rPr>
              <w:t>(d)</w:t>
            </w:r>
          </w:p>
        </w:tc>
      </w:tr>
      <w:tr w:rsidR="00021DD2" w14:paraId="2EA8C36D" w14:textId="77777777" w:rsidTr="00CE4C1E">
        <w:tc>
          <w:tcPr>
            <w:tcW w:w="4530" w:type="dxa"/>
            <w:vAlign w:val="center"/>
          </w:tcPr>
          <w:p w14:paraId="17DC10D2" w14:textId="3C0909D5" w:rsidR="00A95995" w:rsidRDefault="00CE4C1E" w:rsidP="00CE4C1E">
            <w:pPr>
              <w:pStyle w:val="PhDFigura"/>
            </w:pPr>
            <w:r w:rsidRPr="00CE4C1E">
              <w:rPr>
                <w:noProof/>
              </w:rPr>
              <w:drawing>
                <wp:inline distT="0" distB="0" distL="0" distR="0" wp14:anchorId="41CAFEFB" wp14:editId="08357EFE">
                  <wp:extent cx="2771775" cy="2095561"/>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771775" cy="2095561"/>
                          </a:xfrm>
                          <a:prstGeom prst="rect">
                            <a:avLst/>
                          </a:prstGeom>
                        </pic:spPr>
                      </pic:pic>
                    </a:graphicData>
                  </a:graphic>
                </wp:inline>
              </w:drawing>
            </w:r>
          </w:p>
        </w:tc>
        <w:tc>
          <w:tcPr>
            <w:tcW w:w="4531" w:type="dxa"/>
            <w:vAlign w:val="center"/>
          </w:tcPr>
          <w:p w14:paraId="707E0C3F" w14:textId="6A84673B" w:rsidR="00A95995" w:rsidRDefault="00A57DB9" w:rsidP="00A57DB9">
            <w:pPr>
              <w:pStyle w:val="PhDFigura"/>
            </w:pPr>
            <w:r>
              <w:rPr>
                <w:noProof/>
              </w:rPr>
              <w:drawing>
                <wp:inline distT="0" distB="0" distL="0" distR="0" wp14:anchorId="7479232A" wp14:editId="6646EF34">
                  <wp:extent cx="2069592" cy="2398710"/>
                  <wp:effectExtent l="6985"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rotWithShape="1">
                          <a:blip r:embed="rId142" cstate="print">
                            <a:extLst>
                              <a:ext uri="{28A0092B-C50C-407E-A947-70E740481C1C}">
                                <a14:useLocalDpi xmlns:a14="http://schemas.microsoft.com/office/drawing/2010/main" val="0"/>
                              </a:ext>
                            </a:extLst>
                          </a:blip>
                          <a:srcRect l="15938" t="17009" r="36838" b="10013"/>
                          <a:stretch/>
                        </pic:blipFill>
                        <pic:spPr bwMode="auto">
                          <a:xfrm rot="5400000">
                            <a:off x="0" y="0"/>
                            <a:ext cx="2073023" cy="2402687"/>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A95995" w14:paraId="5116A6FC" w14:textId="77777777" w:rsidTr="00CE4C1E">
        <w:tc>
          <w:tcPr>
            <w:tcW w:w="9061" w:type="dxa"/>
            <w:gridSpan w:val="2"/>
            <w:vAlign w:val="center"/>
          </w:tcPr>
          <w:p w14:paraId="18BACB51" w14:textId="489E0F41" w:rsidR="00A95995" w:rsidRPr="00A95995" w:rsidRDefault="00A95995" w:rsidP="00A95995">
            <w:pPr>
              <w:pStyle w:val="PhDCorpo"/>
              <w:keepNext/>
              <w:spacing w:after="0"/>
              <w:jc w:val="center"/>
              <w:rPr>
                <w:b/>
                <w:bCs/>
                <w:noProof/>
              </w:rPr>
            </w:pPr>
            <w:r w:rsidRPr="00A95995">
              <w:rPr>
                <w:b/>
                <w:bCs/>
                <w:noProof/>
              </w:rPr>
              <w:t>(e)</w:t>
            </w:r>
          </w:p>
        </w:tc>
      </w:tr>
    </w:tbl>
    <w:p w14:paraId="7994BAAA" w14:textId="0DFCA3F3" w:rsidR="00A95995" w:rsidRDefault="00A95995" w:rsidP="00A95995">
      <w:pPr>
        <w:pStyle w:val="PhDLegendaFiguras"/>
      </w:pPr>
      <w:bookmarkStart w:id="195" w:name="_Ref63893738"/>
      <w:bookmarkStart w:id="196" w:name="_Toc75031173"/>
      <w:r>
        <w:t xml:space="preserve">Figura </w:t>
      </w:r>
      <w:fldSimple w:instr=" STYLEREF 1 \s ">
        <w:r w:rsidR="00774C52">
          <w:rPr>
            <w:noProof/>
          </w:rPr>
          <w:t>5</w:t>
        </w:r>
      </w:fldSimple>
      <w:r w:rsidR="00774C52">
        <w:t>.</w:t>
      </w:r>
      <w:fldSimple w:instr=" SEQ Figura \* ARABIC \s 1 ">
        <w:r w:rsidR="00774C52">
          <w:rPr>
            <w:noProof/>
          </w:rPr>
          <w:t>1</w:t>
        </w:r>
      </w:fldSimple>
      <w:bookmarkEnd w:id="195"/>
      <w:r>
        <w:t xml:space="preserve"> - Desenho (à esquerda) e imagem real (à direita) do </w:t>
      </w:r>
      <w:r w:rsidR="004D4545">
        <w:t>D</w:t>
      </w:r>
      <w:r>
        <w:t>WR (a) vista superior; (b) vista inferior; (c) vista lateral direita;</w:t>
      </w:r>
      <w:r w:rsidR="00A50C61">
        <w:t xml:space="preserve"> </w:t>
      </w:r>
      <w:r>
        <w:t>(</w:t>
      </w:r>
      <w:r w:rsidR="00A50C61">
        <w:t>d</w:t>
      </w:r>
      <w:r>
        <w:t>) vista dianteira; (</w:t>
      </w:r>
      <w:r w:rsidR="00A50C61">
        <w:t>e</w:t>
      </w:r>
      <w:r>
        <w:t>) vista traseira.</w:t>
      </w:r>
      <w:bookmarkEnd w:id="196"/>
    </w:p>
    <w:p w14:paraId="0D149AA5" w14:textId="77777777" w:rsidR="00A57DB9" w:rsidRDefault="00A57DB9" w:rsidP="00A57DB9">
      <w:pPr>
        <w:pStyle w:val="PhDFigura"/>
      </w:pPr>
      <w:r w:rsidRPr="00A57DB9">
        <w:rPr>
          <w:noProof/>
        </w:rPr>
        <w:drawing>
          <wp:inline distT="0" distB="0" distL="0" distR="0" wp14:anchorId="5D118DEC" wp14:editId="057E822F">
            <wp:extent cx="3733076" cy="2947035"/>
            <wp:effectExtent l="0" t="0" r="1270" b="5715"/>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738283" cy="2951145"/>
                    </a:xfrm>
                    <a:prstGeom prst="rect">
                      <a:avLst/>
                    </a:prstGeom>
                  </pic:spPr>
                </pic:pic>
              </a:graphicData>
            </a:graphic>
          </wp:inline>
        </w:drawing>
      </w:r>
    </w:p>
    <w:p w14:paraId="6D5B3B75" w14:textId="7296EF70" w:rsidR="00C60BB5" w:rsidRDefault="00A57DB9" w:rsidP="00A57DB9">
      <w:pPr>
        <w:pStyle w:val="PhDLegendaFiguras"/>
      </w:pPr>
      <w:bookmarkStart w:id="197" w:name="_Toc75031174"/>
      <w:r>
        <w:t xml:space="preserve">Figura </w:t>
      </w:r>
      <w:fldSimple w:instr=" STYLEREF 1 \s ">
        <w:r w:rsidR="00774C52">
          <w:rPr>
            <w:noProof/>
          </w:rPr>
          <w:t>5</w:t>
        </w:r>
      </w:fldSimple>
      <w:r w:rsidR="00774C52">
        <w:t>.</w:t>
      </w:r>
      <w:fldSimple w:instr=" SEQ Figura \* ARABIC \s 1 ">
        <w:r w:rsidR="00774C52">
          <w:rPr>
            <w:noProof/>
          </w:rPr>
          <w:t>2</w:t>
        </w:r>
      </w:fldSimple>
      <w:r>
        <w:t xml:space="preserve"> - Modelo 3D do DWR</w:t>
      </w:r>
      <w:bookmarkEnd w:id="197"/>
    </w:p>
    <w:p w14:paraId="0FAC5A10" w14:textId="6C21DF67" w:rsidR="0030507B" w:rsidRDefault="0030507B" w:rsidP="00C60BB5">
      <w:pPr>
        <w:pStyle w:val="PhDLegendaFiguras"/>
        <w:jc w:val="left"/>
      </w:pPr>
    </w:p>
    <w:p w14:paraId="6147F975" w14:textId="77777777" w:rsidR="00021DD2" w:rsidRDefault="00021DD2" w:rsidP="00C60BB5">
      <w:pPr>
        <w:pStyle w:val="PhDLegendaFiguras"/>
        <w:jc w:val="left"/>
      </w:pPr>
    </w:p>
    <w:p w14:paraId="31B6AFC2" w14:textId="1C37BF56" w:rsidR="00021DD2" w:rsidRDefault="00021DD2" w:rsidP="00C60BB5">
      <w:pPr>
        <w:pStyle w:val="PhDLegendaFiguras"/>
        <w:jc w:val="left"/>
        <w:sectPr w:rsidR="00021DD2" w:rsidSect="0030507B">
          <w:headerReference w:type="default" r:id="rId144"/>
          <w:type w:val="oddPage"/>
          <w:pgSz w:w="11907" w:h="16840" w:code="9"/>
          <w:pgMar w:top="1134" w:right="1418" w:bottom="1134" w:left="1418" w:header="567" w:footer="57" w:gutter="0"/>
          <w:pgNumType w:chapSep="emDash"/>
          <w:cols w:space="720"/>
          <w:docGrid w:linePitch="272"/>
        </w:sectPr>
      </w:pPr>
    </w:p>
    <w:p w14:paraId="20410E99" w14:textId="48A9FF82" w:rsidR="00DE345F" w:rsidRDefault="000B1901" w:rsidP="00DE345F">
      <w:pPr>
        <w:pStyle w:val="Ttulo1"/>
        <w:rPr>
          <w:rFonts w:ascii="NewsGotT" w:hAnsi="NewsGotT"/>
        </w:rPr>
      </w:pPr>
      <w:r w:rsidRPr="00B66544">
        <w:rPr>
          <w:rFonts w:ascii="NewsGotT" w:hAnsi="NewsGotT"/>
        </w:rPr>
        <w:br/>
      </w:r>
      <w:r w:rsidRPr="00B66544">
        <w:rPr>
          <w:rFonts w:ascii="NewsGotT" w:hAnsi="NewsGotT"/>
        </w:rPr>
        <w:br/>
      </w:r>
      <w:bookmarkStart w:id="198" w:name="_Toc75031125"/>
      <w:r w:rsidR="00C276D6">
        <w:rPr>
          <w:rFonts w:ascii="NewsGotT" w:hAnsi="NewsGotT"/>
        </w:rPr>
        <w:t>Resultados Experimentais</w:t>
      </w:r>
      <w:bookmarkEnd w:id="198"/>
    </w:p>
    <w:p w14:paraId="3CBC0148" w14:textId="458D8E30" w:rsidR="00DE345F" w:rsidRPr="00817132" w:rsidRDefault="00DE345F" w:rsidP="00585C90">
      <w:pPr>
        <w:pStyle w:val="PhDCorpo"/>
      </w:pPr>
      <w:r>
        <w:tab/>
      </w:r>
      <w:r w:rsidRPr="00817132">
        <w:t xml:space="preserve">De forma a testar as especificações acima previstas, foram realizados ensaios experimentais simulando o ambiente no qual o robô irá operar. </w:t>
      </w:r>
    </w:p>
    <w:p w14:paraId="6294AC37" w14:textId="2D7261EB" w:rsidR="00DE345F" w:rsidRPr="00817132" w:rsidRDefault="00DE345F" w:rsidP="00585C90">
      <w:pPr>
        <w:pStyle w:val="PhDCorpo"/>
      </w:pPr>
      <w:r w:rsidRPr="00817132">
        <w:tab/>
      </w:r>
      <w:r w:rsidR="003A7E80" w:rsidRPr="00817132">
        <w:t xml:space="preserve">Começou-se por testar </w:t>
      </w:r>
      <w:r w:rsidR="00AA189F" w:rsidRPr="00817132">
        <w:t>o sensor e v</w:t>
      </w:r>
      <w:r w:rsidR="00585C90" w:rsidRPr="00817132">
        <w:t xml:space="preserve">erificou-se que as medidas dos sensores não atingem </w:t>
      </w:r>
      <w:r w:rsidR="00972A98" w:rsidRPr="00817132">
        <w:t xml:space="preserve">nem </w:t>
      </w:r>
      <w:r w:rsidR="00585C90" w:rsidRPr="00817132">
        <w:t>0</w:t>
      </w:r>
      <w:r w:rsidR="00D36201" w:rsidRPr="00817132">
        <w:t> </w:t>
      </w:r>
      <w:r w:rsidR="00585C90" w:rsidRPr="00817132">
        <w:t xml:space="preserve">V </w:t>
      </w:r>
      <w:r w:rsidR="00585C90" w:rsidRPr="00D363EC">
        <w:rPr>
          <w:highlight w:val="red"/>
        </w:rPr>
        <w:t>nem</w:t>
      </w:r>
      <w:r w:rsidR="004661CC" w:rsidRPr="00D363EC">
        <w:rPr>
          <w:highlight w:val="red"/>
        </w:rPr>
        <w:t xml:space="preserve"> +</w:t>
      </w:r>
      <w:r w:rsidR="00585C90" w:rsidRPr="00D363EC">
        <w:rPr>
          <w:highlight w:val="red"/>
        </w:rPr>
        <w:t xml:space="preserve"> 5 V</w:t>
      </w:r>
      <w:r w:rsidR="00585C90" w:rsidRPr="00D363EC">
        <w:rPr>
          <w:highlight w:val="yellow"/>
        </w:rPr>
        <w:t>.</w:t>
      </w:r>
      <w:r w:rsidR="00D363EC" w:rsidRPr="00D363EC">
        <w:rPr>
          <w:highlight w:val="yellow"/>
        </w:rPr>
        <w:t xml:space="preserve"> (é alimentado com 3.3 V e </w:t>
      </w:r>
      <w:proofErr w:type="gramStart"/>
      <w:r w:rsidR="00D363EC" w:rsidRPr="00D363EC">
        <w:rPr>
          <w:highlight w:val="yellow"/>
        </w:rPr>
        <w:t>ás</w:t>
      </w:r>
      <w:proofErr w:type="gramEnd"/>
      <w:r w:rsidR="00D363EC" w:rsidRPr="00D363EC">
        <w:rPr>
          <w:highlight w:val="yellow"/>
        </w:rPr>
        <w:t xml:space="preserve"> vezes atinge esse valor)</w:t>
      </w:r>
    </w:p>
    <w:p w14:paraId="788DE7F4" w14:textId="52762D10" w:rsidR="00585C90" w:rsidRPr="00817132" w:rsidRDefault="00585C90" w:rsidP="00585C90">
      <w:pPr>
        <w:pStyle w:val="PhDCorpo"/>
      </w:pPr>
      <w:r w:rsidRPr="00817132">
        <w:tab/>
      </w:r>
      <w:r w:rsidR="00AA189F" w:rsidRPr="00817132">
        <w:t>Em seguida</w:t>
      </w:r>
      <w:r w:rsidR="00972A98" w:rsidRPr="00817132">
        <w:t>,</w:t>
      </w:r>
      <w:r w:rsidR="00AA189F" w:rsidRPr="00817132">
        <w:t xml:space="preserve"> montou-se </w:t>
      </w:r>
      <w:r w:rsidRPr="00817132">
        <w:t xml:space="preserve">o circuito de atuação dos sinais PWM de modo a testar o seu funcionamento. </w:t>
      </w:r>
      <w:r w:rsidRPr="00D363EC">
        <w:rPr>
          <w:highlight w:val="red"/>
        </w:rPr>
        <w:t xml:space="preserve">Para isso, variou-se o sinal na entrada de </w:t>
      </w:r>
      <w:r w:rsidRPr="00D363EC">
        <w:rPr>
          <w:i/>
          <w:iCs/>
          <w:highlight w:val="red"/>
        </w:rPr>
        <w:t>feedback</w:t>
      </w:r>
      <w:r w:rsidRPr="00D363EC">
        <w:rPr>
          <w:highlight w:val="red"/>
        </w:rPr>
        <w:t xml:space="preserve"> do TL494, através do ajuste de um potenciómetro, obtendo-se os valores de </w:t>
      </w:r>
      <w:proofErr w:type="spellStart"/>
      <w:r w:rsidRPr="00D363EC">
        <w:rPr>
          <w:i/>
          <w:iCs/>
          <w:highlight w:val="red"/>
        </w:rPr>
        <w:t>duty</w:t>
      </w:r>
      <w:proofErr w:type="spellEnd"/>
      <w:r w:rsidRPr="00D363EC">
        <w:rPr>
          <w:i/>
          <w:iCs/>
          <w:highlight w:val="red"/>
        </w:rPr>
        <w:t xml:space="preserve"> </w:t>
      </w:r>
      <w:proofErr w:type="spellStart"/>
      <w:r w:rsidRPr="00D363EC">
        <w:rPr>
          <w:i/>
          <w:iCs/>
          <w:highlight w:val="red"/>
        </w:rPr>
        <w:t>cycle</w:t>
      </w:r>
      <w:proofErr w:type="spellEnd"/>
      <w:r w:rsidRPr="00D363EC">
        <w:rPr>
          <w:i/>
          <w:iCs/>
          <w:highlight w:val="red"/>
        </w:rPr>
        <w:t xml:space="preserve"> </w:t>
      </w:r>
      <w:r w:rsidRPr="00D363EC">
        <w:rPr>
          <w:highlight w:val="red"/>
        </w:rPr>
        <w:t xml:space="preserve">à saída em função da tensão de entrada, como apresentado na </w:t>
      </w:r>
      <w:r w:rsidRPr="00D363EC">
        <w:rPr>
          <w:highlight w:val="red"/>
        </w:rPr>
        <w:fldChar w:fldCharType="begin"/>
      </w:r>
      <w:r w:rsidRPr="00D363EC">
        <w:rPr>
          <w:highlight w:val="red"/>
        </w:rPr>
        <w:instrText xml:space="preserve"> REF _Ref63721291 \h </w:instrText>
      </w:r>
      <w:r w:rsidR="00817132" w:rsidRPr="00D363EC">
        <w:rPr>
          <w:highlight w:val="red"/>
        </w:rPr>
        <w:instrText xml:space="preserve"> \* MERGEFORMAT </w:instrText>
      </w:r>
      <w:r w:rsidRPr="00D363EC">
        <w:rPr>
          <w:highlight w:val="red"/>
        </w:rPr>
      </w:r>
      <w:r w:rsidRPr="00D363EC">
        <w:rPr>
          <w:highlight w:val="red"/>
        </w:rPr>
        <w:fldChar w:fldCharType="separate"/>
      </w:r>
      <w:r w:rsidR="00D10394" w:rsidRPr="00D363EC">
        <w:rPr>
          <w:highlight w:val="red"/>
        </w:rPr>
        <w:t xml:space="preserve">Tabela </w:t>
      </w:r>
      <w:r w:rsidR="00D10394" w:rsidRPr="00D363EC">
        <w:rPr>
          <w:noProof/>
          <w:highlight w:val="red"/>
        </w:rPr>
        <w:t>6</w:t>
      </w:r>
      <w:r w:rsidR="00D10394" w:rsidRPr="00D363EC">
        <w:rPr>
          <w:highlight w:val="red"/>
        </w:rPr>
        <w:t>.</w:t>
      </w:r>
      <w:r w:rsidR="00D10394" w:rsidRPr="00D363EC">
        <w:rPr>
          <w:noProof/>
          <w:highlight w:val="red"/>
        </w:rPr>
        <w:t>1</w:t>
      </w:r>
      <w:r w:rsidRPr="00D363EC">
        <w:rPr>
          <w:highlight w:val="red"/>
        </w:rPr>
        <w:fldChar w:fldCharType="end"/>
      </w:r>
      <w:r w:rsidRPr="00817132">
        <w:t>.</w:t>
      </w:r>
      <w:r w:rsidR="007C6B9E" w:rsidRPr="00817132">
        <w:t xml:space="preserve"> </w:t>
      </w:r>
    </w:p>
    <w:p w14:paraId="454A36A8" w14:textId="7EE6D580" w:rsidR="00585C90" w:rsidRPr="00817132" w:rsidRDefault="00585C90" w:rsidP="00585C90">
      <w:pPr>
        <w:pStyle w:val="PhDLegendaTabela"/>
      </w:pPr>
      <w:bookmarkStart w:id="199" w:name="_Ref63721291"/>
      <w:bookmarkStart w:id="200" w:name="_Toc75031185"/>
      <w:r w:rsidRPr="00817132">
        <w:t xml:space="preserve">Tabela </w:t>
      </w:r>
      <w:fldSimple w:instr=" STYLEREF 1 \s ">
        <w:r w:rsidR="00D10394" w:rsidRPr="00817132">
          <w:rPr>
            <w:noProof/>
          </w:rPr>
          <w:t>6</w:t>
        </w:r>
      </w:fldSimple>
      <w:r w:rsidR="00546D28" w:rsidRPr="00817132">
        <w:t>.</w:t>
      </w:r>
      <w:fldSimple w:instr=" SEQ Tabela \* ARABIC \s 1 ">
        <w:r w:rsidR="00D10394" w:rsidRPr="00817132">
          <w:rPr>
            <w:noProof/>
          </w:rPr>
          <w:t>1</w:t>
        </w:r>
      </w:fldSimple>
      <w:bookmarkEnd w:id="199"/>
      <w:r w:rsidRPr="00817132">
        <w:t xml:space="preserve"> - </w:t>
      </w:r>
      <w:proofErr w:type="spellStart"/>
      <w:r w:rsidRPr="00817132">
        <w:rPr>
          <w:i/>
          <w:iCs/>
        </w:rPr>
        <w:t>Duty</w:t>
      </w:r>
      <w:proofErr w:type="spellEnd"/>
      <w:r w:rsidRPr="00817132">
        <w:rPr>
          <w:i/>
          <w:iCs/>
        </w:rPr>
        <w:t xml:space="preserve"> </w:t>
      </w:r>
      <w:proofErr w:type="spellStart"/>
      <w:r w:rsidRPr="00817132">
        <w:rPr>
          <w:i/>
          <w:iCs/>
        </w:rPr>
        <w:t>cycle</w:t>
      </w:r>
      <w:proofErr w:type="spellEnd"/>
      <w:r w:rsidRPr="00817132">
        <w:t xml:space="preserve"> do sinal PWM de saída em </w:t>
      </w:r>
      <w:r w:rsidR="0015794A" w:rsidRPr="00817132">
        <w:t>função</w:t>
      </w:r>
      <w:r w:rsidRPr="00817132">
        <w:t xml:space="preserve"> da tensão de entrada</w:t>
      </w:r>
      <w:r w:rsidR="001B6FE0" w:rsidRPr="00817132">
        <w:t>.</w:t>
      </w:r>
      <w:bookmarkEnd w:id="200"/>
    </w:p>
    <w:tbl>
      <w:tblPr>
        <w:tblStyle w:val="SimplesTabela1"/>
        <w:tblW w:w="0" w:type="auto"/>
        <w:jc w:val="center"/>
        <w:tblLook w:val="0420" w:firstRow="1" w:lastRow="0" w:firstColumn="0" w:lastColumn="0" w:noHBand="0" w:noVBand="1"/>
      </w:tblPr>
      <w:tblGrid>
        <w:gridCol w:w="1434"/>
        <w:gridCol w:w="1422"/>
      </w:tblGrid>
      <w:tr w:rsidR="00DE345F" w:rsidRPr="00817132" w14:paraId="04D042B6" w14:textId="77777777" w:rsidTr="00DE345F">
        <w:trPr>
          <w:cnfStyle w:val="100000000000" w:firstRow="1" w:lastRow="0" w:firstColumn="0" w:lastColumn="0" w:oddVBand="0" w:evenVBand="0" w:oddHBand="0" w:evenHBand="0" w:firstRowFirstColumn="0" w:firstRowLastColumn="0" w:lastRowFirstColumn="0" w:lastRowLastColumn="0"/>
          <w:trHeight w:val="290"/>
          <w:jc w:val="center"/>
        </w:trPr>
        <w:tc>
          <w:tcPr>
            <w:tcW w:w="0" w:type="auto"/>
            <w:noWrap/>
            <w:vAlign w:val="center"/>
            <w:hideMark/>
          </w:tcPr>
          <w:p w14:paraId="51742510" w14:textId="3B37043A" w:rsidR="00DE345F" w:rsidRPr="00817132" w:rsidRDefault="00DE345F" w:rsidP="00DE345F">
            <w:pPr>
              <w:pStyle w:val="PhDCorpo"/>
              <w:spacing w:after="0"/>
              <w:contextualSpacing/>
              <w:jc w:val="center"/>
            </w:pPr>
            <w:proofErr w:type="spellStart"/>
            <w:r w:rsidRPr="00817132">
              <w:t>Vcomando</w:t>
            </w:r>
            <w:proofErr w:type="spellEnd"/>
            <w:r w:rsidRPr="00817132">
              <w:t xml:space="preserve"> [V]</w:t>
            </w:r>
          </w:p>
        </w:tc>
        <w:tc>
          <w:tcPr>
            <w:tcW w:w="0" w:type="auto"/>
            <w:noWrap/>
            <w:vAlign w:val="center"/>
            <w:hideMark/>
          </w:tcPr>
          <w:p w14:paraId="6FBEC674" w14:textId="3F109ECA" w:rsidR="00DE345F" w:rsidRPr="00817132" w:rsidRDefault="00DE345F" w:rsidP="00DE345F">
            <w:pPr>
              <w:pStyle w:val="PhDCorpo"/>
              <w:spacing w:after="0"/>
              <w:contextualSpacing/>
              <w:jc w:val="center"/>
              <w:rPr>
                <w:i/>
                <w:iCs/>
              </w:rPr>
            </w:pPr>
            <w:proofErr w:type="spellStart"/>
            <w:r w:rsidRPr="00817132">
              <w:rPr>
                <w:i/>
                <w:iCs/>
              </w:rPr>
              <w:t>Duty</w:t>
            </w:r>
            <w:proofErr w:type="spellEnd"/>
            <w:r w:rsidR="00585C90" w:rsidRPr="00817132">
              <w:rPr>
                <w:i/>
                <w:iCs/>
              </w:rPr>
              <w:t xml:space="preserve"> </w:t>
            </w:r>
            <w:proofErr w:type="spellStart"/>
            <w:r w:rsidRPr="00817132">
              <w:rPr>
                <w:i/>
                <w:iCs/>
              </w:rPr>
              <w:t>cycle</w:t>
            </w:r>
            <w:proofErr w:type="spellEnd"/>
            <w:r w:rsidRPr="00817132">
              <w:rPr>
                <w:i/>
                <w:iCs/>
              </w:rPr>
              <w:t xml:space="preserve"> </w:t>
            </w:r>
            <w:r w:rsidRPr="00817132">
              <w:t>[%]</w:t>
            </w:r>
            <w:r w:rsidRPr="00817132">
              <w:rPr>
                <w:i/>
                <w:iCs/>
              </w:rPr>
              <w:t xml:space="preserve"> </w:t>
            </w:r>
          </w:p>
        </w:tc>
      </w:tr>
      <w:tr w:rsidR="00DE345F" w:rsidRPr="00817132" w14:paraId="1B90F24F" w14:textId="77777777" w:rsidTr="00DE345F">
        <w:trPr>
          <w:cnfStyle w:val="000000100000" w:firstRow="0" w:lastRow="0" w:firstColumn="0" w:lastColumn="0" w:oddVBand="0" w:evenVBand="0" w:oddHBand="1" w:evenHBand="0" w:firstRowFirstColumn="0" w:firstRowLastColumn="0" w:lastRowFirstColumn="0" w:lastRowLastColumn="0"/>
          <w:trHeight w:val="290"/>
          <w:jc w:val="center"/>
        </w:trPr>
        <w:tc>
          <w:tcPr>
            <w:tcW w:w="0" w:type="auto"/>
            <w:noWrap/>
            <w:vAlign w:val="center"/>
            <w:hideMark/>
          </w:tcPr>
          <w:p w14:paraId="449BE941" w14:textId="65DA6B7D" w:rsidR="00DE345F" w:rsidRPr="00817132" w:rsidRDefault="00DE345F" w:rsidP="00DE345F">
            <w:pPr>
              <w:pStyle w:val="PhDCorpo"/>
              <w:spacing w:after="0"/>
              <w:contextualSpacing/>
              <w:jc w:val="center"/>
              <w:rPr>
                <w:color w:val="000000"/>
              </w:rPr>
            </w:pPr>
            <w:r w:rsidRPr="00817132">
              <w:rPr>
                <w:color w:val="000000"/>
              </w:rPr>
              <w:t>1,15</w:t>
            </w:r>
          </w:p>
        </w:tc>
        <w:tc>
          <w:tcPr>
            <w:tcW w:w="0" w:type="auto"/>
            <w:noWrap/>
            <w:vAlign w:val="center"/>
            <w:hideMark/>
          </w:tcPr>
          <w:p w14:paraId="2C5031BD" w14:textId="08440511" w:rsidR="00DE345F" w:rsidRPr="00817132" w:rsidRDefault="00DE345F" w:rsidP="00DE345F">
            <w:pPr>
              <w:pStyle w:val="PhDCorpo"/>
              <w:spacing w:after="0"/>
              <w:contextualSpacing/>
              <w:jc w:val="center"/>
              <w:rPr>
                <w:color w:val="000000"/>
              </w:rPr>
            </w:pPr>
            <w:r w:rsidRPr="00817132">
              <w:rPr>
                <w:color w:val="000000"/>
              </w:rPr>
              <w:t>0</w:t>
            </w:r>
          </w:p>
        </w:tc>
      </w:tr>
      <w:tr w:rsidR="00DE345F" w:rsidRPr="00817132" w14:paraId="0AD007A3" w14:textId="77777777" w:rsidTr="00DE345F">
        <w:trPr>
          <w:trHeight w:val="290"/>
          <w:jc w:val="center"/>
        </w:trPr>
        <w:tc>
          <w:tcPr>
            <w:tcW w:w="0" w:type="auto"/>
            <w:noWrap/>
            <w:vAlign w:val="center"/>
            <w:hideMark/>
          </w:tcPr>
          <w:p w14:paraId="22AC8197" w14:textId="35D119E9" w:rsidR="00DE345F" w:rsidRPr="00817132" w:rsidRDefault="00DE345F" w:rsidP="00DE345F">
            <w:pPr>
              <w:pStyle w:val="PhDCorpo"/>
              <w:spacing w:after="0"/>
              <w:contextualSpacing/>
              <w:jc w:val="center"/>
              <w:rPr>
                <w:color w:val="000000"/>
              </w:rPr>
            </w:pPr>
            <w:r w:rsidRPr="00817132">
              <w:rPr>
                <w:color w:val="000000"/>
              </w:rPr>
              <w:t>1,39</w:t>
            </w:r>
          </w:p>
        </w:tc>
        <w:tc>
          <w:tcPr>
            <w:tcW w:w="0" w:type="auto"/>
            <w:noWrap/>
            <w:vAlign w:val="center"/>
            <w:hideMark/>
          </w:tcPr>
          <w:p w14:paraId="4EF43CDF" w14:textId="2264F0E1" w:rsidR="00DE345F" w:rsidRPr="00817132" w:rsidRDefault="00DE345F" w:rsidP="00DE345F">
            <w:pPr>
              <w:pStyle w:val="PhDCorpo"/>
              <w:spacing w:after="0"/>
              <w:contextualSpacing/>
              <w:jc w:val="center"/>
              <w:rPr>
                <w:color w:val="000000"/>
              </w:rPr>
            </w:pPr>
            <w:r w:rsidRPr="00817132">
              <w:rPr>
                <w:color w:val="000000"/>
              </w:rPr>
              <w:t>10</w:t>
            </w:r>
          </w:p>
        </w:tc>
      </w:tr>
      <w:tr w:rsidR="00DE345F" w:rsidRPr="00817132" w14:paraId="1F6B56EC" w14:textId="77777777" w:rsidTr="00DE345F">
        <w:trPr>
          <w:cnfStyle w:val="000000100000" w:firstRow="0" w:lastRow="0" w:firstColumn="0" w:lastColumn="0" w:oddVBand="0" w:evenVBand="0" w:oddHBand="1" w:evenHBand="0" w:firstRowFirstColumn="0" w:firstRowLastColumn="0" w:lastRowFirstColumn="0" w:lastRowLastColumn="0"/>
          <w:trHeight w:val="290"/>
          <w:jc w:val="center"/>
        </w:trPr>
        <w:tc>
          <w:tcPr>
            <w:tcW w:w="0" w:type="auto"/>
            <w:noWrap/>
            <w:vAlign w:val="center"/>
            <w:hideMark/>
          </w:tcPr>
          <w:p w14:paraId="69C1BCC6" w14:textId="6FB0FF80" w:rsidR="00DE345F" w:rsidRPr="00817132" w:rsidRDefault="00DE345F" w:rsidP="00DE345F">
            <w:pPr>
              <w:pStyle w:val="PhDCorpo"/>
              <w:spacing w:after="0"/>
              <w:contextualSpacing/>
              <w:jc w:val="center"/>
              <w:rPr>
                <w:color w:val="000000"/>
              </w:rPr>
            </w:pPr>
            <w:r w:rsidRPr="00817132">
              <w:rPr>
                <w:color w:val="000000"/>
              </w:rPr>
              <w:t>1,9</w:t>
            </w:r>
          </w:p>
        </w:tc>
        <w:tc>
          <w:tcPr>
            <w:tcW w:w="0" w:type="auto"/>
            <w:noWrap/>
            <w:vAlign w:val="center"/>
            <w:hideMark/>
          </w:tcPr>
          <w:p w14:paraId="4873D97C" w14:textId="75B7597A" w:rsidR="00DE345F" w:rsidRPr="00817132" w:rsidRDefault="00DE345F" w:rsidP="00DE345F">
            <w:pPr>
              <w:pStyle w:val="PhDCorpo"/>
              <w:spacing w:after="0"/>
              <w:contextualSpacing/>
              <w:jc w:val="center"/>
              <w:rPr>
                <w:color w:val="000000"/>
              </w:rPr>
            </w:pPr>
            <w:r w:rsidRPr="00817132">
              <w:rPr>
                <w:color w:val="000000"/>
              </w:rPr>
              <w:t xml:space="preserve">30 </w:t>
            </w:r>
          </w:p>
        </w:tc>
      </w:tr>
      <w:tr w:rsidR="00DE345F" w:rsidRPr="00817132" w14:paraId="1E1F7A9D" w14:textId="77777777" w:rsidTr="00DE345F">
        <w:trPr>
          <w:trHeight w:val="290"/>
          <w:jc w:val="center"/>
        </w:trPr>
        <w:tc>
          <w:tcPr>
            <w:tcW w:w="0" w:type="auto"/>
            <w:noWrap/>
            <w:vAlign w:val="center"/>
            <w:hideMark/>
          </w:tcPr>
          <w:p w14:paraId="73F24C49" w14:textId="7C4EA230" w:rsidR="00DE345F" w:rsidRPr="00817132" w:rsidRDefault="00DE345F" w:rsidP="00DE345F">
            <w:pPr>
              <w:pStyle w:val="PhDCorpo"/>
              <w:spacing w:after="0"/>
              <w:contextualSpacing/>
              <w:jc w:val="center"/>
              <w:rPr>
                <w:color w:val="000000"/>
              </w:rPr>
            </w:pPr>
            <w:r w:rsidRPr="00817132">
              <w:rPr>
                <w:color w:val="000000"/>
              </w:rPr>
              <w:t>2,3</w:t>
            </w:r>
          </w:p>
        </w:tc>
        <w:tc>
          <w:tcPr>
            <w:tcW w:w="0" w:type="auto"/>
            <w:noWrap/>
            <w:vAlign w:val="center"/>
            <w:hideMark/>
          </w:tcPr>
          <w:p w14:paraId="31658155" w14:textId="4911C3DC" w:rsidR="00DE345F" w:rsidRPr="00817132" w:rsidRDefault="00DE345F" w:rsidP="00DE345F">
            <w:pPr>
              <w:pStyle w:val="PhDCorpo"/>
              <w:spacing w:after="0"/>
              <w:contextualSpacing/>
              <w:jc w:val="center"/>
              <w:rPr>
                <w:color w:val="000000"/>
              </w:rPr>
            </w:pPr>
            <w:r w:rsidRPr="00817132">
              <w:rPr>
                <w:color w:val="000000"/>
              </w:rPr>
              <w:t xml:space="preserve">50 </w:t>
            </w:r>
          </w:p>
        </w:tc>
      </w:tr>
      <w:tr w:rsidR="00DE345F" w:rsidRPr="00817132" w14:paraId="2F4710DA" w14:textId="77777777" w:rsidTr="00DE345F">
        <w:trPr>
          <w:cnfStyle w:val="000000100000" w:firstRow="0" w:lastRow="0" w:firstColumn="0" w:lastColumn="0" w:oddVBand="0" w:evenVBand="0" w:oddHBand="1" w:evenHBand="0" w:firstRowFirstColumn="0" w:firstRowLastColumn="0" w:lastRowFirstColumn="0" w:lastRowLastColumn="0"/>
          <w:trHeight w:val="290"/>
          <w:jc w:val="center"/>
        </w:trPr>
        <w:tc>
          <w:tcPr>
            <w:tcW w:w="0" w:type="auto"/>
            <w:noWrap/>
            <w:vAlign w:val="center"/>
            <w:hideMark/>
          </w:tcPr>
          <w:p w14:paraId="38AF9F9E" w14:textId="583EA24C" w:rsidR="00DE345F" w:rsidRPr="00817132" w:rsidRDefault="00DE345F" w:rsidP="00DE345F">
            <w:pPr>
              <w:pStyle w:val="PhDCorpo"/>
              <w:spacing w:after="0"/>
              <w:contextualSpacing/>
              <w:jc w:val="center"/>
              <w:rPr>
                <w:color w:val="000000"/>
              </w:rPr>
            </w:pPr>
            <w:r w:rsidRPr="00817132">
              <w:rPr>
                <w:color w:val="000000"/>
              </w:rPr>
              <w:t>2,9</w:t>
            </w:r>
          </w:p>
        </w:tc>
        <w:tc>
          <w:tcPr>
            <w:tcW w:w="0" w:type="auto"/>
            <w:noWrap/>
            <w:vAlign w:val="center"/>
            <w:hideMark/>
          </w:tcPr>
          <w:p w14:paraId="448B4E49" w14:textId="48ED36FF" w:rsidR="00DE345F" w:rsidRPr="00817132" w:rsidRDefault="00DE345F" w:rsidP="00DE345F">
            <w:pPr>
              <w:pStyle w:val="PhDCorpo"/>
              <w:spacing w:after="0"/>
              <w:contextualSpacing/>
              <w:jc w:val="center"/>
              <w:rPr>
                <w:color w:val="000000"/>
              </w:rPr>
            </w:pPr>
            <w:r w:rsidRPr="00817132">
              <w:rPr>
                <w:color w:val="000000"/>
              </w:rPr>
              <w:t>70</w:t>
            </w:r>
          </w:p>
        </w:tc>
      </w:tr>
      <w:tr w:rsidR="00DE345F" w:rsidRPr="00817132" w14:paraId="24F7E36D" w14:textId="77777777" w:rsidTr="00DE345F">
        <w:trPr>
          <w:trHeight w:val="290"/>
          <w:jc w:val="center"/>
        </w:trPr>
        <w:tc>
          <w:tcPr>
            <w:tcW w:w="0" w:type="auto"/>
            <w:noWrap/>
            <w:vAlign w:val="center"/>
            <w:hideMark/>
          </w:tcPr>
          <w:p w14:paraId="545E35DD" w14:textId="71DB1BC6" w:rsidR="00DE345F" w:rsidRPr="00817132" w:rsidRDefault="00DE345F" w:rsidP="00DE345F">
            <w:pPr>
              <w:pStyle w:val="PhDCorpo"/>
              <w:spacing w:after="0"/>
              <w:contextualSpacing/>
              <w:jc w:val="center"/>
              <w:rPr>
                <w:color w:val="000000"/>
              </w:rPr>
            </w:pPr>
            <w:r w:rsidRPr="00817132">
              <w:rPr>
                <w:color w:val="000000"/>
              </w:rPr>
              <w:t>3,35</w:t>
            </w:r>
          </w:p>
        </w:tc>
        <w:tc>
          <w:tcPr>
            <w:tcW w:w="0" w:type="auto"/>
            <w:noWrap/>
            <w:vAlign w:val="center"/>
            <w:hideMark/>
          </w:tcPr>
          <w:p w14:paraId="3D4541BE" w14:textId="4084F4D6" w:rsidR="00DE345F" w:rsidRPr="00817132" w:rsidRDefault="00DE345F" w:rsidP="00DE345F">
            <w:pPr>
              <w:pStyle w:val="PhDCorpo"/>
              <w:spacing w:after="0"/>
              <w:contextualSpacing/>
              <w:jc w:val="center"/>
              <w:rPr>
                <w:color w:val="000000"/>
              </w:rPr>
            </w:pPr>
            <w:r w:rsidRPr="00817132">
              <w:rPr>
                <w:color w:val="000000"/>
              </w:rPr>
              <w:t>90</w:t>
            </w:r>
          </w:p>
        </w:tc>
      </w:tr>
      <w:tr w:rsidR="00DE345F" w:rsidRPr="00817132" w14:paraId="2E149142" w14:textId="77777777" w:rsidTr="00DE345F">
        <w:trPr>
          <w:cnfStyle w:val="000000100000" w:firstRow="0" w:lastRow="0" w:firstColumn="0" w:lastColumn="0" w:oddVBand="0" w:evenVBand="0" w:oddHBand="1" w:evenHBand="0" w:firstRowFirstColumn="0" w:firstRowLastColumn="0" w:lastRowFirstColumn="0" w:lastRowLastColumn="0"/>
          <w:trHeight w:val="290"/>
          <w:jc w:val="center"/>
        </w:trPr>
        <w:tc>
          <w:tcPr>
            <w:tcW w:w="0" w:type="auto"/>
            <w:noWrap/>
            <w:vAlign w:val="center"/>
            <w:hideMark/>
          </w:tcPr>
          <w:p w14:paraId="54DC986D" w14:textId="18F83CCC" w:rsidR="00DE345F" w:rsidRPr="00817132" w:rsidRDefault="00DE345F" w:rsidP="00DE345F">
            <w:pPr>
              <w:pStyle w:val="PhDCorpo"/>
              <w:spacing w:after="0"/>
              <w:contextualSpacing/>
              <w:jc w:val="center"/>
              <w:rPr>
                <w:color w:val="000000"/>
              </w:rPr>
            </w:pPr>
            <w:r w:rsidRPr="00817132">
              <w:rPr>
                <w:color w:val="000000"/>
              </w:rPr>
              <w:t>3,6</w:t>
            </w:r>
          </w:p>
        </w:tc>
        <w:tc>
          <w:tcPr>
            <w:tcW w:w="0" w:type="auto"/>
            <w:noWrap/>
            <w:vAlign w:val="center"/>
            <w:hideMark/>
          </w:tcPr>
          <w:p w14:paraId="2DD0608B" w14:textId="23E158A6" w:rsidR="00DE345F" w:rsidRPr="00817132" w:rsidRDefault="00A937DE" w:rsidP="00DE345F">
            <w:pPr>
              <w:pStyle w:val="PhDCorpo"/>
              <w:spacing w:after="0"/>
              <w:contextualSpacing/>
              <w:jc w:val="center"/>
              <w:rPr>
                <w:color w:val="000000"/>
              </w:rPr>
            </w:pPr>
            <w:r w:rsidRPr="00817132">
              <w:rPr>
                <w:color w:val="000000"/>
              </w:rPr>
              <w:t>97</w:t>
            </w:r>
          </w:p>
        </w:tc>
      </w:tr>
    </w:tbl>
    <w:p w14:paraId="30B665F5" w14:textId="751FC82B" w:rsidR="00972A98" w:rsidRDefault="00585C90" w:rsidP="001F4D18">
      <w:pPr>
        <w:pStyle w:val="PhDCorpoTextoDepoisTabela"/>
      </w:pPr>
      <w:r w:rsidRPr="00817132">
        <w:tab/>
        <w:t xml:space="preserve">Depois </w:t>
      </w:r>
      <w:r w:rsidR="007C6B9E" w:rsidRPr="00817132">
        <w:t xml:space="preserve">de validado este circuito, ligou-se a saída deste ao </w:t>
      </w:r>
      <w:r w:rsidR="007C6B9E" w:rsidRPr="00817132">
        <w:rPr>
          <w:i/>
          <w:iCs/>
        </w:rPr>
        <w:t>driver</w:t>
      </w:r>
      <w:r w:rsidR="007C6B9E" w:rsidRPr="00817132">
        <w:t xml:space="preserve"> </w:t>
      </w:r>
      <w:sdt>
        <w:sdtPr>
          <w:id w:val="-1239096898"/>
          <w:citation/>
        </w:sdtPr>
        <w:sdtEndPr/>
        <w:sdtContent>
          <w:r w:rsidR="004661CC" w:rsidRPr="00817132">
            <w:fldChar w:fldCharType="begin"/>
          </w:r>
          <w:r w:rsidR="004661CC" w:rsidRPr="00817132">
            <w:instrText xml:space="preserve"> CITATION STM00 \l 2070 </w:instrText>
          </w:r>
          <w:r w:rsidR="004661CC" w:rsidRPr="00817132">
            <w:fldChar w:fldCharType="separate"/>
          </w:r>
          <w:r w:rsidR="004661CC" w:rsidRPr="00817132">
            <w:rPr>
              <w:noProof/>
            </w:rPr>
            <w:t>[10]</w:t>
          </w:r>
          <w:r w:rsidR="004661CC" w:rsidRPr="00817132">
            <w:fldChar w:fldCharType="end"/>
          </w:r>
        </w:sdtContent>
      </w:sdt>
      <w:r w:rsidR="004661CC" w:rsidRPr="00817132">
        <w:t xml:space="preserve"> </w:t>
      </w:r>
      <w:r w:rsidR="007C6B9E" w:rsidRPr="00817132">
        <w:t xml:space="preserve">para testar a resposta do motor. Concluiu-se que o motor apenas possui binário de arranque suficiente quando o </w:t>
      </w:r>
      <w:proofErr w:type="spellStart"/>
      <w:r w:rsidR="007C6B9E" w:rsidRPr="00817132">
        <w:rPr>
          <w:i/>
          <w:iCs/>
        </w:rPr>
        <w:t>duty</w:t>
      </w:r>
      <w:proofErr w:type="spellEnd"/>
      <w:r w:rsidR="007C6B9E" w:rsidRPr="00817132">
        <w:rPr>
          <w:i/>
          <w:iCs/>
        </w:rPr>
        <w:t xml:space="preserve"> </w:t>
      </w:r>
      <w:proofErr w:type="spellStart"/>
      <w:r w:rsidR="007C6B9E" w:rsidRPr="00817132">
        <w:rPr>
          <w:i/>
          <w:iCs/>
        </w:rPr>
        <w:t>cycle</w:t>
      </w:r>
      <w:proofErr w:type="spellEnd"/>
      <w:r w:rsidR="007C6B9E" w:rsidRPr="00817132">
        <w:rPr>
          <w:i/>
          <w:iCs/>
        </w:rPr>
        <w:t xml:space="preserve"> </w:t>
      </w:r>
      <w:r w:rsidR="007C6B9E" w:rsidRPr="00817132">
        <w:t>do sinal PWM ronda os 50 %. Já com o motor em funcionamento</w:t>
      </w:r>
      <w:r w:rsidR="001B6FE0" w:rsidRPr="00817132">
        <w:t>,</w:t>
      </w:r>
      <w:r w:rsidR="007C6B9E" w:rsidRPr="00817132">
        <w:t xml:space="preserve"> o </w:t>
      </w:r>
      <w:proofErr w:type="spellStart"/>
      <w:r w:rsidR="007C6B9E" w:rsidRPr="00817132">
        <w:rPr>
          <w:i/>
          <w:iCs/>
        </w:rPr>
        <w:t>duty</w:t>
      </w:r>
      <w:proofErr w:type="spellEnd"/>
      <w:r w:rsidR="007C6B9E" w:rsidRPr="00817132">
        <w:rPr>
          <w:i/>
          <w:iCs/>
        </w:rPr>
        <w:t xml:space="preserve"> </w:t>
      </w:r>
      <w:proofErr w:type="spellStart"/>
      <w:r w:rsidR="007C6B9E" w:rsidRPr="00817132">
        <w:rPr>
          <w:i/>
          <w:iCs/>
        </w:rPr>
        <w:t>cycle</w:t>
      </w:r>
      <w:proofErr w:type="spellEnd"/>
      <w:r w:rsidR="007C6B9E" w:rsidRPr="00817132">
        <w:t xml:space="preserve"> pode atingir um mínimo de 30 % sem que os motores parem. Estes dados foram retirados com os motores em vazio.</w:t>
      </w:r>
    </w:p>
    <w:p w14:paraId="42B19125" w14:textId="6646A8A4" w:rsidR="00C60BB5" w:rsidRDefault="00C60BB5" w:rsidP="00987EAC">
      <w:pPr>
        <w:pStyle w:val="PhDCorpo"/>
      </w:pPr>
    </w:p>
    <w:p w14:paraId="00F48EC2" w14:textId="77777777" w:rsidR="0030507B" w:rsidRDefault="0030507B" w:rsidP="00987EAC">
      <w:pPr>
        <w:pStyle w:val="PhDCorpo"/>
        <w:sectPr w:rsidR="0030507B" w:rsidSect="0030507B">
          <w:headerReference w:type="default" r:id="rId145"/>
          <w:type w:val="oddPage"/>
          <w:pgSz w:w="11907" w:h="16840" w:code="9"/>
          <w:pgMar w:top="1134" w:right="1418" w:bottom="1134" w:left="1418" w:header="567" w:footer="57" w:gutter="0"/>
          <w:pgNumType w:chapSep="emDash"/>
          <w:cols w:space="720"/>
          <w:docGrid w:linePitch="272"/>
        </w:sectPr>
      </w:pPr>
    </w:p>
    <w:p w14:paraId="71EA058E" w14:textId="575B68C0" w:rsidR="00C276D6" w:rsidRDefault="00C276D6" w:rsidP="00C276D6">
      <w:pPr>
        <w:pStyle w:val="Ttulo1"/>
        <w:rPr>
          <w:rFonts w:ascii="NewsGotT" w:hAnsi="NewsGotT"/>
        </w:rPr>
      </w:pPr>
      <w:r w:rsidRPr="00B66544">
        <w:rPr>
          <w:rFonts w:ascii="NewsGotT" w:hAnsi="NewsGotT"/>
        </w:rPr>
        <w:br/>
      </w:r>
      <w:r w:rsidRPr="00B66544">
        <w:rPr>
          <w:rFonts w:ascii="NewsGotT" w:hAnsi="NewsGotT"/>
        </w:rPr>
        <w:br/>
      </w:r>
      <w:bookmarkStart w:id="201" w:name="_Toc75031126"/>
      <w:r>
        <w:rPr>
          <w:rFonts w:ascii="NewsGotT" w:hAnsi="NewsGotT"/>
        </w:rPr>
        <w:t>Análise do Produto</w:t>
      </w:r>
      <w:bookmarkEnd w:id="201"/>
    </w:p>
    <w:p w14:paraId="17CCC8A1" w14:textId="52B4659F" w:rsidR="000B1901" w:rsidRPr="00B66544" w:rsidRDefault="000B1901" w:rsidP="000B1901">
      <w:pPr>
        <w:pStyle w:val="Ttulo2"/>
        <w:rPr>
          <w:rFonts w:ascii="NewsGotT" w:hAnsi="NewsGotT"/>
        </w:rPr>
      </w:pPr>
      <w:bookmarkStart w:id="202" w:name="_Toc75031127"/>
      <w:r w:rsidRPr="00B66544">
        <w:rPr>
          <w:rFonts w:ascii="NewsGotT" w:hAnsi="NewsGotT"/>
        </w:rPr>
        <w:t>Introdução</w:t>
      </w:r>
      <w:bookmarkEnd w:id="202"/>
    </w:p>
    <w:p w14:paraId="38031794" w14:textId="77777777" w:rsidR="00E854BD" w:rsidRDefault="00E854BD" w:rsidP="00E854BD">
      <w:pPr>
        <w:pStyle w:val="PhDCorpo"/>
        <w:ind w:firstLine="567"/>
      </w:pPr>
      <w:r>
        <w:t>Em todos os projetos práticos é necessária uma análise do produto, em áreas como a fiabilidade, segurança e certificação do sistema. Esta análise permite identificar pontos de falha do equipamento e os potenciais perigos a estes associados, de forma a informar o utilizador.</w:t>
      </w:r>
    </w:p>
    <w:p w14:paraId="09DEFBAB" w14:textId="7CEFCBBE" w:rsidR="000B1901" w:rsidRPr="00B66544" w:rsidRDefault="000B1901" w:rsidP="000B1901">
      <w:pPr>
        <w:pStyle w:val="Ttulo2"/>
        <w:rPr>
          <w:rFonts w:ascii="NewsGotT" w:hAnsi="NewsGotT"/>
        </w:rPr>
      </w:pPr>
      <w:bookmarkStart w:id="203" w:name="_Ref63696146"/>
      <w:bookmarkStart w:id="204" w:name="_Toc75031128"/>
      <w:r>
        <w:rPr>
          <w:rFonts w:ascii="NewsGotT" w:hAnsi="NewsGotT"/>
        </w:rPr>
        <w:t>Fiabilidade</w:t>
      </w:r>
      <w:bookmarkEnd w:id="203"/>
      <w:bookmarkEnd w:id="204"/>
    </w:p>
    <w:p w14:paraId="5DFE0E04" w14:textId="7059CDC1" w:rsidR="00E854BD" w:rsidRDefault="00E854BD" w:rsidP="00E854BD">
      <w:pPr>
        <w:pStyle w:val="PhDCorpo"/>
        <w:ind w:firstLine="567"/>
      </w:pPr>
      <w:r>
        <w:t xml:space="preserve">Um sistema ou equipamento diz-se </w:t>
      </w:r>
      <w:r w:rsidR="00F47479">
        <w:rPr>
          <w:i/>
          <w:iCs/>
        </w:rPr>
        <w:t>“</w:t>
      </w:r>
      <w:r w:rsidRPr="00A937DE">
        <w:rPr>
          <w:i/>
          <w:iCs/>
        </w:rPr>
        <w:t>fiável quando está livre de erros catastróficos, é capaz de recuperar de erros e apresenta resultados previsíveis (determinismo)</w:t>
      </w:r>
      <w:r w:rsidR="00F47479">
        <w:rPr>
          <w:i/>
          <w:iCs/>
        </w:rPr>
        <w:t>”</w:t>
      </w:r>
      <w:r w:rsidRPr="000D2F60">
        <w:t xml:space="preserve"> </w:t>
      </w:r>
      <w:sdt>
        <w:sdtPr>
          <w:id w:val="767969285"/>
          <w:citation/>
        </w:sdtPr>
        <w:sdtEndPr/>
        <w:sdtContent>
          <w:r w:rsidR="000D2F60" w:rsidRPr="000D2F60">
            <w:fldChar w:fldCharType="begin"/>
          </w:r>
          <w:r w:rsidR="000D2F60" w:rsidRPr="000D2F60">
            <w:instrText xml:space="preserve"> CITATION fiabilidade \l 2070 </w:instrText>
          </w:r>
          <w:r w:rsidR="000D2F60" w:rsidRPr="000D2F60">
            <w:fldChar w:fldCharType="separate"/>
          </w:r>
          <w:r w:rsidR="00A56802" w:rsidRPr="00A56802">
            <w:rPr>
              <w:noProof/>
            </w:rPr>
            <w:t>[15]</w:t>
          </w:r>
          <w:r w:rsidR="000D2F60" w:rsidRPr="000D2F60">
            <w:fldChar w:fldCharType="end"/>
          </w:r>
        </w:sdtContent>
      </w:sdt>
      <w:r w:rsidRPr="000D2F60">
        <w:t>. Apesar de, neste</w:t>
      </w:r>
      <w:r>
        <w:t xml:space="preserve"> caso, não ser possível fazer uma avaliação do tipo quantitativa, </w:t>
      </w:r>
      <w:r w:rsidR="00F26C7C">
        <w:t>realizou-se</w:t>
      </w:r>
      <w:r>
        <w:t xml:space="preserve"> uma avaliação do tipo qualitativa</w:t>
      </w:r>
      <w:r w:rsidRPr="00DA454F">
        <w:t xml:space="preserve"> </w:t>
      </w:r>
      <w:r>
        <w:t>por meio do</w:t>
      </w:r>
      <w:r w:rsidRPr="00DA454F">
        <w:t xml:space="preserve"> estudo dos modos de falha</w:t>
      </w:r>
      <w:r>
        <w:t xml:space="preserve"> e as</w:t>
      </w:r>
      <w:r w:rsidRPr="00DA454F">
        <w:t xml:space="preserve"> suas consequências para o sistema</w:t>
      </w:r>
      <w:r>
        <w:t xml:space="preserve"> e, também, influência do ambiente e do tempo.</w:t>
      </w:r>
    </w:p>
    <w:p w14:paraId="766C9820" w14:textId="5B312D91" w:rsidR="00E854BD" w:rsidRDefault="00E854BD" w:rsidP="00E854BD">
      <w:pPr>
        <w:pStyle w:val="PhDCorpo"/>
        <w:ind w:firstLine="567"/>
      </w:pPr>
      <w:r>
        <w:t>Relativamente aos modos de falha</w:t>
      </w:r>
      <w:r w:rsidRPr="00081229">
        <w:t>, o desenho do sistema deve ter em conta as condições em que o robô se desvia da linha preta. Assim, este deverá</w:t>
      </w:r>
      <w:r>
        <w:t xml:space="preserve"> ter uma velocidade adequada, uma vez que o sistema pode não responder suficientemente rápido a uma variação. Para diminuir a probabilidade de erros no seguimento da linha, deve ser favorecido o uso de linhas retas em todo o percurso</w:t>
      </w:r>
      <w:r w:rsidRPr="00F47479">
        <w:rPr>
          <w:strike/>
        </w:rPr>
        <w:t xml:space="preserve"> e, quando necessário mudar de direção, devem ser feitas curvas ligeiras</w:t>
      </w:r>
      <w:r>
        <w:t>. Em acrescento, a g</w:t>
      </w:r>
      <w:r w:rsidRPr="009113D7">
        <w:t>rossura d</w:t>
      </w:r>
      <w:r>
        <w:t>a</w:t>
      </w:r>
      <w:r w:rsidRPr="009113D7">
        <w:t xml:space="preserve"> linha</w:t>
      </w:r>
      <w:r>
        <w:t xml:space="preserve"> deve ser ligeiramente inferior à distância entre os dois sensores usados para </w:t>
      </w:r>
      <w:r w:rsidRPr="00A503FD">
        <w:t>seguir a linha</w:t>
      </w:r>
      <w:r w:rsidR="00A503FD" w:rsidRPr="00A503FD">
        <w:t xml:space="preserve">, ou seja, </w:t>
      </w:r>
      <w:r w:rsidR="00A503FD" w:rsidRPr="00F47479">
        <w:rPr>
          <w:highlight w:val="yellow"/>
        </w:rPr>
        <w:t>5 cm no máximo.</w:t>
      </w:r>
    </w:p>
    <w:p w14:paraId="3F14FA50" w14:textId="439EE33C" w:rsidR="00E854BD" w:rsidRDefault="00E854BD" w:rsidP="00E854BD">
      <w:pPr>
        <w:pStyle w:val="PhDCorpo"/>
        <w:ind w:firstLine="567"/>
      </w:pPr>
      <w:r>
        <w:t>Do ponto de vista do ambiente que envolve o robô, devem ter-se em conta as condições climatéricas, interações com o utilizador, condições do equipamento e obstrução da via de passagem do robô. O percurso não deverá ser obstruído com objetos, sob pena de danificar tanto o robô como o objeto que o obstrui</w:t>
      </w:r>
      <w:r>
        <w:rPr>
          <w:rStyle w:val="Refdecomentrio"/>
          <w:rFonts w:eastAsia="Times New Roman"/>
          <w:lang w:eastAsia="pt-PT"/>
        </w:rPr>
        <w:t xml:space="preserve"> </w:t>
      </w:r>
      <w:r>
        <w:t>ou pessoas que se encontrem próximas</w:t>
      </w:r>
      <w:r w:rsidR="00A503FD">
        <w:t xml:space="preserve">. </w:t>
      </w:r>
      <w:r w:rsidR="00A503FD" w:rsidRPr="00A503FD">
        <w:t>Apesar de o DWR ter um sensor de obstáculos, este não cobre toda a área frontal do robô, não garantindo, por isso, total fiabilidade neste quesito.</w:t>
      </w:r>
      <w:r w:rsidR="00A503FD">
        <w:t xml:space="preserve"> </w:t>
      </w:r>
      <w:r>
        <w:t xml:space="preserve">Além disso, sendo o robô um equipamento eletrónico, este não deverá estar sujeito a um ambiente húmido, tal como água ou neve, sujidade e temperaturas extremas. As condições anteriores podem provocar um mau funcionamento dos circuitos constituintes do robô, podendo, em situações extremas, danificar permanentemente o equipamento. </w:t>
      </w:r>
    </w:p>
    <w:p w14:paraId="5443E6C0" w14:textId="0D5F8BA5" w:rsidR="004F22D5" w:rsidRDefault="00E854BD" w:rsidP="00A503FD">
      <w:pPr>
        <w:pStyle w:val="PhDCorpo"/>
        <w:spacing w:before="240"/>
        <w:ind w:firstLine="567"/>
      </w:pPr>
      <w:r>
        <w:t xml:space="preserve">Em relação ao tempo de operação, sabe-se que os componentes têm um tempo médio de vida previsto pelos fabricantes. </w:t>
      </w:r>
      <w:r w:rsidR="004F22D5">
        <w:t xml:space="preserve">Visto que não existe informação suficiente para calcular o consumo dos circuitos do </w:t>
      </w:r>
      <w:r w:rsidR="00A503FD">
        <w:t>D</w:t>
      </w:r>
      <w:r w:rsidR="004F22D5">
        <w:t xml:space="preserve">WR, </w:t>
      </w:r>
      <w:r w:rsidR="00A00168">
        <w:t>torna-se difícil fazer uma previsão do tempo de vida dos seus componentes com exatidão. Num circuito eletrónico, os componentes com maior probabilidade de falha são os condensadores, semicondutores, baterias e motores. Para quantificar o número de horas previstos de funcionamento m</w:t>
      </w:r>
      <w:r w:rsidR="00C15F49">
        <w:t>é</w:t>
      </w:r>
      <w:r w:rsidR="00A00168">
        <w:t>dio</w:t>
      </w:r>
      <w:r w:rsidR="00C15F49">
        <w:t xml:space="preserve"> </w:t>
      </w:r>
      <w:r w:rsidR="00A00168">
        <w:t>de um componente</w:t>
      </w:r>
      <w:r w:rsidR="00C15F49">
        <w:t xml:space="preserve">, existe um parâmetro denominado </w:t>
      </w:r>
      <w:proofErr w:type="spellStart"/>
      <w:r w:rsidR="00C15F49" w:rsidRPr="00C15F49">
        <w:rPr>
          <w:i/>
          <w:iCs/>
        </w:rPr>
        <w:t>Mean</w:t>
      </w:r>
      <w:proofErr w:type="spellEnd"/>
      <w:r w:rsidR="00C15F49" w:rsidRPr="00C15F49">
        <w:rPr>
          <w:i/>
          <w:iCs/>
        </w:rPr>
        <w:t xml:space="preserve"> Time </w:t>
      </w:r>
      <w:proofErr w:type="spellStart"/>
      <w:r w:rsidR="00C15F49" w:rsidRPr="00C15F49">
        <w:rPr>
          <w:i/>
          <w:iCs/>
        </w:rPr>
        <w:t>Between</w:t>
      </w:r>
      <w:proofErr w:type="spellEnd"/>
      <w:r w:rsidR="00C15F49" w:rsidRPr="00C15F49">
        <w:rPr>
          <w:i/>
          <w:iCs/>
        </w:rPr>
        <w:t xml:space="preserve"> </w:t>
      </w:r>
      <w:proofErr w:type="spellStart"/>
      <w:r w:rsidR="00C15F49" w:rsidRPr="00C15F49">
        <w:rPr>
          <w:i/>
          <w:iCs/>
        </w:rPr>
        <w:t>Failures</w:t>
      </w:r>
      <w:proofErr w:type="spellEnd"/>
      <w:r w:rsidR="00C15F49" w:rsidRPr="00C15F49">
        <w:rPr>
          <w:i/>
          <w:iCs/>
        </w:rPr>
        <w:t xml:space="preserve"> </w:t>
      </w:r>
      <w:r w:rsidR="00C15F49" w:rsidRPr="00C15F49">
        <w:t>–</w:t>
      </w:r>
      <w:r w:rsidR="00C15F49" w:rsidRPr="00C15F49">
        <w:rPr>
          <w:i/>
          <w:iCs/>
        </w:rPr>
        <w:t xml:space="preserve"> </w:t>
      </w:r>
      <w:r w:rsidR="00C15F49" w:rsidRPr="00C15F49">
        <w:t>MTBF</w:t>
      </w:r>
      <w:r w:rsidR="00C15F49">
        <w:t xml:space="preserve">. Os componentes enunciados têm os </w:t>
      </w:r>
      <w:proofErr w:type="spellStart"/>
      <w:r w:rsidR="00C15F49">
        <w:t>MTBFs</w:t>
      </w:r>
      <w:proofErr w:type="spellEnd"/>
      <w:r w:rsidR="00C15F49">
        <w:t xml:space="preserve"> apresentados </w:t>
      </w:r>
      <w:r w:rsidR="00C15F49" w:rsidRPr="00D07ADB">
        <w:t xml:space="preserve">na </w:t>
      </w:r>
      <w:r w:rsidR="00D07ADB">
        <w:rPr>
          <w:highlight w:val="yellow"/>
        </w:rPr>
        <w:fldChar w:fldCharType="begin"/>
      </w:r>
      <w:r w:rsidR="00D07ADB">
        <w:instrText xml:space="preserve"> REF _Ref63894887 \h </w:instrText>
      </w:r>
      <w:r w:rsidR="00D07ADB">
        <w:rPr>
          <w:highlight w:val="yellow"/>
        </w:rPr>
      </w:r>
      <w:r w:rsidR="00D07ADB">
        <w:rPr>
          <w:highlight w:val="yellow"/>
        </w:rPr>
        <w:fldChar w:fldCharType="separate"/>
      </w:r>
      <w:r w:rsidR="00D10394">
        <w:t xml:space="preserve">Tabela </w:t>
      </w:r>
      <w:r w:rsidR="00D10394">
        <w:rPr>
          <w:noProof/>
        </w:rPr>
        <w:t>7</w:t>
      </w:r>
      <w:r w:rsidR="00D10394">
        <w:t>.</w:t>
      </w:r>
      <w:r w:rsidR="00D10394">
        <w:rPr>
          <w:noProof/>
        </w:rPr>
        <w:t>1</w:t>
      </w:r>
      <w:r w:rsidR="00D07ADB">
        <w:rPr>
          <w:highlight w:val="yellow"/>
        </w:rPr>
        <w:fldChar w:fldCharType="end"/>
      </w:r>
      <w:r w:rsidR="00D07ADB">
        <w:t>.</w:t>
      </w:r>
      <w:r w:rsidR="00A503FD">
        <w:t xml:space="preserve"> Anormalidades nos circuitos poderão diminuir estes tempos consideravelmente, exigindo uma manutenção ou reparação precoce do robô.</w:t>
      </w:r>
    </w:p>
    <w:p w14:paraId="35954D1E" w14:textId="14860303" w:rsidR="00071A16" w:rsidRDefault="00071A16" w:rsidP="00071A16">
      <w:pPr>
        <w:pStyle w:val="PhDLegendaFiguras"/>
      </w:pPr>
      <w:bookmarkStart w:id="205" w:name="_Ref63894887"/>
      <w:bookmarkStart w:id="206" w:name="_Toc75031186"/>
      <w:r>
        <w:t xml:space="preserve">Tabela </w:t>
      </w:r>
      <w:fldSimple w:instr=" STYLEREF 1 \s ">
        <w:r w:rsidR="00D10394">
          <w:rPr>
            <w:noProof/>
          </w:rPr>
          <w:t>7</w:t>
        </w:r>
      </w:fldSimple>
      <w:r w:rsidR="00546D28">
        <w:t>.</w:t>
      </w:r>
      <w:fldSimple w:instr=" SEQ Tabela \* ARABIC \s 1 ">
        <w:r w:rsidR="00D10394">
          <w:rPr>
            <w:noProof/>
          </w:rPr>
          <w:t>1</w:t>
        </w:r>
      </w:fldSimple>
      <w:bookmarkEnd w:id="205"/>
      <w:r>
        <w:t xml:space="preserve"> - Tempo de vida dos componentes</w:t>
      </w:r>
      <w:r w:rsidR="006318EA">
        <w:t xml:space="preserve"> com maior probabilidade de falha, usados no AWR</w:t>
      </w:r>
      <w:r>
        <w:t>.</w:t>
      </w:r>
      <w:bookmarkEnd w:id="206"/>
    </w:p>
    <w:tbl>
      <w:tblPr>
        <w:tblStyle w:val="SimplesTabela1"/>
        <w:tblW w:w="9067" w:type="dxa"/>
        <w:tblLook w:val="04A0" w:firstRow="1" w:lastRow="0" w:firstColumn="1" w:lastColumn="0" w:noHBand="0" w:noVBand="1"/>
      </w:tblPr>
      <w:tblGrid>
        <w:gridCol w:w="5240"/>
        <w:gridCol w:w="3827"/>
      </w:tblGrid>
      <w:tr w:rsidR="00AF53FE" w:rsidRPr="00D07ADB" w14:paraId="3F58081F" w14:textId="77777777" w:rsidTr="001B72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40" w:type="dxa"/>
            <w:vAlign w:val="center"/>
          </w:tcPr>
          <w:p w14:paraId="13A8C512" w14:textId="747EEEFB" w:rsidR="00AF53FE" w:rsidRPr="00D07ADB" w:rsidRDefault="00AF53FE" w:rsidP="001B722E">
            <w:pPr>
              <w:pStyle w:val="PhDCorpo"/>
              <w:spacing w:after="0"/>
              <w:jc w:val="left"/>
            </w:pPr>
            <w:r w:rsidRPr="00D07ADB">
              <w:t>Componente</w:t>
            </w:r>
          </w:p>
        </w:tc>
        <w:tc>
          <w:tcPr>
            <w:tcW w:w="3827" w:type="dxa"/>
            <w:vAlign w:val="center"/>
          </w:tcPr>
          <w:p w14:paraId="4C9D0866" w14:textId="79CCA6E5" w:rsidR="00AF53FE" w:rsidRPr="00D07ADB" w:rsidRDefault="00AF53FE" w:rsidP="001B722E">
            <w:pPr>
              <w:pStyle w:val="PhDCorpo"/>
              <w:spacing w:after="0"/>
              <w:jc w:val="left"/>
              <w:cnfStyle w:val="100000000000" w:firstRow="1" w:lastRow="0" w:firstColumn="0" w:lastColumn="0" w:oddVBand="0" w:evenVBand="0" w:oddHBand="0" w:evenHBand="0" w:firstRowFirstColumn="0" w:firstRowLastColumn="0" w:lastRowFirstColumn="0" w:lastRowLastColumn="0"/>
            </w:pPr>
            <w:r w:rsidRPr="00D07ADB">
              <w:t>MTBF</w:t>
            </w:r>
          </w:p>
        </w:tc>
      </w:tr>
      <w:tr w:rsidR="00AF53FE" w:rsidRPr="00D07ADB" w14:paraId="3F3F62E5" w14:textId="77777777" w:rsidTr="001B72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40" w:type="dxa"/>
            <w:vAlign w:val="center"/>
          </w:tcPr>
          <w:p w14:paraId="15783601" w14:textId="3CCDAE4B" w:rsidR="00AF53FE" w:rsidRPr="00D07ADB" w:rsidRDefault="00AF53FE" w:rsidP="001B722E">
            <w:pPr>
              <w:pStyle w:val="PhDCorpo"/>
              <w:spacing w:after="0"/>
              <w:jc w:val="left"/>
              <w:rPr>
                <w:b w:val="0"/>
                <w:bCs w:val="0"/>
              </w:rPr>
            </w:pPr>
            <w:r w:rsidRPr="00D07ADB">
              <w:rPr>
                <w:b w:val="0"/>
                <w:bCs w:val="0"/>
              </w:rPr>
              <w:t>Bateria</w:t>
            </w:r>
            <w:r w:rsidR="00104DD0">
              <w:rPr>
                <w:b w:val="0"/>
                <w:bCs w:val="0"/>
              </w:rPr>
              <w:t>s 18650</w:t>
            </w:r>
          </w:p>
        </w:tc>
        <w:tc>
          <w:tcPr>
            <w:tcW w:w="3827" w:type="dxa"/>
            <w:vAlign w:val="center"/>
          </w:tcPr>
          <w:p w14:paraId="3FBC8B78" w14:textId="77794BE1" w:rsidR="00AF53FE" w:rsidRPr="00D07ADB" w:rsidRDefault="00A937DE" w:rsidP="001B722E">
            <w:pPr>
              <w:pStyle w:val="PhDCorpo"/>
              <w:spacing w:after="0"/>
              <w:jc w:val="left"/>
              <w:cnfStyle w:val="000000100000" w:firstRow="0" w:lastRow="0" w:firstColumn="0" w:lastColumn="0" w:oddVBand="0" w:evenVBand="0" w:oddHBand="1" w:evenHBand="0" w:firstRowFirstColumn="0" w:firstRowLastColumn="0" w:lastRowFirstColumn="0" w:lastRowLastColumn="0"/>
            </w:pPr>
            <w:r w:rsidRPr="00D07ADB">
              <w:t>300 – 500 ciclos</w:t>
            </w:r>
          </w:p>
        </w:tc>
      </w:tr>
      <w:tr w:rsidR="00AF53FE" w:rsidRPr="00D07ADB" w14:paraId="7084F54C" w14:textId="77777777" w:rsidTr="001B722E">
        <w:tc>
          <w:tcPr>
            <w:cnfStyle w:val="001000000000" w:firstRow="0" w:lastRow="0" w:firstColumn="1" w:lastColumn="0" w:oddVBand="0" w:evenVBand="0" w:oddHBand="0" w:evenHBand="0" w:firstRowFirstColumn="0" w:firstRowLastColumn="0" w:lastRowFirstColumn="0" w:lastRowLastColumn="0"/>
            <w:tcW w:w="5240" w:type="dxa"/>
            <w:vAlign w:val="center"/>
          </w:tcPr>
          <w:p w14:paraId="6AA90446" w14:textId="52AE386C" w:rsidR="00AF53FE" w:rsidRPr="00D07ADB" w:rsidRDefault="00D07ADB" w:rsidP="001B722E">
            <w:pPr>
              <w:pStyle w:val="PhDCorpo"/>
              <w:spacing w:after="0"/>
              <w:jc w:val="left"/>
              <w:rPr>
                <w:b w:val="0"/>
                <w:bCs w:val="0"/>
              </w:rPr>
            </w:pPr>
            <w:r w:rsidRPr="00D07ADB">
              <w:rPr>
                <w:b w:val="0"/>
                <w:bCs w:val="0"/>
              </w:rPr>
              <w:t>Semicondutores</w:t>
            </w:r>
          </w:p>
        </w:tc>
        <w:tc>
          <w:tcPr>
            <w:tcW w:w="3827" w:type="dxa"/>
            <w:vAlign w:val="center"/>
          </w:tcPr>
          <w:p w14:paraId="7115E87D" w14:textId="65C17A9D" w:rsidR="00AF53FE" w:rsidRPr="00D07ADB" w:rsidRDefault="006318EA" w:rsidP="001B722E">
            <w:pPr>
              <w:pStyle w:val="PhDCorpo"/>
              <w:spacing w:after="0"/>
              <w:jc w:val="left"/>
              <w:cnfStyle w:val="000000000000" w:firstRow="0" w:lastRow="0" w:firstColumn="0" w:lastColumn="0" w:oddVBand="0" w:evenVBand="0" w:oddHBand="0" w:evenHBand="0" w:firstRowFirstColumn="0" w:firstRowLastColumn="0" w:lastRowFirstColumn="0" w:lastRowLastColumn="0"/>
            </w:pPr>
            <w:r>
              <w:t>10 anos</w:t>
            </w:r>
          </w:p>
        </w:tc>
      </w:tr>
      <w:tr w:rsidR="00AF53FE" w:rsidRPr="00D07ADB" w14:paraId="228AF542" w14:textId="77777777" w:rsidTr="001B72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40" w:type="dxa"/>
            <w:vAlign w:val="center"/>
          </w:tcPr>
          <w:p w14:paraId="65E2F3BE" w14:textId="6C5B9F9C" w:rsidR="00AF53FE" w:rsidRPr="00D07ADB" w:rsidRDefault="00AF53FE" w:rsidP="001B722E">
            <w:pPr>
              <w:pStyle w:val="PhDCorpo"/>
              <w:spacing w:after="0"/>
              <w:jc w:val="left"/>
              <w:rPr>
                <w:b w:val="0"/>
                <w:bCs w:val="0"/>
              </w:rPr>
            </w:pPr>
            <w:r w:rsidRPr="00D07ADB">
              <w:rPr>
                <w:b w:val="0"/>
                <w:bCs w:val="0"/>
              </w:rPr>
              <w:t>Condensadores</w:t>
            </w:r>
            <w:r w:rsidR="00D07ADB" w:rsidRPr="00D07ADB">
              <w:rPr>
                <w:b w:val="0"/>
                <w:bCs w:val="0"/>
              </w:rPr>
              <w:t xml:space="preserve"> </w:t>
            </w:r>
            <w:r w:rsidR="00A503FD">
              <w:rPr>
                <w:b w:val="0"/>
                <w:bCs w:val="0"/>
              </w:rPr>
              <w:t>Poliéster</w:t>
            </w:r>
          </w:p>
        </w:tc>
        <w:tc>
          <w:tcPr>
            <w:tcW w:w="3827" w:type="dxa"/>
            <w:vAlign w:val="center"/>
          </w:tcPr>
          <w:p w14:paraId="757B9EE0" w14:textId="55E250A6" w:rsidR="00AF53FE" w:rsidRPr="00D07ADB" w:rsidRDefault="00D07ADB" w:rsidP="001B722E">
            <w:pPr>
              <w:pStyle w:val="PhDCorpo"/>
              <w:spacing w:after="0"/>
              <w:jc w:val="left"/>
              <w:cnfStyle w:val="000000100000" w:firstRow="0" w:lastRow="0" w:firstColumn="0" w:lastColumn="0" w:oddVBand="0" w:evenVBand="0" w:oddHBand="1" w:evenHBand="0" w:firstRowFirstColumn="0" w:firstRowLastColumn="0" w:lastRowFirstColumn="0" w:lastRowLastColumn="0"/>
            </w:pPr>
            <w:r w:rsidRPr="00D07ADB">
              <w:t>11,4 anos</w:t>
            </w:r>
          </w:p>
        </w:tc>
      </w:tr>
      <w:tr w:rsidR="00D07ADB" w:rsidRPr="00AF53FE" w14:paraId="7C598B97" w14:textId="77777777" w:rsidTr="001B722E">
        <w:tc>
          <w:tcPr>
            <w:cnfStyle w:val="001000000000" w:firstRow="0" w:lastRow="0" w:firstColumn="1" w:lastColumn="0" w:oddVBand="0" w:evenVBand="0" w:oddHBand="0" w:evenHBand="0" w:firstRowFirstColumn="0" w:firstRowLastColumn="0" w:lastRowFirstColumn="0" w:lastRowLastColumn="0"/>
            <w:tcW w:w="5240" w:type="dxa"/>
            <w:vAlign w:val="center"/>
          </w:tcPr>
          <w:p w14:paraId="41A578DB" w14:textId="12E4E55F" w:rsidR="00D07ADB" w:rsidRPr="00D07ADB" w:rsidRDefault="00D07ADB" w:rsidP="001B722E">
            <w:pPr>
              <w:pStyle w:val="PhDCorpo"/>
              <w:spacing w:after="0"/>
              <w:jc w:val="left"/>
              <w:rPr>
                <w:b w:val="0"/>
                <w:bCs w:val="0"/>
              </w:rPr>
            </w:pPr>
            <w:r w:rsidRPr="00D07ADB">
              <w:rPr>
                <w:b w:val="0"/>
                <w:bCs w:val="0"/>
              </w:rPr>
              <w:t>Motores</w:t>
            </w:r>
          </w:p>
        </w:tc>
        <w:tc>
          <w:tcPr>
            <w:tcW w:w="3827" w:type="dxa"/>
            <w:vAlign w:val="center"/>
          </w:tcPr>
          <w:p w14:paraId="041A346A" w14:textId="366BE273" w:rsidR="00D07ADB" w:rsidRPr="00D07ADB" w:rsidRDefault="00D07ADB" w:rsidP="001B722E">
            <w:pPr>
              <w:pStyle w:val="PhDCorpo"/>
              <w:spacing w:after="0"/>
              <w:jc w:val="left"/>
              <w:cnfStyle w:val="000000000000" w:firstRow="0" w:lastRow="0" w:firstColumn="0" w:lastColumn="0" w:oddVBand="0" w:evenVBand="0" w:oddHBand="0" w:evenHBand="0" w:firstRowFirstColumn="0" w:firstRowLastColumn="0" w:lastRowFirstColumn="0" w:lastRowLastColumn="0"/>
            </w:pPr>
            <w:r w:rsidRPr="00D07ADB">
              <w:t>1000 a 3000 horas</w:t>
            </w:r>
          </w:p>
        </w:tc>
      </w:tr>
    </w:tbl>
    <w:p w14:paraId="5854482F" w14:textId="37B74C1B" w:rsidR="00A503FD" w:rsidRDefault="00A503FD" w:rsidP="00A503FD">
      <w:pPr>
        <w:pStyle w:val="PhDCorpo"/>
        <w:spacing w:before="240"/>
        <w:ind w:firstLine="567"/>
      </w:pPr>
      <w:r w:rsidRPr="00A503FD">
        <w:t xml:space="preserve">Como calculado no </w:t>
      </w:r>
      <w:r w:rsidR="00817132">
        <w:t xml:space="preserve">Capítulo </w:t>
      </w:r>
      <w:fldSimple w:instr=" REF _Ref63896831 \r ">
        <w:r w:rsidR="00817132">
          <w:t>2.6</w:t>
        </w:r>
      </w:fldSimple>
      <w:r w:rsidRPr="00A503FD">
        <w:t xml:space="preserve">, a autonomia prevista do robô é de duas horas e dez minutos. Se o DWR for usado, por exemplo, na distribuição de </w:t>
      </w:r>
      <w:r w:rsidRPr="00D75E86">
        <w:rPr>
          <w:highlight w:val="green"/>
        </w:rPr>
        <w:t>alimento</w:t>
      </w:r>
      <w:r w:rsidR="00D75E86" w:rsidRPr="00D75E86">
        <w:rPr>
          <w:highlight w:val="green"/>
        </w:rPr>
        <w:t>s</w:t>
      </w:r>
      <w:r w:rsidRPr="00A503FD">
        <w:t xml:space="preserve">, assumindo uma hora de funcionamento por refeição e seis refeições por dia, a bateria deverá ser recarregada, aproximadamente a cada duas refeições, ou seja, três vezes por dia. Calcula-se, assim, que as baterias terão de ser substituídas ao fim de, aproximadamente, três meses </w:t>
      </w:r>
      <w:r w:rsidRPr="00D75E86">
        <w:rPr>
          <w:highlight w:val="green"/>
        </w:rPr>
        <w:t>p</w:t>
      </w:r>
      <w:r w:rsidRPr="00A503FD">
        <w:t>odendo durar</w:t>
      </w:r>
      <w:r w:rsidR="00D75E86">
        <w:t>,</w:t>
      </w:r>
      <w:r w:rsidRPr="00A503FD">
        <w:t xml:space="preserve"> no máximo, até cinco meses e meio.</w:t>
      </w:r>
      <w:r>
        <w:t xml:space="preserve"> </w:t>
      </w:r>
    </w:p>
    <w:p w14:paraId="087E356E" w14:textId="6FAAFCD9" w:rsidR="006318EA" w:rsidRDefault="006318EA" w:rsidP="001B722E">
      <w:pPr>
        <w:pStyle w:val="PhDCorpo"/>
        <w:spacing w:before="240"/>
        <w:ind w:firstLine="567"/>
      </w:pPr>
      <w:r>
        <w:t>Conclui-se que as baterias deverão ser os elementos que requerem maior atenção, pois, além das deficiências acima apresentadas, com o aumento do tempo de utilização, estas descarregam, conduzindo a alterações dos resultados práticos.</w:t>
      </w:r>
    </w:p>
    <w:p w14:paraId="4DA14F4C" w14:textId="593061CB" w:rsidR="000B1901" w:rsidRDefault="000B1901" w:rsidP="000B1901">
      <w:pPr>
        <w:pStyle w:val="Ttulo2"/>
        <w:rPr>
          <w:rFonts w:ascii="NewsGotT" w:hAnsi="NewsGotT"/>
        </w:rPr>
      </w:pPr>
      <w:bookmarkStart w:id="207" w:name="_Ref63702908"/>
      <w:bookmarkStart w:id="208" w:name="_Ref63702913"/>
      <w:bookmarkStart w:id="209" w:name="_Toc75031129"/>
      <w:r>
        <w:rPr>
          <w:rFonts w:ascii="NewsGotT" w:hAnsi="NewsGotT"/>
        </w:rPr>
        <w:t>Segurança</w:t>
      </w:r>
      <w:bookmarkEnd w:id="207"/>
      <w:bookmarkEnd w:id="208"/>
      <w:bookmarkEnd w:id="209"/>
    </w:p>
    <w:p w14:paraId="6DFFDE47" w14:textId="33870DA0" w:rsidR="00B20FED" w:rsidRDefault="00B20FED" w:rsidP="00B20FED">
      <w:pPr>
        <w:pStyle w:val="PhDCorpo"/>
        <w:ind w:firstLine="567"/>
      </w:pPr>
      <w:r w:rsidRPr="00F47479">
        <w:t>A interação do robô com o utilizador deve ser realizada em segurança</w:t>
      </w:r>
      <w:r w:rsidR="00C06A72" w:rsidRPr="00F47479">
        <w:rPr>
          <w:highlight w:val="green"/>
        </w:rPr>
        <w:t>.</w:t>
      </w:r>
      <w:r w:rsidR="00F47479" w:rsidRPr="00F47479">
        <w:rPr>
          <w:highlight w:val="green"/>
        </w:rPr>
        <w:t xml:space="preserve"> </w:t>
      </w:r>
      <w:r w:rsidRPr="00F47479">
        <w:rPr>
          <w:highlight w:val="green"/>
        </w:rPr>
        <w:t>Os</w:t>
      </w:r>
      <w:r>
        <w:t xml:space="preserve"> sistemas elétricos e fios condutores não devem estar em contacto com a armadura do robô </w:t>
      </w:r>
      <w:r w:rsidRPr="00485AA2">
        <w:t>que, sendo metálica, é condutora,</w:t>
      </w:r>
      <w:r>
        <w:t xml:space="preserve"> evitando curto-circuitos ou choques elétricos que podem ser fatais ao sistema e prejudiciais à saúde do utilizador. Para </w:t>
      </w:r>
      <w:r w:rsidRPr="00081229">
        <w:t>garantir o isolamento da</w:t>
      </w:r>
      <w:r>
        <w:t xml:space="preserve"> armadura do robô, usou-se, por questões económicas e para validação de conceitos, uma placa de madeira para suportar todos os </w:t>
      </w:r>
      <w:r w:rsidRPr="00485AA2">
        <w:t xml:space="preserve">circuitos </w:t>
      </w:r>
      <w:r>
        <w:t>do robô. Os motores</w:t>
      </w:r>
      <w:r w:rsidR="00A503FD">
        <w:t xml:space="preserve">, </w:t>
      </w:r>
      <w:r>
        <w:t xml:space="preserve">o </w:t>
      </w:r>
      <w:proofErr w:type="spellStart"/>
      <w:r w:rsidRPr="00C56E7B">
        <w:rPr>
          <w:i/>
          <w:iCs/>
        </w:rPr>
        <w:t>array</w:t>
      </w:r>
      <w:proofErr w:type="spellEnd"/>
      <w:r>
        <w:t xml:space="preserve"> de </w:t>
      </w:r>
      <w:r w:rsidRPr="00A503FD">
        <w:t>sensores</w:t>
      </w:r>
      <w:r w:rsidR="00A503FD" w:rsidRPr="00A503FD">
        <w:t xml:space="preserve"> e leitor RFID</w:t>
      </w:r>
      <w:r w:rsidRPr="00A503FD">
        <w:t>, que ficam</w:t>
      </w:r>
      <w:r>
        <w:t xml:space="preserve"> no exterior da armadura, estão expostos ao utilizad</w:t>
      </w:r>
      <w:r w:rsidRPr="00A503FD">
        <w:t xml:space="preserve">or. </w:t>
      </w:r>
      <w:r w:rsidR="00A503FD" w:rsidRPr="00A503FD">
        <w:t xml:space="preserve">De forma a isolar os motores eletricamente, usou-se fita isoladora envolvendo todos os terminais destes. Quanto ao </w:t>
      </w:r>
      <w:proofErr w:type="spellStart"/>
      <w:r w:rsidR="00A503FD" w:rsidRPr="00A503FD">
        <w:rPr>
          <w:i/>
          <w:iCs/>
        </w:rPr>
        <w:t>array</w:t>
      </w:r>
      <w:proofErr w:type="spellEnd"/>
      <w:r w:rsidR="00A503FD" w:rsidRPr="00A503FD">
        <w:rPr>
          <w:i/>
          <w:iCs/>
        </w:rPr>
        <w:t xml:space="preserve"> </w:t>
      </w:r>
      <w:r w:rsidR="00A503FD" w:rsidRPr="00A503FD">
        <w:t xml:space="preserve">de sensores e ao leitor RFID, estes são ligados por conectores do tipo </w:t>
      </w:r>
      <w:proofErr w:type="spellStart"/>
      <w:r w:rsidR="00A503FD" w:rsidRPr="00A503FD">
        <w:t>Dupont</w:t>
      </w:r>
      <w:proofErr w:type="spellEnd"/>
      <w:r w:rsidR="00A503FD" w:rsidRPr="00A503FD">
        <w:t xml:space="preserve"> [</w:t>
      </w:r>
      <w:r w:rsidR="00A503FD" w:rsidRPr="00A503FD">
        <w:rPr>
          <w:highlight w:val="yellow"/>
        </w:rPr>
        <w:t>REF</w:t>
      </w:r>
      <w:r w:rsidR="00A503FD" w:rsidRPr="00A503FD">
        <w:t xml:space="preserve">], </w:t>
      </w:r>
      <w:r w:rsidR="00A503FD" w:rsidRPr="00D75E86">
        <w:rPr>
          <w:strike/>
          <w:highlight w:val="yellow"/>
        </w:rPr>
        <w:t>ou seja, o isolamento é garantido</w:t>
      </w:r>
      <w:r w:rsidR="00D75E86">
        <w:rPr>
          <w:strike/>
        </w:rPr>
        <w:t xml:space="preserve"> </w:t>
      </w:r>
      <w:r w:rsidR="00D75E86" w:rsidRPr="00D75E86">
        <w:t>garantindo o isolamento</w:t>
      </w:r>
      <w:r w:rsidR="00A503FD" w:rsidRPr="00A503FD">
        <w:t xml:space="preserve">. </w:t>
      </w:r>
      <w:r w:rsidRPr="00A503FD">
        <w:t>Portanto</w:t>
      </w:r>
      <w:r>
        <w:t>, todos os componentes do robô estão encapsulados e isolados do utilizador. Todavia, sabe-se que este equipamento é um dispositivo sensível à eletricidade estática</w:t>
      </w:r>
      <w:r w:rsidRPr="00FF3164">
        <w:t xml:space="preserve"> (frequentemente abreviado </w:t>
      </w:r>
      <w:r>
        <w:t xml:space="preserve">como </w:t>
      </w:r>
      <w:r w:rsidRPr="00FF3164">
        <w:t>ESD</w:t>
      </w:r>
      <w:r>
        <w:t xml:space="preserve"> – </w:t>
      </w:r>
      <w:proofErr w:type="spellStart"/>
      <w:r w:rsidRPr="00FF3164">
        <w:rPr>
          <w:i/>
          <w:iCs/>
        </w:rPr>
        <w:t>Eletrostatic-Sensitive</w:t>
      </w:r>
      <w:proofErr w:type="spellEnd"/>
      <w:r w:rsidRPr="00FF3164">
        <w:rPr>
          <w:i/>
          <w:iCs/>
        </w:rPr>
        <w:t xml:space="preserve"> </w:t>
      </w:r>
      <w:proofErr w:type="spellStart"/>
      <w:r w:rsidRPr="00FF3164">
        <w:rPr>
          <w:i/>
          <w:iCs/>
        </w:rPr>
        <w:t>Device</w:t>
      </w:r>
      <w:proofErr w:type="spellEnd"/>
      <w:r w:rsidRPr="00FF3164">
        <w:t>)</w:t>
      </w:r>
      <w:r>
        <w:t>, o</w:t>
      </w:r>
      <w:r w:rsidRPr="00FF3164">
        <w:t xml:space="preserve"> </w:t>
      </w:r>
      <w:r>
        <w:t>que significa que possui</w:t>
      </w:r>
      <w:r w:rsidRPr="00FF3164">
        <w:t xml:space="preserve"> component</w:t>
      </w:r>
      <w:r>
        <w:t>es</w:t>
      </w:r>
      <w:r w:rsidRPr="00FF3164">
        <w:t xml:space="preserve"> que pode</w:t>
      </w:r>
      <w:r>
        <w:t>m</w:t>
      </w:r>
      <w:r w:rsidRPr="00FF3164">
        <w:t xml:space="preserve"> ser danificado</w:t>
      </w:r>
      <w:r>
        <w:t>s</w:t>
      </w:r>
      <w:r w:rsidRPr="00FF3164">
        <w:t xml:space="preserve"> por cargas </w:t>
      </w:r>
      <w:r>
        <w:t>elétricas estáticas</w:t>
      </w:r>
      <w:r w:rsidRPr="00FF3164">
        <w:t xml:space="preserve"> que se acumulam em pessoas, ferramentas e outros </w:t>
      </w:r>
      <w:r>
        <w:t xml:space="preserve">materiais </w:t>
      </w:r>
      <w:r w:rsidRPr="00FF3164">
        <w:t>não</w:t>
      </w:r>
      <w:r>
        <w:t xml:space="preserve"> </w:t>
      </w:r>
      <w:r w:rsidRPr="00FF3164">
        <w:t>condutores</w:t>
      </w:r>
      <w:r>
        <w:t xml:space="preserve"> </w:t>
      </w:r>
      <w:sdt>
        <w:sdtPr>
          <w:id w:val="1478411495"/>
          <w:citation/>
        </w:sdtPr>
        <w:sdtEndPr/>
        <w:sdtContent>
          <w:r w:rsidR="00081229">
            <w:fldChar w:fldCharType="begin"/>
          </w:r>
          <w:r w:rsidR="00081229">
            <w:instrText xml:space="preserve"> CITATION Ele21 \l 2070 </w:instrText>
          </w:r>
          <w:r w:rsidR="00081229">
            <w:fldChar w:fldCharType="separate"/>
          </w:r>
          <w:r w:rsidR="00A56802" w:rsidRPr="00A56802">
            <w:rPr>
              <w:noProof/>
            </w:rPr>
            <w:t>[16]</w:t>
          </w:r>
          <w:r w:rsidR="00081229">
            <w:fldChar w:fldCharType="end"/>
          </w:r>
        </w:sdtContent>
      </w:sdt>
      <w:r w:rsidRPr="00FF3164">
        <w:t>.</w:t>
      </w:r>
      <w:r>
        <w:t xml:space="preserve"> Se o utilizador violar o encapsulamento do produto, poderá representar perigos para este ou </w:t>
      </w:r>
      <w:r w:rsidR="00C06A72">
        <w:t>uma</w:t>
      </w:r>
      <w:r>
        <w:t xml:space="preserve"> avaria </w:t>
      </w:r>
      <w:r w:rsidR="00C06A72">
        <w:t>no</w:t>
      </w:r>
      <w:r>
        <w:t xml:space="preserve"> </w:t>
      </w:r>
      <w:r w:rsidRPr="00081229">
        <w:t xml:space="preserve">produto </w:t>
      </w:r>
      <w:r w:rsidRPr="00EA5B68">
        <w:rPr>
          <w:highlight w:val="green"/>
        </w:rPr>
        <w:t>(</w:t>
      </w:r>
      <w:r w:rsidRPr="00EA5B68">
        <w:rPr>
          <w:highlight w:val="green"/>
        </w:rPr>
        <w:fldChar w:fldCharType="begin"/>
      </w:r>
      <w:r w:rsidRPr="00EA5B68">
        <w:rPr>
          <w:highlight w:val="green"/>
        </w:rPr>
        <w:instrText xml:space="preserve"> REF _Ref63672805 \h  \* MERGEFORMAT </w:instrText>
      </w:r>
      <w:r w:rsidRPr="00EA5B68">
        <w:rPr>
          <w:highlight w:val="green"/>
        </w:rPr>
      </w:r>
      <w:r w:rsidRPr="00EA5B68">
        <w:rPr>
          <w:highlight w:val="green"/>
        </w:rPr>
        <w:fldChar w:fldCharType="separate"/>
      </w:r>
      <w:r w:rsidR="00D10394" w:rsidRPr="00EA5B68">
        <w:rPr>
          <w:highlight w:val="green"/>
        </w:rPr>
        <w:t>Figura</w:t>
      </w:r>
      <w:r w:rsidR="00EA5B68" w:rsidRPr="00EA5B68">
        <w:rPr>
          <w:highlight w:val="green"/>
        </w:rPr>
        <w:t> </w:t>
      </w:r>
      <w:r w:rsidR="00D10394" w:rsidRPr="00EA5B68">
        <w:rPr>
          <w:noProof/>
          <w:highlight w:val="green"/>
        </w:rPr>
        <w:t>7</w:t>
      </w:r>
      <w:r w:rsidR="00D10394" w:rsidRPr="00EA5B68">
        <w:rPr>
          <w:highlight w:val="green"/>
        </w:rPr>
        <w:t>.</w:t>
      </w:r>
      <w:r w:rsidR="00D10394" w:rsidRPr="00EA5B68">
        <w:rPr>
          <w:noProof/>
          <w:highlight w:val="green"/>
        </w:rPr>
        <w:t>2</w:t>
      </w:r>
      <w:r w:rsidRPr="00EA5B68">
        <w:rPr>
          <w:highlight w:val="green"/>
        </w:rPr>
        <w:fldChar w:fldCharType="end"/>
      </w:r>
      <w:r w:rsidR="00EA5B68" w:rsidRPr="00EA5B68">
        <w:rPr>
          <w:highlight w:val="green"/>
        </w:rPr>
        <w:t> </w:t>
      </w:r>
      <w:r w:rsidRPr="00EA5B68">
        <w:rPr>
          <w:highlight w:val="green"/>
        </w:rPr>
        <w:t>(h)).</w:t>
      </w:r>
    </w:p>
    <w:p w14:paraId="6277F98D" w14:textId="391967B2" w:rsidR="00A46C58" w:rsidRDefault="00B20FED" w:rsidP="00A503FD">
      <w:pPr>
        <w:pStyle w:val="PhDCorpo"/>
        <w:ind w:firstLine="567"/>
      </w:pPr>
      <w:r>
        <w:t>Deverá ter-</w:t>
      </w:r>
      <w:r w:rsidRPr="00081229">
        <w:t>se em conta que o robô possui elementos que apresentam perigos para o utilizador. A madeira usada para isolar</w:t>
      </w:r>
      <w:r>
        <w:t xml:space="preserve"> </w:t>
      </w:r>
      <w:r w:rsidRPr="000F2D64">
        <w:t xml:space="preserve">os circuitos </w:t>
      </w:r>
      <w:r w:rsidRPr="00A503FD">
        <w:t>eletrónicos da armadura do robô é considerada um material comburente (</w:t>
      </w:r>
      <w:r w:rsidRPr="00A503FD">
        <w:fldChar w:fldCharType="begin"/>
      </w:r>
      <w:r w:rsidRPr="00A503FD">
        <w:instrText xml:space="preserve"> REF _Ref63672805 \h  \* MERGEFORMAT </w:instrText>
      </w:r>
      <w:r w:rsidRPr="00A503FD">
        <w:fldChar w:fldCharType="separate"/>
      </w:r>
      <w:r w:rsidR="00D10394">
        <w:t xml:space="preserve">Figura </w:t>
      </w:r>
      <w:r w:rsidR="00D10394">
        <w:rPr>
          <w:noProof/>
        </w:rPr>
        <w:t>7</w:t>
      </w:r>
      <w:r w:rsidR="00D10394">
        <w:t>.</w:t>
      </w:r>
      <w:r w:rsidR="00D10394">
        <w:rPr>
          <w:noProof/>
        </w:rPr>
        <w:t>2</w:t>
      </w:r>
      <w:r w:rsidRPr="00A503FD">
        <w:fldChar w:fldCharType="end"/>
      </w:r>
      <w:r w:rsidR="00F26C7C" w:rsidRPr="00A503FD">
        <w:t xml:space="preserve"> </w:t>
      </w:r>
      <w:r w:rsidRPr="00A503FD">
        <w:t>(c))</w:t>
      </w:r>
      <w:r w:rsidR="007D1586" w:rsidRPr="00A503FD">
        <w:t xml:space="preserve"> e inflamável (</w:t>
      </w:r>
      <w:r w:rsidR="007D1586" w:rsidRPr="00A503FD">
        <w:fldChar w:fldCharType="begin"/>
      </w:r>
      <w:r w:rsidR="007D1586" w:rsidRPr="00A503FD">
        <w:instrText xml:space="preserve"> REF _Ref63672805 \h  \* MERGEFORMAT </w:instrText>
      </w:r>
      <w:r w:rsidR="007D1586" w:rsidRPr="00A503FD">
        <w:fldChar w:fldCharType="separate"/>
      </w:r>
      <w:r w:rsidR="00D10394">
        <w:t xml:space="preserve">Figura </w:t>
      </w:r>
      <w:r w:rsidR="00D10394">
        <w:rPr>
          <w:noProof/>
        </w:rPr>
        <w:t>7</w:t>
      </w:r>
      <w:r w:rsidR="00D10394">
        <w:t>.</w:t>
      </w:r>
      <w:r w:rsidR="00D10394">
        <w:rPr>
          <w:noProof/>
        </w:rPr>
        <w:t>2</w:t>
      </w:r>
      <w:r w:rsidR="007D1586" w:rsidRPr="00A503FD">
        <w:fldChar w:fldCharType="end"/>
      </w:r>
      <w:r w:rsidR="007D1586" w:rsidRPr="00A503FD">
        <w:t xml:space="preserve"> (d))</w:t>
      </w:r>
      <w:r w:rsidRPr="00A503FD">
        <w:t xml:space="preserve">. </w:t>
      </w:r>
      <w:r w:rsidR="00A503FD" w:rsidRPr="00A503FD">
        <w:t>As baterias usadas nos circuitos do DWR, são componentes inflamáveis (</w:t>
      </w:r>
      <w:r w:rsidR="00A503FD" w:rsidRPr="00A503FD">
        <w:fldChar w:fldCharType="begin"/>
      </w:r>
      <w:r w:rsidR="00A503FD" w:rsidRPr="00A503FD">
        <w:instrText xml:space="preserve"> REF _Ref63672805 \h  \* MERGEFORMAT </w:instrText>
      </w:r>
      <w:r w:rsidR="00A503FD" w:rsidRPr="00A503FD">
        <w:fldChar w:fldCharType="separate"/>
      </w:r>
      <w:r w:rsidR="00D10394">
        <w:t xml:space="preserve">Figura </w:t>
      </w:r>
      <w:r w:rsidR="00D10394">
        <w:rPr>
          <w:noProof/>
        </w:rPr>
        <w:t>7</w:t>
      </w:r>
      <w:r w:rsidR="00D10394">
        <w:t>.</w:t>
      </w:r>
      <w:r w:rsidR="00D10394">
        <w:rPr>
          <w:noProof/>
        </w:rPr>
        <w:t>2</w:t>
      </w:r>
      <w:r w:rsidR="00A503FD" w:rsidRPr="00A503FD">
        <w:fldChar w:fldCharType="end"/>
      </w:r>
      <w:r w:rsidR="00A503FD" w:rsidRPr="00A503FD">
        <w:t xml:space="preserve"> (d)), explosivos (</w:t>
      </w:r>
      <w:r w:rsidR="00A503FD" w:rsidRPr="00A503FD">
        <w:fldChar w:fldCharType="begin"/>
      </w:r>
      <w:r w:rsidR="00A503FD" w:rsidRPr="00A503FD">
        <w:instrText xml:space="preserve"> REF _Ref63672805 \h  \* MERGEFORMAT </w:instrText>
      </w:r>
      <w:r w:rsidR="00A503FD" w:rsidRPr="00A503FD">
        <w:fldChar w:fldCharType="separate"/>
      </w:r>
      <w:r w:rsidR="00D10394">
        <w:t xml:space="preserve">Figura </w:t>
      </w:r>
      <w:r w:rsidR="00D10394">
        <w:rPr>
          <w:noProof/>
        </w:rPr>
        <w:t>7</w:t>
      </w:r>
      <w:r w:rsidR="00D10394">
        <w:t>.</w:t>
      </w:r>
      <w:r w:rsidR="00D10394">
        <w:rPr>
          <w:noProof/>
        </w:rPr>
        <w:t>2</w:t>
      </w:r>
      <w:r w:rsidR="00A503FD" w:rsidRPr="00A503FD">
        <w:fldChar w:fldCharType="end"/>
      </w:r>
      <w:r w:rsidR="00A503FD" w:rsidRPr="00A503FD">
        <w:t xml:space="preserve"> (e)), tóxicos (</w:t>
      </w:r>
      <w:r w:rsidR="00A503FD" w:rsidRPr="00A503FD">
        <w:fldChar w:fldCharType="begin"/>
      </w:r>
      <w:r w:rsidR="00A503FD" w:rsidRPr="00A503FD">
        <w:instrText xml:space="preserve"> REF _Ref63672805 \h  \* MERGEFORMAT </w:instrText>
      </w:r>
      <w:r w:rsidR="00A503FD" w:rsidRPr="00A503FD">
        <w:fldChar w:fldCharType="separate"/>
      </w:r>
      <w:r w:rsidR="00D10394">
        <w:t xml:space="preserve">Figura </w:t>
      </w:r>
      <w:r w:rsidR="00D10394">
        <w:rPr>
          <w:noProof/>
        </w:rPr>
        <w:t>7</w:t>
      </w:r>
      <w:r w:rsidR="00D10394">
        <w:t>.</w:t>
      </w:r>
      <w:r w:rsidR="00D10394">
        <w:rPr>
          <w:noProof/>
        </w:rPr>
        <w:t>2</w:t>
      </w:r>
      <w:r w:rsidR="00A503FD" w:rsidRPr="00A503FD">
        <w:fldChar w:fldCharType="end"/>
      </w:r>
      <w:r w:rsidR="00A503FD" w:rsidRPr="00A503FD">
        <w:t xml:space="preserve"> (f)), perigosos para o ambiente (</w:t>
      </w:r>
      <w:r w:rsidR="00A503FD" w:rsidRPr="00A503FD">
        <w:fldChar w:fldCharType="begin"/>
      </w:r>
      <w:r w:rsidR="00A503FD" w:rsidRPr="00A503FD">
        <w:instrText xml:space="preserve"> REF _Ref63672805 \h  \* MERGEFORMAT </w:instrText>
      </w:r>
      <w:r w:rsidR="00A503FD" w:rsidRPr="00A503FD">
        <w:fldChar w:fldCharType="separate"/>
      </w:r>
      <w:r w:rsidR="00D10394">
        <w:t xml:space="preserve">Figura </w:t>
      </w:r>
      <w:r w:rsidR="00D10394">
        <w:rPr>
          <w:noProof/>
        </w:rPr>
        <w:t>7</w:t>
      </w:r>
      <w:r w:rsidR="00D10394">
        <w:t>.</w:t>
      </w:r>
      <w:r w:rsidR="00D10394">
        <w:rPr>
          <w:noProof/>
        </w:rPr>
        <w:t>2</w:t>
      </w:r>
      <w:r w:rsidR="00A503FD" w:rsidRPr="00A503FD">
        <w:fldChar w:fldCharType="end"/>
      </w:r>
      <w:r w:rsidR="00A503FD" w:rsidRPr="00A503FD">
        <w:t xml:space="preserve"> (a)), corrosivos (</w:t>
      </w:r>
      <w:r w:rsidR="00A503FD" w:rsidRPr="00A503FD">
        <w:fldChar w:fldCharType="begin"/>
      </w:r>
      <w:r w:rsidR="00A503FD" w:rsidRPr="00A503FD">
        <w:instrText xml:space="preserve"> REF _Ref63672805 \h  \* MERGEFORMAT </w:instrText>
      </w:r>
      <w:r w:rsidR="00A503FD" w:rsidRPr="00A503FD">
        <w:fldChar w:fldCharType="separate"/>
      </w:r>
      <w:r w:rsidR="00D10394">
        <w:t xml:space="preserve">Figura </w:t>
      </w:r>
      <w:r w:rsidR="00D10394">
        <w:rPr>
          <w:noProof/>
        </w:rPr>
        <w:t>7</w:t>
      </w:r>
      <w:r w:rsidR="00D10394">
        <w:t>.</w:t>
      </w:r>
      <w:r w:rsidR="00D10394">
        <w:rPr>
          <w:noProof/>
        </w:rPr>
        <w:t>2</w:t>
      </w:r>
      <w:r w:rsidR="00A503FD" w:rsidRPr="00A503FD">
        <w:fldChar w:fldCharType="end"/>
      </w:r>
      <w:r w:rsidR="00A503FD" w:rsidRPr="00A503FD">
        <w:t xml:space="preserve"> (b)) e comburentes (</w:t>
      </w:r>
      <w:r w:rsidR="00A503FD" w:rsidRPr="00A503FD">
        <w:fldChar w:fldCharType="begin"/>
      </w:r>
      <w:r w:rsidR="00A503FD" w:rsidRPr="00A503FD">
        <w:instrText xml:space="preserve"> REF _Ref63672805 \h  \* MERGEFORMAT </w:instrText>
      </w:r>
      <w:r w:rsidR="00A503FD" w:rsidRPr="00A503FD">
        <w:fldChar w:fldCharType="separate"/>
      </w:r>
      <w:r w:rsidR="00D10394">
        <w:t xml:space="preserve">Figura </w:t>
      </w:r>
      <w:r w:rsidR="00D10394">
        <w:rPr>
          <w:noProof/>
        </w:rPr>
        <w:t>7</w:t>
      </w:r>
      <w:r w:rsidR="00D10394">
        <w:t>.</w:t>
      </w:r>
      <w:r w:rsidR="00D10394">
        <w:rPr>
          <w:noProof/>
        </w:rPr>
        <w:t>2</w:t>
      </w:r>
      <w:r w:rsidR="00A503FD" w:rsidRPr="00A503FD">
        <w:fldChar w:fldCharType="end"/>
      </w:r>
      <w:r w:rsidR="00A503FD" w:rsidRPr="00A503FD">
        <w:t xml:space="preserve"> (c)).</w:t>
      </w:r>
      <w:r w:rsidR="00A503FD" w:rsidRPr="00081229">
        <w:t xml:space="preserve"> </w:t>
      </w:r>
      <w:r w:rsidRPr="00081229">
        <w:t>Assim, o</w:t>
      </w:r>
      <w:r>
        <w:t xml:space="preserve"> robô não deverá estar exposto a qualquer condição ambiental extrema, tal como referido no subcapítulo anterior</w:t>
      </w:r>
      <w:r w:rsidR="00A46C58">
        <w:rPr>
          <w:b/>
          <w:bCs/>
        </w:rPr>
        <w:t xml:space="preserve"> </w:t>
      </w:r>
      <w:r w:rsidR="00A46C58" w:rsidRPr="00A46C58">
        <w:t>relacionado com a fiabilidade</w:t>
      </w:r>
      <w:r w:rsidR="007D1586">
        <w:t>.</w:t>
      </w:r>
      <w:r w:rsidR="00A503FD">
        <w:t xml:space="preserve"> </w:t>
      </w:r>
      <w:r w:rsidR="007F0866">
        <w:t>Devido aos</w:t>
      </w:r>
      <w:r>
        <w:t xml:space="preserve"> perigos acima descritos, deve ser vigiado o manuseamento do robô por crianças.</w:t>
      </w:r>
    </w:p>
    <w:p w14:paraId="06537035" w14:textId="0A95A6E0" w:rsidR="000B1901" w:rsidRDefault="000B1901" w:rsidP="000B1901">
      <w:pPr>
        <w:pStyle w:val="Ttulo2"/>
        <w:rPr>
          <w:rFonts w:ascii="NewsGotT" w:hAnsi="NewsGotT"/>
        </w:rPr>
      </w:pPr>
      <w:bookmarkStart w:id="210" w:name="_Toc75031130"/>
      <w:r>
        <w:rPr>
          <w:rFonts w:ascii="NewsGotT" w:hAnsi="NewsGotT"/>
        </w:rPr>
        <w:t>Certificação</w:t>
      </w:r>
      <w:bookmarkEnd w:id="210"/>
    </w:p>
    <w:p w14:paraId="0E1E6B95" w14:textId="77777777" w:rsidR="00B20FED" w:rsidRDefault="00B20FED" w:rsidP="00B20FED">
      <w:pPr>
        <w:pStyle w:val="PhDCorpo"/>
        <w:ind w:firstLine="567"/>
      </w:pPr>
      <w:r w:rsidRPr="005F1727">
        <w:t xml:space="preserve">Nenhum produto poderá </w:t>
      </w:r>
      <w:r>
        <w:t xml:space="preserve">ser </w:t>
      </w:r>
      <w:r w:rsidRPr="005F1727">
        <w:t xml:space="preserve">exposto </w:t>
      </w:r>
      <w:r>
        <w:t xml:space="preserve">ao comércio </w:t>
      </w:r>
      <w:r w:rsidRPr="005F1727">
        <w:t xml:space="preserve">antes de </w:t>
      </w:r>
      <w:r>
        <w:t>ser certificado</w:t>
      </w:r>
      <w:r w:rsidRPr="005F1727">
        <w:t>.</w:t>
      </w:r>
      <w:r>
        <w:t xml:space="preserve"> A certificação é o m</w:t>
      </w:r>
      <w:r w:rsidRPr="005F1727">
        <w:t xml:space="preserve">odo pelo qual uma </w:t>
      </w:r>
      <w:r>
        <w:t>entidade competente</w:t>
      </w:r>
      <w:r w:rsidRPr="005F1727">
        <w:t xml:space="preserve"> dá</w:t>
      </w:r>
      <w:r>
        <w:t xml:space="preserve"> uma</w:t>
      </w:r>
      <w:r w:rsidRPr="005F1727">
        <w:t xml:space="preserve"> garantia escrita de que um produto está em conformidade com os requisitos especificados</w:t>
      </w:r>
      <w:r>
        <w:t>.</w:t>
      </w:r>
    </w:p>
    <w:p w14:paraId="4011EDF3" w14:textId="29B3C3B1" w:rsidR="00B20FED" w:rsidRDefault="00B20FED" w:rsidP="00B20FED">
      <w:pPr>
        <w:pStyle w:val="PhDCorpo"/>
        <w:ind w:firstLine="567"/>
      </w:pPr>
      <w:r>
        <w:t>A m</w:t>
      </w:r>
      <w:r w:rsidRPr="005F1727">
        <w:t>arcação CE</w:t>
      </w:r>
      <w:r>
        <w:t xml:space="preserve">, apresentada na </w:t>
      </w:r>
      <w:r>
        <w:fldChar w:fldCharType="begin"/>
      </w:r>
      <w:r>
        <w:instrText xml:space="preserve"> REF _Ref63672377 \h </w:instrText>
      </w:r>
      <w:r>
        <w:fldChar w:fldCharType="separate"/>
      </w:r>
      <w:r w:rsidR="00D10394">
        <w:t xml:space="preserve">Figura </w:t>
      </w:r>
      <w:r w:rsidR="00D10394">
        <w:rPr>
          <w:noProof/>
        </w:rPr>
        <w:t>7</w:t>
      </w:r>
      <w:r w:rsidR="00D10394">
        <w:t>.</w:t>
      </w:r>
      <w:r w:rsidR="00D10394">
        <w:rPr>
          <w:noProof/>
        </w:rPr>
        <w:t>1</w:t>
      </w:r>
      <w:r>
        <w:fldChar w:fldCharType="end"/>
      </w:r>
      <w:r>
        <w:t>,</w:t>
      </w:r>
      <w:r w:rsidRPr="005F1727">
        <w:t xml:space="preserve"> é um indicativo de conformidade obrigatória para diversos produtos comercializados no Espaço Econ</w:t>
      </w:r>
      <w:r>
        <w:t>ó</w:t>
      </w:r>
      <w:r w:rsidRPr="005F1727">
        <w:t xml:space="preserve">mico Europeu. Esta marca indica que um </w:t>
      </w:r>
      <w:r>
        <w:t>produto</w:t>
      </w:r>
      <w:r w:rsidRPr="005F1727">
        <w:t xml:space="preserve"> </w:t>
      </w:r>
      <w:r>
        <w:t>respeita</w:t>
      </w:r>
      <w:r w:rsidRPr="005F1727">
        <w:t xml:space="preserve"> </w:t>
      </w:r>
      <w:r>
        <w:t>a</w:t>
      </w:r>
      <w:r w:rsidRPr="005F1727">
        <w:t xml:space="preserve"> legislação da União Europeia </w:t>
      </w:r>
      <w:r>
        <w:t>em</w:t>
      </w:r>
      <w:r w:rsidRPr="005F1727">
        <w:t xml:space="preserve"> requisitos </w:t>
      </w:r>
      <w:r>
        <w:t xml:space="preserve">como </w:t>
      </w:r>
      <w:r w:rsidRPr="005F1727">
        <w:t>segurança, higiene e proteção ambiental</w:t>
      </w:r>
      <w:r>
        <w:t>,</w:t>
      </w:r>
      <w:r w:rsidRPr="005F1727">
        <w:t xml:space="preserve"> estando, desta forma, credenciado a circular por todo Espaço Económico Europeu</w:t>
      </w:r>
      <w:r>
        <w:t xml:space="preserve"> </w:t>
      </w:r>
      <w:sdt>
        <w:sdtPr>
          <w:id w:val="596294746"/>
          <w:citation/>
        </w:sdtPr>
        <w:sdtEndPr/>
        <w:sdtContent>
          <w:r w:rsidR="007B26D1" w:rsidRPr="007B26D1">
            <w:fldChar w:fldCharType="begin"/>
          </w:r>
          <w:r w:rsidR="007B26D1" w:rsidRPr="007B26D1">
            <w:instrText xml:space="preserve"> CITATION TUR21 \l 2070 </w:instrText>
          </w:r>
          <w:r w:rsidR="007B26D1" w:rsidRPr="007B26D1">
            <w:fldChar w:fldCharType="separate"/>
          </w:r>
          <w:r w:rsidR="00A56802" w:rsidRPr="00A56802">
            <w:rPr>
              <w:noProof/>
            </w:rPr>
            <w:t>[17]</w:t>
          </w:r>
          <w:r w:rsidR="007B26D1" w:rsidRPr="007B26D1">
            <w:fldChar w:fldCharType="end"/>
          </w:r>
        </w:sdtContent>
      </w:sdt>
      <w:r w:rsidR="007B26D1">
        <w:t>.</w:t>
      </w:r>
    </w:p>
    <w:p w14:paraId="0AE24D4F" w14:textId="77777777" w:rsidR="00B20FED" w:rsidRDefault="00B20FED" w:rsidP="00B20FED">
      <w:pPr>
        <w:pStyle w:val="PhDFigura"/>
      </w:pPr>
      <w:r>
        <w:rPr>
          <w:noProof/>
        </w:rPr>
        <w:drawing>
          <wp:inline distT="0" distB="0" distL="0" distR="0" wp14:anchorId="217BB3CF" wp14:editId="21ADCF30">
            <wp:extent cx="1422320" cy="1068661"/>
            <wp:effectExtent l="0" t="0" r="6985" b="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m 72"/>
                    <pic:cNvPicPr>
                      <a:picLocks noChangeAspect="1"/>
                    </pic:cNvPicPr>
                  </pic:nvPicPr>
                  <pic:blipFill>
                    <a:blip r:embed="rId146" cstate="print">
                      <a:clrChange>
                        <a:clrFrom>
                          <a:srgbClr val="E6E6E6"/>
                        </a:clrFrom>
                        <a:clrTo>
                          <a:srgbClr val="E6E6E6">
                            <a:alpha val="0"/>
                          </a:srgbClr>
                        </a:clrTo>
                      </a:clrChange>
                      <a:extLst>
                        <a:ext uri="{28A0092B-C50C-407E-A947-70E740481C1C}">
                          <a14:useLocalDpi xmlns:a14="http://schemas.microsoft.com/office/drawing/2010/main" val="0"/>
                        </a:ext>
                      </a:extLst>
                    </a:blip>
                    <a:stretch>
                      <a:fillRect/>
                    </a:stretch>
                  </pic:blipFill>
                  <pic:spPr>
                    <a:xfrm>
                      <a:off x="0" y="0"/>
                      <a:ext cx="1422320" cy="1068661"/>
                    </a:xfrm>
                    <a:prstGeom prst="rect">
                      <a:avLst/>
                    </a:prstGeom>
                  </pic:spPr>
                </pic:pic>
              </a:graphicData>
            </a:graphic>
          </wp:inline>
        </w:drawing>
      </w:r>
    </w:p>
    <w:p w14:paraId="26BC94DC" w14:textId="6B4C7B0A" w:rsidR="00B20FED" w:rsidRDefault="00B20FED" w:rsidP="00B20FED">
      <w:pPr>
        <w:pStyle w:val="PhDLegendaFiguras"/>
      </w:pPr>
      <w:bookmarkStart w:id="211" w:name="_Ref63672377"/>
      <w:bookmarkStart w:id="212" w:name="_Toc75031175"/>
      <w:r>
        <w:t xml:space="preserve">Figura </w:t>
      </w:r>
      <w:fldSimple w:instr=" STYLEREF 1 \s ">
        <w:r w:rsidR="00774C52">
          <w:rPr>
            <w:noProof/>
          </w:rPr>
          <w:t>7</w:t>
        </w:r>
      </w:fldSimple>
      <w:r w:rsidR="00774C52">
        <w:t>.</w:t>
      </w:r>
      <w:fldSimple w:instr=" SEQ Figura \* ARABIC \s 1 ">
        <w:r w:rsidR="00774C52">
          <w:rPr>
            <w:noProof/>
          </w:rPr>
          <w:t>1</w:t>
        </w:r>
      </w:fldSimple>
      <w:bookmarkEnd w:id="211"/>
      <w:r>
        <w:t xml:space="preserve"> - Marcação </w:t>
      </w:r>
      <w:r w:rsidRPr="009B6A1D">
        <w:t>CE</w:t>
      </w:r>
      <w:r w:rsidR="007D1586">
        <w:t>.</w:t>
      </w:r>
      <w:bookmarkEnd w:id="212"/>
    </w:p>
    <w:p w14:paraId="2BA78880" w14:textId="15F035B9" w:rsidR="00B20FED" w:rsidRPr="002811FC" w:rsidRDefault="00B20FED" w:rsidP="00071A16">
      <w:pPr>
        <w:pStyle w:val="PhDCorpo"/>
        <w:spacing w:before="240" w:after="0"/>
        <w:ind w:firstLine="567"/>
      </w:pPr>
      <w:r>
        <w:t>De acordo com DIRETIVA 2014/35</w:t>
      </w:r>
      <w:r w:rsidRPr="00C03849">
        <w:t xml:space="preserve">/UE </w:t>
      </w:r>
      <w:sdt>
        <w:sdtPr>
          <w:id w:val="708222010"/>
          <w:citation/>
        </w:sdtPr>
        <w:sdtEndPr/>
        <w:sdtContent>
          <w:r w:rsidR="00C03849" w:rsidRPr="00C03849">
            <w:fldChar w:fldCharType="begin"/>
          </w:r>
          <w:r w:rsidR="00C03849" w:rsidRPr="00C03849">
            <w:instrText xml:space="preserve"> CITATION Jor14 \l 2070 </w:instrText>
          </w:r>
          <w:r w:rsidR="00C03849" w:rsidRPr="00C03849">
            <w:fldChar w:fldCharType="separate"/>
          </w:r>
          <w:r w:rsidR="00A56802" w:rsidRPr="00A56802">
            <w:rPr>
              <w:noProof/>
            </w:rPr>
            <w:t>[18]</w:t>
          </w:r>
          <w:r w:rsidR="00C03849" w:rsidRPr="00C03849">
            <w:fldChar w:fldCharType="end"/>
          </w:r>
        </w:sdtContent>
      </w:sdt>
      <w:r w:rsidRPr="00C03849">
        <w:t xml:space="preserve"> ANEXO I, que informa</w:t>
      </w:r>
      <w:r>
        <w:t xml:space="preserve"> os principais elementos dos objetivos de segurança para o material elétrico usado no equipamento, </w:t>
      </w:r>
      <w:r w:rsidRPr="002811FC">
        <w:t>devem ser previstas medidas de ordem técnica a fim de que:</w:t>
      </w:r>
    </w:p>
    <w:p w14:paraId="552C6267" w14:textId="77777777" w:rsidR="00B20FED" w:rsidRPr="002811FC" w:rsidRDefault="00B20FED" w:rsidP="00B20FED">
      <w:pPr>
        <w:pStyle w:val="PhDCorpo"/>
        <w:numPr>
          <w:ilvl w:val="0"/>
          <w:numId w:val="21"/>
        </w:numPr>
        <w:spacing w:after="0"/>
        <w:ind w:left="0" w:firstLine="1134"/>
      </w:pPr>
      <w:r w:rsidRPr="002811FC">
        <w:t>As pessoas e os animais domésticos fiquem protegidos de forma adequada contra os riscos de ferimentos ou de outros acidentes resultantes de contactos diretos ou indiretos;</w:t>
      </w:r>
    </w:p>
    <w:p w14:paraId="22C7E356" w14:textId="77777777" w:rsidR="00B20FED" w:rsidRPr="002811FC" w:rsidRDefault="00B20FED" w:rsidP="00B20FED">
      <w:pPr>
        <w:pStyle w:val="PhDCorpo"/>
        <w:numPr>
          <w:ilvl w:val="0"/>
          <w:numId w:val="21"/>
        </w:numPr>
        <w:spacing w:after="0"/>
        <w:ind w:left="0" w:firstLine="1134"/>
      </w:pPr>
      <w:r w:rsidRPr="002811FC">
        <w:t>Não se produzam temperaturas, descargas ou radiações que possam provocar perigo;</w:t>
      </w:r>
    </w:p>
    <w:p w14:paraId="69690C84" w14:textId="77777777" w:rsidR="00B20FED" w:rsidRPr="002811FC" w:rsidRDefault="00B20FED" w:rsidP="00B20FED">
      <w:pPr>
        <w:pStyle w:val="PhDCorpo"/>
        <w:numPr>
          <w:ilvl w:val="0"/>
          <w:numId w:val="21"/>
        </w:numPr>
        <w:spacing w:after="0"/>
        <w:ind w:left="0" w:firstLine="1134"/>
      </w:pPr>
      <w:r w:rsidRPr="002811FC">
        <w:t>As pessoas, os animais domésticos e os bens sejam protegidos de forma adequada contra os riscos de natureza não elétrica provenientes do material elétrico que a experiência venha a revelar;</w:t>
      </w:r>
    </w:p>
    <w:p w14:paraId="7E121F95" w14:textId="4B859206" w:rsidR="00B20FED" w:rsidRDefault="00B20FED" w:rsidP="00B20FED">
      <w:pPr>
        <w:pStyle w:val="PhDCorpo"/>
        <w:numPr>
          <w:ilvl w:val="0"/>
          <w:numId w:val="21"/>
        </w:numPr>
        <w:ind w:left="0" w:firstLine="1134"/>
      </w:pPr>
      <w:r w:rsidRPr="002811FC">
        <w:t>O isolamento seja adequado aos condicionamentos previstos.</w:t>
      </w:r>
    </w:p>
    <w:p w14:paraId="5E3FCB24" w14:textId="27315FC7" w:rsidR="00A46C58" w:rsidRDefault="00A46C58" w:rsidP="00A46C58">
      <w:pPr>
        <w:pStyle w:val="PhDCorpo"/>
      </w:pPr>
      <w:r>
        <w:tab/>
      </w:r>
      <w:r w:rsidR="00A503FD" w:rsidRPr="00A503FD">
        <w:t>Como já foi apresentado, o robô cumpre com os pontos a), b) e d). Uma vez que este projeto serve fins académicos, ou seja, tem o propósito de validar conceitos, apenas foi implementado um sensor de obstáculos na parte dianteira, não garantindo que não embata no objeto, visto que não cobre todo o raio de ação do DWR. Assim, o ponto c) não é cumprido, pelo que o certificado CE não poderá ser atribuído ao DWR.</w:t>
      </w:r>
    </w:p>
    <w:p w14:paraId="11A37299" w14:textId="79ACBA4F" w:rsidR="00DE4FC4" w:rsidRDefault="00DE4FC4" w:rsidP="00A46C58">
      <w:pPr>
        <w:pStyle w:val="PhDCorpo"/>
      </w:pPr>
      <w:r>
        <w:tab/>
      </w:r>
      <w:r w:rsidR="0015551B">
        <w:t>Tratando-se o DWR de</w:t>
      </w:r>
      <w:r>
        <w:t xml:space="preserve"> um veículo autónomo, este deve cumprir os requisitos</w:t>
      </w:r>
      <w:r w:rsidR="00840F5D">
        <w:t xml:space="preserve"> de segurança</w:t>
      </w:r>
      <w:r>
        <w:t xml:space="preserve"> ditad</w:t>
      </w:r>
      <w:r w:rsidR="0015551B">
        <w:t>o</w:t>
      </w:r>
      <w:r>
        <w:t>s pelas normas</w:t>
      </w:r>
      <w:r w:rsidR="00840F5D">
        <w:t xml:space="preserve"> europeias</w:t>
      </w:r>
      <w:r>
        <w:t xml:space="preserve"> EN ISO-12100 [</w:t>
      </w:r>
      <w:proofErr w:type="spellStart"/>
      <w:r w:rsidRPr="00DE4FC4">
        <w:rPr>
          <w:highlight w:val="yellow"/>
        </w:rPr>
        <w:t>ref</w:t>
      </w:r>
      <w:proofErr w:type="spellEnd"/>
      <w:r>
        <w:t xml:space="preserve">] e ISO-3691-4:2020 </w:t>
      </w:r>
      <w:r w:rsidRPr="00DE4FC4">
        <w:rPr>
          <w:highlight w:val="yellow"/>
        </w:rPr>
        <w:t>[</w:t>
      </w:r>
      <w:proofErr w:type="spellStart"/>
      <w:r w:rsidRPr="00DE4FC4">
        <w:rPr>
          <w:highlight w:val="yellow"/>
        </w:rPr>
        <w:t>ref</w:t>
      </w:r>
      <w:proofErr w:type="spellEnd"/>
      <w:r>
        <w:t>]</w:t>
      </w:r>
      <w:r w:rsidR="0015551B">
        <w:t>,</w:t>
      </w:r>
      <w:r w:rsidR="00840F5D">
        <w:t xml:space="preserve"> referentes a veículos autónomos</w:t>
      </w:r>
      <w:r>
        <w:t xml:space="preserve">. Estes documentos definem </w:t>
      </w:r>
      <w:r w:rsidR="00840F5D">
        <w:t xml:space="preserve">vários </w:t>
      </w:r>
      <w:r>
        <w:t>requerimentos</w:t>
      </w:r>
      <w:r w:rsidR="00840F5D">
        <w:t>,</w:t>
      </w:r>
      <w:r>
        <w:t xml:space="preserve"> </w:t>
      </w:r>
      <w:r w:rsidR="00840F5D">
        <w:t>tais como o nível de segurança do produto, estudo dos riscos e perigos, condições de operação, documentação necessária para a sua utilização e integração</w:t>
      </w:r>
      <w:r w:rsidR="00A503FD">
        <w:t>, bem como as</w:t>
      </w:r>
      <w:r w:rsidR="00840F5D">
        <w:t xml:space="preserve"> funcionalidades do sistema d</w:t>
      </w:r>
      <w:r w:rsidR="00A503FD">
        <w:t>e</w:t>
      </w:r>
      <w:r w:rsidR="00840F5D">
        <w:t xml:space="preserve"> controlo. Dado que o DWR não cumpre algumas destas normas, este não </w:t>
      </w:r>
      <w:r w:rsidR="0015551B">
        <w:t>pode obter o certificado europeu de máquinas autónomas.</w:t>
      </w:r>
    </w:p>
    <w:p w14:paraId="75EB64E7" w14:textId="0B0D1B6A" w:rsidR="00A46C58" w:rsidRDefault="00A46C58" w:rsidP="00A46C58">
      <w:pPr>
        <w:pStyle w:val="PhDCorpo"/>
        <w:ind w:firstLine="709"/>
      </w:pPr>
      <w:r>
        <w:t xml:space="preserve">Devido aos perigos enunciados no </w:t>
      </w:r>
      <w:r w:rsidRPr="00A503FD">
        <w:rPr>
          <w:highlight w:val="red"/>
        </w:rPr>
        <w:t>subcapítulo</w:t>
      </w:r>
      <w:r>
        <w:t xml:space="preserve"> anterior, relacionado com a segurança</w:t>
      </w:r>
      <w:r w:rsidRPr="007F0866">
        <w:t>,</w:t>
      </w:r>
      <w:r>
        <w:t xml:space="preserve"> deverão ser apresentados vários símbolos ao utilizador.</w:t>
      </w:r>
    </w:p>
    <w:tbl>
      <w:tblPr>
        <w:tblStyle w:val="TabelacomGrelha"/>
        <w:tblpPr w:leftFromText="141" w:rightFromText="141" w:vertAnchor="text" w:horzAnchor="margin" w:tblpY="-142"/>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7"/>
        <w:gridCol w:w="2268"/>
        <w:gridCol w:w="2268"/>
        <w:gridCol w:w="2268"/>
      </w:tblGrid>
      <w:tr w:rsidR="00A46C58" w14:paraId="26CA5527" w14:textId="77777777" w:rsidTr="00A46C58">
        <w:tc>
          <w:tcPr>
            <w:tcW w:w="1250" w:type="pct"/>
          </w:tcPr>
          <w:p w14:paraId="20267C96" w14:textId="77777777" w:rsidR="00A46C58" w:rsidRDefault="00A46C58" w:rsidP="00A46C58">
            <w:pPr>
              <w:pStyle w:val="PhDCorpo"/>
              <w:spacing w:after="0" w:line="240" w:lineRule="auto"/>
              <w:jc w:val="center"/>
            </w:pPr>
            <w:r>
              <w:rPr>
                <w:noProof/>
              </w:rPr>
              <w:drawing>
                <wp:inline distT="0" distB="0" distL="0" distR="0" wp14:anchorId="662337B2" wp14:editId="701C98BA">
                  <wp:extent cx="1166719" cy="1166400"/>
                  <wp:effectExtent l="0" t="0" r="0" b="0"/>
                  <wp:docPr id="147" name="Imagem 147" descr="Uma imagem com texto, símbolo, gráficos de vet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47"/>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1166719" cy="1166400"/>
                          </a:xfrm>
                          <a:prstGeom prst="rect">
                            <a:avLst/>
                          </a:prstGeom>
                        </pic:spPr>
                      </pic:pic>
                    </a:graphicData>
                  </a:graphic>
                </wp:inline>
              </w:drawing>
            </w:r>
          </w:p>
        </w:tc>
        <w:tc>
          <w:tcPr>
            <w:tcW w:w="1250" w:type="pct"/>
          </w:tcPr>
          <w:p w14:paraId="7F864EA5" w14:textId="77777777" w:rsidR="00A46C58" w:rsidRDefault="00A46C58" w:rsidP="00A46C58">
            <w:pPr>
              <w:pStyle w:val="PhDCorpo"/>
              <w:spacing w:after="0"/>
              <w:jc w:val="center"/>
            </w:pPr>
            <w:r>
              <w:rPr>
                <w:noProof/>
              </w:rPr>
              <w:drawing>
                <wp:inline distT="0" distB="0" distL="0" distR="0" wp14:anchorId="141C1B72" wp14:editId="1555B244">
                  <wp:extent cx="1171057" cy="1166400"/>
                  <wp:effectExtent l="0" t="0" r="0" b="0"/>
                  <wp:docPr id="148" name="Imagem 148" descr="Uma imagem com texto, símbolo, exterior, volt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48"/>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1171057" cy="1166400"/>
                          </a:xfrm>
                          <a:prstGeom prst="rect">
                            <a:avLst/>
                          </a:prstGeom>
                        </pic:spPr>
                      </pic:pic>
                    </a:graphicData>
                  </a:graphic>
                </wp:inline>
              </w:drawing>
            </w:r>
          </w:p>
        </w:tc>
        <w:tc>
          <w:tcPr>
            <w:tcW w:w="1250" w:type="pct"/>
          </w:tcPr>
          <w:p w14:paraId="5E840D12" w14:textId="77777777" w:rsidR="00A46C58" w:rsidRDefault="00A46C58" w:rsidP="00A46C58">
            <w:pPr>
              <w:pStyle w:val="PhDCorpo"/>
              <w:spacing w:after="0"/>
              <w:jc w:val="center"/>
            </w:pPr>
            <w:r>
              <w:rPr>
                <w:noProof/>
              </w:rPr>
              <w:drawing>
                <wp:inline distT="0" distB="0" distL="0" distR="0" wp14:anchorId="13A4A9FB" wp14:editId="2F19BC67">
                  <wp:extent cx="1167458" cy="1166400"/>
                  <wp:effectExtent l="0" t="0" r="0" b="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49"/>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1167458" cy="1166400"/>
                          </a:xfrm>
                          <a:prstGeom prst="rect">
                            <a:avLst/>
                          </a:prstGeom>
                        </pic:spPr>
                      </pic:pic>
                    </a:graphicData>
                  </a:graphic>
                </wp:inline>
              </w:drawing>
            </w:r>
          </w:p>
        </w:tc>
        <w:tc>
          <w:tcPr>
            <w:tcW w:w="1250" w:type="pct"/>
          </w:tcPr>
          <w:p w14:paraId="0AF65292" w14:textId="77777777" w:rsidR="00A46C58" w:rsidRDefault="00A46C58" w:rsidP="00A46C58">
            <w:pPr>
              <w:pStyle w:val="PhDCorpo"/>
              <w:spacing w:after="0"/>
              <w:jc w:val="center"/>
            </w:pPr>
            <w:r>
              <w:rPr>
                <w:noProof/>
              </w:rPr>
              <w:drawing>
                <wp:inline distT="0" distB="0" distL="0" distR="0" wp14:anchorId="095D9A6E" wp14:editId="66FA2DB9">
                  <wp:extent cx="1162465" cy="1166400"/>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50"/>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1162465" cy="1166400"/>
                          </a:xfrm>
                          <a:prstGeom prst="rect">
                            <a:avLst/>
                          </a:prstGeom>
                        </pic:spPr>
                      </pic:pic>
                    </a:graphicData>
                  </a:graphic>
                </wp:inline>
              </w:drawing>
            </w:r>
          </w:p>
        </w:tc>
      </w:tr>
      <w:tr w:rsidR="00A46C58" w14:paraId="4BEA99C6" w14:textId="77777777" w:rsidTr="00A46C58">
        <w:trPr>
          <w:trHeight w:val="494"/>
        </w:trPr>
        <w:tc>
          <w:tcPr>
            <w:tcW w:w="1250" w:type="pct"/>
          </w:tcPr>
          <w:p w14:paraId="3B316FCB" w14:textId="77777777" w:rsidR="00A46C58" w:rsidRPr="00372B1F" w:rsidRDefault="00A46C58" w:rsidP="00A46C58">
            <w:pPr>
              <w:pStyle w:val="PhDCabealhoFiguras"/>
              <w:rPr>
                <w:rFonts w:ascii="NewsGotT" w:hAnsi="NewsGotT"/>
              </w:rPr>
            </w:pPr>
            <w:r w:rsidRPr="00372B1F">
              <w:rPr>
                <w:rFonts w:ascii="NewsGotT" w:hAnsi="NewsGotT"/>
              </w:rPr>
              <w:t>(a)</w:t>
            </w:r>
          </w:p>
        </w:tc>
        <w:tc>
          <w:tcPr>
            <w:tcW w:w="1250" w:type="pct"/>
          </w:tcPr>
          <w:p w14:paraId="729A822E" w14:textId="77777777" w:rsidR="00A46C58" w:rsidRPr="00372B1F" w:rsidRDefault="00A46C58" w:rsidP="00A46C58">
            <w:pPr>
              <w:pStyle w:val="PhDCabealhoFiguras"/>
              <w:rPr>
                <w:rFonts w:ascii="NewsGotT" w:hAnsi="NewsGotT"/>
              </w:rPr>
            </w:pPr>
            <w:r w:rsidRPr="00372B1F">
              <w:rPr>
                <w:rFonts w:ascii="NewsGotT" w:hAnsi="NewsGotT"/>
              </w:rPr>
              <w:t>(b)</w:t>
            </w:r>
          </w:p>
        </w:tc>
        <w:tc>
          <w:tcPr>
            <w:tcW w:w="1250" w:type="pct"/>
          </w:tcPr>
          <w:p w14:paraId="2C810AD5" w14:textId="77777777" w:rsidR="00A46C58" w:rsidRPr="00372B1F" w:rsidRDefault="00A46C58" w:rsidP="00A46C58">
            <w:pPr>
              <w:pStyle w:val="PhDCabealhoFiguras"/>
              <w:rPr>
                <w:rFonts w:ascii="NewsGotT" w:hAnsi="NewsGotT"/>
              </w:rPr>
            </w:pPr>
            <w:r w:rsidRPr="00372B1F">
              <w:rPr>
                <w:rFonts w:ascii="NewsGotT" w:hAnsi="NewsGotT"/>
              </w:rPr>
              <w:t>(c)</w:t>
            </w:r>
          </w:p>
        </w:tc>
        <w:tc>
          <w:tcPr>
            <w:tcW w:w="1250" w:type="pct"/>
          </w:tcPr>
          <w:p w14:paraId="6D896B69" w14:textId="77777777" w:rsidR="00A46C58" w:rsidRPr="00372B1F" w:rsidRDefault="00A46C58" w:rsidP="00A46C58">
            <w:pPr>
              <w:pStyle w:val="PhDCabealhoFiguras"/>
              <w:rPr>
                <w:rFonts w:ascii="NewsGotT" w:hAnsi="NewsGotT"/>
              </w:rPr>
            </w:pPr>
            <w:r w:rsidRPr="00372B1F">
              <w:rPr>
                <w:rFonts w:ascii="NewsGotT" w:hAnsi="NewsGotT"/>
              </w:rPr>
              <w:t>(d)</w:t>
            </w:r>
          </w:p>
        </w:tc>
      </w:tr>
      <w:tr w:rsidR="00A46C58" w14:paraId="3F71CC66" w14:textId="77777777" w:rsidTr="00A46C58">
        <w:trPr>
          <w:trHeight w:val="2117"/>
        </w:trPr>
        <w:tc>
          <w:tcPr>
            <w:tcW w:w="1250" w:type="pct"/>
          </w:tcPr>
          <w:p w14:paraId="021A19E0" w14:textId="77777777" w:rsidR="00A46C58" w:rsidRPr="00372B1F" w:rsidRDefault="00A46C58" w:rsidP="00A46C58">
            <w:pPr>
              <w:pStyle w:val="PhDCorpo"/>
              <w:spacing w:after="0"/>
              <w:jc w:val="center"/>
            </w:pPr>
            <w:r w:rsidRPr="00372B1F">
              <w:rPr>
                <w:noProof/>
              </w:rPr>
              <w:drawing>
                <wp:inline distT="0" distB="0" distL="0" distR="0" wp14:anchorId="26B90227" wp14:editId="229453E2">
                  <wp:extent cx="1164541" cy="1166400"/>
                  <wp:effectExtent l="0" t="0" r="0" b="0"/>
                  <wp:docPr id="146" name="Imagem 146" descr="Uma imagem com texto, símbolo, relóg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46"/>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1164541" cy="1166400"/>
                          </a:xfrm>
                          <a:prstGeom prst="rect">
                            <a:avLst/>
                          </a:prstGeom>
                        </pic:spPr>
                      </pic:pic>
                    </a:graphicData>
                  </a:graphic>
                </wp:inline>
              </w:drawing>
            </w:r>
          </w:p>
        </w:tc>
        <w:tc>
          <w:tcPr>
            <w:tcW w:w="1250" w:type="pct"/>
          </w:tcPr>
          <w:p w14:paraId="3E5F4ACA" w14:textId="77777777" w:rsidR="00A46C58" w:rsidRPr="00372B1F" w:rsidRDefault="00A46C58" w:rsidP="00A46C58">
            <w:pPr>
              <w:pStyle w:val="PhDCorpo"/>
              <w:spacing w:after="0"/>
              <w:jc w:val="center"/>
            </w:pPr>
            <w:r w:rsidRPr="00372B1F">
              <w:rPr>
                <w:noProof/>
              </w:rPr>
              <w:drawing>
                <wp:inline distT="0" distB="0" distL="0" distR="0" wp14:anchorId="2F62C40B" wp14:editId="7B07A3A6">
                  <wp:extent cx="1164332" cy="1166400"/>
                  <wp:effectExtent l="0" t="0" r="0" b="0"/>
                  <wp:docPr id="130" name="Imagem 130" descr="Uma imagem com texto, símbol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0"/>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1164332" cy="1166400"/>
                          </a:xfrm>
                          <a:prstGeom prst="rect">
                            <a:avLst/>
                          </a:prstGeom>
                        </pic:spPr>
                      </pic:pic>
                    </a:graphicData>
                  </a:graphic>
                </wp:inline>
              </w:drawing>
            </w:r>
          </w:p>
        </w:tc>
        <w:tc>
          <w:tcPr>
            <w:tcW w:w="1250" w:type="pct"/>
          </w:tcPr>
          <w:p w14:paraId="68C50BDD" w14:textId="77777777" w:rsidR="00A46C58" w:rsidRPr="00372B1F" w:rsidRDefault="00A46C58" w:rsidP="00A46C58">
            <w:pPr>
              <w:pStyle w:val="PhDCorpo"/>
              <w:spacing w:after="0"/>
              <w:jc w:val="center"/>
            </w:pPr>
            <w:r w:rsidRPr="00372B1F">
              <w:rPr>
                <w:noProof/>
              </w:rPr>
              <w:drawing>
                <wp:inline distT="0" distB="0" distL="0" distR="0" wp14:anchorId="6F1E0659" wp14:editId="6DE665A9">
                  <wp:extent cx="1167793" cy="1166400"/>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9"/>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1167793" cy="1166400"/>
                          </a:xfrm>
                          <a:prstGeom prst="rect">
                            <a:avLst/>
                          </a:prstGeom>
                        </pic:spPr>
                      </pic:pic>
                    </a:graphicData>
                  </a:graphic>
                </wp:inline>
              </w:drawing>
            </w:r>
          </w:p>
        </w:tc>
        <w:tc>
          <w:tcPr>
            <w:tcW w:w="1250" w:type="pct"/>
          </w:tcPr>
          <w:p w14:paraId="6A64FE04" w14:textId="77777777" w:rsidR="00A46C58" w:rsidRDefault="00A46C58" w:rsidP="00A46C58">
            <w:pPr>
              <w:pStyle w:val="PhDCorpo"/>
              <w:spacing w:after="0"/>
              <w:jc w:val="center"/>
            </w:pPr>
            <w:r>
              <w:rPr>
                <w:noProof/>
              </w:rPr>
              <w:drawing>
                <wp:inline distT="0" distB="0" distL="0" distR="0" wp14:anchorId="3AD702CD" wp14:editId="6593366E">
                  <wp:extent cx="1185538" cy="1094705"/>
                  <wp:effectExtent l="0" t="0" r="0" b="0"/>
                  <wp:docPr id="286" name="Imagem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1202337" cy="1110217"/>
                          </a:xfrm>
                          <a:prstGeom prst="rect">
                            <a:avLst/>
                          </a:prstGeom>
                        </pic:spPr>
                      </pic:pic>
                    </a:graphicData>
                  </a:graphic>
                </wp:inline>
              </w:drawing>
            </w:r>
          </w:p>
        </w:tc>
      </w:tr>
      <w:tr w:rsidR="00A46C58" w14:paraId="378E38BB" w14:textId="77777777" w:rsidTr="00A46C58">
        <w:trPr>
          <w:trHeight w:val="508"/>
        </w:trPr>
        <w:tc>
          <w:tcPr>
            <w:tcW w:w="1250" w:type="pct"/>
          </w:tcPr>
          <w:p w14:paraId="0BBB42F1" w14:textId="77777777" w:rsidR="00A46C58" w:rsidRPr="00372B1F" w:rsidRDefault="00A46C58" w:rsidP="00A46C58">
            <w:pPr>
              <w:pStyle w:val="PhDCabealhoFiguras"/>
              <w:rPr>
                <w:rFonts w:ascii="NewsGotT" w:hAnsi="NewsGotT"/>
              </w:rPr>
            </w:pPr>
            <w:r w:rsidRPr="00372B1F">
              <w:rPr>
                <w:rFonts w:ascii="NewsGotT" w:hAnsi="NewsGotT"/>
              </w:rPr>
              <w:t>(e)</w:t>
            </w:r>
          </w:p>
        </w:tc>
        <w:tc>
          <w:tcPr>
            <w:tcW w:w="1250" w:type="pct"/>
          </w:tcPr>
          <w:p w14:paraId="2A03E1E2" w14:textId="77777777" w:rsidR="00A46C58" w:rsidRPr="00372B1F" w:rsidRDefault="00A46C58" w:rsidP="00A46C58">
            <w:pPr>
              <w:pStyle w:val="PhDCabealhoFiguras"/>
              <w:rPr>
                <w:rFonts w:ascii="NewsGotT" w:hAnsi="NewsGotT"/>
              </w:rPr>
            </w:pPr>
            <w:r w:rsidRPr="00372B1F">
              <w:rPr>
                <w:rFonts w:ascii="NewsGotT" w:hAnsi="NewsGotT"/>
              </w:rPr>
              <w:t>(f)</w:t>
            </w:r>
          </w:p>
        </w:tc>
        <w:tc>
          <w:tcPr>
            <w:tcW w:w="1250" w:type="pct"/>
          </w:tcPr>
          <w:p w14:paraId="71FD55C5" w14:textId="77777777" w:rsidR="00A46C58" w:rsidRPr="00372B1F" w:rsidRDefault="00A46C58" w:rsidP="00A46C58">
            <w:pPr>
              <w:pStyle w:val="PhDCabealhoFiguras"/>
              <w:rPr>
                <w:rFonts w:ascii="NewsGotT" w:hAnsi="NewsGotT"/>
              </w:rPr>
            </w:pPr>
            <w:r w:rsidRPr="00372B1F">
              <w:rPr>
                <w:rFonts w:ascii="NewsGotT" w:hAnsi="NewsGotT"/>
              </w:rPr>
              <w:t>(g)</w:t>
            </w:r>
          </w:p>
        </w:tc>
        <w:tc>
          <w:tcPr>
            <w:tcW w:w="1250" w:type="pct"/>
          </w:tcPr>
          <w:p w14:paraId="1ED04906" w14:textId="77777777" w:rsidR="00A46C58" w:rsidRPr="00FF3164" w:rsidRDefault="00A46C58" w:rsidP="00A46C58">
            <w:pPr>
              <w:pStyle w:val="PhDCabealhoFiguras"/>
              <w:rPr>
                <w:rFonts w:ascii="NewsGotT" w:hAnsi="NewsGotT"/>
              </w:rPr>
            </w:pPr>
            <w:r w:rsidRPr="00FF3164">
              <w:rPr>
                <w:rFonts w:ascii="NewsGotT" w:hAnsi="NewsGotT"/>
              </w:rPr>
              <w:t>(h)</w:t>
            </w:r>
          </w:p>
        </w:tc>
      </w:tr>
    </w:tbl>
    <w:p w14:paraId="3C2ADC16" w14:textId="6C172253" w:rsidR="00071A16" w:rsidRDefault="00071A16" w:rsidP="00071A16">
      <w:pPr>
        <w:pStyle w:val="PhDLegendaFiguras"/>
      </w:pPr>
      <w:bookmarkStart w:id="213" w:name="_Ref63672805"/>
      <w:bookmarkStart w:id="214" w:name="_Toc75031176"/>
      <w:r>
        <w:t xml:space="preserve">Figura </w:t>
      </w:r>
      <w:fldSimple w:instr=" STYLEREF 1 \s ">
        <w:r w:rsidR="00774C52">
          <w:rPr>
            <w:noProof/>
          </w:rPr>
          <w:t>7</w:t>
        </w:r>
      </w:fldSimple>
      <w:r w:rsidR="00774C52">
        <w:t>.</w:t>
      </w:r>
      <w:fldSimple w:instr=" SEQ Figura \* ARABIC \s 1 ">
        <w:r w:rsidR="00774C52">
          <w:rPr>
            <w:noProof/>
          </w:rPr>
          <w:t>2</w:t>
        </w:r>
      </w:fldSimple>
      <w:bookmarkEnd w:id="213"/>
      <w:r>
        <w:t xml:space="preserve"> - Símbolos de perigo: (a) perigoso para o ambiente; (b) corrosivo; (c) comburente; (d) inflamável</w:t>
      </w:r>
      <w:r w:rsidRPr="00503BA6">
        <w:t>; (e)</w:t>
      </w:r>
      <w:r w:rsidR="00A46C58">
        <w:t> </w:t>
      </w:r>
      <w:r w:rsidRPr="00503BA6">
        <w:t>explosivo</w:t>
      </w:r>
      <w:r>
        <w:t>; (f)</w:t>
      </w:r>
      <w:r w:rsidR="00A46C58">
        <w:t> </w:t>
      </w:r>
      <w:r>
        <w:t>tóxico; (g)</w:t>
      </w:r>
      <w:r w:rsidR="00A46C58">
        <w:t> </w:t>
      </w:r>
      <w:r>
        <w:t xml:space="preserve">vários perigos; (h) </w:t>
      </w:r>
      <w:proofErr w:type="spellStart"/>
      <w:r w:rsidR="00661790" w:rsidRPr="00661790">
        <w:rPr>
          <w:i/>
          <w:iCs/>
        </w:rPr>
        <w:t>Eletrostatic</w:t>
      </w:r>
      <w:proofErr w:type="spellEnd"/>
      <w:r w:rsidR="00661790" w:rsidRPr="00661790">
        <w:rPr>
          <w:i/>
          <w:iCs/>
        </w:rPr>
        <w:t xml:space="preserve"> </w:t>
      </w:r>
      <w:proofErr w:type="spellStart"/>
      <w:r w:rsidR="00661790" w:rsidRPr="00661790">
        <w:rPr>
          <w:i/>
          <w:iCs/>
        </w:rPr>
        <w:t>Sensitive</w:t>
      </w:r>
      <w:proofErr w:type="spellEnd"/>
      <w:r w:rsidR="00661790" w:rsidRPr="00661790">
        <w:rPr>
          <w:i/>
          <w:iCs/>
        </w:rPr>
        <w:t xml:space="preserve"> </w:t>
      </w:r>
      <w:proofErr w:type="spellStart"/>
      <w:r w:rsidR="00661790" w:rsidRPr="00661790">
        <w:rPr>
          <w:i/>
          <w:iCs/>
        </w:rPr>
        <w:t>Device</w:t>
      </w:r>
      <w:proofErr w:type="spellEnd"/>
      <w:r w:rsidR="00661790" w:rsidRPr="00661790">
        <w:rPr>
          <w:i/>
          <w:iCs/>
        </w:rPr>
        <w:t xml:space="preserve"> - </w:t>
      </w:r>
      <w:r w:rsidRPr="00661790">
        <w:rPr>
          <w:i/>
          <w:iCs/>
        </w:rPr>
        <w:t>ESD</w:t>
      </w:r>
      <w:r>
        <w:t>.</w:t>
      </w:r>
      <w:bookmarkEnd w:id="214"/>
    </w:p>
    <w:p w14:paraId="33253B20" w14:textId="77777777" w:rsidR="00A46C58" w:rsidRPr="00A46C58" w:rsidRDefault="00A46C58" w:rsidP="00A46C58">
      <w:pPr>
        <w:pStyle w:val="PhDLegendaFiguras"/>
        <w:jc w:val="both"/>
        <w:rPr>
          <w:sz w:val="24"/>
          <w:szCs w:val="24"/>
        </w:rPr>
      </w:pPr>
    </w:p>
    <w:p w14:paraId="657ECEF7" w14:textId="74B3FD1A" w:rsidR="00B20FED" w:rsidRDefault="00B20FED" w:rsidP="00B20FED">
      <w:pPr>
        <w:pStyle w:val="PhDCorpo"/>
        <w:spacing w:after="0"/>
        <w:ind w:firstLine="567"/>
      </w:pPr>
      <w:r>
        <w:t xml:space="preserve">O robô será constituído por circuitos e componentes eletrónicos que não podem ser enviados para o lixo doméstico. Estes devem ser encaminhados para locais próprios de </w:t>
      </w:r>
      <w:r w:rsidRPr="00503BA6">
        <w:t>reciclagem</w:t>
      </w:r>
      <w:r w:rsidR="007F0866">
        <w:t xml:space="preserve"> </w:t>
      </w:r>
      <w:r w:rsidR="007F0866" w:rsidRPr="00503BA6">
        <w:t>(</w:t>
      </w:r>
      <w:r w:rsidR="007F0866" w:rsidRPr="00503BA6">
        <w:rPr>
          <w:szCs w:val="24"/>
        </w:rPr>
        <w:fldChar w:fldCharType="begin"/>
      </w:r>
      <w:r w:rsidR="007F0866" w:rsidRPr="00503BA6">
        <w:instrText xml:space="preserve"> REF _Ref63672766 \h </w:instrText>
      </w:r>
      <w:r w:rsidR="007F0866">
        <w:rPr>
          <w:szCs w:val="24"/>
        </w:rPr>
        <w:instrText xml:space="preserve"> \* MERGEFORMAT </w:instrText>
      </w:r>
      <w:r w:rsidR="007F0866" w:rsidRPr="00503BA6">
        <w:rPr>
          <w:szCs w:val="24"/>
        </w:rPr>
      </w:r>
      <w:r w:rsidR="007F0866" w:rsidRPr="00503BA6">
        <w:rPr>
          <w:szCs w:val="24"/>
        </w:rPr>
        <w:fldChar w:fldCharType="separate"/>
      </w:r>
      <w:r w:rsidR="00D10394">
        <w:t xml:space="preserve">Figura </w:t>
      </w:r>
      <w:r w:rsidR="00D10394">
        <w:rPr>
          <w:noProof/>
        </w:rPr>
        <w:t>7</w:t>
      </w:r>
      <w:r w:rsidR="00D10394">
        <w:t>.</w:t>
      </w:r>
      <w:r w:rsidR="00D10394">
        <w:rPr>
          <w:noProof/>
        </w:rPr>
        <w:t>3</w:t>
      </w:r>
      <w:r w:rsidR="007F0866" w:rsidRPr="00503BA6">
        <w:rPr>
          <w:szCs w:val="24"/>
        </w:rPr>
        <w:fldChar w:fldCharType="end"/>
      </w:r>
      <w:r w:rsidR="007F0866" w:rsidRPr="00503BA6">
        <w:t>)</w:t>
      </w:r>
      <w:r w:rsidRPr="00503BA6">
        <w:t>.</w:t>
      </w:r>
      <w:r>
        <w:t xml:space="preserve"> </w:t>
      </w:r>
    </w:p>
    <w:p w14:paraId="4CD6D7AF" w14:textId="77777777" w:rsidR="00B20FED" w:rsidRDefault="00B20FED" w:rsidP="00B20FED">
      <w:pPr>
        <w:pStyle w:val="PhDCorpo"/>
        <w:keepNext/>
        <w:spacing w:after="0"/>
        <w:jc w:val="center"/>
      </w:pPr>
      <w:r>
        <w:rPr>
          <w:noProof/>
        </w:rPr>
        <w:drawing>
          <wp:inline distT="0" distB="0" distL="0" distR="0" wp14:anchorId="5D57C987" wp14:editId="0BDB3516">
            <wp:extent cx="860425" cy="1228725"/>
            <wp:effectExtent l="0" t="0" r="0" b="9525"/>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8"/>
                    <pic:cNvPicPr/>
                  </pic:nvPicPr>
                  <pic:blipFill>
                    <a:blip r:embed="rId155">
                      <a:extLst>
                        <a:ext uri="{28A0092B-C50C-407E-A947-70E740481C1C}">
                          <a14:useLocalDpi xmlns:a14="http://schemas.microsoft.com/office/drawing/2010/main" val="0"/>
                        </a:ext>
                      </a:extLst>
                    </a:blip>
                    <a:stretch>
                      <a:fillRect/>
                    </a:stretch>
                  </pic:blipFill>
                  <pic:spPr>
                    <a:xfrm>
                      <a:off x="0" y="0"/>
                      <a:ext cx="860425" cy="1228725"/>
                    </a:xfrm>
                    <a:prstGeom prst="rect">
                      <a:avLst/>
                    </a:prstGeom>
                  </pic:spPr>
                </pic:pic>
              </a:graphicData>
            </a:graphic>
          </wp:inline>
        </w:drawing>
      </w:r>
    </w:p>
    <w:p w14:paraId="691D3B60" w14:textId="0D5F9A76" w:rsidR="00B20FED" w:rsidRDefault="00B20FED" w:rsidP="00B20FED">
      <w:pPr>
        <w:pStyle w:val="PhDLegendaFiguras"/>
      </w:pPr>
      <w:bookmarkStart w:id="215" w:name="_Ref63672766"/>
      <w:bookmarkStart w:id="216" w:name="_Toc75031177"/>
      <w:r>
        <w:t xml:space="preserve">Figura </w:t>
      </w:r>
      <w:fldSimple w:instr=" STYLEREF 1 \s ">
        <w:r w:rsidR="00774C52">
          <w:rPr>
            <w:noProof/>
          </w:rPr>
          <w:t>7</w:t>
        </w:r>
      </w:fldSimple>
      <w:r w:rsidR="00774C52">
        <w:t>.</w:t>
      </w:r>
      <w:fldSimple w:instr=" SEQ Figura \* ARABIC \s 1 ">
        <w:r w:rsidR="00774C52">
          <w:rPr>
            <w:noProof/>
          </w:rPr>
          <w:t>3</w:t>
        </w:r>
      </w:fldSimple>
      <w:bookmarkEnd w:id="215"/>
      <w:r>
        <w:t xml:space="preserve"> </w:t>
      </w:r>
      <w:r w:rsidR="00A46C58">
        <w:t>-</w:t>
      </w:r>
      <w:r>
        <w:t xml:space="preserve"> </w:t>
      </w:r>
      <w:r w:rsidR="00A46C58">
        <w:t xml:space="preserve">Símbolo </w:t>
      </w:r>
      <w:r w:rsidR="00A46C58" w:rsidRPr="009B6A1D">
        <w:t>WEEE</w:t>
      </w:r>
      <w:r w:rsidR="007D1586">
        <w:t>.</w:t>
      </w:r>
      <w:bookmarkEnd w:id="216"/>
    </w:p>
    <w:p w14:paraId="02DA5E0B" w14:textId="38362050" w:rsidR="000B1901" w:rsidRDefault="000B1901" w:rsidP="000B1901"/>
    <w:p w14:paraId="236F9C92" w14:textId="77777777" w:rsidR="0030507B" w:rsidRDefault="0030507B" w:rsidP="000B1901">
      <w:pPr>
        <w:sectPr w:rsidR="0030507B" w:rsidSect="0030507B">
          <w:headerReference w:type="default" r:id="rId156"/>
          <w:type w:val="oddPage"/>
          <w:pgSz w:w="11907" w:h="16840" w:code="9"/>
          <w:pgMar w:top="1134" w:right="1418" w:bottom="1134" w:left="1418" w:header="567" w:footer="57" w:gutter="0"/>
          <w:pgNumType w:chapSep="emDash"/>
          <w:cols w:space="720"/>
          <w:docGrid w:linePitch="272"/>
        </w:sectPr>
      </w:pPr>
    </w:p>
    <w:p w14:paraId="70A5D309" w14:textId="09A37ED1" w:rsidR="00841827" w:rsidRPr="00B66544" w:rsidRDefault="00841827" w:rsidP="00A324CE">
      <w:pPr>
        <w:pStyle w:val="Ttulo1"/>
        <w:rPr>
          <w:rFonts w:ascii="NewsGotT" w:hAnsi="NewsGotT"/>
        </w:rPr>
      </w:pPr>
      <w:r w:rsidRPr="00B66544">
        <w:rPr>
          <w:rFonts w:ascii="NewsGotT" w:hAnsi="NewsGotT"/>
        </w:rPr>
        <w:br/>
      </w:r>
      <w:r w:rsidRPr="00B66544">
        <w:rPr>
          <w:rFonts w:ascii="NewsGotT" w:hAnsi="NewsGotT"/>
        </w:rPr>
        <w:br/>
      </w:r>
      <w:bookmarkStart w:id="217" w:name="_Toc75031131"/>
      <w:r w:rsidR="00C276D6">
        <w:rPr>
          <w:rFonts w:ascii="NewsGotT" w:hAnsi="NewsGotT"/>
        </w:rPr>
        <w:t>Conclusões</w:t>
      </w:r>
      <w:bookmarkEnd w:id="217"/>
    </w:p>
    <w:p w14:paraId="49ACABA6" w14:textId="69C6E9C5" w:rsidR="000B1901" w:rsidRPr="00B66544" w:rsidRDefault="00C276D6" w:rsidP="000B1901">
      <w:pPr>
        <w:pStyle w:val="Ttulo2"/>
        <w:rPr>
          <w:rFonts w:ascii="NewsGotT" w:hAnsi="NewsGotT"/>
        </w:rPr>
      </w:pPr>
      <w:bookmarkStart w:id="218" w:name="_Toc75031132"/>
      <w:r>
        <w:rPr>
          <w:rFonts w:ascii="NewsGotT" w:hAnsi="NewsGotT"/>
        </w:rPr>
        <w:t>Conclusão</w:t>
      </w:r>
      <w:bookmarkEnd w:id="218"/>
    </w:p>
    <w:p w14:paraId="25A27B78" w14:textId="10C40731" w:rsidR="008218DF" w:rsidRDefault="008218DF" w:rsidP="008218DF">
      <w:pPr>
        <w:pStyle w:val="PhDCorpo"/>
        <w:ind w:firstLine="567"/>
      </w:pPr>
      <w:r>
        <w:t>O projeto integrador da unidade curricular de LPI II pôs à prova algumas competências adquiridas ao longo do curso. Aplicaram-se conhecimentos das unidades curriculares das áreas de controlo, eletrónica,</w:t>
      </w:r>
      <w:r w:rsidRPr="00972D0E">
        <w:t xml:space="preserve"> </w:t>
      </w:r>
      <w:r w:rsidRPr="00EA5B68">
        <w:rPr>
          <w:strike/>
        </w:rPr>
        <w:t>máquinas elétricas,</w:t>
      </w:r>
      <w:r>
        <w:t xml:space="preserve"> instrumentação e sensores, entre outras. Foi um projeto ímpar comparativamente a projetos já realizados porque envolveu um maior conhecimento de várias áreas e requereu muito trabalho autónomo.</w:t>
      </w:r>
    </w:p>
    <w:p w14:paraId="0818A7D4" w14:textId="670AD17D" w:rsidR="008218DF" w:rsidRDefault="008218DF" w:rsidP="008218DF">
      <w:pPr>
        <w:pStyle w:val="PhDCorpo"/>
        <w:ind w:firstLine="567"/>
      </w:pPr>
      <w:r w:rsidRPr="00C275AA">
        <w:t>Ao longo da conceção do projeto foram sugeridas várias ideias. Algumas destas, foram descartadas numa fase inicial, ao passo que outras apenas foram postas em causa já durante o desenvolvimento do projeto</w:t>
      </w:r>
      <w:r>
        <w:t xml:space="preserve">. Num primeiro momento, </w:t>
      </w:r>
      <w:r w:rsidRPr="00EA5B68">
        <w:rPr>
          <w:strike/>
        </w:rPr>
        <w:t>chegou-se a pensar</w:t>
      </w:r>
      <w:r>
        <w:t xml:space="preserve"> </w:t>
      </w:r>
      <w:r w:rsidR="00EA5B68">
        <w:t xml:space="preserve">pensou-se </w:t>
      </w:r>
      <w:r>
        <w:t xml:space="preserve">em fazer a distinção </w:t>
      </w:r>
      <w:r w:rsidR="00C275AA">
        <w:t xml:space="preserve">dos quartos e cruzamentos </w:t>
      </w:r>
      <w:r>
        <w:t>através de um sensor de cores. No entanto, além de ser uma abordagem que poderia trazer resultados pouco precisos, era muito limitadora em relação ao número de combinações únicas. Pensou-se, ainda, em usar a tecnologia RFID apenas nos cruzamentos</w:t>
      </w:r>
      <w:r w:rsidR="00B02C85">
        <w:t>. As</w:t>
      </w:r>
      <w:r>
        <w:t xml:space="preserve"> </w:t>
      </w:r>
      <w:r w:rsidRPr="00B02C85">
        <w:rPr>
          <w:highlight w:val="yellow"/>
        </w:rPr>
        <w:t>marcas de deteção de quartos</w:t>
      </w:r>
      <w:r>
        <w:t xml:space="preserve"> seria</w:t>
      </w:r>
      <w:r w:rsidR="00B02C85">
        <w:t>m</w:t>
      </w:r>
      <w:r>
        <w:t xml:space="preserve"> detetada</w:t>
      </w:r>
      <w:r w:rsidR="00B02C85">
        <w:t>s</w:t>
      </w:r>
      <w:r>
        <w:t xml:space="preserve"> </w:t>
      </w:r>
      <w:r w:rsidRPr="00B02C85">
        <w:rPr>
          <w:highlight w:val="green"/>
        </w:rPr>
        <w:t>p</w:t>
      </w:r>
      <w:r w:rsidR="00B02C85" w:rsidRPr="00B02C85">
        <w:rPr>
          <w:highlight w:val="green"/>
        </w:rPr>
        <w:t>o</w:t>
      </w:r>
      <w:r>
        <w:t xml:space="preserve">r um dos sensores do </w:t>
      </w:r>
      <w:proofErr w:type="spellStart"/>
      <w:r>
        <w:rPr>
          <w:i/>
          <w:iCs/>
        </w:rPr>
        <w:t>array</w:t>
      </w:r>
      <w:proofErr w:type="spellEnd"/>
      <w:r>
        <w:rPr>
          <w:i/>
          <w:iCs/>
        </w:rPr>
        <w:t xml:space="preserve"> </w:t>
      </w:r>
      <w:r>
        <w:t xml:space="preserve">do QTR-8A, reduzindo o número de etiquetas RFID que seriam necessárias adquirir. Com base no número de quartos detetados saber-se-ia o quarto em que seria necessário fazer paragem. Porém, chegou-se à conclusão que era uma abordagem que acrescentaria alguma complexidade ao sistema e era mais passível de falhas de leitura ao longo do período de operação do DWR, muito difíceis de identificar e controlar. Para evitar estes problemas, estabeleceu-se que </w:t>
      </w:r>
      <w:r w:rsidR="0021045B">
        <w:t>se usaria</w:t>
      </w:r>
      <w:r>
        <w:t xml:space="preserve"> a tecnologia RFID em todos os cruzamentos e quartos, permitindo uma identificação precisa e um número de combinações únicas praticamente infinita. </w:t>
      </w:r>
    </w:p>
    <w:p w14:paraId="34EB2FC8" w14:textId="105D3B82" w:rsidR="008218DF" w:rsidRPr="00B02C85" w:rsidRDefault="008218DF" w:rsidP="008218DF">
      <w:pPr>
        <w:pStyle w:val="PhDCorpo"/>
        <w:rPr>
          <w:highlight w:val="yellow"/>
        </w:rPr>
      </w:pPr>
      <w:r>
        <w:tab/>
      </w:r>
      <w:r w:rsidRPr="00B02C85">
        <w:rPr>
          <w:highlight w:val="yellow"/>
        </w:rPr>
        <w:t xml:space="preserve">Relativamente ao tempo despendido no desenvolvimento do projeto, visto que todo o grupo se juntou para trabalhar em horários definidos, todos os elementos do grupo trabalharam o mesmo número de horas. Após o desenho e conceção que foi desenvolvido em conjunto, o grupo foi dividido em duas equipas de trabalho, sendo que uma se dedicou à implementação do controlo dos motores e outra ao desenvolvimento da máquina de estados que controla o estado de funcionamento do robô. Assim, foram contabilizadas, individualmente, um total de 250 horas, como mostrado na </w:t>
      </w:r>
      <w:r w:rsidRPr="00B02C85">
        <w:rPr>
          <w:highlight w:val="yellow"/>
        </w:rPr>
        <w:fldChar w:fldCharType="begin"/>
      </w:r>
      <w:r w:rsidRPr="00B02C85">
        <w:rPr>
          <w:highlight w:val="yellow"/>
        </w:rPr>
        <w:instrText xml:space="preserve"> REF _Ref63906478 \h </w:instrText>
      </w:r>
      <w:r w:rsidRPr="00B02C85">
        <w:rPr>
          <w:highlight w:val="yellow"/>
        </w:rPr>
      </w:r>
      <w:r w:rsidR="00B02C85">
        <w:rPr>
          <w:highlight w:val="yellow"/>
        </w:rPr>
        <w:instrText xml:space="preserve"> \* MERGEFORMAT </w:instrText>
      </w:r>
      <w:r w:rsidRPr="00B02C85">
        <w:rPr>
          <w:highlight w:val="yellow"/>
        </w:rPr>
        <w:fldChar w:fldCharType="separate"/>
      </w:r>
      <w:r w:rsidRPr="00B02C85">
        <w:rPr>
          <w:highlight w:val="yellow"/>
        </w:rPr>
        <w:t xml:space="preserve">Tabela </w:t>
      </w:r>
      <w:r w:rsidRPr="00B02C85">
        <w:rPr>
          <w:noProof/>
          <w:highlight w:val="yellow"/>
        </w:rPr>
        <w:t>8</w:t>
      </w:r>
      <w:r w:rsidRPr="00B02C85">
        <w:rPr>
          <w:highlight w:val="yellow"/>
        </w:rPr>
        <w:t>.</w:t>
      </w:r>
      <w:r w:rsidRPr="00B02C85">
        <w:rPr>
          <w:noProof/>
          <w:highlight w:val="yellow"/>
        </w:rPr>
        <w:t>1</w:t>
      </w:r>
      <w:r w:rsidRPr="00B02C85">
        <w:rPr>
          <w:highlight w:val="yellow"/>
        </w:rPr>
        <w:fldChar w:fldCharType="end"/>
      </w:r>
      <w:r w:rsidRPr="00B02C85">
        <w:rPr>
          <w:highlight w:val="yellow"/>
        </w:rPr>
        <w:t xml:space="preserve">. </w:t>
      </w:r>
      <w:r w:rsidRPr="00B02C85">
        <w:rPr>
          <w:highlight w:val="yellow"/>
        </w:rPr>
        <w:tab/>
        <w:t>Em suma, este projeto foi desafiante, revelando a sua importância na formação enquanto futuros engenheiros.</w:t>
      </w:r>
    </w:p>
    <w:p w14:paraId="3D94D53C" w14:textId="77777777" w:rsidR="008218DF" w:rsidRPr="00B02C85" w:rsidRDefault="008218DF" w:rsidP="008218DF">
      <w:pPr>
        <w:pStyle w:val="PhDLegendaTabela"/>
        <w:rPr>
          <w:highlight w:val="yellow"/>
        </w:rPr>
      </w:pPr>
      <w:bookmarkStart w:id="219" w:name="_Ref63906478"/>
      <w:bookmarkStart w:id="220" w:name="_Toc74931621"/>
      <w:r w:rsidRPr="00B02C85">
        <w:rPr>
          <w:highlight w:val="yellow"/>
        </w:rPr>
        <w:t xml:space="preserve">Tabela </w:t>
      </w:r>
      <w:r w:rsidR="008B3ECA" w:rsidRPr="00B02C85">
        <w:rPr>
          <w:highlight w:val="yellow"/>
        </w:rPr>
        <w:fldChar w:fldCharType="begin"/>
      </w:r>
      <w:r w:rsidR="008B3ECA" w:rsidRPr="00B02C85">
        <w:rPr>
          <w:highlight w:val="yellow"/>
        </w:rPr>
        <w:instrText xml:space="preserve"> STYLEREF 1 \s </w:instrText>
      </w:r>
      <w:r w:rsidR="008B3ECA" w:rsidRPr="00B02C85">
        <w:rPr>
          <w:highlight w:val="yellow"/>
        </w:rPr>
        <w:fldChar w:fldCharType="separate"/>
      </w:r>
      <w:r w:rsidRPr="00B02C85">
        <w:rPr>
          <w:noProof/>
          <w:highlight w:val="yellow"/>
        </w:rPr>
        <w:t>8</w:t>
      </w:r>
      <w:r w:rsidR="008B3ECA" w:rsidRPr="00B02C85">
        <w:rPr>
          <w:noProof/>
          <w:highlight w:val="yellow"/>
        </w:rPr>
        <w:fldChar w:fldCharType="end"/>
      </w:r>
      <w:r w:rsidRPr="00B02C85">
        <w:rPr>
          <w:highlight w:val="yellow"/>
        </w:rPr>
        <w:t>.</w:t>
      </w:r>
      <w:r w:rsidR="008B3ECA" w:rsidRPr="00B02C85">
        <w:rPr>
          <w:highlight w:val="yellow"/>
        </w:rPr>
        <w:fldChar w:fldCharType="begin"/>
      </w:r>
      <w:r w:rsidR="008B3ECA" w:rsidRPr="00B02C85">
        <w:rPr>
          <w:highlight w:val="yellow"/>
        </w:rPr>
        <w:instrText xml:space="preserve"> SEQ Tabela \* ARABIC \s 1 </w:instrText>
      </w:r>
      <w:r w:rsidR="008B3ECA" w:rsidRPr="00B02C85">
        <w:rPr>
          <w:highlight w:val="yellow"/>
        </w:rPr>
        <w:fldChar w:fldCharType="separate"/>
      </w:r>
      <w:r w:rsidRPr="00B02C85">
        <w:rPr>
          <w:noProof/>
          <w:highlight w:val="yellow"/>
        </w:rPr>
        <w:t>1</w:t>
      </w:r>
      <w:r w:rsidR="008B3ECA" w:rsidRPr="00B02C85">
        <w:rPr>
          <w:noProof/>
          <w:highlight w:val="yellow"/>
        </w:rPr>
        <w:fldChar w:fldCharType="end"/>
      </w:r>
      <w:bookmarkEnd w:id="219"/>
      <w:r w:rsidRPr="00B02C85">
        <w:rPr>
          <w:highlight w:val="yellow"/>
        </w:rPr>
        <w:t xml:space="preserve"> - Número de horas despendidas por elemento</w:t>
      </w:r>
      <w:bookmarkEnd w:id="220"/>
    </w:p>
    <w:tbl>
      <w:tblPr>
        <w:tblStyle w:val="SimplesTabela1"/>
        <w:tblW w:w="5528" w:type="dxa"/>
        <w:tblInd w:w="1769" w:type="dxa"/>
        <w:tblLook w:val="04A0" w:firstRow="1" w:lastRow="0" w:firstColumn="1" w:lastColumn="0" w:noHBand="0" w:noVBand="1"/>
      </w:tblPr>
      <w:tblGrid>
        <w:gridCol w:w="3543"/>
        <w:gridCol w:w="1985"/>
      </w:tblGrid>
      <w:tr w:rsidR="008218DF" w:rsidRPr="00B02C85" w14:paraId="2D5DF315" w14:textId="77777777" w:rsidTr="00FD4DC8">
        <w:trPr>
          <w:cnfStyle w:val="100000000000" w:firstRow="1" w:lastRow="0" w:firstColumn="0" w:lastColumn="0" w:oddVBand="0" w:evenVBand="0" w:oddHBand="0" w:evenHBand="0" w:firstRowFirstColumn="0" w:firstRowLastColumn="0" w:lastRowFirstColumn="0" w:lastRowLastColumn="0"/>
          <w:trHeight w:val="531"/>
        </w:trPr>
        <w:tc>
          <w:tcPr>
            <w:cnfStyle w:val="001000000000" w:firstRow="0" w:lastRow="0" w:firstColumn="1" w:lastColumn="0" w:oddVBand="0" w:evenVBand="0" w:oddHBand="0" w:evenHBand="0" w:firstRowFirstColumn="0" w:firstRowLastColumn="0" w:lastRowFirstColumn="0" w:lastRowLastColumn="0"/>
            <w:tcW w:w="3543" w:type="dxa"/>
          </w:tcPr>
          <w:p w14:paraId="11C546E0" w14:textId="77777777" w:rsidR="008218DF" w:rsidRPr="00B02C85" w:rsidRDefault="008218DF" w:rsidP="00FD4DC8">
            <w:pPr>
              <w:pStyle w:val="PhDCorpo"/>
              <w:spacing w:after="0"/>
              <w:jc w:val="center"/>
              <w:rPr>
                <w:highlight w:val="yellow"/>
              </w:rPr>
            </w:pPr>
            <w:r w:rsidRPr="00B02C85">
              <w:rPr>
                <w:highlight w:val="yellow"/>
              </w:rPr>
              <w:t>Nome</w:t>
            </w:r>
          </w:p>
        </w:tc>
        <w:tc>
          <w:tcPr>
            <w:tcW w:w="1985" w:type="dxa"/>
          </w:tcPr>
          <w:p w14:paraId="583CBE50" w14:textId="77777777" w:rsidR="008218DF" w:rsidRPr="00B02C85" w:rsidRDefault="008218DF" w:rsidP="00FD4DC8">
            <w:pPr>
              <w:pStyle w:val="PhDCorpo"/>
              <w:spacing w:after="0"/>
              <w:jc w:val="center"/>
              <w:cnfStyle w:val="100000000000" w:firstRow="1" w:lastRow="0" w:firstColumn="0" w:lastColumn="0" w:oddVBand="0" w:evenVBand="0" w:oddHBand="0" w:evenHBand="0" w:firstRowFirstColumn="0" w:firstRowLastColumn="0" w:lastRowFirstColumn="0" w:lastRowLastColumn="0"/>
              <w:rPr>
                <w:highlight w:val="yellow"/>
              </w:rPr>
            </w:pPr>
            <w:r w:rsidRPr="00B02C85">
              <w:rPr>
                <w:highlight w:val="yellow"/>
              </w:rPr>
              <w:t>Número de Horas</w:t>
            </w:r>
          </w:p>
        </w:tc>
      </w:tr>
      <w:tr w:rsidR="008218DF" w14:paraId="4438C021" w14:textId="77777777" w:rsidTr="00FD4DC8">
        <w:trPr>
          <w:cnfStyle w:val="000000100000" w:firstRow="0" w:lastRow="0" w:firstColumn="0" w:lastColumn="0" w:oddVBand="0" w:evenVBand="0" w:oddHBand="1" w:evenHBand="0" w:firstRowFirstColumn="0" w:firstRowLastColumn="0" w:lastRowFirstColumn="0" w:lastRowLastColumn="0"/>
          <w:trHeight w:val="542"/>
        </w:trPr>
        <w:tc>
          <w:tcPr>
            <w:cnfStyle w:val="001000000000" w:firstRow="0" w:lastRow="0" w:firstColumn="1" w:lastColumn="0" w:oddVBand="0" w:evenVBand="0" w:oddHBand="0" w:evenHBand="0" w:firstRowFirstColumn="0" w:firstRowLastColumn="0" w:lastRowFirstColumn="0" w:lastRowLastColumn="0"/>
            <w:tcW w:w="3543" w:type="dxa"/>
          </w:tcPr>
          <w:p w14:paraId="08433550" w14:textId="77777777" w:rsidR="008218DF" w:rsidRPr="00B02C85" w:rsidRDefault="008218DF" w:rsidP="00FD4DC8">
            <w:pPr>
              <w:pStyle w:val="PhDCorpo"/>
              <w:spacing w:after="0"/>
              <w:rPr>
                <w:b w:val="0"/>
                <w:bCs w:val="0"/>
                <w:highlight w:val="yellow"/>
              </w:rPr>
            </w:pPr>
            <w:r w:rsidRPr="00B02C85">
              <w:rPr>
                <w:b w:val="0"/>
                <w:bCs w:val="0"/>
                <w:highlight w:val="yellow"/>
              </w:rPr>
              <w:t>Bruno Silva</w:t>
            </w:r>
          </w:p>
        </w:tc>
        <w:tc>
          <w:tcPr>
            <w:tcW w:w="1985" w:type="dxa"/>
          </w:tcPr>
          <w:p w14:paraId="1560F8E2" w14:textId="77777777" w:rsidR="008218DF" w:rsidRPr="00B02C85" w:rsidRDefault="008218DF" w:rsidP="00FD4DC8">
            <w:pPr>
              <w:pStyle w:val="PhDCorpo"/>
              <w:spacing w:after="0"/>
              <w:jc w:val="center"/>
              <w:cnfStyle w:val="000000100000" w:firstRow="0" w:lastRow="0" w:firstColumn="0" w:lastColumn="0" w:oddVBand="0" w:evenVBand="0" w:oddHBand="1" w:evenHBand="0" w:firstRowFirstColumn="0" w:firstRowLastColumn="0" w:lastRowFirstColumn="0" w:lastRowLastColumn="0"/>
              <w:rPr>
                <w:highlight w:val="yellow"/>
              </w:rPr>
            </w:pPr>
            <w:r w:rsidRPr="00B02C85">
              <w:rPr>
                <w:highlight w:val="yellow"/>
              </w:rPr>
              <w:t>250</w:t>
            </w:r>
          </w:p>
        </w:tc>
      </w:tr>
      <w:tr w:rsidR="008218DF" w14:paraId="057A7887" w14:textId="77777777" w:rsidTr="00FD4DC8">
        <w:trPr>
          <w:trHeight w:val="531"/>
        </w:trPr>
        <w:tc>
          <w:tcPr>
            <w:cnfStyle w:val="001000000000" w:firstRow="0" w:lastRow="0" w:firstColumn="1" w:lastColumn="0" w:oddVBand="0" w:evenVBand="0" w:oddHBand="0" w:evenHBand="0" w:firstRowFirstColumn="0" w:firstRowLastColumn="0" w:lastRowFirstColumn="0" w:lastRowLastColumn="0"/>
            <w:tcW w:w="3543" w:type="dxa"/>
          </w:tcPr>
          <w:p w14:paraId="502F9D82" w14:textId="77777777" w:rsidR="008218DF" w:rsidRPr="00325C99" w:rsidRDefault="008218DF" w:rsidP="00FD4DC8">
            <w:pPr>
              <w:pStyle w:val="PhDCorpo"/>
              <w:spacing w:after="0"/>
              <w:rPr>
                <w:b w:val="0"/>
                <w:bCs w:val="0"/>
              </w:rPr>
            </w:pPr>
            <w:r w:rsidRPr="00325C99">
              <w:rPr>
                <w:b w:val="0"/>
                <w:bCs w:val="0"/>
              </w:rPr>
              <w:t>Diogo Fernandes</w:t>
            </w:r>
          </w:p>
        </w:tc>
        <w:tc>
          <w:tcPr>
            <w:tcW w:w="1985" w:type="dxa"/>
          </w:tcPr>
          <w:p w14:paraId="4DBA772B" w14:textId="77777777" w:rsidR="008218DF" w:rsidRPr="008218DF" w:rsidRDefault="008218DF" w:rsidP="00FD4DC8">
            <w:pPr>
              <w:pStyle w:val="PhDCorpo"/>
              <w:spacing w:after="0"/>
              <w:jc w:val="center"/>
              <w:cnfStyle w:val="000000000000" w:firstRow="0" w:lastRow="0" w:firstColumn="0" w:lastColumn="0" w:oddVBand="0" w:evenVBand="0" w:oddHBand="0" w:evenHBand="0" w:firstRowFirstColumn="0" w:firstRowLastColumn="0" w:lastRowFirstColumn="0" w:lastRowLastColumn="0"/>
              <w:rPr>
                <w:highlight w:val="yellow"/>
              </w:rPr>
            </w:pPr>
            <w:r w:rsidRPr="008218DF">
              <w:rPr>
                <w:highlight w:val="yellow"/>
              </w:rPr>
              <w:t>250</w:t>
            </w:r>
          </w:p>
        </w:tc>
      </w:tr>
      <w:tr w:rsidR="008218DF" w14:paraId="206DC631" w14:textId="77777777" w:rsidTr="00FD4DC8">
        <w:trPr>
          <w:cnfStyle w:val="000000100000" w:firstRow="0" w:lastRow="0" w:firstColumn="0" w:lastColumn="0" w:oddVBand="0" w:evenVBand="0" w:oddHBand="1" w:evenHBand="0" w:firstRowFirstColumn="0" w:firstRowLastColumn="0" w:lastRowFirstColumn="0" w:lastRowLastColumn="0"/>
          <w:trHeight w:val="531"/>
        </w:trPr>
        <w:tc>
          <w:tcPr>
            <w:cnfStyle w:val="001000000000" w:firstRow="0" w:lastRow="0" w:firstColumn="1" w:lastColumn="0" w:oddVBand="0" w:evenVBand="0" w:oddHBand="0" w:evenHBand="0" w:firstRowFirstColumn="0" w:firstRowLastColumn="0" w:lastRowFirstColumn="0" w:lastRowLastColumn="0"/>
            <w:tcW w:w="3543" w:type="dxa"/>
          </w:tcPr>
          <w:p w14:paraId="466E8698" w14:textId="77777777" w:rsidR="008218DF" w:rsidRPr="00325C99" w:rsidRDefault="008218DF" w:rsidP="00FD4DC8">
            <w:pPr>
              <w:pStyle w:val="PhDCorpo"/>
              <w:spacing w:after="0"/>
              <w:rPr>
                <w:b w:val="0"/>
                <w:bCs w:val="0"/>
              </w:rPr>
            </w:pPr>
            <w:r w:rsidRPr="00325C99">
              <w:rPr>
                <w:b w:val="0"/>
                <w:bCs w:val="0"/>
              </w:rPr>
              <w:t>Duarte Rodrigues</w:t>
            </w:r>
          </w:p>
        </w:tc>
        <w:tc>
          <w:tcPr>
            <w:tcW w:w="1985" w:type="dxa"/>
          </w:tcPr>
          <w:p w14:paraId="192E4DDD" w14:textId="77777777" w:rsidR="008218DF" w:rsidRPr="008218DF" w:rsidRDefault="008218DF" w:rsidP="00FD4DC8">
            <w:pPr>
              <w:pStyle w:val="PhDCorpo"/>
              <w:spacing w:after="0"/>
              <w:jc w:val="center"/>
              <w:cnfStyle w:val="000000100000" w:firstRow="0" w:lastRow="0" w:firstColumn="0" w:lastColumn="0" w:oddVBand="0" w:evenVBand="0" w:oddHBand="1" w:evenHBand="0" w:firstRowFirstColumn="0" w:firstRowLastColumn="0" w:lastRowFirstColumn="0" w:lastRowLastColumn="0"/>
              <w:rPr>
                <w:highlight w:val="yellow"/>
              </w:rPr>
            </w:pPr>
            <w:r w:rsidRPr="008218DF">
              <w:rPr>
                <w:highlight w:val="yellow"/>
              </w:rPr>
              <w:t>250</w:t>
            </w:r>
          </w:p>
        </w:tc>
      </w:tr>
      <w:tr w:rsidR="008218DF" w14:paraId="38446D0A" w14:textId="77777777" w:rsidTr="00FD4DC8">
        <w:trPr>
          <w:trHeight w:val="531"/>
        </w:trPr>
        <w:tc>
          <w:tcPr>
            <w:cnfStyle w:val="001000000000" w:firstRow="0" w:lastRow="0" w:firstColumn="1" w:lastColumn="0" w:oddVBand="0" w:evenVBand="0" w:oddHBand="0" w:evenHBand="0" w:firstRowFirstColumn="0" w:firstRowLastColumn="0" w:lastRowFirstColumn="0" w:lastRowLastColumn="0"/>
            <w:tcW w:w="3543" w:type="dxa"/>
          </w:tcPr>
          <w:p w14:paraId="2E591467" w14:textId="77777777" w:rsidR="008218DF" w:rsidRPr="00325C99" w:rsidRDefault="008218DF" w:rsidP="00FD4DC8">
            <w:pPr>
              <w:pStyle w:val="PhDCorpo"/>
              <w:spacing w:after="0"/>
              <w:rPr>
                <w:b w:val="0"/>
                <w:bCs w:val="0"/>
              </w:rPr>
            </w:pPr>
            <w:r w:rsidRPr="00325C99">
              <w:rPr>
                <w:b w:val="0"/>
                <w:bCs w:val="0"/>
              </w:rPr>
              <w:t>Francisco Salgado</w:t>
            </w:r>
          </w:p>
        </w:tc>
        <w:tc>
          <w:tcPr>
            <w:tcW w:w="1985" w:type="dxa"/>
          </w:tcPr>
          <w:p w14:paraId="2A707BA7" w14:textId="77777777" w:rsidR="008218DF" w:rsidRPr="008218DF" w:rsidRDefault="008218DF" w:rsidP="00FD4DC8">
            <w:pPr>
              <w:pStyle w:val="PhDCorpo"/>
              <w:spacing w:after="0"/>
              <w:jc w:val="center"/>
              <w:cnfStyle w:val="000000000000" w:firstRow="0" w:lastRow="0" w:firstColumn="0" w:lastColumn="0" w:oddVBand="0" w:evenVBand="0" w:oddHBand="0" w:evenHBand="0" w:firstRowFirstColumn="0" w:firstRowLastColumn="0" w:lastRowFirstColumn="0" w:lastRowLastColumn="0"/>
              <w:rPr>
                <w:highlight w:val="yellow"/>
              </w:rPr>
            </w:pPr>
            <w:r w:rsidRPr="008218DF">
              <w:rPr>
                <w:highlight w:val="yellow"/>
              </w:rPr>
              <w:t>250</w:t>
            </w:r>
          </w:p>
        </w:tc>
      </w:tr>
      <w:tr w:rsidR="008218DF" w14:paraId="72A77BDD" w14:textId="77777777" w:rsidTr="00FD4DC8">
        <w:trPr>
          <w:cnfStyle w:val="000000100000" w:firstRow="0" w:lastRow="0" w:firstColumn="0" w:lastColumn="0" w:oddVBand="0" w:evenVBand="0" w:oddHBand="1" w:evenHBand="0" w:firstRowFirstColumn="0" w:firstRowLastColumn="0" w:lastRowFirstColumn="0" w:lastRowLastColumn="0"/>
          <w:trHeight w:val="542"/>
        </w:trPr>
        <w:tc>
          <w:tcPr>
            <w:cnfStyle w:val="001000000000" w:firstRow="0" w:lastRow="0" w:firstColumn="1" w:lastColumn="0" w:oddVBand="0" w:evenVBand="0" w:oddHBand="0" w:evenHBand="0" w:firstRowFirstColumn="0" w:firstRowLastColumn="0" w:lastRowFirstColumn="0" w:lastRowLastColumn="0"/>
            <w:tcW w:w="3543" w:type="dxa"/>
          </w:tcPr>
          <w:p w14:paraId="3417FB64" w14:textId="77777777" w:rsidR="008218DF" w:rsidRPr="00325C99" w:rsidRDefault="008218DF" w:rsidP="00FD4DC8">
            <w:pPr>
              <w:pStyle w:val="PhDCorpo"/>
              <w:spacing w:after="0"/>
              <w:rPr>
                <w:b w:val="0"/>
                <w:bCs w:val="0"/>
              </w:rPr>
            </w:pPr>
            <w:r w:rsidRPr="00325C99">
              <w:rPr>
                <w:b w:val="0"/>
                <w:bCs w:val="0"/>
              </w:rPr>
              <w:t>João Miranda</w:t>
            </w:r>
          </w:p>
        </w:tc>
        <w:tc>
          <w:tcPr>
            <w:tcW w:w="1985" w:type="dxa"/>
          </w:tcPr>
          <w:p w14:paraId="1713EE3E" w14:textId="77777777" w:rsidR="008218DF" w:rsidRPr="008218DF" w:rsidRDefault="008218DF" w:rsidP="00FD4DC8">
            <w:pPr>
              <w:pStyle w:val="PhDCorpo"/>
              <w:spacing w:after="0"/>
              <w:jc w:val="center"/>
              <w:cnfStyle w:val="000000100000" w:firstRow="0" w:lastRow="0" w:firstColumn="0" w:lastColumn="0" w:oddVBand="0" w:evenVBand="0" w:oddHBand="1" w:evenHBand="0" w:firstRowFirstColumn="0" w:firstRowLastColumn="0" w:lastRowFirstColumn="0" w:lastRowLastColumn="0"/>
              <w:rPr>
                <w:highlight w:val="yellow"/>
              </w:rPr>
            </w:pPr>
            <w:r w:rsidRPr="008218DF">
              <w:rPr>
                <w:highlight w:val="yellow"/>
              </w:rPr>
              <w:t>250</w:t>
            </w:r>
          </w:p>
        </w:tc>
      </w:tr>
      <w:tr w:rsidR="008218DF" w14:paraId="5C6244C3" w14:textId="77777777" w:rsidTr="00FD4DC8">
        <w:trPr>
          <w:trHeight w:val="531"/>
        </w:trPr>
        <w:tc>
          <w:tcPr>
            <w:cnfStyle w:val="001000000000" w:firstRow="0" w:lastRow="0" w:firstColumn="1" w:lastColumn="0" w:oddVBand="0" w:evenVBand="0" w:oddHBand="0" w:evenHBand="0" w:firstRowFirstColumn="0" w:firstRowLastColumn="0" w:lastRowFirstColumn="0" w:lastRowLastColumn="0"/>
            <w:tcW w:w="3543" w:type="dxa"/>
          </w:tcPr>
          <w:p w14:paraId="1E47C818" w14:textId="77777777" w:rsidR="008218DF" w:rsidRPr="00325C99" w:rsidRDefault="008218DF" w:rsidP="00FD4DC8">
            <w:pPr>
              <w:pStyle w:val="PhDCorpo"/>
              <w:spacing w:after="0"/>
              <w:rPr>
                <w:b w:val="0"/>
                <w:bCs w:val="0"/>
              </w:rPr>
            </w:pPr>
            <w:r w:rsidRPr="00325C99">
              <w:rPr>
                <w:b w:val="0"/>
                <w:bCs w:val="0"/>
              </w:rPr>
              <w:t>José Abreu</w:t>
            </w:r>
          </w:p>
        </w:tc>
        <w:tc>
          <w:tcPr>
            <w:tcW w:w="1985" w:type="dxa"/>
          </w:tcPr>
          <w:p w14:paraId="42D40F78" w14:textId="77777777" w:rsidR="008218DF" w:rsidRPr="008218DF" w:rsidRDefault="008218DF" w:rsidP="00FD4DC8">
            <w:pPr>
              <w:pStyle w:val="PhDCorpo"/>
              <w:spacing w:after="0"/>
              <w:jc w:val="center"/>
              <w:cnfStyle w:val="000000000000" w:firstRow="0" w:lastRow="0" w:firstColumn="0" w:lastColumn="0" w:oddVBand="0" w:evenVBand="0" w:oddHBand="0" w:evenHBand="0" w:firstRowFirstColumn="0" w:firstRowLastColumn="0" w:lastRowFirstColumn="0" w:lastRowLastColumn="0"/>
              <w:rPr>
                <w:highlight w:val="yellow"/>
              </w:rPr>
            </w:pPr>
            <w:r w:rsidRPr="008218DF">
              <w:rPr>
                <w:highlight w:val="yellow"/>
              </w:rPr>
              <w:t>250</w:t>
            </w:r>
          </w:p>
        </w:tc>
      </w:tr>
    </w:tbl>
    <w:p w14:paraId="4B549D05" w14:textId="77777777" w:rsidR="008218DF" w:rsidRDefault="008218DF" w:rsidP="008218DF">
      <w:pPr>
        <w:pStyle w:val="PhDCorpo"/>
      </w:pPr>
    </w:p>
    <w:p w14:paraId="47D2919F" w14:textId="31E248F2" w:rsidR="00C276D6" w:rsidRPr="008218DF" w:rsidRDefault="00C276D6" w:rsidP="00C276D6">
      <w:pPr>
        <w:pStyle w:val="Ttulo2"/>
        <w:rPr>
          <w:rFonts w:ascii="NewsGotT" w:hAnsi="NewsGotT"/>
        </w:rPr>
      </w:pPr>
      <w:bookmarkStart w:id="221" w:name="_Toc75031133"/>
      <w:r>
        <w:rPr>
          <w:rFonts w:ascii="NewsGotT" w:hAnsi="NewsGotT"/>
        </w:rPr>
        <w:t>Sugestões de Trabalho Futuro</w:t>
      </w:r>
      <w:bookmarkEnd w:id="221"/>
    </w:p>
    <w:p w14:paraId="21708312" w14:textId="6F3AEF32" w:rsidR="008218DF" w:rsidRDefault="008218DF" w:rsidP="008218DF">
      <w:pPr>
        <w:pStyle w:val="PhDCorpo"/>
      </w:pPr>
      <w:r>
        <w:tab/>
      </w:r>
      <w:r w:rsidRPr="0036586E">
        <w:t>Durante a realização deste projeto, foram feitas opções que ditaram um rumo. Poder-se</w:t>
      </w:r>
      <w:r>
        <w:noBreakHyphen/>
      </w:r>
      <w:r w:rsidRPr="0036586E">
        <w:t>iam ter tomado outras opções que modificariam os resultados obtidos. Este projeto não representa o fim de uma ideia, é, apenas, uma implementação de um conceito. Assim, neste subcapítulo são feitas algumas sugestões de, não só, melhorias à implementação desenvolvida, mas também de novas abordagens para esta ideia.</w:t>
      </w:r>
    </w:p>
    <w:p w14:paraId="7460FB1A" w14:textId="77777777" w:rsidR="008218DF" w:rsidRDefault="008218DF" w:rsidP="008218DF">
      <w:pPr>
        <w:pStyle w:val="PhDCorpo"/>
        <w:tabs>
          <w:tab w:val="left" w:pos="9071"/>
        </w:tabs>
      </w:pPr>
      <w:r>
        <w:tab/>
        <w:t xml:space="preserve">Uma das possíveis alterações seria usar </w:t>
      </w:r>
      <w:r w:rsidRPr="00BD66CC">
        <w:t>células de carga</w:t>
      </w:r>
      <w:r>
        <w:t xml:space="preserve"> que detetam a colocação de um tabuleiro sobre o DWR ao invés de usar de um botão de pressão para iniciar a marcha. Estas detetariam a colocação e/ou remoção de produtos no DWR enviando sinais ao sistema que agiria em conformidade. </w:t>
      </w:r>
    </w:p>
    <w:p w14:paraId="478E076C" w14:textId="6FB444A5" w:rsidR="008218DF" w:rsidRPr="00DD1850" w:rsidRDefault="008218DF" w:rsidP="008218DF">
      <w:pPr>
        <w:pStyle w:val="PhDCorpo"/>
        <w:tabs>
          <w:tab w:val="left" w:pos="9071"/>
        </w:tabs>
      </w:pPr>
      <w:r>
        <w:tab/>
        <w:t>Um dos pontos que poderia ser melhorado, prende-se com o algoritmo de controlo do módulo seguidor de linha.</w:t>
      </w:r>
      <w:r w:rsidR="00C966F1">
        <w:t xml:space="preserve"> </w:t>
      </w:r>
      <w:r>
        <w:t xml:space="preserve"> Quando o DWR se encontra numa trajetória reta, a velocidade de rotação dos motores está longe de ser a máxima permitida</w:t>
      </w:r>
      <w:r w:rsidR="00ED4C74">
        <w:t>, mas</w:t>
      </w:r>
      <w:r w:rsidR="00C966F1">
        <w:t xml:space="preserve">, com o controlador atual, </w:t>
      </w:r>
      <w:r w:rsidR="00ED4C74">
        <w:t xml:space="preserve">a velocidade reduzida </w:t>
      </w:r>
      <w:r>
        <w:t>é necessári</w:t>
      </w:r>
      <w:r w:rsidR="00ED4C74">
        <w:t>a</w:t>
      </w:r>
      <w:r>
        <w:t xml:space="preserve"> para ser possível fazer a compensação nas trajetórias curvas. </w:t>
      </w:r>
      <w:r w:rsidR="00C966F1">
        <w:t>Num trabalho futuro, s</w:t>
      </w:r>
      <w:r>
        <w:t xml:space="preserve">eria possível aumentar a velocidade de rotação dos motores quando os últimos valores do erro fossem próximo de nulo para valores mais próximos da velocidade máxima, e reduzir para valores que permitem o ajuste da trajetória quando os últimos valores do erro não fossem próximos de zero. Outras melhorias seriam substituir a tecnologia </w:t>
      </w:r>
      <w:r w:rsidRPr="00DD1850">
        <w:rPr>
          <w:i/>
          <w:iCs/>
        </w:rPr>
        <w:t>Bluetooth</w:t>
      </w:r>
      <w:r>
        <w:rPr>
          <w:i/>
          <w:iCs/>
        </w:rPr>
        <w:t xml:space="preserve"> </w:t>
      </w:r>
      <w:r>
        <w:t>por tecnologia WI-FI, permitindo um maior alcance nas comunicações, e adicionar mais sensores de obstáculos de modo a cobrir uma maior área de deteção.</w:t>
      </w:r>
    </w:p>
    <w:p w14:paraId="58404E29" w14:textId="174E6AF9" w:rsidR="0021045B" w:rsidRDefault="008218DF" w:rsidP="00C966F1">
      <w:pPr>
        <w:pStyle w:val="PhDCorpo"/>
        <w:tabs>
          <w:tab w:val="left" w:pos="9071"/>
        </w:tabs>
      </w:pPr>
      <w:r>
        <w:tab/>
        <w:t xml:space="preserve">Além de modificações e melhorias poder-se-iam acrescentar novas funcionalidades ao DWR. Uma delas seria </w:t>
      </w:r>
      <w:r w:rsidR="0021045B">
        <w:rPr>
          <w:highlight w:val="green"/>
        </w:rPr>
        <w:t>de uma unidade de controlo que faria a ligação entre um funcionário responsável e um DWR.</w:t>
      </w:r>
      <w:r w:rsidR="0021045B">
        <w:t xml:space="preserve"> </w:t>
      </w:r>
      <w:r w:rsidR="0021045B">
        <w:rPr>
          <w:highlight w:val="green"/>
        </w:rPr>
        <w:t>Esta unidade de controlo poderia calcular rotas para o DWR efetuar, com base nos locais de paragem definidos pelo funcionário responsável, e transmiti-las para o DWR. Além disso, esta unidade de controlo poderia ser capaz de atender a pedidos de vários funcionários responsáveis, controlar vários DWR, sendo capaz de verificar quais os robôs prontos para efetuar um novo pedido, gerir o carregamento dos DWR, entre outros.</w:t>
      </w:r>
      <w:r w:rsidR="0021045B">
        <w:t xml:space="preserve"> </w:t>
      </w:r>
      <w:r w:rsidR="0021045B" w:rsidRPr="00B7789B">
        <w:rPr>
          <w:highlight w:val="green"/>
        </w:rPr>
        <w:t xml:space="preserve">Numa aplicação mais avançada, a unidade de controlo poderia ter acesso aos dados dos pacientes, </w:t>
      </w:r>
      <w:r w:rsidR="004B46EB" w:rsidRPr="00B7789B">
        <w:rPr>
          <w:highlight w:val="green"/>
        </w:rPr>
        <w:t xml:space="preserve">gerindo de forma autónoma toda a distribuição de bens no hospital, </w:t>
      </w:r>
      <w:r w:rsidR="004B46EB" w:rsidRPr="00B7789B">
        <w:rPr>
          <w:highlight w:val="green"/>
        </w:rPr>
        <w:t>tendo os dados dos quartos ocupados e dos pacientes aí hospitalizados</w:t>
      </w:r>
      <w:r w:rsidR="004B46EB" w:rsidRPr="00B7789B">
        <w:rPr>
          <w:highlight w:val="green"/>
        </w:rPr>
        <w:t>, gerindo</w:t>
      </w:r>
      <w:r w:rsidR="004B46EB" w:rsidRPr="00B7789B">
        <w:rPr>
          <w:highlight w:val="green"/>
        </w:rPr>
        <w:t xml:space="preserve"> as suas necessidades, como, por exemplo, qual a medicação prescrita, bem como o horário a que deve ser tomada</w:t>
      </w:r>
      <w:r w:rsidR="004B46EB" w:rsidRPr="00B7789B">
        <w:rPr>
          <w:highlight w:val="green"/>
        </w:rPr>
        <w:t>.</w:t>
      </w:r>
    </w:p>
    <w:p w14:paraId="0EB9761E" w14:textId="1E9E3DBE" w:rsidR="00727087" w:rsidRDefault="004B46EB" w:rsidP="00C966F1">
      <w:pPr>
        <w:pStyle w:val="PhDCorpo"/>
        <w:tabs>
          <w:tab w:val="left" w:pos="9071"/>
        </w:tabs>
        <w:sectPr w:rsidR="00727087" w:rsidSect="0030507B">
          <w:headerReference w:type="default" r:id="rId157"/>
          <w:type w:val="oddPage"/>
          <w:pgSz w:w="11907" w:h="16840" w:code="9"/>
          <w:pgMar w:top="1134" w:right="1418" w:bottom="1134" w:left="1418" w:header="567" w:footer="57" w:gutter="0"/>
          <w:pgNumType w:chapSep="emDash"/>
          <w:cols w:space="720"/>
          <w:docGrid w:linePitch="272"/>
        </w:sectPr>
      </w:pPr>
      <w:r>
        <w:rPr>
          <w:highlight w:val="green"/>
        </w:rPr>
        <w:tab/>
      </w:r>
      <w:r>
        <w:rPr>
          <w:highlight w:val="green"/>
        </w:rPr>
        <w:t>Poder-se-ia, também, implementar um</w:t>
      </w:r>
      <w:r>
        <w:t xml:space="preserve"> mecanismo de controlo remoto, através do qual uma pessoa responsável </w:t>
      </w:r>
      <w:r>
        <w:rPr>
          <w:highlight w:val="green"/>
        </w:rPr>
        <w:t>poderia controlar o movimento do robô, remotamente, caso o DWR se encontrasse num estado de erro.</w:t>
      </w:r>
      <w:r>
        <w:t xml:space="preserve"> </w:t>
      </w:r>
      <w:r>
        <w:rPr>
          <w:strike/>
          <w:highlight w:val="yellow"/>
        </w:rPr>
        <w:t>controlaria o percurso do robô até ao local pretendido</w:t>
      </w:r>
      <w:r>
        <w:rPr>
          <w:strike/>
        </w:rPr>
        <w:t>.</w:t>
      </w:r>
      <w:r>
        <w:t xml:space="preserve"> Teria de ser adicionada uma câmara ao robô, sendo a imagem transmitida </w:t>
      </w:r>
      <w:r>
        <w:rPr>
          <w:strike/>
          <w:highlight w:val="yellow"/>
        </w:rPr>
        <w:t>para o comand</w:t>
      </w:r>
      <w:r>
        <w:rPr>
          <w:strike/>
        </w:rPr>
        <w:t>o</w:t>
      </w:r>
      <w:r>
        <w:t xml:space="preserve"> </w:t>
      </w:r>
      <w:r>
        <w:rPr>
          <w:highlight w:val="green"/>
        </w:rPr>
        <w:t>para a aplicação de um funcionário responsável, ficando esta transmissão ao encargo do DWR e da unidade de controlo</w:t>
      </w:r>
      <w:r>
        <w:t>.</w:t>
      </w:r>
    </w:p>
    <w:p w14:paraId="5CD1FF73" w14:textId="33C50C59" w:rsidR="00152D83" w:rsidRDefault="00772EB1" w:rsidP="006D6F79">
      <w:pPr>
        <w:pStyle w:val="Indiceinicial"/>
        <w:outlineLvl w:val="0"/>
        <w:rPr>
          <w:rFonts w:ascii="NewsGotT" w:hAnsi="NewsGotT"/>
        </w:rPr>
      </w:pPr>
      <w:bookmarkStart w:id="222" w:name="_Toc471579027"/>
      <w:bookmarkStart w:id="223" w:name="_Toc75031136"/>
      <w:r w:rsidRPr="0096280E">
        <w:rPr>
          <w:rFonts w:ascii="NewsGotT" w:hAnsi="NewsGotT"/>
        </w:rPr>
        <w:t>Referências</w:t>
      </w:r>
      <w:bookmarkEnd w:id="222"/>
      <w:bookmarkEnd w:id="223"/>
    </w:p>
    <w:p w14:paraId="4ADA148A" w14:textId="77777777" w:rsidR="006D6F79" w:rsidRPr="00E246BB" w:rsidRDefault="006D6F79" w:rsidP="006D6F79">
      <w:pPr>
        <w:pStyle w:val="Indiceinicial"/>
        <w:outlineLvl w:val="0"/>
        <w:rPr>
          <w:rFonts w:ascii="NewsGotT" w:hAnsi="NewsGotT"/>
          <w:sz w:val="24"/>
          <w:szCs w:val="24"/>
        </w:rPr>
      </w:pPr>
    </w:p>
    <w:p w14:paraId="0ACE4514" w14:textId="77777777" w:rsidR="00071A16" w:rsidRPr="00EA272F" w:rsidRDefault="00071A16" w:rsidP="006D6F79">
      <w:pPr>
        <w:pStyle w:val="ReferenciasPHD"/>
        <w:rPr>
          <w:rFonts w:ascii="NewsGotT" w:hAnsi="NewsGotT"/>
          <w:sz w:val="24"/>
          <w:szCs w:val="24"/>
          <w:lang w:val="pt-PT"/>
        </w:rPr>
      </w:pPr>
      <w:r w:rsidRPr="00EA272F">
        <w:rPr>
          <w:rFonts w:ascii="NewsGotT" w:hAnsi="NewsGotT"/>
          <w:sz w:val="24"/>
          <w:szCs w:val="24"/>
          <w:lang w:val="pt-PT"/>
        </w:rPr>
        <w:t xml:space="preserve">[1] </w:t>
      </w:r>
      <w:r w:rsidRPr="00EA272F">
        <w:rPr>
          <w:rFonts w:ascii="NewsGotT" w:hAnsi="NewsGotT"/>
          <w:sz w:val="24"/>
          <w:szCs w:val="24"/>
          <w:lang w:val="pt-PT"/>
        </w:rPr>
        <w:tab/>
        <w:t xml:space="preserve">SNS - Serviço Nacional de Saúde, “Covid-19 | Pandemia,” 11 março 2020. </w:t>
      </w:r>
      <w:r w:rsidRPr="004D096F">
        <w:rPr>
          <w:rFonts w:ascii="NewsGotT" w:hAnsi="NewsGotT"/>
          <w:sz w:val="24"/>
          <w:szCs w:val="24"/>
          <w:lang w:val="pt-PT"/>
        </w:rPr>
        <w:t xml:space="preserve">[Online]. </w:t>
      </w:r>
      <w:proofErr w:type="spellStart"/>
      <w:r w:rsidRPr="004D096F">
        <w:rPr>
          <w:rFonts w:ascii="NewsGotT" w:hAnsi="NewsGotT"/>
          <w:sz w:val="24"/>
          <w:szCs w:val="24"/>
          <w:lang w:val="pt-PT"/>
        </w:rPr>
        <w:t>Available</w:t>
      </w:r>
      <w:proofErr w:type="spellEnd"/>
      <w:r w:rsidRPr="004D096F">
        <w:rPr>
          <w:rFonts w:ascii="NewsGotT" w:hAnsi="NewsGotT"/>
          <w:sz w:val="24"/>
          <w:szCs w:val="24"/>
          <w:lang w:val="pt-PT"/>
        </w:rPr>
        <w:t xml:space="preserve">: https://www.sns.gov.pt/noticias/2020/03/11/covid-19-pandemia/. </w:t>
      </w:r>
      <w:r w:rsidRPr="00EA272F">
        <w:rPr>
          <w:rFonts w:ascii="NewsGotT" w:hAnsi="NewsGotT"/>
          <w:sz w:val="24"/>
          <w:szCs w:val="24"/>
          <w:lang w:val="pt-PT"/>
        </w:rPr>
        <w:t>[Acedido em 16 dezembro 2020].</w:t>
      </w:r>
    </w:p>
    <w:p w14:paraId="263CC072" w14:textId="1935C439" w:rsidR="00071A16" w:rsidRPr="004D096F" w:rsidRDefault="00071A16" w:rsidP="006D6F79">
      <w:pPr>
        <w:pStyle w:val="ReferenciasPHD"/>
        <w:rPr>
          <w:rFonts w:ascii="NewsGotT" w:hAnsi="NewsGotT"/>
          <w:sz w:val="24"/>
          <w:szCs w:val="24"/>
          <w:lang w:val="pt-PT"/>
        </w:rPr>
      </w:pPr>
      <w:r w:rsidRPr="00EA272F">
        <w:rPr>
          <w:rFonts w:ascii="NewsGotT" w:hAnsi="NewsGotT"/>
          <w:sz w:val="24"/>
          <w:szCs w:val="24"/>
          <w:lang w:val="pt-PT"/>
        </w:rPr>
        <w:t xml:space="preserve">[2] </w:t>
      </w:r>
      <w:r w:rsidRPr="00EA272F">
        <w:rPr>
          <w:rFonts w:ascii="NewsGotT" w:hAnsi="NewsGotT"/>
          <w:sz w:val="24"/>
          <w:szCs w:val="24"/>
          <w:lang w:val="pt-PT"/>
        </w:rPr>
        <w:tab/>
        <w:t xml:space="preserve">“Conheça Jaci: o robô de </w:t>
      </w:r>
      <w:proofErr w:type="spellStart"/>
      <w:r w:rsidRPr="00EA272F">
        <w:rPr>
          <w:rFonts w:ascii="NewsGotT" w:hAnsi="NewsGotT"/>
          <w:sz w:val="24"/>
          <w:szCs w:val="24"/>
          <w:lang w:val="pt-PT"/>
        </w:rPr>
        <w:t>desinfecção</w:t>
      </w:r>
      <w:proofErr w:type="spellEnd"/>
      <w:r w:rsidRPr="00EA272F">
        <w:rPr>
          <w:rFonts w:ascii="NewsGotT" w:hAnsi="NewsGotT"/>
          <w:sz w:val="24"/>
          <w:szCs w:val="24"/>
          <w:lang w:val="pt-PT"/>
        </w:rPr>
        <w:t xml:space="preserve"> que auxilia no combate a Covid-19,” </w:t>
      </w:r>
      <w:proofErr w:type="spellStart"/>
      <w:r w:rsidRPr="00EA272F">
        <w:rPr>
          <w:rFonts w:ascii="NewsGotT" w:hAnsi="NewsGotT"/>
          <w:sz w:val="24"/>
          <w:szCs w:val="24"/>
          <w:lang w:val="pt-PT"/>
        </w:rPr>
        <w:t>Tecnopuc</w:t>
      </w:r>
      <w:proofErr w:type="spellEnd"/>
      <w:r w:rsidRPr="00EA272F">
        <w:rPr>
          <w:rFonts w:ascii="NewsGotT" w:hAnsi="NewsGotT"/>
          <w:sz w:val="24"/>
          <w:szCs w:val="24"/>
          <w:lang w:val="pt-PT"/>
        </w:rPr>
        <w:t xml:space="preserve">, 29 abril 2020. </w:t>
      </w:r>
      <w:r w:rsidRPr="004D096F">
        <w:rPr>
          <w:rFonts w:ascii="NewsGotT" w:hAnsi="NewsGotT"/>
          <w:sz w:val="24"/>
          <w:szCs w:val="24"/>
          <w:lang w:val="pt-PT"/>
        </w:rPr>
        <w:t xml:space="preserve">[Online]. </w:t>
      </w:r>
      <w:proofErr w:type="spellStart"/>
      <w:r w:rsidRPr="004D096F">
        <w:rPr>
          <w:rFonts w:ascii="NewsGotT" w:hAnsi="NewsGotT"/>
          <w:sz w:val="24"/>
          <w:szCs w:val="24"/>
          <w:lang w:val="pt-PT"/>
        </w:rPr>
        <w:t>Available</w:t>
      </w:r>
      <w:proofErr w:type="spellEnd"/>
      <w:r w:rsidRPr="004D096F">
        <w:rPr>
          <w:rFonts w:ascii="NewsGotT" w:hAnsi="NewsGotT"/>
          <w:sz w:val="24"/>
          <w:szCs w:val="24"/>
          <w:lang w:val="pt-PT"/>
        </w:rPr>
        <w:t>: https://www.pucrs.br/tecnopuc/2020/04/29/conheca-jaci-o-robo-de-desinfeccao-que-auxilia-no-combate-covid-19/. [Acedido em 8 fevereiro 2021].</w:t>
      </w:r>
    </w:p>
    <w:p w14:paraId="5492F769" w14:textId="0B808A69" w:rsidR="006D6F79" w:rsidRPr="004D096F" w:rsidRDefault="006D6F79" w:rsidP="006D6F79">
      <w:pPr>
        <w:pStyle w:val="ReferenciasPHD"/>
        <w:rPr>
          <w:rFonts w:ascii="NewsGotT" w:hAnsi="NewsGotT"/>
          <w:sz w:val="24"/>
          <w:szCs w:val="24"/>
          <w:lang w:val="pt-PT"/>
        </w:rPr>
      </w:pPr>
      <w:r w:rsidRPr="00E246BB">
        <w:rPr>
          <w:rFonts w:ascii="NewsGotT" w:hAnsi="NewsGotT"/>
          <w:sz w:val="24"/>
          <w:szCs w:val="24"/>
        </w:rPr>
        <w:t xml:space="preserve">[3] </w:t>
      </w:r>
      <w:r w:rsidRPr="00E246BB">
        <w:rPr>
          <w:rFonts w:ascii="NewsGotT" w:hAnsi="NewsGotT"/>
          <w:sz w:val="24"/>
          <w:szCs w:val="24"/>
        </w:rPr>
        <w:tab/>
        <w:t xml:space="preserve">E. L. Brand Talk, “Pandemic and the Smarter World: A Future of Robots?” </w:t>
      </w:r>
      <w:r w:rsidRPr="004D096F">
        <w:rPr>
          <w:rFonts w:ascii="NewsGotT" w:hAnsi="NewsGotT"/>
          <w:sz w:val="24"/>
          <w:szCs w:val="24"/>
          <w:lang w:val="pt-PT"/>
        </w:rPr>
        <w:t xml:space="preserve">5 maio 2020. [Online]. </w:t>
      </w:r>
      <w:proofErr w:type="spellStart"/>
      <w:r w:rsidRPr="004D096F">
        <w:rPr>
          <w:rFonts w:ascii="NewsGotT" w:hAnsi="NewsGotT"/>
          <w:sz w:val="24"/>
          <w:szCs w:val="24"/>
          <w:lang w:val="pt-PT"/>
        </w:rPr>
        <w:t>Available</w:t>
      </w:r>
      <w:proofErr w:type="spellEnd"/>
      <w:r w:rsidRPr="004D096F">
        <w:rPr>
          <w:rFonts w:ascii="NewsGotT" w:hAnsi="NewsGotT"/>
          <w:sz w:val="24"/>
          <w:szCs w:val="24"/>
          <w:lang w:val="pt-PT"/>
        </w:rPr>
        <w:t>: https://www8.gsb.columbia.edu/articles/brand-talk/pandemic-and-smarter-world-future-robots. [Acedido em 10 fevereiro 2021].</w:t>
      </w:r>
    </w:p>
    <w:p w14:paraId="3EB58A03" w14:textId="252A4AC4" w:rsidR="006D6F79" w:rsidRPr="004D096F" w:rsidRDefault="006D6F79" w:rsidP="006D6F79">
      <w:pPr>
        <w:pStyle w:val="ReferenciasPHD"/>
        <w:rPr>
          <w:rFonts w:ascii="NewsGotT" w:hAnsi="NewsGotT"/>
          <w:sz w:val="24"/>
          <w:szCs w:val="24"/>
          <w:lang w:val="pt-PT"/>
        </w:rPr>
      </w:pPr>
      <w:r w:rsidRPr="00E246BB">
        <w:rPr>
          <w:rFonts w:ascii="NewsGotT" w:hAnsi="NewsGotT"/>
          <w:sz w:val="24"/>
          <w:szCs w:val="24"/>
        </w:rPr>
        <w:t xml:space="preserve">[4] </w:t>
      </w:r>
      <w:r w:rsidRPr="00E246BB">
        <w:rPr>
          <w:rFonts w:ascii="NewsGotT" w:hAnsi="NewsGotT"/>
          <w:sz w:val="24"/>
          <w:szCs w:val="24"/>
        </w:rPr>
        <w:tab/>
        <w:t xml:space="preserve">R. K. </w:t>
      </w:r>
      <w:proofErr w:type="spellStart"/>
      <w:r w:rsidRPr="00E246BB">
        <w:rPr>
          <w:rFonts w:ascii="NewsGotT" w:hAnsi="NewsGotT"/>
          <w:sz w:val="24"/>
          <w:szCs w:val="24"/>
        </w:rPr>
        <w:t>Erico</w:t>
      </w:r>
      <w:proofErr w:type="spellEnd"/>
      <w:r w:rsidRPr="00E246BB">
        <w:rPr>
          <w:rFonts w:ascii="NewsGotT" w:hAnsi="NewsGotT"/>
          <w:sz w:val="24"/>
          <w:szCs w:val="24"/>
        </w:rPr>
        <w:t xml:space="preserve"> </w:t>
      </w:r>
      <w:proofErr w:type="spellStart"/>
      <w:r w:rsidRPr="00E246BB">
        <w:rPr>
          <w:rFonts w:ascii="NewsGotT" w:hAnsi="NewsGotT"/>
          <w:sz w:val="24"/>
          <w:szCs w:val="24"/>
        </w:rPr>
        <w:t>Guizzo</w:t>
      </w:r>
      <w:proofErr w:type="spellEnd"/>
      <w:r w:rsidRPr="00E246BB">
        <w:rPr>
          <w:rFonts w:ascii="NewsGotT" w:hAnsi="NewsGotT"/>
          <w:sz w:val="24"/>
          <w:szCs w:val="24"/>
        </w:rPr>
        <w:t xml:space="preserve">, “How Robots Became Essential Workers in the COVID-19 Response,” IEEE SPECTRUM, 30 </w:t>
      </w:r>
      <w:proofErr w:type="spellStart"/>
      <w:r w:rsidRPr="00E246BB">
        <w:rPr>
          <w:rFonts w:ascii="NewsGotT" w:hAnsi="NewsGotT"/>
          <w:sz w:val="24"/>
          <w:szCs w:val="24"/>
        </w:rPr>
        <w:t>setembro</w:t>
      </w:r>
      <w:proofErr w:type="spellEnd"/>
      <w:r w:rsidRPr="00E246BB">
        <w:rPr>
          <w:rFonts w:ascii="NewsGotT" w:hAnsi="NewsGotT"/>
          <w:sz w:val="24"/>
          <w:szCs w:val="24"/>
        </w:rPr>
        <w:t xml:space="preserve"> 2020. </w:t>
      </w:r>
      <w:r w:rsidRPr="004D096F">
        <w:rPr>
          <w:rFonts w:ascii="NewsGotT" w:hAnsi="NewsGotT"/>
          <w:sz w:val="24"/>
          <w:szCs w:val="24"/>
          <w:lang w:val="pt-PT"/>
        </w:rPr>
        <w:t xml:space="preserve">[Online]. </w:t>
      </w:r>
      <w:proofErr w:type="spellStart"/>
      <w:r w:rsidRPr="004D096F">
        <w:rPr>
          <w:rFonts w:ascii="NewsGotT" w:hAnsi="NewsGotT"/>
          <w:sz w:val="24"/>
          <w:szCs w:val="24"/>
          <w:lang w:val="pt-PT"/>
        </w:rPr>
        <w:t>Available</w:t>
      </w:r>
      <w:proofErr w:type="spellEnd"/>
      <w:r w:rsidRPr="004D096F">
        <w:rPr>
          <w:rFonts w:ascii="NewsGotT" w:hAnsi="NewsGotT"/>
          <w:sz w:val="24"/>
          <w:szCs w:val="24"/>
          <w:lang w:val="pt-PT"/>
        </w:rPr>
        <w:t>: https://spectrum.ieee.org/robotics/medical-robots/how-robots-became-essential-workers-in-the-covid19-response. [Acedido em 10 fevereiro 2021].</w:t>
      </w:r>
    </w:p>
    <w:p w14:paraId="03AFA764" w14:textId="28B3EA71" w:rsidR="00071A16" w:rsidRPr="00EA272F" w:rsidRDefault="00071A16" w:rsidP="006D6F79">
      <w:pPr>
        <w:pStyle w:val="ReferenciasPHD"/>
        <w:rPr>
          <w:rFonts w:ascii="NewsGotT" w:hAnsi="NewsGotT"/>
          <w:sz w:val="24"/>
          <w:szCs w:val="24"/>
          <w:lang w:val="pt-PT"/>
        </w:rPr>
      </w:pPr>
      <w:r w:rsidRPr="00E246BB">
        <w:rPr>
          <w:rFonts w:ascii="NewsGotT" w:hAnsi="NewsGotT"/>
          <w:sz w:val="24"/>
          <w:szCs w:val="24"/>
        </w:rPr>
        <w:t>[</w:t>
      </w:r>
      <w:r w:rsidR="006D6F79" w:rsidRPr="00E246BB">
        <w:rPr>
          <w:rFonts w:ascii="NewsGotT" w:hAnsi="NewsGotT"/>
          <w:sz w:val="24"/>
          <w:szCs w:val="24"/>
        </w:rPr>
        <w:t>5</w:t>
      </w:r>
      <w:r w:rsidRPr="00E246BB">
        <w:rPr>
          <w:rFonts w:ascii="NewsGotT" w:hAnsi="NewsGotT"/>
          <w:sz w:val="24"/>
          <w:szCs w:val="24"/>
        </w:rPr>
        <w:t xml:space="preserve">] </w:t>
      </w:r>
      <w:r w:rsidRPr="00E246BB">
        <w:rPr>
          <w:rFonts w:ascii="NewsGotT" w:hAnsi="NewsGotT"/>
          <w:sz w:val="24"/>
          <w:szCs w:val="24"/>
        </w:rPr>
        <w:tab/>
        <w:t xml:space="preserve">J. </w:t>
      </w:r>
      <w:proofErr w:type="spellStart"/>
      <w:r w:rsidRPr="00E246BB">
        <w:rPr>
          <w:rFonts w:ascii="NewsGotT" w:hAnsi="NewsGotT"/>
          <w:sz w:val="24"/>
          <w:szCs w:val="24"/>
        </w:rPr>
        <w:t>D'Onfro</w:t>
      </w:r>
      <w:proofErr w:type="spellEnd"/>
      <w:r w:rsidRPr="00E246BB">
        <w:rPr>
          <w:rFonts w:ascii="NewsGotT" w:hAnsi="NewsGotT"/>
          <w:sz w:val="24"/>
          <w:szCs w:val="24"/>
        </w:rPr>
        <w:t xml:space="preserve">, “Robots </w:t>
      </w:r>
      <w:proofErr w:type="gramStart"/>
      <w:r w:rsidRPr="00E246BB">
        <w:rPr>
          <w:rFonts w:ascii="NewsGotT" w:hAnsi="NewsGotT"/>
          <w:sz w:val="24"/>
          <w:szCs w:val="24"/>
        </w:rPr>
        <w:t>To</w:t>
      </w:r>
      <w:proofErr w:type="gramEnd"/>
      <w:r w:rsidRPr="00E246BB">
        <w:rPr>
          <w:rFonts w:ascii="NewsGotT" w:hAnsi="NewsGotT"/>
          <w:sz w:val="24"/>
          <w:szCs w:val="24"/>
        </w:rPr>
        <w:t xml:space="preserve"> The Rescue: How High-Tech Machines Are Being Used To Contain The Wuhan Coronavirus,” 2 </w:t>
      </w:r>
      <w:proofErr w:type="spellStart"/>
      <w:r w:rsidRPr="00E246BB">
        <w:rPr>
          <w:rFonts w:ascii="NewsGotT" w:hAnsi="NewsGotT"/>
          <w:sz w:val="24"/>
          <w:szCs w:val="24"/>
        </w:rPr>
        <w:t>fevereiro</w:t>
      </w:r>
      <w:proofErr w:type="spellEnd"/>
      <w:r w:rsidRPr="00E246BB">
        <w:rPr>
          <w:rFonts w:ascii="NewsGotT" w:hAnsi="NewsGotT"/>
          <w:sz w:val="24"/>
          <w:szCs w:val="24"/>
        </w:rPr>
        <w:t xml:space="preserve"> 2020. [Online]. Available: https://www.forbes.com/sites/jilliandonfro/2020/02/02/robots-to-the-rescue-how-high-tech-machines-are-being-used-to-contain-the-wuhan-coronavirus/?sh=73364f201779. </w:t>
      </w:r>
      <w:r w:rsidRPr="00EA272F">
        <w:rPr>
          <w:rFonts w:ascii="NewsGotT" w:hAnsi="NewsGotT"/>
          <w:sz w:val="24"/>
          <w:szCs w:val="24"/>
          <w:lang w:val="pt-PT"/>
        </w:rPr>
        <w:t>[Acedido em 16 dezembro 2020].</w:t>
      </w:r>
    </w:p>
    <w:p w14:paraId="04B54FDE" w14:textId="5907D9CF" w:rsidR="00071A16" w:rsidRPr="00EA272F" w:rsidRDefault="00071A16" w:rsidP="006D6F79">
      <w:pPr>
        <w:pStyle w:val="ReferenciasPHD"/>
        <w:rPr>
          <w:rFonts w:ascii="NewsGotT" w:hAnsi="NewsGotT"/>
          <w:sz w:val="24"/>
          <w:szCs w:val="24"/>
          <w:lang w:val="pt-PT"/>
        </w:rPr>
      </w:pPr>
      <w:r w:rsidRPr="00EA272F">
        <w:rPr>
          <w:rFonts w:ascii="NewsGotT" w:hAnsi="NewsGotT"/>
          <w:sz w:val="24"/>
          <w:szCs w:val="24"/>
          <w:lang w:val="pt-PT"/>
        </w:rPr>
        <w:t>[</w:t>
      </w:r>
      <w:r w:rsidR="006D6F79" w:rsidRPr="00EA272F">
        <w:rPr>
          <w:rFonts w:ascii="NewsGotT" w:hAnsi="NewsGotT"/>
          <w:sz w:val="24"/>
          <w:szCs w:val="24"/>
          <w:lang w:val="pt-PT"/>
        </w:rPr>
        <w:t>6</w:t>
      </w:r>
      <w:r w:rsidRPr="00EA272F">
        <w:rPr>
          <w:rFonts w:ascii="NewsGotT" w:hAnsi="NewsGotT"/>
          <w:sz w:val="24"/>
          <w:szCs w:val="24"/>
          <w:lang w:val="pt-PT"/>
        </w:rPr>
        <w:t xml:space="preserve">] </w:t>
      </w:r>
      <w:r w:rsidRPr="00EA272F">
        <w:rPr>
          <w:rFonts w:ascii="NewsGotT" w:hAnsi="NewsGotT"/>
          <w:sz w:val="24"/>
          <w:szCs w:val="24"/>
          <w:lang w:val="pt-PT"/>
        </w:rPr>
        <w:tab/>
        <w:t xml:space="preserve">P. </w:t>
      </w:r>
      <w:proofErr w:type="spellStart"/>
      <w:r w:rsidRPr="00EA272F">
        <w:rPr>
          <w:rFonts w:ascii="NewsGotT" w:hAnsi="NewsGotT"/>
          <w:sz w:val="24"/>
          <w:szCs w:val="24"/>
          <w:lang w:val="pt-PT"/>
        </w:rPr>
        <w:t>Semiconductors</w:t>
      </w:r>
      <w:proofErr w:type="spellEnd"/>
      <w:r w:rsidRPr="00EA272F">
        <w:rPr>
          <w:rFonts w:ascii="NewsGotT" w:hAnsi="NewsGotT"/>
          <w:sz w:val="24"/>
          <w:szCs w:val="24"/>
          <w:lang w:val="pt-PT"/>
        </w:rPr>
        <w:t xml:space="preserve">, “74HCT14 </w:t>
      </w:r>
      <w:proofErr w:type="spellStart"/>
      <w:r w:rsidRPr="00EA272F">
        <w:rPr>
          <w:rFonts w:ascii="NewsGotT" w:hAnsi="NewsGotT"/>
          <w:sz w:val="24"/>
          <w:szCs w:val="24"/>
          <w:lang w:val="pt-PT"/>
        </w:rPr>
        <w:t>Hex</w:t>
      </w:r>
      <w:proofErr w:type="spellEnd"/>
      <w:r w:rsidRPr="00EA272F">
        <w:rPr>
          <w:rFonts w:ascii="NewsGotT" w:hAnsi="NewsGotT"/>
          <w:sz w:val="24"/>
          <w:szCs w:val="24"/>
          <w:lang w:val="pt-PT"/>
        </w:rPr>
        <w:t xml:space="preserve"> </w:t>
      </w:r>
      <w:proofErr w:type="spellStart"/>
      <w:r w:rsidRPr="00EA272F">
        <w:rPr>
          <w:rFonts w:ascii="NewsGotT" w:hAnsi="NewsGotT"/>
          <w:sz w:val="24"/>
          <w:szCs w:val="24"/>
          <w:lang w:val="pt-PT"/>
        </w:rPr>
        <w:t>inverting</w:t>
      </w:r>
      <w:proofErr w:type="spellEnd"/>
      <w:r w:rsidRPr="00EA272F">
        <w:rPr>
          <w:rFonts w:ascii="NewsGotT" w:hAnsi="NewsGotT"/>
          <w:sz w:val="24"/>
          <w:szCs w:val="24"/>
          <w:lang w:val="pt-PT"/>
        </w:rPr>
        <w:t xml:space="preserve"> Schmitt </w:t>
      </w:r>
      <w:proofErr w:type="spellStart"/>
      <w:r w:rsidRPr="00EA272F">
        <w:rPr>
          <w:rFonts w:ascii="NewsGotT" w:hAnsi="NewsGotT"/>
          <w:sz w:val="24"/>
          <w:szCs w:val="24"/>
          <w:lang w:val="pt-PT"/>
        </w:rPr>
        <w:t>trigger</w:t>
      </w:r>
      <w:proofErr w:type="spellEnd"/>
      <w:r w:rsidRPr="00EA272F">
        <w:rPr>
          <w:rFonts w:ascii="NewsGotT" w:hAnsi="NewsGotT"/>
          <w:sz w:val="24"/>
          <w:szCs w:val="24"/>
          <w:lang w:val="pt-PT"/>
        </w:rPr>
        <w:t>”. 74HCT14</w:t>
      </w:r>
      <w:r w:rsidR="001A6C1C" w:rsidRPr="00EA272F">
        <w:rPr>
          <w:rFonts w:ascii="NewsGotT" w:hAnsi="NewsGotT"/>
          <w:sz w:val="24"/>
          <w:szCs w:val="24"/>
          <w:lang w:val="pt-PT"/>
        </w:rPr>
        <w:t xml:space="preserve"> </w:t>
      </w:r>
      <w:proofErr w:type="spellStart"/>
      <w:r w:rsidR="001A6C1C" w:rsidRPr="00EA272F">
        <w:rPr>
          <w:rFonts w:ascii="NewsGotT" w:hAnsi="NewsGotT"/>
          <w:sz w:val="24"/>
          <w:szCs w:val="24"/>
          <w:lang w:val="pt-PT"/>
        </w:rPr>
        <w:t>datasheet</w:t>
      </w:r>
      <w:proofErr w:type="spellEnd"/>
      <w:r w:rsidRPr="00EA272F">
        <w:rPr>
          <w:rFonts w:ascii="NewsGotT" w:hAnsi="NewsGotT"/>
          <w:sz w:val="24"/>
          <w:szCs w:val="24"/>
          <w:lang w:val="pt-PT"/>
        </w:rPr>
        <w:t xml:space="preserve">, </w:t>
      </w:r>
      <w:r w:rsidR="001A6C1C" w:rsidRPr="00EA272F">
        <w:rPr>
          <w:rFonts w:ascii="NewsGotT" w:hAnsi="NewsGotT"/>
          <w:sz w:val="24"/>
          <w:szCs w:val="24"/>
          <w:lang w:val="pt-PT"/>
        </w:rPr>
        <w:t>26 agosto 1997 [revisto a 30</w:t>
      </w:r>
      <w:r w:rsidRPr="00EA272F">
        <w:rPr>
          <w:rFonts w:ascii="NewsGotT" w:hAnsi="NewsGotT"/>
          <w:sz w:val="24"/>
          <w:szCs w:val="24"/>
          <w:lang w:val="pt-PT"/>
        </w:rPr>
        <w:t xml:space="preserve"> outubro 2003</w:t>
      </w:r>
      <w:r w:rsidR="001A6C1C" w:rsidRPr="00EA272F">
        <w:rPr>
          <w:rFonts w:ascii="NewsGotT" w:hAnsi="NewsGotT"/>
          <w:sz w:val="24"/>
          <w:szCs w:val="24"/>
          <w:lang w:val="pt-PT"/>
        </w:rPr>
        <w:t>]</w:t>
      </w:r>
      <w:r w:rsidRPr="00EA272F">
        <w:rPr>
          <w:rFonts w:ascii="NewsGotT" w:hAnsi="NewsGotT"/>
          <w:sz w:val="24"/>
          <w:szCs w:val="24"/>
          <w:lang w:val="pt-PT"/>
        </w:rPr>
        <w:t>.</w:t>
      </w:r>
    </w:p>
    <w:p w14:paraId="3AC5B564" w14:textId="15CFFCCF" w:rsidR="00071A16" w:rsidRPr="00EA272F" w:rsidRDefault="00071A16" w:rsidP="006D6F79">
      <w:pPr>
        <w:pStyle w:val="ReferenciasPHD"/>
        <w:rPr>
          <w:rFonts w:ascii="NewsGotT" w:hAnsi="NewsGotT"/>
          <w:sz w:val="24"/>
          <w:szCs w:val="24"/>
          <w:lang w:val="pt-PT"/>
        </w:rPr>
      </w:pPr>
      <w:r w:rsidRPr="00EA272F">
        <w:rPr>
          <w:rFonts w:ascii="NewsGotT" w:hAnsi="NewsGotT"/>
          <w:sz w:val="24"/>
          <w:szCs w:val="24"/>
          <w:lang w:val="pt-PT"/>
        </w:rPr>
        <w:t>[</w:t>
      </w:r>
      <w:r w:rsidR="006D6F79" w:rsidRPr="00EA272F">
        <w:rPr>
          <w:rFonts w:ascii="NewsGotT" w:hAnsi="NewsGotT"/>
          <w:sz w:val="24"/>
          <w:szCs w:val="24"/>
          <w:lang w:val="pt-PT"/>
        </w:rPr>
        <w:t>7</w:t>
      </w:r>
      <w:r w:rsidRPr="00EA272F">
        <w:rPr>
          <w:rFonts w:ascii="NewsGotT" w:hAnsi="NewsGotT"/>
          <w:sz w:val="24"/>
          <w:szCs w:val="24"/>
          <w:lang w:val="pt-PT"/>
        </w:rPr>
        <w:t xml:space="preserve">] </w:t>
      </w:r>
      <w:r w:rsidRPr="00EA272F">
        <w:rPr>
          <w:rFonts w:ascii="NewsGotT" w:hAnsi="NewsGotT"/>
          <w:sz w:val="24"/>
          <w:szCs w:val="24"/>
          <w:lang w:val="pt-PT"/>
        </w:rPr>
        <w:tab/>
        <w:t xml:space="preserve">T. </w:t>
      </w:r>
      <w:proofErr w:type="spellStart"/>
      <w:r w:rsidRPr="00EA272F">
        <w:rPr>
          <w:rFonts w:ascii="NewsGotT" w:hAnsi="NewsGotT"/>
          <w:sz w:val="24"/>
          <w:szCs w:val="24"/>
          <w:lang w:val="pt-PT"/>
        </w:rPr>
        <w:t>Instruments</w:t>
      </w:r>
      <w:proofErr w:type="spellEnd"/>
      <w:r w:rsidRPr="00EA272F">
        <w:rPr>
          <w:rFonts w:ascii="NewsGotT" w:hAnsi="NewsGotT"/>
          <w:sz w:val="24"/>
          <w:szCs w:val="24"/>
          <w:lang w:val="pt-PT"/>
        </w:rPr>
        <w:t>, “TL494 Pulse-</w:t>
      </w:r>
      <w:proofErr w:type="spellStart"/>
      <w:r w:rsidRPr="00EA272F">
        <w:rPr>
          <w:rFonts w:ascii="NewsGotT" w:hAnsi="NewsGotT"/>
          <w:sz w:val="24"/>
          <w:szCs w:val="24"/>
          <w:lang w:val="pt-PT"/>
        </w:rPr>
        <w:t>Width</w:t>
      </w:r>
      <w:proofErr w:type="spellEnd"/>
      <w:r w:rsidRPr="00EA272F">
        <w:rPr>
          <w:rFonts w:ascii="NewsGotT" w:hAnsi="NewsGotT"/>
          <w:sz w:val="24"/>
          <w:szCs w:val="24"/>
          <w:lang w:val="pt-PT"/>
        </w:rPr>
        <w:t>-</w:t>
      </w:r>
      <w:proofErr w:type="spellStart"/>
      <w:r w:rsidRPr="00EA272F">
        <w:rPr>
          <w:rFonts w:ascii="NewsGotT" w:hAnsi="NewsGotT"/>
          <w:sz w:val="24"/>
          <w:szCs w:val="24"/>
          <w:lang w:val="pt-PT"/>
        </w:rPr>
        <w:t>Modulation</w:t>
      </w:r>
      <w:proofErr w:type="spellEnd"/>
      <w:r w:rsidRPr="00EA272F">
        <w:rPr>
          <w:rFonts w:ascii="NewsGotT" w:hAnsi="NewsGotT"/>
          <w:sz w:val="24"/>
          <w:szCs w:val="24"/>
          <w:lang w:val="pt-PT"/>
        </w:rPr>
        <w:t xml:space="preserve"> </w:t>
      </w:r>
      <w:proofErr w:type="spellStart"/>
      <w:r w:rsidRPr="00EA272F">
        <w:rPr>
          <w:rFonts w:ascii="NewsGotT" w:hAnsi="NewsGotT"/>
          <w:sz w:val="24"/>
          <w:szCs w:val="24"/>
          <w:lang w:val="pt-PT"/>
        </w:rPr>
        <w:t>Control</w:t>
      </w:r>
      <w:proofErr w:type="spellEnd"/>
      <w:r w:rsidRPr="00EA272F">
        <w:rPr>
          <w:rFonts w:ascii="NewsGotT" w:hAnsi="NewsGotT"/>
          <w:sz w:val="24"/>
          <w:szCs w:val="24"/>
          <w:lang w:val="pt-PT"/>
        </w:rPr>
        <w:t xml:space="preserve"> </w:t>
      </w:r>
      <w:proofErr w:type="spellStart"/>
      <w:r w:rsidRPr="00EA272F">
        <w:rPr>
          <w:rFonts w:ascii="NewsGotT" w:hAnsi="NewsGotT"/>
          <w:sz w:val="24"/>
          <w:szCs w:val="24"/>
          <w:lang w:val="pt-PT"/>
        </w:rPr>
        <w:t>Circui</w:t>
      </w:r>
      <w:proofErr w:type="spellEnd"/>
      <w:r w:rsidRPr="00EA272F">
        <w:rPr>
          <w:rFonts w:ascii="NewsGotT" w:hAnsi="NewsGotT"/>
          <w:sz w:val="24"/>
          <w:szCs w:val="24"/>
          <w:lang w:val="pt-PT"/>
        </w:rPr>
        <w:t xml:space="preserve">”. TL494 </w:t>
      </w:r>
      <w:proofErr w:type="spellStart"/>
      <w:r w:rsidRPr="00EA272F">
        <w:rPr>
          <w:rFonts w:ascii="NewsGotT" w:hAnsi="NewsGotT"/>
          <w:sz w:val="24"/>
          <w:szCs w:val="24"/>
          <w:lang w:val="pt-PT"/>
        </w:rPr>
        <w:t>datasheet</w:t>
      </w:r>
      <w:proofErr w:type="spellEnd"/>
      <w:r w:rsidRPr="00EA272F">
        <w:rPr>
          <w:rFonts w:ascii="NewsGotT" w:hAnsi="NewsGotT"/>
          <w:sz w:val="24"/>
          <w:szCs w:val="24"/>
          <w:lang w:val="pt-PT"/>
        </w:rPr>
        <w:t>, janeiro 1983</w:t>
      </w:r>
      <w:r w:rsidR="001A6C1C" w:rsidRPr="00EA272F">
        <w:rPr>
          <w:rFonts w:ascii="NewsGotT" w:hAnsi="NewsGotT"/>
          <w:sz w:val="24"/>
          <w:szCs w:val="24"/>
          <w:lang w:val="pt-PT"/>
        </w:rPr>
        <w:t xml:space="preserve"> [revisto a março de 2017]</w:t>
      </w:r>
      <w:r w:rsidRPr="00EA272F">
        <w:rPr>
          <w:rFonts w:ascii="NewsGotT" w:hAnsi="NewsGotT"/>
          <w:sz w:val="24"/>
          <w:szCs w:val="24"/>
          <w:lang w:val="pt-PT"/>
        </w:rPr>
        <w:t>.</w:t>
      </w:r>
    </w:p>
    <w:p w14:paraId="4DCC8A94" w14:textId="29F36409" w:rsidR="00071A16" w:rsidRPr="00E246BB" w:rsidRDefault="00071A16" w:rsidP="006D6F79">
      <w:pPr>
        <w:pStyle w:val="ReferenciasPHD"/>
        <w:rPr>
          <w:rFonts w:ascii="NewsGotT" w:hAnsi="NewsGotT"/>
          <w:sz w:val="24"/>
          <w:szCs w:val="24"/>
        </w:rPr>
      </w:pPr>
      <w:r w:rsidRPr="00E246BB">
        <w:rPr>
          <w:rFonts w:ascii="NewsGotT" w:hAnsi="NewsGotT"/>
          <w:sz w:val="24"/>
          <w:szCs w:val="24"/>
        </w:rPr>
        <w:t>[</w:t>
      </w:r>
      <w:r w:rsidR="006D6F79" w:rsidRPr="00E246BB">
        <w:rPr>
          <w:rFonts w:ascii="NewsGotT" w:hAnsi="NewsGotT"/>
          <w:sz w:val="24"/>
          <w:szCs w:val="24"/>
        </w:rPr>
        <w:t>8</w:t>
      </w:r>
      <w:r w:rsidRPr="00E246BB">
        <w:rPr>
          <w:rFonts w:ascii="NewsGotT" w:hAnsi="NewsGotT"/>
          <w:sz w:val="24"/>
          <w:szCs w:val="24"/>
        </w:rPr>
        <w:t xml:space="preserve">] </w:t>
      </w:r>
      <w:r w:rsidRPr="00E246BB">
        <w:rPr>
          <w:rFonts w:ascii="NewsGotT" w:hAnsi="NewsGotT"/>
          <w:sz w:val="24"/>
          <w:szCs w:val="24"/>
        </w:rPr>
        <w:tab/>
        <w:t xml:space="preserve">STMicroelectronics, “DUAL FULL-BRIDGE DRIVER”. L298 datasheet, </w:t>
      </w:r>
      <w:proofErr w:type="spellStart"/>
      <w:r w:rsidRPr="00E246BB">
        <w:rPr>
          <w:rFonts w:ascii="NewsGotT" w:hAnsi="NewsGotT"/>
          <w:sz w:val="24"/>
          <w:szCs w:val="24"/>
        </w:rPr>
        <w:t>janeiro</w:t>
      </w:r>
      <w:proofErr w:type="spellEnd"/>
      <w:r w:rsidRPr="00E246BB">
        <w:rPr>
          <w:rFonts w:ascii="NewsGotT" w:hAnsi="NewsGotT"/>
          <w:sz w:val="24"/>
          <w:szCs w:val="24"/>
        </w:rPr>
        <w:t xml:space="preserve"> 2000.</w:t>
      </w:r>
    </w:p>
    <w:p w14:paraId="3AED3405" w14:textId="4779D1B0" w:rsidR="00071A16" w:rsidRPr="00EA272F" w:rsidRDefault="00071A16" w:rsidP="006D6F79">
      <w:pPr>
        <w:pStyle w:val="ReferenciasPHD"/>
        <w:rPr>
          <w:rFonts w:ascii="NewsGotT" w:hAnsi="NewsGotT"/>
          <w:sz w:val="24"/>
          <w:szCs w:val="24"/>
          <w:lang w:val="pt-PT"/>
        </w:rPr>
      </w:pPr>
      <w:r w:rsidRPr="00E246BB">
        <w:rPr>
          <w:rFonts w:ascii="NewsGotT" w:hAnsi="NewsGotT"/>
          <w:sz w:val="24"/>
          <w:szCs w:val="24"/>
        </w:rPr>
        <w:t>[</w:t>
      </w:r>
      <w:r w:rsidR="006D6F79" w:rsidRPr="00E246BB">
        <w:rPr>
          <w:rFonts w:ascii="NewsGotT" w:hAnsi="NewsGotT"/>
          <w:sz w:val="24"/>
          <w:szCs w:val="24"/>
        </w:rPr>
        <w:t>9</w:t>
      </w:r>
      <w:r w:rsidRPr="00E246BB">
        <w:rPr>
          <w:rFonts w:ascii="NewsGotT" w:hAnsi="NewsGotT"/>
          <w:sz w:val="24"/>
          <w:szCs w:val="24"/>
        </w:rPr>
        <w:t xml:space="preserve">] </w:t>
      </w:r>
      <w:r w:rsidRPr="00E246BB">
        <w:rPr>
          <w:rFonts w:ascii="NewsGotT" w:hAnsi="NewsGotT"/>
          <w:sz w:val="24"/>
          <w:szCs w:val="24"/>
        </w:rPr>
        <w:tab/>
        <w:t xml:space="preserve">Texas Instruments, “SN54/74HCT CMOS Logic Family Applications and Restrictions,” </w:t>
      </w:r>
      <w:proofErr w:type="spellStart"/>
      <w:r w:rsidRPr="00E246BB">
        <w:rPr>
          <w:rFonts w:ascii="NewsGotT" w:hAnsi="NewsGotT"/>
          <w:sz w:val="24"/>
          <w:szCs w:val="24"/>
        </w:rPr>
        <w:t>maio</w:t>
      </w:r>
      <w:proofErr w:type="spellEnd"/>
      <w:r w:rsidRPr="00E246BB">
        <w:rPr>
          <w:rFonts w:ascii="NewsGotT" w:hAnsi="NewsGotT"/>
          <w:sz w:val="24"/>
          <w:szCs w:val="24"/>
        </w:rPr>
        <w:t xml:space="preserve"> 1996. [Online]. Available: https://www.ti.com/lit/an/scla011/scla011.pdf?ts=1612201599681&amp;ref_url=https%253A%252F%252Fwww.ti.com%252Fproduct%252FCD74HCT251. </w:t>
      </w:r>
      <w:r w:rsidRPr="00EA272F">
        <w:rPr>
          <w:rFonts w:ascii="NewsGotT" w:hAnsi="NewsGotT"/>
          <w:sz w:val="24"/>
          <w:szCs w:val="24"/>
          <w:lang w:val="pt-PT"/>
        </w:rPr>
        <w:t>[Acedido em 2 fevereiro 2021].</w:t>
      </w:r>
    </w:p>
    <w:p w14:paraId="38F17F01" w14:textId="49109D7B" w:rsidR="00071A16" w:rsidRPr="00EA272F" w:rsidRDefault="00071A16" w:rsidP="006D6F79">
      <w:pPr>
        <w:pStyle w:val="ReferenciasPHD"/>
        <w:rPr>
          <w:rFonts w:ascii="NewsGotT" w:hAnsi="NewsGotT"/>
          <w:sz w:val="24"/>
          <w:szCs w:val="24"/>
          <w:lang w:val="pt-PT"/>
        </w:rPr>
      </w:pPr>
      <w:r w:rsidRPr="00EA272F">
        <w:rPr>
          <w:rFonts w:ascii="NewsGotT" w:hAnsi="NewsGotT"/>
          <w:sz w:val="24"/>
          <w:szCs w:val="24"/>
          <w:lang w:val="pt-PT"/>
        </w:rPr>
        <w:t>[</w:t>
      </w:r>
      <w:r w:rsidR="006D6F79" w:rsidRPr="00EA272F">
        <w:rPr>
          <w:rFonts w:ascii="NewsGotT" w:hAnsi="NewsGotT"/>
          <w:sz w:val="24"/>
          <w:szCs w:val="24"/>
          <w:lang w:val="pt-PT"/>
        </w:rPr>
        <w:t>10</w:t>
      </w:r>
      <w:r w:rsidRPr="00EA272F">
        <w:rPr>
          <w:rFonts w:ascii="NewsGotT" w:hAnsi="NewsGotT"/>
          <w:sz w:val="24"/>
          <w:szCs w:val="24"/>
          <w:lang w:val="pt-PT"/>
        </w:rPr>
        <w:t xml:space="preserve">] </w:t>
      </w:r>
      <w:r w:rsidRPr="00EA272F">
        <w:rPr>
          <w:rFonts w:ascii="NewsGotT" w:hAnsi="NewsGotT"/>
          <w:sz w:val="24"/>
          <w:szCs w:val="24"/>
          <w:lang w:val="pt-PT"/>
        </w:rPr>
        <w:tab/>
        <w:t xml:space="preserve">T. </w:t>
      </w:r>
      <w:proofErr w:type="spellStart"/>
      <w:r w:rsidRPr="00EA272F">
        <w:rPr>
          <w:rFonts w:ascii="NewsGotT" w:hAnsi="NewsGotT"/>
          <w:sz w:val="24"/>
          <w:szCs w:val="24"/>
          <w:lang w:val="pt-PT"/>
        </w:rPr>
        <w:t>Corporation</w:t>
      </w:r>
      <w:proofErr w:type="spellEnd"/>
      <w:r w:rsidRPr="00EA272F">
        <w:rPr>
          <w:rFonts w:ascii="NewsGotT" w:hAnsi="NewsGotT"/>
          <w:sz w:val="24"/>
          <w:szCs w:val="24"/>
          <w:lang w:val="pt-PT"/>
        </w:rPr>
        <w:t xml:space="preserve">, “TENERGY 18650 2200 </w:t>
      </w:r>
      <w:proofErr w:type="spellStart"/>
      <w:r w:rsidRPr="00EA272F">
        <w:rPr>
          <w:rFonts w:ascii="NewsGotT" w:hAnsi="NewsGotT"/>
          <w:sz w:val="24"/>
          <w:szCs w:val="24"/>
          <w:lang w:val="pt-PT"/>
        </w:rPr>
        <w:t>mAh</w:t>
      </w:r>
      <w:proofErr w:type="spellEnd"/>
      <w:r w:rsidRPr="00EA272F">
        <w:rPr>
          <w:rFonts w:ascii="NewsGotT" w:hAnsi="NewsGotT"/>
          <w:sz w:val="24"/>
          <w:szCs w:val="24"/>
          <w:lang w:val="pt-PT"/>
        </w:rPr>
        <w:t xml:space="preserve"> Li-</w:t>
      </w:r>
      <w:proofErr w:type="spellStart"/>
      <w:r w:rsidRPr="00EA272F">
        <w:rPr>
          <w:rFonts w:ascii="NewsGotT" w:hAnsi="NewsGotT"/>
          <w:sz w:val="24"/>
          <w:szCs w:val="24"/>
          <w:lang w:val="pt-PT"/>
        </w:rPr>
        <w:t>Ion</w:t>
      </w:r>
      <w:proofErr w:type="spellEnd"/>
      <w:r w:rsidRPr="00EA272F">
        <w:rPr>
          <w:rFonts w:ascii="NewsGotT" w:hAnsi="NewsGotT"/>
          <w:sz w:val="24"/>
          <w:szCs w:val="24"/>
          <w:lang w:val="pt-PT"/>
        </w:rPr>
        <w:t xml:space="preserve"> </w:t>
      </w:r>
      <w:proofErr w:type="spellStart"/>
      <w:r w:rsidRPr="00EA272F">
        <w:rPr>
          <w:rFonts w:ascii="NewsGotT" w:hAnsi="NewsGotT"/>
          <w:sz w:val="24"/>
          <w:szCs w:val="24"/>
          <w:lang w:val="pt-PT"/>
        </w:rPr>
        <w:t>Cell</w:t>
      </w:r>
      <w:proofErr w:type="spellEnd"/>
      <w:r w:rsidRPr="00EA272F">
        <w:rPr>
          <w:rFonts w:ascii="NewsGotT" w:hAnsi="NewsGotT"/>
          <w:sz w:val="24"/>
          <w:szCs w:val="24"/>
          <w:lang w:val="pt-PT"/>
        </w:rPr>
        <w:t xml:space="preserve">”. </w:t>
      </w:r>
      <w:proofErr w:type="spellStart"/>
      <w:r w:rsidRPr="00EA272F">
        <w:rPr>
          <w:rFonts w:ascii="NewsGotT" w:hAnsi="NewsGotT"/>
          <w:sz w:val="24"/>
          <w:szCs w:val="24"/>
          <w:lang w:val="pt-PT"/>
        </w:rPr>
        <w:t>Tenergy</w:t>
      </w:r>
      <w:proofErr w:type="spellEnd"/>
      <w:r w:rsidRPr="00EA272F">
        <w:rPr>
          <w:rFonts w:ascii="NewsGotT" w:hAnsi="NewsGotT"/>
          <w:sz w:val="24"/>
          <w:szCs w:val="24"/>
          <w:lang w:val="pt-PT"/>
        </w:rPr>
        <w:t xml:space="preserve"> 18650</w:t>
      </w:r>
      <w:r w:rsidR="001A6C1C" w:rsidRPr="00EA272F">
        <w:rPr>
          <w:rFonts w:ascii="NewsGotT" w:hAnsi="NewsGotT"/>
          <w:sz w:val="24"/>
          <w:szCs w:val="24"/>
          <w:lang w:val="pt-PT"/>
        </w:rPr>
        <w:t xml:space="preserve"> </w:t>
      </w:r>
      <w:proofErr w:type="spellStart"/>
      <w:r w:rsidR="001A6C1C" w:rsidRPr="00EA272F">
        <w:rPr>
          <w:rFonts w:ascii="NewsGotT" w:hAnsi="NewsGotT"/>
          <w:sz w:val="24"/>
          <w:szCs w:val="24"/>
          <w:lang w:val="pt-PT"/>
        </w:rPr>
        <w:t>datasheet</w:t>
      </w:r>
      <w:proofErr w:type="spellEnd"/>
      <w:r w:rsidRPr="00EA272F">
        <w:rPr>
          <w:rFonts w:ascii="NewsGotT" w:hAnsi="NewsGotT"/>
          <w:sz w:val="24"/>
          <w:szCs w:val="24"/>
          <w:lang w:val="pt-PT"/>
        </w:rPr>
        <w:t>.</w:t>
      </w:r>
    </w:p>
    <w:p w14:paraId="23A22561" w14:textId="1B46316C" w:rsidR="00071A16" w:rsidRPr="00EA272F" w:rsidRDefault="00071A16" w:rsidP="006D6F79">
      <w:pPr>
        <w:pStyle w:val="ReferenciasPHD"/>
        <w:rPr>
          <w:rFonts w:ascii="NewsGotT" w:hAnsi="NewsGotT"/>
          <w:sz w:val="24"/>
          <w:szCs w:val="24"/>
          <w:lang w:val="pt-PT"/>
        </w:rPr>
      </w:pPr>
      <w:r w:rsidRPr="00EA272F">
        <w:rPr>
          <w:rFonts w:ascii="NewsGotT" w:hAnsi="NewsGotT"/>
          <w:sz w:val="24"/>
          <w:szCs w:val="24"/>
          <w:lang w:val="pt-PT"/>
        </w:rPr>
        <w:t>[</w:t>
      </w:r>
      <w:r w:rsidR="006D6F79" w:rsidRPr="00EA272F">
        <w:rPr>
          <w:rFonts w:ascii="NewsGotT" w:hAnsi="NewsGotT"/>
          <w:sz w:val="24"/>
          <w:szCs w:val="24"/>
          <w:lang w:val="pt-PT"/>
        </w:rPr>
        <w:t>11</w:t>
      </w:r>
      <w:r w:rsidRPr="00EA272F">
        <w:rPr>
          <w:rFonts w:ascii="NewsGotT" w:hAnsi="NewsGotT"/>
          <w:sz w:val="24"/>
          <w:szCs w:val="24"/>
          <w:lang w:val="pt-PT"/>
        </w:rPr>
        <w:t xml:space="preserve">] </w:t>
      </w:r>
      <w:r w:rsidRPr="00EA272F">
        <w:rPr>
          <w:rFonts w:ascii="NewsGotT" w:hAnsi="NewsGotT"/>
          <w:sz w:val="24"/>
          <w:szCs w:val="24"/>
          <w:lang w:val="pt-PT"/>
        </w:rPr>
        <w:tab/>
        <w:t xml:space="preserve">“BMS PARA PROTECÇÃO BATERIAS 18650 3S 12,6V 20A,” [Online]. </w:t>
      </w:r>
      <w:proofErr w:type="spellStart"/>
      <w:r w:rsidRPr="00EA272F">
        <w:rPr>
          <w:rFonts w:ascii="NewsGotT" w:hAnsi="NewsGotT"/>
          <w:sz w:val="24"/>
          <w:szCs w:val="24"/>
          <w:lang w:val="pt-PT"/>
        </w:rPr>
        <w:t>Available</w:t>
      </w:r>
      <w:proofErr w:type="spellEnd"/>
      <w:r w:rsidRPr="00EA272F">
        <w:rPr>
          <w:rFonts w:ascii="NewsGotT" w:hAnsi="NewsGotT"/>
          <w:sz w:val="24"/>
          <w:szCs w:val="24"/>
          <w:lang w:val="pt-PT"/>
        </w:rPr>
        <w:t>: https://www.botnroll.com/pt/acessorios/2558-bms-para-protec-o-baterias-18650-3s-12-6v-20a.html. [Acedido em 10 fevereiro 2021].</w:t>
      </w:r>
    </w:p>
    <w:p w14:paraId="1E80AFD0" w14:textId="6A5DB1A3" w:rsidR="00071A16" w:rsidRPr="00E246BB" w:rsidRDefault="00071A16" w:rsidP="006D6F79">
      <w:pPr>
        <w:pStyle w:val="ReferenciasPHD"/>
        <w:rPr>
          <w:rFonts w:ascii="NewsGotT" w:hAnsi="NewsGotT"/>
          <w:sz w:val="24"/>
          <w:szCs w:val="24"/>
        </w:rPr>
      </w:pPr>
      <w:r w:rsidRPr="00E246BB">
        <w:rPr>
          <w:rFonts w:ascii="NewsGotT" w:hAnsi="NewsGotT"/>
          <w:sz w:val="24"/>
          <w:szCs w:val="24"/>
        </w:rPr>
        <w:t>[</w:t>
      </w:r>
      <w:r w:rsidR="006D6F79" w:rsidRPr="00E246BB">
        <w:rPr>
          <w:rFonts w:ascii="NewsGotT" w:hAnsi="NewsGotT"/>
          <w:sz w:val="24"/>
          <w:szCs w:val="24"/>
        </w:rPr>
        <w:t>12</w:t>
      </w:r>
      <w:r w:rsidRPr="00E246BB">
        <w:rPr>
          <w:rFonts w:ascii="NewsGotT" w:hAnsi="NewsGotT"/>
          <w:sz w:val="24"/>
          <w:szCs w:val="24"/>
        </w:rPr>
        <w:t xml:space="preserve">] </w:t>
      </w:r>
      <w:r w:rsidRPr="00E246BB">
        <w:rPr>
          <w:rFonts w:ascii="NewsGotT" w:hAnsi="NewsGotT"/>
          <w:sz w:val="24"/>
          <w:szCs w:val="24"/>
        </w:rPr>
        <w:tab/>
        <w:t>Z. Electromotor. ZGB37RG</w:t>
      </w:r>
      <w:r w:rsidR="001A6C1C" w:rsidRPr="00E246BB">
        <w:rPr>
          <w:rFonts w:ascii="NewsGotT" w:hAnsi="NewsGotT"/>
          <w:sz w:val="24"/>
          <w:szCs w:val="24"/>
        </w:rPr>
        <w:t xml:space="preserve"> datasheet</w:t>
      </w:r>
      <w:r w:rsidRPr="00E246BB">
        <w:rPr>
          <w:rFonts w:ascii="NewsGotT" w:hAnsi="NewsGotT"/>
          <w:sz w:val="24"/>
          <w:szCs w:val="24"/>
        </w:rPr>
        <w:t>.</w:t>
      </w:r>
    </w:p>
    <w:p w14:paraId="49E59388" w14:textId="412F4E6D" w:rsidR="00071A16" w:rsidRPr="00EA272F" w:rsidRDefault="00071A16" w:rsidP="006D6F79">
      <w:pPr>
        <w:pStyle w:val="ReferenciasPHD"/>
        <w:rPr>
          <w:rFonts w:ascii="NewsGotT" w:hAnsi="NewsGotT"/>
          <w:sz w:val="24"/>
          <w:szCs w:val="24"/>
          <w:lang w:val="pt-PT"/>
        </w:rPr>
      </w:pPr>
      <w:r w:rsidRPr="00E246BB">
        <w:rPr>
          <w:rFonts w:ascii="NewsGotT" w:hAnsi="NewsGotT"/>
          <w:sz w:val="24"/>
          <w:szCs w:val="24"/>
        </w:rPr>
        <w:t>[1</w:t>
      </w:r>
      <w:r w:rsidR="006D6F79" w:rsidRPr="00E246BB">
        <w:rPr>
          <w:rFonts w:ascii="NewsGotT" w:hAnsi="NewsGotT"/>
          <w:sz w:val="24"/>
          <w:szCs w:val="24"/>
        </w:rPr>
        <w:t>3</w:t>
      </w:r>
      <w:r w:rsidRPr="00E246BB">
        <w:rPr>
          <w:rFonts w:ascii="NewsGotT" w:hAnsi="NewsGotT"/>
          <w:sz w:val="24"/>
          <w:szCs w:val="24"/>
        </w:rPr>
        <w:t xml:space="preserve">] </w:t>
      </w:r>
      <w:r w:rsidRPr="00E246BB">
        <w:rPr>
          <w:rFonts w:ascii="NewsGotT" w:hAnsi="NewsGotT"/>
          <w:sz w:val="24"/>
          <w:szCs w:val="24"/>
        </w:rPr>
        <w:tab/>
        <w:t xml:space="preserve">T. Instruments, “LM340, LM340A and LM78xx Wide VIN 1.5-A Fixed Voltage Regulators”. </w:t>
      </w:r>
      <w:r w:rsidRPr="00EA272F">
        <w:rPr>
          <w:rFonts w:ascii="NewsGotT" w:hAnsi="NewsGotT"/>
          <w:sz w:val="24"/>
          <w:szCs w:val="24"/>
          <w:lang w:val="pt-PT"/>
        </w:rPr>
        <w:t xml:space="preserve">LM7805 </w:t>
      </w:r>
      <w:proofErr w:type="spellStart"/>
      <w:r w:rsidRPr="00EA272F">
        <w:rPr>
          <w:rFonts w:ascii="NewsGotT" w:hAnsi="NewsGotT"/>
          <w:sz w:val="24"/>
          <w:szCs w:val="24"/>
          <w:lang w:val="pt-PT"/>
        </w:rPr>
        <w:t>datasheet</w:t>
      </w:r>
      <w:proofErr w:type="spellEnd"/>
      <w:r w:rsidRPr="00EA272F">
        <w:rPr>
          <w:rFonts w:ascii="NewsGotT" w:hAnsi="NewsGotT"/>
          <w:sz w:val="24"/>
          <w:szCs w:val="24"/>
          <w:lang w:val="pt-PT"/>
        </w:rPr>
        <w:t>, setembro 2000</w:t>
      </w:r>
      <w:r w:rsidR="001A6C1C" w:rsidRPr="00EA272F">
        <w:rPr>
          <w:rFonts w:ascii="NewsGotT" w:hAnsi="NewsGotT"/>
          <w:sz w:val="24"/>
          <w:szCs w:val="24"/>
          <w:lang w:val="pt-PT"/>
        </w:rPr>
        <w:t xml:space="preserve"> [revisto a julho de 2016]</w:t>
      </w:r>
      <w:r w:rsidRPr="00EA272F">
        <w:rPr>
          <w:rFonts w:ascii="NewsGotT" w:hAnsi="NewsGotT"/>
          <w:sz w:val="24"/>
          <w:szCs w:val="24"/>
          <w:lang w:val="pt-PT"/>
        </w:rPr>
        <w:t>.</w:t>
      </w:r>
    </w:p>
    <w:p w14:paraId="0759A180" w14:textId="172F6291" w:rsidR="00071A16" w:rsidRPr="00EA272F" w:rsidRDefault="00071A16" w:rsidP="006D6F79">
      <w:pPr>
        <w:pStyle w:val="ReferenciasPHD"/>
        <w:rPr>
          <w:rFonts w:ascii="NewsGotT" w:hAnsi="NewsGotT"/>
          <w:sz w:val="24"/>
          <w:szCs w:val="24"/>
          <w:lang w:val="pt-PT"/>
        </w:rPr>
      </w:pPr>
      <w:r w:rsidRPr="00EA272F">
        <w:rPr>
          <w:rFonts w:ascii="NewsGotT" w:hAnsi="NewsGotT"/>
          <w:sz w:val="24"/>
          <w:szCs w:val="24"/>
          <w:lang w:val="pt-PT"/>
        </w:rPr>
        <w:t>[1</w:t>
      </w:r>
      <w:r w:rsidR="006D6F79" w:rsidRPr="00EA272F">
        <w:rPr>
          <w:rFonts w:ascii="NewsGotT" w:hAnsi="NewsGotT"/>
          <w:sz w:val="24"/>
          <w:szCs w:val="24"/>
          <w:lang w:val="pt-PT"/>
        </w:rPr>
        <w:t>4</w:t>
      </w:r>
      <w:r w:rsidRPr="00EA272F">
        <w:rPr>
          <w:rFonts w:ascii="NewsGotT" w:hAnsi="NewsGotT"/>
          <w:sz w:val="24"/>
          <w:szCs w:val="24"/>
          <w:lang w:val="pt-PT"/>
        </w:rPr>
        <w:t xml:space="preserve">] </w:t>
      </w:r>
      <w:r w:rsidRPr="00EA272F">
        <w:rPr>
          <w:rFonts w:ascii="NewsGotT" w:hAnsi="NewsGotT"/>
          <w:sz w:val="24"/>
          <w:szCs w:val="24"/>
          <w:lang w:val="pt-PT"/>
        </w:rPr>
        <w:tab/>
        <w:t xml:space="preserve">P. Carvalhal, “Fiabilidade e boas práticas de projeto,” 2014. [Online]. </w:t>
      </w:r>
      <w:proofErr w:type="spellStart"/>
      <w:r w:rsidRPr="00EA272F">
        <w:rPr>
          <w:rFonts w:ascii="NewsGotT" w:hAnsi="NewsGotT"/>
          <w:sz w:val="24"/>
          <w:szCs w:val="24"/>
          <w:lang w:val="pt-PT"/>
        </w:rPr>
        <w:t>Available</w:t>
      </w:r>
      <w:proofErr w:type="spellEnd"/>
      <w:r w:rsidRPr="00EA272F">
        <w:rPr>
          <w:rFonts w:ascii="NewsGotT" w:hAnsi="NewsGotT"/>
          <w:sz w:val="24"/>
          <w:szCs w:val="24"/>
          <w:lang w:val="pt-PT"/>
        </w:rPr>
        <w:t>: https://elearning.uminho.pt/bbcswebdav/pid-1045855-dt-content-rid-3987823_1/courses/2021.9305O4_1/FiabilidadeBoasPraticasProjeto_PCarvalhal.pdf. [Acedido em 3 fevereiro 2021].</w:t>
      </w:r>
    </w:p>
    <w:p w14:paraId="14955DDB" w14:textId="6464A493" w:rsidR="00071A16" w:rsidRPr="00EA272F" w:rsidRDefault="00071A16" w:rsidP="006D6F79">
      <w:pPr>
        <w:pStyle w:val="ReferenciasPHD"/>
        <w:rPr>
          <w:rFonts w:ascii="NewsGotT" w:hAnsi="NewsGotT"/>
          <w:sz w:val="24"/>
          <w:szCs w:val="24"/>
          <w:lang w:val="pt-PT"/>
        </w:rPr>
      </w:pPr>
      <w:r w:rsidRPr="00E246BB">
        <w:rPr>
          <w:rFonts w:ascii="NewsGotT" w:hAnsi="NewsGotT"/>
          <w:sz w:val="24"/>
          <w:szCs w:val="24"/>
        </w:rPr>
        <w:t>[1</w:t>
      </w:r>
      <w:r w:rsidR="006D6F79" w:rsidRPr="00E246BB">
        <w:rPr>
          <w:rFonts w:ascii="NewsGotT" w:hAnsi="NewsGotT"/>
          <w:sz w:val="24"/>
          <w:szCs w:val="24"/>
        </w:rPr>
        <w:t>5</w:t>
      </w:r>
      <w:r w:rsidRPr="00E246BB">
        <w:rPr>
          <w:rFonts w:ascii="NewsGotT" w:hAnsi="NewsGotT"/>
          <w:sz w:val="24"/>
          <w:szCs w:val="24"/>
        </w:rPr>
        <w:t xml:space="preserve">] </w:t>
      </w:r>
      <w:r w:rsidRPr="00E246BB">
        <w:rPr>
          <w:rFonts w:ascii="NewsGotT" w:hAnsi="NewsGotT"/>
          <w:sz w:val="24"/>
          <w:szCs w:val="24"/>
        </w:rPr>
        <w:tab/>
        <w:t xml:space="preserve">“Electrostatic-sensitive device,” Wikipedia, [Online]. </w:t>
      </w:r>
      <w:proofErr w:type="spellStart"/>
      <w:proofErr w:type="gramStart"/>
      <w:r w:rsidRPr="00EA272F">
        <w:rPr>
          <w:rFonts w:ascii="NewsGotT" w:hAnsi="NewsGotT"/>
          <w:sz w:val="24"/>
          <w:szCs w:val="24"/>
          <w:lang w:val="fr-FR"/>
        </w:rPr>
        <w:t>Available</w:t>
      </w:r>
      <w:proofErr w:type="spellEnd"/>
      <w:r w:rsidRPr="00EA272F">
        <w:rPr>
          <w:rFonts w:ascii="NewsGotT" w:hAnsi="NewsGotT"/>
          <w:sz w:val="24"/>
          <w:szCs w:val="24"/>
          <w:lang w:val="fr-FR"/>
        </w:rPr>
        <w:t>:</w:t>
      </w:r>
      <w:proofErr w:type="gramEnd"/>
      <w:r w:rsidRPr="00EA272F">
        <w:rPr>
          <w:rFonts w:ascii="NewsGotT" w:hAnsi="NewsGotT"/>
          <w:sz w:val="24"/>
          <w:szCs w:val="24"/>
          <w:lang w:val="fr-FR"/>
        </w:rPr>
        <w:t xml:space="preserve"> https://en.wikipedia.org/wiki/Electrostatic-sensitive_device. </w:t>
      </w:r>
      <w:r w:rsidRPr="00EA272F">
        <w:rPr>
          <w:rFonts w:ascii="NewsGotT" w:hAnsi="NewsGotT"/>
          <w:sz w:val="24"/>
          <w:szCs w:val="24"/>
          <w:lang w:val="pt-PT"/>
        </w:rPr>
        <w:t>[Acedido em 8 fevereiro 2021].</w:t>
      </w:r>
    </w:p>
    <w:p w14:paraId="413E506F" w14:textId="227F8355" w:rsidR="00071A16" w:rsidRPr="00EA272F" w:rsidRDefault="00071A16" w:rsidP="006D6F79">
      <w:pPr>
        <w:pStyle w:val="ReferenciasPHD"/>
        <w:rPr>
          <w:rFonts w:ascii="NewsGotT" w:hAnsi="NewsGotT"/>
          <w:sz w:val="24"/>
          <w:szCs w:val="24"/>
          <w:lang w:val="pt-PT"/>
        </w:rPr>
      </w:pPr>
      <w:r w:rsidRPr="00EA272F">
        <w:rPr>
          <w:rFonts w:ascii="NewsGotT" w:hAnsi="NewsGotT"/>
          <w:sz w:val="24"/>
          <w:szCs w:val="24"/>
          <w:lang w:val="pt-PT"/>
        </w:rPr>
        <w:t>[1</w:t>
      </w:r>
      <w:r w:rsidR="006D6F79" w:rsidRPr="00EA272F">
        <w:rPr>
          <w:rFonts w:ascii="NewsGotT" w:hAnsi="NewsGotT"/>
          <w:sz w:val="24"/>
          <w:szCs w:val="24"/>
          <w:lang w:val="pt-PT"/>
        </w:rPr>
        <w:t>6</w:t>
      </w:r>
      <w:r w:rsidRPr="00EA272F">
        <w:rPr>
          <w:rFonts w:ascii="NewsGotT" w:hAnsi="NewsGotT"/>
          <w:sz w:val="24"/>
          <w:szCs w:val="24"/>
          <w:lang w:val="pt-PT"/>
        </w:rPr>
        <w:t xml:space="preserve">] </w:t>
      </w:r>
      <w:r w:rsidRPr="00EA272F">
        <w:rPr>
          <w:rFonts w:ascii="NewsGotT" w:hAnsi="NewsGotT"/>
          <w:sz w:val="24"/>
          <w:szCs w:val="24"/>
          <w:lang w:val="pt-PT"/>
        </w:rPr>
        <w:tab/>
        <w:t xml:space="preserve">TUR CERT, “O que é o certificado CE?” </w:t>
      </w:r>
      <w:r w:rsidRPr="004D096F">
        <w:rPr>
          <w:rFonts w:ascii="NewsGotT" w:hAnsi="NewsGotT"/>
          <w:sz w:val="24"/>
          <w:szCs w:val="24"/>
          <w:lang w:val="pt-PT"/>
        </w:rPr>
        <w:t xml:space="preserve">[Online]. </w:t>
      </w:r>
      <w:proofErr w:type="spellStart"/>
      <w:r w:rsidRPr="004D096F">
        <w:rPr>
          <w:rFonts w:ascii="NewsGotT" w:hAnsi="NewsGotT"/>
          <w:sz w:val="24"/>
          <w:szCs w:val="24"/>
          <w:lang w:val="pt-PT"/>
        </w:rPr>
        <w:t>Available</w:t>
      </w:r>
      <w:proofErr w:type="spellEnd"/>
      <w:r w:rsidRPr="004D096F">
        <w:rPr>
          <w:rFonts w:ascii="NewsGotT" w:hAnsi="NewsGotT"/>
          <w:sz w:val="24"/>
          <w:szCs w:val="24"/>
          <w:lang w:val="pt-PT"/>
        </w:rPr>
        <w:t xml:space="preserve">: https://www.ceisaret.com/pt/ce-sertifikasi-nedir/. </w:t>
      </w:r>
      <w:r w:rsidRPr="00EA272F">
        <w:rPr>
          <w:rFonts w:ascii="NewsGotT" w:hAnsi="NewsGotT"/>
          <w:sz w:val="24"/>
          <w:szCs w:val="24"/>
          <w:lang w:val="pt-PT"/>
        </w:rPr>
        <w:t>[Acedido em 2 fevereiro 2021].</w:t>
      </w:r>
    </w:p>
    <w:p w14:paraId="0EA07CCE" w14:textId="33B29E5E" w:rsidR="00071A16" w:rsidRPr="00EA272F" w:rsidRDefault="00071A16" w:rsidP="006D6F79">
      <w:pPr>
        <w:pStyle w:val="ReferenciasPHD"/>
        <w:rPr>
          <w:rFonts w:ascii="NewsGotT" w:hAnsi="NewsGotT"/>
          <w:sz w:val="24"/>
          <w:szCs w:val="24"/>
          <w:lang w:val="pt-PT"/>
        </w:rPr>
      </w:pPr>
      <w:r w:rsidRPr="00EA272F">
        <w:rPr>
          <w:rFonts w:ascii="NewsGotT" w:hAnsi="NewsGotT"/>
          <w:sz w:val="24"/>
          <w:szCs w:val="24"/>
          <w:lang w:val="pt-PT"/>
        </w:rPr>
        <w:t>[1</w:t>
      </w:r>
      <w:r w:rsidR="006D6F79" w:rsidRPr="00EA272F">
        <w:rPr>
          <w:rFonts w:ascii="NewsGotT" w:hAnsi="NewsGotT"/>
          <w:sz w:val="24"/>
          <w:szCs w:val="24"/>
          <w:lang w:val="pt-PT"/>
        </w:rPr>
        <w:t>7</w:t>
      </w:r>
      <w:r w:rsidRPr="00EA272F">
        <w:rPr>
          <w:rFonts w:ascii="NewsGotT" w:hAnsi="NewsGotT"/>
          <w:sz w:val="24"/>
          <w:szCs w:val="24"/>
          <w:lang w:val="pt-PT"/>
        </w:rPr>
        <w:t xml:space="preserve">] </w:t>
      </w:r>
      <w:r w:rsidRPr="00EA272F">
        <w:rPr>
          <w:rFonts w:ascii="NewsGotT" w:hAnsi="NewsGotT"/>
          <w:sz w:val="24"/>
          <w:szCs w:val="24"/>
          <w:lang w:val="pt-PT"/>
        </w:rPr>
        <w:tab/>
        <w:t xml:space="preserve">Jornal Oficial da União Europeia, “DIRETIVA 2014/35/UE DO PARLAMENTO EUROPEU E DO CONSELHO,” 29 março 2014. </w:t>
      </w:r>
      <w:r w:rsidRPr="004D096F">
        <w:rPr>
          <w:rFonts w:ascii="NewsGotT" w:hAnsi="NewsGotT"/>
          <w:sz w:val="24"/>
          <w:szCs w:val="24"/>
          <w:lang w:val="pt-PT"/>
        </w:rPr>
        <w:t xml:space="preserve">[Online]. </w:t>
      </w:r>
      <w:proofErr w:type="spellStart"/>
      <w:r w:rsidRPr="004D096F">
        <w:rPr>
          <w:rFonts w:ascii="NewsGotT" w:hAnsi="NewsGotT"/>
          <w:sz w:val="24"/>
          <w:szCs w:val="24"/>
          <w:lang w:val="pt-PT"/>
        </w:rPr>
        <w:t>Available</w:t>
      </w:r>
      <w:proofErr w:type="spellEnd"/>
      <w:r w:rsidRPr="004D096F">
        <w:rPr>
          <w:rFonts w:ascii="NewsGotT" w:hAnsi="NewsGotT"/>
          <w:sz w:val="24"/>
          <w:szCs w:val="24"/>
          <w:lang w:val="pt-PT"/>
        </w:rPr>
        <w:t xml:space="preserve">: https://eur-lex.europa.eu/legal-content/PT/TXT/PDF/?uri=CELEX:32014L0035&amp;from=EN. </w:t>
      </w:r>
      <w:r w:rsidRPr="00EA272F">
        <w:rPr>
          <w:rFonts w:ascii="NewsGotT" w:hAnsi="NewsGotT"/>
          <w:sz w:val="24"/>
          <w:szCs w:val="24"/>
          <w:lang w:val="pt-PT"/>
        </w:rPr>
        <w:t>[Acedido em 8 fevereiro 2021].</w:t>
      </w:r>
    </w:p>
    <w:p w14:paraId="3DE0B371" w14:textId="472C4CB1" w:rsidR="00071A16" w:rsidRPr="00EA272F" w:rsidRDefault="00071A16" w:rsidP="006D6F79">
      <w:pPr>
        <w:pStyle w:val="ReferenciasPHD"/>
        <w:rPr>
          <w:rFonts w:ascii="NewsGotT" w:hAnsi="NewsGotT"/>
          <w:sz w:val="24"/>
          <w:szCs w:val="24"/>
          <w:lang w:val="pt-PT"/>
        </w:rPr>
      </w:pPr>
      <w:r w:rsidRPr="00EA272F">
        <w:rPr>
          <w:rFonts w:ascii="NewsGotT" w:hAnsi="NewsGotT"/>
          <w:sz w:val="24"/>
          <w:szCs w:val="24"/>
          <w:lang w:val="pt-PT"/>
        </w:rPr>
        <w:t>[1</w:t>
      </w:r>
      <w:r w:rsidR="006D6F79" w:rsidRPr="00EA272F">
        <w:rPr>
          <w:rFonts w:ascii="NewsGotT" w:hAnsi="NewsGotT"/>
          <w:sz w:val="24"/>
          <w:szCs w:val="24"/>
          <w:lang w:val="pt-PT"/>
        </w:rPr>
        <w:t>8</w:t>
      </w:r>
      <w:r w:rsidRPr="00EA272F">
        <w:rPr>
          <w:rFonts w:ascii="NewsGotT" w:hAnsi="NewsGotT"/>
          <w:sz w:val="24"/>
          <w:szCs w:val="24"/>
          <w:lang w:val="pt-PT"/>
        </w:rPr>
        <w:t xml:space="preserve">] </w:t>
      </w:r>
      <w:r w:rsidRPr="00EA272F">
        <w:rPr>
          <w:rFonts w:ascii="NewsGotT" w:hAnsi="NewsGotT"/>
          <w:sz w:val="24"/>
          <w:szCs w:val="24"/>
          <w:lang w:val="pt-PT"/>
        </w:rPr>
        <w:tab/>
        <w:t xml:space="preserve">A. G. e. I. Cardoso, “Fecha tudo. Escolas e universidades em casa a partir de sexta-feira.,” Jornal de Notícias, 21 janeiro 2021. [Online]. </w:t>
      </w:r>
      <w:proofErr w:type="spellStart"/>
      <w:r w:rsidRPr="00EA272F">
        <w:rPr>
          <w:rFonts w:ascii="NewsGotT" w:hAnsi="NewsGotT"/>
          <w:sz w:val="24"/>
          <w:szCs w:val="24"/>
          <w:lang w:val="pt-PT"/>
        </w:rPr>
        <w:t>Available</w:t>
      </w:r>
      <w:proofErr w:type="spellEnd"/>
      <w:r w:rsidRPr="00EA272F">
        <w:rPr>
          <w:rFonts w:ascii="NewsGotT" w:hAnsi="NewsGotT"/>
          <w:sz w:val="24"/>
          <w:szCs w:val="24"/>
          <w:lang w:val="pt-PT"/>
        </w:rPr>
        <w:t>: https://www.jn.pt/nacional/fecha-tudo-escolas-e-universidade-em-casa-a-partir-de-sexta-feira-13256762.html. [Acedido em 3 fevereiro 2021].</w:t>
      </w:r>
    </w:p>
    <w:p w14:paraId="28CBF7FE" w14:textId="18AC57FC" w:rsidR="00071A16" w:rsidRPr="00EA272F" w:rsidRDefault="00071A16" w:rsidP="006D6F79">
      <w:pPr>
        <w:pStyle w:val="ReferenciasPHD"/>
        <w:rPr>
          <w:rFonts w:ascii="NewsGotT" w:hAnsi="NewsGotT"/>
          <w:sz w:val="24"/>
          <w:szCs w:val="24"/>
          <w:lang w:val="pt-PT"/>
        </w:rPr>
      </w:pPr>
      <w:r w:rsidRPr="00E246BB">
        <w:rPr>
          <w:rFonts w:ascii="NewsGotT" w:hAnsi="NewsGotT"/>
          <w:sz w:val="24"/>
          <w:szCs w:val="24"/>
        </w:rPr>
        <w:t>[1</w:t>
      </w:r>
      <w:r w:rsidR="006D6F79" w:rsidRPr="00E246BB">
        <w:rPr>
          <w:rFonts w:ascii="NewsGotT" w:hAnsi="NewsGotT"/>
          <w:sz w:val="24"/>
          <w:szCs w:val="24"/>
        </w:rPr>
        <w:t>9</w:t>
      </w:r>
      <w:r w:rsidRPr="00E246BB">
        <w:rPr>
          <w:rFonts w:ascii="NewsGotT" w:hAnsi="NewsGotT"/>
          <w:sz w:val="24"/>
          <w:szCs w:val="24"/>
        </w:rPr>
        <w:t xml:space="preserve">] </w:t>
      </w:r>
      <w:r w:rsidRPr="00E246BB">
        <w:rPr>
          <w:rFonts w:ascii="NewsGotT" w:hAnsi="NewsGotT"/>
          <w:sz w:val="24"/>
          <w:szCs w:val="24"/>
        </w:rPr>
        <w:tab/>
        <w:t xml:space="preserve">P. Corporation, “pololu.com,” 2001-2014. [Online]. </w:t>
      </w:r>
      <w:proofErr w:type="spellStart"/>
      <w:r w:rsidRPr="00EA272F">
        <w:rPr>
          <w:rFonts w:ascii="NewsGotT" w:hAnsi="NewsGotT"/>
          <w:sz w:val="24"/>
          <w:szCs w:val="24"/>
          <w:lang w:val="pt-PT"/>
        </w:rPr>
        <w:t>Available</w:t>
      </w:r>
      <w:proofErr w:type="spellEnd"/>
      <w:r w:rsidRPr="00EA272F">
        <w:rPr>
          <w:rFonts w:ascii="NewsGotT" w:hAnsi="NewsGotT"/>
          <w:sz w:val="24"/>
          <w:szCs w:val="24"/>
          <w:lang w:val="pt-PT"/>
        </w:rPr>
        <w:t>: https://www.pololu.com/docs/pdf/0J12/QTR-8x.pdf. [Acedido em 3 fevereiro 2021].</w:t>
      </w:r>
    </w:p>
    <w:p w14:paraId="384F8BDF" w14:textId="77777777" w:rsidR="006D6F79" w:rsidRPr="00E246BB" w:rsidRDefault="006D6F79" w:rsidP="006D6F79">
      <w:pPr>
        <w:pStyle w:val="ReferenciasPHD"/>
        <w:rPr>
          <w:rFonts w:ascii="NewsGotT" w:hAnsi="NewsGotT"/>
          <w:sz w:val="24"/>
          <w:szCs w:val="24"/>
        </w:rPr>
      </w:pPr>
      <w:r w:rsidRPr="00E246BB">
        <w:rPr>
          <w:rFonts w:ascii="NewsGotT" w:hAnsi="NewsGotT"/>
          <w:sz w:val="24"/>
          <w:szCs w:val="24"/>
        </w:rPr>
        <w:t xml:space="preserve">[20] </w:t>
      </w:r>
      <w:r w:rsidRPr="00E246BB">
        <w:rPr>
          <w:rFonts w:ascii="NewsGotT" w:hAnsi="NewsGotT"/>
          <w:sz w:val="24"/>
          <w:szCs w:val="24"/>
        </w:rPr>
        <w:tab/>
        <w:t xml:space="preserve">G. Bocock, “Electrolytic Capacitors Determine </w:t>
      </w:r>
      <w:proofErr w:type="gramStart"/>
      <w:r w:rsidRPr="00E246BB">
        <w:rPr>
          <w:rFonts w:ascii="NewsGotT" w:hAnsi="NewsGotT"/>
          <w:sz w:val="24"/>
          <w:szCs w:val="24"/>
        </w:rPr>
        <w:t>The</w:t>
      </w:r>
      <w:proofErr w:type="gramEnd"/>
      <w:r w:rsidRPr="00E246BB">
        <w:rPr>
          <w:rFonts w:ascii="NewsGotT" w:hAnsi="NewsGotT"/>
          <w:sz w:val="24"/>
          <w:szCs w:val="24"/>
        </w:rPr>
        <w:t xml:space="preserve"> Lifetime Of A Power Supply,” XP Power, [Online]. </w:t>
      </w:r>
      <w:proofErr w:type="spellStart"/>
      <w:proofErr w:type="gramStart"/>
      <w:r w:rsidRPr="00EA272F">
        <w:rPr>
          <w:rFonts w:ascii="NewsGotT" w:hAnsi="NewsGotT"/>
          <w:sz w:val="24"/>
          <w:szCs w:val="24"/>
          <w:lang w:val="fr-FR"/>
        </w:rPr>
        <w:t>Available</w:t>
      </w:r>
      <w:proofErr w:type="spellEnd"/>
      <w:r w:rsidRPr="00EA272F">
        <w:rPr>
          <w:rFonts w:ascii="NewsGotT" w:hAnsi="NewsGotT"/>
          <w:sz w:val="24"/>
          <w:szCs w:val="24"/>
          <w:lang w:val="fr-FR"/>
        </w:rPr>
        <w:t>:</w:t>
      </w:r>
      <w:proofErr w:type="gramEnd"/>
      <w:r w:rsidRPr="00EA272F">
        <w:rPr>
          <w:rFonts w:ascii="NewsGotT" w:hAnsi="NewsGotT"/>
          <w:sz w:val="24"/>
          <w:szCs w:val="24"/>
          <w:lang w:val="fr-FR"/>
        </w:rPr>
        <w:t xml:space="preserve"> https://www.xppower.com/resources/blog/electrolytic-capacitor-lifetime-in-power-supplies. </w:t>
      </w:r>
      <w:r w:rsidRPr="00E246BB">
        <w:rPr>
          <w:rFonts w:ascii="NewsGotT" w:hAnsi="NewsGotT"/>
          <w:sz w:val="24"/>
          <w:szCs w:val="24"/>
        </w:rPr>
        <w:t>[</w:t>
      </w:r>
      <w:proofErr w:type="spellStart"/>
      <w:r w:rsidRPr="00E246BB">
        <w:rPr>
          <w:rFonts w:ascii="NewsGotT" w:hAnsi="NewsGotT"/>
          <w:sz w:val="24"/>
          <w:szCs w:val="24"/>
        </w:rPr>
        <w:t>Acedido</w:t>
      </w:r>
      <w:proofErr w:type="spellEnd"/>
      <w:r w:rsidRPr="00E246BB">
        <w:rPr>
          <w:rFonts w:ascii="NewsGotT" w:hAnsi="NewsGotT"/>
          <w:sz w:val="24"/>
          <w:szCs w:val="24"/>
        </w:rPr>
        <w:t xml:space="preserve"> </w:t>
      </w:r>
      <w:proofErr w:type="spellStart"/>
      <w:r w:rsidRPr="00E246BB">
        <w:rPr>
          <w:rFonts w:ascii="NewsGotT" w:hAnsi="NewsGotT"/>
          <w:sz w:val="24"/>
          <w:szCs w:val="24"/>
        </w:rPr>
        <w:t>em</w:t>
      </w:r>
      <w:proofErr w:type="spellEnd"/>
      <w:r w:rsidRPr="00E246BB">
        <w:rPr>
          <w:rFonts w:ascii="NewsGotT" w:hAnsi="NewsGotT"/>
          <w:sz w:val="24"/>
          <w:szCs w:val="24"/>
        </w:rPr>
        <w:t xml:space="preserve"> 11 </w:t>
      </w:r>
      <w:proofErr w:type="spellStart"/>
      <w:r w:rsidRPr="00E246BB">
        <w:rPr>
          <w:rFonts w:ascii="NewsGotT" w:hAnsi="NewsGotT"/>
          <w:sz w:val="24"/>
          <w:szCs w:val="24"/>
        </w:rPr>
        <w:t>fevereiro</w:t>
      </w:r>
      <w:proofErr w:type="spellEnd"/>
      <w:r w:rsidRPr="00E246BB">
        <w:rPr>
          <w:rFonts w:ascii="NewsGotT" w:hAnsi="NewsGotT"/>
          <w:sz w:val="24"/>
          <w:szCs w:val="24"/>
        </w:rPr>
        <w:t xml:space="preserve"> 2021].</w:t>
      </w:r>
    </w:p>
    <w:p w14:paraId="5EB5C666" w14:textId="4E25642A" w:rsidR="006D6F79" w:rsidRPr="00EA272F" w:rsidRDefault="006D6F79" w:rsidP="006D6F79">
      <w:pPr>
        <w:pStyle w:val="ReferenciasPHD"/>
        <w:rPr>
          <w:rFonts w:ascii="NewsGotT" w:hAnsi="NewsGotT"/>
          <w:sz w:val="24"/>
          <w:szCs w:val="24"/>
          <w:lang w:val="pt-PT"/>
        </w:rPr>
      </w:pPr>
      <w:r w:rsidRPr="00E246BB">
        <w:rPr>
          <w:rFonts w:ascii="NewsGotT" w:hAnsi="NewsGotT"/>
          <w:sz w:val="24"/>
          <w:szCs w:val="24"/>
        </w:rPr>
        <w:t xml:space="preserve">[21] </w:t>
      </w:r>
      <w:r w:rsidRPr="00E246BB">
        <w:rPr>
          <w:rFonts w:ascii="NewsGotT" w:hAnsi="NewsGotT"/>
          <w:sz w:val="24"/>
          <w:szCs w:val="24"/>
        </w:rPr>
        <w:tab/>
        <w:t xml:space="preserve">“How can I estimate the life of ceramic capacitors?” Taiyo Yuden, [Online]. </w:t>
      </w:r>
      <w:proofErr w:type="spellStart"/>
      <w:r w:rsidRPr="00EA272F">
        <w:rPr>
          <w:rFonts w:ascii="NewsGotT" w:hAnsi="NewsGotT"/>
          <w:sz w:val="24"/>
          <w:szCs w:val="24"/>
          <w:lang w:val="pt-PT"/>
        </w:rPr>
        <w:t>Available</w:t>
      </w:r>
      <w:proofErr w:type="spellEnd"/>
      <w:r w:rsidRPr="00EA272F">
        <w:rPr>
          <w:rFonts w:ascii="NewsGotT" w:hAnsi="NewsGotT"/>
          <w:sz w:val="24"/>
          <w:szCs w:val="24"/>
          <w:lang w:val="pt-PT"/>
        </w:rPr>
        <w:t>: https://www.yuden.co.jp/eu/product/support/faq/q020.html. [Acedido em 11 fevereiro 2021].</w:t>
      </w:r>
    </w:p>
    <w:p w14:paraId="7E890F77" w14:textId="77777777" w:rsidR="006D6F79" w:rsidRPr="00E246BB" w:rsidRDefault="006D6F79" w:rsidP="006D6F79">
      <w:pPr>
        <w:pStyle w:val="ReferenciasPHD"/>
        <w:rPr>
          <w:rFonts w:ascii="NewsGotT" w:hAnsi="NewsGotT"/>
          <w:sz w:val="24"/>
          <w:szCs w:val="24"/>
        </w:rPr>
      </w:pPr>
      <w:r w:rsidRPr="00E246BB">
        <w:rPr>
          <w:rFonts w:ascii="NewsGotT" w:hAnsi="NewsGotT"/>
          <w:sz w:val="24"/>
          <w:szCs w:val="24"/>
        </w:rPr>
        <w:t xml:space="preserve">[22] </w:t>
      </w:r>
      <w:r w:rsidRPr="00E246BB">
        <w:rPr>
          <w:rFonts w:ascii="NewsGotT" w:hAnsi="NewsGotT"/>
          <w:sz w:val="24"/>
          <w:szCs w:val="24"/>
        </w:rPr>
        <w:tab/>
        <w:t xml:space="preserve">“How to Prolong the Life of an 18650 Battery,” </w:t>
      </w:r>
      <w:proofErr w:type="spellStart"/>
      <w:r w:rsidRPr="00E246BB">
        <w:rPr>
          <w:rFonts w:ascii="NewsGotT" w:hAnsi="NewsGotT"/>
          <w:sz w:val="24"/>
          <w:szCs w:val="24"/>
        </w:rPr>
        <w:t>instructables</w:t>
      </w:r>
      <w:proofErr w:type="spellEnd"/>
      <w:r w:rsidRPr="00E246BB">
        <w:rPr>
          <w:rFonts w:ascii="NewsGotT" w:hAnsi="NewsGotT"/>
          <w:sz w:val="24"/>
          <w:szCs w:val="24"/>
        </w:rPr>
        <w:t xml:space="preserve"> </w:t>
      </w:r>
      <w:proofErr w:type="spellStart"/>
      <w:r w:rsidRPr="00E246BB">
        <w:rPr>
          <w:rFonts w:ascii="NewsGotT" w:hAnsi="NewsGotT"/>
          <w:sz w:val="24"/>
          <w:szCs w:val="24"/>
        </w:rPr>
        <w:t>ciruits</w:t>
      </w:r>
      <w:proofErr w:type="spellEnd"/>
      <w:r w:rsidRPr="00E246BB">
        <w:rPr>
          <w:rFonts w:ascii="NewsGotT" w:hAnsi="NewsGotT"/>
          <w:sz w:val="24"/>
          <w:szCs w:val="24"/>
        </w:rPr>
        <w:t xml:space="preserve">, [Online]. </w:t>
      </w:r>
      <w:proofErr w:type="spellStart"/>
      <w:proofErr w:type="gramStart"/>
      <w:r w:rsidRPr="00EA272F">
        <w:rPr>
          <w:rFonts w:ascii="NewsGotT" w:hAnsi="NewsGotT"/>
          <w:sz w:val="24"/>
          <w:szCs w:val="24"/>
          <w:lang w:val="fr-FR"/>
        </w:rPr>
        <w:t>Available</w:t>
      </w:r>
      <w:proofErr w:type="spellEnd"/>
      <w:r w:rsidRPr="00EA272F">
        <w:rPr>
          <w:rFonts w:ascii="NewsGotT" w:hAnsi="NewsGotT"/>
          <w:sz w:val="24"/>
          <w:szCs w:val="24"/>
          <w:lang w:val="fr-FR"/>
        </w:rPr>
        <w:t>:</w:t>
      </w:r>
      <w:proofErr w:type="gramEnd"/>
      <w:r w:rsidRPr="00EA272F">
        <w:rPr>
          <w:rFonts w:ascii="NewsGotT" w:hAnsi="NewsGotT"/>
          <w:sz w:val="24"/>
          <w:szCs w:val="24"/>
          <w:lang w:val="fr-FR"/>
        </w:rPr>
        <w:t xml:space="preserve"> https://www.instructables.com/How-to-Prolong-the-Life-of-an-18650-Battery/. </w:t>
      </w:r>
      <w:r w:rsidRPr="00E246BB">
        <w:rPr>
          <w:rFonts w:ascii="NewsGotT" w:hAnsi="NewsGotT"/>
          <w:sz w:val="24"/>
          <w:szCs w:val="24"/>
        </w:rPr>
        <w:t>[</w:t>
      </w:r>
      <w:proofErr w:type="spellStart"/>
      <w:r w:rsidRPr="00E246BB">
        <w:rPr>
          <w:rFonts w:ascii="NewsGotT" w:hAnsi="NewsGotT"/>
          <w:sz w:val="24"/>
          <w:szCs w:val="24"/>
        </w:rPr>
        <w:t>Acedido</w:t>
      </w:r>
      <w:proofErr w:type="spellEnd"/>
      <w:r w:rsidRPr="00E246BB">
        <w:rPr>
          <w:rFonts w:ascii="NewsGotT" w:hAnsi="NewsGotT"/>
          <w:sz w:val="24"/>
          <w:szCs w:val="24"/>
        </w:rPr>
        <w:t xml:space="preserve"> </w:t>
      </w:r>
      <w:proofErr w:type="spellStart"/>
      <w:r w:rsidRPr="00E246BB">
        <w:rPr>
          <w:rFonts w:ascii="NewsGotT" w:hAnsi="NewsGotT"/>
          <w:sz w:val="24"/>
          <w:szCs w:val="24"/>
        </w:rPr>
        <w:t>em</w:t>
      </w:r>
      <w:proofErr w:type="spellEnd"/>
      <w:r w:rsidRPr="00E246BB">
        <w:rPr>
          <w:rFonts w:ascii="NewsGotT" w:hAnsi="NewsGotT"/>
          <w:sz w:val="24"/>
          <w:szCs w:val="24"/>
        </w:rPr>
        <w:t xml:space="preserve"> 11 </w:t>
      </w:r>
      <w:proofErr w:type="spellStart"/>
      <w:r w:rsidRPr="00E246BB">
        <w:rPr>
          <w:rFonts w:ascii="NewsGotT" w:hAnsi="NewsGotT"/>
          <w:sz w:val="24"/>
          <w:szCs w:val="24"/>
        </w:rPr>
        <w:t>fevereiro</w:t>
      </w:r>
      <w:proofErr w:type="spellEnd"/>
      <w:r w:rsidRPr="00E246BB">
        <w:rPr>
          <w:rFonts w:ascii="NewsGotT" w:hAnsi="NewsGotT"/>
          <w:sz w:val="24"/>
          <w:szCs w:val="24"/>
        </w:rPr>
        <w:t xml:space="preserve"> 2021].</w:t>
      </w:r>
    </w:p>
    <w:p w14:paraId="6B235551" w14:textId="77777777" w:rsidR="006D6F79" w:rsidRPr="004D096F" w:rsidRDefault="006D6F79" w:rsidP="006D6F79">
      <w:pPr>
        <w:pStyle w:val="ReferenciasPHD"/>
        <w:rPr>
          <w:rFonts w:ascii="NewsGotT" w:hAnsi="NewsGotT"/>
          <w:sz w:val="24"/>
          <w:szCs w:val="24"/>
          <w:lang w:val="fr-FR"/>
        </w:rPr>
      </w:pPr>
      <w:r w:rsidRPr="00E246BB">
        <w:rPr>
          <w:rFonts w:ascii="NewsGotT" w:hAnsi="NewsGotT"/>
          <w:sz w:val="24"/>
          <w:szCs w:val="24"/>
        </w:rPr>
        <w:t xml:space="preserve">[23] </w:t>
      </w:r>
      <w:r w:rsidRPr="00E246BB">
        <w:rPr>
          <w:rFonts w:ascii="NewsGotT" w:hAnsi="NewsGotT"/>
          <w:sz w:val="24"/>
          <w:szCs w:val="24"/>
        </w:rPr>
        <w:tab/>
        <w:t xml:space="preserve">A. Perzan, “Brushed vs. brushless DC motors,” </w:t>
      </w:r>
      <w:proofErr w:type="spellStart"/>
      <w:proofErr w:type="gramStart"/>
      <w:r w:rsidRPr="00E246BB">
        <w:rPr>
          <w:rFonts w:ascii="NewsGotT" w:hAnsi="NewsGotT"/>
          <w:sz w:val="24"/>
          <w:szCs w:val="24"/>
        </w:rPr>
        <w:t>drive.tech</w:t>
      </w:r>
      <w:proofErr w:type="spellEnd"/>
      <w:proofErr w:type="gramEnd"/>
      <w:r w:rsidRPr="00E246BB">
        <w:rPr>
          <w:rFonts w:ascii="NewsGotT" w:hAnsi="NewsGotT"/>
          <w:sz w:val="24"/>
          <w:szCs w:val="24"/>
        </w:rPr>
        <w:t xml:space="preserve">, [Online]. </w:t>
      </w:r>
      <w:proofErr w:type="spellStart"/>
      <w:proofErr w:type="gramStart"/>
      <w:r w:rsidRPr="004D096F">
        <w:rPr>
          <w:rFonts w:ascii="NewsGotT" w:hAnsi="NewsGotT"/>
          <w:sz w:val="24"/>
          <w:szCs w:val="24"/>
          <w:lang w:val="fr-FR"/>
        </w:rPr>
        <w:t>Available</w:t>
      </w:r>
      <w:proofErr w:type="spellEnd"/>
      <w:r w:rsidRPr="004D096F">
        <w:rPr>
          <w:rFonts w:ascii="NewsGotT" w:hAnsi="NewsGotT"/>
          <w:sz w:val="24"/>
          <w:szCs w:val="24"/>
          <w:lang w:val="fr-FR"/>
        </w:rPr>
        <w:t>:</w:t>
      </w:r>
      <w:proofErr w:type="gramEnd"/>
      <w:r w:rsidRPr="004D096F">
        <w:rPr>
          <w:rFonts w:ascii="NewsGotT" w:hAnsi="NewsGotT"/>
          <w:sz w:val="24"/>
          <w:szCs w:val="24"/>
          <w:lang w:val="fr-FR"/>
        </w:rPr>
        <w:t xml:space="preserve"> https://drive.tech/en/stream-content/brushed-vs-brushless-dc-motors. [</w:t>
      </w:r>
      <w:proofErr w:type="spellStart"/>
      <w:r w:rsidRPr="004D096F">
        <w:rPr>
          <w:rFonts w:ascii="NewsGotT" w:hAnsi="NewsGotT"/>
          <w:sz w:val="24"/>
          <w:szCs w:val="24"/>
          <w:lang w:val="fr-FR"/>
        </w:rPr>
        <w:t>Acedido</w:t>
      </w:r>
      <w:proofErr w:type="spellEnd"/>
      <w:r w:rsidRPr="004D096F">
        <w:rPr>
          <w:rFonts w:ascii="NewsGotT" w:hAnsi="NewsGotT"/>
          <w:sz w:val="24"/>
          <w:szCs w:val="24"/>
          <w:lang w:val="fr-FR"/>
        </w:rPr>
        <w:t xml:space="preserve"> </w:t>
      </w:r>
      <w:proofErr w:type="spellStart"/>
      <w:r w:rsidRPr="004D096F">
        <w:rPr>
          <w:rFonts w:ascii="NewsGotT" w:hAnsi="NewsGotT"/>
          <w:sz w:val="24"/>
          <w:szCs w:val="24"/>
          <w:lang w:val="fr-FR"/>
        </w:rPr>
        <w:t>em</w:t>
      </w:r>
      <w:proofErr w:type="spellEnd"/>
      <w:r w:rsidRPr="004D096F">
        <w:rPr>
          <w:rFonts w:ascii="NewsGotT" w:hAnsi="NewsGotT"/>
          <w:sz w:val="24"/>
          <w:szCs w:val="24"/>
          <w:lang w:val="fr-FR"/>
        </w:rPr>
        <w:t xml:space="preserve"> 11 </w:t>
      </w:r>
      <w:proofErr w:type="spellStart"/>
      <w:r w:rsidRPr="004D096F">
        <w:rPr>
          <w:rFonts w:ascii="NewsGotT" w:hAnsi="NewsGotT"/>
          <w:sz w:val="24"/>
          <w:szCs w:val="24"/>
          <w:lang w:val="fr-FR"/>
        </w:rPr>
        <w:t>fevereiro</w:t>
      </w:r>
      <w:proofErr w:type="spellEnd"/>
      <w:r w:rsidRPr="004D096F">
        <w:rPr>
          <w:rFonts w:ascii="NewsGotT" w:hAnsi="NewsGotT"/>
          <w:sz w:val="24"/>
          <w:szCs w:val="24"/>
          <w:lang w:val="fr-FR"/>
        </w:rPr>
        <w:t xml:space="preserve"> 2021].</w:t>
      </w:r>
    </w:p>
    <w:p w14:paraId="2CCB45CA" w14:textId="5B619673" w:rsidR="00152D83" w:rsidRPr="00E246BB" w:rsidRDefault="006D6F79" w:rsidP="00E246BB">
      <w:pPr>
        <w:pStyle w:val="ReferenciasPHD"/>
        <w:rPr>
          <w:rFonts w:ascii="NewsGotT" w:hAnsi="NewsGotT"/>
          <w:sz w:val="24"/>
          <w:szCs w:val="24"/>
        </w:rPr>
      </w:pPr>
      <w:r w:rsidRPr="004D096F">
        <w:rPr>
          <w:rFonts w:ascii="NewsGotT" w:hAnsi="NewsGotT"/>
          <w:sz w:val="24"/>
          <w:szCs w:val="24"/>
          <w:lang w:val="fr-FR"/>
        </w:rPr>
        <w:t xml:space="preserve">[24] </w:t>
      </w:r>
      <w:r w:rsidRPr="004D096F">
        <w:rPr>
          <w:rFonts w:ascii="NewsGotT" w:hAnsi="NewsGotT"/>
          <w:sz w:val="24"/>
          <w:szCs w:val="24"/>
          <w:lang w:val="fr-FR"/>
        </w:rPr>
        <w:tab/>
        <w:t>T. Instruments, “</w:t>
      </w:r>
      <w:proofErr w:type="spellStart"/>
      <w:r w:rsidRPr="004D096F">
        <w:rPr>
          <w:rFonts w:ascii="NewsGotT" w:hAnsi="NewsGotT"/>
          <w:sz w:val="24"/>
          <w:szCs w:val="24"/>
          <w:lang w:val="fr-FR"/>
        </w:rPr>
        <w:t>Calculating</w:t>
      </w:r>
      <w:proofErr w:type="spellEnd"/>
      <w:r w:rsidRPr="004D096F">
        <w:rPr>
          <w:rFonts w:ascii="NewsGotT" w:hAnsi="NewsGotT"/>
          <w:sz w:val="24"/>
          <w:szCs w:val="24"/>
          <w:lang w:val="fr-FR"/>
        </w:rPr>
        <w:t xml:space="preserve"> </w:t>
      </w:r>
      <w:proofErr w:type="spellStart"/>
      <w:r w:rsidRPr="004D096F">
        <w:rPr>
          <w:rFonts w:ascii="NewsGotT" w:hAnsi="NewsGotT"/>
          <w:sz w:val="24"/>
          <w:szCs w:val="24"/>
          <w:lang w:val="fr-FR"/>
        </w:rPr>
        <w:t>Useful</w:t>
      </w:r>
      <w:proofErr w:type="spellEnd"/>
      <w:r w:rsidRPr="004D096F">
        <w:rPr>
          <w:rFonts w:ascii="NewsGotT" w:hAnsi="NewsGotT"/>
          <w:sz w:val="24"/>
          <w:szCs w:val="24"/>
          <w:lang w:val="fr-FR"/>
        </w:rPr>
        <w:t xml:space="preserve"> </w:t>
      </w:r>
      <w:proofErr w:type="spellStart"/>
      <w:r w:rsidRPr="004D096F">
        <w:rPr>
          <w:rFonts w:ascii="NewsGotT" w:hAnsi="NewsGotT"/>
          <w:sz w:val="24"/>
          <w:szCs w:val="24"/>
          <w:lang w:val="fr-FR"/>
        </w:rPr>
        <w:t>Lifetimes</w:t>
      </w:r>
      <w:proofErr w:type="spellEnd"/>
      <w:r w:rsidRPr="004D096F">
        <w:rPr>
          <w:rFonts w:ascii="NewsGotT" w:hAnsi="NewsGotT"/>
          <w:sz w:val="24"/>
          <w:szCs w:val="24"/>
          <w:lang w:val="fr-FR"/>
        </w:rPr>
        <w:t xml:space="preserve"> of Embedded Processors,” 2014. [Online]. </w:t>
      </w:r>
      <w:proofErr w:type="spellStart"/>
      <w:proofErr w:type="gramStart"/>
      <w:r w:rsidRPr="004D096F">
        <w:rPr>
          <w:rFonts w:ascii="NewsGotT" w:hAnsi="NewsGotT"/>
          <w:sz w:val="24"/>
          <w:szCs w:val="24"/>
          <w:lang w:val="fr-FR"/>
        </w:rPr>
        <w:t>Available</w:t>
      </w:r>
      <w:proofErr w:type="spellEnd"/>
      <w:r w:rsidRPr="004D096F">
        <w:rPr>
          <w:rFonts w:ascii="NewsGotT" w:hAnsi="NewsGotT"/>
          <w:sz w:val="24"/>
          <w:szCs w:val="24"/>
          <w:lang w:val="fr-FR"/>
        </w:rPr>
        <w:t>:</w:t>
      </w:r>
      <w:proofErr w:type="gramEnd"/>
      <w:r w:rsidRPr="004D096F">
        <w:rPr>
          <w:rFonts w:ascii="NewsGotT" w:hAnsi="NewsGotT"/>
          <w:sz w:val="24"/>
          <w:szCs w:val="24"/>
          <w:lang w:val="fr-FR"/>
        </w:rPr>
        <w:t xml:space="preserve"> https://www.ti.com/lit/an/sprabx4b/sprabx4b.pdf?ts=1612984192026. </w:t>
      </w:r>
      <w:r w:rsidRPr="00E246BB">
        <w:rPr>
          <w:rFonts w:ascii="NewsGotT" w:hAnsi="NewsGotT"/>
          <w:sz w:val="24"/>
          <w:szCs w:val="24"/>
        </w:rPr>
        <w:t>[</w:t>
      </w:r>
      <w:proofErr w:type="spellStart"/>
      <w:r w:rsidRPr="00E246BB">
        <w:rPr>
          <w:rFonts w:ascii="NewsGotT" w:hAnsi="NewsGotT"/>
          <w:sz w:val="24"/>
          <w:szCs w:val="24"/>
        </w:rPr>
        <w:t>Acedido</w:t>
      </w:r>
      <w:proofErr w:type="spellEnd"/>
      <w:r w:rsidRPr="00E246BB">
        <w:rPr>
          <w:rFonts w:ascii="NewsGotT" w:hAnsi="NewsGotT"/>
          <w:sz w:val="24"/>
          <w:szCs w:val="24"/>
        </w:rPr>
        <w:t xml:space="preserve"> </w:t>
      </w:r>
      <w:proofErr w:type="spellStart"/>
      <w:r w:rsidRPr="00E246BB">
        <w:rPr>
          <w:rFonts w:ascii="NewsGotT" w:hAnsi="NewsGotT"/>
          <w:sz w:val="24"/>
          <w:szCs w:val="24"/>
        </w:rPr>
        <w:t>em</w:t>
      </w:r>
      <w:proofErr w:type="spellEnd"/>
      <w:r w:rsidRPr="00E246BB">
        <w:rPr>
          <w:rFonts w:ascii="NewsGotT" w:hAnsi="NewsGotT"/>
          <w:sz w:val="24"/>
          <w:szCs w:val="24"/>
        </w:rPr>
        <w:t xml:space="preserve"> 11 </w:t>
      </w:r>
      <w:proofErr w:type="spellStart"/>
      <w:r w:rsidRPr="00E246BB">
        <w:rPr>
          <w:rFonts w:ascii="NewsGotT" w:hAnsi="NewsGotT"/>
          <w:sz w:val="24"/>
          <w:szCs w:val="24"/>
        </w:rPr>
        <w:t>fevereiro</w:t>
      </w:r>
      <w:proofErr w:type="spellEnd"/>
      <w:r w:rsidRPr="00E246BB">
        <w:rPr>
          <w:rFonts w:ascii="NewsGotT" w:hAnsi="NewsGotT"/>
          <w:sz w:val="24"/>
          <w:szCs w:val="24"/>
        </w:rPr>
        <w:t xml:space="preserve"> 2021].</w:t>
      </w:r>
    </w:p>
    <w:sectPr w:rsidR="00152D83" w:rsidRPr="00E246BB" w:rsidSect="002B39F8">
      <w:headerReference w:type="default" r:id="rId158"/>
      <w:headerReference w:type="first" r:id="rId159"/>
      <w:type w:val="oddPage"/>
      <w:pgSz w:w="11907" w:h="16840" w:code="9"/>
      <w:pgMar w:top="1134" w:right="1418" w:bottom="1134" w:left="1418" w:header="567" w:footer="57" w:gutter="0"/>
      <w:pgNumType w:chapSep="emDash"/>
      <w:cols w:space="720"/>
      <w:docGrid w:linePitch="27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0" w:author="duarte miguel" w:date="2021-06-16T18:29:00Z" w:initials="dm">
    <w:p w14:paraId="6702907F" w14:textId="77777777" w:rsidR="000D247F" w:rsidRDefault="000D247F" w:rsidP="007A7D56">
      <w:pPr>
        <w:pStyle w:val="Textodecomentrio"/>
      </w:pPr>
      <w:r>
        <w:rPr>
          <w:rStyle w:val="Refdecomentrio"/>
        </w:rPr>
        <w:annotationRef/>
      </w:r>
      <w:r>
        <w:t>Penso que não tenha muita relação com o resto do relatório nem mesmo com o totalidade do projeto. Podíamos dar mais importância à totalidade do projeto em si e não falar apenas em reduzir contactos.</w:t>
      </w:r>
    </w:p>
  </w:comment>
  <w:comment w:id="13" w:author="duarte miguel" w:date="2021-06-16T23:02:00Z" w:initials="dm">
    <w:p w14:paraId="253387AD" w14:textId="77777777" w:rsidR="00E508F2" w:rsidRDefault="00E508F2" w:rsidP="00646717">
      <w:pPr>
        <w:pStyle w:val="Textodecomentrio"/>
      </w:pPr>
      <w:r>
        <w:rPr>
          <w:rStyle w:val="Refdecomentrio"/>
        </w:rPr>
        <w:annotationRef/>
      </w:r>
      <w:r>
        <w:t>Acho que neste momento não faz muito sentido</w:t>
      </w:r>
    </w:p>
  </w:comment>
  <w:comment w:id="14" w:author="duarte miguel" w:date="2021-06-16T18:33:00Z" w:initials="dm">
    <w:p w14:paraId="65F3D1CA" w14:textId="44E8B8E3" w:rsidR="000D247F" w:rsidRDefault="000D247F" w:rsidP="00E508F2">
      <w:pPr>
        <w:pStyle w:val="Textodecomentrio"/>
      </w:pPr>
      <w:r>
        <w:rPr>
          <w:rStyle w:val="Refdecomentrio"/>
        </w:rPr>
        <w:annotationRef/>
      </w:r>
      <w:r>
        <w:t>Não seria melhor colocar esta parte nas conclusões e trabalho futuro aprofundando um pouco mais o tema?</w:t>
      </w:r>
    </w:p>
  </w:comment>
  <w:comment w:id="15" w:author="duarte miguel" w:date="2021-06-16T18:33:00Z" w:initials="dm">
    <w:p w14:paraId="34776352" w14:textId="77777777" w:rsidR="000D247F" w:rsidRDefault="000D247F" w:rsidP="0051139F">
      <w:pPr>
        <w:pStyle w:val="Textodecomentrio"/>
      </w:pPr>
      <w:r>
        <w:rPr>
          <w:rStyle w:val="Refdecomentrio"/>
        </w:rPr>
        <w:annotationRef/>
      </w:r>
      <w:r>
        <w:t>Rever. Não está bem assim...</w:t>
      </w:r>
    </w:p>
  </w:comment>
  <w:comment w:id="18" w:author="duarte miguel" w:date="2021-06-16T23:06:00Z" w:initials="dm">
    <w:p w14:paraId="6BF9C6A1" w14:textId="77777777" w:rsidR="00826075" w:rsidRDefault="00826075" w:rsidP="00EC3B83">
      <w:pPr>
        <w:pStyle w:val="Textodecomentrio"/>
      </w:pPr>
      <w:r>
        <w:rPr>
          <w:rStyle w:val="Refdecomentrio"/>
        </w:rPr>
        <w:annotationRef/>
      </w:r>
      <w:r>
        <w:t>Tirava esta frase</w:t>
      </w:r>
    </w:p>
  </w:comment>
  <w:comment w:id="21" w:author="duarte miguel" w:date="2021-06-16T23:13:00Z" w:initials="dm">
    <w:p w14:paraId="4BDEC084" w14:textId="77777777" w:rsidR="00826075" w:rsidRDefault="00826075" w:rsidP="002627C1">
      <w:pPr>
        <w:pStyle w:val="Textodecomentrio"/>
      </w:pPr>
      <w:r>
        <w:rPr>
          <w:rStyle w:val="Refdecomentrio"/>
        </w:rPr>
        <w:annotationRef/>
      </w:r>
      <w:r>
        <w:t>Voltar aqui no final</w:t>
      </w:r>
    </w:p>
  </w:comment>
  <w:comment w:id="23" w:author="duarte miguel" w:date="2021-06-16T23:25:00Z" w:initials="dm">
    <w:p w14:paraId="3059A722" w14:textId="77777777" w:rsidR="00377098" w:rsidRDefault="00377098" w:rsidP="00CE5D26">
      <w:pPr>
        <w:pStyle w:val="Textodecomentrio"/>
      </w:pPr>
      <w:r>
        <w:rPr>
          <w:rStyle w:val="Refdecomentrio"/>
        </w:rPr>
        <w:annotationRef/>
      </w:r>
      <w:r>
        <w:t>Alterar</w:t>
      </w:r>
    </w:p>
  </w:comment>
  <w:comment w:id="34" w:author="duarte miguel" w:date="2021-06-18T22:25:00Z" w:initials="dm">
    <w:p w14:paraId="54D058EE" w14:textId="77777777" w:rsidR="0049110A" w:rsidRDefault="0049110A" w:rsidP="00903FA2">
      <w:pPr>
        <w:pStyle w:val="Textodecomentrio"/>
      </w:pPr>
      <w:r>
        <w:rPr>
          <w:rStyle w:val="Refdecomentrio"/>
        </w:rPr>
        <w:annotationRef/>
      </w:r>
      <w:r>
        <w:t>REVER com Enquadramento</w:t>
      </w:r>
    </w:p>
  </w:comment>
  <w:comment w:id="37" w:author="duarte miguel" w:date="2021-06-18T22:39:00Z" w:initials="dm">
    <w:p w14:paraId="3FA1855D" w14:textId="77777777" w:rsidR="003E6EC3" w:rsidRDefault="003E6EC3" w:rsidP="00A05B51">
      <w:pPr>
        <w:pStyle w:val="Textodecomentrio"/>
      </w:pPr>
      <w:r>
        <w:rPr>
          <w:rStyle w:val="Refdecomentrio"/>
        </w:rPr>
        <w:annotationRef/>
      </w:r>
      <w:r>
        <w:t>O DWR pode ser representado por blocos que interagem entre si.</w:t>
      </w:r>
    </w:p>
  </w:comment>
  <w:comment w:id="38" w:author="duarte miguel" w:date="2021-06-18T22:41:00Z" w:initials="dm">
    <w:p w14:paraId="7D1CC0CC" w14:textId="77777777" w:rsidR="003E6EC3" w:rsidRDefault="003E6EC3" w:rsidP="00B2504F">
      <w:pPr>
        <w:pStyle w:val="Textodecomentrio"/>
      </w:pPr>
      <w:r>
        <w:rPr>
          <w:rStyle w:val="Refdecomentrio"/>
        </w:rPr>
        <w:annotationRef/>
      </w:r>
      <w:r>
        <w:t>que foi implementada</w:t>
      </w:r>
    </w:p>
  </w:comment>
  <w:comment w:id="39" w:author="duarte miguel" w:date="2021-06-18T22:44:00Z" w:initials="dm">
    <w:p w14:paraId="45BE1EE1" w14:textId="77777777" w:rsidR="003E6EC3" w:rsidRDefault="003E6EC3" w:rsidP="00F66081">
      <w:pPr>
        <w:pStyle w:val="Textodecomentrio"/>
      </w:pPr>
      <w:r>
        <w:rPr>
          <w:rStyle w:val="Refdecomentrio"/>
        </w:rPr>
        <w:annotationRef/>
      </w:r>
      <w:r>
        <w:t>de</w:t>
      </w:r>
    </w:p>
  </w:comment>
  <w:comment w:id="40" w:author="duarte miguel" w:date="2021-06-18T22:47:00Z" w:initials="dm">
    <w:p w14:paraId="691F033D" w14:textId="77777777" w:rsidR="00435FC5" w:rsidRDefault="00435FC5" w:rsidP="001F1A73">
      <w:pPr>
        <w:pStyle w:val="Textodecomentrio"/>
      </w:pPr>
      <w:r>
        <w:rPr>
          <w:rStyle w:val="Refdecomentrio"/>
        </w:rPr>
        <w:annotationRef/>
      </w:r>
      <w:r>
        <w:t>Módulo/Leitor</w:t>
      </w:r>
    </w:p>
  </w:comment>
  <w:comment w:id="41" w:author="duarte miguel" w:date="2021-06-18T22:47:00Z" w:initials="dm">
    <w:p w14:paraId="4E2C072D" w14:textId="65CC301F" w:rsidR="00435FC5" w:rsidRDefault="00435FC5" w:rsidP="00435FC5">
      <w:pPr>
        <w:pStyle w:val="Textodecomentrio"/>
      </w:pPr>
      <w:r>
        <w:rPr>
          <w:rStyle w:val="Refdecomentrio"/>
        </w:rPr>
        <w:annotationRef/>
      </w:r>
      <w:r>
        <w:t>Não percebi</w:t>
      </w:r>
    </w:p>
  </w:comment>
  <w:comment w:id="43" w:author="duarte miguel" w:date="2021-06-18T22:54:00Z" w:initials="dm">
    <w:p w14:paraId="3BE2C40F" w14:textId="77777777" w:rsidR="00435FC5" w:rsidRDefault="00435FC5" w:rsidP="00285252">
      <w:pPr>
        <w:pStyle w:val="Textodecomentrio"/>
      </w:pPr>
      <w:r>
        <w:rPr>
          <w:rStyle w:val="Refdecomentrio"/>
        </w:rPr>
        <w:annotationRef/>
      </w:r>
      <w:r>
        <w:t>não visível ao olho humano</w:t>
      </w:r>
    </w:p>
  </w:comment>
  <w:comment w:id="44" w:author="duarte miguel" w:date="2021-06-18T23:00:00Z" w:initials="dm">
    <w:p w14:paraId="6C34595A" w14:textId="77777777" w:rsidR="005846C3" w:rsidRDefault="005846C3" w:rsidP="00E32CED">
      <w:pPr>
        <w:jc w:val="right"/>
        <w:rPr>
          <w:rFonts w:ascii="NewsGotT" w:hAnsi="NewsGotT"/>
        </w:rPr>
      </w:pPr>
      <w:r>
        <w:rPr>
          <w:rStyle w:val="Refdecomentrio"/>
        </w:rPr>
        <w:annotationRef/>
      </w:r>
      <w:r>
        <w:t xml:space="preserve">Mal por mal seguidor parece-me menos mal... </w:t>
      </w:r>
    </w:p>
    <w:p w14:paraId="2F54B055" w14:textId="77777777" w:rsidR="005846C3" w:rsidRDefault="005846C3" w:rsidP="00E32CED">
      <w:pPr>
        <w:pStyle w:val="Textodecomentrio"/>
        <w:jc w:val="right"/>
      </w:pPr>
      <w:r>
        <w:t>RD, 2021</w:t>
      </w:r>
    </w:p>
  </w:comment>
  <w:comment w:id="46" w:author="duarte miguel" w:date="2021-06-17T09:45:00Z" w:initials="dm">
    <w:p w14:paraId="24CCF518" w14:textId="5EFD703D" w:rsidR="004D4545" w:rsidRDefault="004D4545" w:rsidP="005846C3">
      <w:pPr>
        <w:pStyle w:val="Textodecomentrio"/>
      </w:pPr>
      <w:r>
        <w:rPr>
          <w:rStyle w:val="Refdecomentrio"/>
        </w:rPr>
        <w:annotationRef/>
      </w:r>
      <w:r>
        <w:t>fazer referência para o capítulo dos periféricos?</w:t>
      </w:r>
    </w:p>
  </w:comment>
  <w:comment w:id="51" w:author="duarte miguel" w:date="2021-06-18T23:02:00Z" w:initials="dm">
    <w:p w14:paraId="66F41187" w14:textId="77777777" w:rsidR="005846C3" w:rsidRDefault="005846C3">
      <w:pPr>
        <w:pStyle w:val="Textodecomentrio"/>
      </w:pPr>
      <w:r>
        <w:rPr>
          <w:rStyle w:val="Refdecomentrio"/>
        </w:rPr>
        <w:annotationRef/>
      </w:r>
      <w:r>
        <w:t>Rever no final</w:t>
      </w:r>
    </w:p>
    <w:p w14:paraId="3C51677F" w14:textId="77777777" w:rsidR="005846C3" w:rsidRDefault="005846C3" w:rsidP="007F23D4">
      <w:pPr>
        <w:rPr>
          <w:rFonts w:ascii="NewsGotT" w:hAnsi="NewsGotT"/>
        </w:rPr>
      </w:pPr>
    </w:p>
    <w:p w14:paraId="19FC4BDB" w14:textId="77777777" w:rsidR="005846C3" w:rsidRDefault="005846C3" w:rsidP="007F23D4">
      <w:pPr>
        <w:pStyle w:val="Textodecomentrio"/>
      </w:pPr>
    </w:p>
  </w:comment>
  <w:comment w:id="53" w:author="duarte miguel" w:date="2021-06-18T23:03:00Z" w:initials="dm">
    <w:p w14:paraId="61AB0A3F" w14:textId="77777777" w:rsidR="005846C3" w:rsidRDefault="005846C3" w:rsidP="00B81B6D">
      <w:pPr>
        <w:pStyle w:val="Textodecomentrio"/>
      </w:pPr>
      <w:r>
        <w:rPr>
          <w:rStyle w:val="Refdecomentrio"/>
        </w:rPr>
        <w:annotationRef/>
      </w:r>
      <w:r>
        <w:t>e evitar danos materiais e humanos... Por causa da certificação</w:t>
      </w:r>
    </w:p>
  </w:comment>
  <w:comment w:id="54" w:author="duarte miguel" w:date="2021-06-18T23:04:00Z" w:initials="dm">
    <w:p w14:paraId="69D26044" w14:textId="77777777" w:rsidR="005846C3" w:rsidRDefault="005846C3" w:rsidP="00A95ED4">
      <w:pPr>
        <w:pStyle w:val="Textodecomentrio"/>
      </w:pPr>
      <w:r>
        <w:rPr>
          <w:rStyle w:val="Refdecomentrio"/>
        </w:rPr>
        <w:annotationRef/>
      </w:r>
      <w:r>
        <w:t>Referir que na saída o máximo é 3,3 V por causa da entrada do ADC</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702907F" w15:done="0"/>
  <w15:commentEx w15:paraId="253387AD" w15:done="0"/>
  <w15:commentEx w15:paraId="65F3D1CA" w15:done="0"/>
  <w15:commentEx w15:paraId="34776352" w15:done="0"/>
  <w15:commentEx w15:paraId="6BF9C6A1" w15:done="0"/>
  <w15:commentEx w15:paraId="4BDEC084" w15:done="0"/>
  <w15:commentEx w15:paraId="3059A722" w15:done="0"/>
  <w15:commentEx w15:paraId="54D058EE" w15:done="0"/>
  <w15:commentEx w15:paraId="3FA1855D" w15:done="0"/>
  <w15:commentEx w15:paraId="7D1CC0CC" w15:done="0"/>
  <w15:commentEx w15:paraId="45BE1EE1" w15:done="0"/>
  <w15:commentEx w15:paraId="691F033D" w15:done="0"/>
  <w15:commentEx w15:paraId="4E2C072D" w15:done="0"/>
  <w15:commentEx w15:paraId="3BE2C40F" w15:done="0"/>
  <w15:commentEx w15:paraId="2F54B055" w15:done="0"/>
  <w15:commentEx w15:paraId="24CCF518" w15:done="0"/>
  <w15:commentEx w15:paraId="19FC4BDB" w15:done="0"/>
  <w15:commentEx w15:paraId="61AB0A3F" w15:done="0"/>
  <w15:commentEx w15:paraId="69D26044"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74C185" w16cex:dateUtc="2021-06-16T17:29:00Z"/>
  <w16cex:commentExtensible w16cex:durableId="24750189" w16cex:dateUtc="2021-06-16T22:02:00Z"/>
  <w16cex:commentExtensible w16cex:durableId="2474C25F" w16cex:dateUtc="2021-06-16T17:33:00Z"/>
  <w16cex:commentExtensible w16cex:durableId="2474C28A" w16cex:dateUtc="2021-06-16T17:33:00Z"/>
  <w16cex:commentExtensible w16cex:durableId="2475025C" w16cex:dateUtc="2021-06-16T22:06:00Z"/>
  <w16cex:commentExtensible w16cex:durableId="24750401" w16cex:dateUtc="2021-06-16T22:13:00Z"/>
  <w16cex:commentExtensible w16cex:durableId="247506E7" w16cex:dateUtc="2021-06-16T22:25:00Z"/>
  <w16cex:commentExtensible w16cex:durableId="24779BC7" w16cex:dateUtc="2021-06-18T21:25:00Z"/>
  <w16cex:commentExtensible w16cex:durableId="24779F32" w16cex:dateUtc="2021-06-18T21:39:00Z"/>
  <w16cex:commentExtensible w16cex:durableId="24779FA8" w16cex:dateUtc="2021-06-18T21:41:00Z"/>
  <w16cex:commentExtensible w16cex:durableId="2477A04B" w16cex:dateUtc="2021-06-18T21:44:00Z"/>
  <w16cex:commentExtensible w16cex:durableId="2477A113" w16cex:dateUtc="2021-06-18T21:47:00Z"/>
  <w16cex:commentExtensible w16cex:durableId="2477A0F7" w16cex:dateUtc="2021-06-18T21:47:00Z"/>
  <w16cex:commentExtensible w16cex:durableId="2477A29E" w16cex:dateUtc="2021-06-18T21:54:00Z"/>
  <w16cex:commentExtensible w16cex:durableId="2477A423" w16cex:dateUtc="2021-06-18T22:00:00Z"/>
  <w16cex:commentExtensible w16cex:durableId="2475982F" w16cex:dateUtc="2021-06-17T08:45:00Z"/>
  <w16cex:commentExtensible w16cex:durableId="2477A47A" w16cex:dateUtc="2021-06-18T22:02:00Z"/>
  <w16cex:commentExtensible w16cex:durableId="2477A4C6" w16cex:dateUtc="2021-06-18T22:03:00Z"/>
  <w16cex:commentExtensible w16cex:durableId="2477A508" w16cex:dateUtc="2021-06-18T22:0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702907F" w16cid:durableId="2474C185"/>
  <w16cid:commentId w16cid:paraId="253387AD" w16cid:durableId="24750189"/>
  <w16cid:commentId w16cid:paraId="65F3D1CA" w16cid:durableId="2474C25F"/>
  <w16cid:commentId w16cid:paraId="34776352" w16cid:durableId="2474C28A"/>
  <w16cid:commentId w16cid:paraId="6BF9C6A1" w16cid:durableId="2475025C"/>
  <w16cid:commentId w16cid:paraId="4BDEC084" w16cid:durableId="24750401"/>
  <w16cid:commentId w16cid:paraId="3059A722" w16cid:durableId="247506E7"/>
  <w16cid:commentId w16cid:paraId="54D058EE" w16cid:durableId="24779BC7"/>
  <w16cid:commentId w16cid:paraId="3FA1855D" w16cid:durableId="24779F32"/>
  <w16cid:commentId w16cid:paraId="7D1CC0CC" w16cid:durableId="24779FA8"/>
  <w16cid:commentId w16cid:paraId="45BE1EE1" w16cid:durableId="2477A04B"/>
  <w16cid:commentId w16cid:paraId="691F033D" w16cid:durableId="2477A113"/>
  <w16cid:commentId w16cid:paraId="4E2C072D" w16cid:durableId="2477A0F7"/>
  <w16cid:commentId w16cid:paraId="3BE2C40F" w16cid:durableId="2477A29E"/>
  <w16cid:commentId w16cid:paraId="2F54B055" w16cid:durableId="2477A423"/>
  <w16cid:commentId w16cid:paraId="24CCF518" w16cid:durableId="2475982F"/>
  <w16cid:commentId w16cid:paraId="19FC4BDB" w16cid:durableId="2477A47A"/>
  <w16cid:commentId w16cid:paraId="61AB0A3F" w16cid:durableId="2477A4C6"/>
  <w16cid:commentId w16cid:paraId="69D26044" w16cid:durableId="2477A50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B6EC95" w14:textId="77777777" w:rsidR="00E2118A" w:rsidRDefault="00E2118A">
      <w:r>
        <w:separator/>
      </w:r>
    </w:p>
    <w:p w14:paraId="139EFE80" w14:textId="77777777" w:rsidR="00E2118A" w:rsidRDefault="00E2118A"/>
  </w:endnote>
  <w:endnote w:type="continuationSeparator" w:id="0">
    <w:p w14:paraId="7FBBAEA1" w14:textId="77777777" w:rsidR="00E2118A" w:rsidRDefault="00E2118A">
      <w:r>
        <w:continuationSeparator/>
      </w:r>
    </w:p>
    <w:p w14:paraId="5E276500" w14:textId="77777777" w:rsidR="00E2118A" w:rsidRDefault="00E2118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w:panose1 w:val="02020603050405020304"/>
    <w:charset w:val="00"/>
    <w:family w:val="roman"/>
    <w:pitch w:val="variable"/>
    <w:sig w:usb0="E0002EFF" w:usb1="C000785B" w:usb2="00000009" w:usb3="00000000" w:csb0="000001FF" w:csb1="00000000"/>
  </w:font>
  <w:font w:name="NewsGotT">
    <w:altName w:val="Times New Roman"/>
    <w:panose1 w:val="00000000000000000000"/>
    <w:charset w:val="00"/>
    <w:family w:val="auto"/>
    <w:pitch w:val="variable"/>
    <w:sig w:usb0="00000007" w:usb1="00000000" w:usb2="00000000" w:usb3="00000000" w:csb0="00000013" w:csb1="00000000"/>
  </w:font>
  <w:font w:name="Garamond">
    <w:panose1 w:val="020204040303010108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TimesNewRomanPSMT">
    <w:altName w:val="Times New Roman"/>
    <w:panose1 w:val="00000000000000000000"/>
    <w:charset w:val="00"/>
    <w:family w:val="roman"/>
    <w:notTrueType/>
    <w:pitch w:val="default"/>
  </w:font>
  <w:font w:name="TimesNewRomanPS-BoldItalicMT">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EF861AC" w14:textId="77777777" w:rsidR="00E2118A" w:rsidRDefault="00E2118A">
      <w:r>
        <w:separator/>
      </w:r>
    </w:p>
  </w:footnote>
  <w:footnote w:type="continuationSeparator" w:id="0">
    <w:p w14:paraId="3DABCE13" w14:textId="77777777" w:rsidR="00E2118A" w:rsidRDefault="00E2118A">
      <w:r>
        <w:continuationSeparator/>
      </w:r>
    </w:p>
    <w:p w14:paraId="030D82E7" w14:textId="77777777" w:rsidR="00E2118A" w:rsidRDefault="00E2118A"/>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D52856" w:rsidRPr="00DD207E" w14:paraId="72191508" w14:textId="77777777" w:rsidTr="00DD207E">
      <w:trPr>
        <w:jc w:val="center"/>
      </w:trPr>
      <w:tc>
        <w:tcPr>
          <w:tcW w:w="8645" w:type="dxa"/>
          <w:shd w:val="clear" w:color="auto" w:fill="auto"/>
        </w:tcPr>
        <w:p w14:paraId="4D4884BD" w14:textId="060206A7" w:rsidR="00D52856" w:rsidRPr="00C30FE3" w:rsidRDefault="00D52856" w:rsidP="002B39F8">
          <w:pPr>
            <w:pStyle w:val="Cabealho"/>
            <w:jc w:val="center"/>
            <w:rPr>
              <w:rFonts w:ascii="NewsGotT" w:hAnsi="NewsGotT"/>
            </w:rPr>
          </w:pPr>
          <w:r w:rsidRPr="002B39F8">
            <w:rPr>
              <w:rFonts w:ascii="NewsGotT" w:hAnsi="NewsGotT"/>
            </w:rPr>
            <w:t>Capítulo 9</w:t>
          </w:r>
          <w:r>
            <w:rPr>
              <w:rFonts w:ascii="NewsGotT" w:hAnsi="NewsGotT"/>
            </w:rPr>
            <w:t xml:space="preserve"> - </w:t>
          </w:r>
          <w:r w:rsidRPr="002B39F8">
            <w:rPr>
              <w:rFonts w:ascii="NewsGotT" w:hAnsi="NewsGotT"/>
            </w:rPr>
            <w:t>Conclusões</w:t>
          </w:r>
        </w:p>
      </w:tc>
    </w:tr>
  </w:tbl>
  <w:p w14:paraId="4748D3F5" w14:textId="77777777" w:rsidR="00D52856" w:rsidRDefault="00D52856">
    <w:pPr>
      <w:pStyle w:val="Cabealho"/>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9A2B00" w:rsidRPr="00DD207E" w14:paraId="15DCEA8C" w14:textId="77777777" w:rsidTr="00DD207E">
      <w:trPr>
        <w:jc w:val="center"/>
      </w:trPr>
      <w:tc>
        <w:tcPr>
          <w:tcW w:w="8645" w:type="dxa"/>
          <w:shd w:val="clear" w:color="auto" w:fill="auto"/>
        </w:tcPr>
        <w:p w14:paraId="482A326A" w14:textId="183C5B79" w:rsidR="009A2B00" w:rsidRPr="00C30FE3" w:rsidRDefault="009A2B00" w:rsidP="002B39F8">
          <w:pPr>
            <w:pStyle w:val="Cabealho"/>
            <w:jc w:val="center"/>
            <w:rPr>
              <w:rFonts w:ascii="NewsGotT" w:hAnsi="NewsGotT"/>
            </w:rPr>
          </w:pPr>
          <w:r w:rsidRPr="002B39F8">
            <w:rPr>
              <w:rFonts w:ascii="NewsGotT" w:hAnsi="NewsGotT"/>
            </w:rPr>
            <w:t xml:space="preserve">Capítulo </w:t>
          </w:r>
          <w:r w:rsidR="00431A45">
            <w:rPr>
              <w:rFonts w:ascii="NewsGotT" w:hAnsi="NewsGotT"/>
            </w:rPr>
            <w:t>5</w:t>
          </w:r>
          <w:r>
            <w:rPr>
              <w:rFonts w:ascii="NewsGotT" w:hAnsi="NewsGotT"/>
            </w:rPr>
            <w:t xml:space="preserve"> – Circuito Mecânico Implementado</w:t>
          </w:r>
        </w:p>
      </w:tc>
    </w:tr>
  </w:tbl>
  <w:p w14:paraId="571EAEC3" w14:textId="77777777" w:rsidR="009A2B00" w:rsidRDefault="009A2B00">
    <w:pPr>
      <w:pStyle w:val="Cabealho"/>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9A2B00" w:rsidRPr="00DD207E" w14:paraId="2CAE713F" w14:textId="77777777" w:rsidTr="00DD207E">
      <w:trPr>
        <w:jc w:val="center"/>
      </w:trPr>
      <w:tc>
        <w:tcPr>
          <w:tcW w:w="8645" w:type="dxa"/>
          <w:shd w:val="clear" w:color="auto" w:fill="auto"/>
        </w:tcPr>
        <w:p w14:paraId="7E30AECA" w14:textId="5B8512C3" w:rsidR="009A2B00" w:rsidRPr="00C30FE3" w:rsidRDefault="009A2B00" w:rsidP="002B39F8">
          <w:pPr>
            <w:pStyle w:val="Cabealho"/>
            <w:jc w:val="center"/>
            <w:rPr>
              <w:rFonts w:ascii="NewsGotT" w:hAnsi="NewsGotT"/>
            </w:rPr>
          </w:pPr>
          <w:r w:rsidRPr="002B39F8">
            <w:rPr>
              <w:rFonts w:ascii="NewsGotT" w:hAnsi="NewsGotT"/>
            </w:rPr>
            <w:t xml:space="preserve">Capítulo </w:t>
          </w:r>
          <w:r w:rsidR="00431A45">
            <w:rPr>
              <w:rFonts w:ascii="NewsGotT" w:hAnsi="NewsGotT"/>
            </w:rPr>
            <w:t>6</w:t>
          </w:r>
          <w:r>
            <w:rPr>
              <w:rFonts w:ascii="NewsGotT" w:hAnsi="NewsGotT"/>
            </w:rPr>
            <w:t xml:space="preserve"> – Resultados Experimentais</w:t>
          </w:r>
        </w:p>
      </w:tc>
    </w:tr>
  </w:tbl>
  <w:p w14:paraId="3B3B4D16" w14:textId="77777777" w:rsidR="009A2B00" w:rsidRDefault="009A2B00">
    <w:pPr>
      <w:pStyle w:val="Cabealho"/>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D52856" w:rsidRPr="00DD207E" w14:paraId="0E079321" w14:textId="77777777" w:rsidTr="00DD207E">
      <w:trPr>
        <w:jc w:val="center"/>
      </w:trPr>
      <w:tc>
        <w:tcPr>
          <w:tcW w:w="8645" w:type="dxa"/>
          <w:shd w:val="clear" w:color="auto" w:fill="auto"/>
        </w:tcPr>
        <w:p w14:paraId="2BA2579B" w14:textId="79F03147" w:rsidR="00D52856" w:rsidRPr="00C30FE3" w:rsidRDefault="00D52856" w:rsidP="002B39F8">
          <w:pPr>
            <w:pStyle w:val="Cabealho"/>
            <w:jc w:val="center"/>
            <w:rPr>
              <w:rFonts w:ascii="NewsGotT" w:hAnsi="NewsGotT"/>
            </w:rPr>
          </w:pPr>
          <w:r w:rsidRPr="002B39F8">
            <w:rPr>
              <w:rFonts w:ascii="NewsGotT" w:hAnsi="NewsGotT"/>
            </w:rPr>
            <w:t xml:space="preserve">Capítulo </w:t>
          </w:r>
          <w:r w:rsidR="00431A45">
            <w:rPr>
              <w:rFonts w:ascii="NewsGotT" w:hAnsi="NewsGotT"/>
            </w:rPr>
            <w:t>7</w:t>
          </w:r>
          <w:r>
            <w:rPr>
              <w:rFonts w:ascii="NewsGotT" w:hAnsi="NewsGotT"/>
            </w:rPr>
            <w:t xml:space="preserve"> – Análise d</w:t>
          </w:r>
          <w:r w:rsidR="009A2B00">
            <w:rPr>
              <w:rFonts w:ascii="NewsGotT" w:hAnsi="NewsGotT"/>
            </w:rPr>
            <w:t>o</w:t>
          </w:r>
          <w:r>
            <w:rPr>
              <w:rFonts w:ascii="NewsGotT" w:hAnsi="NewsGotT"/>
            </w:rPr>
            <w:t xml:space="preserve"> Produto</w:t>
          </w:r>
        </w:p>
      </w:tc>
    </w:tr>
  </w:tbl>
  <w:p w14:paraId="53A406D8" w14:textId="77777777" w:rsidR="00D52856" w:rsidRDefault="00D52856">
    <w:pPr>
      <w:pStyle w:val="Cabealho"/>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D52856" w:rsidRPr="00DD207E" w14:paraId="07A9535E" w14:textId="77777777" w:rsidTr="00DD207E">
      <w:trPr>
        <w:jc w:val="center"/>
      </w:trPr>
      <w:tc>
        <w:tcPr>
          <w:tcW w:w="8645" w:type="dxa"/>
          <w:shd w:val="clear" w:color="auto" w:fill="auto"/>
        </w:tcPr>
        <w:p w14:paraId="201CB06F" w14:textId="4D5A7E5D" w:rsidR="00D52856" w:rsidRPr="00C30FE3" w:rsidRDefault="00D52856" w:rsidP="002B39F8">
          <w:pPr>
            <w:pStyle w:val="Cabealho"/>
            <w:jc w:val="center"/>
            <w:rPr>
              <w:rFonts w:ascii="NewsGotT" w:hAnsi="NewsGotT"/>
            </w:rPr>
          </w:pPr>
          <w:r w:rsidRPr="002B39F8">
            <w:rPr>
              <w:rFonts w:ascii="NewsGotT" w:hAnsi="NewsGotT"/>
            </w:rPr>
            <w:t xml:space="preserve">Capítulo </w:t>
          </w:r>
          <w:r w:rsidR="00431A45">
            <w:rPr>
              <w:rFonts w:ascii="NewsGotT" w:hAnsi="NewsGotT"/>
            </w:rPr>
            <w:t>8</w:t>
          </w:r>
          <w:r>
            <w:rPr>
              <w:rFonts w:ascii="NewsGotT" w:hAnsi="NewsGotT"/>
            </w:rPr>
            <w:t xml:space="preserve"> - </w:t>
          </w:r>
          <w:r w:rsidRPr="002B39F8">
            <w:rPr>
              <w:rFonts w:ascii="NewsGotT" w:hAnsi="NewsGotT"/>
            </w:rPr>
            <w:t>Conclusões</w:t>
          </w:r>
        </w:p>
      </w:tc>
    </w:tr>
  </w:tbl>
  <w:p w14:paraId="05EFE3BE" w14:textId="77777777" w:rsidR="00D52856" w:rsidRDefault="00D52856">
    <w:pPr>
      <w:pStyle w:val="Cabealho"/>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D52856" w:rsidRPr="00DD207E" w14:paraId="01053A6C" w14:textId="77777777" w:rsidTr="00DD207E">
      <w:trPr>
        <w:jc w:val="center"/>
      </w:trPr>
      <w:tc>
        <w:tcPr>
          <w:tcW w:w="8645" w:type="dxa"/>
          <w:shd w:val="clear" w:color="auto" w:fill="auto"/>
        </w:tcPr>
        <w:p w14:paraId="73C5A985" w14:textId="41CFAA4C" w:rsidR="00D52856" w:rsidRPr="00C30FE3" w:rsidRDefault="00D52856" w:rsidP="002B39F8">
          <w:pPr>
            <w:pStyle w:val="Cabealho"/>
            <w:jc w:val="center"/>
            <w:rPr>
              <w:rFonts w:ascii="NewsGotT" w:hAnsi="NewsGotT"/>
            </w:rPr>
          </w:pPr>
          <w:r w:rsidRPr="002B39F8">
            <w:rPr>
              <w:rFonts w:ascii="NewsGotT" w:hAnsi="NewsGotT"/>
            </w:rPr>
            <w:t>Referências</w:t>
          </w:r>
        </w:p>
      </w:tc>
    </w:tr>
  </w:tbl>
  <w:p w14:paraId="409EF250" w14:textId="77777777" w:rsidR="00D52856" w:rsidRDefault="00D52856">
    <w:pPr>
      <w:pStyle w:val="Cabealho"/>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464392" w14:textId="77777777" w:rsidR="00D52856" w:rsidRPr="00C30FE3" w:rsidRDefault="00D52856" w:rsidP="00C30FE3">
    <w:pPr>
      <w:pStyle w:val="Cabealho"/>
      <w:jc w:val="center"/>
      <w:rPr>
        <w:rFonts w:ascii="NewsGotT" w:hAnsi="NewsGotT"/>
      </w:rPr>
    </w:pPr>
    <w:r w:rsidRPr="00C30FE3">
      <w:rPr>
        <w:rFonts w:ascii="NewsGotT" w:hAnsi="NewsGotT"/>
      </w:rPr>
      <w:t>Referências</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9A2B00" w:rsidRPr="00DD207E" w14:paraId="3FEBC10B" w14:textId="77777777" w:rsidTr="00DD207E">
      <w:trPr>
        <w:jc w:val="center"/>
      </w:trPr>
      <w:tc>
        <w:tcPr>
          <w:tcW w:w="8645" w:type="dxa"/>
          <w:shd w:val="clear" w:color="auto" w:fill="auto"/>
        </w:tcPr>
        <w:p w14:paraId="2E099026" w14:textId="313D750A" w:rsidR="009A2B00" w:rsidRPr="00C30FE3" w:rsidRDefault="009A2B00" w:rsidP="002B39F8">
          <w:pPr>
            <w:pStyle w:val="Cabealho"/>
            <w:jc w:val="center"/>
            <w:rPr>
              <w:rFonts w:ascii="NewsGotT" w:hAnsi="NewsGotT"/>
            </w:rPr>
          </w:pPr>
          <w:r>
            <w:rPr>
              <w:rFonts w:ascii="NewsGotT" w:hAnsi="NewsGotT"/>
            </w:rPr>
            <w:t>Índice</w:t>
          </w:r>
        </w:p>
      </w:tc>
    </w:tr>
  </w:tbl>
  <w:p w14:paraId="5259A886" w14:textId="77777777" w:rsidR="009A2B00" w:rsidRDefault="009A2B00">
    <w:pPr>
      <w:pStyle w:val="Cabealh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9A2B00" w:rsidRPr="00DD207E" w14:paraId="7E14D841" w14:textId="77777777" w:rsidTr="00DD207E">
      <w:trPr>
        <w:jc w:val="center"/>
      </w:trPr>
      <w:tc>
        <w:tcPr>
          <w:tcW w:w="8645" w:type="dxa"/>
          <w:shd w:val="clear" w:color="auto" w:fill="auto"/>
        </w:tcPr>
        <w:p w14:paraId="152D1895" w14:textId="1A8F44C7" w:rsidR="009A2B00" w:rsidRPr="00C30FE3" w:rsidRDefault="009A2B00" w:rsidP="002B39F8">
          <w:pPr>
            <w:pStyle w:val="Cabealho"/>
            <w:jc w:val="center"/>
            <w:rPr>
              <w:rFonts w:ascii="NewsGotT" w:hAnsi="NewsGotT"/>
            </w:rPr>
          </w:pPr>
          <w:r>
            <w:rPr>
              <w:rFonts w:ascii="NewsGotT" w:hAnsi="NewsGotT"/>
            </w:rPr>
            <w:t>Lista de Figuras</w:t>
          </w:r>
        </w:p>
      </w:tc>
    </w:tr>
  </w:tbl>
  <w:p w14:paraId="00B92470" w14:textId="77777777" w:rsidR="009A2B00" w:rsidRDefault="009A2B00">
    <w:pPr>
      <w:pStyle w:val="Cabealho"/>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9A2B00" w:rsidRPr="00DD207E" w14:paraId="3298C125" w14:textId="77777777" w:rsidTr="00DD207E">
      <w:trPr>
        <w:jc w:val="center"/>
      </w:trPr>
      <w:tc>
        <w:tcPr>
          <w:tcW w:w="8645" w:type="dxa"/>
          <w:shd w:val="clear" w:color="auto" w:fill="auto"/>
        </w:tcPr>
        <w:p w14:paraId="2734E097" w14:textId="40B8D668" w:rsidR="009A2B00" w:rsidRPr="00C30FE3" w:rsidRDefault="009A2B00" w:rsidP="002B39F8">
          <w:pPr>
            <w:pStyle w:val="Cabealho"/>
            <w:jc w:val="center"/>
            <w:rPr>
              <w:rFonts w:ascii="NewsGotT" w:hAnsi="NewsGotT"/>
            </w:rPr>
          </w:pPr>
          <w:r>
            <w:rPr>
              <w:rFonts w:ascii="NewsGotT" w:hAnsi="NewsGotT"/>
            </w:rPr>
            <w:t>Lista de Tabelas</w:t>
          </w:r>
        </w:p>
      </w:tc>
    </w:tr>
  </w:tbl>
  <w:p w14:paraId="293687F0" w14:textId="77777777" w:rsidR="009A2B00" w:rsidRDefault="009A2B00">
    <w:pPr>
      <w:pStyle w:val="Cabealho"/>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9A2B00" w:rsidRPr="00DD207E" w14:paraId="40B9C2E2" w14:textId="77777777" w:rsidTr="00DD207E">
      <w:trPr>
        <w:jc w:val="center"/>
      </w:trPr>
      <w:tc>
        <w:tcPr>
          <w:tcW w:w="8645" w:type="dxa"/>
          <w:shd w:val="clear" w:color="auto" w:fill="auto"/>
        </w:tcPr>
        <w:p w14:paraId="2BC1B141" w14:textId="4A9E63A5" w:rsidR="009A2B00" w:rsidRPr="00C30FE3" w:rsidRDefault="009A2B00" w:rsidP="002B39F8">
          <w:pPr>
            <w:pStyle w:val="Cabealho"/>
            <w:jc w:val="center"/>
            <w:rPr>
              <w:rFonts w:ascii="NewsGotT" w:hAnsi="NewsGotT"/>
            </w:rPr>
          </w:pPr>
          <w:r>
            <w:rPr>
              <w:rFonts w:ascii="NewsGotT" w:hAnsi="NewsGotT"/>
            </w:rPr>
            <w:t>Acrónimos e Siglas</w:t>
          </w:r>
        </w:p>
      </w:tc>
    </w:tr>
  </w:tbl>
  <w:p w14:paraId="317641C0" w14:textId="77777777" w:rsidR="009A2B00" w:rsidRDefault="009A2B00">
    <w:pPr>
      <w:pStyle w:val="Cabealho"/>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9A2B00" w:rsidRPr="00DD207E" w14:paraId="72288234" w14:textId="77777777" w:rsidTr="00DD207E">
      <w:trPr>
        <w:jc w:val="center"/>
      </w:trPr>
      <w:tc>
        <w:tcPr>
          <w:tcW w:w="8645" w:type="dxa"/>
          <w:shd w:val="clear" w:color="auto" w:fill="auto"/>
        </w:tcPr>
        <w:p w14:paraId="14C8B084" w14:textId="2DBB694E" w:rsidR="009A2B00" w:rsidRPr="00C30FE3" w:rsidRDefault="009A2B00" w:rsidP="002B39F8">
          <w:pPr>
            <w:pStyle w:val="Cabealho"/>
            <w:jc w:val="center"/>
            <w:rPr>
              <w:rFonts w:ascii="NewsGotT" w:hAnsi="NewsGotT"/>
            </w:rPr>
          </w:pPr>
          <w:r w:rsidRPr="002B39F8">
            <w:rPr>
              <w:rFonts w:ascii="NewsGotT" w:hAnsi="NewsGotT"/>
            </w:rPr>
            <w:t xml:space="preserve">Capítulo </w:t>
          </w:r>
          <w:r>
            <w:rPr>
              <w:rFonts w:ascii="NewsGotT" w:hAnsi="NewsGotT"/>
            </w:rPr>
            <w:t>1 - Introdução</w:t>
          </w:r>
        </w:p>
      </w:tc>
    </w:tr>
  </w:tbl>
  <w:p w14:paraId="17180552" w14:textId="77777777" w:rsidR="009A2B00" w:rsidRDefault="009A2B00">
    <w:pPr>
      <w:pStyle w:val="Cabealho"/>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9A2B00" w:rsidRPr="00DD207E" w14:paraId="1FB5A943" w14:textId="77777777" w:rsidTr="00DD207E">
      <w:trPr>
        <w:jc w:val="center"/>
      </w:trPr>
      <w:tc>
        <w:tcPr>
          <w:tcW w:w="8645" w:type="dxa"/>
          <w:shd w:val="clear" w:color="auto" w:fill="auto"/>
        </w:tcPr>
        <w:p w14:paraId="26121B7F" w14:textId="645B78E7" w:rsidR="009A2B00" w:rsidRPr="00C30FE3" w:rsidRDefault="009A2B00" w:rsidP="002B39F8">
          <w:pPr>
            <w:pStyle w:val="Cabealho"/>
            <w:jc w:val="center"/>
            <w:rPr>
              <w:rFonts w:ascii="NewsGotT" w:hAnsi="NewsGotT"/>
            </w:rPr>
          </w:pPr>
          <w:r w:rsidRPr="002B39F8">
            <w:rPr>
              <w:rFonts w:ascii="NewsGotT" w:hAnsi="NewsGotT"/>
            </w:rPr>
            <w:t>Capítulo</w:t>
          </w:r>
          <w:r>
            <w:rPr>
              <w:rFonts w:ascii="NewsGotT" w:hAnsi="NewsGotT"/>
            </w:rPr>
            <w:t xml:space="preserve"> 2 –</w:t>
          </w:r>
          <w:r w:rsidR="00431A45">
            <w:rPr>
              <w:rFonts w:ascii="NewsGotT" w:hAnsi="NewsGotT"/>
            </w:rPr>
            <w:t>Arquitetura e Módulos Utilizados</w:t>
          </w:r>
        </w:p>
      </w:tc>
    </w:tr>
  </w:tbl>
  <w:p w14:paraId="172B25D1" w14:textId="77777777" w:rsidR="009A2B00" w:rsidRDefault="009A2B00">
    <w:pPr>
      <w:pStyle w:val="Cabealho"/>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9A2B00" w:rsidRPr="00DD207E" w14:paraId="31346B25" w14:textId="77777777" w:rsidTr="00DD207E">
      <w:trPr>
        <w:jc w:val="center"/>
      </w:trPr>
      <w:tc>
        <w:tcPr>
          <w:tcW w:w="8645" w:type="dxa"/>
          <w:shd w:val="clear" w:color="auto" w:fill="auto"/>
        </w:tcPr>
        <w:p w14:paraId="0A531AB6" w14:textId="30D2B600" w:rsidR="009A2B00" w:rsidRPr="00C30FE3" w:rsidRDefault="009A2B00" w:rsidP="002B39F8">
          <w:pPr>
            <w:pStyle w:val="Cabealho"/>
            <w:jc w:val="center"/>
            <w:rPr>
              <w:rFonts w:ascii="NewsGotT" w:hAnsi="NewsGotT"/>
            </w:rPr>
          </w:pPr>
          <w:r w:rsidRPr="002B39F8">
            <w:rPr>
              <w:rFonts w:ascii="NewsGotT" w:hAnsi="NewsGotT"/>
            </w:rPr>
            <w:t xml:space="preserve">Capítulo </w:t>
          </w:r>
          <w:r>
            <w:rPr>
              <w:rFonts w:ascii="NewsGotT" w:hAnsi="NewsGotT"/>
            </w:rPr>
            <w:t xml:space="preserve">3 – </w:t>
          </w:r>
          <w:r w:rsidR="00431A45">
            <w:rPr>
              <w:rFonts w:ascii="NewsGotT" w:hAnsi="NewsGotT"/>
            </w:rPr>
            <w:t>Implementação em Software</w:t>
          </w:r>
        </w:p>
      </w:tc>
    </w:tr>
  </w:tbl>
  <w:p w14:paraId="42FF38AB" w14:textId="77777777" w:rsidR="009A2B00" w:rsidRDefault="009A2B00">
    <w:pPr>
      <w:pStyle w:val="Cabealho"/>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9A2B00" w:rsidRPr="00DD207E" w14:paraId="396D8437" w14:textId="77777777" w:rsidTr="00DD207E">
      <w:trPr>
        <w:jc w:val="center"/>
      </w:trPr>
      <w:tc>
        <w:tcPr>
          <w:tcW w:w="8645" w:type="dxa"/>
          <w:shd w:val="clear" w:color="auto" w:fill="auto"/>
        </w:tcPr>
        <w:p w14:paraId="123FECD6" w14:textId="0AB46E75" w:rsidR="009A2B00" w:rsidRPr="00C30FE3" w:rsidRDefault="009A2B00" w:rsidP="002B39F8">
          <w:pPr>
            <w:pStyle w:val="Cabealho"/>
            <w:jc w:val="center"/>
            <w:rPr>
              <w:rFonts w:ascii="NewsGotT" w:hAnsi="NewsGotT"/>
            </w:rPr>
          </w:pPr>
          <w:r w:rsidRPr="002B39F8">
            <w:rPr>
              <w:rFonts w:ascii="NewsGotT" w:hAnsi="NewsGotT"/>
            </w:rPr>
            <w:t xml:space="preserve">Capítulo </w:t>
          </w:r>
          <w:r w:rsidR="00431A45">
            <w:rPr>
              <w:rFonts w:ascii="NewsGotT" w:hAnsi="NewsGotT"/>
            </w:rPr>
            <w:t>4</w:t>
          </w:r>
          <w:r>
            <w:rPr>
              <w:rFonts w:ascii="NewsGotT" w:hAnsi="NewsGotT"/>
            </w:rPr>
            <w:t xml:space="preserve"> – Lista de Componentes</w:t>
          </w:r>
        </w:p>
      </w:tc>
    </w:tr>
  </w:tbl>
  <w:p w14:paraId="39760DD8" w14:textId="77777777" w:rsidR="009A2B00" w:rsidRDefault="009A2B00">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0220E9A6"/>
    <w:lvl w:ilvl="0">
      <w:start w:val="1"/>
      <w:numFmt w:val="bullet"/>
      <w:pStyle w:val="Listacommarcas"/>
      <w:lvlText w:val=""/>
      <w:lvlJc w:val="left"/>
      <w:pPr>
        <w:tabs>
          <w:tab w:val="num" w:pos="360"/>
        </w:tabs>
        <w:ind w:left="360" w:hanging="360"/>
      </w:pPr>
      <w:rPr>
        <w:rFonts w:ascii="Symbol" w:hAnsi="Symbol" w:hint="default"/>
      </w:rPr>
    </w:lvl>
  </w:abstractNum>
  <w:abstractNum w:abstractNumId="1" w15:restartNumberingAfterBreak="0">
    <w:nsid w:val="00000003"/>
    <w:multiLevelType w:val="multilevel"/>
    <w:tmpl w:val="F6A8240C"/>
    <w:name w:val="WW8Num4"/>
    <w:lvl w:ilvl="0">
      <w:start w:val="1"/>
      <w:numFmt w:val="upperRoman"/>
      <w:pStyle w:val="sectionhead1"/>
      <w:lvlText w:val="%1."/>
      <w:lvlJc w:val="left"/>
      <w:pPr>
        <w:tabs>
          <w:tab w:val="num" w:pos="720"/>
        </w:tabs>
        <w:ind w:left="720" w:hanging="720"/>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15:restartNumberingAfterBreak="0">
    <w:nsid w:val="07016AB1"/>
    <w:multiLevelType w:val="hybridMultilevel"/>
    <w:tmpl w:val="498E21B0"/>
    <w:lvl w:ilvl="0" w:tplc="BE1CEC6C">
      <w:start w:val="1"/>
      <w:numFmt w:val="bullet"/>
      <w:pStyle w:val="trao"/>
      <w:lvlText w:val=""/>
      <w:lvlJc w:val="left"/>
      <w:pPr>
        <w:ind w:left="1287" w:hanging="360"/>
      </w:pPr>
      <w:rPr>
        <w:rFonts w:ascii="Symbol" w:hAnsi="Symbol" w:hint="default"/>
      </w:rPr>
    </w:lvl>
    <w:lvl w:ilvl="1" w:tplc="08160003" w:tentative="1">
      <w:start w:val="1"/>
      <w:numFmt w:val="bullet"/>
      <w:lvlText w:val="o"/>
      <w:lvlJc w:val="left"/>
      <w:pPr>
        <w:ind w:left="2007" w:hanging="360"/>
      </w:pPr>
      <w:rPr>
        <w:rFonts w:ascii="Courier New" w:hAnsi="Courier New" w:cs="Courier New" w:hint="default"/>
      </w:rPr>
    </w:lvl>
    <w:lvl w:ilvl="2" w:tplc="08160005" w:tentative="1">
      <w:start w:val="1"/>
      <w:numFmt w:val="bullet"/>
      <w:lvlText w:val=""/>
      <w:lvlJc w:val="left"/>
      <w:pPr>
        <w:ind w:left="2727" w:hanging="360"/>
      </w:pPr>
      <w:rPr>
        <w:rFonts w:ascii="Wingdings" w:hAnsi="Wingdings" w:hint="default"/>
      </w:rPr>
    </w:lvl>
    <w:lvl w:ilvl="3" w:tplc="08160001" w:tentative="1">
      <w:start w:val="1"/>
      <w:numFmt w:val="bullet"/>
      <w:lvlText w:val=""/>
      <w:lvlJc w:val="left"/>
      <w:pPr>
        <w:ind w:left="3447" w:hanging="360"/>
      </w:pPr>
      <w:rPr>
        <w:rFonts w:ascii="Symbol" w:hAnsi="Symbol" w:hint="default"/>
      </w:rPr>
    </w:lvl>
    <w:lvl w:ilvl="4" w:tplc="08160003" w:tentative="1">
      <w:start w:val="1"/>
      <w:numFmt w:val="bullet"/>
      <w:lvlText w:val="o"/>
      <w:lvlJc w:val="left"/>
      <w:pPr>
        <w:ind w:left="4167" w:hanging="360"/>
      </w:pPr>
      <w:rPr>
        <w:rFonts w:ascii="Courier New" w:hAnsi="Courier New" w:cs="Courier New" w:hint="default"/>
      </w:rPr>
    </w:lvl>
    <w:lvl w:ilvl="5" w:tplc="08160005" w:tentative="1">
      <w:start w:val="1"/>
      <w:numFmt w:val="bullet"/>
      <w:lvlText w:val=""/>
      <w:lvlJc w:val="left"/>
      <w:pPr>
        <w:ind w:left="4887" w:hanging="360"/>
      </w:pPr>
      <w:rPr>
        <w:rFonts w:ascii="Wingdings" w:hAnsi="Wingdings" w:hint="default"/>
      </w:rPr>
    </w:lvl>
    <w:lvl w:ilvl="6" w:tplc="08160001" w:tentative="1">
      <w:start w:val="1"/>
      <w:numFmt w:val="bullet"/>
      <w:lvlText w:val=""/>
      <w:lvlJc w:val="left"/>
      <w:pPr>
        <w:ind w:left="5607" w:hanging="360"/>
      </w:pPr>
      <w:rPr>
        <w:rFonts w:ascii="Symbol" w:hAnsi="Symbol" w:hint="default"/>
      </w:rPr>
    </w:lvl>
    <w:lvl w:ilvl="7" w:tplc="08160003" w:tentative="1">
      <w:start w:val="1"/>
      <w:numFmt w:val="bullet"/>
      <w:lvlText w:val="o"/>
      <w:lvlJc w:val="left"/>
      <w:pPr>
        <w:ind w:left="6327" w:hanging="360"/>
      </w:pPr>
      <w:rPr>
        <w:rFonts w:ascii="Courier New" w:hAnsi="Courier New" w:cs="Courier New" w:hint="default"/>
      </w:rPr>
    </w:lvl>
    <w:lvl w:ilvl="8" w:tplc="08160005" w:tentative="1">
      <w:start w:val="1"/>
      <w:numFmt w:val="bullet"/>
      <w:lvlText w:val=""/>
      <w:lvlJc w:val="left"/>
      <w:pPr>
        <w:ind w:left="7047" w:hanging="360"/>
      </w:pPr>
      <w:rPr>
        <w:rFonts w:ascii="Wingdings" w:hAnsi="Wingdings" w:hint="default"/>
      </w:rPr>
    </w:lvl>
  </w:abstractNum>
  <w:abstractNum w:abstractNumId="3" w15:restartNumberingAfterBreak="0">
    <w:nsid w:val="19B45150"/>
    <w:multiLevelType w:val="multilevel"/>
    <w:tmpl w:val="85661482"/>
    <w:styleLink w:val="Estilo7"/>
    <w:lvl w:ilvl="0">
      <w:start w:val="1"/>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20521FA3"/>
    <w:multiLevelType w:val="hybridMultilevel"/>
    <w:tmpl w:val="3530FDEA"/>
    <w:lvl w:ilvl="0" w:tplc="08160017">
      <w:start w:val="1"/>
      <w:numFmt w:val="lowerLetter"/>
      <w:lvlText w:val="%1)"/>
      <w:lvlJc w:val="left"/>
      <w:pPr>
        <w:ind w:left="1343" w:hanging="360"/>
      </w:pPr>
    </w:lvl>
    <w:lvl w:ilvl="1" w:tplc="08160019" w:tentative="1">
      <w:start w:val="1"/>
      <w:numFmt w:val="lowerLetter"/>
      <w:lvlText w:val="%2."/>
      <w:lvlJc w:val="left"/>
      <w:pPr>
        <w:ind w:left="2063" w:hanging="360"/>
      </w:pPr>
    </w:lvl>
    <w:lvl w:ilvl="2" w:tplc="0816001B" w:tentative="1">
      <w:start w:val="1"/>
      <w:numFmt w:val="lowerRoman"/>
      <w:lvlText w:val="%3."/>
      <w:lvlJc w:val="right"/>
      <w:pPr>
        <w:ind w:left="2783" w:hanging="180"/>
      </w:pPr>
    </w:lvl>
    <w:lvl w:ilvl="3" w:tplc="0816000F" w:tentative="1">
      <w:start w:val="1"/>
      <w:numFmt w:val="decimal"/>
      <w:lvlText w:val="%4."/>
      <w:lvlJc w:val="left"/>
      <w:pPr>
        <w:ind w:left="3503" w:hanging="360"/>
      </w:pPr>
    </w:lvl>
    <w:lvl w:ilvl="4" w:tplc="08160019" w:tentative="1">
      <w:start w:val="1"/>
      <w:numFmt w:val="lowerLetter"/>
      <w:lvlText w:val="%5."/>
      <w:lvlJc w:val="left"/>
      <w:pPr>
        <w:ind w:left="4223" w:hanging="360"/>
      </w:pPr>
    </w:lvl>
    <w:lvl w:ilvl="5" w:tplc="0816001B" w:tentative="1">
      <w:start w:val="1"/>
      <w:numFmt w:val="lowerRoman"/>
      <w:lvlText w:val="%6."/>
      <w:lvlJc w:val="right"/>
      <w:pPr>
        <w:ind w:left="4943" w:hanging="180"/>
      </w:pPr>
    </w:lvl>
    <w:lvl w:ilvl="6" w:tplc="0816000F" w:tentative="1">
      <w:start w:val="1"/>
      <w:numFmt w:val="decimal"/>
      <w:lvlText w:val="%7."/>
      <w:lvlJc w:val="left"/>
      <w:pPr>
        <w:ind w:left="5663" w:hanging="360"/>
      </w:pPr>
    </w:lvl>
    <w:lvl w:ilvl="7" w:tplc="08160019" w:tentative="1">
      <w:start w:val="1"/>
      <w:numFmt w:val="lowerLetter"/>
      <w:lvlText w:val="%8."/>
      <w:lvlJc w:val="left"/>
      <w:pPr>
        <w:ind w:left="6383" w:hanging="360"/>
      </w:pPr>
    </w:lvl>
    <w:lvl w:ilvl="8" w:tplc="0816001B" w:tentative="1">
      <w:start w:val="1"/>
      <w:numFmt w:val="lowerRoman"/>
      <w:lvlText w:val="%9."/>
      <w:lvlJc w:val="right"/>
      <w:pPr>
        <w:ind w:left="7103" w:hanging="180"/>
      </w:pPr>
    </w:lvl>
  </w:abstractNum>
  <w:abstractNum w:abstractNumId="5" w15:restartNumberingAfterBreak="0">
    <w:nsid w:val="34125EEA"/>
    <w:multiLevelType w:val="multilevel"/>
    <w:tmpl w:val="FABA60FE"/>
    <w:lvl w:ilvl="0">
      <w:start w:val="1"/>
      <w:numFmt w:val="decimal"/>
      <w:lvlText w:val="%1"/>
      <w:lvlJc w:val="left"/>
      <w:pPr>
        <w:tabs>
          <w:tab w:val="num" w:pos="540"/>
        </w:tabs>
        <w:ind w:left="540" w:hanging="540"/>
      </w:pPr>
      <w:rPr>
        <w:rFonts w:hint="default"/>
      </w:rPr>
    </w:lvl>
    <w:lvl w:ilvl="1">
      <w:start w:val="1"/>
      <w:numFmt w:val="decimal"/>
      <w:pStyle w:val="Estilo2"/>
      <w:lvlText w:val="%1.%2"/>
      <w:lvlJc w:val="left"/>
      <w:pPr>
        <w:tabs>
          <w:tab w:val="num" w:pos="720"/>
        </w:tabs>
        <w:ind w:left="720"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440"/>
        </w:tabs>
        <w:ind w:left="1440" w:hanging="1440"/>
      </w:pPr>
      <w:rPr>
        <w:rFonts w:hint="default"/>
      </w:rPr>
    </w:lvl>
    <w:lvl w:ilvl="5">
      <w:start w:val="1"/>
      <w:numFmt w:val="decimal"/>
      <w:lvlText w:val="%1.%2.%3.%4.%5.%6"/>
      <w:lvlJc w:val="left"/>
      <w:pPr>
        <w:tabs>
          <w:tab w:val="num" w:pos="1800"/>
        </w:tabs>
        <w:ind w:left="1800" w:hanging="1800"/>
      </w:pPr>
      <w:rPr>
        <w:rFonts w:hint="default"/>
      </w:rPr>
    </w:lvl>
    <w:lvl w:ilvl="6">
      <w:start w:val="1"/>
      <w:numFmt w:val="decimal"/>
      <w:lvlText w:val="%1.%2.%3.%4.%5.%6.%7"/>
      <w:lvlJc w:val="left"/>
      <w:pPr>
        <w:tabs>
          <w:tab w:val="num" w:pos="1800"/>
        </w:tabs>
        <w:ind w:left="1800" w:hanging="1800"/>
      </w:pPr>
      <w:rPr>
        <w:rFonts w:hint="default"/>
      </w:rPr>
    </w:lvl>
    <w:lvl w:ilvl="7">
      <w:start w:val="1"/>
      <w:numFmt w:val="decimal"/>
      <w:lvlText w:val="%1.%2.%3.%4.%5.%6.%7.%8"/>
      <w:lvlJc w:val="left"/>
      <w:pPr>
        <w:tabs>
          <w:tab w:val="num" w:pos="2160"/>
        </w:tabs>
        <w:ind w:left="2160" w:hanging="2160"/>
      </w:pPr>
      <w:rPr>
        <w:rFonts w:hint="default"/>
      </w:rPr>
    </w:lvl>
    <w:lvl w:ilvl="8">
      <w:start w:val="1"/>
      <w:numFmt w:val="decimal"/>
      <w:lvlText w:val="%1.%2.%3.%4.%5.%6.%7.%8.%9"/>
      <w:lvlJc w:val="left"/>
      <w:pPr>
        <w:tabs>
          <w:tab w:val="num" w:pos="2520"/>
        </w:tabs>
        <w:ind w:left="2520" w:hanging="2520"/>
      </w:pPr>
      <w:rPr>
        <w:rFonts w:hint="default"/>
      </w:rPr>
    </w:lvl>
  </w:abstractNum>
  <w:abstractNum w:abstractNumId="6" w15:restartNumberingAfterBreak="0">
    <w:nsid w:val="52B11262"/>
    <w:multiLevelType w:val="hybridMultilevel"/>
    <w:tmpl w:val="FB20AD8A"/>
    <w:lvl w:ilvl="0" w:tplc="0816001B">
      <w:start w:val="1"/>
      <w:numFmt w:val="lowerRoman"/>
      <w:lvlText w:val="%1."/>
      <w:lvlJc w:val="righ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7" w15:restartNumberingAfterBreak="0">
    <w:nsid w:val="59A013B8"/>
    <w:multiLevelType w:val="hybridMultilevel"/>
    <w:tmpl w:val="47BC7330"/>
    <w:lvl w:ilvl="0" w:tplc="D548DB3C">
      <w:numFmt w:val="bullet"/>
      <w:lvlText w:val=""/>
      <w:lvlJc w:val="left"/>
      <w:pPr>
        <w:ind w:left="930" w:hanging="360"/>
      </w:pPr>
      <w:rPr>
        <w:rFonts w:ascii="Wingdings" w:eastAsiaTheme="minorHAnsi" w:hAnsi="Wingdings" w:cs="Times New Roman" w:hint="default"/>
      </w:rPr>
    </w:lvl>
    <w:lvl w:ilvl="1" w:tplc="08160003" w:tentative="1">
      <w:start w:val="1"/>
      <w:numFmt w:val="bullet"/>
      <w:lvlText w:val="o"/>
      <w:lvlJc w:val="left"/>
      <w:pPr>
        <w:ind w:left="1650" w:hanging="360"/>
      </w:pPr>
      <w:rPr>
        <w:rFonts w:ascii="Courier New" w:hAnsi="Courier New" w:cs="Courier New" w:hint="default"/>
      </w:rPr>
    </w:lvl>
    <w:lvl w:ilvl="2" w:tplc="08160005" w:tentative="1">
      <w:start w:val="1"/>
      <w:numFmt w:val="bullet"/>
      <w:lvlText w:val=""/>
      <w:lvlJc w:val="left"/>
      <w:pPr>
        <w:ind w:left="2370" w:hanging="360"/>
      </w:pPr>
      <w:rPr>
        <w:rFonts w:ascii="Wingdings" w:hAnsi="Wingdings" w:hint="default"/>
      </w:rPr>
    </w:lvl>
    <w:lvl w:ilvl="3" w:tplc="08160001" w:tentative="1">
      <w:start w:val="1"/>
      <w:numFmt w:val="bullet"/>
      <w:lvlText w:val=""/>
      <w:lvlJc w:val="left"/>
      <w:pPr>
        <w:ind w:left="3090" w:hanging="360"/>
      </w:pPr>
      <w:rPr>
        <w:rFonts w:ascii="Symbol" w:hAnsi="Symbol" w:hint="default"/>
      </w:rPr>
    </w:lvl>
    <w:lvl w:ilvl="4" w:tplc="08160003" w:tentative="1">
      <w:start w:val="1"/>
      <w:numFmt w:val="bullet"/>
      <w:lvlText w:val="o"/>
      <w:lvlJc w:val="left"/>
      <w:pPr>
        <w:ind w:left="3810" w:hanging="360"/>
      </w:pPr>
      <w:rPr>
        <w:rFonts w:ascii="Courier New" w:hAnsi="Courier New" w:cs="Courier New" w:hint="default"/>
      </w:rPr>
    </w:lvl>
    <w:lvl w:ilvl="5" w:tplc="08160005" w:tentative="1">
      <w:start w:val="1"/>
      <w:numFmt w:val="bullet"/>
      <w:lvlText w:val=""/>
      <w:lvlJc w:val="left"/>
      <w:pPr>
        <w:ind w:left="4530" w:hanging="360"/>
      </w:pPr>
      <w:rPr>
        <w:rFonts w:ascii="Wingdings" w:hAnsi="Wingdings" w:hint="default"/>
      </w:rPr>
    </w:lvl>
    <w:lvl w:ilvl="6" w:tplc="08160001" w:tentative="1">
      <w:start w:val="1"/>
      <w:numFmt w:val="bullet"/>
      <w:lvlText w:val=""/>
      <w:lvlJc w:val="left"/>
      <w:pPr>
        <w:ind w:left="5250" w:hanging="360"/>
      </w:pPr>
      <w:rPr>
        <w:rFonts w:ascii="Symbol" w:hAnsi="Symbol" w:hint="default"/>
      </w:rPr>
    </w:lvl>
    <w:lvl w:ilvl="7" w:tplc="08160003" w:tentative="1">
      <w:start w:val="1"/>
      <w:numFmt w:val="bullet"/>
      <w:lvlText w:val="o"/>
      <w:lvlJc w:val="left"/>
      <w:pPr>
        <w:ind w:left="5970" w:hanging="360"/>
      </w:pPr>
      <w:rPr>
        <w:rFonts w:ascii="Courier New" w:hAnsi="Courier New" w:cs="Courier New" w:hint="default"/>
      </w:rPr>
    </w:lvl>
    <w:lvl w:ilvl="8" w:tplc="08160005" w:tentative="1">
      <w:start w:val="1"/>
      <w:numFmt w:val="bullet"/>
      <w:lvlText w:val=""/>
      <w:lvlJc w:val="left"/>
      <w:pPr>
        <w:ind w:left="6690" w:hanging="360"/>
      </w:pPr>
      <w:rPr>
        <w:rFonts w:ascii="Wingdings" w:hAnsi="Wingdings" w:hint="default"/>
      </w:rPr>
    </w:lvl>
  </w:abstractNum>
  <w:abstractNum w:abstractNumId="8" w15:restartNumberingAfterBreak="0">
    <w:nsid w:val="5E3675BC"/>
    <w:multiLevelType w:val="multilevel"/>
    <w:tmpl w:val="EB8AA03E"/>
    <w:styleLink w:val="Estilo8"/>
    <w:lvl w:ilvl="0">
      <w:start w:val="1"/>
      <w:numFmt w:val="decimal"/>
      <w:pStyle w:val="Ttulo1"/>
      <w:suff w:val="nothing"/>
      <w:lvlText w:val="Capítulo %1"/>
      <w:lvlJc w:val="left"/>
      <w:pPr>
        <w:ind w:left="5104" w:firstLine="0"/>
      </w:pPr>
      <w:rPr>
        <w:rFonts w:hint="default"/>
        <w:spacing w:val="0"/>
      </w:rPr>
    </w:lvl>
    <w:lvl w:ilvl="1">
      <w:start w:val="1"/>
      <w:numFmt w:val="decimal"/>
      <w:pStyle w:val="Ttulo2"/>
      <w:lvlText w:val="%1.%2"/>
      <w:lvlJc w:val="left"/>
      <w:pPr>
        <w:ind w:left="576" w:hanging="576"/>
      </w:pPr>
      <w:rPr>
        <w:rFonts w:hint="default"/>
      </w:rPr>
    </w:lvl>
    <w:lvl w:ilvl="2">
      <w:start w:val="1"/>
      <w:numFmt w:val="decimal"/>
      <w:pStyle w:val="Ttulo3"/>
      <w:lvlText w:val="%1.%2.%3"/>
      <w:lvlJc w:val="left"/>
      <w:pPr>
        <w:ind w:left="720" w:hanging="720"/>
      </w:pPr>
      <w:rPr>
        <w:rFonts w:hint="default"/>
      </w:rPr>
    </w:lvl>
    <w:lvl w:ilvl="3">
      <w:start w:val="1"/>
      <w:numFmt w:val="decimal"/>
      <w:pStyle w:val="Ttulo4"/>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9" w15:restartNumberingAfterBreak="0">
    <w:nsid w:val="601B3170"/>
    <w:multiLevelType w:val="hybridMultilevel"/>
    <w:tmpl w:val="FD0A26B8"/>
    <w:lvl w:ilvl="0" w:tplc="99E0CBC0">
      <w:start w:val="1"/>
      <w:numFmt w:val="decimal"/>
      <w:pStyle w:val="Publicaes"/>
      <w:lvlText w:val="%1."/>
      <w:lvlJc w:val="left"/>
      <w:pPr>
        <w:ind w:left="720" w:hanging="360"/>
      </w:pPr>
      <w:rPr>
        <w:rFonts w:ascii="Times New Roman" w:hAnsi="Times New Roman" w:hint="default"/>
        <w:sz w:val="24"/>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0" w15:restartNumberingAfterBreak="0">
    <w:nsid w:val="612F163B"/>
    <w:multiLevelType w:val="multilevel"/>
    <w:tmpl w:val="392CC216"/>
    <w:lvl w:ilvl="0">
      <w:start w:val="1"/>
      <w:numFmt w:val="decimal"/>
      <w:lvlText w:val="Capítulo %1"/>
      <w:lvlJc w:val="left"/>
      <w:pPr>
        <w:ind w:left="0" w:firstLine="0"/>
      </w:pPr>
      <w:rPr>
        <w:rFonts w:hint="default"/>
        <w:spacing w:val="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11" w15:restartNumberingAfterBreak="0">
    <w:nsid w:val="7E9C6A39"/>
    <w:multiLevelType w:val="multilevel"/>
    <w:tmpl w:val="EB8AA03E"/>
    <w:numStyleLink w:val="Estilo8"/>
  </w:abstractNum>
  <w:num w:numId="1">
    <w:abstractNumId w:val="5"/>
  </w:num>
  <w:num w:numId="2">
    <w:abstractNumId w:val="2"/>
  </w:num>
  <w:num w:numId="3">
    <w:abstractNumId w:val="1"/>
  </w:num>
  <w:num w:numId="4">
    <w:abstractNumId w:val="3"/>
  </w:num>
  <w:num w:numId="5">
    <w:abstractNumId w:val="10"/>
  </w:num>
  <w:num w:numId="6">
    <w:abstractNumId w:val="8"/>
  </w:num>
  <w:num w:numId="7">
    <w:abstractNumId w:val="11"/>
  </w:num>
  <w:num w:numId="8">
    <w:abstractNumId w:val="9"/>
  </w:num>
  <w:num w:numId="9">
    <w:abstractNumId w:val="9"/>
    <w:lvlOverride w:ilvl="0">
      <w:startOverride w:val="1"/>
    </w:lvlOverride>
  </w:num>
  <w:num w:numId="10">
    <w:abstractNumId w:val="0"/>
  </w:num>
  <w:num w:numId="11">
    <w:abstractNumId w:val="9"/>
    <w:lvlOverride w:ilvl="0">
      <w:startOverride w:val="1"/>
    </w:lvlOverride>
  </w:num>
  <w:num w:numId="12">
    <w:abstractNumId w:val="9"/>
  </w:num>
  <w:num w:numId="13">
    <w:abstractNumId w:val="11"/>
  </w:num>
  <w:num w:numId="14">
    <w:abstractNumId w:val="11"/>
  </w:num>
  <w:num w:numId="15">
    <w:abstractNumId w:val="11"/>
  </w:num>
  <w:num w:numId="16">
    <w:abstractNumId w:val="6"/>
  </w:num>
  <w:num w:numId="17">
    <w:abstractNumId w:val="11"/>
  </w:num>
  <w:num w:numId="18">
    <w:abstractNumId w:val="9"/>
  </w:num>
  <w:num w:numId="19">
    <w:abstractNumId w:val="11"/>
  </w:num>
  <w:num w:numId="20">
    <w:abstractNumId w:val="11"/>
  </w:num>
  <w:num w:numId="21">
    <w:abstractNumId w:val="4"/>
  </w:num>
  <w:num w:numId="22">
    <w:abstractNumId w:val="11"/>
  </w:num>
  <w:num w:numId="23">
    <w:abstractNumId w:val="11"/>
    <w:lvlOverride w:ilvl="0">
      <w:lvl w:ilvl="0">
        <w:start w:val="1"/>
        <w:numFmt w:val="decimal"/>
        <w:pStyle w:val="Ttulo1"/>
        <w:suff w:val="nothing"/>
        <w:lvlText w:val="Capítulo %1"/>
        <w:lvlJc w:val="left"/>
        <w:pPr>
          <w:ind w:left="5104" w:firstLine="0"/>
        </w:pPr>
        <w:rPr>
          <w:rFonts w:hint="default"/>
          <w:spacing w:val="0"/>
        </w:rPr>
      </w:lvl>
    </w:lvlOverride>
  </w:num>
  <w:num w:numId="24">
    <w:abstractNumId w:val="7"/>
  </w:num>
  <w:numIdMacAtCleanup w:val="1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duarte miguel">
    <w15:presenceInfo w15:providerId="Windows Live" w15:userId="0889413b36e99bb2"/>
  </w15:person>
  <w15:person w15:author="Diogo Fernandes">
    <w15:presenceInfo w15:providerId="Windows Live" w15:userId="eb78a6c5c0f7339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embedSystemFonts/>
  <w:activeWritingStyle w:appName="MSWord" w:lang="pt-PT" w:vendorID="75" w:dllVersion="513" w:checkStyle="1"/>
  <w:proofState w:spelling="clean" w:grammar="clean"/>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709"/>
  <w:hyphenationZone w:val="425"/>
  <w:displayHorizontalDrawingGridEvery w:val="0"/>
  <w:displayVerticalDrawingGridEvery w:val="0"/>
  <w:doNotUseMarginsForDrawingGridOrigin/>
  <w:noPunctuationKerning/>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TcyMjA2MrAwN7a0MDdT0lEKTi0uzszPAykwrAUATQLSSywAAAA="/>
  </w:docVars>
  <w:rsids>
    <w:rsidRoot w:val="008C1EA5"/>
    <w:rsid w:val="000003DF"/>
    <w:rsid w:val="0000048B"/>
    <w:rsid w:val="0000077A"/>
    <w:rsid w:val="00000DAB"/>
    <w:rsid w:val="00000DF4"/>
    <w:rsid w:val="00000F02"/>
    <w:rsid w:val="00000FCA"/>
    <w:rsid w:val="00000FD0"/>
    <w:rsid w:val="000013D7"/>
    <w:rsid w:val="00001564"/>
    <w:rsid w:val="00001600"/>
    <w:rsid w:val="000017C5"/>
    <w:rsid w:val="00001836"/>
    <w:rsid w:val="00001999"/>
    <w:rsid w:val="00001B12"/>
    <w:rsid w:val="00001C2C"/>
    <w:rsid w:val="00001C41"/>
    <w:rsid w:val="00001E8F"/>
    <w:rsid w:val="00002197"/>
    <w:rsid w:val="00002862"/>
    <w:rsid w:val="00002883"/>
    <w:rsid w:val="00002A31"/>
    <w:rsid w:val="00002A4C"/>
    <w:rsid w:val="00002E43"/>
    <w:rsid w:val="0000303F"/>
    <w:rsid w:val="000032EA"/>
    <w:rsid w:val="00003414"/>
    <w:rsid w:val="000036BC"/>
    <w:rsid w:val="00003794"/>
    <w:rsid w:val="00003AB9"/>
    <w:rsid w:val="00003CCD"/>
    <w:rsid w:val="00003CF5"/>
    <w:rsid w:val="00003E2A"/>
    <w:rsid w:val="00004095"/>
    <w:rsid w:val="0000412E"/>
    <w:rsid w:val="00004154"/>
    <w:rsid w:val="000044B5"/>
    <w:rsid w:val="00004691"/>
    <w:rsid w:val="000048A2"/>
    <w:rsid w:val="0000493E"/>
    <w:rsid w:val="00004DB6"/>
    <w:rsid w:val="00004FB9"/>
    <w:rsid w:val="00005268"/>
    <w:rsid w:val="00005473"/>
    <w:rsid w:val="000054D0"/>
    <w:rsid w:val="00005536"/>
    <w:rsid w:val="000056FB"/>
    <w:rsid w:val="00005803"/>
    <w:rsid w:val="000058A3"/>
    <w:rsid w:val="0000591B"/>
    <w:rsid w:val="00005BE7"/>
    <w:rsid w:val="00005C27"/>
    <w:rsid w:val="00005D18"/>
    <w:rsid w:val="00005D2A"/>
    <w:rsid w:val="00005D3A"/>
    <w:rsid w:val="00005FA0"/>
    <w:rsid w:val="000061BC"/>
    <w:rsid w:val="0000627A"/>
    <w:rsid w:val="0000627F"/>
    <w:rsid w:val="00006596"/>
    <w:rsid w:val="000066CB"/>
    <w:rsid w:val="000067FE"/>
    <w:rsid w:val="0000681D"/>
    <w:rsid w:val="00006903"/>
    <w:rsid w:val="00006C87"/>
    <w:rsid w:val="00006DD0"/>
    <w:rsid w:val="00007015"/>
    <w:rsid w:val="000071DC"/>
    <w:rsid w:val="00007711"/>
    <w:rsid w:val="00007801"/>
    <w:rsid w:val="000078E0"/>
    <w:rsid w:val="00007A0B"/>
    <w:rsid w:val="00007AF8"/>
    <w:rsid w:val="00007CE5"/>
    <w:rsid w:val="00007D4B"/>
    <w:rsid w:val="00007E2E"/>
    <w:rsid w:val="00010016"/>
    <w:rsid w:val="00010129"/>
    <w:rsid w:val="0001038D"/>
    <w:rsid w:val="00010494"/>
    <w:rsid w:val="00010809"/>
    <w:rsid w:val="00010919"/>
    <w:rsid w:val="000109E0"/>
    <w:rsid w:val="00010ADA"/>
    <w:rsid w:val="00010D8A"/>
    <w:rsid w:val="0001103F"/>
    <w:rsid w:val="00011047"/>
    <w:rsid w:val="00011099"/>
    <w:rsid w:val="00011215"/>
    <w:rsid w:val="000112DB"/>
    <w:rsid w:val="0001131B"/>
    <w:rsid w:val="00011470"/>
    <w:rsid w:val="00011497"/>
    <w:rsid w:val="00011556"/>
    <w:rsid w:val="00011D5D"/>
    <w:rsid w:val="00011E20"/>
    <w:rsid w:val="00011F69"/>
    <w:rsid w:val="0001247A"/>
    <w:rsid w:val="00012816"/>
    <w:rsid w:val="00012A55"/>
    <w:rsid w:val="00012C3A"/>
    <w:rsid w:val="00012D8A"/>
    <w:rsid w:val="00012F83"/>
    <w:rsid w:val="00012FEA"/>
    <w:rsid w:val="0001365A"/>
    <w:rsid w:val="00013826"/>
    <w:rsid w:val="00013B80"/>
    <w:rsid w:val="00013CAB"/>
    <w:rsid w:val="00013D87"/>
    <w:rsid w:val="00014293"/>
    <w:rsid w:val="0001434B"/>
    <w:rsid w:val="00014498"/>
    <w:rsid w:val="00014609"/>
    <w:rsid w:val="00014D28"/>
    <w:rsid w:val="0001504F"/>
    <w:rsid w:val="00015118"/>
    <w:rsid w:val="0001521B"/>
    <w:rsid w:val="0001539C"/>
    <w:rsid w:val="0001599B"/>
    <w:rsid w:val="000159D2"/>
    <w:rsid w:val="00015A00"/>
    <w:rsid w:val="00015AC8"/>
    <w:rsid w:val="00015C5E"/>
    <w:rsid w:val="00015CB0"/>
    <w:rsid w:val="00015CC1"/>
    <w:rsid w:val="00015D89"/>
    <w:rsid w:val="00015E63"/>
    <w:rsid w:val="00016121"/>
    <w:rsid w:val="0001622A"/>
    <w:rsid w:val="000162F0"/>
    <w:rsid w:val="000163B6"/>
    <w:rsid w:val="0001648B"/>
    <w:rsid w:val="000165EA"/>
    <w:rsid w:val="0001688E"/>
    <w:rsid w:val="000168F5"/>
    <w:rsid w:val="00016923"/>
    <w:rsid w:val="00017052"/>
    <w:rsid w:val="00017241"/>
    <w:rsid w:val="000173B1"/>
    <w:rsid w:val="00017513"/>
    <w:rsid w:val="0001765C"/>
    <w:rsid w:val="00017B0A"/>
    <w:rsid w:val="00017DA2"/>
    <w:rsid w:val="00017DA6"/>
    <w:rsid w:val="00017EDE"/>
    <w:rsid w:val="00017F41"/>
    <w:rsid w:val="00017FFB"/>
    <w:rsid w:val="00020161"/>
    <w:rsid w:val="000201A6"/>
    <w:rsid w:val="000201FB"/>
    <w:rsid w:val="000206D4"/>
    <w:rsid w:val="00020779"/>
    <w:rsid w:val="00020856"/>
    <w:rsid w:val="00020882"/>
    <w:rsid w:val="0002095B"/>
    <w:rsid w:val="00020A50"/>
    <w:rsid w:val="00020AC5"/>
    <w:rsid w:val="00020BCB"/>
    <w:rsid w:val="00020F14"/>
    <w:rsid w:val="00020F39"/>
    <w:rsid w:val="00020FB6"/>
    <w:rsid w:val="000210C1"/>
    <w:rsid w:val="000210E6"/>
    <w:rsid w:val="0002155D"/>
    <w:rsid w:val="0002172B"/>
    <w:rsid w:val="00021730"/>
    <w:rsid w:val="00021A66"/>
    <w:rsid w:val="00021CAB"/>
    <w:rsid w:val="00021D37"/>
    <w:rsid w:val="00021DD2"/>
    <w:rsid w:val="00021EE0"/>
    <w:rsid w:val="00021EE1"/>
    <w:rsid w:val="0002223F"/>
    <w:rsid w:val="00022291"/>
    <w:rsid w:val="00022386"/>
    <w:rsid w:val="000223CA"/>
    <w:rsid w:val="00022565"/>
    <w:rsid w:val="000225ED"/>
    <w:rsid w:val="00022643"/>
    <w:rsid w:val="00022683"/>
    <w:rsid w:val="000227DE"/>
    <w:rsid w:val="00022879"/>
    <w:rsid w:val="00022D13"/>
    <w:rsid w:val="00022EF7"/>
    <w:rsid w:val="00023062"/>
    <w:rsid w:val="00023393"/>
    <w:rsid w:val="000234B1"/>
    <w:rsid w:val="0002360D"/>
    <w:rsid w:val="00023C67"/>
    <w:rsid w:val="00023F52"/>
    <w:rsid w:val="00024327"/>
    <w:rsid w:val="0002460F"/>
    <w:rsid w:val="0002467C"/>
    <w:rsid w:val="00024736"/>
    <w:rsid w:val="000247FC"/>
    <w:rsid w:val="000248EB"/>
    <w:rsid w:val="000249B3"/>
    <w:rsid w:val="000249D4"/>
    <w:rsid w:val="00024B14"/>
    <w:rsid w:val="00024B4E"/>
    <w:rsid w:val="00024CCB"/>
    <w:rsid w:val="00024DF4"/>
    <w:rsid w:val="00024E3C"/>
    <w:rsid w:val="00025209"/>
    <w:rsid w:val="000252A3"/>
    <w:rsid w:val="000253A7"/>
    <w:rsid w:val="000253E7"/>
    <w:rsid w:val="00025451"/>
    <w:rsid w:val="0002552E"/>
    <w:rsid w:val="00025C76"/>
    <w:rsid w:val="00025DCD"/>
    <w:rsid w:val="00025F3F"/>
    <w:rsid w:val="00026303"/>
    <w:rsid w:val="000263F5"/>
    <w:rsid w:val="000264CF"/>
    <w:rsid w:val="000265D2"/>
    <w:rsid w:val="000267F7"/>
    <w:rsid w:val="000268B3"/>
    <w:rsid w:val="00026A99"/>
    <w:rsid w:val="00026D20"/>
    <w:rsid w:val="00026D51"/>
    <w:rsid w:val="00026E5C"/>
    <w:rsid w:val="000270DA"/>
    <w:rsid w:val="0002713D"/>
    <w:rsid w:val="000275F2"/>
    <w:rsid w:val="00027AEA"/>
    <w:rsid w:val="00027AEB"/>
    <w:rsid w:val="00027B22"/>
    <w:rsid w:val="00027FA7"/>
    <w:rsid w:val="00030079"/>
    <w:rsid w:val="000301E7"/>
    <w:rsid w:val="000302FB"/>
    <w:rsid w:val="000303DE"/>
    <w:rsid w:val="00030443"/>
    <w:rsid w:val="00030449"/>
    <w:rsid w:val="00030482"/>
    <w:rsid w:val="00030561"/>
    <w:rsid w:val="00030682"/>
    <w:rsid w:val="0003074E"/>
    <w:rsid w:val="0003079C"/>
    <w:rsid w:val="000307A3"/>
    <w:rsid w:val="0003094A"/>
    <w:rsid w:val="000309F4"/>
    <w:rsid w:val="00030C3E"/>
    <w:rsid w:val="00030C6F"/>
    <w:rsid w:val="00030D05"/>
    <w:rsid w:val="00030D10"/>
    <w:rsid w:val="00030D7C"/>
    <w:rsid w:val="00030E23"/>
    <w:rsid w:val="00030F13"/>
    <w:rsid w:val="00030FD0"/>
    <w:rsid w:val="00030FE6"/>
    <w:rsid w:val="00031008"/>
    <w:rsid w:val="00031108"/>
    <w:rsid w:val="000311F2"/>
    <w:rsid w:val="00031369"/>
    <w:rsid w:val="00031451"/>
    <w:rsid w:val="00031568"/>
    <w:rsid w:val="00031596"/>
    <w:rsid w:val="0003187F"/>
    <w:rsid w:val="00031998"/>
    <w:rsid w:val="00031A61"/>
    <w:rsid w:val="00031B71"/>
    <w:rsid w:val="00031BA5"/>
    <w:rsid w:val="00031BBE"/>
    <w:rsid w:val="00031BE8"/>
    <w:rsid w:val="00031C7D"/>
    <w:rsid w:val="00031D0E"/>
    <w:rsid w:val="00031D1C"/>
    <w:rsid w:val="0003210E"/>
    <w:rsid w:val="00032305"/>
    <w:rsid w:val="0003283E"/>
    <w:rsid w:val="000328F4"/>
    <w:rsid w:val="0003290F"/>
    <w:rsid w:val="000329A4"/>
    <w:rsid w:val="000329B5"/>
    <w:rsid w:val="000329C2"/>
    <w:rsid w:val="00032AA3"/>
    <w:rsid w:val="00032BC4"/>
    <w:rsid w:val="00032C3B"/>
    <w:rsid w:val="00032CBE"/>
    <w:rsid w:val="00032E7D"/>
    <w:rsid w:val="00032F2D"/>
    <w:rsid w:val="000330E5"/>
    <w:rsid w:val="000333C9"/>
    <w:rsid w:val="0003353D"/>
    <w:rsid w:val="000335EA"/>
    <w:rsid w:val="0003375D"/>
    <w:rsid w:val="00033948"/>
    <w:rsid w:val="00033A73"/>
    <w:rsid w:val="00033AF6"/>
    <w:rsid w:val="00033B4C"/>
    <w:rsid w:val="00033C51"/>
    <w:rsid w:val="00033ECE"/>
    <w:rsid w:val="00033FCA"/>
    <w:rsid w:val="00034359"/>
    <w:rsid w:val="000344AF"/>
    <w:rsid w:val="0003451D"/>
    <w:rsid w:val="00034619"/>
    <w:rsid w:val="000347FB"/>
    <w:rsid w:val="00034840"/>
    <w:rsid w:val="00034923"/>
    <w:rsid w:val="000349CB"/>
    <w:rsid w:val="00034A23"/>
    <w:rsid w:val="00034C07"/>
    <w:rsid w:val="00034C77"/>
    <w:rsid w:val="00034CE3"/>
    <w:rsid w:val="00034D73"/>
    <w:rsid w:val="00034E01"/>
    <w:rsid w:val="00034E2B"/>
    <w:rsid w:val="00034EAE"/>
    <w:rsid w:val="000350B8"/>
    <w:rsid w:val="000351BA"/>
    <w:rsid w:val="000351D1"/>
    <w:rsid w:val="00035395"/>
    <w:rsid w:val="00035591"/>
    <w:rsid w:val="000357BA"/>
    <w:rsid w:val="00035947"/>
    <w:rsid w:val="000359F2"/>
    <w:rsid w:val="00035A42"/>
    <w:rsid w:val="00035C7A"/>
    <w:rsid w:val="00035D8E"/>
    <w:rsid w:val="00036155"/>
    <w:rsid w:val="00036495"/>
    <w:rsid w:val="000364F9"/>
    <w:rsid w:val="00036530"/>
    <w:rsid w:val="000365EF"/>
    <w:rsid w:val="0003663D"/>
    <w:rsid w:val="000368B9"/>
    <w:rsid w:val="00036A33"/>
    <w:rsid w:val="00036CCB"/>
    <w:rsid w:val="00036D63"/>
    <w:rsid w:val="00036D93"/>
    <w:rsid w:val="00036E73"/>
    <w:rsid w:val="00036F99"/>
    <w:rsid w:val="00037519"/>
    <w:rsid w:val="00037832"/>
    <w:rsid w:val="000379EF"/>
    <w:rsid w:val="00037A0C"/>
    <w:rsid w:val="00037A7F"/>
    <w:rsid w:val="00037C67"/>
    <w:rsid w:val="00037F0F"/>
    <w:rsid w:val="00040131"/>
    <w:rsid w:val="000402BB"/>
    <w:rsid w:val="000403CC"/>
    <w:rsid w:val="00040481"/>
    <w:rsid w:val="00040492"/>
    <w:rsid w:val="0004050F"/>
    <w:rsid w:val="000406E1"/>
    <w:rsid w:val="000407D7"/>
    <w:rsid w:val="000408C0"/>
    <w:rsid w:val="00040C54"/>
    <w:rsid w:val="00040FCA"/>
    <w:rsid w:val="00040FDC"/>
    <w:rsid w:val="00041214"/>
    <w:rsid w:val="0004128F"/>
    <w:rsid w:val="00041423"/>
    <w:rsid w:val="000415B8"/>
    <w:rsid w:val="00041833"/>
    <w:rsid w:val="00041863"/>
    <w:rsid w:val="00041897"/>
    <w:rsid w:val="00041C49"/>
    <w:rsid w:val="00041C4E"/>
    <w:rsid w:val="00041CB3"/>
    <w:rsid w:val="00041CDE"/>
    <w:rsid w:val="00041F3E"/>
    <w:rsid w:val="00041F5E"/>
    <w:rsid w:val="00042125"/>
    <w:rsid w:val="0004215A"/>
    <w:rsid w:val="00042272"/>
    <w:rsid w:val="00042293"/>
    <w:rsid w:val="000422A7"/>
    <w:rsid w:val="000423D7"/>
    <w:rsid w:val="00042569"/>
    <w:rsid w:val="000426AA"/>
    <w:rsid w:val="000427A1"/>
    <w:rsid w:val="000428C3"/>
    <w:rsid w:val="00042962"/>
    <w:rsid w:val="000429C8"/>
    <w:rsid w:val="00042E2B"/>
    <w:rsid w:val="00043024"/>
    <w:rsid w:val="000430FE"/>
    <w:rsid w:val="000432B0"/>
    <w:rsid w:val="0004375E"/>
    <w:rsid w:val="000438E2"/>
    <w:rsid w:val="00043A1D"/>
    <w:rsid w:val="00043B41"/>
    <w:rsid w:val="000441B0"/>
    <w:rsid w:val="00044835"/>
    <w:rsid w:val="00044896"/>
    <w:rsid w:val="00044A19"/>
    <w:rsid w:val="00044A49"/>
    <w:rsid w:val="00044A54"/>
    <w:rsid w:val="00044A72"/>
    <w:rsid w:val="00044B27"/>
    <w:rsid w:val="00044B35"/>
    <w:rsid w:val="00044BB6"/>
    <w:rsid w:val="00044C92"/>
    <w:rsid w:val="00044DA1"/>
    <w:rsid w:val="00044E65"/>
    <w:rsid w:val="00044E82"/>
    <w:rsid w:val="0004500F"/>
    <w:rsid w:val="00045141"/>
    <w:rsid w:val="00045156"/>
    <w:rsid w:val="000451FA"/>
    <w:rsid w:val="0004535B"/>
    <w:rsid w:val="0004545C"/>
    <w:rsid w:val="00045501"/>
    <w:rsid w:val="000455FB"/>
    <w:rsid w:val="00045606"/>
    <w:rsid w:val="000456EA"/>
    <w:rsid w:val="00045721"/>
    <w:rsid w:val="0004572B"/>
    <w:rsid w:val="00045847"/>
    <w:rsid w:val="00045890"/>
    <w:rsid w:val="00045A2B"/>
    <w:rsid w:val="00045D0A"/>
    <w:rsid w:val="00045F5F"/>
    <w:rsid w:val="00045FE7"/>
    <w:rsid w:val="00046077"/>
    <w:rsid w:val="000460E6"/>
    <w:rsid w:val="000462BE"/>
    <w:rsid w:val="0004638D"/>
    <w:rsid w:val="000463C5"/>
    <w:rsid w:val="0004663F"/>
    <w:rsid w:val="000466A7"/>
    <w:rsid w:val="000466F2"/>
    <w:rsid w:val="0004674C"/>
    <w:rsid w:val="00046AA8"/>
    <w:rsid w:val="00046AF4"/>
    <w:rsid w:val="00046B6F"/>
    <w:rsid w:val="00046C62"/>
    <w:rsid w:val="00046E1E"/>
    <w:rsid w:val="00046F5E"/>
    <w:rsid w:val="00046F6F"/>
    <w:rsid w:val="00046FB6"/>
    <w:rsid w:val="00046FDA"/>
    <w:rsid w:val="0004711D"/>
    <w:rsid w:val="00047180"/>
    <w:rsid w:val="00047429"/>
    <w:rsid w:val="00047522"/>
    <w:rsid w:val="00047A65"/>
    <w:rsid w:val="00047DE0"/>
    <w:rsid w:val="00047FE8"/>
    <w:rsid w:val="0005010C"/>
    <w:rsid w:val="00050288"/>
    <w:rsid w:val="000506B6"/>
    <w:rsid w:val="00050795"/>
    <w:rsid w:val="000508C3"/>
    <w:rsid w:val="00050B94"/>
    <w:rsid w:val="00050CAD"/>
    <w:rsid w:val="00050F83"/>
    <w:rsid w:val="000510AA"/>
    <w:rsid w:val="0005114E"/>
    <w:rsid w:val="00051260"/>
    <w:rsid w:val="00051378"/>
    <w:rsid w:val="00051468"/>
    <w:rsid w:val="000514F4"/>
    <w:rsid w:val="000515B8"/>
    <w:rsid w:val="00051624"/>
    <w:rsid w:val="0005199B"/>
    <w:rsid w:val="00051AEF"/>
    <w:rsid w:val="00051BC6"/>
    <w:rsid w:val="00051CA7"/>
    <w:rsid w:val="00051E51"/>
    <w:rsid w:val="00051F22"/>
    <w:rsid w:val="00051FAE"/>
    <w:rsid w:val="00052136"/>
    <w:rsid w:val="000522A8"/>
    <w:rsid w:val="00052446"/>
    <w:rsid w:val="00052721"/>
    <w:rsid w:val="00052889"/>
    <w:rsid w:val="0005297B"/>
    <w:rsid w:val="00052B77"/>
    <w:rsid w:val="00052BEF"/>
    <w:rsid w:val="00052E97"/>
    <w:rsid w:val="00052EE4"/>
    <w:rsid w:val="00052F58"/>
    <w:rsid w:val="00053071"/>
    <w:rsid w:val="0005321D"/>
    <w:rsid w:val="0005363B"/>
    <w:rsid w:val="0005364D"/>
    <w:rsid w:val="00053774"/>
    <w:rsid w:val="00053971"/>
    <w:rsid w:val="000539A7"/>
    <w:rsid w:val="00053A13"/>
    <w:rsid w:val="00053D3E"/>
    <w:rsid w:val="00053D77"/>
    <w:rsid w:val="00053DF9"/>
    <w:rsid w:val="00053FB3"/>
    <w:rsid w:val="0005420B"/>
    <w:rsid w:val="0005422C"/>
    <w:rsid w:val="00054271"/>
    <w:rsid w:val="00054330"/>
    <w:rsid w:val="00054525"/>
    <w:rsid w:val="00054693"/>
    <w:rsid w:val="000547A4"/>
    <w:rsid w:val="000548A5"/>
    <w:rsid w:val="00054AB1"/>
    <w:rsid w:val="00054B2B"/>
    <w:rsid w:val="00054E26"/>
    <w:rsid w:val="00054EF3"/>
    <w:rsid w:val="00054F09"/>
    <w:rsid w:val="00055018"/>
    <w:rsid w:val="000550A5"/>
    <w:rsid w:val="00055215"/>
    <w:rsid w:val="00055231"/>
    <w:rsid w:val="00055246"/>
    <w:rsid w:val="000552D9"/>
    <w:rsid w:val="00055412"/>
    <w:rsid w:val="0005566A"/>
    <w:rsid w:val="000557E6"/>
    <w:rsid w:val="0005582F"/>
    <w:rsid w:val="00055882"/>
    <w:rsid w:val="00055B69"/>
    <w:rsid w:val="00055E13"/>
    <w:rsid w:val="00056182"/>
    <w:rsid w:val="000561C3"/>
    <w:rsid w:val="00056500"/>
    <w:rsid w:val="000565A5"/>
    <w:rsid w:val="00056B45"/>
    <w:rsid w:val="00056C38"/>
    <w:rsid w:val="00056C43"/>
    <w:rsid w:val="00057226"/>
    <w:rsid w:val="00057270"/>
    <w:rsid w:val="000572B4"/>
    <w:rsid w:val="0005760D"/>
    <w:rsid w:val="00057641"/>
    <w:rsid w:val="000578FF"/>
    <w:rsid w:val="00057ACA"/>
    <w:rsid w:val="00057D3B"/>
    <w:rsid w:val="00057DC9"/>
    <w:rsid w:val="00057E84"/>
    <w:rsid w:val="00057EA2"/>
    <w:rsid w:val="0006011A"/>
    <w:rsid w:val="000601A3"/>
    <w:rsid w:val="0006024C"/>
    <w:rsid w:val="0006024F"/>
    <w:rsid w:val="000606C0"/>
    <w:rsid w:val="000607F7"/>
    <w:rsid w:val="00060887"/>
    <w:rsid w:val="00060C98"/>
    <w:rsid w:val="00060E09"/>
    <w:rsid w:val="00060ECC"/>
    <w:rsid w:val="00060EFF"/>
    <w:rsid w:val="00060F0E"/>
    <w:rsid w:val="00060F16"/>
    <w:rsid w:val="00061082"/>
    <w:rsid w:val="000613CF"/>
    <w:rsid w:val="00061494"/>
    <w:rsid w:val="000615EC"/>
    <w:rsid w:val="0006178F"/>
    <w:rsid w:val="0006181A"/>
    <w:rsid w:val="0006187C"/>
    <w:rsid w:val="000619D7"/>
    <w:rsid w:val="00061A35"/>
    <w:rsid w:val="00061A6B"/>
    <w:rsid w:val="00061B7C"/>
    <w:rsid w:val="00061BC6"/>
    <w:rsid w:val="00062324"/>
    <w:rsid w:val="0006241C"/>
    <w:rsid w:val="0006247C"/>
    <w:rsid w:val="00062B6E"/>
    <w:rsid w:val="00062BF6"/>
    <w:rsid w:val="00062CD7"/>
    <w:rsid w:val="00062D41"/>
    <w:rsid w:val="00062F66"/>
    <w:rsid w:val="0006305E"/>
    <w:rsid w:val="00063128"/>
    <w:rsid w:val="00063168"/>
    <w:rsid w:val="00063228"/>
    <w:rsid w:val="000632B8"/>
    <w:rsid w:val="00063854"/>
    <w:rsid w:val="00063B84"/>
    <w:rsid w:val="00063BE2"/>
    <w:rsid w:val="00063EDA"/>
    <w:rsid w:val="00063F46"/>
    <w:rsid w:val="00064140"/>
    <w:rsid w:val="00064302"/>
    <w:rsid w:val="00064317"/>
    <w:rsid w:val="000644BC"/>
    <w:rsid w:val="00064588"/>
    <w:rsid w:val="000647D6"/>
    <w:rsid w:val="00064A92"/>
    <w:rsid w:val="00064B9E"/>
    <w:rsid w:val="00064CDE"/>
    <w:rsid w:val="00064FD0"/>
    <w:rsid w:val="000650AF"/>
    <w:rsid w:val="000650BF"/>
    <w:rsid w:val="0006510C"/>
    <w:rsid w:val="000653CF"/>
    <w:rsid w:val="00065593"/>
    <w:rsid w:val="000655E4"/>
    <w:rsid w:val="00065AB9"/>
    <w:rsid w:val="00065DB4"/>
    <w:rsid w:val="00065E5D"/>
    <w:rsid w:val="00065F29"/>
    <w:rsid w:val="00066007"/>
    <w:rsid w:val="00066364"/>
    <w:rsid w:val="00066426"/>
    <w:rsid w:val="00066463"/>
    <w:rsid w:val="00066972"/>
    <w:rsid w:val="00066C61"/>
    <w:rsid w:val="00066CCE"/>
    <w:rsid w:val="00066D2A"/>
    <w:rsid w:val="0006703E"/>
    <w:rsid w:val="000671ED"/>
    <w:rsid w:val="000673EA"/>
    <w:rsid w:val="000674A0"/>
    <w:rsid w:val="000677AE"/>
    <w:rsid w:val="000678A8"/>
    <w:rsid w:val="00067A3E"/>
    <w:rsid w:val="00067B33"/>
    <w:rsid w:val="00067DE7"/>
    <w:rsid w:val="00067E9B"/>
    <w:rsid w:val="000701F3"/>
    <w:rsid w:val="0007040E"/>
    <w:rsid w:val="00070542"/>
    <w:rsid w:val="00070581"/>
    <w:rsid w:val="000705E0"/>
    <w:rsid w:val="000707A5"/>
    <w:rsid w:val="00070AA8"/>
    <w:rsid w:val="00070E19"/>
    <w:rsid w:val="00070E44"/>
    <w:rsid w:val="00071183"/>
    <w:rsid w:val="000716B9"/>
    <w:rsid w:val="00071A16"/>
    <w:rsid w:val="00071BBA"/>
    <w:rsid w:val="00071C27"/>
    <w:rsid w:val="00071D76"/>
    <w:rsid w:val="00072044"/>
    <w:rsid w:val="000723D8"/>
    <w:rsid w:val="0007251D"/>
    <w:rsid w:val="000725A6"/>
    <w:rsid w:val="0007265D"/>
    <w:rsid w:val="000726B1"/>
    <w:rsid w:val="000726B9"/>
    <w:rsid w:val="000729FA"/>
    <w:rsid w:val="00072AC3"/>
    <w:rsid w:val="00072DB8"/>
    <w:rsid w:val="00072FCA"/>
    <w:rsid w:val="00073278"/>
    <w:rsid w:val="00073429"/>
    <w:rsid w:val="000734AA"/>
    <w:rsid w:val="000734DC"/>
    <w:rsid w:val="00073503"/>
    <w:rsid w:val="000735D3"/>
    <w:rsid w:val="000736DD"/>
    <w:rsid w:val="00073818"/>
    <w:rsid w:val="000738A7"/>
    <w:rsid w:val="00073C27"/>
    <w:rsid w:val="00073D11"/>
    <w:rsid w:val="00073D76"/>
    <w:rsid w:val="00073DE0"/>
    <w:rsid w:val="00073F64"/>
    <w:rsid w:val="00074081"/>
    <w:rsid w:val="000741C3"/>
    <w:rsid w:val="000741C9"/>
    <w:rsid w:val="00074400"/>
    <w:rsid w:val="00074550"/>
    <w:rsid w:val="00074772"/>
    <w:rsid w:val="000747CC"/>
    <w:rsid w:val="000748FC"/>
    <w:rsid w:val="00074938"/>
    <w:rsid w:val="00074CCA"/>
    <w:rsid w:val="00074D42"/>
    <w:rsid w:val="00074FCF"/>
    <w:rsid w:val="0007515D"/>
    <w:rsid w:val="0007564B"/>
    <w:rsid w:val="0007587E"/>
    <w:rsid w:val="00075A8A"/>
    <w:rsid w:val="00075AB2"/>
    <w:rsid w:val="00075C2F"/>
    <w:rsid w:val="00075EC7"/>
    <w:rsid w:val="0007616C"/>
    <w:rsid w:val="000761A9"/>
    <w:rsid w:val="000761B6"/>
    <w:rsid w:val="000765B4"/>
    <w:rsid w:val="000768D7"/>
    <w:rsid w:val="00076973"/>
    <w:rsid w:val="00076AD0"/>
    <w:rsid w:val="00076F12"/>
    <w:rsid w:val="00077040"/>
    <w:rsid w:val="0007713C"/>
    <w:rsid w:val="000772DB"/>
    <w:rsid w:val="000772E9"/>
    <w:rsid w:val="00077407"/>
    <w:rsid w:val="000774C4"/>
    <w:rsid w:val="0007766D"/>
    <w:rsid w:val="00077793"/>
    <w:rsid w:val="000777FC"/>
    <w:rsid w:val="0007790B"/>
    <w:rsid w:val="00077A8D"/>
    <w:rsid w:val="00077B16"/>
    <w:rsid w:val="00077CAA"/>
    <w:rsid w:val="00077F0A"/>
    <w:rsid w:val="00080183"/>
    <w:rsid w:val="00080319"/>
    <w:rsid w:val="000803B3"/>
    <w:rsid w:val="0008087D"/>
    <w:rsid w:val="00080988"/>
    <w:rsid w:val="00080A32"/>
    <w:rsid w:val="00080C97"/>
    <w:rsid w:val="00080CE3"/>
    <w:rsid w:val="00080D22"/>
    <w:rsid w:val="00080D56"/>
    <w:rsid w:val="00080EAA"/>
    <w:rsid w:val="00080FAF"/>
    <w:rsid w:val="000810D5"/>
    <w:rsid w:val="00081229"/>
    <w:rsid w:val="00081731"/>
    <w:rsid w:val="0008191D"/>
    <w:rsid w:val="0008199B"/>
    <w:rsid w:val="000819D8"/>
    <w:rsid w:val="00081AD3"/>
    <w:rsid w:val="00081AE7"/>
    <w:rsid w:val="00081B02"/>
    <w:rsid w:val="00081B4E"/>
    <w:rsid w:val="00081E6C"/>
    <w:rsid w:val="00081EB9"/>
    <w:rsid w:val="00082383"/>
    <w:rsid w:val="000823F1"/>
    <w:rsid w:val="000826E9"/>
    <w:rsid w:val="000827D4"/>
    <w:rsid w:val="000827F9"/>
    <w:rsid w:val="00082A26"/>
    <w:rsid w:val="00082B21"/>
    <w:rsid w:val="00082CD8"/>
    <w:rsid w:val="00082D23"/>
    <w:rsid w:val="00082D54"/>
    <w:rsid w:val="00082DB8"/>
    <w:rsid w:val="00082DE7"/>
    <w:rsid w:val="00082F15"/>
    <w:rsid w:val="00082F2D"/>
    <w:rsid w:val="0008308B"/>
    <w:rsid w:val="00083230"/>
    <w:rsid w:val="00083378"/>
    <w:rsid w:val="00083521"/>
    <w:rsid w:val="000836BD"/>
    <w:rsid w:val="00083852"/>
    <w:rsid w:val="00083A05"/>
    <w:rsid w:val="00083CA6"/>
    <w:rsid w:val="00083EE5"/>
    <w:rsid w:val="00084140"/>
    <w:rsid w:val="00084296"/>
    <w:rsid w:val="0008431D"/>
    <w:rsid w:val="00084508"/>
    <w:rsid w:val="00084686"/>
    <w:rsid w:val="000846CB"/>
    <w:rsid w:val="000847D0"/>
    <w:rsid w:val="0008486B"/>
    <w:rsid w:val="00084A43"/>
    <w:rsid w:val="00084DB5"/>
    <w:rsid w:val="00084FD7"/>
    <w:rsid w:val="00085065"/>
    <w:rsid w:val="000852F9"/>
    <w:rsid w:val="000853F5"/>
    <w:rsid w:val="00085499"/>
    <w:rsid w:val="00085649"/>
    <w:rsid w:val="000857F4"/>
    <w:rsid w:val="00085859"/>
    <w:rsid w:val="00085B99"/>
    <w:rsid w:val="00085C03"/>
    <w:rsid w:val="00085C7C"/>
    <w:rsid w:val="00085EED"/>
    <w:rsid w:val="00086004"/>
    <w:rsid w:val="00086627"/>
    <w:rsid w:val="0008676F"/>
    <w:rsid w:val="00086A93"/>
    <w:rsid w:val="00086B73"/>
    <w:rsid w:val="00086C6D"/>
    <w:rsid w:val="00086DF2"/>
    <w:rsid w:val="00086E82"/>
    <w:rsid w:val="0008702F"/>
    <w:rsid w:val="00087114"/>
    <w:rsid w:val="0008763F"/>
    <w:rsid w:val="00087752"/>
    <w:rsid w:val="0008790C"/>
    <w:rsid w:val="00087C99"/>
    <w:rsid w:val="00087F74"/>
    <w:rsid w:val="00087F96"/>
    <w:rsid w:val="00090014"/>
    <w:rsid w:val="0009054D"/>
    <w:rsid w:val="00090A37"/>
    <w:rsid w:val="00090ADB"/>
    <w:rsid w:val="00090C2F"/>
    <w:rsid w:val="00090F0C"/>
    <w:rsid w:val="000912BF"/>
    <w:rsid w:val="00091373"/>
    <w:rsid w:val="000913A6"/>
    <w:rsid w:val="00091648"/>
    <w:rsid w:val="00091D57"/>
    <w:rsid w:val="000920D3"/>
    <w:rsid w:val="00092161"/>
    <w:rsid w:val="000923E1"/>
    <w:rsid w:val="000924FB"/>
    <w:rsid w:val="00092597"/>
    <w:rsid w:val="0009265F"/>
    <w:rsid w:val="000928FE"/>
    <w:rsid w:val="00092970"/>
    <w:rsid w:val="00092C44"/>
    <w:rsid w:val="00092EA3"/>
    <w:rsid w:val="00092F49"/>
    <w:rsid w:val="0009308C"/>
    <w:rsid w:val="0009335C"/>
    <w:rsid w:val="000934A4"/>
    <w:rsid w:val="000935D8"/>
    <w:rsid w:val="000938D8"/>
    <w:rsid w:val="00093C3F"/>
    <w:rsid w:val="00093CAA"/>
    <w:rsid w:val="00093CC2"/>
    <w:rsid w:val="00093DEB"/>
    <w:rsid w:val="000940E6"/>
    <w:rsid w:val="00094412"/>
    <w:rsid w:val="00094506"/>
    <w:rsid w:val="00094532"/>
    <w:rsid w:val="0009466E"/>
    <w:rsid w:val="0009472B"/>
    <w:rsid w:val="000949A3"/>
    <w:rsid w:val="000949CE"/>
    <w:rsid w:val="00094A83"/>
    <w:rsid w:val="00094A94"/>
    <w:rsid w:val="00094B33"/>
    <w:rsid w:val="00094BDA"/>
    <w:rsid w:val="00094DB1"/>
    <w:rsid w:val="00094E2D"/>
    <w:rsid w:val="00094FF8"/>
    <w:rsid w:val="000950EA"/>
    <w:rsid w:val="00095149"/>
    <w:rsid w:val="00095182"/>
    <w:rsid w:val="0009522F"/>
    <w:rsid w:val="00095377"/>
    <w:rsid w:val="00095442"/>
    <w:rsid w:val="0009545D"/>
    <w:rsid w:val="000954E3"/>
    <w:rsid w:val="0009574D"/>
    <w:rsid w:val="0009579C"/>
    <w:rsid w:val="000958D3"/>
    <w:rsid w:val="000959E7"/>
    <w:rsid w:val="00095A82"/>
    <w:rsid w:val="00095C2D"/>
    <w:rsid w:val="00095D63"/>
    <w:rsid w:val="00095E3C"/>
    <w:rsid w:val="00095EEC"/>
    <w:rsid w:val="00095F18"/>
    <w:rsid w:val="00096451"/>
    <w:rsid w:val="00096590"/>
    <w:rsid w:val="00096641"/>
    <w:rsid w:val="00096864"/>
    <w:rsid w:val="00096AB5"/>
    <w:rsid w:val="00097106"/>
    <w:rsid w:val="000972C8"/>
    <w:rsid w:val="00097544"/>
    <w:rsid w:val="000977F5"/>
    <w:rsid w:val="00097859"/>
    <w:rsid w:val="0009790C"/>
    <w:rsid w:val="000979C7"/>
    <w:rsid w:val="000979DD"/>
    <w:rsid w:val="00097A7B"/>
    <w:rsid w:val="00097DDA"/>
    <w:rsid w:val="00097E65"/>
    <w:rsid w:val="000A01E6"/>
    <w:rsid w:val="000A024C"/>
    <w:rsid w:val="000A03FA"/>
    <w:rsid w:val="000A054E"/>
    <w:rsid w:val="000A05DB"/>
    <w:rsid w:val="000A065B"/>
    <w:rsid w:val="000A0690"/>
    <w:rsid w:val="000A0864"/>
    <w:rsid w:val="000A0888"/>
    <w:rsid w:val="000A08A9"/>
    <w:rsid w:val="000A099A"/>
    <w:rsid w:val="000A0C6E"/>
    <w:rsid w:val="000A0CB5"/>
    <w:rsid w:val="000A0FAB"/>
    <w:rsid w:val="000A1144"/>
    <w:rsid w:val="000A1286"/>
    <w:rsid w:val="000A151A"/>
    <w:rsid w:val="000A17A1"/>
    <w:rsid w:val="000A1958"/>
    <w:rsid w:val="000A1AA6"/>
    <w:rsid w:val="000A1AC3"/>
    <w:rsid w:val="000A1AC7"/>
    <w:rsid w:val="000A1CE4"/>
    <w:rsid w:val="000A1E9B"/>
    <w:rsid w:val="000A1FDD"/>
    <w:rsid w:val="000A23FB"/>
    <w:rsid w:val="000A25C3"/>
    <w:rsid w:val="000A276D"/>
    <w:rsid w:val="000A29B9"/>
    <w:rsid w:val="000A2A56"/>
    <w:rsid w:val="000A2B32"/>
    <w:rsid w:val="000A2B35"/>
    <w:rsid w:val="000A2B54"/>
    <w:rsid w:val="000A2C57"/>
    <w:rsid w:val="000A2F3D"/>
    <w:rsid w:val="000A2FD6"/>
    <w:rsid w:val="000A335D"/>
    <w:rsid w:val="000A342C"/>
    <w:rsid w:val="000A3F6F"/>
    <w:rsid w:val="000A3FC9"/>
    <w:rsid w:val="000A416C"/>
    <w:rsid w:val="000A41C7"/>
    <w:rsid w:val="000A4392"/>
    <w:rsid w:val="000A44CD"/>
    <w:rsid w:val="000A47F9"/>
    <w:rsid w:val="000A4888"/>
    <w:rsid w:val="000A494C"/>
    <w:rsid w:val="000A49E3"/>
    <w:rsid w:val="000A4A7E"/>
    <w:rsid w:val="000A4DA2"/>
    <w:rsid w:val="000A4EAC"/>
    <w:rsid w:val="000A4EE9"/>
    <w:rsid w:val="000A51ED"/>
    <w:rsid w:val="000A52C0"/>
    <w:rsid w:val="000A541E"/>
    <w:rsid w:val="000A5A00"/>
    <w:rsid w:val="000A5D36"/>
    <w:rsid w:val="000A5FA4"/>
    <w:rsid w:val="000A60D0"/>
    <w:rsid w:val="000A60E3"/>
    <w:rsid w:val="000A61F4"/>
    <w:rsid w:val="000A63EA"/>
    <w:rsid w:val="000A660F"/>
    <w:rsid w:val="000A6684"/>
    <w:rsid w:val="000A6712"/>
    <w:rsid w:val="000A6886"/>
    <w:rsid w:val="000A6A04"/>
    <w:rsid w:val="000A71B2"/>
    <w:rsid w:val="000A71F2"/>
    <w:rsid w:val="000A72F9"/>
    <w:rsid w:val="000A7528"/>
    <w:rsid w:val="000A75D6"/>
    <w:rsid w:val="000A7651"/>
    <w:rsid w:val="000A7687"/>
    <w:rsid w:val="000A7732"/>
    <w:rsid w:val="000A78AA"/>
    <w:rsid w:val="000A7C6E"/>
    <w:rsid w:val="000A7CF3"/>
    <w:rsid w:val="000A7F80"/>
    <w:rsid w:val="000B0387"/>
    <w:rsid w:val="000B04FA"/>
    <w:rsid w:val="000B06DB"/>
    <w:rsid w:val="000B0833"/>
    <w:rsid w:val="000B09F1"/>
    <w:rsid w:val="000B0A5D"/>
    <w:rsid w:val="000B0A8A"/>
    <w:rsid w:val="000B0C5C"/>
    <w:rsid w:val="000B0D72"/>
    <w:rsid w:val="000B0F69"/>
    <w:rsid w:val="000B1049"/>
    <w:rsid w:val="000B1115"/>
    <w:rsid w:val="000B11D9"/>
    <w:rsid w:val="000B123E"/>
    <w:rsid w:val="000B12E2"/>
    <w:rsid w:val="000B1771"/>
    <w:rsid w:val="000B1901"/>
    <w:rsid w:val="000B1AC3"/>
    <w:rsid w:val="000B1DD9"/>
    <w:rsid w:val="000B1FEA"/>
    <w:rsid w:val="000B2063"/>
    <w:rsid w:val="000B2092"/>
    <w:rsid w:val="000B20F9"/>
    <w:rsid w:val="000B2223"/>
    <w:rsid w:val="000B2486"/>
    <w:rsid w:val="000B2515"/>
    <w:rsid w:val="000B25E8"/>
    <w:rsid w:val="000B2650"/>
    <w:rsid w:val="000B27BF"/>
    <w:rsid w:val="000B2882"/>
    <w:rsid w:val="000B2A38"/>
    <w:rsid w:val="000B2AD5"/>
    <w:rsid w:val="000B2AE3"/>
    <w:rsid w:val="000B2FD9"/>
    <w:rsid w:val="000B3107"/>
    <w:rsid w:val="000B3112"/>
    <w:rsid w:val="000B32BB"/>
    <w:rsid w:val="000B36F8"/>
    <w:rsid w:val="000B3789"/>
    <w:rsid w:val="000B389A"/>
    <w:rsid w:val="000B38BD"/>
    <w:rsid w:val="000B38C4"/>
    <w:rsid w:val="000B3B99"/>
    <w:rsid w:val="000B3C3B"/>
    <w:rsid w:val="000B3C98"/>
    <w:rsid w:val="000B41FD"/>
    <w:rsid w:val="000B4230"/>
    <w:rsid w:val="000B4413"/>
    <w:rsid w:val="000B44FC"/>
    <w:rsid w:val="000B466D"/>
    <w:rsid w:val="000B484E"/>
    <w:rsid w:val="000B48F7"/>
    <w:rsid w:val="000B4ADF"/>
    <w:rsid w:val="000B4AF3"/>
    <w:rsid w:val="000B4CA9"/>
    <w:rsid w:val="000B4F3E"/>
    <w:rsid w:val="000B5234"/>
    <w:rsid w:val="000B5282"/>
    <w:rsid w:val="000B5305"/>
    <w:rsid w:val="000B5320"/>
    <w:rsid w:val="000B53E8"/>
    <w:rsid w:val="000B53FC"/>
    <w:rsid w:val="000B546E"/>
    <w:rsid w:val="000B54BF"/>
    <w:rsid w:val="000B5663"/>
    <w:rsid w:val="000B567C"/>
    <w:rsid w:val="000B571D"/>
    <w:rsid w:val="000B573E"/>
    <w:rsid w:val="000B5835"/>
    <w:rsid w:val="000B58CC"/>
    <w:rsid w:val="000B5C41"/>
    <w:rsid w:val="000B5D94"/>
    <w:rsid w:val="000B5FE7"/>
    <w:rsid w:val="000B60EF"/>
    <w:rsid w:val="000B628E"/>
    <w:rsid w:val="000B62A8"/>
    <w:rsid w:val="000B6307"/>
    <w:rsid w:val="000B648A"/>
    <w:rsid w:val="000B6499"/>
    <w:rsid w:val="000B663C"/>
    <w:rsid w:val="000B680D"/>
    <w:rsid w:val="000B6824"/>
    <w:rsid w:val="000B68D2"/>
    <w:rsid w:val="000B68F6"/>
    <w:rsid w:val="000B699B"/>
    <w:rsid w:val="000B69E1"/>
    <w:rsid w:val="000B6B49"/>
    <w:rsid w:val="000B6B4C"/>
    <w:rsid w:val="000B6C8E"/>
    <w:rsid w:val="000B6D6E"/>
    <w:rsid w:val="000B6FA4"/>
    <w:rsid w:val="000B706C"/>
    <w:rsid w:val="000B7258"/>
    <w:rsid w:val="000B7285"/>
    <w:rsid w:val="000B729F"/>
    <w:rsid w:val="000B73EA"/>
    <w:rsid w:val="000B7570"/>
    <w:rsid w:val="000B75BF"/>
    <w:rsid w:val="000B79D2"/>
    <w:rsid w:val="000B7A59"/>
    <w:rsid w:val="000B7AFD"/>
    <w:rsid w:val="000B7C7E"/>
    <w:rsid w:val="000B7E45"/>
    <w:rsid w:val="000B7E68"/>
    <w:rsid w:val="000C0449"/>
    <w:rsid w:val="000C0584"/>
    <w:rsid w:val="000C085F"/>
    <w:rsid w:val="000C0969"/>
    <w:rsid w:val="000C0C74"/>
    <w:rsid w:val="000C0E4E"/>
    <w:rsid w:val="000C1028"/>
    <w:rsid w:val="000C102D"/>
    <w:rsid w:val="000C17E5"/>
    <w:rsid w:val="000C199A"/>
    <w:rsid w:val="000C1ACD"/>
    <w:rsid w:val="000C1B77"/>
    <w:rsid w:val="000C1CCB"/>
    <w:rsid w:val="000C1E75"/>
    <w:rsid w:val="000C2023"/>
    <w:rsid w:val="000C21AE"/>
    <w:rsid w:val="000C23EE"/>
    <w:rsid w:val="000C2560"/>
    <w:rsid w:val="000C2612"/>
    <w:rsid w:val="000C2686"/>
    <w:rsid w:val="000C26D5"/>
    <w:rsid w:val="000C2855"/>
    <w:rsid w:val="000C2A90"/>
    <w:rsid w:val="000C2E55"/>
    <w:rsid w:val="000C3351"/>
    <w:rsid w:val="000C3552"/>
    <w:rsid w:val="000C36BA"/>
    <w:rsid w:val="000C383D"/>
    <w:rsid w:val="000C39ED"/>
    <w:rsid w:val="000C3A82"/>
    <w:rsid w:val="000C3CAB"/>
    <w:rsid w:val="000C3E72"/>
    <w:rsid w:val="000C3F3A"/>
    <w:rsid w:val="000C3F58"/>
    <w:rsid w:val="000C4044"/>
    <w:rsid w:val="000C410F"/>
    <w:rsid w:val="000C42FA"/>
    <w:rsid w:val="000C4326"/>
    <w:rsid w:val="000C43F7"/>
    <w:rsid w:val="000C4A89"/>
    <w:rsid w:val="000C4AF8"/>
    <w:rsid w:val="000C4AF9"/>
    <w:rsid w:val="000C4BC1"/>
    <w:rsid w:val="000C4FE3"/>
    <w:rsid w:val="000C5034"/>
    <w:rsid w:val="000C5222"/>
    <w:rsid w:val="000C53CC"/>
    <w:rsid w:val="000C5631"/>
    <w:rsid w:val="000C5897"/>
    <w:rsid w:val="000C5A91"/>
    <w:rsid w:val="000C5D44"/>
    <w:rsid w:val="000C5D82"/>
    <w:rsid w:val="000C5F2A"/>
    <w:rsid w:val="000C5F49"/>
    <w:rsid w:val="000C5FEF"/>
    <w:rsid w:val="000C606F"/>
    <w:rsid w:val="000C6460"/>
    <w:rsid w:val="000C650A"/>
    <w:rsid w:val="000C6664"/>
    <w:rsid w:val="000C66B8"/>
    <w:rsid w:val="000C67F5"/>
    <w:rsid w:val="000C6846"/>
    <w:rsid w:val="000C68A5"/>
    <w:rsid w:val="000C6B2E"/>
    <w:rsid w:val="000C6F94"/>
    <w:rsid w:val="000C6FEE"/>
    <w:rsid w:val="000C70E8"/>
    <w:rsid w:val="000C74BD"/>
    <w:rsid w:val="000C7668"/>
    <w:rsid w:val="000C77D7"/>
    <w:rsid w:val="000C798A"/>
    <w:rsid w:val="000C7B5F"/>
    <w:rsid w:val="000C7D40"/>
    <w:rsid w:val="000D0070"/>
    <w:rsid w:val="000D01C1"/>
    <w:rsid w:val="000D0870"/>
    <w:rsid w:val="000D0A58"/>
    <w:rsid w:val="000D0AB4"/>
    <w:rsid w:val="000D0B0D"/>
    <w:rsid w:val="000D0C0C"/>
    <w:rsid w:val="000D0ECD"/>
    <w:rsid w:val="000D1075"/>
    <w:rsid w:val="000D12A8"/>
    <w:rsid w:val="000D1431"/>
    <w:rsid w:val="000D1528"/>
    <w:rsid w:val="000D1581"/>
    <w:rsid w:val="000D1647"/>
    <w:rsid w:val="000D1681"/>
    <w:rsid w:val="000D1AA2"/>
    <w:rsid w:val="000D1AE1"/>
    <w:rsid w:val="000D1C3D"/>
    <w:rsid w:val="000D1CA2"/>
    <w:rsid w:val="000D2050"/>
    <w:rsid w:val="000D21BD"/>
    <w:rsid w:val="000D2221"/>
    <w:rsid w:val="000D22BA"/>
    <w:rsid w:val="000D2346"/>
    <w:rsid w:val="000D23E7"/>
    <w:rsid w:val="000D247F"/>
    <w:rsid w:val="000D24D0"/>
    <w:rsid w:val="000D2503"/>
    <w:rsid w:val="000D26A9"/>
    <w:rsid w:val="000D26F8"/>
    <w:rsid w:val="000D2790"/>
    <w:rsid w:val="000D27B0"/>
    <w:rsid w:val="000D29DF"/>
    <w:rsid w:val="000D2CA0"/>
    <w:rsid w:val="000D2CA6"/>
    <w:rsid w:val="000D2F60"/>
    <w:rsid w:val="000D2F83"/>
    <w:rsid w:val="000D2FBA"/>
    <w:rsid w:val="000D30D6"/>
    <w:rsid w:val="000D3866"/>
    <w:rsid w:val="000D39D8"/>
    <w:rsid w:val="000D3BD4"/>
    <w:rsid w:val="000D3C06"/>
    <w:rsid w:val="000D3CF3"/>
    <w:rsid w:val="000D3D3A"/>
    <w:rsid w:val="000D3F8C"/>
    <w:rsid w:val="000D40EE"/>
    <w:rsid w:val="000D4396"/>
    <w:rsid w:val="000D4445"/>
    <w:rsid w:val="000D44CA"/>
    <w:rsid w:val="000D466A"/>
    <w:rsid w:val="000D46DA"/>
    <w:rsid w:val="000D4791"/>
    <w:rsid w:val="000D4B68"/>
    <w:rsid w:val="000D4BF4"/>
    <w:rsid w:val="000D4D23"/>
    <w:rsid w:val="000D4D90"/>
    <w:rsid w:val="000D4FD7"/>
    <w:rsid w:val="000D5149"/>
    <w:rsid w:val="000D5511"/>
    <w:rsid w:val="000D57D4"/>
    <w:rsid w:val="000D57F8"/>
    <w:rsid w:val="000D5A73"/>
    <w:rsid w:val="000D5C6A"/>
    <w:rsid w:val="000D5D8B"/>
    <w:rsid w:val="000D5EDF"/>
    <w:rsid w:val="000D6226"/>
    <w:rsid w:val="000D62F4"/>
    <w:rsid w:val="000D6487"/>
    <w:rsid w:val="000D6516"/>
    <w:rsid w:val="000D696B"/>
    <w:rsid w:val="000D69F0"/>
    <w:rsid w:val="000D6BAD"/>
    <w:rsid w:val="000D6C65"/>
    <w:rsid w:val="000D6DB0"/>
    <w:rsid w:val="000D702D"/>
    <w:rsid w:val="000D70DC"/>
    <w:rsid w:val="000D73DA"/>
    <w:rsid w:val="000D750A"/>
    <w:rsid w:val="000D7719"/>
    <w:rsid w:val="000D7727"/>
    <w:rsid w:val="000D773F"/>
    <w:rsid w:val="000D7887"/>
    <w:rsid w:val="000D7967"/>
    <w:rsid w:val="000D79B7"/>
    <w:rsid w:val="000D7A01"/>
    <w:rsid w:val="000D7B8A"/>
    <w:rsid w:val="000D7EF2"/>
    <w:rsid w:val="000D7F22"/>
    <w:rsid w:val="000E02EB"/>
    <w:rsid w:val="000E0537"/>
    <w:rsid w:val="000E0A78"/>
    <w:rsid w:val="000E108C"/>
    <w:rsid w:val="000E1397"/>
    <w:rsid w:val="000E145E"/>
    <w:rsid w:val="000E1586"/>
    <w:rsid w:val="000E1602"/>
    <w:rsid w:val="000E1603"/>
    <w:rsid w:val="000E1648"/>
    <w:rsid w:val="000E172E"/>
    <w:rsid w:val="000E1892"/>
    <w:rsid w:val="000E1902"/>
    <w:rsid w:val="000E1B9B"/>
    <w:rsid w:val="000E1D0C"/>
    <w:rsid w:val="000E1D8F"/>
    <w:rsid w:val="000E1F01"/>
    <w:rsid w:val="000E1FC7"/>
    <w:rsid w:val="000E201E"/>
    <w:rsid w:val="000E221E"/>
    <w:rsid w:val="000E22ED"/>
    <w:rsid w:val="000E24AF"/>
    <w:rsid w:val="000E2B32"/>
    <w:rsid w:val="000E2C88"/>
    <w:rsid w:val="000E2E93"/>
    <w:rsid w:val="000E2F56"/>
    <w:rsid w:val="000E2F8F"/>
    <w:rsid w:val="000E2FB1"/>
    <w:rsid w:val="000E30BC"/>
    <w:rsid w:val="000E3255"/>
    <w:rsid w:val="000E325D"/>
    <w:rsid w:val="000E346C"/>
    <w:rsid w:val="000E3523"/>
    <w:rsid w:val="000E36F6"/>
    <w:rsid w:val="000E3AA0"/>
    <w:rsid w:val="000E3B1A"/>
    <w:rsid w:val="000E3B1C"/>
    <w:rsid w:val="000E3CCF"/>
    <w:rsid w:val="000E3D52"/>
    <w:rsid w:val="000E4468"/>
    <w:rsid w:val="000E44E1"/>
    <w:rsid w:val="000E498E"/>
    <w:rsid w:val="000E4A49"/>
    <w:rsid w:val="000E4C7B"/>
    <w:rsid w:val="000E4D43"/>
    <w:rsid w:val="000E4D76"/>
    <w:rsid w:val="000E4E91"/>
    <w:rsid w:val="000E4EC1"/>
    <w:rsid w:val="000E4EE8"/>
    <w:rsid w:val="000E4F4C"/>
    <w:rsid w:val="000E51D0"/>
    <w:rsid w:val="000E5201"/>
    <w:rsid w:val="000E5391"/>
    <w:rsid w:val="000E5693"/>
    <w:rsid w:val="000E5A1D"/>
    <w:rsid w:val="000E5B8F"/>
    <w:rsid w:val="000E5ED2"/>
    <w:rsid w:val="000E6366"/>
    <w:rsid w:val="000E63F2"/>
    <w:rsid w:val="000E6576"/>
    <w:rsid w:val="000E675E"/>
    <w:rsid w:val="000E691C"/>
    <w:rsid w:val="000E696A"/>
    <w:rsid w:val="000E6B7A"/>
    <w:rsid w:val="000E6F8B"/>
    <w:rsid w:val="000E70D0"/>
    <w:rsid w:val="000E717C"/>
    <w:rsid w:val="000E7222"/>
    <w:rsid w:val="000E75AD"/>
    <w:rsid w:val="000E795F"/>
    <w:rsid w:val="000E7A66"/>
    <w:rsid w:val="000E7A7A"/>
    <w:rsid w:val="000E7AE8"/>
    <w:rsid w:val="000E7B04"/>
    <w:rsid w:val="000E7B2F"/>
    <w:rsid w:val="000E7EC2"/>
    <w:rsid w:val="000E7F64"/>
    <w:rsid w:val="000E7FA5"/>
    <w:rsid w:val="000F0060"/>
    <w:rsid w:val="000F0681"/>
    <w:rsid w:val="000F089A"/>
    <w:rsid w:val="000F091C"/>
    <w:rsid w:val="000F0D41"/>
    <w:rsid w:val="000F113F"/>
    <w:rsid w:val="000F1224"/>
    <w:rsid w:val="000F12F1"/>
    <w:rsid w:val="000F136C"/>
    <w:rsid w:val="000F13F3"/>
    <w:rsid w:val="000F18B7"/>
    <w:rsid w:val="000F1935"/>
    <w:rsid w:val="000F1947"/>
    <w:rsid w:val="000F1986"/>
    <w:rsid w:val="000F1A0B"/>
    <w:rsid w:val="000F1BA1"/>
    <w:rsid w:val="000F1D19"/>
    <w:rsid w:val="000F1F93"/>
    <w:rsid w:val="000F246B"/>
    <w:rsid w:val="000F26A6"/>
    <w:rsid w:val="000F2951"/>
    <w:rsid w:val="000F2AC9"/>
    <w:rsid w:val="000F2B64"/>
    <w:rsid w:val="000F2BA4"/>
    <w:rsid w:val="000F2C07"/>
    <w:rsid w:val="000F2C76"/>
    <w:rsid w:val="000F2CD1"/>
    <w:rsid w:val="000F3047"/>
    <w:rsid w:val="000F30D3"/>
    <w:rsid w:val="000F341E"/>
    <w:rsid w:val="000F34BB"/>
    <w:rsid w:val="000F3757"/>
    <w:rsid w:val="000F37B1"/>
    <w:rsid w:val="000F38E9"/>
    <w:rsid w:val="000F3919"/>
    <w:rsid w:val="000F3A68"/>
    <w:rsid w:val="000F3D02"/>
    <w:rsid w:val="000F3D4D"/>
    <w:rsid w:val="000F3D63"/>
    <w:rsid w:val="000F4082"/>
    <w:rsid w:val="000F4093"/>
    <w:rsid w:val="000F41A0"/>
    <w:rsid w:val="000F4383"/>
    <w:rsid w:val="000F450C"/>
    <w:rsid w:val="000F4548"/>
    <w:rsid w:val="000F4573"/>
    <w:rsid w:val="000F4599"/>
    <w:rsid w:val="000F4815"/>
    <w:rsid w:val="000F4842"/>
    <w:rsid w:val="000F496B"/>
    <w:rsid w:val="000F4F56"/>
    <w:rsid w:val="000F4FF2"/>
    <w:rsid w:val="000F5463"/>
    <w:rsid w:val="000F5522"/>
    <w:rsid w:val="000F5606"/>
    <w:rsid w:val="000F560B"/>
    <w:rsid w:val="000F5611"/>
    <w:rsid w:val="000F58A7"/>
    <w:rsid w:val="000F5A27"/>
    <w:rsid w:val="000F5C59"/>
    <w:rsid w:val="000F5DA6"/>
    <w:rsid w:val="000F5DD8"/>
    <w:rsid w:val="000F5F79"/>
    <w:rsid w:val="000F61A6"/>
    <w:rsid w:val="000F61EB"/>
    <w:rsid w:val="000F6291"/>
    <w:rsid w:val="000F67A4"/>
    <w:rsid w:val="000F68B2"/>
    <w:rsid w:val="000F69CE"/>
    <w:rsid w:val="000F6B9F"/>
    <w:rsid w:val="000F6D52"/>
    <w:rsid w:val="000F6D7B"/>
    <w:rsid w:val="000F722B"/>
    <w:rsid w:val="000F722D"/>
    <w:rsid w:val="000F72E5"/>
    <w:rsid w:val="000F7398"/>
    <w:rsid w:val="000F7539"/>
    <w:rsid w:val="000F75B1"/>
    <w:rsid w:val="000F75EB"/>
    <w:rsid w:val="000F777F"/>
    <w:rsid w:val="000F77AE"/>
    <w:rsid w:val="000F77DA"/>
    <w:rsid w:val="000F7ABC"/>
    <w:rsid w:val="000F7E94"/>
    <w:rsid w:val="000F7EC3"/>
    <w:rsid w:val="00100261"/>
    <w:rsid w:val="001002BF"/>
    <w:rsid w:val="00100567"/>
    <w:rsid w:val="00100642"/>
    <w:rsid w:val="001006DD"/>
    <w:rsid w:val="001007FF"/>
    <w:rsid w:val="001008F5"/>
    <w:rsid w:val="00100AC1"/>
    <w:rsid w:val="00100E4E"/>
    <w:rsid w:val="00100F01"/>
    <w:rsid w:val="00100F65"/>
    <w:rsid w:val="00100FD0"/>
    <w:rsid w:val="00100FD5"/>
    <w:rsid w:val="00101006"/>
    <w:rsid w:val="00101459"/>
    <w:rsid w:val="0010150D"/>
    <w:rsid w:val="0010160E"/>
    <w:rsid w:val="0010169C"/>
    <w:rsid w:val="00101754"/>
    <w:rsid w:val="00101A0A"/>
    <w:rsid w:val="00101A30"/>
    <w:rsid w:val="00101A5F"/>
    <w:rsid w:val="00101B9F"/>
    <w:rsid w:val="00101D32"/>
    <w:rsid w:val="00101E57"/>
    <w:rsid w:val="00101EA2"/>
    <w:rsid w:val="00101F99"/>
    <w:rsid w:val="00102243"/>
    <w:rsid w:val="001023F1"/>
    <w:rsid w:val="001024D6"/>
    <w:rsid w:val="00102778"/>
    <w:rsid w:val="00102791"/>
    <w:rsid w:val="001027EF"/>
    <w:rsid w:val="00102A79"/>
    <w:rsid w:val="00102AF0"/>
    <w:rsid w:val="00102CAA"/>
    <w:rsid w:val="00102ECD"/>
    <w:rsid w:val="0010327B"/>
    <w:rsid w:val="001033A2"/>
    <w:rsid w:val="001034B4"/>
    <w:rsid w:val="0010359A"/>
    <w:rsid w:val="00103A5A"/>
    <w:rsid w:val="00103D09"/>
    <w:rsid w:val="00103D47"/>
    <w:rsid w:val="00103EA1"/>
    <w:rsid w:val="00103F8B"/>
    <w:rsid w:val="00104181"/>
    <w:rsid w:val="001041E5"/>
    <w:rsid w:val="0010425E"/>
    <w:rsid w:val="00104310"/>
    <w:rsid w:val="00104433"/>
    <w:rsid w:val="0010454F"/>
    <w:rsid w:val="0010479F"/>
    <w:rsid w:val="0010480C"/>
    <w:rsid w:val="00104842"/>
    <w:rsid w:val="0010486E"/>
    <w:rsid w:val="001049D6"/>
    <w:rsid w:val="00104BB3"/>
    <w:rsid w:val="00104C03"/>
    <w:rsid w:val="00104C66"/>
    <w:rsid w:val="00104CE3"/>
    <w:rsid w:val="00104DD0"/>
    <w:rsid w:val="00105069"/>
    <w:rsid w:val="0010560A"/>
    <w:rsid w:val="0010585D"/>
    <w:rsid w:val="00105A36"/>
    <w:rsid w:val="00105B3D"/>
    <w:rsid w:val="00105CAC"/>
    <w:rsid w:val="00105CB9"/>
    <w:rsid w:val="00105CBA"/>
    <w:rsid w:val="00105DB5"/>
    <w:rsid w:val="001060CB"/>
    <w:rsid w:val="0010613C"/>
    <w:rsid w:val="001061C8"/>
    <w:rsid w:val="00106364"/>
    <w:rsid w:val="0010637C"/>
    <w:rsid w:val="001063E7"/>
    <w:rsid w:val="00106487"/>
    <w:rsid w:val="00106674"/>
    <w:rsid w:val="001066C5"/>
    <w:rsid w:val="001068EF"/>
    <w:rsid w:val="00106C78"/>
    <w:rsid w:val="0010716F"/>
    <w:rsid w:val="001071C2"/>
    <w:rsid w:val="00107523"/>
    <w:rsid w:val="001075B7"/>
    <w:rsid w:val="00107681"/>
    <w:rsid w:val="0010796C"/>
    <w:rsid w:val="00107C2F"/>
    <w:rsid w:val="00107C9F"/>
    <w:rsid w:val="00107DF2"/>
    <w:rsid w:val="00107F6C"/>
    <w:rsid w:val="00110081"/>
    <w:rsid w:val="00110297"/>
    <w:rsid w:val="00110332"/>
    <w:rsid w:val="00110389"/>
    <w:rsid w:val="001103C8"/>
    <w:rsid w:val="0011049F"/>
    <w:rsid w:val="00110679"/>
    <w:rsid w:val="00110738"/>
    <w:rsid w:val="001107BE"/>
    <w:rsid w:val="00110889"/>
    <w:rsid w:val="001109A5"/>
    <w:rsid w:val="00110A36"/>
    <w:rsid w:val="00110B99"/>
    <w:rsid w:val="00110EA0"/>
    <w:rsid w:val="00110EC6"/>
    <w:rsid w:val="00110EEB"/>
    <w:rsid w:val="00110F5A"/>
    <w:rsid w:val="0011117A"/>
    <w:rsid w:val="001112E2"/>
    <w:rsid w:val="00111355"/>
    <w:rsid w:val="00111581"/>
    <w:rsid w:val="001116B5"/>
    <w:rsid w:val="00111832"/>
    <w:rsid w:val="00111905"/>
    <w:rsid w:val="00111A87"/>
    <w:rsid w:val="00111E3E"/>
    <w:rsid w:val="00111F7E"/>
    <w:rsid w:val="001120D2"/>
    <w:rsid w:val="00112147"/>
    <w:rsid w:val="001121F6"/>
    <w:rsid w:val="00112259"/>
    <w:rsid w:val="0011228E"/>
    <w:rsid w:val="00112318"/>
    <w:rsid w:val="0011249D"/>
    <w:rsid w:val="001124F0"/>
    <w:rsid w:val="0011266C"/>
    <w:rsid w:val="00112773"/>
    <w:rsid w:val="001129DF"/>
    <w:rsid w:val="00112ADA"/>
    <w:rsid w:val="00112B57"/>
    <w:rsid w:val="00112C9A"/>
    <w:rsid w:val="00112DCB"/>
    <w:rsid w:val="00112E1A"/>
    <w:rsid w:val="001132C5"/>
    <w:rsid w:val="001132CA"/>
    <w:rsid w:val="00113300"/>
    <w:rsid w:val="001134EA"/>
    <w:rsid w:val="001134F5"/>
    <w:rsid w:val="00113B27"/>
    <w:rsid w:val="00113C08"/>
    <w:rsid w:val="00113DA4"/>
    <w:rsid w:val="00113DC4"/>
    <w:rsid w:val="00113FB3"/>
    <w:rsid w:val="00113FBE"/>
    <w:rsid w:val="00114077"/>
    <w:rsid w:val="0011411C"/>
    <w:rsid w:val="001141A3"/>
    <w:rsid w:val="001141B3"/>
    <w:rsid w:val="00114265"/>
    <w:rsid w:val="0011428A"/>
    <w:rsid w:val="00114458"/>
    <w:rsid w:val="00114471"/>
    <w:rsid w:val="0011448B"/>
    <w:rsid w:val="001144A5"/>
    <w:rsid w:val="001145D0"/>
    <w:rsid w:val="00114894"/>
    <w:rsid w:val="00114BEF"/>
    <w:rsid w:val="00114C4C"/>
    <w:rsid w:val="00114D8F"/>
    <w:rsid w:val="00114DB4"/>
    <w:rsid w:val="00114DCF"/>
    <w:rsid w:val="001157F4"/>
    <w:rsid w:val="00115820"/>
    <w:rsid w:val="0011587F"/>
    <w:rsid w:val="00115924"/>
    <w:rsid w:val="00115974"/>
    <w:rsid w:val="00115B8F"/>
    <w:rsid w:val="00115BDA"/>
    <w:rsid w:val="00115D4E"/>
    <w:rsid w:val="00115D75"/>
    <w:rsid w:val="00115DFF"/>
    <w:rsid w:val="00115E3D"/>
    <w:rsid w:val="00115F77"/>
    <w:rsid w:val="001160F3"/>
    <w:rsid w:val="0011614C"/>
    <w:rsid w:val="001161B7"/>
    <w:rsid w:val="0011631F"/>
    <w:rsid w:val="00116396"/>
    <w:rsid w:val="001163E8"/>
    <w:rsid w:val="001165BF"/>
    <w:rsid w:val="0011662C"/>
    <w:rsid w:val="00116773"/>
    <w:rsid w:val="00116834"/>
    <w:rsid w:val="00116878"/>
    <w:rsid w:val="00116A27"/>
    <w:rsid w:val="00116ACD"/>
    <w:rsid w:val="00116B17"/>
    <w:rsid w:val="00116B82"/>
    <w:rsid w:val="00116BFD"/>
    <w:rsid w:val="00116D2E"/>
    <w:rsid w:val="00116DB0"/>
    <w:rsid w:val="00116EBE"/>
    <w:rsid w:val="00117263"/>
    <w:rsid w:val="001173D5"/>
    <w:rsid w:val="001178DC"/>
    <w:rsid w:val="00117911"/>
    <w:rsid w:val="00117973"/>
    <w:rsid w:val="00117AB3"/>
    <w:rsid w:val="00117CC2"/>
    <w:rsid w:val="00117E37"/>
    <w:rsid w:val="001200C0"/>
    <w:rsid w:val="001200C4"/>
    <w:rsid w:val="001203CC"/>
    <w:rsid w:val="0012064F"/>
    <w:rsid w:val="00120704"/>
    <w:rsid w:val="00120B76"/>
    <w:rsid w:val="00120BAF"/>
    <w:rsid w:val="001212A3"/>
    <w:rsid w:val="001212C6"/>
    <w:rsid w:val="00121674"/>
    <w:rsid w:val="0012168A"/>
    <w:rsid w:val="0012169C"/>
    <w:rsid w:val="0012189E"/>
    <w:rsid w:val="001218DE"/>
    <w:rsid w:val="00121C13"/>
    <w:rsid w:val="00121C21"/>
    <w:rsid w:val="00121E84"/>
    <w:rsid w:val="00121EAA"/>
    <w:rsid w:val="00121FE6"/>
    <w:rsid w:val="001220A1"/>
    <w:rsid w:val="001220F7"/>
    <w:rsid w:val="001221D6"/>
    <w:rsid w:val="001222D3"/>
    <w:rsid w:val="00122579"/>
    <w:rsid w:val="001225A7"/>
    <w:rsid w:val="0012280B"/>
    <w:rsid w:val="00122A34"/>
    <w:rsid w:val="00122B05"/>
    <w:rsid w:val="00122B27"/>
    <w:rsid w:val="00122B39"/>
    <w:rsid w:val="00122BFC"/>
    <w:rsid w:val="00122DB3"/>
    <w:rsid w:val="00122F84"/>
    <w:rsid w:val="00123170"/>
    <w:rsid w:val="001233FE"/>
    <w:rsid w:val="001234C5"/>
    <w:rsid w:val="001236C0"/>
    <w:rsid w:val="0012378B"/>
    <w:rsid w:val="00123AF7"/>
    <w:rsid w:val="00123B28"/>
    <w:rsid w:val="00123BCB"/>
    <w:rsid w:val="00123D9A"/>
    <w:rsid w:val="00123F79"/>
    <w:rsid w:val="001241EE"/>
    <w:rsid w:val="00124432"/>
    <w:rsid w:val="0012449F"/>
    <w:rsid w:val="00124502"/>
    <w:rsid w:val="001245DF"/>
    <w:rsid w:val="001247EC"/>
    <w:rsid w:val="0012498E"/>
    <w:rsid w:val="00124D97"/>
    <w:rsid w:val="00124E2A"/>
    <w:rsid w:val="00125148"/>
    <w:rsid w:val="00125434"/>
    <w:rsid w:val="00125668"/>
    <w:rsid w:val="00125A07"/>
    <w:rsid w:val="00125A28"/>
    <w:rsid w:val="00125A57"/>
    <w:rsid w:val="00125A5D"/>
    <w:rsid w:val="00125CD6"/>
    <w:rsid w:val="00125DEF"/>
    <w:rsid w:val="00125DF3"/>
    <w:rsid w:val="001260AC"/>
    <w:rsid w:val="00126573"/>
    <w:rsid w:val="00126668"/>
    <w:rsid w:val="001266BB"/>
    <w:rsid w:val="00126752"/>
    <w:rsid w:val="0012679D"/>
    <w:rsid w:val="001269AF"/>
    <w:rsid w:val="001269CF"/>
    <w:rsid w:val="001273FF"/>
    <w:rsid w:val="00127573"/>
    <w:rsid w:val="0012767C"/>
    <w:rsid w:val="001276E9"/>
    <w:rsid w:val="0012789B"/>
    <w:rsid w:val="00127A60"/>
    <w:rsid w:val="00127EFE"/>
    <w:rsid w:val="00127FA0"/>
    <w:rsid w:val="00130264"/>
    <w:rsid w:val="0013040D"/>
    <w:rsid w:val="00130410"/>
    <w:rsid w:val="001304D3"/>
    <w:rsid w:val="001306CB"/>
    <w:rsid w:val="00130A08"/>
    <w:rsid w:val="00130BAC"/>
    <w:rsid w:val="00130CE5"/>
    <w:rsid w:val="00130E8C"/>
    <w:rsid w:val="001311E7"/>
    <w:rsid w:val="0013130B"/>
    <w:rsid w:val="0013133E"/>
    <w:rsid w:val="001315B5"/>
    <w:rsid w:val="001315B7"/>
    <w:rsid w:val="0013161C"/>
    <w:rsid w:val="00131A1A"/>
    <w:rsid w:val="00131B78"/>
    <w:rsid w:val="00131C91"/>
    <w:rsid w:val="00131EC2"/>
    <w:rsid w:val="00131FCF"/>
    <w:rsid w:val="001323D7"/>
    <w:rsid w:val="0013247E"/>
    <w:rsid w:val="00132488"/>
    <w:rsid w:val="001324A6"/>
    <w:rsid w:val="001325BD"/>
    <w:rsid w:val="00132C97"/>
    <w:rsid w:val="00132D47"/>
    <w:rsid w:val="00132DE1"/>
    <w:rsid w:val="00132E40"/>
    <w:rsid w:val="00133121"/>
    <w:rsid w:val="001332A4"/>
    <w:rsid w:val="00133343"/>
    <w:rsid w:val="0013338F"/>
    <w:rsid w:val="00133413"/>
    <w:rsid w:val="0013348B"/>
    <w:rsid w:val="0013375C"/>
    <w:rsid w:val="0013375E"/>
    <w:rsid w:val="00133AA7"/>
    <w:rsid w:val="00133AC2"/>
    <w:rsid w:val="00133AD6"/>
    <w:rsid w:val="00133E24"/>
    <w:rsid w:val="00133F31"/>
    <w:rsid w:val="001342B5"/>
    <w:rsid w:val="001343A9"/>
    <w:rsid w:val="0013445D"/>
    <w:rsid w:val="00134680"/>
    <w:rsid w:val="0013497B"/>
    <w:rsid w:val="00134AA5"/>
    <w:rsid w:val="00134AF3"/>
    <w:rsid w:val="00134C44"/>
    <w:rsid w:val="00134CC8"/>
    <w:rsid w:val="00134FDB"/>
    <w:rsid w:val="0013501E"/>
    <w:rsid w:val="00135657"/>
    <w:rsid w:val="001357B0"/>
    <w:rsid w:val="00135BE1"/>
    <w:rsid w:val="00135CA2"/>
    <w:rsid w:val="00135E0B"/>
    <w:rsid w:val="00135E49"/>
    <w:rsid w:val="00136259"/>
    <w:rsid w:val="00136981"/>
    <w:rsid w:val="00136B5A"/>
    <w:rsid w:val="00136C5A"/>
    <w:rsid w:val="00136E2B"/>
    <w:rsid w:val="00137133"/>
    <w:rsid w:val="00137213"/>
    <w:rsid w:val="001373A5"/>
    <w:rsid w:val="00137405"/>
    <w:rsid w:val="001375F0"/>
    <w:rsid w:val="001376B1"/>
    <w:rsid w:val="001376F7"/>
    <w:rsid w:val="001377E5"/>
    <w:rsid w:val="001377EA"/>
    <w:rsid w:val="00137844"/>
    <w:rsid w:val="00137BC0"/>
    <w:rsid w:val="00137BDB"/>
    <w:rsid w:val="0014017B"/>
    <w:rsid w:val="00140228"/>
    <w:rsid w:val="00140231"/>
    <w:rsid w:val="001403FA"/>
    <w:rsid w:val="001404CE"/>
    <w:rsid w:val="001404FD"/>
    <w:rsid w:val="00140646"/>
    <w:rsid w:val="001406A9"/>
    <w:rsid w:val="001406E8"/>
    <w:rsid w:val="00140874"/>
    <w:rsid w:val="0014091A"/>
    <w:rsid w:val="00140A58"/>
    <w:rsid w:val="00140AC0"/>
    <w:rsid w:val="00140BCC"/>
    <w:rsid w:val="00140C57"/>
    <w:rsid w:val="00140E6A"/>
    <w:rsid w:val="0014101C"/>
    <w:rsid w:val="00141095"/>
    <w:rsid w:val="00141325"/>
    <w:rsid w:val="00141424"/>
    <w:rsid w:val="00141436"/>
    <w:rsid w:val="0014148F"/>
    <w:rsid w:val="00141B81"/>
    <w:rsid w:val="00141BEC"/>
    <w:rsid w:val="00141C3C"/>
    <w:rsid w:val="00141CF4"/>
    <w:rsid w:val="00142005"/>
    <w:rsid w:val="00142228"/>
    <w:rsid w:val="001422C6"/>
    <w:rsid w:val="00142362"/>
    <w:rsid w:val="00142469"/>
    <w:rsid w:val="001424E5"/>
    <w:rsid w:val="00142B2B"/>
    <w:rsid w:val="0014305F"/>
    <w:rsid w:val="0014318A"/>
    <w:rsid w:val="001435A4"/>
    <w:rsid w:val="00143AE0"/>
    <w:rsid w:val="00143BD9"/>
    <w:rsid w:val="00143C9E"/>
    <w:rsid w:val="00143CBC"/>
    <w:rsid w:val="00143F92"/>
    <w:rsid w:val="00143FBA"/>
    <w:rsid w:val="001440DC"/>
    <w:rsid w:val="00144131"/>
    <w:rsid w:val="00144243"/>
    <w:rsid w:val="0014438C"/>
    <w:rsid w:val="001444EE"/>
    <w:rsid w:val="0014450E"/>
    <w:rsid w:val="001446E2"/>
    <w:rsid w:val="001448E8"/>
    <w:rsid w:val="00144989"/>
    <w:rsid w:val="00144AFE"/>
    <w:rsid w:val="00144B44"/>
    <w:rsid w:val="00144CB0"/>
    <w:rsid w:val="00144D4A"/>
    <w:rsid w:val="00144F7D"/>
    <w:rsid w:val="00144FD1"/>
    <w:rsid w:val="00144FFD"/>
    <w:rsid w:val="0014500B"/>
    <w:rsid w:val="001450B0"/>
    <w:rsid w:val="001451B2"/>
    <w:rsid w:val="001455E4"/>
    <w:rsid w:val="00145684"/>
    <w:rsid w:val="001456CF"/>
    <w:rsid w:val="001458EA"/>
    <w:rsid w:val="001459A5"/>
    <w:rsid w:val="00145C68"/>
    <w:rsid w:val="00145F78"/>
    <w:rsid w:val="001461F9"/>
    <w:rsid w:val="001462AF"/>
    <w:rsid w:val="00146867"/>
    <w:rsid w:val="00146C68"/>
    <w:rsid w:val="00146DAB"/>
    <w:rsid w:val="00146FED"/>
    <w:rsid w:val="001472E2"/>
    <w:rsid w:val="00147777"/>
    <w:rsid w:val="00147968"/>
    <w:rsid w:val="00147A05"/>
    <w:rsid w:val="00147ACA"/>
    <w:rsid w:val="00147AEE"/>
    <w:rsid w:val="00147D0B"/>
    <w:rsid w:val="00147D75"/>
    <w:rsid w:val="00147D9F"/>
    <w:rsid w:val="00147E56"/>
    <w:rsid w:val="001501DE"/>
    <w:rsid w:val="0015027D"/>
    <w:rsid w:val="001502B5"/>
    <w:rsid w:val="001503DF"/>
    <w:rsid w:val="001505A5"/>
    <w:rsid w:val="00150821"/>
    <w:rsid w:val="001508A8"/>
    <w:rsid w:val="001508B1"/>
    <w:rsid w:val="001509BF"/>
    <w:rsid w:val="00150A57"/>
    <w:rsid w:val="00150AFC"/>
    <w:rsid w:val="00150C33"/>
    <w:rsid w:val="00150DB3"/>
    <w:rsid w:val="00150DD5"/>
    <w:rsid w:val="00151135"/>
    <w:rsid w:val="0015142D"/>
    <w:rsid w:val="001515C8"/>
    <w:rsid w:val="001515E1"/>
    <w:rsid w:val="001517A7"/>
    <w:rsid w:val="00151828"/>
    <w:rsid w:val="00151A26"/>
    <w:rsid w:val="00151AFB"/>
    <w:rsid w:val="00151C26"/>
    <w:rsid w:val="00151EDB"/>
    <w:rsid w:val="00152035"/>
    <w:rsid w:val="00152233"/>
    <w:rsid w:val="0015242C"/>
    <w:rsid w:val="0015256D"/>
    <w:rsid w:val="00152969"/>
    <w:rsid w:val="00152B00"/>
    <w:rsid w:val="00152D83"/>
    <w:rsid w:val="00153044"/>
    <w:rsid w:val="001532FA"/>
    <w:rsid w:val="00153300"/>
    <w:rsid w:val="00153433"/>
    <w:rsid w:val="00153444"/>
    <w:rsid w:val="00153644"/>
    <w:rsid w:val="001537D5"/>
    <w:rsid w:val="001537FF"/>
    <w:rsid w:val="0015383A"/>
    <w:rsid w:val="0015398F"/>
    <w:rsid w:val="00153C8F"/>
    <w:rsid w:val="00153DD7"/>
    <w:rsid w:val="00153E20"/>
    <w:rsid w:val="00153EC9"/>
    <w:rsid w:val="00154490"/>
    <w:rsid w:val="0015449E"/>
    <w:rsid w:val="00154764"/>
    <w:rsid w:val="0015487E"/>
    <w:rsid w:val="00154B01"/>
    <w:rsid w:val="00154E15"/>
    <w:rsid w:val="00154F2A"/>
    <w:rsid w:val="00154FCF"/>
    <w:rsid w:val="0015520C"/>
    <w:rsid w:val="001552C2"/>
    <w:rsid w:val="00155333"/>
    <w:rsid w:val="00155356"/>
    <w:rsid w:val="0015551B"/>
    <w:rsid w:val="00155568"/>
    <w:rsid w:val="00155578"/>
    <w:rsid w:val="00155645"/>
    <w:rsid w:val="00155C48"/>
    <w:rsid w:val="00155D3A"/>
    <w:rsid w:val="00155F02"/>
    <w:rsid w:val="00156081"/>
    <w:rsid w:val="001562A0"/>
    <w:rsid w:val="00156397"/>
    <w:rsid w:val="001563C1"/>
    <w:rsid w:val="001564F3"/>
    <w:rsid w:val="001566ED"/>
    <w:rsid w:val="001568E8"/>
    <w:rsid w:val="001569FD"/>
    <w:rsid w:val="00156C93"/>
    <w:rsid w:val="00156CCF"/>
    <w:rsid w:val="00156CFD"/>
    <w:rsid w:val="00156D40"/>
    <w:rsid w:val="00156DBC"/>
    <w:rsid w:val="00156EED"/>
    <w:rsid w:val="00157072"/>
    <w:rsid w:val="001572B3"/>
    <w:rsid w:val="0015732D"/>
    <w:rsid w:val="0015752F"/>
    <w:rsid w:val="001576CA"/>
    <w:rsid w:val="0015770C"/>
    <w:rsid w:val="0015776A"/>
    <w:rsid w:val="0015778F"/>
    <w:rsid w:val="001578A4"/>
    <w:rsid w:val="00157911"/>
    <w:rsid w:val="00157919"/>
    <w:rsid w:val="0015794A"/>
    <w:rsid w:val="001579C5"/>
    <w:rsid w:val="00157B6E"/>
    <w:rsid w:val="00157C75"/>
    <w:rsid w:val="00157C9F"/>
    <w:rsid w:val="00157CDB"/>
    <w:rsid w:val="00157D3E"/>
    <w:rsid w:val="0016020B"/>
    <w:rsid w:val="00160313"/>
    <w:rsid w:val="0016033E"/>
    <w:rsid w:val="001605BD"/>
    <w:rsid w:val="00160667"/>
    <w:rsid w:val="00160714"/>
    <w:rsid w:val="001608A7"/>
    <w:rsid w:val="00160C9D"/>
    <w:rsid w:val="00160D5F"/>
    <w:rsid w:val="00160DCD"/>
    <w:rsid w:val="00160F74"/>
    <w:rsid w:val="001610D9"/>
    <w:rsid w:val="00161320"/>
    <w:rsid w:val="00161454"/>
    <w:rsid w:val="001615D1"/>
    <w:rsid w:val="001616B4"/>
    <w:rsid w:val="001617E8"/>
    <w:rsid w:val="00161A8D"/>
    <w:rsid w:val="00161AA8"/>
    <w:rsid w:val="00161AC6"/>
    <w:rsid w:val="00161ADD"/>
    <w:rsid w:val="00161C95"/>
    <w:rsid w:val="00161E11"/>
    <w:rsid w:val="00161F99"/>
    <w:rsid w:val="00162295"/>
    <w:rsid w:val="00162418"/>
    <w:rsid w:val="001626C2"/>
    <w:rsid w:val="0016274B"/>
    <w:rsid w:val="00162798"/>
    <w:rsid w:val="001627A5"/>
    <w:rsid w:val="001627C2"/>
    <w:rsid w:val="00162A14"/>
    <w:rsid w:val="00162D1B"/>
    <w:rsid w:val="00162E0E"/>
    <w:rsid w:val="00162EF6"/>
    <w:rsid w:val="001630F6"/>
    <w:rsid w:val="0016342B"/>
    <w:rsid w:val="001634FA"/>
    <w:rsid w:val="001636BA"/>
    <w:rsid w:val="0016389A"/>
    <w:rsid w:val="001638CB"/>
    <w:rsid w:val="00163B4C"/>
    <w:rsid w:val="00163C2F"/>
    <w:rsid w:val="00163FB3"/>
    <w:rsid w:val="00164100"/>
    <w:rsid w:val="00164255"/>
    <w:rsid w:val="0016437B"/>
    <w:rsid w:val="001643BC"/>
    <w:rsid w:val="001644A9"/>
    <w:rsid w:val="00164A41"/>
    <w:rsid w:val="00164A46"/>
    <w:rsid w:val="00164AE8"/>
    <w:rsid w:val="00164B69"/>
    <w:rsid w:val="00164B77"/>
    <w:rsid w:val="00164D44"/>
    <w:rsid w:val="001652E0"/>
    <w:rsid w:val="00165330"/>
    <w:rsid w:val="00165353"/>
    <w:rsid w:val="00165395"/>
    <w:rsid w:val="00165B7A"/>
    <w:rsid w:val="00165CE7"/>
    <w:rsid w:val="00165D4E"/>
    <w:rsid w:val="00166022"/>
    <w:rsid w:val="0016624F"/>
    <w:rsid w:val="00166282"/>
    <w:rsid w:val="00166477"/>
    <w:rsid w:val="00166593"/>
    <w:rsid w:val="0016681A"/>
    <w:rsid w:val="00166956"/>
    <w:rsid w:val="001669BC"/>
    <w:rsid w:val="00166AD5"/>
    <w:rsid w:val="00166B74"/>
    <w:rsid w:val="00166FE1"/>
    <w:rsid w:val="001671DE"/>
    <w:rsid w:val="0016721B"/>
    <w:rsid w:val="00167449"/>
    <w:rsid w:val="0016751F"/>
    <w:rsid w:val="00167B0B"/>
    <w:rsid w:val="00167C96"/>
    <w:rsid w:val="00167CD8"/>
    <w:rsid w:val="00167D11"/>
    <w:rsid w:val="00167D7E"/>
    <w:rsid w:val="001700A4"/>
    <w:rsid w:val="001700E8"/>
    <w:rsid w:val="0017014A"/>
    <w:rsid w:val="001701CB"/>
    <w:rsid w:val="001702A9"/>
    <w:rsid w:val="0017042F"/>
    <w:rsid w:val="001705B6"/>
    <w:rsid w:val="001705C5"/>
    <w:rsid w:val="001705C6"/>
    <w:rsid w:val="001706F3"/>
    <w:rsid w:val="0017076B"/>
    <w:rsid w:val="00170827"/>
    <w:rsid w:val="00170895"/>
    <w:rsid w:val="00170D27"/>
    <w:rsid w:val="00170E0A"/>
    <w:rsid w:val="00170E3E"/>
    <w:rsid w:val="00170EFD"/>
    <w:rsid w:val="00171092"/>
    <w:rsid w:val="001710F8"/>
    <w:rsid w:val="0017112B"/>
    <w:rsid w:val="00171246"/>
    <w:rsid w:val="001712E4"/>
    <w:rsid w:val="001713A5"/>
    <w:rsid w:val="00171619"/>
    <w:rsid w:val="0017180D"/>
    <w:rsid w:val="00171829"/>
    <w:rsid w:val="0017190C"/>
    <w:rsid w:val="00171A0B"/>
    <w:rsid w:val="00171A35"/>
    <w:rsid w:val="00171B30"/>
    <w:rsid w:val="00171D4D"/>
    <w:rsid w:val="00171E68"/>
    <w:rsid w:val="00171E6E"/>
    <w:rsid w:val="00171F3A"/>
    <w:rsid w:val="001721D7"/>
    <w:rsid w:val="001723C6"/>
    <w:rsid w:val="001725AD"/>
    <w:rsid w:val="0017271A"/>
    <w:rsid w:val="00172746"/>
    <w:rsid w:val="00172827"/>
    <w:rsid w:val="00172D5A"/>
    <w:rsid w:val="00172EE4"/>
    <w:rsid w:val="00172FAF"/>
    <w:rsid w:val="001730D5"/>
    <w:rsid w:val="00173207"/>
    <w:rsid w:val="00173330"/>
    <w:rsid w:val="00173360"/>
    <w:rsid w:val="00173462"/>
    <w:rsid w:val="00173478"/>
    <w:rsid w:val="001734B6"/>
    <w:rsid w:val="001734F5"/>
    <w:rsid w:val="0017352A"/>
    <w:rsid w:val="001735CD"/>
    <w:rsid w:val="00173652"/>
    <w:rsid w:val="001737A3"/>
    <w:rsid w:val="001738CD"/>
    <w:rsid w:val="00173A3A"/>
    <w:rsid w:val="00173A73"/>
    <w:rsid w:val="00173AB9"/>
    <w:rsid w:val="00173B85"/>
    <w:rsid w:val="00173C23"/>
    <w:rsid w:val="00173CE2"/>
    <w:rsid w:val="00173DF4"/>
    <w:rsid w:val="00173F24"/>
    <w:rsid w:val="00173F2B"/>
    <w:rsid w:val="00173F4A"/>
    <w:rsid w:val="001744E4"/>
    <w:rsid w:val="00174583"/>
    <w:rsid w:val="001745BD"/>
    <w:rsid w:val="00174752"/>
    <w:rsid w:val="0017491F"/>
    <w:rsid w:val="00174956"/>
    <w:rsid w:val="00174BE1"/>
    <w:rsid w:val="00174BF9"/>
    <w:rsid w:val="00175033"/>
    <w:rsid w:val="001751BA"/>
    <w:rsid w:val="0017539D"/>
    <w:rsid w:val="001755C6"/>
    <w:rsid w:val="0017564B"/>
    <w:rsid w:val="00175675"/>
    <w:rsid w:val="0017568E"/>
    <w:rsid w:val="0017587F"/>
    <w:rsid w:val="0017595B"/>
    <w:rsid w:val="00175A3C"/>
    <w:rsid w:val="00175A7D"/>
    <w:rsid w:val="00175AF9"/>
    <w:rsid w:val="00175F11"/>
    <w:rsid w:val="00175F3F"/>
    <w:rsid w:val="00175F71"/>
    <w:rsid w:val="001760A4"/>
    <w:rsid w:val="001761DF"/>
    <w:rsid w:val="001761F1"/>
    <w:rsid w:val="00176203"/>
    <w:rsid w:val="0017627B"/>
    <w:rsid w:val="0017668F"/>
    <w:rsid w:val="0017677D"/>
    <w:rsid w:val="0017682B"/>
    <w:rsid w:val="00176BC7"/>
    <w:rsid w:val="00176BDD"/>
    <w:rsid w:val="00176C09"/>
    <w:rsid w:val="00176EEA"/>
    <w:rsid w:val="00177118"/>
    <w:rsid w:val="00177399"/>
    <w:rsid w:val="00177499"/>
    <w:rsid w:val="001775B2"/>
    <w:rsid w:val="0017764D"/>
    <w:rsid w:val="001778B4"/>
    <w:rsid w:val="00177A86"/>
    <w:rsid w:val="00177ACF"/>
    <w:rsid w:val="00180148"/>
    <w:rsid w:val="00180203"/>
    <w:rsid w:val="0018024C"/>
    <w:rsid w:val="001803D4"/>
    <w:rsid w:val="0018050B"/>
    <w:rsid w:val="00180520"/>
    <w:rsid w:val="0018085B"/>
    <w:rsid w:val="001808FF"/>
    <w:rsid w:val="00180BDB"/>
    <w:rsid w:val="00180C95"/>
    <w:rsid w:val="00180CD0"/>
    <w:rsid w:val="00180D0D"/>
    <w:rsid w:val="00180F51"/>
    <w:rsid w:val="00180F91"/>
    <w:rsid w:val="00180FA2"/>
    <w:rsid w:val="001810C5"/>
    <w:rsid w:val="001812CC"/>
    <w:rsid w:val="00181316"/>
    <w:rsid w:val="0018145F"/>
    <w:rsid w:val="0018172B"/>
    <w:rsid w:val="0018174C"/>
    <w:rsid w:val="001817AD"/>
    <w:rsid w:val="00181C1E"/>
    <w:rsid w:val="001820EA"/>
    <w:rsid w:val="00182178"/>
    <w:rsid w:val="001823C7"/>
    <w:rsid w:val="0018245A"/>
    <w:rsid w:val="0018261A"/>
    <w:rsid w:val="00182649"/>
    <w:rsid w:val="00182851"/>
    <w:rsid w:val="0018289B"/>
    <w:rsid w:val="001828BB"/>
    <w:rsid w:val="001829DC"/>
    <w:rsid w:val="00182A2A"/>
    <w:rsid w:val="00182C25"/>
    <w:rsid w:val="00182C43"/>
    <w:rsid w:val="00183176"/>
    <w:rsid w:val="001831F1"/>
    <w:rsid w:val="001832BE"/>
    <w:rsid w:val="00183324"/>
    <w:rsid w:val="001833EF"/>
    <w:rsid w:val="001835AA"/>
    <w:rsid w:val="00183661"/>
    <w:rsid w:val="001838D9"/>
    <w:rsid w:val="00183A06"/>
    <w:rsid w:val="00183A40"/>
    <w:rsid w:val="00183B24"/>
    <w:rsid w:val="0018407A"/>
    <w:rsid w:val="00184213"/>
    <w:rsid w:val="00184302"/>
    <w:rsid w:val="00184631"/>
    <w:rsid w:val="0018486A"/>
    <w:rsid w:val="00184924"/>
    <w:rsid w:val="00184A04"/>
    <w:rsid w:val="00184B48"/>
    <w:rsid w:val="00184BF8"/>
    <w:rsid w:val="001851E8"/>
    <w:rsid w:val="001852C0"/>
    <w:rsid w:val="001856A5"/>
    <w:rsid w:val="00185FB2"/>
    <w:rsid w:val="001860D3"/>
    <w:rsid w:val="00186468"/>
    <w:rsid w:val="00186475"/>
    <w:rsid w:val="00186585"/>
    <w:rsid w:val="00186751"/>
    <w:rsid w:val="001867DA"/>
    <w:rsid w:val="001869C6"/>
    <w:rsid w:val="00186A85"/>
    <w:rsid w:val="00186DDE"/>
    <w:rsid w:val="001872E9"/>
    <w:rsid w:val="00187396"/>
    <w:rsid w:val="001874D5"/>
    <w:rsid w:val="0018755E"/>
    <w:rsid w:val="00187593"/>
    <w:rsid w:val="00187748"/>
    <w:rsid w:val="0018783E"/>
    <w:rsid w:val="00187897"/>
    <w:rsid w:val="001878C2"/>
    <w:rsid w:val="0018795E"/>
    <w:rsid w:val="001879FC"/>
    <w:rsid w:val="00187EC7"/>
    <w:rsid w:val="00187F3C"/>
    <w:rsid w:val="001900AA"/>
    <w:rsid w:val="001900B4"/>
    <w:rsid w:val="001900B6"/>
    <w:rsid w:val="001902C7"/>
    <w:rsid w:val="001903DC"/>
    <w:rsid w:val="001904BD"/>
    <w:rsid w:val="0019053D"/>
    <w:rsid w:val="0019057F"/>
    <w:rsid w:val="001905DE"/>
    <w:rsid w:val="00190773"/>
    <w:rsid w:val="00190785"/>
    <w:rsid w:val="00190C69"/>
    <w:rsid w:val="00190F6D"/>
    <w:rsid w:val="00191052"/>
    <w:rsid w:val="0019105A"/>
    <w:rsid w:val="001910E2"/>
    <w:rsid w:val="001915E0"/>
    <w:rsid w:val="00191603"/>
    <w:rsid w:val="00191657"/>
    <w:rsid w:val="001918E2"/>
    <w:rsid w:val="001918E8"/>
    <w:rsid w:val="00191AEE"/>
    <w:rsid w:val="00191C26"/>
    <w:rsid w:val="00191CC3"/>
    <w:rsid w:val="00191D3A"/>
    <w:rsid w:val="00191D54"/>
    <w:rsid w:val="00191D8C"/>
    <w:rsid w:val="00191DEB"/>
    <w:rsid w:val="00191EFB"/>
    <w:rsid w:val="00191F02"/>
    <w:rsid w:val="00191F2E"/>
    <w:rsid w:val="00191F3D"/>
    <w:rsid w:val="0019211B"/>
    <w:rsid w:val="0019226C"/>
    <w:rsid w:val="0019239C"/>
    <w:rsid w:val="001923EB"/>
    <w:rsid w:val="00192558"/>
    <w:rsid w:val="0019261D"/>
    <w:rsid w:val="00192653"/>
    <w:rsid w:val="00192771"/>
    <w:rsid w:val="00192871"/>
    <w:rsid w:val="001928D6"/>
    <w:rsid w:val="00192CCE"/>
    <w:rsid w:val="00192DDB"/>
    <w:rsid w:val="00192E89"/>
    <w:rsid w:val="00192EB3"/>
    <w:rsid w:val="0019304F"/>
    <w:rsid w:val="0019313E"/>
    <w:rsid w:val="00193174"/>
    <w:rsid w:val="00193381"/>
    <w:rsid w:val="00193427"/>
    <w:rsid w:val="001937D8"/>
    <w:rsid w:val="00193A42"/>
    <w:rsid w:val="00193BAC"/>
    <w:rsid w:val="00193BF0"/>
    <w:rsid w:val="00193DDC"/>
    <w:rsid w:val="00193EE1"/>
    <w:rsid w:val="00193FC0"/>
    <w:rsid w:val="001941D9"/>
    <w:rsid w:val="0019436D"/>
    <w:rsid w:val="00194626"/>
    <w:rsid w:val="001947E5"/>
    <w:rsid w:val="00194AE1"/>
    <w:rsid w:val="00194E0E"/>
    <w:rsid w:val="00194E50"/>
    <w:rsid w:val="00194F38"/>
    <w:rsid w:val="001950CA"/>
    <w:rsid w:val="001953B6"/>
    <w:rsid w:val="0019568E"/>
    <w:rsid w:val="00195792"/>
    <w:rsid w:val="0019595F"/>
    <w:rsid w:val="00195A8E"/>
    <w:rsid w:val="00195A9F"/>
    <w:rsid w:val="00195B0A"/>
    <w:rsid w:val="00195B8B"/>
    <w:rsid w:val="00195C46"/>
    <w:rsid w:val="00195E77"/>
    <w:rsid w:val="00195F90"/>
    <w:rsid w:val="00195FB4"/>
    <w:rsid w:val="00196068"/>
    <w:rsid w:val="00196258"/>
    <w:rsid w:val="00196507"/>
    <w:rsid w:val="00196589"/>
    <w:rsid w:val="00196678"/>
    <w:rsid w:val="0019670C"/>
    <w:rsid w:val="0019670E"/>
    <w:rsid w:val="001967B3"/>
    <w:rsid w:val="00196903"/>
    <w:rsid w:val="00196B20"/>
    <w:rsid w:val="00196BBA"/>
    <w:rsid w:val="00196BDD"/>
    <w:rsid w:val="00196E96"/>
    <w:rsid w:val="00196F03"/>
    <w:rsid w:val="00197012"/>
    <w:rsid w:val="00197044"/>
    <w:rsid w:val="001971B9"/>
    <w:rsid w:val="001974FC"/>
    <w:rsid w:val="00197509"/>
    <w:rsid w:val="00197510"/>
    <w:rsid w:val="00197629"/>
    <w:rsid w:val="00197659"/>
    <w:rsid w:val="0019774D"/>
    <w:rsid w:val="00197ECD"/>
    <w:rsid w:val="00197F24"/>
    <w:rsid w:val="001A05FA"/>
    <w:rsid w:val="001A097C"/>
    <w:rsid w:val="001A0C80"/>
    <w:rsid w:val="001A0CCF"/>
    <w:rsid w:val="001A0F03"/>
    <w:rsid w:val="001A118F"/>
    <w:rsid w:val="001A1319"/>
    <w:rsid w:val="001A13A4"/>
    <w:rsid w:val="001A1493"/>
    <w:rsid w:val="001A17A3"/>
    <w:rsid w:val="001A18F6"/>
    <w:rsid w:val="001A1953"/>
    <w:rsid w:val="001A19F7"/>
    <w:rsid w:val="001A1AA4"/>
    <w:rsid w:val="001A1D66"/>
    <w:rsid w:val="001A1DBE"/>
    <w:rsid w:val="001A219F"/>
    <w:rsid w:val="001A252F"/>
    <w:rsid w:val="001A2712"/>
    <w:rsid w:val="001A2BBE"/>
    <w:rsid w:val="001A2D54"/>
    <w:rsid w:val="001A2E15"/>
    <w:rsid w:val="001A307F"/>
    <w:rsid w:val="001A3209"/>
    <w:rsid w:val="001A3309"/>
    <w:rsid w:val="001A3439"/>
    <w:rsid w:val="001A36DD"/>
    <w:rsid w:val="001A37F7"/>
    <w:rsid w:val="001A383A"/>
    <w:rsid w:val="001A38CA"/>
    <w:rsid w:val="001A38FE"/>
    <w:rsid w:val="001A3993"/>
    <w:rsid w:val="001A3A8F"/>
    <w:rsid w:val="001A3B65"/>
    <w:rsid w:val="001A40C2"/>
    <w:rsid w:val="001A4102"/>
    <w:rsid w:val="001A4113"/>
    <w:rsid w:val="001A4205"/>
    <w:rsid w:val="001A433B"/>
    <w:rsid w:val="001A4392"/>
    <w:rsid w:val="001A4560"/>
    <w:rsid w:val="001A466F"/>
    <w:rsid w:val="001A4744"/>
    <w:rsid w:val="001A4982"/>
    <w:rsid w:val="001A4BBF"/>
    <w:rsid w:val="001A4C85"/>
    <w:rsid w:val="001A502A"/>
    <w:rsid w:val="001A5227"/>
    <w:rsid w:val="001A5927"/>
    <w:rsid w:val="001A5935"/>
    <w:rsid w:val="001A5C3D"/>
    <w:rsid w:val="001A5EE4"/>
    <w:rsid w:val="001A5F3C"/>
    <w:rsid w:val="001A5FB2"/>
    <w:rsid w:val="001A615E"/>
    <w:rsid w:val="001A61DB"/>
    <w:rsid w:val="001A6730"/>
    <w:rsid w:val="001A67B3"/>
    <w:rsid w:val="001A6929"/>
    <w:rsid w:val="001A6B07"/>
    <w:rsid w:val="001A6C10"/>
    <w:rsid w:val="001A6C1C"/>
    <w:rsid w:val="001A6DCC"/>
    <w:rsid w:val="001A6EB0"/>
    <w:rsid w:val="001A6F19"/>
    <w:rsid w:val="001A7030"/>
    <w:rsid w:val="001A7331"/>
    <w:rsid w:val="001A7448"/>
    <w:rsid w:val="001A7482"/>
    <w:rsid w:val="001A7547"/>
    <w:rsid w:val="001A7603"/>
    <w:rsid w:val="001A7642"/>
    <w:rsid w:val="001A76B0"/>
    <w:rsid w:val="001A798B"/>
    <w:rsid w:val="001A7B23"/>
    <w:rsid w:val="001A7EFD"/>
    <w:rsid w:val="001A7FD7"/>
    <w:rsid w:val="001B0009"/>
    <w:rsid w:val="001B0050"/>
    <w:rsid w:val="001B018D"/>
    <w:rsid w:val="001B023E"/>
    <w:rsid w:val="001B02EF"/>
    <w:rsid w:val="001B0341"/>
    <w:rsid w:val="001B04FA"/>
    <w:rsid w:val="001B0971"/>
    <w:rsid w:val="001B0A8B"/>
    <w:rsid w:val="001B0AB6"/>
    <w:rsid w:val="001B0D44"/>
    <w:rsid w:val="001B0E10"/>
    <w:rsid w:val="001B0F57"/>
    <w:rsid w:val="001B126D"/>
    <w:rsid w:val="001B15B8"/>
    <w:rsid w:val="001B15DF"/>
    <w:rsid w:val="001B1BEF"/>
    <w:rsid w:val="001B1C50"/>
    <w:rsid w:val="001B21FB"/>
    <w:rsid w:val="001B2218"/>
    <w:rsid w:val="001B229E"/>
    <w:rsid w:val="001B2561"/>
    <w:rsid w:val="001B2622"/>
    <w:rsid w:val="001B2696"/>
    <w:rsid w:val="001B288B"/>
    <w:rsid w:val="001B2A67"/>
    <w:rsid w:val="001B2AE8"/>
    <w:rsid w:val="001B2B05"/>
    <w:rsid w:val="001B2CDA"/>
    <w:rsid w:val="001B2E19"/>
    <w:rsid w:val="001B2EB6"/>
    <w:rsid w:val="001B2EDE"/>
    <w:rsid w:val="001B312D"/>
    <w:rsid w:val="001B32F9"/>
    <w:rsid w:val="001B336B"/>
    <w:rsid w:val="001B33CA"/>
    <w:rsid w:val="001B3614"/>
    <w:rsid w:val="001B3650"/>
    <w:rsid w:val="001B38C1"/>
    <w:rsid w:val="001B38F4"/>
    <w:rsid w:val="001B3AF8"/>
    <w:rsid w:val="001B3B86"/>
    <w:rsid w:val="001B3DA2"/>
    <w:rsid w:val="001B3E5A"/>
    <w:rsid w:val="001B3F4E"/>
    <w:rsid w:val="001B4074"/>
    <w:rsid w:val="001B426D"/>
    <w:rsid w:val="001B429B"/>
    <w:rsid w:val="001B43C1"/>
    <w:rsid w:val="001B442E"/>
    <w:rsid w:val="001B4476"/>
    <w:rsid w:val="001B4C72"/>
    <w:rsid w:val="001B4CF0"/>
    <w:rsid w:val="001B4F90"/>
    <w:rsid w:val="001B4FB9"/>
    <w:rsid w:val="001B5145"/>
    <w:rsid w:val="001B53C7"/>
    <w:rsid w:val="001B53EA"/>
    <w:rsid w:val="001B55CA"/>
    <w:rsid w:val="001B5772"/>
    <w:rsid w:val="001B5AF0"/>
    <w:rsid w:val="001B5C17"/>
    <w:rsid w:val="001B5C7D"/>
    <w:rsid w:val="001B5F13"/>
    <w:rsid w:val="001B5F82"/>
    <w:rsid w:val="001B604B"/>
    <w:rsid w:val="001B6379"/>
    <w:rsid w:val="001B644B"/>
    <w:rsid w:val="001B6483"/>
    <w:rsid w:val="001B6574"/>
    <w:rsid w:val="001B6843"/>
    <w:rsid w:val="001B6DA8"/>
    <w:rsid w:val="001B6DC9"/>
    <w:rsid w:val="001B6F14"/>
    <w:rsid w:val="001B6FE0"/>
    <w:rsid w:val="001B7022"/>
    <w:rsid w:val="001B709C"/>
    <w:rsid w:val="001B7153"/>
    <w:rsid w:val="001B71F7"/>
    <w:rsid w:val="001B722E"/>
    <w:rsid w:val="001B7305"/>
    <w:rsid w:val="001B73C7"/>
    <w:rsid w:val="001B74FD"/>
    <w:rsid w:val="001B76C4"/>
    <w:rsid w:val="001B770A"/>
    <w:rsid w:val="001B784D"/>
    <w:rsid w:val="001B7865"/>
    <w:rsid w:val="001B7A02"/>
    <w:rsid w:val="001B7A36"/>
    <w:rsid w:val="001B7B66"/>
    <w:rsid w:val="001B7B84"/>
    <w:rsid w:val="001B7C1B"/>
    <w:rsid w:val="001B7CB4"/>
    <w:rsid w:val="001B7D86"/>
    <w:rsid w:val="001C0171"/>
    <w:rsid w:val="001C0200"/>
    <w:rsid w:val="001C07A8"/>
    <w:rsid w:val="001C0934"/>
    <w:rsid w:val="001C0997"/>
    <w:rsid w:val="001C0D51"/>
    <w:rsid w:val="001C1370"/>
    <w:rsid w:val="001C1397"/>
    <w:rsid w:val="001C13B5"/>
    <w:rsid w:val="001C144A"/>
    <w:rsid w:val="001C1589"/>
    <w:rsid w:val="001C15A5"/>
    <w:rsid w:val="001C1FFC"/>
    <w:rsid w:val="001C2086"/>
    <w:rsid w:val="001C209A"/>
    <w:rsid w:val="001C20B3"/>
    <w:rsid w:val="001C218E"/>
    <w:rsid w:val="001C2476"/>
    <w:rsid w:val="001C2826"/>
    <w:rsid w:val="001C285C"/>
    <w:rsid w:val="001C2992"/>
    <w:rsid w:val="001C29C7"/>
    <w:rsid w:val="001C2A83"/>
    <w:rsid w:val="001C2C54"/>
    <w:rsid w:val="001C2D6E"/>
    <w:rsid w:val="001C2E2A"/>
    <w:rsid w:val="001C2FFE"/>
    <w:rsid w:val="001C31D9"/>
    <w:rsid w:val="001C3317"/>
    <w:rsid w:val="001C340B"/>
    <w:rsid w:val="001C35F4"/>
    <w:rsid w:val="001C3707"/>
    <w:rsid w:val="001C3967"/>
    <w:rsid w:val="001C3AF3"/>
    <w:rsid w:val="001C3DF0"/>
    <w:rsid w:val="001C3FA7"/>
    <w:rsid w:val="001C434B"/>
    <w:rsid w:val="001C43DA"/>
    <w:rsid w:val="001C4452"/>
    <w:rsid w:val="001C4455"/>
    <w:rsid w:val="001C487D"/>
    <w:rsid w:val="001C49E7"/>
    <w:rsid w:val="001C4A51"/>
    <w:rsid w:val="001C4A5E"/>
    <w:rsid w:val="001C4E57"/>
    <w:rsid w:val="001C4F01"/>
    <w:rsid w:val="001C4F18"/>
    <w:rsid w:val="001C515D"/>
    <w:rsid w:val="001C5373"/>
    <w:rsid w:val="001C557D"/>
    <w:rsid w:val="001C559F"/>
    <w:rsid w:val="001C5637"/>
    <w:rsid w:val="001C56C5"/>
    <w:rsid w:val="001C5A8D"/>
    <w:rsid w:val="001C5AEE"/>
    <w:rsid w:val="001C5B1E"/>
    <w:rsid w:val="001C5B7C"/>
    <w:rsid w:val="001C5B95"/>
    <w:rsid w:val="001C5FDE"/>
    <w:rsid w:val="001C603D"/>
    <w:rsid w:val="001C6150"/>
    <w:rsid w:val="001C620A"/>
    <w:rsid w:val="001C63B6"/>
    <w:rsid w:val="001C6407"/>
    <w:rsid w:val="001C677C"/>
    <w:rsid w:val="001C6897"/>
    <w:rsid w:val="001C693F"/>
    <w:rsid w:val="001C6CC9"/>
    <w:rsid w:val="001C6F4D"/>
    <w:rsid w:val="001C6F4E"/>
    <w:rsid w:val="001C70C5"/>
    <w:rsid w:val="001C72CC"/>
    <w:rsid w:val="001C7300"/>
    <w:rsid w:val="001C735D"/>
    <w:rsid w:val="001C741D"/>
    <w:rsid w:val="001C748B"/>
    <w:rsid w:val="001C7705"/>
    <w:rsid w:val="001C781A"/>
    <w:rsid w:val="001C78DB"/>
    <w:rsid w:val="001C7D5B"/>
    <w:rsid w:val="001C7EB4"/>
    <w:rsid w:val="001D005A"/>
    <w:rsid w:val="001D01DA"/>
    <w:rsid w:val="001D0283"/>
    <w:rsid w:val="001D02B6"/>
    <w:rsid w:val="001D035C"/>
    <w:rsid w:val="001D042F"/>
    <w:rsid w:val="001D045A"/>
    <w:rsid w:val="001D0571"/>
    <w:rsid w:val="001D0597"/>
    <w:rsid w:val="001D0692"/>
    <w:rsid w:val="001D07E8"/>
    <w:rsid w:val="001D09C2"/>
    <w:rsid w:val="001D0A8B"/>
    <w:rsid w:val="001D0B72"/>
    <w:rsid w:val="001D0CB5"/>
    <w:rsid w:val="001D0D3E"/>
    <w:rsid w:val="001D0D71"/>
    <w:rsid w:val="001D10A5"/>
    <w:rsid w:val="001D13DA"/>
    <w:rsid w:val="001D1597"/>
    <w:rsid w:val="001D1671"/>
    <w:rsid w:val="001D1B49"/>
    <w:rsid w:val="001D1C82"/>
    <w:rsid w:val="001D1DC3"/>
    <w:rsid w:val="001D1ECE"/>
    <w:rsid w:val="001D1ED2"/>
    <w:rsid w:val="001D1FD0"/>
    <w:rsid w:val="001D2133"/>
    <w:rsid w:val="001D233F"/>
    <w:rsid w:val="001D23CF"/>
    <w:rsid w:val="001D23E4"/>
    <w:rsid w:val="001D269D"/>
    <w:rsid w:val="001D2714"/>
    <w:rsid w:val="001D278D"/>
    <w:rsid w:val="001D2883"/>
    <w:rsid w:val="001D2966"/>
    <w:rsid w:val="001D2B80"/>
    <w:rsid w:val="001D2B9A"/>
    <w:rsid w:val="001D2C0D"/>
    <w:rsid w:val="001D2DF2"/>
    <w:rsid w:val="001D3458"/>
    <w:rsid w:val="001D346B"/>
    <w:rsid w:val="001D34E3"/>
    <w:rsid w:val="001D3A24"/>
    <w:rsid w:val="001D3A33"/>
    <w:rsid w:val="001D3C36"/>
    <w:rsid w:val="001D3C53"/>
    <w:rsid w:val="001D3D02"/>
    <w:rsid w:val="001D3E8C"/>
    <w:rsid w:val="001D3EB0"/>
    <w:rsid w:val="001D3EE1"/>
    <w:rsid w:val="001D419F"/>
    <w:rsid w:val="001D4721"/>
    <w:rsid w:val="001D4775"/>
    <w:rsid w:val="001D4990"/>
    <w:rsid w:val="001D49AA"/>
    <w:rsid w:val="001D4AE9"/>
    <w:rsid w:val="001D4C01"/>
    <w:rsid w:val="001D4CE1"/>
    <w:rsid w:val="001D5043"/>
    <w:rsid w:val="001D52D8"/>
    <w:rsid w:val="001D553A"/>
    <w:rsid w:val="001D5789"/>
    <w:rsid w:val="001D579C"/>
    <w:rsid w:val="001D591E"/>
    <w:rsid w:val="001D59E0"/>
    <w:rsid w:val="001D5A07"/>
    <w:rsid w:val="001D5A59"/>
    <w:rsid w:val="001D5AC8"/>
    <w:rsid w:val="001D5BCB"/>
    <w:rsid w:val="001D5DE3"/>
    <w:rsid w:val="001D5DEE"/>
    <w:rsid w:val="001D5F7D"/>
    <w:rsid w:val="001D617E"/>
    <w:rsid w:val="001D6225"/>
    <w:rsid w:val="001D62FF"/>
    <w:rsid w:val="001D637C"/>
    <w:rsid w:val="001D65CB"/>
    <w:rsid w:val="001D6D0A"/>
    <w:rsid w:val="001D6F37"/>
    <w:rsid w:val="001D6F78"/>
    <w:rsid w:val="001D709C"/>
    <w:rsid w:val="001D70B3"/>
    <w:rsid w:val="001D7400"/>
    <w:rsid w:val="001D7850"/>
    <w:rsid w:val="001D7A5F"/>
    <w:rsid w:val="001D7CC1"/>
    <w:rsid w:val="001D7CD7"/>
    <w:rsid w:val="001D7EC5"/>
    <w:rsid w:val="001D7ECA"/>
    <w:rsid w:val="001E0256"/>
    <w:rsid w:val="001E0456"/>
    <w:rsid w:val="001E08B4"/>
    <w:rsid w:val="001E0AB7"/>
    <w:rsid w:val="001E0C58"/>
    <w:rsid w:val="001E0CD0"/>
    <w:rsid w:val="001E0EF1"/>
    <w:rsid w:val="001E0FA3"/>
    <w:rsid w:val="001E1237"/>
    <w:rsid w:val="001E1285"/>
    <w:rsid w:val="001E13CD"/>
    <w:rsid w:val="001E14CB"/>
    <w:rsid w:val="001E160A"/>
    <w:rsid w:val="001E1662"/>
    <w:rsid w:val="001E18B9"/>
    <w:rsid w:val="001E18D4"/>
    <w:rsid w:val="001E1CB0"/>
    <w:rsid w:val="001E1D29"/>
    <w:rsid w:val="001E1EE8"/>
    <w:rsid w:val="001E1FA7"/>
    <w:rsid w:val="001E223B"/>
    <w:rsid w:val="001E228D"/>
    <w:rsid w:val="001E22B4"/>
    <w:rsid w:val="001E22BF"/>
    <w:rsid w:val="001E2515"/>
    <w:rsid w:val="001E253D"/>
    <w:rsid w:val="001E29E1"/>
    <w:rsid w:val="001E2A3A"/>
    <w:rsid w:val="001E2BFB"/>
    <w:rsid w:val="001E3174"/>
    <w:rsid w:val="001E3242"/>
    <w:rsid w:val="001E3451"/>
    <w:rsid w:val="001E3468"/>
    <w:rsid w:val="001E3605"/>
    <w:rsid w:val="001E3617"/>
    <w:rsid w:val="001E3A0C"/>
    <w:rsid w:val="001E3D68"/>
    <w:rsid w:val="001E3E77"/>
    <w:rsid w:val="001E3EF0"/>
    <w:rsid w:val="001E3FAC"/>
    <w:rsid w:val="001E4030"/>
    <w:rsid w:val="001E415F"/>
    <w:rsid w:val="001E41E0"/>
    <w:rsid w:val="001E4590"/>
    <w:rsid w:val="001E4698"/>
    <w:rsid w:val="001E4820"/>
    <w:rsid w:val="001E4A33"/>
    <w:rsid w:val="001E4D3B"/>
    <w:rsid w:val="001E4D65"/>
    <w:rsid w:val="001E4E8C"/>
    <w:rsid w:val="001E5053"/>
    <w:rsid w:val="001E5255"/>
    <w:rsid w:val="001E5566"/>
    <w:rsid w:val="001E558E"/>
    <w:rsid w:val="001E563E"/>
    <w:rsid w:val="001E572A"/>
    <w:rsid w:val="001E5875"/>
    <w:rsid w:val="001E5882"/>
    <w:rsid w:val="001E58F6"/>
    <w:rsid w:val="001E59FF"/>
    <w:rsid w:val="001E5A69"/>
    <w:rsid w:val="001E5B8D"/>
    <w:rsid w:val="001E5BD8"/>
    <w:rsid w:val="001E5C80"/>
    <w:rsid w:val="001E5FA4"/>
    <w:rsid w:val="001E5FEC"/>
    <w:rsid w:val="001E602B"/>
    <w:rsid w:val="001E6081"/>
    <w:rsid w:val="001E60D9"/>
    <w:rsid w:val="001E60E8"/>
    <w:rsid w:val="001E610B"/>
    <w:rsid w:val="001E6496"/>
    <w:rsid w:val="001E6632"/>
    <w:rsid w:val="001E6B0A"/>
    <w:rsid w:val="001E6F7C"/>
    <w:rsid w:val="001E6FC1"/>
    <w:rsid w:val="001E7208"/>
    <w:rsid w:val="001E72A8"/>
    <w:rsid w:val="001E72FD"/>
    <w:rsid w:val="001E75D2"/>
    <w:rsid w:val="001E7648"/>
    <w:rsid w:val="001E76F0"/>
    <w:rsid w:val="001E77E9"/>
    <w:rsid w:val="001E7994"/>
    <w:rsid w:val="001E79CF"/>
    <w:rsid w:val="001E7B9F"/>
    <w:rsid w:val="001E7FE3"/>
    <w:rsid w:val="001F0065"/>
    <w:rsid w:val="001F017D"/>
    <w:rsid w:val="001F018E"/>
    <w:rsid w:val="001F02F3"/>
    <w:rsid w:val="001F0513"/>
    <w:rsid w:val="001F0818"/>
    <w:rsid w:val="001F084B"/>
    <w:rsid w:val="001F0854"/>
    <w:rsid w:val="001F097C"/>
    <w:rsid w:val="001F0C38"/>
    <w:rsid w:val="001F0E76"/>
    <w:rsid w:val="001F0EB3"/>
    <w:rsid w:val="001F0F5D"/>
    <w:rsid w:val="001F1044"/>
    <w:rsid w:val="001F114E"/>
    <w:rsid w:val="001F11FD"/>
    <w:rsid w:val="001F12CB"/>
    <w:rsid w:val="001F133D"/>
    <w:rsid w:val="001F1466"/>
    <w:rsid w:val="001F1537"/>
    <w:rsid w:val="001F162A"/>
    <w:rsid w:val="001F16B2"/>
    <w:rsid w:val="001F16F1"/>
    <w:rsid w:val="001F1797"/>
    <w:rsid w:val="001F1A75"/>
    <w:rsid w:val="001F1B2F"/>
    <w:rsid w:val="001F1E0E"/>
    <w:rsid w:val="001F2021"/>
    <w:rsid w:val="001F2072"/>
    <w:rsid w:val="001F20A4"/>
    <w:rsid w:val="001F20D8"/>
    <w:rsid w:val="001F2363"/>
    <w:rsid w:val="001F236E"/>
    <w:rsid w:val="001F2564"/>
    <w:rsid w:val="001F261E"/>
    <w:rsid w:val="001F266F"/>
    <w:rsid w:val="001F27D8"/>
    <w:rsid w:val="001F2877"/>
    <w:rsid w:val="001F28DB"/>
    <w:rsid w:val="001F29B1"/>
    <w:rsid w:val="001F29C9"/>
    <w:rsid w:val="001F2A51"/>
    <w:rsid w:val="001F2C8F"/>
    <w:rsid w:val="001F2D5F"/>
    <w:rsid w:val="001F2DD1"/>
    <w:rsid w:val="001F2E3B"/>
    <w:rsid w:val="001F2F45"/>
    <w:rsid w:val="001F2F54"/>
    <w:rsid w:val="001F2FC7"/>
    <w:rsid w:val="001F2FF6"/>
    <w:rsid w:val="001F304B"/>
    <w:rsid w:val="001F3103"/>
    <w:rsid w:val="001F31EA"/>
    <w:rsid w:val="001F3498"/>
    <w:rsid w:val="001F364D"/>
    <w:rsid w:val="001F37A1"/>
    <w:rsid w:val="001F388C"/>
    <w:rsid w:val="001F3B34"/>
    <w:rsid w:val="001F3B4B"/>
    <w:rsid w:val="001F3B64"/>
    <w:rsid w:val="001F3E4A"/>
    <w:rsid w:val="001F3E7B"/>
    <w:rsid w:val="001F408D"/>
    <w:rsid w:val="001F412F"/>
    <w:rsid w:val="001F42EB"/>
    <w:rsid w:val="001F4339"/>
    <w:rsid w:val="001F44FB"/>
    <w:rsid w:val="001F450D"/>
    <w:rsid w:val="001F47B4"/>
    <w:rsid w:val="001F4A54"/>
    <w:rsid w:val="001F4B5D"/>
    <w:rsid w:val="001F4BEF"/>
    <w:rsid w:val="001F4D18"/>
    <w:rsid w:val="001F4D27"/>
    <w:rsid w:val="001F4D33"/>
    <w:rsid w:val="001F4D50"/>
    <w:rsid w:val="001F5275"/>
    <w:rsid w:val="001F533A"/>
    <w:rsid w:val="001F53D9"/>
    <w:rsid w:val="001F5A87"/>
    <w:rsid w:val="001F5E82"/>
    <w:rsid w:val="001F5F21"/>
    <w:rsid w:val="001F5F4A"/>
    <w:rsid w:val="001F5FC9"/>
    <w:rsid w:val="001F6174"/>
    <w:rsid w:val="001F64F4"/>
    <w:rsid w:val="001F668E"/>
    <w:rsid w:val="001F66AE"/>
    <w:rsid w:val="001F67D4"/>
    <w:rsid w:val="001F6885"/>
    <w:rsid w:val="001F6892"/>
    <w:rsid w:val="001F6B52"/>
    <w:rsid w:val="001F6C1E"/>
    <w:rsid w:val="001F6CFA"/>
    <w:rsid w:val="001F6D9C"/>
    <w:rsid w:val="001F6DF6"/>
    <w:rsid w:val="001F6E16"/>
    <w:rsid w:val="001F6E65"/>
    <w:rsid w:val="001F6E67"/>
    <w:rsid w:val="001F6FA8"/>
    <w:rsid w:val="001F712C"/>
    <w:rsid w:val="001F7239"/>
    <w:rsid w:val="001F72EA"/>
    <w:rsid w:val="001F750D"/>
    <w:rsid w:val="001F764E"/>
    <w:rsid w:val="001F7750"/>
    <w:rsid w:val="001F7766"/>
    <w:rsid w:val="001F779C"/>
    <w:rsid w:val="001F7856"/>
    <w:rsid w:val="001F7D9C"/>
    <w:rsid w:val="001F7F83"/>
    <w:rsid w:val="001F7FA0"/>
    <w:rsid w:val="0020001A"/>
    <w:rsid w:val="0020030A"/>
    <w:rsid w:val="002003A8"/>
    <w:rsid w:val="0020048F"/>
    <w:rsid w:val="002004E3"/>
    <w:rsid w:val="00200992"/>
    <w:rsid w:val="002009AA"/>
    <w:rsid w:val="00200DD3"/>
    <w:rsid w:val="00200EB2"/>
    <w:rsid w:val="00201248"/>
    <w:rsid w:val="002014D1"/>
    <w:rsid w:val="002015A4"/>
    <w:rsid w:val="0020186F"/>
    <w:rsid w:val="002019D9"/>
    <w:rsid w:val="00201E40"/>
    <w:rsid w:val="0020201E"/>
    <w:rsid w:val="002020E8"/>
    <w:rsid w:val="002020EC"/>
    <w:rsid w:val="0020212A"/>
    <w:rsid w:val="00202315"/>
    <w:rsid w:val="00202419"/>
    <w:rsid w:val="002026BA"/>
    <w:rsid w:val="00202804"/>
    <w:rsid w:val="00202877"/>
    <w:rsid w:val="00202AFD"/>
    <w:rsid w:val="00202C5B"/>
    <w:rsid w:val="00202CE5"/>
    <w:rsid w:val="00202D59"/>
    <w:rsid w:val="00202E0E"/>
    <w:rsid w:val="00202E19"/>
    <w:rsid w:val="00202ECB"/>
    <w:rsid w:val="00202F63"/>
    <w:rsid w:val="0020330F"/>
    <w:rsid w:val="00203310"/>
    <w:rsid w:val="002034E8"/>
    <w:rsid w:val="002036A8"/>
    <w:rsid w:val="002037DD"/>
    <w:rsid w:val="002038BB"/>
    <w:rsid w:val="00203B49"/>
    <w:rsid w:val="00203C5F"/>
    <w:rsid w:val="00203D67"/>
    <w:rsid w:val="00203F7A"/>
    <w:rsid w:val="00203FCD"/>
    <w:rsid w:val="00204022"/>
    <w:rsid w:val="00204042"/>
    <w:rsid w:val="002040CE"/>
    <w:rsid w:val="0020410F"/>
    <w:rsid w:val="0020440B"/>
    <w:rsid w:val="002044A7"/>
    <w:rsid w:val="002044B6"/>
    <w:rsid w:val="002045E8"/>
    <w:rsid w:val="002045EC"/>
    <w:rsid w:val="00204690"/>
    <w:rsid w:val="00204704"/>
    <w:rsid w:val="00204783"/>
    <w:rsid w:val="002049E3"/>
    <w:rsid w:val="00204AA8"/>
    <w:rsid w:val="00204AF0"/>
    <w:rsid w:val="00204B95"/>
    <w:rsid w:val="00204CB1"/>
    <w:rsid w:val="00204E26"/>
    <w:rsid w:val="00204FE4"/>
    <w:rsid w:val="002050E5"/>
    <w:rsid w:val="00205460"/>
    <w:rsid w:val="002054FE"/>
    <w:rsid w:val="0020558F"/>
    <w:rsid w:val="00205611"/>
    <w:rsid w:val="00205712"/>
    <w:rsid w:val="00205753"/>
    <w:rsid w:val="002058CB"/>
    <w:rsid w:val="002058F2"/>
    <w:rsid w:val="00205B6C"/>
    <w:rsid w:val="00205E20"/>
    <w:rsid w:val="00205E8D"/>
    <w:rsid w:val="00205F4C"/>
    <w:rsid w:val="002063DF"/>
    <w:rsid w:val="002066D1"/>
    <w:rsid w:val="0020694A"/>
    <w:rsid w:val="00206C4A"/>
    <w:rsid w:val="00206C5E"/>
    <w:rsid w:val="002074D6"/>
    <w:rsid w:val="002076B0"/>
    <w:rsid w:val="00207894"/>
    <w:rsid w:val="00207912"/>
    <w:rsid w:val="00207F07"/>
    <w:rsid w:val="00210266"/>
    <w:rsid w:val="0021045B"/>
    <w:rsid w:val="00210544"/>
    <w:rsid w:val="00210720"/>
    <w:rsid w:val="00210AF2"/>
    <w:rsid w:val="00210D11"/>
    <w:rsid w:val="00210D4B"/>
    <w:rsid w:val="00210D70"/>
    <w:rsid w:val="00210D8C"/>
    <w:rsid w:val="00210F65"/>
    <w:rsid w:val="0021109E"/>
    <w:rsid w:val="002110CB"/>
    <w:rsid w:val="002111F6"/>
    <w:rsid w:val="00211557"/>
    <w:rsid w:val="002116FD"/>
    <w:rsid w:val="00211897"/>
    <w:rsid w:val="00211999"/>
    <w:rsid w:val="00211C47"/>
    <w:rsid w:val="00211C62"/>
    <w:rsid w:val="00211D05"/>
    <w:rsid w:val="00211E0D"/>
    <w:rsid w:val="002120A8"/>
    <w:rsid w:val="0021212D"/>
    <w:rsid w:val="00212239"/>
    <w:rsid w:val="0021230A"/>
    <w:rsid w:val="0021233B"/>
    <w:rsid w:val="002124DF"/>
    <w:rsid w:val="00212775"/>
    <w:rsid w:val="00212810"/>
    <w:rsid w:val="00212D1C"/>
    <w:rsid w:val="00212DB5"/>
    <w:rsid w:val="00213061"/>
    <w:rsid w:val="0021318C"/>
    <w:rsid w:val="00213618"/>
    <w:rsid w:val="00213633"/>
    <w:rsid w:val="002136B4"/>
    <w:rsid w:val="00213923"/>
    <w:rsid w:val="00213940"/>
    <w:rsid w:val="002139FC"/>
    <w:rsid w:val="00213C85"/>
    <w:rsid w:val="00213D2C"/>
    <w:rsid w:val="00214155"/>
    <w:rsid w:val="002144C9"/>
    <w:rsid w:val="002144E9"/>
    <w:rsid w:val="002145F3"/>
    <w:rsid w:val="00214670"/>
    <w:rsid w:val="002147BC"/>
    <w:rsid w:val="00214ABD"/>
    <w:rsid w:val="00214AF1"/>
    <w:rsid w:val="00214B8F"/>
    <w:rsid w:val="00214C43"/>
    <w:rsid w:val="00214F06"/>
    <w:rsid w:val="002152A0"/>
    <w:rsid w:val="002153DC"/>
    <w:rsid w:val="00215536"/>
    <w:rsid w:val="00215705"/>
    <w:rsid w:val="0021574D"/>
    <w:rsid w:val="00215778"/>
    <w:rsid w:val="002157FF"/>
    <w:rsid w:val="00215907"/>
    <w:rsid w:val="00215A4C"/>
    <w:rsid w:val="00215E2B"/>
    <w:rsid w:val="00215F39"/>
    <w:rsid w:val="00215F64"/>
    <w:rsid w:val="00216066"/>
    <w:rsid w:val="0021617D"/>
    <w:rsid w:val="002161EB"/>
    <w:rsid w:val="0021634A"/>
    <w:rsid w:val="0021636B"/>
    <w:rsid w:val="002163B2"/>
    <w:rsid w:val="00216560"/>
    <w:rsid w:val="00216A39"/>
    <w:rsid w:val="00216A43"/>
    <w:rsid w:val="00216AC0"/>
    <w:rsid w:val="00216AF0"/>
    <w:rsid w:val="00216D90"/>
    <w:rsid w:val="002170FF"/>
    <w:rsid w:val="0021714E"/>
    <w:rsid w:val="0021721B"/>
    <w:rsid w:val="0021743C"/>
    <w:rsid w:val="00217572"/>
    <w:rsid w:val="002175B1"/>
    <w:rsid w:val="0021779A"/>
    <w:rsid w:val="0021794B"/>
    <w:rsid w:val="002179B9"/>
    <w:rsid w:val="00217A32"/>
    <w:rsid w:val="00217A8E"/>
    <w:rsid w:val="00217B3C"/>
    <w:rsid w:val="00217B6A"/>
    <w:rsid w:val="00217C07"/>
    <w:rsid w:val="00217D46"/>
    <w:rsid w:val="00217F91"/>
    <w:rsid w:val="002200FD"/>
    <w:rsid w:val="002203EC"/>
    <w:rsid w:val="002204F6"/>
    <w:rsid w:val="002205B1"/>
    <w:rsid w:val="00220764"/>
    <w:rsid w:val="0022091D"/>
    <w:rsid w:val="00220A2E"/>
    <w:rsid w:val="00220A66"/>
    <w:rsid w:val="00220AC4"/>
    <w:rsid w:val="00220B8B"/>
    <w:rsid w:val="00220BF1"/>
    <w:rsid w:val="00221302"/>
    <w:rsid w:val="00221354"/>
    <w:rsid w:val="002213B1"/>
    <w:rsid w:val="0022144D"/>
    <w:rsid w:val="002214F5"/>
    <w:rsid w:val="00221513"/>
    <w:rsid w:val="002216C3"/>
    <w:rsid w:val="002217E6"/>
    <w:rsid w:val="002218F6"/>
    <w:rsid w:val="00221DEA"/>
    <w:rsid w:val="00221FB3"/>
    <w:rsid w:val="00222128"/>
    <w:rsid w:val="002223BB"/>
    <w:rsid w:val="002223E5"/>
    <w:rsid w:val="0022269A"/>
    <w:rsid w:val="002227F0"/>
    <w:rsid w:val="002228F0"/>
    <w:rsid w:val="00222A8E"/>
    <w:rsid w:val="00222C05"/>
    <w:rsid w:val="00222CE7"/>
    <w:rsid w:val="00222D56"/>
    <w:rsid w:val="00222D9D"/>
    <w:rsid w:val="00222DF4"/>
    <w:rsid w:val="00222E4C"/>
    <w:rsid w:val="00222F7B"/>
    <w:rsid w:val="0022300D"/>
    <w:rsid w:val="00223053"/>
    <w:rsid w:val="0022316B"/>
    <w:rsid w:val="002231F6"/>
    <w:rsid w:val="00223379"/>
    <w:rsid w:val="0022346C"/>
    <w:rsid w:val="002235AD"/>
    <w:rsid w:val="0022370C"/>
    <w:rsid w:val="00223715"/>
    <w:rsid w:val="002239D3"/>
    <w:rsid w:val="00223AD4"/>
    <w:rsid w:val="00223B65"/>
    <w:rsid w:val="00223C07"/>
    <w:rsid w:val="0022405C"/>
    <w:rsid w:val="00224079"/>
    <w:rsid w:val="002240AF"/>
    <w:rsid w:val="0022427C"/>
    <w:rsid w:val="002244D5"/>
    <w:rsid w:val="002244DF"/>
    <w:rsid w:val="00224522"/>
    <w:rsid w:val="002245CC"/>
    <w:rsid w:val="002245D4"/>
    <w:rsid w:val="00224702"/>
    <w:rsid w:val="002247D0"/>
    <w:rsid w:val="0022483F"/>
    <w:rsid w:val="00224AED"/>
    <w:rsid w:val="00224D85"/>
    <w:rsid w:val="0022502D"/>
    <w:rsid w:val="0022505B"/>
    <w:rsid w:val="002251DC"/>
    <w:rsid w:val="0022530A"/>
    <w:rsid w:val="0022550B"/>
    <w:rsid w:val="00225582"/>
    <w:rsid w:val="00225AED"/>
    <w:rsid w:val="00225B60"/>
    <w:rsid w:val="00225C0C"/>
    <w:rsid w:val="00225C66"/>
    <w:rsid w:val="00225D5B"/>
    <w:rsid w:val="00225D96"/>
    <w:rsid w:val="00225DB2"/>
    <w:rsid w:val="00225E54"/>
    <w:rsid w:val="00226237"/>
    <w:rsid w:val="002262EB"/>
    <w:rsid w:val="00226400"/>
    <w:rsid w:val="00226452"/>
    <w:rsid w:val="00226543"/>
    <w:rsid w:val="0022657A"/>
    <w:rsid w:val="0022657E"/>
    <w:rsid w:val="002265D6"/>
    <w:rsid w:val="00226709"/>
    <w:rsid w:val="00226A86"/>
    <w:rsid w:val="00226FAD"/>
    <w:rsid w:val="00226FC5"/>
    <w:rsid w:val="002270D6"/>
    <w:rsid w:val="002271EE"/>
    <w:rsid w:val="00227669"/>
    <w:rsid w:val="0022773C"/>
    <w:rsid w:val="002278C8"/>
    <w:rsid w:val="00227B43"/>
    <w:rsid w:val="00227CB8"/>
    <w:rsid w:val="00227DC4"/>
    <w:rsid w:val="00227EFF"/>
    <w:rsid w:val="00227FF2"/>
    <w:rsid w:val="00230234"/>
    <w:rsid w:val="00230511"/>
    <w:rsid w:val="0023059F"/>
    <w:rsid w:val="00230755"/>
    <w:rsid w:val="00230768"/>
    <w:rsid w:val="002307A5"/>
    <w:rsid w:val="00230808"/>
    <w:rsid w:val="00230AA5"/>
    <w:rsid w:val="00230B7B"/>
    <w:rsid w:val="00230C3B"/>
    <w:rsid w:val="00231314"/>
    <w:rsid w:val="00231380"/>
    <w:rsid w:val="00231662"/>
    <w:rsid w:val="002317F6"/>
    <w:rsid w:val="00231861"/>
    <w:rsid w:val="00231F48"/>
    <w:rsid w:val="00231F49"/>
    <w:rsid w:val="00231F76"/>
    <w:rsid w:val="0023231E"/>
    <w:rsid w:val="00232370"/>
    <w:rsid w:val="002324D3"/>
    <w:rsid w:val="002329A3"/>
    <w:rsid w:val="00232C49"/>
    <w:rsid w:val="00232D3F"/>
    <w:rsid w:val="00232DC9"/>
    <w:rsid w:val="0023301D"/>
    <w:rsid w:val="00233058"/>
    <w:rsid w:val="002330A5"/>
    <w:rsid w:val="002332D8"/>
    <w:rsid w:val="00233485"/>
    <w:rsid w:val="002334E1"/>
    <w:rsid w:val="002335D7"/>
    <w:rsid w:val="00233639"/>
    <w:rsid w:val="0023365B"/>
    <w:rsid w:val="00233665"/>
    <w:rsid w:val="00233713"/>
    <w:rsid w:val="002337CD"/>
    <w:rsid w:val="00233815"/>
    <w:rsid w:val="002344C6"/>
    <w:rsid w:val="00234534"/>
    <w:rsid w:val="002346D0"/>
    <w:rsid w:val="00234726"/>
    <w:rsid w:val="00234794"/>
    <w:rsid w:val="002347E6"/>
    <w:rsid w:val="00234A3F"/>
    <w:rsid w:val="00234A6F"/>
    <w:rsid w:val="00234C4B"/>
    <w:rsid w:val="00234D90"/>
    <w:rsid w:val="00234E24"/>
    <w:rsid w:val="00234E59"/>
    <w:rsid w:val="002352D1"/>
    <w:rsid w:val="00235503"/>
    <w:rsid w:val="00235606"/>
    <w:rsid w:val="00235771"/>
    <w:rsid w:val="00235868"/>
    <w:rsid w:val="002358DE"/>
    <w:rsid w:val="002359EA"/>
    <w:rsid w:val="00235A1C"/>
    <w:rsid w:val="00235AEC"/>
    <w:rsid w:val="00235F6E"/>
    <w:rsid w:val="00235F7E"/>
    <w:rsid w:val="0023613A"/>
    <w:rsid w:val="002362A1"/>
    <w:rsid w:val="002362F6"/>
    <w:rsid w:val="00236429"/>
    <w:rsid w:val="00236624"/>
    <w:rsid w:val="0023681C"/>
    <w:rsid w:val="002368CA"/>
    <w:rsid w:val="002368FF"/>
    <w:rsid w:val="00236973"/>
    <w:rsid w:val="00236A6E"/>
    <w:rsid w:val="00236B06"/>
    <w:rsid w:val="00236C78"/>
    <w:rsid w:val="00236FAF"/>
    <w:rsid w:val="0023717E"/>
    <w:rsid w:val="0023719D"/>
    <w:rsid w:val="00237447"/>
    <w:rsid w:val="0023750A"/>
    <w:rsid w:val="002375EC"/>
    <w:rsid w:val="002375EF"/>
    <w:rsid w:val="0023781C"/>
    <w:rsid w:val="00237891"/>
    <w:rsid w:val="00237B38"/>
    <w:rsid w:val="00237DA1"/>
    <w:rsid w:val="00237EAD"/>
    <w:rsid w:val="002400FE"/>
    <w:rsid w:val="002403F4"/>
    <w:rsid w:val="00240441"/>
    <w:rsid w:val="00240AB4"/>
    <w:rsid w:val="00240AC0"/>
    <w:rsid w:val="00240E1B"/>
    <w:rsid w:val="00240EA5"/>
    <w:rsid w:val="00240F44"/>
    <w:rsid w:val="002410CA"/>
    <w:rsid w:val="00241374"/>
    <w:rsid w:val="00241491"/>
    <w:rsid w:val="00241593"/>
    <w:rsid w:val="00241609"/>
    <w:rsid w:val="00241623"/>
    <w:rsid w:val="00241699"/>
    <w:rsid w:val="002416C6"/>
    <w:rsid w:val="002417E2"/>
    <w:rsid w:val="00241869"/>
    <w:rsid w:val="002419CD"/>
    <w:rsid w:val="002419E0"/>
    <w:rsid w:val="00241E37"/>
    <w:rsid w:val="00242164"/>
    <w:rsid w:val="00242170"/>
    <w:rsid w:val="00242560"/>
    <w:rsid w:val="002427ED"/>
    <w:rsid w:val="002429E5"/>
    <w:rsid w:val="00242A74"/>
    <w:rsid w:val="00242C28"/>
    <w:rsid w:val="00242E27"/>
    <w:rsid w:val="00242EDF"/>
    <w:rsid w:val="0024302A"/>
    <w:rsid w:val="002431EB"/>
    <w:rsid w:val="002433E7"/>
    <w:rsid w:val="002436A3"/>
    <w:rsid w:val="002437EF"/>
    <w:rsid w:val="002438A1"/>
    <w:rsid w:val="00243B7A"/>
    <w:rsid w:val="00243BF7"/>
    <w:rsid w:val="00243C58"/>
    <w:rsid w:val="00243C94"/>
    <w:rsid w:val="00243C96"/>
    <w:rsid w:val="00243EAC"/>
    <w:rsid w:val="0024404A"/>
    <w:rsid w:val="0024417D"/>
    <w:rsid w:val="0024428F"/>
    <w:rsid w:val="0024475A"/>
    <w:rsid w:val="0024480A"/>
    <w:rsid w:val="00244814"/>
    <w:rsid w:val="00244BBB"/>
    <w:rsid w:val="00244BE4"/>
    <w:rsid w:val="00244C87"/>
    <w:rsid w:val="00244E5B"/>
    <w:rsid w:val="00245286"/>
    <w:rsid w:val="002454C9"/>
    <w:rsid w:val="0024588D"/>
    <w:rsid w:val="00245BFD"/>
    <w:rsid w:val="00246413"/>
    <w:rsid w:val="002465AC"/>
    <w:rsid w:val="002465C6"/>
    <w:rsid w:val="00246AF0"/>
    <w:rsid w:val="00246BCE"/>
    <w:rsid w:val="00246C32"/>
    <w:rsid w:val="00247149"/>
    <w:rsid w:val="0024719F"/>
    <w:rsid w:val="002471FA"/>
    <w:rsid w:val="00247578"/>
    <w:rsid w:val="002476D4"/>
    <w:rsid w:val="00247970"/>
    <w:rsid w:val="002479E1"/>
    <w:rsid w:val="00247A1F"/>
    <w:rsid w:val="00247C17"/>
    <w:rsid w:val="00247C52"/>
    <w:rsid w:val="00247EB1"/>
    <w:rsid w:val="00247ECC"/>
    <w:rsid w:val="0025018D"/>
    <w:rsid w:val="00250400"/>
    <w:rsid w:val="002506FF"/>
    <w:rsid w:val="0025075D"/>
    <w:rsid w:val="00250A31"/>
    <w:rsid w:val="00250A8B"/>
    <w:rsid w:val="00250AB4"/>
    <w:rsid w:val="00250B50"/>
    <w:rsid w:val="00250BEC"/>
    <w:rsid w:val="00250C3A"/>
    <w:rsid w:val="00250E6A"/>
    <w:rsid w:val="00251066"/>
    <w:rsid w:val="002510DA"/>
    <w:rsid w:val="00251245"/>
    <w:rsid w:val="0025124C"/>
    <w:rsid w:val="00251275"/>
    <w:rsid w:val="0025132B"/>
    <w:rsid w:val="00251646"/>
    <w:rsid w:val="00251723"/>
    <w:rsid w:val="0025177B"/>
    <w:rsid w:val="002517D1"/>
    <w:rsid w:val="00251812"/>
    <w:rsid w:val="00251928"/>
    <w:rsid w:val="0025194D"/>
    <w:rsid w:val="002519BC"/>
    <w:rsid w:val="00251AA6"/>
    <w:rsid w:val="00252030"/>
    <w:rsid w:val="0025241D"/>
    <w:rsid w:val="00252490"/>
    <w:rsid w:val="002524C5"/>
    <w:rsid w:val="002526FF"/>
    <w:rsid w:val="0025281B"/>
    <w:rsid w:val="00252A05"/>
    <w:rsid w:val="00252AC7"/>
    <w:rsid w:val="00252CA8"/>
    <w:rsid w:val="0025312A"/>
    <w:rsid w:val="002532E6"/>
    <w:rsid w:val="002533CE"/>
    <w:rsid w:val="00253608"/>
    <w:rsid w:val="0025383F"/>
    <w:rsid w:val="002539A7"/>
    <w:rsid w:val="00253C17"/>
    <w:rsid w:val="00253E04"/>
    <w:rsid w:val="00253EB9"/>
    <w:rsid w:val="00253F3D"/>
    <w:rsid w:val="00253FD4"/>
    <w:rsid w:val="002541BD"/>
    <w:rsid w:val="00254353"/>
    <w:rsid w:val="0025475E"/>
    <w:rsid w:val="0025489F"/>
    <w:rsid w:val="002548AD"/>
    <w:rsid w:val="002548FF"/>
    <w:rsid w:val="002549AC"/>
    <w:rsid w:val="00254E31"/>
    <w:rsid w:val="00254FFC"/>
    <w:rsid w:val="00255416"/>
    <w:rsid w:val="002554A5"/>
    <w:rsid w:val="0025570C"/>
    <w:rsid w:val="00255A00"/>
    <w:rsid w:val="00255CC2"/>
    <w:rsid w:val="0025600A"/>
    <w:rsid w:val="00256216"/>
    <w:rsid w:val="0025648A"/>
    <w:rsid w:val="00256510"/>
    <w:rsid w:val="00256622"/>
    <w:rsid w:val="0025667A"/>
    <w:rsid w:val="00256700"/>
    <w:rsid w:val="0025690C"/>
    <w:rsid w:val="00256973"/>
    <w:rsid w:val="002569C7"/>
    <w:rsid w:val="002569FF"/>
    <w:rsid w:val="00256B7A"/>
    <w:rsid w:val="00256CAD"/>
    <w:rsid w:val="002571F2"/>
    <w:rsid w:val="002573BF"/>
    <w:rsid w:val="002573F7"/>
    <w:rsid w:val="002575A3"/>
    <w:rsid w:val="002575AB"/>
    <w:rsid w:val="00257851"/>
    <w:rsid w:val="002578AA"/>
    <w:rsid w:val="002579A0"/>
    <w:rsid w:val="00257AC2"/>
    <w:rsid w:val="00257BCE"/>
    <w:rsid w:val="00257C4A"/>
    <w:rsid w:val="00257C55"/>
    <w:rsid w:val="00257D11"/>
    <w:rsid w:val="002601C1"/>
    <w:rsid w:val="002602C4"/>
    <w:rsid w:val="00260452"/>
    <w:rsid w:val="00260641"/>
    <w:rsid w:val="00260702"/>
    <w:rsid w:val="002607C5"/>
    <w:rsid w:val="00260866"/>
    <w:rsid w:val="00260957"/>
    <w:rsid w:val="00260B07"/>
    <w:rsid w:val="002611A9"/>
    <w:rsid w:val="0026129F"/>
    <w:rsid w:val="00261338"/>
    <w:rsid w:val="002614AB"/>
    <w:rsid w:val="00261964"/>
    <w:rsid w:val="00261B1F"/>
    <w:rsid w:val="00261D6F"/>
    <w:rsid w:val="00261EC4"/>
    <w:rsid w:val="00262278"/>
    <w:rsid w:val="002622C1"/>
    <w:rsid w:val="002623DF"/>
    <w:rsid w:val="002624F8"/>
    <w:rsid w:val="002625DE"/>
    <w:rsid w:val="0026261C"/>
    <w:rsid w:val="0026267D"/>
    <w:rsid w:val="00262B99"/>
    <w:rsid w:val="00262C33"/>
    <w:rsid w:val="00262EA4"/>
    <w:rsid w:val="00262F14"/>
    <w:rsid w:val="00262FC6"/>
    <w:rsid w:val="002630C4"/>
    <w:rsid w:val="00263124"/>
    <w:rsid w:val="002633D8"/>
    <w:rsid w:val="0026357A"/>
    <w:rsid w:val="00263681"/>
    <w:rsid w:val="00263899"/>
    <w:rsid w:val="002639C9"/>
    <w:rsid w:val="00263B1A"/>
    <w:rsid w:val="00263CFF"/>
    <w:rsid w:val="00263E59"/>
    <w:rsid w:val="0026416F"/>
    <w:rsid w:val="002641B1"/>
    <w:rsid w:val="00264242"/>
    <w:rsid w:val="00264442"/>
    <w:rsid w:val="00264490"/>
    <w:rsid w:val="002644CE"/>
    <w:rsid w:val="00264C3E"/>
    <w:rsid w:val="00264DBA"/>
    <w:rsid w:val="00264EAE"/>
    <w:rsid w:val="002653C1"/>
    <w:rsid w:val="00265547"/>
    <w:rsid w:val="002658DD"/>
    <w:rsid w:val="0026590A"/>
    <w:rsid w:val="00265975"/>
    <w:rsid w:val="00265AA3"/>
    <w:rsid w:val="00265E1E"/>
    <w:rsid w:val="00266019"/>
    <w:rsid w:val="002660B8"/>
    <w:rsid w:val="00266207"/>
    <w:rsid w:val="002662FF"/>
    <w:rsid w:val="00266976"/>
    <w:rsid w:val="00266E6B"/>
    <w:rsid w:val="00266F65"/>
    <w:rsid w:val="00266F6A"/>
    <w:rsid w:val="00267271"/>
    <w:rsid w:val="002672ED"/>
    <w:rsid w:val="002672EE"/>
    <w:rsid w:val="00267802"/>
    <w:rsid w:val="0026781B"/>
    <w:rsid w:val="00267A1A"/>
    <w:rsid w:val="00267B92"/>
    <w:rsid w:val="00267BC9"/>
    <w:rsid w:val="00267BD6"/>
    <w:rsid w:val="00267D39"/>
    <w:rsid w:val="00267F47"/>
    <w:rsid w:val="0027005F"/>
    <w:rsid w:val="0027013B"/>
    <w:rsid w:val="002702AD"/>
    <w:rsid w:val="0027032D"/>
    <w:rsid w:val="0027041E"/>
    <w:rsid w:val="0027042B"/>
    <w:rsid w:val="00270458"/>
    <w:rsid w:val="0027066A"/>
    <w:rsid w:val="002706E2"/>
    <w:rsid w:val="002708FD"/>
    <w:rsid w:val="0027091D"/>
    <w:rsid w:val="00270AB4"/>
    <w:rsid w:val="00270B38"/>
    <w:rsid w:val="00270B52"/>
    <w:rsid w:val="00270D5E"/>
    <w:rsid w:val="00270F04"/>
    <w:rsid w:val="00270F7D"/>
    <w:rsid w:val="00271158"/>
    <w:rsid w:val="00271206"/>
    <w:rsid w:val="002712D4"/>
    <w:rsid w:val="00271351"/>
    <w:rsid w:val="00271483"/>
    <w:rsid w:val="00271571"/>
    <w:rsid w:val="00271877"/>
    <w:rsid w:val="002718D3"/>
    <w:rsid w:val="00271ED7"/>
    <w:rsid w:val="0027218B"/>
    <w:rsid w:val="0027224E"/>
    <w:rsid w:val="00272398"/>
    <w:rsid w:val="002726BB"/>
    <w:rsid w:val="002726F6"/>
    <w:rsid w:val="002727B5"/>
    <w:rsid w:val="002727E1"/>
    <w:rsid w:val="002728EB"/>
    <w:rsid w:val="00272ACF"/>
    <w:rsid w:val="00272BAA"/>
    <w:rsid w:val="00272C60"/>
    <w:rsid w:val="00273060"/>
    <w:rsid w:val="002731ED"/>
    <w:rsid w:val="0027326A"/>
    <w:rsid w:val="002737AD"/>
    <w:rsid w:val="002737BA"/>
    <w:rsid w:val="0027380B"/>
    <w:rsid w:val="0027388F"/>
    <w:rsid w:val="0027391D"/>
    <w:rsid w:val="00273A4E"/>
    <w:rsid w:val="00273B3D"/>
    <w:rsid w:val="00273CBE"/>
    <w:rsid w:val="00273DD3"/>
    <w:rsid w:val="00273E3E"/>
    <w:rsid w:val="00273E4C"/>
    <w:rsid w:val="00274105"/>
    <w:rsid w:val="002741B8"/>
    <w:rsid w:val="00274220"/>
    <w:rsid w:val="002743F1"/>
    <w:rsid w:val="0027482B"/>
    <w:rsid w:val="00274871"/>
    <w:rsid w:val="0027494E"/>
    <w:rsid w:val="00274983"/>
    <w:rsid w:val="00274B0B"/>
    <w:rsid w:val="00274CCD"/>
    <w:rsid w:val="0027507C"/>
    <w:rsid w:val="00275243"/>
    <w:rsid w:val="0027525B"/>
    <w:rsid w:val="002755FE"/>
    <w:rsid w:val="00275796"/>
    <w:rsid w:val="002757AF"/>
    <w:rsid w:val="002758AB"/>
    <w:rsid w:val="00275D86"/>
    <w:rsid w:val="00275DC0"/>
    <w:rsid w:val="00276221"/>
    <w:rsid w:val="0027626F"/>
    <w:rsid w:val="0027644F"/>
    <w:rsid w:val="002764DD"/>
    <w:rsid w:val="00276575"/>
    <w:rsid w:val="00276589"/>
    <w:rsid w:val="00276621"/>
    <w:rsid w:val="002766AB"/>
    <w:rsid w:val="002768FF"/>
    <w:rsid w:val="00276926"/>
    <w:rsid w:val="002775F0"/>
    <w:rsid w:val="002776A2"/>
    <w:rsid w:val="0027793F"/>
    <w:rsid w:val="00277B16"/>
    <w:rsid w:val="00277CC5"/>
    <w:rsid w:val="00277DAA"/>
    <w:rsid w:val="00280238"/>
    <w:rsid w:val="0028031B"/>
    <w:rsid w:val="0028034E"/>
    <w:rsid w:val="002805E1"/>
    <w:rsid w:val="00280756"/>
    <w:rsid w:val="002807BB"/>
    <w:rsid w:val="00280922"/>
    <w:rsid w:val="00280B3B"/>
    <w:rsid w:val="00280D92"/>
    <w:rsid w:val="002812E5"/>
    <w:rsid w:val="0028155F"/>
    <w:rsid w:val="00281A39"/>
    <w:rsid w:val="00281B89"/>
    <w:rsid w:val="00281B8C"/>
    <w:rsid w:val="00281C82"/>
    <w:rsid w:val="00281DE8"/>
    <w:rsid w:val="00281FD7"/>
    <w:rsid w:val="00282110"/>
    <w:rsid w:val="00282226"/>
    <w:rsid w:val="0028239D"/>
    <w:rsid w:val="002823B1"/>
    <w:rsid w:val="00282403"/>
    <w:rsid w:val="00282660"/>
    <w:rsid w:val="00282A1A"/>
    <w:rsid w:val="00282A35"/>
    <w:rsid w:val="00282D75"/>
    <w:rsid w:val="00282E3A"/>
    <w:rsid w:val="00282E44"/>
    <w:rsid w:val="00282EBD"/>
    <w:rsid w:val="00283010"/>
    <w:rsid w:val="00283053"/>
    <w:rsid w:val="00283267"/>
    <w:rsid w:val="002833B3"/>
    <w:rsid w:val="00283445"/>
    <w:rsid w:val="0028367B"/>
    <w:rsid w:val="0028397A"/>
    <w:rsid w:val="00283B2A"/>
    <w:rsid w:val="00283BDC"/>
    <w:rsid w:val="00283D6E"/>
    <w:rsid w:val="00283F11"/>
    <w:rsid w:val="00283FDA"/>
    <w:rsid w:val="0028404F"/>
    <w:rsid w:val="002840FE"/>
    <w:rsid w:val="00284494"/>
    <w:rsid w:val="00284565"/>
    <w:rsid w:val="00284A8A"/>
    <w:rsid w:val="00284C0F"/>
    <w:rsid w:val="00284F51"/>
    <w:rsid w:val="00284F9B"/>
    <w:rsid w:val="00284FAE"/>
    <w:rsid w:val="0028511F"/>
    <w:rsid w:val="002852E5"/>
    <w:rsid w:val="002852E7"/>
    <w:rsid w:val="0028538D"/>
    <w:rsid w:val="002855E3"/>
    <w:rsid w:val="0028565F"/>
    <w:rsid w:val="00285723"/>
    <w:rsid w:val="00285953"/>
    <w:rsid w:val="002859EE"/>
    <w:rsid w:val="00285AB6"/>
    <w:rsid w:val="00286014"/>
    <w:rsid w:val="0028606A"/>
    <w:rsid w:val="00286110"/>
    <w:rsid w:val="00286134"/>
    <w:rsid w:val="002861F5"/>
    <w:rsid w:val="00286220"/>
    <w:rsid w:val="002862E2"/>
    <w:rsid w:val="002863C8"/>
    <w:rsid w:val="00286417"/>
    <w:rsid w:val="0028659F"/>
    <w:rsid w:val="002866E1"/>
    <w:rsid w:val="002866FA"/>
    <w:rsid w:val="00286881"/>
    <w:rsid w:val="002869E5"/>
    <w:rsid w:val="00286CAE"/>
    <w:rsid w:val="00286FE0"/>
    <w:rsid w:val="0028744A"/>
    <w:rsid w:val="00287505"/>
    <w:rsid w:val="002875A5"/>
    <w:rsid w:val="00287715"/>
    <w:rsid w:val="0028787F"/>
    <w:rsid w:val="0028789A"/>
    <w:rsid w:val="00287909"/>
    <w:rsid w:val="00287B26"/>
    <w:rsid w:val="00287D23"/>
    <w:rsid w:val="00290061"/>
    <w:rsid w:val="002900B6"/>
    <w:rsid w:val="002901DA"/>
    <w:rsid w:val="00290406"/>
    <w:rsid w:val="00290443"/>
    <w:rsid w:val="002905CD"/>
    <w:rsid w:val="00290671"/>
    <w:rsid w:val="00290689"/>
    <w:rsid w:val="002906B2"/>
    <w:rsid w:val="0029075E"/>
    <w:rsid w:val="0029080D"/>
    <w:rsid w:val="002908D4"/>
    <w:rsid w:val="00290F62"/>
    <w:rsid w:val="00290F67"/>
    <w:rsid w:val="00290F6A"/>
    <w:rsid w:val="00291089"/>
    <w:rsid w:val="00291261"/>
    <w:rsid w:val="00291575"/>
    <w:rsid w:val="00291700"/>
    <w:rsid w:val="002917E4"/>
    <w:rsid w:val="00291865"/>
    <w:rsid w:val="00291A4C"/>
    <w:rsid w:val="00291EBF"/>
    <w:rsid w:val="002920A0"/>
    <w:rsid w:val="002920C6"/>
    <w:rsid w:val="0029211E"/>
    <w:rsid w:val="00292733"/>
    <w:rsid w:val="0029299B"/>
    <w:rsid w:val="00292AC4"/>
    <w:rsid w:val="00292B1C"/>
    <w:rsid w:val="00292DA2"/>
    <w:rsid w:val="00292E5D"/>
    <w:rsid w:val="00292F44"/>
    <w:rsid w:val="0029301C"/>
    <w:rsid w:val="0029302F"/>
    <w:rsid w:val="00293291"/>
    <w:rsid w:val="002932A8"/>
    <w:rsid w:val="0029330F"/>
    <w:rsid w:val="0029335F"/>
    <w:rsid w:val="002933C1"/>
    <w:rsid w:val="00293B43"/>
    <w:rsid w:val="00293C2C"/>
    <w:rsid w:val="00293C94"/>
    <w:rsid w:val="00293D0D"/>
    <w:rsid w:val="00293DF3"/>
    <w:rsid w:val="00293E15"/>
    <w:rsid w:val="00293E6F"/>
    <w:rsid w:val="00294042"/>
    <w:rsid w:val="00294070"/>
    <w:rsid w:val="00294108"/>
    <w:rsid w:val="002941FF"/>
    <w:rsid w:val="0029440B"/>
    <w:rsid w:val="002944E6"/>
    <w:rsid w:val="00294768"/>
    <w:rsid w:val="002948C2"/>
    <w:rsid w:val="00294974"/>
    <w:rsid w:val="00294A29"/>
    <w:rsid w:val="00294B36"/>
    <w:rsid w:val="00294B75"/>
    <w:rsid w:val="00294C01"/>
    <w:rsid w:val="00294F0F"/>
    <w:rsid w:val="00295045"/>
    <w:rsid w:val="002951D4"/>
    <w:rsid w:val="002953AE"/>
    <w:rsid w:val="0029557A"/>
    <w:rsid w:val="0029571B"/>
    <w:rsid w:val="0029577F"/>
    <w:rsid w:val="00295862"/>
    <w:rsid w:val="00295918"/>
    <w:rsid w:val="00295FAA"/>
    <w:rsid w:val="00295FD0"/>
    <w:rsid w:val="00296065"/>
    <w:rsid w:val="002962C4"/>
    <w:rsid w:val="002964D0"/>
    <w:rsid w:val="002964F3"/>
    <w:rsid w:val="0029654D"/>
    <w:rsid w:val="0029662B"/>
    <w:rsid w:val="00296656"/>
    <w:rsid w:val="0029665A"/>
    <w:rsid w:val="00296824"/>
    <w:rsid w:val="00296926"/>
    <w:rsid w:val="002969B8"/>
    <w:rsid w:val="00296B16"/>
    <w:rsid w:val="00296D7D"/>
    <w:rsid w:val="00296E55"/>
    <w:rsid w:val="00296FD0"/>
    <w:rsid w:val="00297119"/>
    <w:rsid w:val="0029721A"/>
    <w:rsid w:val="00297246"/>
    <w:rsid w:val="002972A5"/>
    <w:rsid w:val="002972BA"/>
    <w:rsid w:val="002976FC"/>
    <w:rsid w:val="00297A97"/>
    <w:rsid w:val="00297CD0"/>
    <w:rsid w:val="00297D3B"/>
    <w:rsid w:val="00297F77"/>
    <w:rsid w:val="002A01AE"/>
    <w:rsid w:val="002A01BB"/>
    <w:rsid w:val="002A0238"/>
    <w:rsid w:val="002A023F"/>
    <w:rsid w:val="002A0259"/>
    <w:rsid w:val="002A02B8"/>
    <w:rsid w:val="002A0536"/>
    <w:rsid w:val="002A0889"/>
    <w:rsid w:val="002A08D7"/>
    <w:rsid w:val="002A0975"/>
    <w:rsid w:val="002A0A12"/>
    <w:rsid w:val="002A0A87"/>
    <w:rsid w:val="002A0BA0"/>
    <w:rsid w:val="002A0D41"/>
    <w:rsid w:val="002A0E29"/>
    <w:rsid w:val="002A0EDE"/>
    <w:rsid w:val="002A1157"/>
    <w:rsid w:val="002A1307"/>
    <w:rsid w:val="002A132B"/>
    <w:rsid w:val="002A140C"/>
    <w:rsid w:val="002A14AE"/>
    <w:rsid w:val="002A1639"/>
    <w:rsid w:val="002A1657"/>
    <w:rsid w:val="002A1B75"/>
    <w:rsid w:val="002A1D67"/>
    <w:rsid w:val="002A2247"/>
    <w:rsid w:val="002A23F2"/>
    <w:rsid w:val="002A2433"/>
    <w:rsid w:val="002A2593"/>
    <w:rsid w:val="002A260A"/>
    <w:rsid w:val="002A2796"/>
    <w:rsid w:val="002A2856"/>
    <w:rsid w:val="002A2890"/>
    <w:rsid w:val="002A28ED"/>
    <w:rsid w:val="002A2A5F"/>
    <w:rsid w:val="002A2BBC"/>
    <w:rsid w:val="002A2BED"/>
    <w:rsid w:val="002A2C18"/>
    <w:rsid w:val="002A2CDC"/>
    <w:rsid w:val="002A2DF6"/>
    <w:rsid w:val="002A2E9F"/>
    <w:rsid w:val="002A2EB4"/>
    <w:rsid w:val="002A2F33"/>
    <w:rsid w:val="002A31B8"/>
    <w:rsid w:val="002A322F"/>
    <w:rsid w:val="002A35ED"/>
    <w:rsid w:val="002A362D"/>
    <w:rsid w:val="002A3804"/>
    <w:rsid w:val="002A38D6"/>
    <w:rsid w:val="002A3901"/>
    <w:rsid w:val="002A3919"/>
    <w:rsid w:val="002A3A78"/>
    <w:rsid w:val="002A3B01"/>
    <w:rsid w:val="002A41E0"/>
    <w:rsid w:val="002A4278"/>
    <w:rsid w:val="002A4311"/>
    <w:rsid w:val="002A4448"/>
    <w:rsid w:val="002A4954"/>
    <w:rsid w:val="002A4BD9"/>
    <w:rsid w:val="002A500E"/>
    <w:rsid w:val="002A519F"/>
    <w:rsid w:val="002A5294"/>
    <w:rsid w:val="002A550A"/>
    <w:rsid w:val="002A5596"/>
    <w:rsid w:val="002A56C3"/>
    <w:rsid w:val="002A58CF"/>
    <w:rsid w:val="002A598B"/>
    <w:rsid w:val="002A5A50"/>
    <w:rsid w:val="002A5BB0"/>
    <w:rsid w:val="002A5CEB"/>
    <w:rsid w:val="002A5E11"/>
    <w:rsid w:val="002A5E47"/>
    <w:rsid w:val="002A5F44"/>
    <w:rsid w:val="002A623E"/>
    <w:rsid w:val="002A6384"/>
    <w:rsid w:val="002A6580"/>
    <w:rsid w:val="002A65CE"/>
    <w:rsid w:val="002A6617"/>
    <w:rsid w:val="002A6866"/>
    <w:rsid w:val="002A6887"/>
    <w:rsid w:val="002A68D6"/>
    <w:rsid w:val="002A6F18"/>
    <w:rsid w:val="002A6F33"/>
    <w:rsid w:val="002A70F9"/>
    <w:rsid w:val="002A7223"/>
    <w:rsid w:val="002A772C"/>
    <w:rsid w:val="002A77F5"/>
    <w:rsid w:val="002A79EA"/>
    <w:rsid w:val="002A7B1E"/>
    <w:rsid w:val="002A7B92"/>
    <w:rsid w:val="002A7C7C"/>
    <w:rsid w:val="002A7D54"/>
    <w:rsid w:val="002A7D5E"/>
    <w:rsid w:val="002B02C7"/>
    <w:rsid w:val="002B041B"/>
    <w:rsid w:val="002B0576"/>
    <w:rsid w:val="002B0697"/>
    <w:rsid w:val="002B0747"/>
    <w:rsid w:val="002B08A3"/>
    <w:rsid w:val="002B090B"/>
    <w:rsid w:val="002B09C7"/>
    <w:rsid w:val="002B0C12"/>
    <w:rsid w:val="002B0CB5"/>
    <w:rsid w:val="002B0DB5"/>
    <w:rsid w:val="002B0FD1"/>
    <w:rsid w:val="002B0FF7"/>
    <w:rsid w:val="002B1386"/>
    <w:rsid w:val="002B139B"/>
    <w:rsid w:val="002B14A5"/>
    <w:rsid w:val="002B1A88"/>
    <w:rsid w:val="002B1B8C"/>
    <w:rsid w:val="002B1BE2"/>
    <w:rsid w:val="002B1C08"/>
    <w:rsid w:val="002B1C4A"/>
    <w:rsid w:val="002B1E44"/>
    <w:rsid w:val="002B1EC9"/>
    <w:rsid w:val="002B1F28"/>
    <w:rsid w:val="002B2167"/>
    <w:rsid w:val="002B218D"/>
    <w:rsid w:val="002B2233"/>
    <w:rsid w:val="002B232E"/>
    <w:rsid w:val="002B24C1"/>
    <w:rsid w:val="002B255C"/>
    <w:rsid w:val="002B27F4"/>
    <w:rsid w:val="002B2AFB"/>
    <w:rsid w:val="002B2C03"/>
    <w:rsid w:val="002B2F1B"/>
    <w:rsid w:val="002B30E5"/>
    <w:rsid w:val="002B311F"/>
    <w:rsid w:val="002B3521"/>
    <w:rsid w:val="002B374E"/>
    <w:rsid w:val="002B3810"/>
    <w:rsid w:val="002B3876"/>
    <w:rsid w:val="002B38F7"/>
    <w:rsid w:val="002B39F8"/>
    <w:rsid w:val="002B3B49"/>
    <w:rsid w:val="002B3DCF"/>
    <w:rsid w:val="002B3EA4"/>
    <w:rsid w:val="002B45E3"/>
    <w:rsid w:val="002B46CA"/>
    <w:rsid w:val="002B4701"/>
    <w:rsid w:val="002B4714"/>
    <w:rsid w:val="002B4729"/>
    <w:rsid w:val="002B4D85"/>
    <w:rsid w:val="002B54B7"/>
    <w:rsid w:val="002B54F9"/>
    <w:rsid w:val="002B57C0"/>
    <w:rsid w:val="002B5803"/>
    <w:rsid w:val="002B58D6"/>
    <w:rsid w:val="002B5A1D"/>
    <w:rsid w:val="002B5AAA"/>
    <w:rsid w:val="002B5B69"/>
    <w:rsid w:val="002B5B85"/>
    <w:rsid w:val="002B5C99"/>
    <w:rsid w:val="002B5CDA"/>
    <w:rsid w:val="002B5CF0"/>
    <w:rsid w:val="002B5F24"/>
    <w:rsid w:val="002B6026"/>
    <w:rsid w:val="002B6679"/>
    <w:rsid w:val="002B6782"/>
    <w:rsid w:val="002B6962"/>
    <w:rsid w:val="002B6A18"/>
    <w:rsid w:val="002B6B8C"/>
    <w:rsid w:val="002B6E05"/>
    <w:rsid w:val="002B6E9F"/>
    <w:rsid w:val="002B6ECE"/>
    <w:rsid w:val="002B6F43"/>
    <w:rsid w:val="002B6FB4"/>
    <w:rsid w:val="002B6FBD"/>
    <w:rsid w:val="002B702D"/>
    <w:rsid w:val="002B725C"/>
    <w:rsid w:val="002B766B"/>
    <w:rsid w:val="002B7A76"/>
    <w:rsid w:val="002B7E84"/>
    <w:rsid w:val="002B7EE6"/>
    <w:rsid w:val="002B7EEE"/>
    <w:rsid w:val="002C0011"/>
    <w:rsid w:val="002C012C"/>
    <w:rsid w:val="002C02D5"/>
    <w:rsid w:val="002C0518"/>
    <w:rsid w:val="002C058A"/>
    <w:rsid w:val="002C06F1"/>
    <w:rsid w:val="002C0C9A"/>
    <w:rsid w:val="002C0CF0"/>
    <w:rsid w:val="002C0D05"/>
    <w:rsid w:val="002C1094"/>
    <w:rsid w:val="002C10FB"/>
    <w:rsid w:val="002C1201"/>
    <w:rsid w:val="002C126C"/>
    <w:rsid w:val="002C13C4"/>
    <w:rsid w:val="002C150B"/>
    <w:rsid w:val="002C15E7"/>
    <w:rsid w:val="002C16C5"/>
    <w:rsid w:val="002C1B0E"/>
    <w:rsid w:val="002C1C27"/>
    <w:rsid w:val="002C1C60"/>
    <w:rsid w:val="002C1D07"/>
    <w:rsid w:val="002C1F31"/>
    <w:rsid w:val="002C22EF"/>
    <w:rsid w:val="002C25B5"/>
    <w:rsid w:val="002C25EF"/>
    <w:rsid w:val="002C272C"/>
    <w:rsid w:val="002C2B98"/>
    <w:rsid w:val="002C2BED"/>
    <w:rsid w:val="002C2C41"/>
    <w:rsid w:val="002C2CE4"/>
    <w:rsid w:val="002C2D8C"/>
    <w:rsid w:val="002C2EF5"/>
    <w:rsid w:val="002C3206"/>
    <w:rsid w:val="002C3300"/>
    <w:rsid w:val="002C3363"/>
    <w:rsid w:val="002C33AD"/>
    <w:rsid w:val="002C3608"/>
    <w:rsid w:val="002C3847"/>
    <w:rsid w:val="002C38A7"/>
    <w:rsid w:val="002C39AD"/>
    <w:rsid w:val="002C3CAD"/>
    <w:rsid w:val="002C3EC5"/>
    <w:rsid w:val="002C3FC3"/>
    <w:rsid w:val="002C4254"/>
    <w:rsid w:val="002C43C5"/>
    <w:rsid w:val="002C449C"/>
    <w:rsid w:val="002C44D1"/>
    <w:rsid w:val="002C468C"/>
    <w:rsid w:val="002C47AB"/>
    <w:rsid w:val="002C4D03"/>
    <w:rsid w:val="002C4EBF"/>
    <w:rsid w:val="002C531E"/>
    <w:rsid w:val="002C53B0"/>
    <w:rsid w:val="002C5429"/>
    <w:rsid w:val="002C573D"/>
    <w:rsid w:val="002C57A4"/>
    <w:rsid w:val="002C57C5"/>
    <w:rsid w:val="002C59D0"/>
    <w:rsid w:val="002C59EF"/>
    <w:rsid w:val="002C5BFA"/>
    <w:rsid w:val="002C5D28"/>
    <w:rsid w:val="002C5DD9"/>
    <w:rsid w:val="002C5EB5"/>
    <w:rsid w:val="002C5F64"/>
    <w:rsid w:val="002C622E"/>
    <w:rsid w:val="002C632D"/>
    <w:rsid w:val="002C634E"/>
    <w:rsid w:val="002C64EC"/>
    <w:rsid w:val="002C6523"/>
    <w:rsid w:val="002C65FB"/>
    <w:rsid w:val="002C6602"/>
    <w:rsid w:val="002C66AD"/>
    <w:rsid w:val="002C6A41"/>
    <w:rsid w:val="002C6D58"/>
    <w:rsid w:val="002C6F3D"/>
    <w:rsid w:val="002C7257"/>
    <w:rsid w:val="002C7469"/>
    <w:rsid w:val="002C7787"/>
    <w:rsid w:val="002C79EA"/>
    <w:rsid w:val="002C7A81"/>
    <w:rsid w:val="002C7AE8"/>
    <w:rsid w:val="002C7AF9"/>
    <w:rsid w:val="002C7BDE"/>
    <w:rsid w:val="002C7ECA"/>
    <w:rsid w:val="002D034E"/>
    <w:rsid w:val="002D0393"/>
    <w:rsid w:val="002D03EA"/>
    <w:rsid w:val="002D0576"/>
    <w:rsid w:val="002D0708"/>
    <w:rsid w:val="002D0815"/>
    <w:rsid w:val="002D0A10"/>
    <w:rsid w:val="002D0A53"/>
    <w:rsid w:val="002D0B28"/>
    <w:rsid w:val="002D0CAD"/>
    <w:rsid w:val="002D0FC5"/>
    <w:rsid w:val="002D0FCB"/>
    <w:rsid w:val="002D125D"/>
    <w:rsid w:val="002D126A"/>
    <w:rsid w:val="002D134E"/>
    <w:rsid w:val="002D1380"/>
    <w:rsid w:val="002D1497"/>
    <w:rsid w:val="002D14C5"/>
    <w:rsid w:val="002D15F0"/>
    <w:rsid w:val="002D162B"/>
    <w:rsid w:val="002D17E2"/>
    <w:rsid w:val="002D183C"/>
    <w:rsid w:val="002D186E"/>
    <w:rsid w:val="002D1CE6"/>
    <w:rsid w:val="002D2033"/>
    <w:rsid w:val="002D2065"/>
    <w:rsid w:val="002D2171"/>
    <w:rsid w:val="002D2254"/>
    <w:rsid w:val="002D227E"/>
    <w:rsid w:val="002D23C8"/>
    <w:rsid w:val="002D23FD"/>
    <w:rsid w:val="002D28A9"/>
    <w:rsid w:val="002D2912"/>
    <w:rsid w:val="002D2A96"/>
    <w:rsid w:val="002D2B22"/>
    <w:rsid w:val="002D2C02"/>
    <w:rsid w:val="002D2C83"/>
    <w:rsid w:val="002D2CFC"/>
    <w:rsid w:val="002D2F4D"/>
    <w:rsid w:val="002D311F"/>
    <w:rsid w:val="002D3148"/>
    <w:rsid w:val="002D361B"/>
    <w:rsid w:val="002D3AB3"/>
    <w:rsid w:val="002D3B0F"/>
    <w:rsid w:val="002D403E"/>
    <w:rsid w:val="002D4180"/>
    <w:rsid w:val="002D452E"/>
    <w:rsid w:val="002D4613"/>
    <w:rsid w:val="002D4AE9"/>
    <w:rsid w:val="002D4B0D"/>
    <w:rsid w:val="002D4D30"/>
    <w:rsid w:val="002D4F1F"/>
    <w:rsid w:val="002D4F6B"/>
    <w:rsid w:val="002D5305"/>
    <w:rsid w:val="002D53E7"/>
    <w:rsid w:val="002D54BD"/>
    <w:rsid w:val="002D550A"/>
    <w:rsid w:val="002D5666"/>
    <w:rsid w:val="002D5841"/>
    <w:rsid w:val="002D5848"/>
    <w:rsid w:val="002D58F4"/>
    <w:rsid w:val="002D58F6"/>
    <w:rsid w:val="002D5B9F"/>
    <w:rsid w:val="002D5C01"/>
    <w:rsid w:val="002D5C17"/>
    <w:rsid w:val="002D5FD3"/>
    <w:rsid w:val="002D6037"/>
    <w:rsid w:val="002D60BC"/>
    <w:rsid w:val="002D632B"/>
    <w:rsid w:val="002D63B5"/>
    <w:rsid w:val="002D63EA"/>
    <w:rsid w:val="002D6442"/>
    <w:rsid w:val="002D670D"/>
    <w:rsid w:val="002D6803"/>
    <w:rsid w:val="002D68A5"/>
    <w:rsid w:val="002D68C8"/>
    <w:rsid w:val="002D69ED"/>
    <w:rsid w:val="002D6B5F"/>
    <w:rsid w:val="002D6C5B"/>
    <w:rsid w:val="002D6D35"/>
    <w:rsid w:val="002D6EEF"/>
    <w:rsid w:val="002D70FB"/>
    <w:rsid w:val="002D71FC"/>
    <w:rsid w:val="002D7243"/>
    <w:rsid w:val="002D74C7"/>
    <w:rsid w:val="002D75E6"/>
    <w:rsid w:val="002D7A9F"/>
    <w:rsid w:val="002D7B5F"/>
    <w:rsid w:val="002D7C4D"/>
    <w:rsid w:val="002D7C78"/>
    <w:rsid w:val="002D7E86"/>
    <w:rsid w:val="002D7E9B"/>
    <w:rsid w:val="002D7F20"/>
    <w:rsid w:val="002E0139"/>
    <w:rsid w:val="002E0612"/>
    <w:rsid w:val="002E094B"/>
    <w:rsid w:val="002E0F16"/>
    <w:rsid w:val="002E0FCD"/>
    <w:rsid w:val="002E110F"/>
    <w:rsid w:val="002E118E"/>
    <w:rsid w:val="002E11F7"/>
    <w:rsid w:val="002E1401"/>
    <w:rsid w:val="002E1525"/>
    <w:rsid w:val="002E15DE"/>
    <w:rsid w:val="002E15F5"/>
    <w:rsid w:val="002E169C"/>
    <w:rsid w:val="002E16BE"/>
    <w:rsid w:val="002E1723"/>
    <w:rsid w:val="002E1743"/>
    <w:rsid w:val="002E182D"/>
    <w:rsid w:val="002E1865"/>
    <w:rsid w:val="002E199A"/>
    <w:rsid w:val="002E19A7"/>
    <w:rsid w:val="002E1AC9"/>
    <w:rsid w:val="002E1B60"/>
    <w:rsid w:val="002E1BDD"/>
    <w:rsid w:val="002E1F23"/>
    <w:rsid w:val="002E211F"/>
    <w:rsid w:val="002E21E1"/>
    <w:rsid w:val="002E21EC"/>
    <w:rsid w:val="002E221E"/>
    <w:rsid w:val="002E2322"/>
    <w:rsid w:val="002E23E8"/>
    <w:rsid w:val="002E24E8"/>
    <w:rsid w:val="002E275A"/>
    <w:rsid w:val="002E2834"/>
    <w:rsid w:val="002E2844"/>
    <w:rsid w:val="002E29AA"/>
    <w:rsid w:val="002E2A2E"/>
    <w:rsid w:val="002E2C03"/>
    <w:rsid w:val="002E2D07"/>
    <w:rsid w:val="002E31EF"/>
    <w:rsid w:val="002E3625"/>
    <w:rsid w:val="002E393D"/>
    <w:rsid w:val="002E394A"/>
    <w:rsid w:val="002E3B54"/>
    <w:rsid w:val="002E42B9"/>
    <w:rsid w:val="002E4425"/>
    <w:rsid w:val="002E44D7"/>
    <w:rsid w:val="002E4651"/>
    <w:rsid w:val="002E46C8"/>
    <w:rsid w:val="002E4A46"/>
    <w:rsid w:val="002E4BFE"/>
    <w:rsid w:val="002E5283"/>
    <w:rsid w:val="002E55A8"/>
    <w:rsid w:val="002E5682"/>
    <w:rsid w:val="002E575A"/>
    <w:rsid w:val="002E57A6"/>
    <w:rsid w:val="002E58DE"/>
    <w:rsid w:val="002E592A"/>
    <w:rsid w:val="002E5AB4"/>
    <w:rsid w:val="002E5BEB"/>
    <w:rsid w:val="002E5C7A"/>
    <w:rsid w:val="002E5CBD"/>
    <w:rsid w:val="002E5D34"/>
    <w:rsid w:val="002E5F29"/>
    <w:rsid w:val="002E5F84"/>
    <w:rsid w:val="002E6029"/>
    <w:rsid w:val="002E619F"/>
    <w:rsid w:val="002E61A9"/>
    <w:rsid w:val="002E62FA"/>
    <w:rsid w:val="002E634F"/>
    <w:rsid w:val="002E6568"/>
    <w:rsid w:val="002E66DE"/>
    <w:rsid w:val="002E6701"/>
    <w:rsid w:val="002E68EA"/>
    <w:rsid w:val="002E691C"/>
    <w:rsid w:val="002E6A67"/>
    <w:rsid w:val="002E6BA0"/>
    <w:rsid w:val="002E6BD9"/>
    <w:rsid w:val="002E6F3A"/>
    <w:rsid w:val="002E7138"/>
    <w:rsid w:val="002E713A"/>
    <w:rsid w:val="002E7193"/>
    <w:rsid w:val="002E72A1"/>
    <w:rsid w:val="002E73FD"/>
    <w:rsid w:val="002E751C"/>
    <w:rsid w:val="002E75C7"/>
    <w:rsid w:val="002E7643"/>
    <w:rsid w:val="002E7674"/>
    <w:rsid w:val="002E7820"/>
    <w:rsid w:val="002E78DF"/>
    <w:rsid w:val="002E795C"/>
    <w:rsid w:val="002E7A71"/>
    <w:rsid w:val="002E7B5C"/>
    <w:rsid w:val="002F0080"/>
    <w:rsid w:val="002F0705"/>
    <w:rsid w:val="002F07F0"/>
    <w:rsid w:val="002F0889"/>
    <w:rsid w:val="002F0931"/>
    <w:rsid w:val="002F0C0E"/>
    <w:rsid w:val="002F0D30"/>
    <w:rsid w:val="002F1029"/>
    <w:rsid w:val="002F1147"/>
    <w:rsid w:val="002F1171"/>
    <w:rsid w:val="002F1193"/>
    <w:rsid w:val="002F11E4"/>
    <w:rsid w:val="002F12BD"/>
    <w:rsid w:val="002F1534"/>
    <w:rsid w:val="002F15EE"/>
    <w:rsid w:val="002F166E"/>
    <w:rsid w:val="002F186E"/>
    <w:rsid w:val="002F19AB"/>
    <w:rsid w:val="002F19FE"/>
    <w:rsid w:val="002F1C53"/>
    <w:rsid w:val="002F1C5C"/>
    <w:rsid w:val="002F1DC1"/>
    <w:rsid w:val="002F1EE6"/>
    <w:rsid w:val="002F202A"/>
    <w:rsid w:val="002F2096"/>
    <w:rsid w:val="002F23A7"/>
    <w:rsid w:val="002F2413"/>
    <w:rsid w:val="002F245D"/>
    <w:rsid w:val="002F262C"/>
    <w:rsid w:val="002F2693"/>
    <w:rsid w:val="002F2880"/>
    <w:rsid w:val="002F2B1B"/>
    <w:rsid w:val="002F2CF5"/>
    <w:rsid w:val="002F334C"/>
    <w:rsid w:val="002F341B"/>
    <w:rsid w:val="002F362A"/>
    <w:rsid w:val="002F3807"/>
    <w:rsid w:val="002F386A"/>
    <w:rsid w:val="002F3916"/>
    <w:rsid w:val="002F3D19"/>
    <w:rsid w:val="002F3E1F"/>
    <w:rsid w:val="002F3F37"/>
    <w:rsid w:val="002F416A"/>
    <w:rsid w:val="002F4399"/>
    <w:rsid w:val="002F46AC"/>
    <w:rsid w:val="002F47C7"/>
    <w:rsid w:val="002F48C1"/>
    <w:rsid w:val="002F4AA4"/>
    <w:rsid w:val="002F4AD5"/>
    <w:rsid w:val="002F4BAE"/>
    <w:rsid w:val="002F4E17"/>
    <w:rsid w:val="002F4EED"/>
    <w:rsid w:val="002F4FF5"/>
    <w:rsid w:val="002F5028"/>
    <w:rsid w:val="002F57B2"/>
    <w:rsid w:val="002F5838"/>
    <w:rsid w:val="002F587B"/>
    <w:rsid w:val="002F58A0"/>
    <w:rsid w:val="002F6027"/>
    <w:rsid w:val="002F6107"/>
    <w:rsid w:val="002F6117"/>
    <w:rsid w:val="002F6212"/>
    <w:rsid w:val="002F648D"/>
    <w:rsid w:val="002F6562"/>
    <w:rsid w:val="002F6619"/>
    <w:rsid w:val="002F6782"/>
    <w:rsid w:val="002F6981"/>
    <w:rsid w:val="002F69A0"/>
    <w:rsid w:val="002F6A13"/>
    <w:rsid w:val="002F6F96"/>
    <w:rsid w:val="002F71AC"/>
    <w:rsid w:val="002F72F9"/>
    <w:rsid w:val="002F734D"/>
    <w:rsid w:val="002F7696"/>
    <w:rsid w:val="002F76BB"/>
    <w:rsid w:val="002F7990"/>
    <w:rsid w:val="002F7A90"/>
    <w:rsid w:val="002F7F9D"/>
    <w:rsid w:val="00300166"/>
    <w:rsid w:val="003002AB"/>
    <w:rsid w:val="0030031F"/>
    <w:rsid w:val="00300583"/>
    <w:rsid w:val="003005A7"/>
    <w:rsid w:val="0030068E"/>
    <w:rsid w:val="00300C74"/>
    <w:rsid w:val="00300DE1"/>
    <w:rsid w:val="00300F45"/>
    <w:rsid w:val="00301234"/>
    <w:rsid w:val="00301341"/>
    <w:rsid w:val="0030154B"/>
    <w:rsid w:val="003015C5"/>
    <w:rsid w:val="003015CC"/>
    <w:rsid w:val="00301659"/>
    <w:rsid w:val="00301899"/>
    <w:rsid w:val="0030193E"/>
    <w:rsid w:val="00301B2E"/>
    <w:rsid w:val="00301D2C"/>
    <w:rsid w:val="00301DE3"/>
    <w:rsid w:val="00301E99"/>
    <w:rsid w:val="00301EC8"/>
    <w:rsid w:val="00302183"/>
    <w:rsid w:val="00302468"/>
    <w:rsid w:val="00302579"/>
    <w:rsid w:val="00302633"/>
    <w:rsid w:val="00302A3D"/>
    <w:rsid w:val="00302B55"/>
    <w:rsid w:val="00302BC9"/>
    <w:rsid w:val="00302C18"/>
    <w:rsid w:val="00302ED6"/>
    <w:rsid w:val="003033B2"/>
    <w:rsid w:val="0030365B"/>
    <w:rsid w:val="00303768"/>
    <w:rsid w:val="00303836"/>
    <w:rsid w:val="0030389E"/>
    <w:rsid w:val="00303AA2"/>
    <w:rsid w:val="00303C50"/>
    <w:rsid w:val="00303E2E"/>
    <w:rsid w:val="00303FA8"/>
    <w:rsid w:val="0030421A"/>
    <w:rsid w:val="003045D3"/>
    <w:rsid w:val="00304672"/>
    <w:rsid w:val="003046AB"/>
    <w:rsid w:val="0030470D"/>
    <w:rsid w:val="00304772"/>
    <w:rsid w:val="00304ABB"/>
    <w:rsid w:val="00304F08"/>
    <w:rsid w:val="00304F64"/>
    <w:rsid w:val="00304FF2"/>
    <w:rsid w:val="0030507B"/>
    <w:rsid w:val="003051A4"/>
    <w:rsid w:val="0030565B"/>
    <w:rsid w:val="00305789"/>
    <w:rsid w:val="00305849"/>
    <w:rsid w:val="003059B7"/>
    <w:rsid w:val="00305D18"/>
    <w:rsid w:val="00305E4C"/>
    <w:rsid w:val="00306023"/>
    <w:rsid w:val="003061AC"/>
    <w:rsid w:val="0030629B"/>
    <w:rsid w:val="003065E9"/>
    <w:rsid w:val="00306657"/>
    <w:rsid w:val="0030667C"/>
    <w:rsid w:val="00306BAB"/>
    <w:rsid w:val="00306FBE"/>
    <w:rsid w:val="0030706A"/>
    <w:rsid w:val="0030716B"/>
    <w:rsid w:val="00307318"/>
    <w:rsid w:val="0030733D"/>
    <w:rsid w:val="003073C8"/>
    <w:rsid w:val="0030742D"/>
    <w:rsid w:val="003074BB"/>
    <w:rsid w:val="003074DA"/>
    <w:rsid w:val="0030753F"/>
    <w:rsid w:val="0030760E"/>
    <w:rsid w:val="00307619"/>
    <w:rsid w:val="003076BC"/>
    <w:rsid w:val="00307B1E"/>
    <w:rsid w:val="00307DB8"/>
    <w:rsid w:val="00307EDD"/>
    <w:rsid w:val="003100CA"/>
    <w:rsid w:val="00310105"/>
    <w:rsid w:val="003102A3"/>
    <w:rsid w:val="0031043D"/>
    <w:rsid w:val="0031055D"/>
    <w:rsid w:val="00310864"/>
    <w:rsid w:val="003109F2"/>
    <w:rsid w:val="00310A00"/>
    <w:rsid w:val="00310A11"/>
    <w:rsid w:val="00310ABE"/>
    <w:rsid w:val="00310C86"/>
    <w:rsid w:val="00310D4B"/>
    <w:rsid w:val="00310D8B"/>
    <w:rsid w:val="00310E40"/>
    <w:rsid w:val="00310ED7"/>
    <w:rsid w:val="00311193"/>
    <w:rsid w:val="003112F6"/>
    <w:rsid w:val="003113EA"/>
    <w:rsid w:val="00311773"/>
    <w:rsid w:val="003117BD"/>
    <w:rsid w:val="00311853"/>
    <w:rsid w:val="00311A97"/>
    <w:rsid w:val="00311BE5"/>
    <w:rsid w:val="00311F88"/>
    <w:rsid w:val="00312591"/>
    <w:rsid w:val="00312671"/>
    <w:rsid w:val="003127E5"/>
    <w:rsid w:val="00312A68"/>
    <w:rsid w:val="00312C20"/>
    <w:rsid w:val="00312D60"/>
    <w:rsid w:val="00312F32"/>
    <w:rsid w:val="003131F0"/>
    <w:rsid w:val="003132DE"/>
    <w:rsid w:val="003133E7"/>
    <w:rsid w:val="003134B6"/>
    <w:rsid w:val="003135D1"/>
    <w:rsid w:val="00313614"/>
    <w:rsid w:val="0031371F"/>
    <w:rsid w:val="00313B68"/>
    <w:rsid w:val="00313CEF"/>
    <w:rsid w:val="00313D08"/>
    <w:rsid w:val="00313DB5"/>
    <w:rsid w:val="00313EB9"/>
    <w:rsid w:val="00313F15"/>
    <w:rsid w:val="00314170"/>
    <w:rsid w:val="00314286"/>
    <w:rsid w:val="003142A9"/>
    <w:rsid w:val="0031430F"/>
    <w:rsid w:val="003143BE"/>
    <w:rsid w:val="00314507"/>
    <w:rsid w:val="0031489B"/>
    <w:rsid w:val="003148CB"/>
    <w:rsid w:val="00314B99"/>
    <w:rsid w:val="00314C7C"/>
    <w:rsid w:val="00314CAE"/>
    <w:rsid w:val="00314DBB"/>
    <w:rsid w:val="00315028"/>
    <w:rsid w:val="00315045"/>
    <w:rsid w:val="003150B8"/>
    <w:rsid w:val="00315400"/>
    <w:rsid w:val="003154DC"/>
    <w:rsid w:val="0031555F"/>
    <w:rsid w:val="0031584E"/>
    <w:rsid w:val="00315944"/>
    <w:rsid w:val="00315A9A"/>
    <w:rsid w:val="00315E96"/>
    <w:rsid w:val="00315EFA"/>
    <w:rsid w:val="00315FC9"/>
    <w:rsid w:val="00316009"/>
    <w:rsid w:val="00316048"/>
    <w:rsid w:val="00316080"/>
    <w:rsid w:val="003160B1"/>
    <w:rsid w:val="00316452"/>
    <w:rsid w:val="00316455"/>
    <w:rsid w:val="00316612"/>
    <w:rsid w:val="003168A7"/>
    <w:rsid w:val="00316902"/>
    <w:rsid w:val="00316A4D"/>
    <w:rsid w:val="00316A9B"/>
    <w:rsid w:val="00316AEC"/>
    <w:rsid w:val="00316C76"/>
    <w:rsid w:val="00316DB1"/>
    <w:rsid w:val="00316E29"/>
    <w:rsid w:val="00316E5C"/>
    <w:rsid w:val="00316FAB"/>
    <w:rsid w:val="00317045"/>
    <w:rsid w:val="0031737C"/>
    <w:rsid w:val="0031750E"/>
    <w:rsid w:val="0031772F"/>
    <w:rsid w:val="00317809"/>
    <w:rsid w:val="0031785D"/>
    <w:rsid w:val="00317860"/>
    <w:rsid w:val="00317C2A"/>
    <w:rsid w:val="00317C68"/>
    <w:rsid w:val="00317DB8"/>
    <w:rsid w:val="00317FD9"/>
    <w:rsid w:val="003200B7"/>
    <w:rsid w:val="003200D7"/>
    <w:rsid w:val="003200DC"/>
    <w:rsid w:val="003200E6"/>
    <w:rsid w:val="003201DB"/>
    <w:rsid w:val="003202C5"/>
    <w:rsid w:val="003209B0"/>
    <w:rsid w:val="00320B01"/>
    <w:rsid w:val="00320C60"/>
    <w:rsid w:val="00320E38"/>
    <w:rsid w:val="00320E5B"/>
    <w:rsid w:val="00320FEE"/>
    <w:rsid w:val="0032100D"/>
    <w:rsid w:val="0032120F"/>
    <w:rsid w:val="00321496"/>
    <w:rsid w:val="0032154A"/>
    <w:rsid w:val="0032156D"/>
    <w:rsid w:val="0032159A"/>
    <w:rsid w:val="00321AE2"/>
    <w:rsid w:val="00321B4A"/>
    <w:rsid w:val="00321CA2"/>
    <w:rsid w:val="00321D8A"/>
    <w:rsid w:val="00322196"/>
    <w:rsid w:val="003222CB"/>
    <w:rsid w:val="0032254B"/>
    <w:rsid w:val="00322602"/>
    <w:rsid w:val="003229F2"/>
    <w:rsid w:val="00322B79"/>
    <w:rsid w:val="00322EFE"/>
    <w:rsid w:val="00322F55"/>
    <w:rsid w:val="003230BF"/>
    <w:rsid w:val="003230F5"/>
    <w:rsid w:val="003231BF"/>
    <w:rsid w:val="00323201"/>
    <w:rsid w:val="00323286"/>
    <w:rsid w:val="00323294"/>
    <w:rsid w:val="00323713"/>
    <w:rsid w:val="003237BA"/>
    <w:rsid w:val="00323903"/>
    <w:rsid w:val="00323907"/>
    <w:rsid w:val="00323948"/>
    <w:rsid w:val="003239CA"/>
    <w:rsid w:val="00323A1D"/>
    <w:rsid w:val="00323A4D"/>
    <w:rsid w:val="00323A7F"/>
    <w:rsid w:val="0032401D"/>
    <w:rsid w:val="00324289"/>
    <w:rsid w:val="00324313"/>
    <w:rsid w:val="003245FF"/>
    <w:rsid w:val="0032487B"/>
    <w:rsid w:val="00324BA9"/>
    <w:rsid w:val="00324CA8"/>
    <w:rsid w:val="00324CBE"/>
    <w:rsid w:val="00324D60"/>
    <w:rsid w:val="00324F65"/>
    <w:rsid w:val="00325130"/>
    <w:rsid w:val="00325226"/>
    <w:rsid w:val="0032522E"/>
    <w:rsid w:val="00325343"/>
    <w:rsid w:val="003254C7"/>
    <w:rsid w:val="00325C99"/>
    <w:rsid w:val="00325D86"/>
    <w:rsid w:val="003261DA"/>
    <w:rsid w:val="00326322"/>
    <w:rsid w:val="003265F7"/>
    <w:rsid w:val="003269F7"/>
    <w:rsid w:val="00326A0F"/>
    <w:rsid w:val="00326C94"/>
    <w:rsid w:val="00326FFF"/>
    <w:rsid w:val="0032732C"/>
    <w:rsid w:val="003273AE"/>
    <w:rsid w:val="00327489"/>
    <w:rsid w:val="0032755C"/>
    <w:rsid w:val="00327566"/>
    <w:rsid w:val="00327944"/>
    <w:rsid w:val="00327D65"/>
    <w:rsid w:val="00327FCE"/>
    <w:rsid w:val="00330455"/>
    <w:rsid w:val="003305CC"/>
    <w:rsid w:val="0033093B"/>
    <w:rsid w:val="003309AC"/>
    <w:rsid w:val="00330AE1"/>
    <w:rsid w:val="00330B76"/>
    <w:rsid w:val="00330CAA"/>
    <w:rsid w:val="00330F42"/>
    <w:rsid w:val="00331007"/>
    <w:rsid w:val="00331467"/>
    <w:rsid w:val="003314BB"/>
    <w:rsid w:val="003314EF"/>
    <w:rsid w:val="00331648"/>
    <w:rsid w:val="00331880"/>
    <w:rsid w:val="0033190D"/>
    <w:rsid w:val="00331A99"/>
    <w:rsid w:val="00331B13"/>
    <w:rsid w:val="00331BDF"/>
    <w:rsid w:val="00331DAF"/>
    <w:rsid w:val="0033217D"/>
    <w:rsid w:val="003321E6"/>
    <w:rsid w:val="003321EF"/>
    <w:rsid w:val="0033248B"/>
    <w:rsid w:val="0033260A"/>
    <w:rsid w:val="003327C4"/>
    <w:rsid w:val="00332873"/>
    <w:rsid w:val="003328F0"/>
    <w:rsid w:val="00332A8E"/>
    <w:rsid w:val="00332B7D"/>
    <w:rsid w:val="00332F4E"/>
    <w:rsid w:val="003331B4"/>
    <w:rsid w:val="00333392"/>
    <w:rsid w:val="003335C0"/>
    <w:rsid w:val="003337A4"/>
    <w:rsid w:val="00333848"/>
    <w:rsid w:val="00333B79"/>
    <w:rsid w:val="00333D18"/>
    <w:rsid w:val="00333D85"/>
    <w:rsid w:val="00333F00"/>
    <w:rsid w:val="0033433B"/>
    <w:rsid w:val="00334517"/>
    <w:rsid w:val="003345C6"/>
    <w:rsid w:val="003347AD"/>
    <w:rsid w:val="00334958"/>
    <w:rsid w:val="0033498E"/>
    <w:rsid w:val="00334C93"/>
    <w:rsid w:val="00334E8C"/>
    <w:rsid w:val="00334F25"/>
    <w:rsid w:val="00334FEE"/>
    <w:rsid w:val="0033503F"/>
    <w:rsid w:val="0033510A"/>
    <w:rsid w:val="0033513D"/>
    <w:rsid w:val="003351DE"/>
    <w:rsid w:val="00335237"/>
    <w:rsid w:val="003352CF"/>
    <w:rsid w:val="003353CB"/>
    <w:rsid w:val="003353F8"/>
    <w:rsid w:val="0033570B"/>
    <w:rsid w:val="003357A2"/>
    <w:rsid w:val="003357E5"/>
    <w:rsid w:val="003358F3"/>
    <w:rsid w:val="003359FF"/>
    <w:rsid w:val="00335AB2"/>
    <w:rsid w:val="00335BA1"/>
    <w:rsid w:val="00335D8F"/>
    <w:rsid w:val="00335DA0"/>
    <w:rsid w:val="00335EBE"/>
    <w:rsid w:val="00335F5A"/>
    <w:rsid w:val="00335FE8"/>
    <w:rsid w:val="003360AF"/>
    <w:rsid w:val="003360EB"/>
    <w:rsid w:val="003362AF"/>
    <w:rsid w:val="003365AF"/>
    <w:rsid w:val="003365DA"/>
    <w:rsid w:val="003365ED"/>
    <w:rsid w:val="00336617"/>
    <w:rsid w:val="0033685F"/>
    <w:rsid w:val="00336887"/>
    <w:rsid w:val="00336A6D"/>
    <w:rsid w:val="00336C8F"/>
    <w:rsid w:val="003370B1"/>
    <w:rsid w:val="003379C7"/>
    <w:rsid w:val="00337B76"/>
    <w:rsid w:val="00337B94"/>
    <w:rsid w:val="00337BCB"/>
    <w:rsid w:val="00337C5F"/>
    <w:rsid w:val="00337E91"/>
    <w:rsid w:val="00337FCE"/>
    <w:rsid w:val="00340051"/>
    <w:rsid w:val="00340141"/>
    <w:rsid w:val="00340217"/>
    <w:rsid w:val="003402CD"/>
    <w:rsid w:val="00340680"/>
    <w:rsid w:val="003409ED"/>
    <w:rsid w:val="00340AFC"/>
    <w:rsid w:val="00340D00"/>
    <w:rsid w:val="003410BC"/>
    <w:rsid w:val="00341182"/>
    <w:rsid w:val="003411B7"/>
    <w:rsid w:val="0034175E"/>
    <w:rsid w:val="00341925"/>
    <w:rsid w:val="0034196E"/>
    <w:rsid w:val="00341BB2"/>
    <w:rsid w:val="00341CA5"/>
    <w:rsid w:val="00341CFA"/>
    <w:rsid w:val="00341F84"/>
    <w:rsid w:val="0034237C"/>
    <w:rsid w:val="003423AA"/>
    <w:rsid w:val="00342429"/>
    <w:rsid w:val="003424ED"/>
    <w:rsid w:val="00342569"/>
    <w:rsid w:val="00342726"/>
    <w:rsid w:val="00342787"/>
    <w:rsid w:val="00342D0A"/>
    <w:rsid w:val="00342D28"/>
    <w:rsid w:val="00342DDD"/>
    <w:rsid w:val="003432CC"/>
    <w:rsid w:val="0034333C"/>
    <w:rsid w:val="0034339F"/>
    <w:rsid w:val="0034345C"/>
    <w:rsid w:val="0034350B"/>
    <w:rsid w:val="00343BB4"/>
    <w:rsid w:val="00343C54"/>
    <w:rsid w:val="00343EED"/>
    <w:rsid w:val="00344065"/>
    <w:rsid w:val="0034407E"/>
    <w:rsid w:val="003440B4"/>
    <w:rsid w:val="00344155"/>
    <w:rsid w:val="0034445E"/>
    <w:rsid w:val="00344491"/>
    <w:rsid w:val="003445CF"/>
    <w:rsid w:val="00344874"/>
    <w:rsid w:val="00344937"/>
    <w:rsid w:val="00344985"/>
    <w:rsid w:val="0034498B"/>
    <w:rsid w:val="00344994"/>
    <w:rsid w:val="00344A02"/>
    <w:rsid w:val="00344B29"/>
    <w:rsid w:val="00345447"/>
    <w:rsid w:val="0034544C"/>
    <w:rsid w:val="00345514"/>
    <w:rsid w:val="0034562F"/>
    <w:rsid w:val="003457DE"/>
    <w:rsid w:val="00345855"/>
    <w:rsid w:val="00345E96"/>
    <w:rsid w:val="00345F19"/>
    <w:rsid w:val="00345F1A"/>
    <w:rsid w:val="00345F79"/>
    <w:rsid w:val="00346103"/>
    <w:rsid w:val="003464E4"/>
    <w:rsid w:val="003465BD"/>
    <w:rsid w:val="0034669F"/>
    <w:rsid w:val="003466BB"/>
    <w:rsid w:val="003466FA"/>
    <w:rsid w:val="003468DC"/>
    <w:rsid w:val="00346A80"/>
    <w:rsid w:val="00346C1B"/>
    <w:rsid w:val="00346C5F"/>
    <w:rsid w:val="00346D59"/>
    <w:rsid w:val="00346EAF"/>
    <w:rsid w:val="0034710C"/>
    <w:rsid w:val="00347166"/>
    <w:rsid w:val="003472F4"/>
    <w:rsid w:val="00347317"/>
    <w:rsid w:val="00347845"/>
    <w:rsid w:val="0034785D"/>
    <w:rsid w:val="00347899"/>
    <w:rsid w:val="00347DE1"/>
    <w:rsid w:val="00347F07"/>
    <w:rsid w:val="003500A0"/>
    <w:rsid w:val="003500F5"/>
    <w:rsid w:val="00350136"/>
    <w:rsid w:val="00350389"/>
    <w:rsid w:val="003503AE"/>
    <w:rsid w:val="003504FD"/>
    <w:rsid w:val="0035081B"/>
    <w:rsid w:val="00350839"/>
    <w:rsid w:val="00350938"/>
    <w:rsid w:val="00350B70"/>
    <w:rsid w:val="00350B9A"/>
    <w:rsid w:val="00350C70"/>
    <w:rsid w:val="00350E4E"/>
    <w:rsid w:val="00350F53"/>
    <w:rsid w:val="0035109B"/>
    <w:rsid w:val="00351329"/>
    <w:rsid w:val="0035134A"/>
    <w:rsid w:val="003513FD"/>
    <w:rsid w:val="00351479"/>
    <w:rsid w:val="003516DF"/>
    <w:rsid w:val="0035174A"/>
    <w:rsid w:val="00351823"/>
    <w:rsid w:val="00351C28"/>
    <w:rsid w:val="00351CE0"/>
    <w:rsid w:val="00351F2B"/>
    <w:rsid w:val="0035220A"/>
    <w:rsid w:val="003525C1"/>
    <w:rsid w:val="003528C6"/>
    <w:rsid w:val="00352CBB"/>
    <w:rsid w:val="00352DF2"/>
    <w:rsid w:val="003531E9"/>
    <w:rsid w:val="00353406"/>
    <w:rsid w:val="003535AB"/>
    <w:rsid w:val="0035375C"/>
    <w:rsid w:val="003537B0"/>
    <w:rsid w:val="003537C6"/>
    <w:rsid w:val="00353942"/>
    <w:rsid w:val="00353BB5"/>
    <w:rsid w:val="00353D75"/>
    <w:rsid w:val="00353DA5"/>
    <w:rsid w:val="00353ED5"/>
    <w:rsid w:val="0035408D"/>
    <w:rsid w:val="00354098"/>
    <w:rsid w:val="003540D0"/>
    <w:rsid w:val="00354132"/>
    <w:rsid w:val="00354170"/>
    <w:rsid w:val="003541E3"/>
    <w:rsid w:val="00354264"/>
    <w:rsid w:val="003545A8"/>
    <w:rsid w:val="00354863"/>
    <w:rsid w:val="003548BC"/>
    <w:rsid w:val="003548C3"/>
    <w:rsid w:val="003548F5"/>
    <w:rsid w:val="003549F1"/>
    <w:rsid w:val="00354BA4"/>
    <w:rsid w:val="00354EAD"/>
    <w:rsid w:val="00354F49"/>
    <w:rsid w:val="00354F5A"/>
    <w:rsid w:val="00355297"/>
    <w:rsid w:val="00355676"/>
    <w:rsid w:val="00355690"/>
    <w:rsid w:val="00355A5D"/>
    <w:rsid w:val="00355B10"/>
    <w:rsid w:val="00355B2B"/>
    <w:rsid w:val="00355C4C"/>
    <w:rsid w:val="00355DC6"/>
    <w:rsid w:val="00355EA2"/>
    <w:rsid w:val="003561D9"/>
    <w:rsid w:val="003563D1"/>
    <w:rsid w:val="0035653D"/>
    <w:rsid w:val="00356859"/>
    <w:rsid w:val="00356BD8"/>
    <w:rsid w:val="00356F1E"/>
    <w:rsid w:val="00356F2E"/>
    <w:rsid w:val="003571C2"/>
    <w:rsid w:val="00357493"/>
    <w:rsid w:val="00357785"/>
    <w:rsid w:val="003577B3"/>
    <w:rsid w:val="003577E3"/>
    <w:rsid w:val="00357849"/>
    <w:rsid w:val="00357C80"/>
    <w:rsid w:val="00357E45"/>
    <w:rsid w:val="00357E6B"/>
    <w:rsid w:val="0036017B"/>
    <w:rsid w:val="0036031D"/>
    <w:rsid w:val="00360322"/>
    <w:rsid w:val="003609FF"/>
    <w:rsid w:val="00360D2B"/>
    <w:rsid w:val="00360E0F"/>
    <w:rsid w:val="00360E38"/>
    <w:rsid w:val="00361038"/>
    <w:rsid w:val="00361084"/>
    <w:rsid w:val="00361099"/>
    <w:rsid w:val="003610A4"/>
    <w:rsid w:val="0036114D"/>
    <w:rsid w:val="003611F7"/>
    <w:rsid w:val="0036127A"/>
    <w:rsid w:val="00361289"/>
    <w:rsid w:val="00361728"/>
    <w:rsid w:val="0036191C"/>
    <w:rsid w:val="003619E6"/>
    <w:rsid w:val="00361DD1"/>
    <w:rsid w:val="00361F29"/>
    <w:rsid w:val="00362015"/>
    <w:rsid w:val="0036207F"/>
    <w:rsid w:val="003622B1"/>
    <w:rsid w:val="00362528"/>
    <w:rsid w:val="0036253C"/>
    <w:rsid w:val="00362691"/>
    <w:rsid w:val="003626B5"/>
    <w:rsid w:val="003626F9"/>
    <w:rsid w:val="00362752"/>
    <w:rsid w:val="00362757"/>
    <w:rsid w:val="00362B37"/>
    <w:rsid w:val="00362C39"/>
    <w:rsid w:val="00362CBC"/>
    <w:rsid w:val="00362F54"/>
    <w:rsid w:val="00362FF2"/>
    <w:rsid w:val="00363864"/>
    <w:rsid w:val="00363867"/>
    <w:rsid w:val="003638C3"/>
    <w:rsid w:val="00363A7B"/>
    <w:rsid w:val="00363B38"/>
    <w:rsid w:val="00363B42"/>
    <w:rsid w:val="00363CC2"/>
    <w:rsid w:val="00363F39"/>
    <w:rsid w:val="003640EA"/>
    <w:rsid w:val="003640FF"/>
    <w:rsid w:val="00364267"/>
    <w:rsid w:val="003642F9"/>
    <w:rsid w:val="003643FE"/>
    <w:rsid w:val="0036458A"/>
    <w:rsid w:val="0036466E"/>
    <w:rsid w:val="0036487B"/>
    <w:rsid w:val="003648E6"/>
    <w:rsid w:val="003649B5"/>
    <w:rsid w:val="003649C5"/>
    <w:rsid w:val="003649D7"/>
    <w:rsid w:val="00364A0A"/>
    <w:rsid w:val="00364AB3"/>
    <w:rsid w:val="00364B99"/>
    <w:rsid w:val="00365017"/>
    <w:rsid w:val="003651D8"/>
    <w:rsid w:val="003653F9"/>
    <w:rsid w:val="003654C5"/>
    <w:rsid w:val="00365677"/>
    <w:rsid w:val="003657B5"/>
    <w:rsid w:val="0036586E"/>
    <w:rsid w:val="0036586F"/>
    <w:rsid w:val="0036596E"/>
    <w:rsid w:val="00365E9A"/>
    <w:rsid w:val="00365EFD"/>
    <w:rsid w:val="003663D3"/>
    <w:rsid w:val="00366558"/>
    <w:rsid w:val="00366775"/>
    <w:rsid w:val="00366956"/>
    <w:rsid w:val="00366A06"/>
    <w:rsid w:val="00366A3C"/>
    <w:rsid w:val="00366B2F"/>
    <w:rsid w:val="00366C84"/>
    <w:rsid w:val="00366CBD"/>
    <w:rsid w:val="00366E99"/>
    <w:rsid w:val="00366EBF"/>
    <w:rsid w:val="00366FDA"/>
    <w:rsid w:val="00367017"/>
    <w:rsid w:val="003670B7"/>
    <w:rsid w:val="003670EE"/>
    <w:rsid w:val="003672EA"/>
    <w:rsid w:val="003672EC"/>
    <w:rsid w:val="003673AA"/>
    <w:rsid w:val="00367569"/>
    <w:rsid w:val="003675A6"/>
    <w:rsid w:val="00367A7D"/>
    <w:rsid w:val="00367ABB"/>
    <w:rsid w:val="00367E14"/>
    <w:rsid w:val="00367F43"/>
    <w:rsid w:val="00370093"/>
    <w:rsid w:val="003701FC"/>
    <w:rsid w:val="00370361"/>
    <w:rsid w:val="00370540"/>
    <w:rsid w:val="00370A55"/>
    <w:rsid w:val="00370B64"/>
    <w:rsid w:val="003711E1"/>
    <w:rsid w:val="00371226"/>
    <w:rsid w:val="00371599"/>
    <w:rsid w:val="003715D1"/>
    <w:rsid w:val="003715FE"/>
    <w:rsid w:val="0037193D"/>
    <w:rsid w:val="00371AAC"/>
    <w:rsid w:val="00371D50"/>
    <w:rsid w:val="0037211B"/>
    <w:rsid w:val="0037232E"/>
    <w:rsid w:val="003726A3"/>
    <w:rsid w:val="0037271B"/>
    <w:rsid w:val="00372A19"/>
    <w:rsid w:val="00372E1E"/>
    <w:rsid w:val="00372F91"/>
    <w:rsid w:val="0037317E"/>
    <w:rsid w:val="0037323D"/>
    <w:rsid w:val="00373804"/>
    <w:rsid w:val="0037383C"/>
    <w:rsid w:val="00373859"/>
    <w:rsid w:val="003738CF"/>
    <w:rsid w:val="00373943"/>
    <w:rsid w:val="00373A9C"/>
    <w:rsid w:val="003741BF"/>
    <w:rsid w:val="0037439F"/>
    <w:rsid w:val="00374478"/>
    <w:rsid w:val="00374678"/>
    <w:rsid w:val="003746C4"/>
    <w:rsid w:val="00374776"/>
    <w:rsid w:val="00374B4B"/>
    <w:rsid w:val="00374C37"/>
    <w:rsid w:val="00374DDA"/>
    <w:rsid w:val="00374F4F"/>
    <w:rsid w:val="003750BC"/>
    <w:rsid w:val="0037517D"/>
    <w:rsid w:val="003753F0"/>
    <w:rsid w:val="00375409"/>
    <w:rsid w:val="00375555"/>
    <w:rsid w:val="003757F8"/>
    <w:rsid w:val="0037584F"/>
    <w:rsid w:val="00375C6F"/>
    <w:rsid w:val="00375C8F"/>
    <w:rsid w:val="00375E74"/>
    <w:rsid w:val="003760A4"/>
    <w:rsid w:val="003762F4"/>
    <w:rsid w:val="003764A9"/>
    <w:rsid w:val="003764D4"/>
    <w:rsid w:val="003765D7"/>
    <w:rsid w:val="0037666F"/>
    <w:rsid w:val="00376675"/>
    <w:rsid w:val="003766C6"/>
    <w:rsid w:val="003767D3"/>
    <w:rsid w:val="00376868"/>
    <w:rsid w:val="00376885"/>
    <w:rsid w:val="003769A4"/>
    <w:rsid w:val="00376B95"/>
    <w:rsid w:val="00376BC3"/>
    <w:rsid w:val="00376DB4"/>
    <w:rsid w:val="00376E38"/>
    <w:rsid w:val="00376FEC"/>
    <w:rsid w:val="00377098"/>
    <w:rsid w:val="003770CD"/>
    <w:rsid w:val="003770F9"/>
    <w:rsid w:val="00377163"/>
    <w:rsid w:val="0037727D"/>
    <w:rsid w:val="003773EF"/>
    <w:rsid w:val="003774C0"/>
    <w:rsid w:val="003774D0"/>
    <w:rsid w:val="0037767B"/>
    <w:rsid w:val="0037799C"/>
    <w:rsid w:val="00377B72"/>
    <w:rsid w:val="00377BDF"/>
    <w:rsid w:val="00377D05"/>
    <w:rsid w:val="00377D12"/>
    <w:rsid w:val="00377E2C"/>
    <w:rsid w:val="00377E53"/>
    <w:rsid w:val="00377E7E"/>
    <w:rsid w:val="0038028D"/>
    <w:rsid w:val="0038042E"/>
    <w:rsid w:val="003805D1"/>
    <w:rsid w:val="0038083B"/>
    <w:rsid w:val="00380BEF"/>
    <w:rsid w:val="00380D90"/>
    <w:rsid w:val="00380DE5"/>
    <w:rsid w:val="00380FE3"/>
    <w:rsid w:val="0038104A"/>
    <w:rsid w:val="00381085"/>
    <w:rsid w:val="003814F7"/>
    <w:rsid w:val="00381B4F"/>
    <w:rsid w:val="00381B7A"/>
    <w:rsid w:val="00381BD1"/>
    <w:rsid w:val="0038215B"/>
    <w:rsid w:val="0038247E"/>
    <w:rsid w:val="003825F6"/>
    <w:rsid w:val="003827FC"/>
    <w:rsid w:val="00382926"/>
    <w:rsid w:val="00382ABE"/>
    <w:rsid w:val="00382AD5"/>
    <w:rsid w:val="003830E6"/>
    <w:rsid w:val="0038336F"/>
    <w:rsid w:val="003833EA"/>
    <w:rsid w:val="003837D7"/>
    <w:rsid w:val="003837FF"/>
    <w:rsid w:val="00383AA0"/>
    <w:rsid w:val="00383C58"/>
    <w:rsid w:val="00383F6F"/>
    <w:rsid w:val="00384181"/>
    <w:rsid w:val="003841C5"/>
    <w:rsid w:val="0038429A"/>
    <w:rsid w:val="00384301"/>
    <w:rsid w:val="0038465A"/>
    <w:rsid w:val="0038474A"/>
    <w:rsid w:val="0038485D"/>
    <w:rsid w:val="003848B0"/>
    <w:rsid w:val="00384A61"/>
    <w:rsid w:val="00384C26"/>
    <w:rsid w:val="00384C89"/>
    <w:rsid w:val="00384F16"/>
    <w:rsid w:val="00384FAA"/>
    <w:rsid w:val="003850B7"/>
    <w:rsid w:val="00385117"/>
    <w:rsid w:val="0038528D"/>
    <w:rsid w:val="003852EE"/>
    <w:rsid w:val="0038535C"/>
    <w:rsid w:val="0038555F"/>
    <w:rsid w:val="00385690"/>
    <w:rsid w:val="003858A8"/>
    <w:rsid w:val="00385F06"/>
    <w:rsid w:val="00385F9F"/>
    <w:rsid w:val="003861B3"/>
    <w:rsid w:val="003861E1"/>
    <w:rsid w:val="00386221"/>
    <w:rsid w:val="00386291"/>
    <w:rsid w:val="003863D7"/>
    <w:rsid w:val="003864B6"/>
    <w:rsid w:val="00386AB8"/>
    <w:rsid w:val="00386E6C"/>
    <w:rsid w:val="003870FD"/>
    <w:rsid w:val="003874FE"/>
    <w:rsid w:val="0038756E"/>
    <w:rsid w:val="00387647"/>
    <w:rsid w:val="00387728"/>
    <w:rsid w:val="00387AC5"/>
    <w:rsid w:val="00387C7B"/>
    <w:rsid w:val="00387D05"/>
    <w:rsid w:val="00387D2D"/>
    <w:rsid w:val="00387D4E"/>
    <w:rsid w:val="00387EE2"/>
    <w:rsid w:val="003903E2"/>
    <w:rsid w:val="003904FD"/>
    <w:rsid w:val="00390793"/>
    <w:rsid w:val="0039089B"/>
    <w:rsid w:val="003908FE"/>
    <w:rsid w:val="0039099A"/>
    <w:rsid w:val="00390A52"/>
    <w:rsid w:val="00390C61"/>
    <w:rsid w:val="00390DEB"/>
    <w:rsid w:val="00390E61"/>
    <w:rsid w:val="00390EB4"/>
    <w:rsid w:val="003910DF"/>
    <w:rsid w:val="0039110A"/>
    <w:rsid w:val="003912C6"/>
    <w:rsid w:val="003912E2"/>
    <w:rsid w:val="00391348"/>
    <w:rsid w:val="00391583"/>
    <w:rsid w:val="00391598"/>
    <w:rsid w:val="003915D7"/>
    <w:rsid w:val="003916C6"/>
    <w:rsid w:val="0039182D"/>
    <w:rsid w:val="00391888"/>
    <w:rsid w:val="003918CD"/>
    <w:rsid w:val="003919A8"/>
    <w:rsid w:val="00391AD7"/>
    <w:rsid w:val="00391DE2"/>
    <w:rsid w:val="00392009"/>
    <w:rsid w:val="00392047"/>
    <w:rsid w:val="00392192"/>
    <w:rsid w:val="00392586"/>
    <w:rsid w:val="0039258D"/>
    <w:rsid w:val="003925C0"/>
    <w:rsid w:val="00392B4F"/>
    <w:rsid w:val="00392C01"/>
    <w:rsid w:val="00392C79"/>
    <w:rsid w:val="00393318"/>
    <w:rsid w:val="003933B9"/>
    <w:rsid w:val="003934FC"/>
    <w:rsid w:val="00393514"/>
    <w:rsid w:val="0039351D"/>
    <w:rsid w:val="00393C44"/>
    <w:rsid w:val="00393DFF"/>
    <w:rsid w:val="00393EEA"/>
    <w:rsid w:val="003941FF"/>
    <w:rsid w:val="00394533"/>
    <w:rsid w:val="00394596"/>
    <w:rsid w:val="00394717"/>
    <w:rsid w:val="00394759"/>
    <w:rsid w:val="0039478B"/>
    <w:rsid w:val="003949FD"/>
    <w:rsid w:val="00394B0E"/>
    <w:rsid w:val="00394CE0"/>
    <w:rsid w:val="00394CF4"/>
    <w:rsid w:val="00394E99"/>
    <w:rsid w:val="0039518C"/>
    <w:rsid w:val="00395367"/>
    <w:rsid w:val="00395765"/>
    <w:rsid w:val="003957F1"/>
    <w:rsid w:val="00395CAD"/>
    <w:rsid w:val="00395D15"/>
    <w:rsid w:val="00395D81"/>
    <w:rsid w:val="00395FEB"/>
    <w:rsid w:val="003960C7"/>
    <w:rsid w:val="003961A4"/>
    <w:rsid w:val="003961B2"/>
    <w:rsid w:val="003962C9"/>
    <w:rsid w:val="003962FE"/>
    <w:rsid w:val="00396398"/>
    <w:rsid w:val="00396864"/>
    <w:rsid w:val="00396986"/>
    <w:rsid w:val="003969EF"/>
    <w:rsid w:val="00396A81"/>
    <w:rsid w:val="00396ACD"/>
    <w:rsid w:val="00396E90"/>
    <w:rsid w:val="00396F19"/>
    <w:rsid w:val="003970D0"/>
    <w:rsid w:val="0039714F"/>
    <w:rsid w:val="0039718D"/>
    <w:rsid w:val="003971DC"/>
    <w:rsid w:val="003972AC"/>
    <w:rsid w:val="003972F8"/>
    <w:rsid w:val="003972FE"/>
    <w:rsid w:val="003974F4"/>
    <w:rsid w:val="00397820"/>
    <w:rsid w:val="00397872"/>
    <w:rsid w:val="003978B0"/>
    <w:rsid w:val="003978FA"/>
    <w:rsid w:val="00397974"/>
    <w:rsid w:val="00397AEB"/>
    <w:rsid w:val="00397B2A"/>
    <w:rsid w:val="00397B75"/>
    <w:rsid w:val="00397BAD"/>
    <w:rsid w:val="00397C05"/>
    <w:rsid w:val="00397DCB"/>
    <w:rsid w:val="00397EE3"/>
    <w:rsid w:val="003A021D"/>
    <w:rsid w:val="003A026E"/>
    <w:rsid w:val="003A03BF"/>
    <w:rsid w:val="003A055E"/>
    <w:rsid w:val="003A0611"/>
    <w:rsid w:val="003A067D"/>
    <w:rsid w:val="003A0755"/>
    <w:rsid w:val="003A085E"/>
    <w:rsid w:val="003A08D1"/>
    <w:rsid w:val="003A0960"/>
    <w:rsid w:val="003A0A5E"/>
    <w:rsid w:val="003A0DBB"/>
    <w:rsid w:val="003A0E09"/>
    <w:rsid w:val="003A0E49"/>
    <w:rsid w:val="003A0FFD"/>
    <w:rsid w:val="003A10D8"/>
    <w:rsid w:val="003A1209"/>
    <w:rsid w:val="003A14A7"/>
    <w:rsid w:val="003A1592"/>
    <w:rsid w:val="003A17C5"/>
    <w:rsid w:val="003A1C29"/>
    <w:rsid w:val="003A1F30"/>
    <w:rsid w:val="003A1FE0"/>
    <w:rsid w:val="003A2417"/>
    <w:rsid w:val="003A2532"/>
    <w:rsid w:val="003A2541"/>
    <w:rsid w:val="003A25BB"/>
    <w:rsid w:val="003A283A"/>
    <w:rsid w:val="003A293C"/>
    <w:rsid w:val="003A2C36"/>
    <w:rsid w:val="003A2CBE"/>
    <w:rsid w:val="003A2F76"/>
    <w:rsid w:val="003A30AC"/>
    <w:rsid w:val="003A30B1"/>
    <w:rsid w:val="003A3318"/>
    <w:rsid w:val="003A3492"/>
    <w:rsid w:val="003A36D7"/>
    <w:rsid w:val="003A3B2F"/>
    <w:rsid w:val="003A3C16"/>
    <w:rsid w:val="003A3CA9"/>
    <w:rsid w:val="003A3F23"/>
    <w:rsid w:val="003A3F92"/>
    <w:rsid w:val="003A401B"/>
    <w:rsid w:val="003A425E"/>
    <w:rsid w:val="003A4263"/>
    <w:rsid w:val="003A438E"/>
    <w:rsid w:val="003A455F"/>
    <w:rsid w:val="003A45C8"/>
    <w:rsid w:val="003A4971"/>
    <w:rsid w:val="003A4AE5"/>
    <w:rsid w:val="003A4B59"/>
    <w:rsid w:val="003A4B85"/>
    <w:rsid w:val="003A4C50"/>
    <w:rsid w:val="003A4F76"/>
    <w:rsid w:val="003A53A1"/>
    <w:rsid w:val="003A53AC"/>
    <w:rsid w:val="003A540E"/>
    <w:rsid w:val="003A5661"/>
    <w:rsid w:val="003A5777"/>
    <w:rsid w:val="003A585D"/>
    <w:rsid w:val="003A5A54"/>
    <w:rsid w:val="003A5D92"/>
    <w:rsid w:val="003A62E3"/>
    <w:rsid w:val="003A6470"/>
    <w:rsid w:val="003A6499"/>
    <w:rsid w:val="003A6543"/>
    <w:rsid w:val="003A656A"/>
    <w:rsid w:val="003A65D2"/>
    <w:rsid w:val="003A668B"/>
    <w:rsid w:val="003A6AD6"/>
    <w:rsid w:val="003A6CFE"/>
    <w:rsid w:val="003A6EB3"/>
    <w:rsid w:val="003A6EFA"/>
    <w:rsid w:val="003A6FF1"/>
    <w:rsid w:val="003A72FA"/>
    <w:rsid w:val="003A74DC"/>
    <w:rsid w:val="003A755C"/>
    <w:rsid w:val="003A7691"/>
    <w:rsid w:val="003A7853"/>
    <w:rsid w:val="003A7A46"/>
    <w:rsid w:val="003A7E16"/>
    <w:rsid w:val="003A7E80"/>
    <w:rsid w:val="003B0087"/>
    <w:rsid w:val="003B00F1"/>
    <w:rsid w:val="003B0147"/>
    <w:rsid w:val="003B0189"/>
    <w:rsid w:val="003B0305"/>
    <w:rsid w:val="003B040E"/>
    <w:rsid w:val="003B0739"/>
    <w:rsid w:val="003B08C0"/>
    <w:rsid w:val="003B0BB1"/>
    <w:rsid w:val="003B0CDF"/>
    <w:rsid w:val="003B0CE6"/>
    <w:rsid w:val="003B0D08"/>
    <w:rsid w:val="003B0EBB"/>
    <w:rsid w:val="003B0F16"/>
    <w:rsid w:val="003B0FB2"/>
    <w:rsid w:val="003B109A"/>
    <w:rsid w:val="003B12D0"/>
    <w:rsid w:val="003B14F7"/>
    <w:rsid w:val="003B158F"/>
    <w:rsid w:val="003B170F"/>
    <w:rsid w:val="003B1818"/>
    <w:rsid w:val="003B18FA"/>
    <w:rsid w:val="003B1A33"/>
    <w:rsid w:val="003B1C55"/>
    <w:rsid w:val="003B1DFD"/>
    <w:rsid w:val="003B1F42"/>
    <w:rsid w:val="003B1F52"/>
    <w:rsid w:val="003B20F6"/>
    <w:rsid w:val="003B211A"/>
    <w:rsid w:val="003B2544"/>
    <w:rsid w:val="003B2552"/>
    <w:rsid w:val="003B25B0"/>
    <w:rsid w:val="003B25C4"/>
    <w:rsid w:val="003B284F"/>
    <w:rsid w:val="003B2A17"/>
    <w:rsid w:val="003B2C2F"/>
    <w:rsid w:val="003B2DDB"/>
    <w:rsid w:val="003B2F0F"/>
    <w:rsid w:val="003B2FD9"/>
    <w:rsid w:val="003B30EC"/>
    <w:rsid w:val="003B330E"/>
    <w:rsid w:val="003B3450"/>
    <w:rsid w:val="003B3482"/>
    <w:rsid w:val="003B353E"/>
    <w:rsid w:val="003B359D"/>
    <w:rsid w:val="003B3AC0"/>
    <w:rsid w:val="003B3B4E"/>
    <w:rsid w:val="003B4142"/>
    <w:rsid w:val="003B424F"/>
    <w:rsid w:val="003B49E9"/>
    <w:rsid w:val="003B4A55"/>
    <w:rsid w:val="003B4A62"/>
    <w:rsid w:val="003B4ABF"/>
    <w:rsid w:val="003B4B21"/>
    <w:rsid w:val="003B4CBC"/>
    <w:rsid w:val="003B4D46"/>
    <w:rsid w:val="003B4D8F"/>
    <w:rsid w:val="003B4DF8"/>
    <w:rsid w:val="003B4EBA"/>
    <w:rsid w:val="003B4F44"/>
    <w:rsid w:val="003B4F4F"/>
    <w:rsid w:val="003B4FAE"/>
    <w:rsid w:val="003B5080"/>
    <w:rsid w:val="003B50EF"/>
    <w:rsid w:val="003B52CD"/>
    <w:rsid w:val="003B5414"/>
    <w:rsid w:val="003B5615"/>
    <w:rsid w:val="003B562A"/>
    <w:rsid w:val="003B59D5"/>
    <w:rsid w:val="003B5CE6"/>
    <w:rsid w:val="003B5DF6"/>
    <w:rsid w:val="003B5EEC"/>
    <w:rsid w:val="003B6109"/>
    <w:rsid w:val="003B6391"/>
    <w:rsid w:val="003B63A9"/>
    <w:rsid w:val="003B653C"/>
    <w:rsid w:val="003B666D"/>
    <w:rsid w:val="003B6693"/>
    <w:rsid w:val="003B66E8"/>
    <w:rsid w:val="003B686B"/>
    <w:rsid w:val="003B69B0"/>
    <w:rsid w:val="003B6A01"/>
    <w:rsid w:val="003B6B6D"/>
    <w:rsid w:val="003B6C9F"/>
    <w:rsid w:val="003B6E3D"/>
    <w:rsid w:val="003B6F60"/>
    <w:rsid w:val="003B72C1"/>
    <w:rsid w:val="003B72E0"/>
    <w:rsid w:val="003B73B6"/>
    <w:rsid w:val="003B7502"/>
    <w:rsid w:val="003B75DD"/>
    <w:rsid w:val="003B7655"/>
    <w:rsid w:val="003B77AF"/>
    <w:rsid w:val="003B77E5"/>
    <w:rsid w:val="003B77E7"/>
    <w:rsid w:val="003B7A32"/>
    <w:rsid w:val="003B7AD8"/>
    <w:rsid w:val="003B7E1C"/>
    <w:rsid w:val="003B7F6B"/>
    <w:rsid w:val="003C0278"/>
    <w:rsid w:val="003C03EB"/>
    <w:rsid w:val="003C0703"/>
    <w:rsid w:val="003C0762"/>
    <w:rsid w:val="003C08C9"/>
    <w:rsid w:val="003C0A60"/>
    <w:rsid w:val="003C0E73"/>
    <w:rsid w:val="003C0FF2"/>
    <w:rsid w:val="003C10AF"/>
    <w:rsid w:val="003C111C"/>
    <w:rsid w:val="003C2098"/>
    <w:rsid w:val="003C2153"/>
    <w:rsid w:val="003C2348"/>
    <w:rsid w:val="003C23B4"/>
    <w:rsid w:val="003C246F"/>
    <w:rsid w:val="003C2737"/>
    <w:rsid w:val="003C279F"/>
    <w:rsid w:val="003C2818"/>
    <w:rsid w:val="003C28F6"/>
    <w:rsid w:val="003C2BA3"/>
    <w:rsid w:val="003C2C33"/>
    <w:rsid w:val="003C2D31"/>
    <w:rsid w:val="003C2D50"/>
    <w:rsid w:val="003C2D6E"/>
    <w:rsid w:val="003C3573"/>
    <w:rsid w:val="003C35A3"/>
    <w:rsid w:val="003C3750"/>
    <w:rsid w:val="003C379D"/>
    <w:rsid w:val="003C384D"/>
    <w:rsid w:val="003C3941"/>
    <w:rsid w:val="003C3A01"/>
    <w:rsid w:val="003C3C6F"/>
    <w:rsid w:val="003C3CF0"/>
    <w:rsid w:val="003C3D28"/>
    <w:rsid w:val="003C3D4A"/>
    <w:rsid w:val="003C3F29"/>
    <w:rsid w:val="003C3F46"/>
    <w:rsid w:val="003C3FC7"/>
    <w:rsid w:val="003C407A"/>
    <w:rsid w:val="003C42A7"/>
    <w:rsid w:val="003C4600"/>
    <w:rsid w:val="003C4673"/>
    <w:rsid w:val="003C468C"/>
    <w:rsid w:val="003C46A9"/>
    <w:rsid w:val="003C46CE"/>
    <w:rsid w:val="003C480A"/>
    <w:rsid w:val="003C48CA"/>
    <w:rsid w:val="003C49E4"/>
    <w:rsid w:val="003C4BC8"/>
    <w:rsid w:val="003C513C"/>
    <w:rsid w:val="003C514A"/>
    <w:rsid w:val="003C5377"/>
    <w:rsid w:val="003C593D"/>
    <w:rsid w:val="003C5D1B"/>
    <w:rsid w:val="003C611F"/>
    <w:rsid w:val="003C62B5"/>
    <w:rsid w:val="003C65FC"/>
    <w:rsid w:val="003C67E5"/>
    <w:rsid w:val="003C67F4"/>
    <w:rsid w:val="003C6BDB"/>
    <w:rsid w:val="003C6D4F"/>
    <w:rsid w:val="003C6E0C"/>
    <w:rsid w:val="003C6E4E"/>
    <w:rsid w:val="003C6F2A"/>
    <w:rsid w:val="003C6FAB"/>
    <w:rsid w:val="003C7071"/>
    <w:rsid w:val="003C737D"/>
    <w:rsid w:val="003C7383"/>
    <w:rsid w:val="003C75E7"/>
    <w:rsid w:val="003C7A57"/>
    <w:rsid w:val="003C7CA2"/>
    <w:rsid w:val="003C7D94"/>
    <w:rsid w:val="003C7DA5"/>
    <w:rsid w:val="003D0128"/>
    <w:rsid w:val="003D01B2"/>
    <w:rsid w:val="003D03E1"/>
    <w:rsid w:val="003D03E9"/>
    <w:rsid w:val="003D05A9"/>
    <w:rsid w:val="003D0651"/>
    <w:rsid w:val="003D0954"/>
    <w:rsid w:val="003D0975"/>
    <w:rsid w:val="003D0AA6"/>
    <w:rsid w:val="003D0AC2"/>
    <w:rsid w:val="003D0D3B"/>
    <w:rsid w:val="003D0E7F"/>
    <w:rsid w:val="003D0E80"/>
    <w:rsid w:val="003D0F80"/>
    <w:rsid w:val="003D1048"/>
    <w:rsid w:val="003D1328"/>
    <w:rsid w:val="003D1493"/>
    <w:rsid w:val="003D14BB"/>
    <w:rsid w:val="003D1562"/>
    <w:rsid w:val="003D1784"/>
    <w:rsid w:val="003D188B"/>
    <w:rsid w:val="003D1CB2"/>
    <w:rsid w:val="003D1E21"/>
    <w:rsid w:val="003D1E83"/>
    <w:rsid w:val="003D2156"/>
    <w:rsid w:val="003D22BF"/>
    <w:rsid w:val="003D2493"/>
    <w:rsid w:val="003D24AF"/>
    <w:rsid w:val="003D2775"/>
    <w:rsid w:val="003D27B0"/>
    <w:rsid w:val="003D280E"/>
    <w:rsid w:val="003D2970"/>
    <w:rsid w:val="003D2B55"/>
    <w:rsid w:val="003D3009"/>
    <w:rsid w:val="003D30E5"/>
    <w:rsid w:val="003D3135"/>
    <w:rsid w:val="003D3258"/>
    <w:rsid w:val="003D326D"/>
    <w:rsid w:val="003D34C6"/>
    <w:rsid w:val="003D35F7"/>
    <w:rsid w:val="003D366E"/>
    <w:rsid w:val="003D38EE"/>
    <w:rsid w:val="003D394E"/>
    <w:rsid w:val="003D3AD1"/>
    <w:rsid w:val="003D3AFD"/>
    <w:rsid w:val="003D3D29"/>
    <w:rsid w:val="003D3EE5"/>
    <w:rsid w:val="003D42AB"/>
    <w:rsid w:val="003D453C"/>
    <w:rsid w:val="003D45BF"/>
    <w:rsid w:val="003D4664"/>
    <w:rsid w:val="003D4675"/>
    <w:rsid w:val="003D4972"/>
    <w:rsid w:val="003D4B4D"/>
    <w:rsid w:val="003D4BC6"/>
    <w:rsid w:val="003D4BD1"/>
    <w:rsid w:val="003D4BE1"/>
    <w:rsid w:val="003D4BFC"/>
    <w:rsid w:val="003D4C2F"/>
    <w:rsid w:val="003D4D99"/>
    <w:rsid w:val="003D4E01"/>
    <w:rsid w:val="003D4F28"/>
    <w:rsid w:val="003D4F6C"/>
    <w:rsid w:val="003D5034"/>
    <w:rsid w:val="003D5055"/>
    <w:rsid w:val="003D5653"/>
    <w:rsid w:val="003D5654"/>
    <w:rsid w:val="003D5862"/>
    <w:rsid w:val="003D5A05"/>
    <w:rsid w:val="003D5B5C"/>
    <w:rsid w:val="003D5C1A"/>
    <w:rsid w:val="003D5E02"/>
    <w:rsid w:val="003D5FC7"/>
    <w:rsid w:val="003D6006"/>
    <w:rsid w:val="003D61F1"/>
    <w:rsid w:val="003D63C8"/>
    <w:rsid w:val="003D64B4"/>
    <w:rsid w:val="003D66D3"/>
    <w:rsid w:val="003D6B17"/>
    <w:rsid w:val="003D6B77"/>
    <w:rsid w:val="003D6BAF"/>
    <w:rsid w:val="003D6DD9"/>
    <w:rsid w:val="003D7146"/>
    <w:rsid w:val="003D72CE"/>
    <w:rsid w:val="003D7754"/>
    <w:rsid w:val="003D792A"/>
    <w:rsid w:val="003D7948"/>
    <w:rsid w:val="003D799B"/>
    <w:rsid w:val="003D7A73"/>
    <w:rsid w:val="003D7A8F"/>
    <w:rsid w:val="003D7BA5"/>
    <w:rsid w:val="003D7C76"/>
    <w:rsid w:val="003D7CF5"/>
    <w:rsid w:val="003D7E79"/>
    <w:rsid w:val="003E0152"/>
    <w:rsid w:val="003E0183"/>
    <w:rsid w:val="003E045B"/>
    <w:rsid w:val="003E05C6"/>
    <w:rsid w:val="003E0647"/>
    <w:rsid w:val="003E073E"/>
    <w:rsid w:val="003E0A09"/>
    <w:rsid w:val="003E0C42"/>
    <w:rsid w:val="003E0CA9"/>
    <w:rsid w:val="003E0D4C"/>
    <w:rsid w:val="003E0E49"/>
    <w:rsid w:val="003E0E5D"/>
    <w:rsid w:val="003E0E90"/>
    <w:rsid w:val="003E0E97"/>
    <w:rsid w:val="003E1253"/>
    <w:rsid w:val="003E125C"/>
    <w:rsid w:val="003E135E"/>
    <w:rsid w:val="003E13C3"/>
    <w:rsid w:val="003E16D9"/>
    <w:rsid w:val="003E16ED"/>
    <w:rsid w:val="003E18A3"/>
    <w:rsid w:val="003E1A6E"/>
    <w:rsid w:val="003E1C7C"/>
    <w:rsid w:val="003E1E14"/>
    <w:rsid w:val="003E1F45"/>
    <w:rsid w:val="003E1F64"/>
    <w:rsid w:val="003E20F4"/>
    <w:rsid w:val="003E2293"/>
    <w:rsid w:val="003E242E"/>
    <w:rsid w:val="003E2774"/>
    <w:rsid w:val="003E27B7"/>
    <w:rsid w:val="003E2A63"/>
    <w:rsid w:val="003E2B72"/>
    <w:rsid w:val="003E2E20"/>
    <w:rsid w:val="003E2F4D"/>
    <w:rsid w:val="003E2FF1"/>
    <w:rsid w:val="003E30B5"/>
    <w:rsid w:val="003E3439"/>
    <w:rsid w:val="003E386A"/>
    <w:rsid w:val="003E39E8"/>
    <w:rsid w:val="003E3A0A"/>
    <w:rsid w:val="003E3A92"/>
    <w:rsid w:val="003E3BB3"/>
    <w:rsid w:val="003E3D02"/>
    <w:rsid w:val="003E40A9"/>
    <w:rsid w:val="003E415B"/>
    <w:rsid w:val="003E4271"/>
    <w:rsid w:val="003E44A5"/>
    <w:rsid w:val="003E4518"/>
    <w:rsid w:val="003E4563"/>
    <w:rsid w:val="003E472C"/>
    <w:rsid w:val="003E48C0"/>
    <w:rsid w:val="003E4B80"/>
    <w:rsid w:val="003E4C9A"/>
    <w:rsid w:val="003E4D32"/>
    <w:rsid w:val="003E4DD1"/>
    <w:rsid w:val="003E4E89"/>
    <w:rsid w:val="003E4F30"/>
    <w:rsid w:val="003E4F4A"/>
    <w:rsid w:val="003E4F89"/>
    <w:rsid w:val="003E5006"/>
    <w:rsid w:val="003E5450"/>
    <w:rsid w:val="003E54B5"/>
    <w:rsid w:val="003E5577"/>
    <w:rsid w:val="003E560F"/>
    <w:rsid w:val="003E5A9A"/>
    <w:rsid w:val="003E5E6E"/>
    <w:rsid w:val="003E5EC9"/>
    <w:rsid w:val="003E5F74"/>
    <w:rsid w:val="003E6053"/>
    <w:rsid w:val="003E622B"/>
    <w:rsid w:val="003E62AC"/>
    <w:rsid w:val="003E6401"/>
    <w:rsid w:val="003E64D1"/>
    <w:rsid w:val="003E65DE"/>
    <w:rsid w:val="003E668B"/>
    <w:rsid w:val="003E672C"/>
    <w:rsid w:val="003E696D"/>
    <w:rsid w:val="003E6996"/>
    <w:rsid w:val="003E6C71"/>
    <w:rsid w:val="003E6D09"/>
    <w:rsid w:val="003E6E6A"/>
    <w:rsid w:val="003E6EC3"/>
    <w:rsid w:val="003E70A9"/>
    <w:rsid w:val="003E722A"/>
    <w:rsid w:val="003E723D"/>
    <w:rsid w:val="003E738A"/>
    <w:rsid w:val="003E745E"/>
    <w:rsid w:val="003E7585"/>
    <w:rsid w:val="003E7601"/>
    <w:rsid w:val="003E7742"/>
    <w:rsid w:val="003E784A"/>
    <w:rsid w:val="003E7CCF"/>
    <w:rsid w:val="003E7D5D"/>
    <w:rsid w:val="003E7EC2"/>
    <w:rsid w:val="003F0004"/>
    <w:rsid w:val="003F036A"/>
    <w:rsid w:val="003F036C"/>
    <w:rsid w:val="003F03CE"/>
    <w:rsid w:val="003F041D"/>
    <w:rsid w:val="003F04C4"/>
    <w:rsid w:val="003F0510"/>
    <w:rsid w:val="003F0A8B"/>
    <w:rsid w:val="003F1009"/>
    <w:rsid w:val="003F10C3"/>
    <w:rsid w:val="003F11E1"/>
    <w:rsid w:val="003F12ED"/>
    <w:rsid w:val="003F1320"/>
    <w:rsid w:val="003F14C7"/>
    <w:rsid w:val="003F187A"/>
    <w:rsid w:val="003F2136"/>
    <w:rsid w:val="003F2198"/>
    <w:rsid w:val="003F23BE"/>
    <w:rsid w:val="003F2878"/>
    <w:rsid w:val="003F28E0"/>
    <w:rsid w:val="003F291E"/>
    <w:rsid w:val="003F2C08"/>
    <w:rsid w:val="003F2CEE"/>
    <w:rsid w:val="003F2F1D"/>
    <w:rsid w:val="003F3333"/>
    <w:rsid w:val="003F3891"/>
    <w:rsid w:val="003F38CD"/>
    <w:rsid w:val="003F396B"/>
    <w:rsid w:val="003F3A2D"/>
    <w:rsid w:val="003F3EDA"/>
    <w:rsid w:val="003F3F0F"/>
    <w:rsid w:val="003F3F90"/>
    <w:rsid w:val="003F3FF0"/>
    <w:rsid w:val="003F42EA"/>
    <w:rsid w:val="003F42F8"/>
    <w:rsid w:val="003F4425"/>
    <w:rsid w:val="003F4813"/>
    <w:rsid w:val="003F48FB"/>
    <w:rsid w:val="003F4AFE"/>
    <w:rsid w:val="003F4B1E"/>
    <w:rsid w:val="003F5038"/>
    <w:rsid w:val="003F509E"/>
    <w:rsid w:val="003F53C1"/>
    <w:rsid w:val="003F54D1"/>
    <w:rsid w:val="003F5603"/>
    <w:rsid w:val="003F567F"/>
    <w:rsid w:val="003F57B0"/>
    <w:rsid w:val="003F584A"/>
    <w:rsid w:val="003F5C40"/>
    <w:rsid w:val="003F5D4D"/>
    <w:rsid w:val="003F5ED3"/>
    <w:rsid w:val="003F5F09"/>
    <w:rsid w:val="003F6047"/>
    <w:rsid w:val="003F6205"/>
    <w:rsid w:val="003F63B9"/>
    <w:rsid w:val="003F63BE"/>
    <w:rsid w:val="003F6440"/>
    <w:rsid w:val="003F6627"/>
    <w:rsid w:val="003F66B9"/>
    <w:rsid w:val="003F677B"/>
    <w:rsid w:val="003F6B85"/>
    <w:rsid w:val="003F6E2C"/>
    <w:rsid w:val="003F7496"/>
    <w:rsid w:val="003F74D7"/>
    <w:rsid w:val="003F75B9"/>
    <w:rsid w:val="003F791D"/>
    <w:rsid w:val="003F7AD7"/>
    <w:rsid w:val="003F7AF1"/>
    <w:rsid w:val="003F7D8E"/>
    <w:rsid w:val="003F7E97"/>
    <w:rsid w:val="003F7FC3"/>
    <w:rsid w:val="003F7FF2"/>
    <w:rsid w:val="0040011B"/>
    <w:rsid w:val="004001B9"/>
    <w:rsid w:val="004001BF"/>
    <w:rsid w:val="004004CA"/>
    <w:rsid w:val="00400633"/>
    <w:rsid w:val="004006A4"/>
    <w:rsid w:val="004006EF"/>
    <w:rsid w:val="00400744"/>
    <w:rsid w:val="00400993"/>
    <w:rsid w:val="004009AC"/>
    <w:rsid w:val="00400B56"/>
    <w:rsid w:val="00400D76"/>
    <w:rsid w:val="00400FA2"/>
    <w:rsid w:val="00400FDB"/>
    <w:rsid w:val="004010D8"/>
    <w:rsid w:val="0040114A"/>
    <w:rsid w:val="00401388"/>
    <w:rsid w:val="00401481"/>
    <w:rsid w:val="00401700"/>
    <w:rsid w:val="0040177D"/>
    <w:rsid w:val="0040182A"/>
    <w:rsid w:val="00401997"/>
    <w:rsid w:val="00401B11"/>
    <w:rsid w:val="00401D77"/>
    <w:rsid w:val="00401EF7"/>
    <w:rsid w:val="00402098"/>
    <w:rsid w:val="004021D8"/>
    <w:rsid w:val="0040231E"/>
    <w:rsid w:val="00402344"/>
    <w:rsid w:val="00402345"/>
    <w:rsid w:val="004027A4"/>
    <w:rsid w:val="004028BE"/>
    <w:rsid w:val="00402AF8"/>
    <w:rsid w:val="00402B36"/>
    <w:rsid w:val="00402E5F"/>
    <w:rsid w:val="00403416"/>
    <w:rsid w:val="004035F0"/>
    <w:rsid w:val="00403670"/>
    <w:rsid w:val="00403696"/>
    <w:rsid w:val="00403887"/>
    <w:rsid w:val="00403888"/>
    <w:rsid w:val="00403A52"/>
    <w:rsid w:val="00403E3E"/>
    <w:rsid w:val="00404012"/>
    <w:rsid w:val="00404058"/>
    <w:rsid w:val="0040424D"/>
    <w:rsid w:val="00404276"/>
    <w:rsid w:val="0040459F"/>
    <w:rsid w:val="00404656"/>
    <w:rsid w:val="004046FF"/>
    <w:rsid w:val="0040481C"/>
    <w:rsid w:val="004049FB"/>
    <w:rsid w:val="00404A17"/>
    <w:rsid w:val="00404BF2"/>
    <w:rsid w:val="00404CB0"/>
    <w:rsid w:val="00404D24"/>
    <w:rsid w:val="004051FB"/>
    <w:rsid w:val="004052D8"/>
    <w:rsid w:val="00405414"/>
    <w:rsid w:val="0040569F"/>
    <w:rsid w:val="004056DB"/>
    <w:rsid w:val="00405738"/>
    <w:rsid w:val="004058CD"/>
    <w:rsid w:val="00405A0D"/>
    <w:rsid w:val="00405B35"/>
    <w:rsid w:val="00405C57"/>
    <w:rsid w:val="00405DDC"/>
    <w:rsid w:val="00405E2E"/>
    <w:rsid w:val="004063BE"/>
    <w:rsid w:val="004065D4"/>
    <w:rsid w:val="00406A09"/>
    <w:rsid w:val="00406D73"/>
    <w:rsid w:val="00406DE4"/>
    <w:rsid w:val="00406E9B"/>
    <w:rsid w:val="00406EB9"/>
    <w:rsid w:val="00406F29"/>
    <w:rsid w:val="00406FD8"/>
    <w:rsid w:val="0040704E"/>
    <w:rsid w:val="0040710B"/>
    <w:rsid w:val="00407184"/>
    <w:rsid w:val="00407240"/>
    <w:rsid w:val="00407279"/>
    <w:rsid w:val="00407306"/>
    <w:rsid w:val="00407416"/>
    <w:rsid w:val="00407526"/>
    <w:rsid w:val="0040752C"/>
    <w:rsid w:val="00407535"/>
    <w:rsid w:val="0040783D"/>
    <w:rsid w:val="00407CAF"/>
    <w:rsid w:val="00407E1E"/>
    <w:rsid w:val="00407EEB"/>
    <w:rsid w:val="004102C3"/>
    <w:rsid w:val="004105A9"/>
    <w:rsid w:val="0041071B"/>
    <w:rsid w:val="00410A75"/>
    <w:rsid w:val="00410B9F"/>
    <w:rsid w:val="00410C7E"/>
    <w:rsid w:val="00410EC3"/>
    <w:rsid w:val="00411133"/>
    <w:rsid w:val="00411350"/>
    <w:rsid w:val="004114AC"/>
    <w:rsid w:val="0041174A"/>
    <w:rsid w:val="00411A2E"/>
    <w:rsid w:val="00411BE1"/>
    <w:rsid w:val="00411CC9"/>
    <w:rsid w:val="00411D7F"/>
    <w:rsid w:val="00411DF2"/>
    <w:rsid w:val="00411E29"/>
    <w:rsid w:val="0041200F"/>
    <w:rsid w:val="00412047"/>
    <w:rsid w:val="004120F8"/>
    <w:rsid w:val="004121FE"/>
    <w:rsid w:val="00412446"/>
    <w:rsid w:val="004124EE"/>
    <w:rsid w:val="004128FA"/>
    <w:rsid w:val="00412A14"/>
    <w:rsid w:val="00412A88"/>
    <w:rsid w:val="00412B00"/>
    <w:rsid w:val="00412C80"/>
    <w:rsid w:val="00412E96"/>
    <w:rsid w:val="00412F5D"/>
    <w:rsid w:val="0041323C"/>
    <w:rsid w:val="00413378"/>
    <w:rsid w:val="00413480"/>
    <w:rsid w:val="00413927"/>
    <w:rsid w:val="00413B69"/>
    <w:rsid w:val="00413C52"/>
    <w:rsid w:val="00413C6D"/>
    <w:rsid w:val="00413D76"/>
    <w:rsid w:val="00414109"/>
    <w:rsid w:val="00414122"/>
    <w:rsid w:val="00414250"/>
    <w:rsid w:val="00414663"/>
    <w:rsid w:val="0041479A"/>
    <w:rsid w:val="00414948"/>
    <w:rsid w:val="00414DDF"/>
    <w:rsid w:val="00414F3C"/>
    <w:rsid w:val="00414FE4"/>
    <w:rsid w:val="00415091"/>
    <w:rsid w:val="004150AF"/>
    <w:rsid w:val="004150BE"/>
    <w:rsid w:val="00415264"/>
    <w:rsid w:val="00415336"/>
    <w:rsid w:val="00415406"/>
    <w:rsid w:val="00415410"/>
    <w:rsid w:val="004154EB"/>
    <w:rsid w:val="00415518"/>
    <w:rsid w:val="00415708"/>
    <w:rsid w:val="0041570C"/>
    <w:rsid w:val="00415C19"/>
    <w:rsid w:val="00415C7D"/>
    <w:rsid w:val="00415F0C"/>
    <w:rsid w:val="00415F8A"/>
    <w:rsid w:val="00416000"/>
    <w:rsid w:val="0041601E"/>
    <w:rsid w:val="004160D7"/>
    <w:rsid w:val="004163CF"/>
    <w:rsid w:val="0041640A"/>
    <w:rsid w:val="0041654D"/>
    <w:rsid w:val="0041666C"/>
    <w:rsid w:val="0041683D"/>
    <w:rsid w:val="0041693C"/>
    <w:rsid w:val="00416979"/>
    <w:rsid w:val="00416AC9"/>
    <w:rsid w:val="00416AFC"/>
    <w:rsid w:val="00416B5A"/>
    <w:rsid w:val="00416BDE"/>
    <w:rsid w:val="00416E7C"/>
    <w:rsid w:val="00416E7D"/>
    <w:rsid w:val="00416FF4"/>
    <w:rsid w:val="0041707B"/>
    <w:rsid w:val="004170F9"/>
    <w:rsid w:val="0041714E"/>
    <w:rsid w:val="00417236"/>
    <w:rsid w:val="0041726C"/>
    <w:rsid w:val="00417359"/>
    <w:rsid w:val="0041741F"/>
    <w:rsid w:val="00417487"/>
    <w:rsid w:val="004175B4"/>
    <w:rsid w:val="004175E3"/>
    <w:rsid w:val="0041768F"/>
    <w:rsid w:val="00417754"/>
    <w:rsid w:val="00417956"/>
    <w:rsid w:val="0041797C"/>
    <w:rsid w:val="00417A18"/>
    <w:rsid w:val="00417ABB"/>
    <w:rsid w:val="00417B02"/>
    <w:rsid w:val="00417B83"/>
    <w:rsid w:val="00417BCB"/>
    <w:rsid w:val="00417BF8"/>
    <w:rsid w:val="00417C77"/>
    <w:rsid w:val="00417E0D"/>
    <w:rsid w:val="00420174"/>
    <w:rsid w:val="00420293"/>
    <w:rsid w:val="00420473"/>
    <w:rsid w:val="0042069F"/>
    <w:rsid w:val="00420769"/>
    <w:rsid w:val="004208B3"/>
    <w:rsid w:val="00420A25"/>
    <w:rsid w:val="00420A2E"/>
    <w:rsid w:val="00420AB1"/>
    <w:rsid w:val="00420B37"/>
    <w:rsid w:val="00420C85"/>
    <w:rsid w:val="00420DE9"/>
    <w:rsid w:val="00420EEC"/>
    <w:rsid w:val="00421047"/>
    <w:rsid w:val="00421617"/>
    <w:rsid w:val="00421870"/>
    <w:rsid w:val="00421A0D"/>
    <w:rsid w:val="00421A27"/>
    <w:rsid w:val="00421A64"/>
    <w:rsid w:val="00421A93"/>
    <w:rsid w:val="00421DCE"/>
    <w:rsid w:val="00421F06"/>
    <w:rsid w:val="00421F76"/>
    <w:rsid w:val="004221C4"/>
    <w:rsid w:val="0042240E"/>
    <w:rsid w:val="004224C4"/>
    <w:rsid w:val="0042257D"/>
    <w:rsid w:val="00422581"/>
    <w:rsid w:val="0042266D"/>
    <w:rsid w:val="0042273C"/>
    <w:rsid w:val="00422C14"/>
    <w:rsid w:val="00422CCA"/>
    <w:rsid w:val="00422F7C"/>
    <w:rsid w:val="00423149"/>
    <w:rsid w:val="00423272"/>
    <w:rsid w:val="004233B9"/>
    <w:rsid w:val="004233D1"/>
    <w:rsid w:val="0042354D"/>
    <w:rsid w:val="0042374A"/>
    <w:rsid w:val="0042383E"/>
    <w:rsid w:val="00423841"/>
    <w:rsid w:val="00423914"/>
    <w:rsid w:val="00423983"/>
    <w:rsid w:val="00423C7F"/>
    <w:rsid w:val="00423D88"/>
    <w:rsid w:val="00423DE4"/>
    <w:rsid w:val="00423EB0"/>
    <w:rsid w:val="004241A8"/>
    <w:rsid w:val="004242DC"/>
    <w:rsid w:val="00424455"/>
    <w:rsid w:val="004246BD"/>
    <w:rsid w:val="0042482F"/>
    <w:rsid w:val="004248BD"/>
    <w:rsid w:val="004248CC"/>
    <w:rsid w:val="004249BD"/>
    <w:rsid w:val="004249EF"/>
    <w:rsid w:val="00424A2A"/>
    <w:rsid w:val="00424B04"/>
    <w:rsid w:val="00424C82"/>
    <w:rsid w:val="00424F06"/>
    <w:rsid w:val="00425187"/>
    <w:rsid w:val="00425246"/>
    <w:rsid w:val="004252AC"/>
    <w:rsid w:val="00425538"/>
    <w:rsid w:val="00425568"/>
    <w:rsid w:val="0042565B"/>
    <w:rsid w:val="004256BE"/>
    <w:rsid w:val="004256E5"/>
    <w:rsid w:val="0042579F"/>
    <w:rsid w:val="00425A99"/>
    <w:rsid w:val="00425B4A"/>
    <w:rsid w:val="00425E38"/>
    <w:rsid w:val="00425F33"/>
    <w:rsid w:val="00425FA4"/>
    <w:rsid w:val="00425FB4"/>
    <w:rsid w:val="00425FDF"/>
    <w:rsid w:val="0042614E"/>
    <w:rsid w:val="00426183"/>
    <w:rsid w:val="004265D3"/>
    <w:rsid w:val="004267C9"/>
    <w:rsid w:val="0042683B"/>
    <w:rsid w:val="004268B1"/>
    <w:rsid w:val="004269E8"/>
    <w:rsid w:val="00426AA2"/>
    <w:rsid w:val="00426F09"/>
    <w:rsid w:val="0042751A"/>
    <w:rsid w:val="00427606"/>
    <w:rsid w:val="0042760D"/>
    <w:rsid w:val="0042762E"/>
    <w:rsid w:val="00427792"/>
    <w:rsid w:val="0042781E"/>
    <w:rsid w:val="0042784F"/>
    <w:rsid w:val="00427AD9"/>
    <w:rsid w:val="00427C88"/>
    <w:rsid w:val="00427CCF"/>
    <w:rsid w:val="00430096"/>
    <w:rsid w:val="00430271"/>
    <w:rsid w:val="00430413"/>
    <w:rsid w:val="00430431"/>
    <w:rsid w:val="00430433"/>
    <w:rsid w:val="00430510"/>
    <w:rsid w:val="004308DE"/>
    <w:rsid w:val="00430CA6"/>
    <w:rsid w:val="00430E08"/>
    <w:rsid w:val="00430E71"/>
    <w:rsid w:val="00430F2B"/>
    <w:rsid w:val="004310B3"/>
    <w:rsid w:val="0043125E"/>
    <w:rsid w:val="00431351"/>
    <w:rsid w:val="00431594"/>
    <w:rsid w:val="0043167F"/>
    <w:rsid w:val="00431752"/>
    <w:rsid w:val="00431A45"/>
    <w:rsid w:val="00431B1B"/>
    <w:rsid w:val="00431C22"/>
    <w:rsid w:val="00431E6F"/>
    <w:rsid w:val="00431FB4"/>
    <w:rsid w:val="00431FCC"/>
    <w:rsid w:val="0043205B"/>
    <w:rsid w:val="00432175"/>
    <w:rsid w:val="00432243"/>
    <w:rsid w:val="00432283"/>
    <w:rsid w:val="00432311"/>
    <w:rsid w:val="0043236F"/>
    <w:rsid w:val="00432415"/>
    <w:rsid w:val="00432493"/>
    <w:rsid w:val="00432634"/>
    <w:rsid w:val="004327B0"/>
    <w:rsid w:val="004327E3"/>
    <w:rsid w:val="00432940"/>
    <w:rsid w:val="00432AB7"/>
    <w:rsid w:val="00432B74"/>
    <w:rsid w:val="00432C42"/>
    <w:rsid w:val="00432DFC"/>
    <w:rsid w:val="00433087"/>
    <w:rsid w:val="00433237"/>
    <w:rsid w:val="00433443"/>
    <w:rsid w:val="0043347E"/>
    <w:rsid w:val="004334A1"/>
    <w:rsid w:val="004334D1"/>
    <w:rsid w:val="00433521"/>
    <w:rsid w:val="00433573"/>
    <w:rsid w:val="004335C4"/>
    <w:rsid w:val="004336C1"/>
    <w:rsid w:val="00433BCC"/>
    <w:rsid w:val="00433D7A"/>
    <w:rsid w:val="00433E73"/>
    <w:rsid w:val="00434145"/>
    <w:rsid w:val="004342B6"/>
    <w:rsid w:val="00434477"/>
    <w:rsid w:val="0043447B"/>
    <w:rsid w:val="004345A1"/>
    <w:rsid w:val="004350C2"/>
    <w:rsid w:val="004352F0"/>
    <w:rsid w:val="004354A6"/>
    <w:rsid w:val="00435560"/>
    <w:rsid w:val="0043573E"/>
    <w:rsid w:val="004357AA"/>
    <w:rsid w:val="00435826"/>
    <w:rsid w:val="00435875"/>
    <w:rsid w:val="004358F0"/>
    <w:rsid w:val="00435C16"/>
    <w:rsid w:val="00435F5B"/>
    <w:rsid w:val="00435FC5"/>
    <w:rsid w:val="00435FE7"/>
    <w:rsid w:val="004360E1"/>
    <w:rsid w:val="00436245"/>
    <w:rsid w:val="0043643B"/>
    <w:rsid w:val="00436447"/>
    <w:rsid w:val="004366A9"/>
    <w:rsid w:val="004367B2"/>
    <w:rsid w:val="00436BB8"/>
    <w:rsid w:val="00436C21"/>
    <w:rsid w:val="00436CC2"/>
    <w:rsid w:val="00436DB3"/>
    <w:rsid w:val="004371E5"/>
    <w:rsid w:val="004372F8"/>
    <w:rsid w:val="004375B3"/>
    <w:rsid w:val="00437664"/>
    <w:rsid w:val="00437673"/>
    <w:rsid w:val="004377D4"/>
    <w:rsid w:val="00437880"/>
    <w:rsid w:val="00437923"/>
    <w:rsid w:val="004379AE"/>
    <w:rsid w:val="00437B06"/>
    <w:rsid w:val="00437D2F"/>
    <w:rsid w:val="00437D37"/>
    <w:rsid w:val="00437DBF"/>
    <w:rsid w:val="00440003"/>
    <w:rsid w:val="0044006B"/>
    <w:rsid w:val="00440156"/>
    <w:rsid w:val="004401A6"/>
    <w:rsid w:val="004401E1"/>
    <w:rsid w:val="004403DB"/>
    <w:rsid w:val="00440655"/>
    <w:rsid w:val="00440957"/>
    <w:rsid w:val="00440EC5"/>
    <w:rsid w:val="004411E2"/>
    <w:rsid w:val="004415DE"/>
    <w:rsid w:val="00441604"/>
    <w:rsid w:val="004416DF"/>
    <w:rsid w:val="00441772"/>
    <w:rsid w:val="00441B8F"/>
    <w:rsid w:val="00441D03"/>
    <w:rsid w:val="00441D3E"/>
    <w:rsid w:val="00441DCD"/>
    <w:rsid w:val="00441FC0"/>
    <w:rsid w:val="004420BF"/>
    <w:rsid w:val="00442311"/>
    <w:rsid w:val="0044236F"/>
    <w:rsid w:val="004425B4"/>
    <w:rsid w:val="00442A2D"/>
    <w:rsid w:val="00442A3D"/>
    <w:rsid w:val="00442BA6"/>
    <w:rsid w:val="00442CCE"/>
    <w:rsid w:val="00442CE7"/>
    <w:rsid w:val="0044310E"/>
    <w:rsid w:val="00443306"/>
    <w:rsid w:val="00443341"/>
    <w:rsid w:val="004435B2"/>
    <w:rsid w:val="0044373F"/>
    <w:rsid w:val="00443831"/>
    <w:rsid w:val="004439C5"/>
    <w:rsid w:val="00443D2A"/>
    <w:rsid w:val="00443E0E"/>
    <w:rsid w:val="00443F03"/>
    <w:rsid w:val="004440DC"/>
    <w:rsid w:val="004440EE"/>
    <w:rsid w:val="004442E8"/>
    <w:rsid w:val="004444F9"/>
    <w:rsid w:val="00444565"/>
    <w:rsid w:val="00444777"/>
    <w:rsid w:val="00444922"/>
    <w:rsid w:val="00444925"/>
    <w:rsid w:val="00444B32"/>
    <w:rsid w:val="00444C37"/>
    <w:rsid w:val="00444CF5"/>
    <w:rsid w:val="00444DC8"/>
    <w:rsid w:val="00444F03"/>
    <w:rsid w:val="00444F79"/>
    <w:rsid w:val="00445211"/>
    <w:rsid w:val="004452EF"/>
    <w:rsid w:val="0044541A"/>
    <w:rsid w:val="0044542E"/>
    <w:rsid w:val="004454DC"/>
    <w:rsid w:val="00445634"/>
    <w:rsid w:val="004456AF"/>
    <w:rsid w:val="004456BB"/>
    <w:rsid w:val="00445755"/>
    <w:rsid w:val="00445AE8"/>
    <w:rsid w:val="00445B14"/>
    <w:rsid w:val="00446089"/>
    <w:rsid w:val="00446258"/>
    <w:rsid w:val="0044629F"/>
    <w:rsid w:val="004462A1"/>
    <w:rsid w:val="004462E2"/>
    <w:rsid w:val="00446408"/>
    <w:rsid w:val="004467D1"/>
    <w:rsid w:val="0044683C"/>
    <w:rsid w:val="004469DE"/>
    <w:rsid w:val="00446A45"/>
    <w:rsid w:val="00446AEC"/>
    <w:rsid w:val="00446C65"/>
    <w:rsid w:val="00446C81"/>
    <w:rsid w:val="00446F48"/>
    <w:rsid w:val="00446F6B"/>
    <w:rsid w:val="00447004"/>
    <w:rsid w:val="004470E8"/>
    <w:rsid w:val="00447120"/>
    <w:rsid w:val="00447524"/>
    <w:rsid w:val="004475B9"/>
    <w:rsid w:val="004475F7"/>
    <w:rsid w:val="00447631"/>
    <w:rsid w:val="0044764F"/>
    <w:rsid w:val="00447898"/>
    <w:rsid w:val="00447E98"/>
    <w:rsid w:val="00447F44"/>
    <w:rsid w:val="00447F66"/>
    <w:rsid w:val="00450091"/>
    <w:rsid w:val="00450624"/>
    <w:rsid w:val="00450AF6"/>
    <w:rsid w:val="00450EE4"/>
    <w:rsid w:val="00450FA9"/>
    <w:rsid w:val="00451075"/>
    <w:rsid w:val="0045108E"/>
    <w:rsid w:val="004511A2"/>
    <w:rsid w:val="00451602"/>
    <w:rsid w:val="00451A29"/>
    <w:rsid w:val="00451A44"/>
    <w:rsid w:val="00451AF1"/>
    <w:rsid w:val="00451BEE"/>
    <w:rsid w:val="00451C8D"/>
    <w:rsid w:val="00451FC6"/>
    <w:rsid w:val="00452157"/>
    <w:rsid w:val="00452183"/>
    <w:rsid w:val="004525AC"/>
    <w:rsid w:val="00452656"/>
    <w:rsid w:val="00452704"/>
    <w:rsid w:val="0045284A"/>
    <w:rsid w:val="004529BA"/>
    <w:rsid w:val="00452B24"/>
    <w:rsid w:val="00452E25"/>
    <w:rsid w:val="00453143"/>
    <w:rsid w:val="0045318D"/>
    <w:rsid w:val="004532E1"/>
    <w:rsid w:val="00453462"/>
    <w:rsid w:val="00453935"/>
    <w:rsid w:val="00453A3C"/>
    <w:rsid w:val="00453B0D"/>
    <w:rsid w:val="00453B99"/>
    <w:rsid w:val="00453C07"/>
    <w:rsid w:val="00453D5D"/>
    <w:rsid w:val="00454084"/>
    <w:rsid w:val="0045420F"/>
    <w:rsid w:val="0045427A"/>
    <w:rsid w:val="00454347"/>
    <w:rsid w:val="00454547"/>
    <w:rsid w:val="00454556"/>
    <w:rsid w:val="004546D6"/>
    <w:rsid w:val="00454719"/>
    <w:rsid w:val="004547ED"/>
    <w:rsid w:val="004547FE"/>
    <w:rsid w:val="00454885"/>
    <w:rsid w:val="004548C5"/>
    <w:rsid w:val="004548D0"/>
    <w:rsid w:val="004549BA"/>
    <w:rsid w:val="00454A4E"/>
    <w:rsid w:val="00454BC8"/>
    <w:rsid w:val="00455167"/>
    <w:rsid w:val="004551B8"/>
    <w:rsid w:val="00455452"/>
    <w:rsid w:val="004554B0"/>
    <w:rsid w:val="004554EC"/>
    <w:rsid w:val="0045571D"/>
    <w:rsid w:val="004558D7"/>
    <w:rsid w:val="00455945"/>
    <w:rsid w:val="00455959"/>
    <w:rsid w:val="00455982"/>
    <w:rsid w:val="00455A4D"/>
    <w:rsid w:val="00455D20"/>
    <w:rsid w:val="00455E28"/>
    <w:rsid w:val="00456083"/>
    <w:rsid w:val="004560DC"/>
    <w:rsid w:val="0045614F"/>
    <w:rsid w:val="00456288"/>
    <w:rsid w:val="0045629D"/>
    <w:rsid w:val="004562B6"/>
    <w:rsid w:val="00456326"/>
    <w:rsid w:val="00456360"/>
    <w:rsid w:val="004563A5"/>
    <w:rsid w:val="004565F3"/>
    <w:rsid w:val="00456988"/>
    <w:rsid w:val="00456D7A"/>
    <w:rsid w:val="00456F4E"/>
    <w:rsid w:val="00456FC3"/>
    <w:rsid w:val="00456FC9"/>
    <w:rsid w:val="00457113"/>
    <w:rsid w:val="00457168"/>
    <w:rsid w:val="00457217"/>
    <w:rsid w:val="00457303"/>
    <w:rsid w:val="00457981"/>
    <w:rsid w:val="00457E80"/>
    <w:rsid w:val="00457EB9"/>
    <w:rsid w:val="004600DC"/>
    <w:rsid w:val="004601F7"/>
    <w:rsid w:val="00460246"/>
    <w:rsid w:val="004602F2"/>
    <w:rsid w:val="00460629"/>
    <w:rsid w:val="0046063C"/>
    <w:rsid w:val="00460A47"/>
    <w:rsid w:val="00460BCD"/>
    <w:rsid w:val="00460C33"/>
    <w:rsid w:val="00460D8A"/>
    <w:rsid w:val="0046102E"/>
    <w:rsid w:val="004610E6"/>
    <w:rsid w:val="004611FD"/>
    <w:rsid w:val="0046134B"/>
    <w:rsid w:val="004613C0"/>
    <w:rsid w:val="004615D8"/>
    <w:rsid w:val="00461668"/>
    <w:rsid w:val="004616A4"/>
    <w:rsid w:val="00461840"/>
    <w:rsid w:val="00461863"/>
    <w:rsid w:val="00461900"/>
    <w:rsid w:val="00461970"/>
    <w:rsid w:val="00461B69"/>
    <w:rsid w:val="00461B92"/>
    <w:rsid w:val="00461CB6"/>
    <w:rsid w:val="00461E27"/>
    <w:rsid w:val="00462097"/>
    <w:rsid w:val="00462158"/>
    <w:rsid w:val="004621BB"/>
    <w:rsid w:val="0046235A"/>
    <w:rsid w:val="0046247F"/>
    <w:rsid w:val="00462590"/>
    <w:rsid w:val="004625A5"/>
    <w:rsid w:val="004626FE"/>
    <w:rsid w:val="00462849"/>
    <w:rsid w:val="004629C8"/>
    <w:rsid w:val="00462B0D"/>
    <w:rsid w:val="00463055"/>
    <w:rsid w:val="004630EC"/>
    <w:rsid w:val="004631BA"/>
    <w:rsid w:val="00463410"/>
    <w:rsid w:val="00463532"/>
    <w:rsid w:val="004637C5"/>
    <w:rsid w:val="004638A6"/>
    <w:rsid w:val="00463D83"/>
    <w:rsid w:val="00463E3F"/>
    <w:rsid w:val="00463E62"/>
    <w:rsid w:val="00463FB5"/>
    <w:rsid w:val="00463FFA"/>
    <w:rsid w:val="00464038"/>
    <w:rsid w:val="004641BF"/>
    <w:rsid w:val="00464237"/>
    <w:rsid w:val="004642A1"/>
    <w:rsid w:val="0046432F"/>
    <w:rsid w:val="00464451"/>
    <w:rsid w:val="00464453"/>
    <w:rsid w:val="00464463"/>
    <w:rsid w:val="00464627"/>
    <w:rsid w:val="00464AFD"/>
    <w:rsid w:val="00464B48"/>
    <w:rsid w:val="00464CFF"/>
    <w:rsid w:val="00464DAD"/>
    <w:rsid w:val="00464E1D"/>
    <w:rsid w:val="00464E53"/>
    <w:rsid w:val="00464EAF"/>
    <w:rsid w:val="00465038"/>
    <w:rsid w:val="0046535D"/>
    <w:rsid w:val="0046550D"/>
    <w:rsid w:val="0046558E"/>
    <w:rsid w:val="0046573B"/>
    <w:rsid w:val="0046599E"/>
    <w:rsid w:val="00465CFB"/>
    <w:rsid w:val="00465EA4"/>
    <w:rsid w:val="004661CC"/>
    <w:rsid w:val="0046638B"/>
    <w:rsid w:val="00466552"/>
    <w:rsid w:val="0046674E"/>
    <w:rsid w:val="004667BA"/>
    <w:rsid w:val="00466832"/>
    <w:rsid w:val="00466896"/>
    <w:rsid w:val="0046695A"/>
    <w:rsid w:val="00466A6C"/>
    <w:rsid w:val="00466B59"/>
    <w:rsid w:val="00466C3F"/>
    <w:rsid w:val="00466E8B"/>
    <w:rsid w:val="00466EE5"/>
    <w:rsid w:val="00466F24"/>
    <w:rsid w:val="00466F7B"/>
    <w:rsid w:val="00466F82"/>
    <w:rsid w:val="00466FCD"/>
    <w:rsid w:val="004670F5"/>
    <w:rsid w:val="004671F7"/>
    <w:rsid w:val="00467250"/>
    <w:rsid w:val="00467368"/>
    <w:rsid w:val="004673BE"/>
    <w:rsid w:val="004673F6"/>
    <w:rsid w:val="00467436"/>
    <w:rsid w:val="00467519"/>
    <w:rsid w:val="0046756E"/>
    <w:rsid w:val="00467651"/>
    <w:rsid w:val="00467924"/>
    <w:rsid w:val="00467942"/>
    <w:rsid w:val="00467972"/>
    <w:rsid w:val="00467B44"/>
    <w:rsid w:val="00467D15"/>
    <w:rsid w:val="00467DFD"/>
    <w:rsid w:val="00467E4D"/>
    <w:rsid w:val="00467EB8"/>
    <w:rsid w:val="004700E5"/>
    <w:rsid w:val="00470104"/>
    <w:rsid w:val="004702FF"/>
    <w:rsid w:val="00470633"/>
    <w:rsid w:val="00470662"/>
    <w:rsid w:val="004706A6"/>
    <w:rsid w:val="004708E2"/>
    <w:rsid w:val="0047092B"/>
    <w:rsid w:val="0047097A"/>
    <w:rsid w:val="00470A97"/>
    <w:rsid w:val="00470ACA"/>
    <w:rsid w:val="00470B3E"/>
    <w:rsid w:val="00470B62"/>
    <w:rsid w:val="00470D6D"/>
    <w:rsid w:val="00470D7E"/>
    <w:rsid w:val="00470FE2"/>
    <w:rsid w:val="00471116"/>
    <w:rsid w:val="0047120B"/>
    <w:rsid w:val="0047127D"/>
    <w:rsid w:val="004713E7"/>
    <w:rsid w:val="004714BD"/>
    <w:rsid w:val="004716D9"/>
    <w:rsid w:val="00471A71"/>
    <w:rsid w:val="00471ABC"/>
    <w:rsid w:val="00471C7A"/>
    <w:rsid w:val="00471D7E"/>
    <w:rsid w:val="00471DCB"/>
    <w:rsid w:val="00471ED7"/>
    <w:rsid w:val="00471EFA"/>
    <w:rsid w:val="0047201A"/>
    <w:rsid w:val="004722EF"/>
    <w:rsid w:val="004723C2"/>
    <w:rsid w:val="0047256F"/>
    <w:rsid w:val="0047288F"/>
    <w:rsid w:val="004728D9"/>
    <w:rsid w:val="00472AB8"/>
    <w:rsid w:val="0047330F"/>
    <w:rsid w:val="00473381"/>
    <w:rsid w:val="00473384"/>
    <w:rsid w:val="004733E5"/>
    <w:rsid w:val="0047351D"/>
    <w:rsid w:val="00473697"/>
    <w:rsid w:val="0047373D"/>
    <w:rsid w:val="004738C3"/>
    <w:rsid w:val="00473A25"/>
    <w:rsid w:val="00473A6F"/>
    <w:rsid w:val="00473A94"/>
    <w:rsid w:val="00473DB0"/>
    <w:rsid w:val="00473E20"/>
    <w:rsid w:val="00473E26"/>
    <w:rsid w:val="0047414E"/>
    <w:rsid w:val="0047417F"/>
    <w:rsid w:val="00474320"/>
    <w:rsid w:val="0047437F"/>
    <w:rsid w:val="00474582"/>
    <w:rsid w:val="004745D4"/>
    <w:rsid w:val="00474655"/>
    <w:rsid w:val="00474799"/>
    <w:rsid w:val="0047484E"/>
    <w:rsid w:val="0047485C"/>
    <w:rsid w:val="004749CE"/>
    <w:rsid w:val="00474A25"/>
    <w:rsid w:val="00474E1C"/>
    <w:rsid w:val="00474F40"/>
    <w:rsid w:val="00474F56"/>
    <w:rsid w:val="004750C2"/>
    <w:rsid w:val="00475291"/>
    <w:rsid w:val="00475446"/>
    <w:rsid w:val="004754EF"/>
    <w:rsid w:val="00475675"/>
    <w:rsid w:val="00475687"/>
    <w:rsid w:val="0047584E"/>
    <w:rsid w:val="004758CA"/>
    <w:rsid w:val="00475A62"/>
    <w:rsid w:val="00475D89"/>
    <w:rsid w:val="00476314"/>
    <w:rsid w:val="004763EA"/>
    <w:rsid w:val="00476465"/>
    <w:rsid w:val="00476624"/>
    <w:rsid w:val="00476661"/>
    <w:rsid w:val="004766D2"/>
    <w:rsid w:val="00476794"/>
    <w:rsid w:val="004768A1"/>
    <w:rsid w:val="004768B1"/>
    <w:rsid w:val="00476966"/>
    <w:rsid w:val="00476BBC"/>
    <w:rsid w:val="00476EF8"/>
    <w:rsid w:val="0047701C"/>
    <w:rsid w:val="004770C7"/>
    <w:rsid w:val="0047714D"/>
    <w:rsid w:val="0047726F"/>
    <w:rsid w:val="00477377"/>
    <w:rsid w:val="004774E4"/>
    <w:rsid w:val="0047757B"/>
    <w:rsid w:val="00477826"/>
    <w:rsid w:val="0047791B"/>
    <w:rsid w:val="00477A0F"/>
    <w:rsid w:val="00477A6B"/>
    <w:rsid w:val="00477A79"/>
    <w:rsid w:val="00477BFC"/>
    <w:rsid w:val="00480095"/>
    <w:rsid w:val="00480269"/>
    <w:rsid w:val="004802B4"/>
    <w:rsid w:val="0048039D"/>
    <w:rsid w:val="004806F7"/>
    <w:rsid w:val="0048075A"/>
    <w:rsid w:val="00480982"/>
    <w:rsid w:val="00480997"/>
    <w:rsid w:val="00480AE0"/>
    <w:rsid w:val="00480D0A"/>
    <w:rsid w:val="00480D55"/>
    <w:rsid w:val="00480EF0"/>
    <w:rsid w:val="0048144A"/>
    <w:rsid w:val="004814F8"/>
    <w:rsid w:val="0048155F"/>
    <w:rsid w:val="004815C0"/>
    <w:rsid w:val="0048196A"/>
    <w:rsid w:val="00481B2D"/>
    <w:rsid w:val="00481B7B"/>
    <w:rsid w:val="00481CF0"/>
    <w:rsid w:val="00481D5F"/>
    <w:rsid w:val="00481DD9"/>
    <w:rsid w:val="00481F03"/>
    <w:rsid w:val="004821AF"/>
    <w:rsid w:val="00482213"/>
    <w:rsid w:val="00482254"/>
    <w:rsid w:val="00482264"/>
    <w:rsid w:val="00482483"/>
    <w:rsid w:val="00482722"/>
    <w:rsid w:val="00482806"/>
    <w:rsid w:val="004829B0"/>
    <w:rsid w:val="00482B51"/>
    <w:rsid w:val="00482C8E"/>
    <w:rsid w:val="00482F2C"/>
    <w:rsid w:val="00483070"/>
    <w:rsid w:val="004833C5"/>
    <w:rsid w:val="00483440"/>
    <w:rsid w:val="00483520"/>
    <w:rsid w:val="004837BE"/>
    <w:rsid w:val="00483912"/>
    <w:rsid w:val="0048398D"/>
    <w:rsid w:val="0048398F"/>
    <w:rsid w:val="00483A40"/>
    <w:rsid w:val="00483A55"/>
    <w:rsid w:val="00483E72"/>
    <w:rsid w:val="00483EC3"/>
    <w:rsid w:val="004841C6"/>
    <w:rsid w:val="004843D7"/>
    <w:rsid w:val="00484606"/>
    <w:rsid w:val="004846E6"/>
    <w:rsid w:val="004847C1"/>
    <w:rsid w:val="00484A23"/>
    <w:rsid w:val="00484CE8"/>
    <w:rsid w:val="00484DA6"/>
    <w:rsid w:val="00484DE2"/>
    <w:rsid w:val="00484EF0"/>
    <w:rsid w:val="00484F20"/>
    <w:rsid w:val="00484F55"/>
    <w:rsid w:val="00484F8B"/>
    <w:rsid w:val="00484FEA"/>
    <w:rsid w:val="004852DA"/>
    <w:rsid w:val="0048547B"/>
    <w:rsid w:val="004858FF"/>
    <w:rsid w:val="004859A7"/>
    <w:rsid w:val="004859AF"/>
    <w:rsid w:val="00485CDD"/>
    <w:rsid w:val="00486122"/>
    <w:rsid w:val="00486434"/>
    <w:rsid w:val="0048688D"/>
    <w:rsid w:val="00486DA7"/>
    <w:rsid w:val="0048701A"/>
    <w:rsid w:val="00487134"/>
    <w:rsid w:val="00487164"/>
    <w:rsid w:val="00487200"/>
    <w:rsid w:val="004873F4"/>
    <w:rsid w:val="00487412"/>
    <w:rsid w:val="00487633"/>
    <w:rsid w:val="00487648"/>
    <w:rsid w:val="00487699"/>
    <w:rsid w:val="00487777"/>
    <w:rsid w:val="00487B2A"/>
    <w:rsid w:val="00487D05"/>
    <w:rsid w:val="00487E7E"/>
    <w:rsid w:val="00490085"/>
    <w:rsid w:val="004901B8"/>
    <w:rsid w:val="00490350"/>
    <w:rsid w:val="00490756"/>
    <w:rsid w:val="004907A3"/>
    <w:rsid w:val="00490A54"/>
    <w:rsid w:val="00490AA6"/>
    <w:rsid w:val="00490B45"/>
    <w:rsid w:val="00490BE8"/>
    <w:rsid w:val="00490C5D"/>
    <w:rsid w:val="00490D21"/>
    <w:rsid w:val="00490DB3"/>
    <w:rsid w:val="00490F05"/>
    <w:rsid w:val="00490F51"/>
    <w:rsid w:val="0049110A"/>
    <w:rsid w:val="004915CE"/>
    <w:rsid w:val="00491845"/>
    <w:rsid w:val="004919BE"/>
    <w:rsid w:val="00491B25"/>
    <w:rsid w:val="00491BC7"/>
    <w:rsid w:val="00491BF0"/>
    <w:rsid w:val="00491EAA"/>
    <w:rsid w:val="0049211A"/>
    <w:rsid w:val="00492172"/>
    <w:rsid w:val="004921FC"/>
    <w:rsid w:val="00492296"/>
    <w:rsid w:val="0049232B"/>
    <w:rsid w:val="00492359"/>
    <w:rsid w:val="0049237C"/>
    <w:rsid w:val="004924A0"/>
    <w:rsid w:val="00492879"/>
    <w:rsid w:val="004928FB"/>
    <w:rsid w:val="00492AE5"/>
    <w:rsid w:val="00492E9F"/>
    <w:rsid w:val="00492EE7"/>
    <w:rsid w:val="004930AD"/>
    <w:rsid w:val="004930FC"/>
    <w:rsid w:val="00493138"/>
    <w:rsid w:val="004931C9"/>
    <w:rsid w:val="004934AE"/>
    <w:rsid w:val="004935A0"/>
    <w:rsid w:val="004935B0"/>
    <w:rsid w:val="004935C4"/>
    <w:rsid w:val="004935D9"/>
    <w:rsid w:val="00493606"/>
    <w:rsid w:val="0049386F"/>
    <w:rsid w:val="004939CE"/>
    <w:rsid w:val="00493D38"/>
    <w:rsid w:val="00493EFE"/>
    <w:rsid w:val="00493FE7"/>
    <w:rsid w:val="004941B3"/>
    <w:rsid w:val="004941DB"/>
    <w:rsid w:val="0049445C"/>
    <w:rsid w:val="0049464D"/>
    <w:rsid w:val="004947BA"/>
    <w:rsid w:val="0049489D"/>
    <w:rsid w:val="0049492B"/>
    <w:rsid w:val="00494A6C"/>
    <w:rsid w:val="00494ADB"/>
    <w:rsid w:val="00494BB7"/>
    <w:rsid w:val="00494DAC"/>
    <w:rsid w:val="00494E32"/>
    <w:rsid w:val="00495010"/>
    <w:rsid w:val="00495270"/>
    <w:rsid w:val="0049544D"/>
    <w:rsid w:val="0049554D"/>
    <w:rsid w:val="00495553"/>
    <w:rsid w:val="0049560D"/>
    <w:rsid w:val="004956FD"/>
    <w:rsid w:val="00495845"/>
    <w:rsid w:val="00495853"/>
    <w:rsid w:val="0049585A"/>
    <w:rsid w:val="00495919"/>
    <w:rsid w:val="00495932"/>
    <w:rsid w:val="00495AB5"/>
    <w:rsid w:val="00495B08"/>
    <w:rsid w:val="00495D6A"/>
    <w:rsid w:val="00495E87"/>
    <w:rsid w:val="00495F76"/>
    <w:rsid w:val="00495F8A"/>
    <w:rsid w:val="0049605E"/>
    <w:rsid w:val="004961F9"/>
    <w:rsid w:val="00496228"/>
    <w:rsid w:val="0049628F"/>
    <w:rsid w:val="004966EB"/>
    <w:rsid w:val="00496C9F"/>
    <w:rsid w:val="00496FAC"/>
    <w:rsid w:val="00497095"/>
    <w:rsid w:val="0049725F"/>
    <w:rsid w:val="00497BA9"/>
    <w:rsid w:val="00497C4B"/>
    <w:rsid w:val="00497C68"/>
    <w:rsid w:val="00497DAD"/>
    <w:rsid w:val="00497DFD"/>
    <w:rsid w:val="004A0101"/>
    <w:rsid w:val="004A0173"/>
    <w:rsid w:val="004A0188"/>
    <w:rsid w:val="004A024F"/>
    <w:rsid w:val="004A028D"/>
    <w:rsid w:val="004A070E"/>
    <w:rsid w:val="004A0A59"/>
    <w:rsid w:val="004A0EF4"/>
    <w:rsid w:val="004A0FDE"/>
    <w:rsid w:val="004A123A"/>
    <w:rsid w:val="004A1273"/>
    <w:rsid w:val="004A1394"/>
    <w:rsid w:val="004A1492"/>
    <w:rsid w:val="004A17F2"/>
    <w:rsid w:val="004A17FA"/>
    <w:rsid w:val="004A18B9"/>
    <w:rsid w:val="004A1947"/>
    <w:rsid w:val="004A197F"/>
    <w:rsid w:val="004A1A85"/>
    <w:rsid w:val="004A1AB5"/>
    <w:rsid w:val="004A1D9F"/>
    <w:rsid w:val="004A1DFF"/>
    <w:rsid w:val="004A20D1"/>
    <w:rsid w:val="004A22E1"/>
    <w:rsid w:val="004A232E"/>
    <w:rsid w:val="004A262E"/>
    <w:rsid w:val="004A278F"/>
    <w:rsid w:val="004A27E6"/>
    <w:rsid w:val="004A2858"/>
    <w:rsid w:val="004A28EC"/>
    <w:rsid w:val="004A2A11"/>
    <w:rsid w:val="004A2A45"/>
    <w:rsid w:val="004A2C35"/>
    <w:rsid w:val="004A3131"/>
    <w:rsid w:val="004A357D"/>
    <w:rsid w:val="004A36F3"/>
    <w:rsid w:val="004A386E"/>
    <w:rsid w:val="004A3908"/>
    <w:rsid w:val="004A3985"/>
    <w:rsid w:val="004A3C74"/>
    <w:rsid w:val="004A3CCF"/>
    <w:rsid w:val="004A3E76"/>
    <w:rsid w:val="004A3E91"/>
    <w:rsid w:val="004A3F74"/>
    <w:rsid w:val="004A4023"/>
    <w:rsid w:val="004A44A7"/>
    <w:rsid w:val="004A4B56"/>
    <w:rsid w:val="004A4BAC"/>
    <w:rsid w:val="004A4DBF"/>
    <w:rsid w:val="004A5437"/>
    <w:rsid w:val="004A5A21"/>
    <w:rsid w:val="004A5A5D"/>
    <w:rsid w:val="004A5BF2"/>
    <w:rsid w:val="004A5E7C"/>
    <w:rsid w:val="004A5F5B"/>
    <w:rsid w:val="004A62BD"/>
    <w:rsid w:val="004A62CE"/>
    <w:rsid w:val="004A63FF"/>
    <w:rsid w:val="004A661C"/>
    <w:rsid w:val="004A6A5A"/>
    <w:rsid w:val="004A6D72"/>
    <w:rsid w:val="004A6F9B"/>
    <w:rsid w:val="004A7299"/>
    <w:rsid w:val="004A7392"/>
    <w:rsid w:val="004A747C"/>
    <w:rsid w:val="004A74FB"/>
    <w:rsid w:val="004A7548"/>
    <w:rsid w:val="004A7601"/>
    <w:rsid w:val="004A7661"/>
    <w:rsid w:val="004A7674"/>
    <w:rsid w:val="004A7734"/>
    <w:rsid w:val="004A794B"/>
    <w:rsid w:val="004A7B07"/>
    <w:rsid w:val="004B001F"/>
    <w:rsid w:val="004B0248"/>
    <w:rsid w:val="004B02AF"/>
    <w:rsid w:val="004B03DC"/>
    <w:rsid w:val="004B041B"/>
    <w:rsid w:val="004B049F"/>
    <w:rsid w:val="004B0BBB"/>
    <w:rsid w:val="004B0BFA"/>
    <w:rsid w:val="004B0C72"/>
    <w:rsid w:val="004B0D92"/>
    <w:rsid w:val="004B0E18"/>
    <w:rsid w:val="004B0E61"/>
    <w:rsid w:val="004B0F49"/>
    <w:rsid w:val="004B0F8A"/>
    <w:rsid w:val="004B105B"/>
    <w:rsid w:val="004B1125"/>
    <w:rsid w:val="004B12E7"/>
    <w:rsid w:val="004B13F8"/>
    <w:rsid w:val="004B15DF"/>
    <w:rsid w:val="004B18ED"/>
    <w:rsid w:val="004B1BAD"/>
    <w:rsid w:val="004B1C02"/>
    <w:rsid w:val="004B1C25"/>
    <w:rsid w:val="004B1CB7"/>
    <w:rsid w:val="004B1E70"/>
    <w:rsid w:val="004B1F8A"/>
    <w:rsid w:val="004B1FA7"/>
    <w:rsid w:val="004B2079"/>
    <w:rsid w:val="004B212E"/>
    <w:rsid w:val="004B21D3"/>
    <w:rsid w:val="004B26CB"/>
    <w:rsid w:val="004B29E4"/>
    <w:rsid w:val="004B2B4B"/>
    <w:rsid w:val="004B2D0B"/>
    <w:rsid w:val="004B2D7B"/>
    <w:rsid w:val="004B2E2A"/>
    <w:rsid w:val="004B2E4D"/>
    <w:rsid w:val="004B2F4A"/>
    <w:rsid w:val="004B30CB"/>
    <w:rsid w:val="004B31C7"/>
    <w:rsid w:val="004B3732"/>
    <w:rsid w:val="004B3955"/>
    <w:rsid w:val="004B3961"/>
    <w:rsid w:val="004B3A08"/>
    <w:rsid w:val="004B3FB5"/>
    <w:rsid w:val="004B4068"/>
    <w:rsid w:val="004B4337"/>
    <w:rsid w:val="004B44E1"/>
    <w:rsid w:val="004B463F"/>
    <w:rsid w:val="004B46EB"/>
    <w:rsid w:val="004B4A24"/>
    <w:rsid w:val="004B4E26"/>
    <w:rsid w:val="004B4E90"/>
    <w:rsid w:val="004B4F0A"/>
    <w:rsid w:val="004B4F38"/>
    <w:rsid w:val="004B5064"/>
    <w:rsid w:val="004B5124"/>
    <w:rsid w:val="004B5190"/>
    <w:rsid w:val="004B536D"/>
    <w:rsid w:val="004B5371"/>
    <w:rsid w:val="004B5825"/>
    <w:rsid w:val="004B5CFA"/>
    <w:rsid w:val="004B5F63"/>
    <w:rsid w:val="004B5F6D"/>
    <w:rsid w:val="004B5F9E"/>
    <w:rsid w:val="004B61E9"/>
    <w:rsid w:val="004B64A8"/>
    <w:rsid w:val="004B6600"/>
    <w:rsid w:val="004B6768"/>
    <w:rsid w:val="004B68C6"/>
    <w:rsid w:val="004B6A93"/>
    <w:rsid w:val="004B6BCA"/>
    <w:rsid w:val="004B6CED"/>
    <w:rsid w:val="004B6D6E"/>
    <w:rsid w:val="004B7274"/>
    <w:rsid w:val="004B72A4"/>
    <w:rsid w:val="004B72BC"/>
    <w:rsid w:val="004B7578"/>
    <w:rsid w:val="004B76DA"/>
    <w:rsid w:val="004B777F"/>
    <w:rsid w:val="004B7A70"/>
    <w:rsid w:val="004B7BA0"/>
    <w:rsid w:val="004B7DC7"/>
    <w:rsid w:val="004B7FEB"/>
    <w:rsid w:val="004B7FF7"/>
    <w:rsid w:val="004C0041"/>
    <w:rsid w:val="004C022E"/>
    <w:rsid w:val="004C02A8"/>
    <w:rsid w:val="004C0331"/>
    <w:rsid w:val="004C0471"/>
    <w:rsid w:val="004C04DE"/>
    <w:rsid w:val="004C060E"/>
    <w:rsid w:val="004C07DA"/>
    <w:rsid w:val="004C0E28"/>
    <w:rsid w:val="004C0F2B"/>
    <w:rsid w:val="004C11AE"/>
    <w:rsid w:val="004C121F"/>
    <w:rsid w:val="004C12D2"/>
    <w:rsid w:val="004C15AD"/>
    <w:rsid w:val="004C189B"/>
    <w:rsid w:val="004C18CD"/>
    <w:rsid w:val="004C1C57"/>
    <w:rsid w:val="004C1D30"/>
    <w:rsid w:val="004C1D78"/>
    <w:rsid w:val="004C1E16"/>
    <w:rsid w:val="004C210A"/>
    <w:rsid w:val="004C2113"/>
    <w:rsid w:val="004C2400"/>
    <w:rsid w:val="004C244B"/>
    <w:rsid w:val="004C2640"/>
    <w:rsid w:val="004C28A9"/>
    <w:rsid w:val="004C2BB0"/>
    <w:rsid w:val="004C2C7C"/>
    <w:rsid w:val="004C2DA9"/>
    <w:rsid w:val="004C2E9D"/>
    <w:rsid w:val="004C304E"/>
    <w:rsid w:val="004C3188"/>
    <w:rsid w:val="004C32A6"/>
    <w:rsid w:val="004C353F"/>
    <w:rsid w:val="004C35E1"/>
    <w:rsid w:val="004C36ED"/>
    <w:rsid w:val="004C3981"/>
    <w:rsid w:val="004C3A4E"/>
    <w:rsid w:val="004C3B22"/>
    <w:rsid w:val="004C3BF7"/>
    <w:rsid w:val="004C3D18"/>
    <w:rsid w:val="004C3D2D"/>
    <w:rsid w:val="004C41CE"/>
    <w:rsid w:val="004C43B4"/>
    <w:rsid w:val="004C45A9"/>
    <w:rsid w:val="004C45B0"/>
    <w:rsid w:val="004C45CF"/>
    <w:rsid w:val="004C4A5D"/>
    <w:rsid w:val="004C4CE3"/>
    <w:rsid w:val="004C4FA7"/>
    <w:rsid w:val="004C50CD"/>
    <w:rsid w:val="004C51ED"/>
    <w:rsid w:val="004C5316"/>
    <w:rsid w:val="004C53E4"/>
    <w:rsid w:val="004C54CD"/>
    <w:rsid w:val="004C5788"/>
    <w:rsid w:val="004C58C4"/>
    <w:rsid w:val="004C5B76"/>
    <w:rsid w:val="004C5DE9"/>
    <w:rsid w:val="004C5E0D"/>
    <w:rsid w:val="004C5EA5"/>
    <w:rsid w:val="004C61E0"/>
    <w:rsid w:val="004C6471"/>
    <w:rsid w:val="004C6528"/>
    <w:rsid w:val="004C6910"/>
    <w:rsid w:val="004C6E3D"/>
    <w:rsid w:val="004C6E55"/>
    <w:rsid w:val="004C6EDC"/>
    <w:rsid w:val="004C7102"/>
    <w:rsid w:val="004C7664"/>
    <w:rsid w:val="004C774B"/>
    <w:rsid w:val="004C7919"/>
    <w:rsid w:val="004C7FFE"/>
    <w:rsid w:val="004D0150"/>
    <w:rsid w:val="004D0354"/>
    <w:rsid w:val="004D04D2"/>
    <w:rsid w:val="004D04D4"/>
    <w:rsid w:val="004D04F0"/>
    <w:rsid w:val="004D0546"/>
    <w:rsid w:val="004D06FF"/>
    <w:rsid w:val="004D07B4"/>
    <w:rsid w:val="004D07B6"/>
    <w:rsid w:val="004D0895"/>
    <w:rsid w:val="004D0953"/>
    <w:rsid w:val="004D096F"/>
    <w:rsid w:val="004D0A92"/>
    <w:rsid w:val="004D0B00"/>
    <w:rsid w:val="004D0CBB"/>
    <w:rsid w:val="004D0D36"/>
    <w:rsid w:val="004D1231"/>
    <w:rsid w:val="004D1382"/>
    <w:rsid w:val="004D13FA"/>
    <w:rsid w:val="004D16B2"/>
    <w:rsid w:val="004D1707"/>
    <w:rsid w:val="004D19BE"/>
    <w:rsid w:val="004D1BC3"/>
    <w:rsid w:val="004D1F53"/>
    <w:rsid w:val="004D1F57"/>
    <w:rsid w:val="004D2030"/>
    <w:rsid w:val="004D2069"/>
    <w:rsid w:val="004D20E7"/>
    <w:rsid w:val="004D21F0"/>
    <w:rsid w:val="004D2343"/>
    <w:rsid w:val="004D2898"/>
    <w:rsid w:val="004D2B4B"/>
    <w:rsid w:val="004D2C4B"/>
    <w:rsid w:val="004D2F34"/>
    <w:rsid w:val="004D2F48"/>
    <w:rsid w:val="004D2F9E"/>
    <w:rsid w:val="004D30B8"/>
    <w:rsid w:val="004D3195"/>
    <w:rsid w:val="004D34C3"/>
    <w:rsid w:val="004D35D1"/>
    <w:rsid w:val="004D3724"/>
    <w:rsid w:val="004D385D"/>
    <w:rsid w:val="004D3A88"/>
    <w:rsid w:val="004D3AB5"/>
    <w:rsid w:val="004D3FCD"/>
    <w:rsid w:val="004D412D"/>
    <w:rsid w:val="004D430F"/>
    <w:rsid w:val="004D4545"/>
    <w:rsid w:val="004D48BF"/>
    <w:rsid w:val="004D4BA7"/>
    <w:rsid w:val="004D4DFD"/>
    <w:rsid w:val="004D50E0"/>
    <w:rsid w:val="004D5237"/>
    <w:rsid w:val="004D525C"/>
    <w:rsid w:val="004D5A49"/>
    <w:rsid w:val="004D5A4E"/>
    <w:rsid w:val="004D5B0B"/>
    <w:rsid w:val="004D5BB4"/>
    <w:rsid w:val="004D5BC9"/>
    <w:rsid w:val="004D5CD1"/>
    <w:rsid w:val="004D5D22"/>
    <w:rsid w:val="004D5E4B"/>
    <w:rsid w:val="004D5EA9"/>
    <w:rsid w:val="004D5F5E"/>
    <w:rsid w:val="004D60F0"/>
    <w:rsid w:val="004D63CD"/>
    <w:rsid w:val="004D63D2"/>
    <w:rsid w:val="004D6627"/>
    <w:rsid w:val="004D6703"/>
    <w:rsid w:val="004D67AC"/>
    <w:rsid w:val="004D6806"/>
    <w:rsid w:val="004D6938"/>
    <w:rsid w:val="004D6AA0"/>
    <w:rsid w:val="004D6B6E"/>
    <w:rsid w:val="004D6B81"/>
    <w:rsid w:val="004D6C1F"/>
    <w:rsid w:val="004D6C3F"/>
    <w:rsid w:val="004D6C7E"/>
    <w:rsid w:val="004D6CCE"/>
    <w:rsid w:val="004D6E7D"/>
    <w:rsid w:val="004D6FFA"/>
    <w:rsid w:val="004D7123"/>
    <w:rsid w:val="004D729A"/>
    <w:rsid w:val="004D72BD"/>
    <w:rsid w:val="004D7529"/>
    <w:rsid w:val="004D7542"/>
    <w:rsid w:val="004D7547"/>
    <w:rsid w:val="004D772B"/>
    <w:rsid w:val="004D7940"/>
    <w:rsid w:val="004D7A3C"/>
    <w:rsid w:val="004D7D0F"/>
    <w:rsid w:val="004D7D61"/>
    <w:rsid w:val="004D7F48"/>
    <w:rsid w:val="004D7F4E"/>
    <w:rsid w:val="004D7F94"/>
    <w:rsid w:val="004E0468"/>
    <w:rsid w:val="004E04E2"/>
    <w:rsid w:val="004E0503"/>
    <w:rsid w:val="004E0594"/>
    <w:rsid w:val="004E061E"/>
    <w:rsid w:val="004E0828"/>
    <w:rsid w:val="004E0847"/>
    <w:rsid w:val="004E08A3"/>
    <w:rsid w:val="004E08E8"/>
    <w:rsid w:val="004E09B8"/>
    <w:rsid w:val="004E0A7B"/>
    <w:rsid w:val="004E0B2C"/>
    <w:rsid w:val="004E0B6A"/>
    <w:rsid w:val="004E0D4D"/>
    <w:rsid w:val="004E104C"/>
    <w:rsid w:val="004E11B5"/>
    <w:rsid w:val="004E12DE"/>
    <w:rsid w:val="004E1303"/>
    <w:rsid w:val="004E136A"/>
    <w:rsid w:val="004E138B"/>
    <w:rsid w:val="004E1548"/>
    <w:rsid w:val="004E1722"/>
    <w:rsid w:val="004E1977"/>
    <w:rsid w:val="004E1B43"/>
    <w:rsid w:val="004E1EDB"/>
    <w:rsid w:val="004E1FF9"/>
    <w:rsid w:val="004E2085"/>
    <w:rsid w:val="004E235A"/>
    <w:rsid w:val="004E23B6"/>
    <w:rsid w:val="004E24AD"/>
    <w:rsid w:val="004E2562"/>
    <w:rsid w:val="004E2720"/>
    <w:rsid w:val="004E277B"/>
    <w:rsid w:val="004E2874"/>
    <w:rsid w:val="004E2EFA"/>
    <w:rsid w:val="004E2FE4"/>
    <w:rsid w:val="004E3030"/>
    <w:rsid w:val="004E325B"/>
    <w:rsid w:val="004E3446"/>
    <w:rsid w:val="004E3447"/>
    <w:rsid w:val="004E34A7"/>
    <w:rsid w:val="004E36E1"/>
    <w:rsid w:val="004E3875"/>
    <w:rsid w:val="004E38EA"/>
    <w:rsid w:val="004E3ACD"/>
    <w:rsid w:val="004E3B4A"/>
    <w:rsid w:val="004E3BD5"/>
    <w:rsid w:val="004E3CB0"/>
    <w:rsid w:val="004E3D9A"/>
    <w:rsid w:val="004E3DDE"/>
    <w:rsid w:val="004E3F58"/>
    <w:rsid w:val="004E41C3"/>
    <w:rsid w:val="004E45B9"/>
    <w:rsid w:val="004E45DC"/>
    <w:rsid w:val="004E4864"/>
    <w:rsid w:val="004E4ADA"/>
    <w:rsid w:val="004E4D27"/>
    <w:rsid w:val="004E501F"/>
    <w:rsid w:val="004E5212"/>
    <w:rsid w:val="004E5405"/>
    <w:rsid w:val="004E5682"/>
    <w:rsid w:val="004E57B9"/>
    <w:rsid w:val="004E5835"/>
    <w:rsid w:val="004E5C3C"/>
    <w:rsid w:val="004E5ED6"/>
    <w:rsid w:val="004E61F8"/>
    <w:rsid w:val="004E6558"/>
    <w:rsid w:val="004E65FE"/>
    <w:rsid w:val="004E6A61"/>
    <w:rsid w:val="004E6D0E"/>
    <w:rsid w:val="004E6D4F"/>
    <w:rsid w:val="004E7010"/>
    <w:rsid w:val="004E7039"/>
    <w:rsid w:val="004E7087"/>
    <w:rsid w:val="004E70C0"/>
    <w:rsid w:val="004E71AC"/>
    <w:rsid w:val="004E739C"/>
    <w:rsid w:val="004E754F"/>
    <w:rsid w:val="004E79E4"/>
    <w:rsid w:val="004E7E33"/>
    <w:rsid w:val="004F0101"/>
    <w:rsid w:val="004F01A0"/>
    <w:rsid w:val="004F0264"/>
    <w:rsid w:val="004F04A2"/>
    <w:rsid w:val="004F05AA"/>
    <w:rsid w:val="004F05F0"/>
    <w:rsid w:val="004F0757"/>
    <w:rsid w:val="004F0914"/>
    <w:rsid w:val="004F0ABC"/>
    <w:rsid w:val="004F0BAF"/>
    <w:rsid w:val="004F0C26"/>
    <w:rsid w:val="004F0FB8"/>
    <w:rsid w:val="004F1099"/>
    <w:rsid w:val="004F1144"/>
    <w:rsid w:val="004F132A"/>
    <w:rsid w:val="004F135B"/>
    <w:rsid w:val="004F13AB"/>
    <w:rsid w:val="004F1539"/>
    <w:rsid w:val="004F1597"/>
    <w:rsid w:val="004F1C30"/>
    <w:rsid w:val="004F1CAB"/>
    <w:rsid w:val="004F1D47"/>
    <w:rsid w:val="004F21C0"/>
    <w:rsid w:val="004F22D5"/>
    <w:rsid w:val="004F2351"/>
    <w:rsid w:val="004F275E"/>
    <w:rsid w:val="004F28FA"/>
    <w:rsid w:val="004F2A40"/>
    <w:rsid w:val="004F2B4B"/>
    <w:rsid w:val="004F2D43"/>
    <w:rsid w:val="004F2F7C"/>
    <w:rsid w:val="004F316D"/>
    <w:rsid w:val="004F337C"/>
    <w:rsid w:val="004F33C6"/>
    <w:rsid w:val="004F33DC"/>
    <w:rsid w:val="004F347C"/>
    <w:rsid w:val="004F3671"/>
    <w:rsid w:val="004F37E8"/>
    <w:rsid w:val="004F3A05"/>
    <w:rsid w:val="004F3A99"/>
    <w:rsid w:val="004F3B73"/>
    <w:rsid w:val="004F3C3B"/>
    <w:rsid w:val="004F3CC1"/>
    <w:rsid w:val="004F3D89"/>
    <w:rsid w:val="004F3E86"/>
    <w:rsid w:val="004F3EEA"/>
    <w:rsid w:val="004F3F4F"/>
    <w:rsid w:val="004F40B3"/>
    <w:rsid w:val="004F413B"/>
    <w:rsid w:val="004F415E"/>
    <w:rsid w:val="004F416E"/>
    <w:rsid w:val="004F424D"/>
    <w:rsid w:val="004F42AE"/>
    <w:rsid w:val="004F445D"/>
    <w:rsid w:val="004F451C"/>
    <w:rsid w:val="004F4562"/>
    <w:rsid w:val="004F45A7"/>
    <w:rsid w:val="004F46E6"/>
    <w:rsid w:val="004F4809"/>
    <w:rsid w:val="004F48C8"/>
    <w:rsid w:val="004F48E2"/>
    <w:rsid w:val="004F4984"/>
    <w:rsid w:val="004F4CF6"/>
    <w:rsid w:val="004F4D22"/>
    <w:rsid w:val="004F4E16"/>
    <w:rsid w:val="004F4ECE"/>
    <w:rsid w:val="004F5024"/>
    <w:rsid w:val="004F5038"/>
    <w:rsid w:val="004F50AF"/>
    <w:rsid w:val="004F50C7"/>
    <w:rsid w:val="004F528F"/>
    <w:rsid w:val="004F52C7"/>
    <w:rsid w:val="004F5578"/>
    <w:rsid w:val="004F5771"/>
    <w:rsid w:val="004F57AB"/>
    <w:rsid w:val="004F5881"/>
    <w:rsid w:val="004F5A26"/>
    <w:rsid w:val="004F5AD9"/>
    <w:rsid w:val="004F5C99"/>
    <w:rsid w:val="004F5D15"/>
    <w:rsid w:val="004F5D65"/>
    <w:rsid w:val="004F5E33"/>
    <w:rsid w:val="004F5EBB"/>
    <w:rsid w:val="004F5ECD"/>
    <w:rsid w:val="004F5F2D"/>
    <w:rsid w:val="004F613D"/>
    <w:rsid w:val="004F61D3"/>
    <w:rsid w:val="004F61F7"/>
    <w:rsid w:val="004F63AA"/>
    <w:rsid w:val="004F63E5"/>
    <w:rsid w:val="004F6441"/>
    <w:rsid w:val="004F6659"/>
    <w:rsid w:val="004F6A8F"/>
    <w:rsid w:val="004F6BD1"/>
    <w:rsid w:val="004F6F63"/>
    <w:rsid w:val="004F6F8E"/>
    <w:rsid w:val="004F7247"/>
    <w:rsid w:val="004F7361"/>
    <w:rsid w:val="004F739A"/>
    <w:rsid w:val="004F764B"/>
    <w:rsid w:val="004F764F"/>
    <w:rsid w:val="004F77B2"/>
    <w:rsid w:val="004F77BD"/>
    <w:rsid w:val="004F7941"/>
    <w:rsid w:val="005001DB"/>
    <w:rsid w:val="00500272"/>
    <w:rsid w:val="0050045A"/>
    <w:rsid w:val="005007E1"/>
    <w:rsid w:val="005008F7"/>
    <w:rsid w:val="00500C96"/>
    <w:rsid w:val="00500E61"/>
    <w:rsid w:val="00500EB8"/>
    <w:rsid w:val="0050103F"/>
    <w:rsid w:val="00501191"/>
    <w:rsid w:val="005011C5"/>
    <w:rsid w:val="005011FA"/>
    <w:rsid w:val="00501240"/>
    <w:rsid w:val="00501260"/>
    <w:rsid w:val="005014EC"/>
    <w:rsid w:val="005015A1"/>
    <w:rsid w:val="00501637"/>
    <w:rsid w:val="0050175A"/>
    <w:rsid w:val="00501791"/>
    <w:rsid w:val="00501CDA"/>
    <w:rsid w:val="00501D46"/>
    <w:rsid w:val="00501EF0"/>
    <w:rsid w:val="00501F8E"/>
    <w:rsid w:val="00502074"/>
    <w:rsid w:val="00502327"/>
    <w:rsid w:val="00502669"/>
    <w:rsid w:val="0050290A"/>
    <w:rsid w:val="00502F4E"/>
    <w:rsid w:val="00502FC9"/>
    <w:rsid w:val="00503153"/>
    <w:rsid w:val="0050316E"/>
    <w:rsid w:val="005031F3"/>
    <w:rsid w:val="00503296"/>
    <w:rsid w:val="005033C1"/>
    <w:rsid w:val="00503894"/>
    <w:rsid w:val="00503A7B"/>
    <w:rsid w:val="00503C50"/>
    <w:rsid w:val="005042FF"/>
    <w:rsid w:val="005045B3"/>
    <w:rsid w:val="0050473D"/>
    <w:rsid w:val="00504761"/>
    <w:rsid w:val="00504841"/>
    <w:rsid w:val="00504B75"/>
    <w:rsid w:val="00504CF3"/>
    <w:rsid w:val="00504DF6"/>
    <w:rsid w:val="00504EE3"/>
    <w:rsid w:val="00504F4C"/>
    <w:rsid w:val="005050E0"/>
    <w:rsid w:val="00505163"/>
    <w:rsid w:val="0050522A"/>
    <w:rsid w:val="0050563C"/>
    <w:rsid w:val="005059FC"/>
    <w:rsid w:val="00505C9B"/>
    <w:rsid w:val="00505CAB"/>
    <w:rsid w:val="00505E89"/>
    <w:rsid w:val="00505FB8"/>
    <w:rsid w:val="005060BF"/>
    <w:rsid w:val="00506149"/>
    <w:rsid w:val="00506171"/>
    <w:rsid w:val="005061C4"/>
    <w:rsid w:val="0050640D"/>
    <w:rsid w:val="00506578"/>
    <w:rsid w:val="005065CF"/>
    <w:rsid w:val="005067BB"/>
    <w:rsid w:val="00506A3A"/>
    <w:rsid w:val="005070C8"/>
    <w:rsid w:val="0050710E"/>
    <w:rsid w:val="005071C4"/>
    <w:rsid w:val="005072A2"/>
    <w:rsid w:val="00507402"/>
    <w:rsid w:val="0050746D"/>
    <w:rsid w:val="005074BD"/>
    <w:rsid w:val="00507695"/>
    <w:rsid w:val="005076E3"/>
    <w:rsid w:val="00507703"/>
    <w:rsid w:val="005077E9"/>
    <w:rsid w:val="005079CE"/>
    <w:rsid w:val="00507A50"/>
    <w:rsid w:val="00507B3A"/>
    <w:rsid w:val="00507C3C"/>
    <w:rsid w:val="00507D08"/>
    <w:rsid w:val="00507E42"/>
    <w:rsid w:val="00507EC7"/>
    <w:rsid w:val="00510236"/>
    <w:rsid w:val="0051025A"/>
    <w:rsid w:val="00510267"/>
    <w:rsid w:val="005107FE"/>
    <w:rsid w:val="00510804"/>
    <w:rsid w:val="00510A9F"/>
    <w:rsid w:val="00510B79"/>
    <w:rsid w:val="00510C4E"/>
    <w:rsid w:val="00510DAD"/>
    <w:rsid w:val="00510E7B"/>
    <w:rsid w:val="00510F05"/>
    <w:rsid w:val="00510F4F"/>
    <w:rsid w:val="00510FE4"/>
    <w:rsid w:val="005114ED"/>
    <w:rsid w:val="005115BE"/>
    <w:rsid w:val="005115FE"/>
    <w:rsid w:val="005119A2"/>
    <w:rsid w:val="00511B1B"/>
    <w:rsid w:val="00511B8E"/>
    <w:rsid w:val="00511EC6"/>
    <w:rsid w:val="00511EF4"/>
    <w:rsid w:val="00511F89"/>
    <w:rsid w:val="00512033"/>
    <w:rsid w:val="005120EB"/>
    <w:rsid w:val="00512121"/>
    <w:rsid w:val="0051221D"/>
    <w:rsid w:val="005123DC"/>
    <w:rsid w:val="00512642"/>
    <w:rsid w:val="0051280D"/>
    <w:rsid w:val="005129B5"/>
    <w:rsid w:val="00512AD2"/>
    <w:rsid w:val="00512B0F"/>
    <w:rsid w:val="00512C07"/>
    <w:rsid w:val="00512C12"/>
    <w:rsid w:val="00512F1D"/>
    <w:rsid w:val="0051300F"/>
    <w:rsid w:val="005130FD"/>
    <w:rsid w:val="0051311E"/>
    <w:rsid w:val="00513396"/>
    <w:rsid w:val="00513532"/>
    <w:rsid w:val="00513666"/>
    <w:rsid w:val="005136A6"/>
    <w:rsid w:val="005136B5"/>
    <w:rsid w:val="0051386C"/>
    <w:rsid w:val="005139D9"/>
    <w:rsid w:val="00513B2D"/>
    <w:rsid w:val="00513D26"/>
    <w:rsid w:val="00513E7D"/>
    <w:rsid w:val="005140B7"/>
    <w:rsid w:val="00514347"/>
    <w:rsid w:val="005143BF"/>
    <w:rsid w:val="0051458C"/>
    <w:rsid w:val="00514725"/>
    <w:rsid w:val="0051473C"/>
    <w:rsid w:val="00514A0B"/>
    <w:rsid w:val="00514A3B"/>
    <w:rsid w:val="00514A4B"/>
    <w:rsid w:val="00514C78"/>
    <w:rsid w:val="00514DEB"/>
    <w:rsid w:val="00514EB8"/>
    <w:rsid w:val="00515024"/>
    <w:rsid w:val="005151CB"/>
    <w:rsid w:val="005151EB"/>
    <w:rsid w:val="00515303"/>
    <w:rsid w:val="005155FE"/>
    <w:rsid w:val="005156CE"/>
    <w:rsid w:val="005156E6"/>
    <w:rsid w:val="00515764"/>
    <w:rsid w:val="0051576A"/>
    <w:rsid w:val="00515844"/>
    <w:rsid w:val="00515A5F"/>
    <w:rsid w:val="00515AA9"/>
    <w:rsid w:val="00515C26"/>
    <w:rsid w:val="00515C52"/>
    <w:rsid w:val="00515D38"/>
    <w:rsid w:val="00515DD9"/>
    <w:rsid w:val="00515F35"/>
    <w:rsid w:val="0051600A"/>
    <w:rsid w:val="00516127"/>
    <w:rsid w:val="00516152"/>
    <w:rsid w:val="0051619A"/>
    <w:rsid w:val="005161D2"/>
    <w:rsid w:val="00516338"/>
    <w:rsid w:val="005163A1"/>
    <w:rsid w:val="00516451"/>
    <w:rsid w:val="00516469"/>
    <w:rsid w:val="00516497"/>
    <w:rsid w:val="005166B3"/>
    <w:rsid w:val="005167EE"/>
    <w:rsid w:val="005169FF"/>
    <w:rsid w:val="00516A64"/>
    <w:rsid w:val="00516AA3"/>
    <w:rsid w:val="00516AB4"/>
    <w:rsid w:val="00516C7A"/>
    <w:rsid w:val="00516EA1"/>
    <w:rsid w:val="00516F2E"/>
    <w:rsid w:val="00516F6F"/>
    <w:rsid w:val="00517055"/>
    <w:rsid w:val="0051719B"/>
    <w:rsid w:val="005171A9"/>
    <w:rsid w:val="005171B4"/>
    <w:rsid w:val="005172A3"/>
    <w:rsid w:val="00517591"/>
    <w:rsid w:val="005175F5"/>
    <w:rsid w:val="00517745"/>
    <w:rsid w:val="0051775D"/>
    <w:rsid w:val="00517A4D"/>
    <w:rsid w:val="005201E0"/>
    <w:rsid w:val="005201FE"/>
    <w:rsid w:val="005202EC"/>
    <w:rsid w:val="0052086F"/>
    <w:rsid w:val="00520B40"/>
    <w:rsid w:val="00520E21"/>
    <w:rsid w:val="00520EC1"/>
    <w:rsid w:val="00520F20"/>
    <w:rsid w:val="00520F8F"/>
    <w:rsid w:val="005210E1"/>
    <w:rsid w:val="00521303"/>
    <w:rsid w:val="00521581"/>
    <w:rsid w:val="005215F8"/>
    <w:rsid w:val="00521686"/>
    <w:rsid w:val="00521B24"/>
    <w:rsid w:val="00521B5A"/>
    <w:rsid w:val="00521CC5"/>
    <w:rsid w:val="00521D27"/>
    <w:rsid w:val="00521E8F"/>
    <w:rsid w:val="00521ECE"/>
    <w:rsid w:val="00522187"/>
    <w:rsid w:val="00522249"/>
    <w:rsid w:val="0052260C"/>
    <w:rsid w:val="00522613"/>
    <w:rsid w:val="00522812"/>
    <w:rsid w:val="005229F9"/>
    <w:rsid w:val="00522B15"/>
    <w:rsid w:val="00522C78"/>
    <w:rsid w:val="00522CD8"/>
    <w:rsid w:val="00522D48"/>
    <w:rsid w:val="00522DC1"/>
    <w:rsid w:val="00522EBB"/>
    <w:rsid w:val="00523785"/>
    <w:rsid w:val="00523863"/>
    <w:rsid w:val="00523B4F"/>
    <w:rsid w:val="00523DEC"/>
    <w:rsid w:val="00523E02"/>
    <w:rsid w:val="00523F3F"/>
    <w:rsid w:val="00524040"/>
    <w:rsid w:val="0052422A"/>
    <w:rsid w:val="005242C3"/>
    <w:rsid w:val="0052457A"/>
    <w:rsid w:val="00524676"/>
    <w:rsid w:val="005246B9"/>
    <w:rsid w:val="00524BE7"/>
    <w:rsid w:val="00524D97"/>
    <w:rsid w:val="00524F93"/>
    <w:rsid w:val="00525308"/>
    <w:rsid w:val="00525435"/>
    <w:rsid w:val="00525549"/>
    <w:rsid w:val="0052567B"/>
    <w:rsid w:val="00525921"/>
    <w:rsid w:val="00525D3C"/>
    <w:rsid w:val="00525ECA"/>
    <w:rsid w:val="0052601A"/>
    <w:rsid w:val="005264CE"/>
    <w:rsid w:val="00526513"/>
    <w:rsid w:val="005266E5"/>
    <w:rsid w:val="00526872"/>
    <w:rsid w:val="00526A26"/>
    <w:rsid w:val="00526D4B"/>
    <w:rsid w:val="00526F28"/>
    <w:rsid w:val="005271CA"/>
    <w:rsid w:val="0052764B"/>
    <w:rsid w:val="0052765B"/>
    <w:rsid w:val="005276D9"/>
    <w:rsid w:val="005276E1"/>
    <w:rsid w:val="005278AD"/>
    <w:rsid w:val="00527B31"/>
    <w:rsid w:val="00527D78"/>
    <w:rsid w:val="00527E44"/>
    <w:rsid w:val="005300A1"/>
    <w:rsid w:val="00530328"/>
    <w:rsid w:val="005304E4"/>
    <w:rsid w:val="00530901"/>
    <w:rsid w:val="0053092C"/>
    <w:rsid w:val="00530967"/>
    <w:rsid w:val="00530A9C"/>
    <w:rsid w:val="00530B57"/>
    <w:rsid w:val="00530B84"/>
    <w:rsid w:val="00530BCC"/>
    <w:rsid w:val="00530E7C"/>
    <w:rsid w:val="00530EE2"/>
    <w:rsid w:val="00530FE7"/>
    <w:rsid w:val="0053126E"/>
    <w:rsid w:val="005313FF"/>
    <w:rsid w:val="00531738"/>
    <w:rsid w:val="00531ACB"/>
    <w:rsid w:val="00531B89"/>
    <w:rsid w:val="00531C69"/>
    <w:rsid w:val="00531CEF"/>
    <w:rsid w:val="0053204A"/>
    <w:rsid w:val="005323A1"/>
    <w:rsid w:val="005325D3"/>
    <w:rsid w:val="0053295F"/>
    <w:rsid w:val="00532A0C"/>
    <w:rsid w:val="00532A7D"/>
    <w:rsid w:val="00532ABF"/>
    <w:rsid w:val="00532BA6"/>
    <w:rsid w:val="00532C5C"/>
    <w:rsid w:val="00532F35"/>
    <w:rsid w:val="005330FC"/>
    <w:rsid w:val="005335C3"/>
    <w:rsid w:val="005336CC"/>
    <w:rsid w:val="005338CB"/>
    <w:rsid w:val="00533AE3"/>
    <w:rsid w:val="00533B06"/>
    <w:rsid w:val="00533C59"/>
    <w:rsid w:val="00533EA1"/>
    <w:rsid w:val="00533EB6"/>
    <w:rsid w:val="00533EC6"/>
    <w:rsid w:val="00534132"/>
    <w:rsid w:val="00534746"/>
    <w:rsid w:val="00534766"/>
    <w:rsid w:val="00534A68"/>
    <w:rsid w:val="00534ADB"/>
    <w:rsid w:val="00534AFC"/>
    <w:rsid w:val="00534B36"/>
    <w:rsid w:val="00534BC4"/>
    <w:rsid w:val="00534D47"/>
    <w:rsid w:val="00534E03"/>
    <w:rsid w:val="00534E69"/>
    <w:rsid w:val="00534F27"/>
    <w:rsid w:val="005351E5"/>
    <w:rsid w:val="005351FA"/>
    <w:rsid w:val="00535266"/>
    <w:rsid w:val="00535358"/>
    <w:rsid w:val="005353E2"/>
    <w:rsid w:val="00535401"/>
    <w:rsid w:val="00535604"/>
    <w:rsid w:val="00535AD8"/>
    <w:rsid w:val="00535B88"/>
    <w:rsid w:val="00535C9A"/>
    <w:rsid w:val="00535F56"/>
    <w:rsid w:val="0053630E"/>
    <w:rsid w:val="0053636E"/>
    <w:rsid w:val="005363B5"/>
    <w:rsid w:val="005363C0"/>
    <w:rsid w:val="005363C7"/>
    <w:rsid w:val="005364DD"/>
    <w:rsid w:val="00536626"/>
    <w:rsid w:val="005366CD"/>
    <w:rsid w:val="005367EC"/>
    <w:rsid w:val="005367F7"/>
    <w:rsid w:val="005369F0"/>
    <w:rsid w:val="00536D0B"/>
    <w:rsid w:val="00536F59"/>
    <w:rsid w:val="005370A5"/>
    <w:rsid w:val="005373CF"/>
    <w:rsid w:val="0053745C"/>
    <w:rsid w:val="005376E1"/>
    <w:rsid w:val="00537963"/>
    <w:rsid w:val="0053797A"/>
    <w:rsid w:val="00537BF5"/>
    <w:rsid w:val="00537CB5"/>
    <w:rsid w:val="00537F9B"/>
    <w:rsid w:val="00540005"/>
    <w:rsid w:val="00540327"/>
    <w:rsid w:val="005403F7"/>
    <w:rsid w:val="00540737"/>
    <w:rsid w:val="00540A19"/>
    <w:rsid w:val="00540A1E"/>
    <w:rsid w:val="00540ACD"/>
    <w:rsid w:val="00540E3A"/>
    <w:rsid w:val="00540EA5"/>
    <w:rsid w:val="00540FE0"/>
    <w:rsid w:val="00541079"/>
    <w:rsid w:val="005411A0"/>
    <w:rsid w:val="005412C5"/>
    <w:rsid w:val="005414B3"/>
    <w:rsid w:val="00541AE4"/>
    <w:rsid w:val="00541B07"/>
    <w:rsid w:val="00541C11"/>
    <w:rsid w:val="00541C45"/>
    <w:rsid w:val="00541D25"/>
    <w:rsid w:val="00541EAA"/>
    <w:rsid w:val="00541FB0"/>
    <w:rsid w:val="0054200C"/>
    <w:rsid w:val="0054202E"/>
    <w:rsid w:val="0054204B"/>
    <w:rsid w:val="00542169"/>
    <w:rsid w:val="005421D8"/>
    <w:rsid w:val="0054225E"/>
    <w:rsid w:val="00542545"/>
    <w:rsid w:val="00542573"/>
    <w:rsid w:val="005427CA"/>
    <w:rsid w:val="005427FF"/>
    <w:rsid w:val="00542A42"/>
    <w:rsid w:val="00542A7C"/>
    <w:rsid w:val="00542ECA"/>
    <w:rsid w:val="0054313D"/>
    <w:rsid w:val="00543246"/>
    <w:rsid w:val="00543294"/>
    <w:rsid w:val="00543420"/>
    <w:rsid w:val="00543515"/>
    <w:rsid w:val="0054353A"/>
    <w:rsid w:val="0054355B"/>
    <w:rsid w:val="005438B5"/>
    <w:rsid w:val="00543A79"/>
    <w:rsid w:val="00543B95"/>
    <w:rsid w:val="00543CB7"/>
    <w:rsid w:val="00543F8C"/>
    <w:rsid w:val="005443FB"/>
    <w:rsid w:val="005444E2"/>
    <w:rsid w:val="0054464B"/>
    <w:rsid w:val="005447B0"/>
    <w:rsid w:val="005448A4"/>
    <w:rsid w:val="005448D5"/>
    <w:rsid w:val="005449C3"/>
    <w:rsid w:val="00544AAA"/>
    <w:rsid w:val="00544B13"/>
    <w:rsid w:val="00544C29"/>
    <w:rsid w:val="00544C2F"/>
    <w:rsid w:val="00544EB5"/>
    <w:rsid w:val="00544FC3"/>
    <w:rsid w:val="0054518E"/>
    <w:rsid w:val="005452D8"/>
    <w:rsid w:val="00545486"/>
    <w:rsid w:val="00545843"/>
    <w:rsid w:val="00545A51"/>
    <w:rsid w:val="00545CA2"/>
    <w:rsid w:val="00545E2D"/>
    <w:rsid w:val="00545E3B"/>
    <w:rsid w:val="00545E5B"/>
    <w:rsid w:val="00546015"/>
    <w:rsid w:val="00546089"/>
    <w:rsid w:val="005461B0"/>
    <w:rsid w:val="005462EA"/>
    <w:rsid w:val="00546302"/>
    <w:rsid w:val="0054637D"/>
    <w:rsid w:val="00546497"/>
    <w:rsid w:val="005465F2"/>
    <w:rsid w:val="00546C0E"/>
    <w:rsid w:val="00546C28"/>
    <w:rsid w:val="00546D28"/>
    <w:rsid w:val="00546D5C"/>
    <w:rsid w:val="00546E3A"/>
    <w:rsid w:val="00546E92"/>
    <w:rsid w:val="00547090"/>
    <w:rsid w:val="0054718B"/>
    <w:rsid w:val="00547264"/>
    <w:rsid w:val="005472FB"/>
    <w:rsid w:val="005474B3"/>
    <w:rsid w:val="005474C6"/>
    <w:rsid w:val="005476FB"/>
    <w:rsid w:val="005477D2"/>
    <w:rsid w:val="005478C0"/>
    <w:rsid w:val="0054790B"/>
    <w:rsid w:val="00547D1C"/>
    <w:rsid w:val="00547D89"/>
    <w:rsid w:val="00547EA0"/>
    <w:rsid w:val="00550077"/>
    <w:rsid w:val="0055010C"/>
    <w:rsid w:val="00550115"/>
    <w:rsid w:val="005502DC"/>
    <w:rsid w:val="00550436"/>
    <w:rsid w:val="00550487"/>
    <w:rsid w:val="00550931"/>
    <w:rsid w:val="00550BE0"/>
    <w:rsid w:val="00550CB9"/>
    <w:rsid w:val="00550D7F"/>
    <w:rsid w:val="00550F57"/>
    <w:rsid w:val="0055132F"/>
    <w:rsid w:val="005514B6"/>
    <w:rsid w:val="00551521"/>
    <w:rsid w:val="00551662"/>
    <w:rsid w:val="00551780"/>
    <w:rsid w:val="005517A0"/>
    <w:rsid w:val="00551805"/>
    <w:rsid w:val="005518A6"/>
    <w:rsid w:val="00551B3F"/>
    <w:rsid w:val="00551C7D"/>
    <w:rsid w:val="005520CE"/>
    <w:rsid w:val="005521DD"/>
    <w:rsid w:val="00552277"/>
    <w:rsid w:val="00552382"/>
    <w:rsid w:val="0055256B"/>
    <w:rsid w:val="005526B0"/>
    <w:rsid w:val="0055279A"/>
    <w:rsid w:val="005527B8"/>
    <w:rsid w:val="005527E7"/>
    <w:rsid w:val="00552805"/>
    <w:rsid w:val="0055281F"/>
    <w:rsid w:val="00552836"/>
    <w:rsid w:val="00552CB0"/>
    <w:rsid w:val="00552CFD"/>
    <w:rsid w:val="00552EE0"/>
    <w:rsid w:val="0055320C"/>
    <w:rsid w:val="0055321C"/>
    <w:rsid w:val="005532A1"/>
    <w:rsid w:val="00553435"/>
    <w:rsid w:val="00553757"/>
    <w:rsid w:val="005538DD"/>
    <w:rsid w:val="005539D1"/>
    <w:rsid w:val="00553B2F"/>
    <w:rsid w:val="00553CBA"/>
    <w:rsid w:val="00554014"/>
    <w:rsid w:val="00554151"/>
    <w:rsid w:val="0055422D"/>
    <w:rsid w:val="00554326"/>
    <w:rsid w:val="005544FC"/>
    <w:rsid w:val="005545C8"/>
    <w:rsid w:val="00554833"/>
    <w:rsid w:val="00554C98"/>
    <w:rsid w:val="005551FF"/>
    <w:rsid w:val="005553BC"/>
    <w:rsid w:val="00555495"/>
    <w:rsid w:val="00555545"/>
    <w:rsid w:val="0055581D"/>
    <w:rsid w:val="00555887"/>
    <w:rsid w:val="00555927"/>
    <w:rsid w:val="00555A1B"/>
    <w:rsid w:val="00555BE8"/>
    <w:rsid w:val="00555CCA"/>
    <w:rsid w:val="005565E2"/>
    <w:rsid w:val="00556625"/>
    <w:rsid w:val="005566BE"/>
    <w:rsid w:val="0055671D"/>
    <w:rsid w:val="00556907"/>
    <w:rsid w:val="00556A7B"/>
    <w:rsid w:val="00556EED"/>
    <w:rsid w:val="00556F76"/>
    <w:rsid w:val="00557021"/>
    <w:rsid w:val="005571B0"/>
    <w:rsid w:val="0055737A"/>
    <w:rsid w:val="00557418"/>
    <w:rsid w:val="005574F8"/>
    <w:rsid w:val="0055782B"/>
    <w:rsid w:val="00557880"/>
    <w:rsid w:val="00557904"/>
    <w:rsid w:val="00557A04"/>
    <w:rsid w:val="00557AC1"/>
    <w:rsid w:val="00557D98"/>
    <w:rsid w:val="00557EC2"/>
    <w:rsid w:val="005600E7"/>
    <w:rsid w:val="0056012D"/>
    <w:rsid w:val="005601E3"/>
    <w:rsid w:val="0056020E"/>
    <w:rsid w:val="0056044F"/>
    <w:rsid w:val="00560680"/>
    <w:rsid w:val="0056069E"/>
    <w:rsid w:val="00560818"/>
    <w:rsid w:val="0056094F"/>
    <w:rsid w:val="00560B26"/>
    <w:rsid w:val="00560D72"/>
    <w:rsid w:val="00560D9F"/>
    <w:rsid w:val="00560DA8"/>
    <w:rsid w:val="00560E63"/>
    <w:rsid w:val="00560F17"/>
    <w:rsid w:val="00560F55"/>
    <w:rsid w:val="0056114B"/>
    <w:rsid w:val="005614A7"/>
    <w:rsid w:val="005615C7"/>
    <w:rsid w:val="0056167E"/>
    <w:rsid w:val="005616C6"/>
    <w:rsid w:val="00561774"/>
    <w:rsid w:val="005619A0"/>
    <w:rsid w:val="00561CDD"/>
    <w:rsid w:val="00561E94"/>
    <w:rsid w:val="005620CB"/>
    <w:rsid w:val="00562427"/>
    <w:rsid w:val="00562553"/>
    <w:rsid w:val="0056269C"/>
    <w:rsid w:val="00562F0F"/>
    <w:rsid w:val="005630B1"/>
    <w:rsid w:val="005630FE"/>
    <w:rsid w:val="005632B8"/>
    <w:rsid w:val="00563351"/>
    <w:rsid w:val="00563380"/>
    <w:rsid w:val="005637B6"/>
    <w:rsid w:val="005638FA"/>
    <w:rsid w:val="0056390C"/>
    <w:rsid w:val="005639E4"/>
    <w:rsid w:val="00563DE5"/>
    <w:rsid w:val="00563EFD"/>
    <w:rsid w:val="00563F50"/>
    <w:rsid w:val="00563FFA"/>
    <w:rsid w:val="005643B6"/>
    <w:rsid w:val="005644DF"/>
    <w:rsid w:val="005646EE"/>
    <w:rsid w:val="00564801"/>
    <w:rsid w:val="005649E6"/>
    <w:rsid w:val="00564A05"/>
    <w:rsid w:val="00564B1C"/>
    <w:rsid w:val="00564B2E"/>
    <w:rsid w:val="00564BB0"/>
    <w:rsid w:val="00564EB2"/>
    <w:rsid w:val="00564F6A"/>
    <w:rsid w:val="00564FC8"/>
    <w:rsid w:val="0056560A"/>
    <w:rsid w:val="005656FB"/>
    <w:rsid w:val="00565920"/>
    <w:rsid w:val="005659C1"/>
    <w:rsid w:val="0056619E"/>
    <w:rsid w:val="00566549"/>
    <w:rsid w:val="0056664A"/>
    <w:rsid w:val="00566AB9"/>
    <w:rsid w:val="00566F0C"/>
    <w:rsid w:val="0056701E"/>
    <w:rsid w:val="00567051"/>
    <w:rsid w:val="0056715D"/>
    <w:rsid w:val="0056716D"/>
    <w:rsid w:val="005672CE"/>
    <w:rsid w:val="00567CE5"/>
    <w:rsid w:val="00567E38"/>
    <w:rsid w:val="00567EAB"/>
    <w:rsid w:val="00567F15"/>
    <w:rsid w:val="005701FE"/>
    <w:rsid w:val="0057028E"/>
    <w:rsid w:val="00570371"/>
    <w:rsid w:val="005703F6"/>
    <w:rsid w:val="00570961"/>
    <w:rsid w:val="005709BD"/>
    <w:rsid w:val="00570A1A"/>
    <w:rsid w:val="00570A3A"/>
    <w:rsid w:val="00570DA5"/>
    <w:rsid w:val="005710B2"/>
    <w:rsid w:val="00571271"/>
    <w:rsid w:val="005712A1"/>
    <w:rsid w:val="005715FD"/>
    <w:rsid w:val="00571991"/>
    <w:rsid w:val="00571A5D"/>
    <w:rsid w:val="00571B46"/>
    <w:rsid w:val="00572245"/>
    <w:rsid w:val="005723A4"/>
    <w:rsid w:val="00572648"/>
    <w:rsid w:val="00572909"/>
    <w:rsid w:val="005729AD"/>
    <w:rsid w:val="005729D0"/>
    <w:rsid w:val="005729D8"/>
    <w:rsid w:val="00572BAF"/>
    <w:rsid w:val="00572DA6"/>
    <w:rsid w:val="00572DD6"/>
    <w:rsid w:val="00572E4A"/>
    <w:rsid w:val="005732D0"/>
    <w:rsid w:val="0057344E"/>
    <w:rsid w:val="00573790"/>
    <w:rsid w:val="00573987"/>
    <w:rsid w:val="0057398D"/>
    <w:rsid w:val="00573A0E"/>
    <w:rsid w:val="00573AC8"/>
    <w:rsid w:val="00574279"/>
    <w:rsid w:val="005743E4"/>
    <w:rsid w:val="00574425"/>
    <w:rsid w:val="00574467"/>
    <w:rsid w:val="005744DB"/>
    <w:rsid w:val="005745AC"/>
    <w:rsid w:val="005746C4"/>
    <w:rsid w:val="00574705"/>
    <w:rsid w:val="005748D9"/>
    <w:rsid w:val="005748EC"/>
    <w:rsid w:val="0057492C"/>
    <w:rsid w:val="00574B69"/>
    <w:rsid w:val="00574B81"/>
    <w:rsid w:val="00574BEC"/>
    <w:rsid w:val="0057502F"/>
    <w:rsid w:val="0057541C"/>
    <w:rsid w:val="0057552A"/>
    <w:rsid w:val="00575642"/>
    <w:rsid w:val="005757AC"/>
    <w:rsid w:val="0057581C"/>
    <w:rsid w:val="005758DB"/>
    <w:rsid w:val="00575B9A"/>
    <w:rsid w:val="00575C46"/>
    <w:rsid w:val="00575DE2"/>
    <w:rsid w:val="00575E17"/>
    <w:rsid w:val="00575E3E"/>
    <w:rsid w:val="0057600E"/>
    <w:rsid w:val="005764C9"/>
    <w:rsid w:val="00576596"/>
    <w:rsid w:val="0057659A"/>
    <w:rsid w:val="00576791"/>
    <w:rsid w:val="00576B93"/>
    <w:rsid w:val="00576BCD"/>
    <w:rsid w:val="00576C41"/>
    <w:rsid w:val="00576C9A"/>
    <w:rsid w:val="0057700B"/>
    <w:rsid w:val="005770B6"/>
    <w:rsid w:val="005771FB"/>
    <w:rsid w:val="00577239"/>
    <w:rsid w:val="005772CA"/>
    <w:rsid w:val="00577392"/>
    <w:rsid w:val="005773FB"/>
    <w:rsid w:val="00577482"/>
    <w:rsid w:val="0057760D"/>
    <w:rsid w:val="005776CB"/>
    <w:rsid w:val="00577942"/>
    <w:rsid w:val="00577A77"/>
    <w:rsid w:val="00577AD7"/>
    <w:rsid w:val="00577E80"/>
    <w:rsid w:val="00577E81"/>
    <w:rsid w:val="00580528"/>
    <w:rsid w:val="00580657"/>
    <w:rsid w:val="00580666"/>
    <w:rsid w:val="0058069B"/>
    <w:rsid w:val="005806F4"/>
    <w:rsid w:val="0058086C"/>
    <w:rsid w:val="0058093B"/>
    <w:rsid w:val="0058093E"/>
    <w:rsid w:val="0058097C"/>
    <w:rsid w:val="00580A86"/>
    <w:rsid w:val="00580BEE"/>
    <w:rsid w:val="00580C8B"/>
    <w:rsid w:val="00580D79"/>
    <w:rsid w:val="00580DB1"/>
    <w:rsid w:val="00580E00"/>
    <w:rsid w:val="005812C8"/>
    <w:rsid w:val="00581463"/>
    <w:rsid w:val="0058156B"/>
    <w:rsid w:val="00581576"/>
    <w:rsid w:val="0058171A"/>
    <w:rsid w:val="0058184E"/>
    <w:rsid w:val="005819E8"/>
    <w:rsid w:val="00581ACC"/>
    <w:rsid w:val="00581B05"/>
    <w:rsid w:val="00581B0F"/>
    <w:rsid w:val="00581C06"/>
    <w:rsid w:val="005822B5"/>
    <w:rsid w:val="0058233A"/>
    <w:rsid w:val="00582399"/>
    <w:rsid w:val="00582441"/>
    <w:rsid w:val="00582466"/>
    <w:rsid w:val="0058258F"/>
    <w:rsid w:val="005826E3"/>
    <w:rsid w:val="00582711"/>
    <w:rsid w:val="00582FD1"/>
    <w:rsid w:val="00583510"/>
    <w:rsid w:val="005835BB"/>
    <w:rsid w:val="005835F6"/>
    <w:rsid w:val="00583618"/>
    <w:rsid w:val="005839C1"/>
    <w:rsid w:val="00583A6A"/>
    <w:rsid w:val="00583B11"/>
    <w:rsid w:val="00583B68"/>
    <w:rsid w:val="00583D35"/>
    <w:rsid w:val="0058414B"/>
    <w:rsid w:val="00584194"/>
    <w:rsid w:val="005841D6"/>
    <w:rsid w:val="0058427B"/>
    <w:rsid w:val="00584296"/>
    <w:rsid w:val="005842F8"/>
    <w:rsid w:val="0058431F"/>
    <w:rsid w:val="0058437D"/>
    <w:rsid w:val="00584412"/>
    <w:rsid w:val="005846C3"/>
    <w:rsid w:val="0058471F"/>
    <w:rsid w:val="005847DC"/>
    <w:rsid w:val="00584909"/>
    <w:rsid w:val="00584B9C"/>
    <w:rsid w:val="00584DAB"/>
    <w:rsid w:val="00585516"/>
    <w:rsid w:val="005857A7"/>
    <w:rsid w:val="00585C90"/>
    <w:rsid w:val="00585CDB"/>
    <w:rsid w:val="00585DE5"/>
    <w:rsid w:val="00585E5E"/>
    <w:rsid w:val="00586016"/>
    <w:rsid w:val="00586047"/>
    <w:rsid w:val="0058617B"/>
    <w:rsid w:val="00586211"/>
    <w:rsid w:val="00586246"/>
    <w:rsid w:val="005862B9"/>
    <w:rsid w:val="005863C4"/>
    <w:rsid w:val="005863EA"/>
    <w:rsid w:val="005864C1"/>
    <w:rsid w:val="0058662E"/>
    <w:rsid w:val="00586AD4"/>
    <w:rsid w:val="00586C73"/>
    <w:rsid w:val="00586F1F"/>
    <w:rsid w:val="00586F6F"/>
    <w:rsid w:val="0058700E"/>
    <w:rsid w:val="0058759E"/>
    <w:rsid w:val="005877A2"/>
    <w:rsid w:val="005877B1"/>
    <w:rsid w:val="00587A19"/>
    <w:rsid w:val="00587B53"/>
    <w:rsid w:val="00587DB9"/>
    <w:rsid w:val="00587E0F"/>
    <w:rsid w:val="00587E3E"/>
    <w:rsid w:val="00587FC7"/>
    <w:rsid w:val="00587FD2"/>
    <w:rsid w:val="0059028F"/>
    <w:rsid w:val="00590394"/>
    <w:rsid w:val="0059059B"/>
    <w:rsid w:val="005906A1"/>
    <w:rsid w:val="00590715"/>
    <w:rsid w:val="005907DB"/>
    <w:rsid w:val="0059084C"/>
    <w:rsid w:val="0059095E"/>
    <w:rsid w:val="005909C8"/>
    <w:rsid w:val="005909FD"/>
    <w:rsid w:val="00590B18"/>
    <w:rsid w:val="00590B6A"/>
    <w:rsid w:val="00590CD2"/>
    <w:rsid w:val="00590CFC"/>
    <w:rsid w:val="00591239"/>
    <w:rsid w:val="00591363"/>
    <w:rsid w:val="0059137A"/>
    <w:rsid w:val="005913B2"/>
    <w:rsid w:val="005914CD"/>
    <w:rsid w:val="00591565"/>
    <w:rsid w:val="005916C3"/>
    <w:rsid w:val="005917CF"/>
    <w:rsid w:val="00591861"/>
    <w:rsid w:val="00591CC5"/>
    <w:rsid w:val="00591D24"/>
    <w:rsid w:val="00591EAB"/>
    <w:rsid w:val="00591EF6"/>
    <w:rsid w:val="00592113"/>
    <w:rsid w:val="0059224F"/>
    <w:rsid w:val="005922CA"/>
    <w:rsid w:val="00592407"/>
    <w:rsid w:val="00592456"/>
    <w:rsid w:val="00592578"/>
    <w:rsid w:val="005926F0"/>
    <w:rsid w:val="00592F07"/>
    <w:rsid w:val="00593049"/>
    <w:rsid w:val="00593326"/>
    <w:rsid w:val="0059369D"/>
    <w:rsid w:val="005936FA"/>
    <w:rsid w:val="005937FE"/>
    <w:rsid w:val="00593972"/>
    <w:rsid w:val="00594142"/>
    <w:rsid w:val="005946C6"/>
    <w:rsid w:val="005947DC"/>
    <w:rsid w:val="00594817"/>
    <w:rsid w:val="005948E1"/>
    <w:rsid w:val="00594928"/>
    <w:rsid w:val="00594955"/>
    <w:rsid w:val="00594975"/>
    <w:rsid w:val="00594A0C"/>
    <w:rsid w:val="00594A66"/>
    <w:rsid w:val="00594B76"/>
    <w:rsid w:val="00594DBD"/>
    <w:rsid w:val="00594E20"/>
    <w:rsid w:val="00594F5D"/>
    <w:rsid w:val="00595475"/>
    <w:rsid w:val="005955E0"/>
    <w:rsid w:val="005956DC"/>
    <w:rsid w:val="005958DC"/>
    <w:rsid w:val="00595988"/>
    <w:rsid w:val="00595A03"/>
    <w:rsid w:val="00595A19"/>
    <w:rsid w:val="00595A76"/>
    <w:rsid w:val="00595B1A"/>
    <w:rsid w:val="00595CE6"/>
    <w:rsid w:val="00595D4C"/>
    <w:rsid w:val="005963B6"/>
    <w:rsid w:val="0059670B"/>
    <w:rsid w:val="00596730"/>
    <w:rsid w:val="005967A6"/>
    <w:rsid w:val="005967EC"/>
    <w:rsid w:val="00596A12"/>
    <w:rsid w:val="00596A74"/>
    <w:rsid w:val="00596AFB"/>
    <w:rsid w:val="00596E36"/>
    <w:rsid w:val="00596FCF"/>
    <w:rsid w:val="005970CD"/>
    <w:rsid w:val="00597139"/>
    <w:rsid w:val="005971BE"/>
    <w:rsid w:val="005971EB"/>
    <w:rsid w:val="0059725E"/>
    <w:rsid w:val="00597268"/>
    <w:rsid w:val="005973E0"/>
    <w:rsid w:val="00597455"/>
    <w:rsid w:val="00597498"/>
    <w:rsid w:val="005976AF"/>
    <w:rsid w:val="00597795"/>
    <w:rsid w:val="00597BB5"/>
    <w:rsid w:val="00597D28"/>
    <w:rsid w:val="00597D98"/>
    <w:rsid w:val="00597E70"/>
    <w:rsid w:val="00597F5A"/>
    <w:rsid w:val="005A0063"/>
    <w:rsid w:val="005A0114"/>
    <w:rsid w:val="005A03E5"/>
    <w:rsid w:val="005A045D"/>
    <w:rsid w:val="005A06C9"/>
    <w:rsid w:val="005A0AC5"/>
    <w:rsid w:val="005A0C44"/>
    <w:rsid w:val="005A0CAF"/>
    <w:rsid w:val="005A11EA"/>
    <w:rsid w:val="005A13ED"/>
    <w:rsid w:val="005A17BA"/>
    <w:rsid w:val="005A19B5"/>
    <w:rsid w:val="005A1A3E"/>
    <w:rsid w:val="005A1C35"/>
    <w:rsid w:val="005A2131"/>
    <w:rsid w:val="005A23A1"/>
    <w:rsid w:val="005A25AC"/>
    <w:rsid w:val="005A2880"/>
    <w:rsid w:val="005A2893"/>
    <w:rsid w:val="005A2E41"/>
    <w:rsid w:val="005A2E55"/>
    <w:rsid w:val="005A2E6A"/>
    <w:rsid w:val="005A2F19"/>
    <w:rsid w:val="005A3027"/>
    <w:rsid w:val="005A326E"/>
    <w:rsid w:val="005A334E"/>
    <w:rsid w:val="005A35F6"/>
    <w:rsid w:val="005A3637"/>
    <w:rsid w:val="005A3776"/>
    <w:rsid w:val="005A3A43"/>
    <w:rsid w:val="005A3B64"/>
    <w:rsid w:val="005A3E87"/>
    <w:rsid w:val="005A3F9F"/>
    <w:rsid w:val="005A4156"/>
    <w:rsid w:val="005A42A8"/>
    <w:rsid w:val="005A444B"/>
    <w:rsid w:val="005A4475"/>
    <w:rsid w:val="005A44C8"/>
    <w:rsid w:val="005A4540"/>
    <w:rsid w:val="005A45D7"/>
    <w:rsid w:val="005A4649"/>
    <w:rsid w:val="005A49AF"/>
    <w:rsid w:val="005A4A0B"/>
    <w:rsid w:val="005A4A99"/>
    <w:rsid w:val="005A4CFC"/>
    <w:rsid w:val="005A4D35"/>
    <w:rsid w:val="005A4E2A"/>
    <w:rsid w:val="005A5053"/>
    <w:rsid w:val="005A50A3"/>
    <w:rsid w:val="005A55D5"/>
    <w:rsid w:val="005A5600"/>
    <w:rsid w:val="005A5D9F"/>
    <w:rsid w:val="005A5EF6"/>
    <w:rsid w:val="005A617E"/>
    <w:rsid w:val="005A6370"/>
    <w:rsid w:val="005A6593"/>
    <w:rsid w:val="005A66B1"/>
    <w:rsid w:val="005A671E"/>
    <w:rsid w:val="005A6815"/>
    <w:rsid w:val="005A68A2"/>
    <w:rsid w:val="005A6C53"/>
    <w:rsid w:val="005A6D02"/>
    <w:rsid w:val="005A6D04"/>
    <w:rsid w:val="005A6D6C"/>
    <w:rsid w:val="005A6E51"/>
    <w:rsid w:val="005A6F20"/>
    <w:rsid w:val="005A6FFF"/>
    <w:rsid w:val="005A7115"/>
    <w:rsid w:val="005A72E6"/>
    <w:rsid w:val="005A7323"/>
    <w:rsid w:val="005A76C1"/>
    <w:rsid w:val="005A783F"/>
    <w:rsid w:val="005A7B55"/>
    <w:rsid w:val="005A7B81"/>
    <w:rsid w:val="005A7C4D"/>
    <w:rsid w:val="005A7C7E"/>
    <w:rsid w:val="005A7CE7"/>
    <w:rsid w:val="005A7CE9"/>
    <w:rsid w:val="005A7DD9"/>
    <w:rsid w:val="005A7E51"/>
    <w:rsid w:val="005A7F4D"/>
    <w:rsid w:val="005B0091"/>
    <w:rsid w:val="005B00FF"/>
    <w:rsid w:val="005B0260"/>
    <w:rsid w:val="005B0271"/>
    <w:rsid w:val="005B03E2"/>
    <w:rsid w:val="005B03FA"/>
    <w:rsid w:val="005B0670"/>
    <w:rsid w:val="005B08A4"/>
    <w:rsid w:val="005B08E4"/>
    <w:rsid w:val="005B096E"/>
    <w:rsid w:val="005B0A46"/>
    <w:rsid w:val="005B0D16"/>
    <w:rsid w:val="005B0E2D"/>
    <w:rsid w:val="005B0EE9"/>
    <w:rsid w:val="005B1742"/>
    <w:rsid w:val="005B17E1"/>
    <w:rsid w:val="005B19D5"/>
    <w:rsid w:val="005B1A50"/>
    <w:rsid w:val="005B1E9A"/>
    <w:rsid w:val="005B2177"/>
    <w:rsid w:val="005B21D7"/>
    <w:rsid w:val="005B26DC"/>
    <w:rsid w:val="005B2724"/>
    <w:rsid w:val="005B2906"/>
    <w:rsid w:val="005B29A8"/>
    <w:rsid w:val="005B2AC7"/>
    <w:rsid w:val="005B2FC8"/>
    <w:rsid w:val="005B3044"/>
    <w:rsid w:val="005B3164"/>
    <w:rsid w:val="005B3173"/>
    <w:rsid w:val="005B32EF"/>
    <w:rsid w:val="005B33B0"/>
    <w:rsid w:val="005B34A8"/>
    <w:rsid w:val="005B3616"/>
    <w:rsid w:val="005B36B1"/>
    <w:rsid w:val="005B371F"/>
    <w:rsid w:val="005B3EC9"/>
    <w:rsid w:val="005B4114"/>
    <w:rsid w:val="005B4398"/>
    <w:rsid w:val="005B4B4B"/>
    <w:rsid w:val="005B4C78"/>
    <w:rsid w:val="005B4CA3"/>
    <w:rsid w:val="005B4CC6"/>
    <w:rsid w:val="005B4E99"/>
    <w:rsid w:val="005B4EC8"/>
    <w:rsid w:val="005B4F0D"/>
    <w:rsid w:val="005B4F40"/>
    <w:rsid w:val="005B569D"/>
    <w:rsid w:val="005B5DDC"/>
    <w:rsid w:val="005B5E7C"/>
    <w:rsid w:val="005B5EF0"/>
    <w:rsid w:val="005B5F80"/>
    <w:rsid w:val="005B61B7"/>
    <w:rsid w:val="005B61BF"/>
    <w:rsid w:val="005B630D"/>
    <w:rsid w:val="005B6465"/>
    <w:rsid w:val="005B66A9"/>
    <w:rsid w:val="005B66B6"/>
    <w:rsid w:val="005B682A"/>
    <w:rsid w:val="005B6837"/>
    <w:rsid w:val="005B683B"/>
    <w:rsid w:val="005B6C0A"/>
    <w:rsid w:val="005B6D4D"/>
    <w:rsid w:val="005B6DED"/>
    <w:rsid w:val="005B6E65"/>
    <w:rsid w:val="005B7221"/>
    <w:rsid w:val="005B7289"/>
    <w:rsid w:val="005B7577"/>
    <w:rsid w:val="005B767C"/>
    <w:rsid w:val="005B7B43"/>
    <w:rsid w:val="005B7EA7"/>
    <w:rsid w:val="005C0058"/>
    <w:rsid w:val="005C0196"/>
    <w:rsid w:val="005C0221"/>
    <w:rsid w:val="005C027D"/>
    <w:rsid w:val="005C067B"/>
    <w:rsid w:val="005C0782"/>
    <w:rsid w:val="005C1033"/>
    <w:rsid w:val="005C1143"/>
    <w:rsid w:val="005C11D5"/>
    <w:rsid w:val="005C187F"/>
    <w:rsid w:val="005C19C2"/>
    <w:rsid w:val="005C1B57"/>
    <w:rsid w:val="005C1E8D"/>
    <w:rsid w:val="005C2099"/>
    <w:rsid w:val="005C20FC"/>
    <w:rsid w:val="005C222E"/>
    <w:rsid w:val="005C23F7"/>
    <w:rsid w:val="005C24D4"/>
    <w:rsid w:val="005C2723"/>
    <w:rsid w:val="005C27D4"/>
    <w:rsid w:val="005C280F"/>
    <w:rsid w:val="005C2831"/>
    <w:rsid w:val="005C2865"/>
    <w:rsid w:val="005C2A85"/>
    <w:rsid w:val="005C2A87"/>
    <w:rsid w:val="005C2B5E"/>
    <w:rsid w:val="005C2C15"/>
    <w:rsid w:val="005C2D48"/>
    <w:rsid w:val="005C2DD8"/>
    <w:rsid w:val="005C3093"/>
    <w:rsid w:val="005C30B4"/>
    <w:rsid w:val="005C31A9"/>
    <w:rsid w:val="005C325B"/>
    <w:rsid w:val="005C3356"/>
    <w:rsid w:val="005C36C5"/>
    <w:rsid w:val="005C36EC"/>
    <w:rsid w:val="005C3E11"/>
    <w:rsid w:val="005C3F0C"/>
    <w:rsid w:val="005C4179"/>
    <w:rsid w:val="005C446D"/>
    <w:rsid w:val="005C44C3"/>
    <w:rsid w:val="005C45A0"/>
    <w:rsid w:val="005C45C0"/>
    <w:rsid w:val="005C46C6"/>
    <w:rsid w:val="005C4798"/>
    <w:rsid w:val="005C47E4"/>
    <w:rsid w:val="005C482C"/>
    <w:rsid w:val="005C4837"/>
    <w:rsid w:val="005C483C"/>
    <w:rsid w:val="005C48C4"/>
    <w:rsid w:val="005C4984"/>
    <w:rsid w:val="005C4AAC"/>
    <w:rsid w:val="005C4B2C"/>
    <w:rsid w:val="005C4EBA"/>
    <w:rsid w:val="005C4F50"/>
    <w:rsid w:val="005C4F8E"/>
    <w:rsid w:val="005C515C"/>
    <w:rsid w:val="005C5405"/>
    <w:rsid w:val="005C5498"/>
    <w:rsid w:val="005C55D3"/>
    <w:rsid w:val="005C567A"/>
    <w:rsid w:val="005C57FE"/>
    <w:rsid w:val="005C5898"/>
    <w:rsid w:val="005C5A64"/>
    <w:rsid w:val="005C5A68"/>
    <w:rsid w:val="005C5A71"/>
    <w:rsid w:val="005C5B5A"/>
    <w:rsid w:val="005C5C25"/>
    <w:rsid w:val="005C5D80"/>
    <w:rsid w:val="005C5F20"/>
    <w:rsid w:val="005C5F2A"/>
    <w:rsid w:val="005C5F4D"/>
    <w:rsid w:val="005C6094"/>
    <w:rsid w:val="005C616F"/>
    <w:rsid w:val="005C6271"/>
    <w:rsid w:val="005C679B"/>
    <w:rsid w:val="005C699B"/>
    <w:rsid w:val="005C69BF"/>
    <w:rsid w:val="005C6A86"/>
    <w:rsid w:val="005C6B4D"/>
    <w:rsid w:val="005C6C20"/>
    <w:rsid w:val="005C6C28"/>
    <w:rsid w:val="005C6CAA"/>
    <w:rsid w:val="005C6D4F"/>
    <w:rsid w:val="005C6DEE"/>
    <w:rsid w:val="005C70B0"/>
    <w:rsid w:val="005C70E7"/>
    <w:rsid w:val="005C70F8"/>
    <w:rsid w:val="005C714C"/>
    <w:rsid w:val="005C7169"/>
    <w:rsid w:val="005C7525"/>
    <w:rsid w:val="005C7632"/>
    <w:rsid w:val="005C79C6"/>
    <w:rsid w:val="005C7C92"/>
    <w:rsid w:val="005C7CD2"/>
    <w:rsid w:val="005C7DB7"/>
    <w:rsid w:val="005C7EBC"/>
    <w:rsid w:val="005C7F70"/>
    <w:rsid w:val="005D02A3"/>
    <w:rsid w:val="005D04BD"/>
    <w:rsid w:val="005D04FE"/>
    <w:rsid w:val="005D07BE"/>
    <w:rsid w:val="005D0848"/>
    <w:rsid w:val="005D0875"/>
    <w:rsid w:val="005D08F1"/>
    <w:rsid w:val="005D0B8F"/>
    <w:rsid w:val="005D0CC7"/>
    <w:rsid w:val="005D12B7"/>
    <w:rsid w:val="005D13C1"/>
    <w:rsid w:val="005D1658"/>
    <w:rsid w:val="005D16DD"/>
    <w:rsid w:val="005D16DF"/>
    <w:rsid w:val="005D17CC"/>
    <w:rsid w:val="005D181E"/>
    <w:rsid w:val="005D1B94"/>
    <w:rsid w:val="005D1C72"/>
    <w:rsid w:val="005D22B4"/>
    <w:rsid w:val="005D2388"/>
    <w:rsid w:val="005D246A"/>
    <w:rsid w:val="005D2497"/>
    <w:rsid w:val="005D2542"/>
    <w:rsid w:val="005D2551"/>
    <w:rsid w:val="005D25B0"/>
    <w:rsid w:val="005D262F"/>
    <w:rsid w:val="005D268D"/>
    <w:rsid w:val="005D268F"/>
    <w:rsid w:val="005D269C"/>
    <w:rsid w:val="005D2726"/>
    <w:rsid w:val="005D2763"/>
    <w:rsid w:val="005D278C"/>
    <w:rsid w:val="005D27FB"/>
    <w:rsid w:val="005D2807"/>
    <w:rsid w:val="005D2897"/>
    <w:rsid w:val="005D28F4"/>
    <w:rsid w:val="005D28F5"/>
    <w:rsid w:val="005D290A"/>
    <w:rsid w:val="005D2984"/>
    <w:rsid w:val="005D2B6B"/>
    <w:rsid w:val="005D2CC2"/>
    <w:rsid w:val="005D2FED"/>
    <w:rsid w:val="005D331C"/>
    <w:rsid w:val="005D3519"/>
    <w:rsid w:val="005D364C"/>
    <w:rsid w:val="005D37F9"/>
    <w:rsid w:val="005D385F"/>
    <w:rsid w:val="005D3C33"/>
    <w:rsid w:val="005D3C43"/>
    <w:rsid w:val="005D3E48"/>
    <w:rsid w:val="005D41C2"/>
    <w:rsid w:val="005D41F7"/>
    <w:rsid w:val="005D4317"/>
    <w:rsid w:val="005D49BF"/>
    <w:rsid w:val="005D49D3"/>
    <w:rsid w:val="005D4F36"/>
    <w:rsid w:val="005D519A"/>
    <w:rsid w:val="005D51A4"/>
    <w:rsid w:val="005D5209"/>
    <w:rsid w:val="005D5219"/>
    <w:rsid w:val="005D523A"/>
    <w:rsid w:val="005D56DD"/>
    <w:rsid w:val="005D5AA7"/>
    <w:rsid w:val="005D5AB3"/>
    <w:rsid w:val="005D5B16"/>
    <w:rsid w:val="005D5E4C"/>
    <w:rsid w:val="005D5EDF"/>
    <w:rsid w:val="005D6091"/>
    <w:rsid w:val="005D60DE"/>
    <w:rsid w:val="005D6103"/>
    <w:rsid w:val="005D6199"/>
    <w:rsid w:val="005D636D"/>
    <w:rsid w:val="005D6387"/>
    <w:rsid w:val="005D63F8"/>
    <w:rsid w:val="005D645E"/>
    <w:rsid w:val="005D6614"/>
    <w:rsid w:val="005D6761"/>
    <w:rsid w:val="005D6877"/>
    <w:rsid w:val="005D68A8"/>
    <w:rsid w:val="005D6CC3"/>
    <w:rsid w:val="005D6DFD"/>
    <w:rsid w:val="005D6FD1"/>
    <w:rsid w:val="005D70C1"/>
    <w:rsid w:val="005D7395"/>
    <w:rsid w:val="005D755E"/>
    <w:rsid w:val="005D75D1"/>
    <w:rsid w:val="005D7612"/>
    <w:rsid w:val="005D7991"/>
    <w:rsid w:val="005D79BB"/>
    <w:rsid w:val="005D79C4"/>
    <w:rsid w:val="005D7A94"/>
    <w:rsid w:val="005D7D81"/>
    <w:rsid w:val="005D7FBC"/>
    <w:rsid w:val="005E0154"/>
    <w:rsid w:val="005E052D"/>
    <w:rsid w:val="005E0A47"/>
    <w:rsid w:val="005E0A8E"/>
    <w:rsid w:val="005E0D38"/>
    <w:rsid w:val="005E0D92"/>
    <w:rsid w:val="005E0E1C"/>
    <w:rsid w:val="005E10B3"/>
    <w:rsid w:val="005E11E5"/>
    <w:rsid w:val="005E1204"/>
    <w:rsid w:val="005E126F"/>
    <w:rsid w:val="005E131C"/>
    <w:rsid w:val="005E1347"/>
    <w:rsid w:val="005E1428"/>
    <w:rsid w:val="005E17E1"/>
    <w:rsid w:val="005E1C49"/>
    <w:rsid w:val="005E1C5E"/>
    <w:rsid w:val="005E1C7B"/>
    <w:rsid w:val="005E1D31"/>
    <w:rsid w:val="005E1D5F"/>
    <w:rsid w:val="005E1DE5"/>
    <w:rsid w:val="005E2148"/>
    <w:rsid w:val="005E2273"/>
    <w:rsid w:val="005E2302"/>
    <w:rsid w:val="005E2420"/>
    <w:rsid w:val="005E2870"/>
    <w:rsid w:val="005E295E"/>
    <w:rsid w:val="005E29AE"/>
    <w:rsid w:val="005E29D3"/>
    <w:rsid w:val="005E2B2B"/>
    <w:rsid w:val="005E3106"/>
    <w:rsid w:val="005E31CD"/>
    <w:rsid w:val="005E33D7"/>
    <w:rsid w:val="005E3653"/>
    <w:rsid w:val="005E379D"/>
    <w:rsid w:val="005E390B"/>
    <w:rsid w:val="005E3935"/>
    <w:rsid w:val="005E3B83"/>
    <w:rsid w:val="005E3E62"/>
    <w:rsid w:val="005E4253"/>
    <w:rsid w:val="005E425F"/>
    <w:rsid w:val="005E431C"/>
    <w:rsid w:val="005E4623"/>
    <w:rsid w:val="005E4746"/>
    <w:rsid w:val="005E48CA"/>
    <w:rsid w:val="005E4A8C"/>
    <w:rsid w:val="005E4BE8"/>
    <w:rsid w:val="005E4D79"/>
    <w:rsid w:val="005E4E35"/>
    <w:rsid w:val="005E4ECF"/>
    <w:rsid w:val="005E4F55"/>
    <w:rsid w:val="005E52BC"/>
    <w:rsid w:val="005E54E0"/>
    <w:rsid w:val="005E550A"/>
    <w:rsid w:val="005E56C8"/>
    <w:rsid w:val="005E59BA"/>
    <w:rsid w:val="005E59D1"/>
    <w:rsid w:val="005E5BD6"/>
    <w:rsid w:val="005E5C30"/>
    <w:rsid w:val="005E5DE7"/>
    <w:rsid w:val="005E5E51"/>
    <w:rsid w:val="005E628E"/>
    <w:rsid w:val="005E6516"/>
    <w:rsid w:val="005E6780"/>
    <w:rsid w:val="005E6783"/>
    <w:rsid w:val="005E679A"/>
    <w:rsid w:val="005E67A2"/>
    <w:rsid w:val="005E688C"/>
    <w:rsid w:val="005E688E"/>
    <w:rsid w:val="005E6A37"/>
    <w:rsid w:val="005E6D6E"/>
    <w:rsid w:val="005E6E95"/>
    <w:rsid w:val="005E7110"/>
    <w:rsid w:val="005E7523"/>
    <w:rsid w:val="005E77AB"/>
    <w:rsid w:val="005E7835"/>
    <w:rsid w:val="005E79FF"/>
    <w:rsid w:val="005E7AA2"/>
    <w:rsid w:val="005E7B0F"/>
    <w:rsid w:val="005E7B40"/>
    <w:rsid w:val="005E7C47"/>
    <w:rsid w:val="005E7C80"/>
    <w:rsid w:val="005E7CAD"/>
    <w:rsid w:val="005E7EB2"/>
    <w:rsid w:val="005E7F26"/>
    <w:rsid w:val="005F0109"/>
    <w:rsid w:val="005F0543"/>
    <w:rsid w:val="005F06BD"/>
    <w:rsid w:val="005F0755"/>
    <w:rsid w:val="005F0B9E"/>
    <w:rsid w:val="005F1696"/>
    <w:rsid w:val="005F16BB"/>
    <w:rsid w:val="005F1784"/>
    <w:rsid w:val="005F1921"/>
    <w:rsid w:val="005F19B3"/>
    <w:rsid w:val="005F1B03"/>
    <w:rsid w:val="005F1C75"/>
    <w:rsid w:val="005F1D4F"/>
    <w:rsid w:val="005F20B2"/>
    <w:rsid w:val="005F23D3"/>
    <w:rsid w:val="005F2467"/>
    <w:rsid w:val="005F252A"/>
    <w:rsid w:val="005F25FF"/>
    <w:rsid w:val="005F276E"/>
    <w:rsid w:val="005F279B"/>
    <w:rsid w:val="005F296F"/>
    <w:rsid w:val="005F2A4A"/>
    <w:rsid w:val="005F2D66"/>
    <w:rsid w:val="005F2E7F"/>
    <w:rsid w:val="005F2FA9"/>
    <w:rsid w:val="005F3260"/>
    <w:rsid w:val="005F32EB"/>
    <w:rsid w:val="005F33C6"/>
    <w:rsid w:val="005F3821"/>
    <w:rsid w:val="005F3950"/>
    <w:rsid w:val="005F3B8F"/>
    <w:rsid w:val="005F3BFA"/>
    <w:rsid w:val="005F3C7A"/>
    <w:rsid w:val="005F3D8D"/>
    <w:rsid w:val="005F3E37"/>
    <w:rsid w:val="005F3F79"/>
    <w:rsid w:val="005F40FA"/>
    <w:rsid w:val="005F413E"/>
    <w:rsid w:val="005F4295"/>
    <w:rsid w:val="005F4517"/>
    <w:rsid w:val="005F45A9"/>
    <w:rsid w:val="005F45AA"/>
    <w:rsid w:val="005F4650"/>
    <w:rsid w:val="005F4813"/>
    <w:rsid w:val="005F498E"/>
    <w:rsid w:val="005F4A43"/>
    <w:rsid w:val="005F4CB8"/>
    <w:rsid w:val="005F4ED1"/>
    <w:rsid w:val="005F51EC"/>
    <w:rsid w:val="005F51F4"/>
    <w:rsid w:val="005F5420"/>
    <w:rsid w:val="005F5854"/>
    <w:rsid w:val="005F5A7A"/>
    <w:rsid w:val="005F5B1F"/>
    <w:rsid w:val="005F5C36"/>
    <w:rsid w:val="005F5C52"/>
    <w:rsid w:val="005F5C9C"/>
    <w:rsid w:val="005F5D63"/>
    <w:rsid w:val="005F6082"/>
    <w:rsid w:val="005F6455"/>
    <w:rsid w:val="005F67C5"/>
    <w:rsid w:val="005F687D"/>
    <w:rsid w:val="005F6886"/>
    <w:rsid w:val="005F696C"/>
    <w:rsid w:val="005F6A24"/>
    <w:rsid w:val="005F6C81"/>
    <w:rsid w:val="005F6FD8"/>
    <w:rsid w:val="005F7220"/>
    <w:rsid w:val="005F735D"/>
    <w:rsid w:val="005F748E"/>
    <w:rsid w:val="005F7563"/>
    <w:rsid w:val="005F7686"/>
    <w:rsid w:val="005F7B39"/>
    <w:rsid w:val="005F7BF5"/>
    <w:rsid w:val="005F7C6C"/>
    <w:rsid w:val="005F7D80"/>
    <w:rsid w:val="00600097"/>
    <w:rsid w:val="00600198"/>
    <w:rsid w:val="00600267"/>
    <w:rsid w:val="006002A4"/>
    <w:rsid w:val="00600307"/>
    <w:rsid w:val="00600612"/>
    <w:rsid w:val="006008E6"/>
    <w:rsid w:val="00600DB7"/>
    <w:rsid w:val="00600DD1"/>
    <w:rsid w:val="006012CD"/>
    <w:rsid w:val="006014CE"/>
    <w:rsid w:val="006016EC"/>
    <w:rsid w:val="0060179E"/>
    <w:rsid w:val="00601896"/>
    <w:rsid w:val="00601A7B"/>
    <w:rsid w:val="00601B4C"/>
    <w:rsid w:val="00601B7B"/>
    <w:rsid w:val="00601E69"/>
    <w:rsid w:val="00601E71"/>
    <w:rsid w:val="00601EDE"/>
    <w:rsid w:val="006020DF"/>
    <w:rsid w:val="00602264"/>
    <w:rsid w:val="006023D7"/>
    <w:rsid w:val="00602930"/>
    <w:rsid w:val="006029E2"/>
    <w:rsid w:val="00602B6D"/>
    <w:rsid w:val="00602BC1"/>
    <w:rsid w:val="00602EF8"/>
    <w:rsid w:val="00602F57"/>
    <w:rsid w:val="006033A1"/>
    <w:rsid w:val="006033A5"/>
    <w:rsid w:val="006036AD"/>
    <w:rsid w:val="0060374D"/>
    <w:rsid w:val="0060377B"/>
    <w:rsid w:val="0060386C"/>
    <w:rsid w:val="00603925"/>
    <w:rsid w:val="00603AA9"/>
    <w:rsid w:val="00603DC3"/>
    <w:rsid w:val="00603EAC"/>
    <w:rsid w:val="00603FA7"/>
    <w:rsid w:val="00603FF9"/>
    <w:rsid w:val="00604018"/>
    <w:rsid w:val="006041E7"/>
    <w:rsid w:val="006041F5"/>
    <w:rsid w:val="00604390"/>
    <w:rsid w:val="006045EE"/>
    <w:rsid w:val="006048DE"/>
    <w:rsid w:val="006049EB"/>
    <w:rsid w:val="00604B12"/>
    <w:rsid w:val="00604D6C"/>
    <w:rsid w:val="00604D6E"/>
    <w:rsid w:val="00604FE0"/>
    <w:rsid w:val="006051DC"/>
    <w:rsid w:val="00605214"/>
    <w:rsid w:val="0060528C"/>
    <w:rsid w:val="00605311"/>
    <w:rsid w:val="00605557"/>
    <w:rsid w:val="0060563A"/>
    <w:rsid w:val="00605679"/>
    <w:rsid w:val="00605696"/>
    <w:rsid w:val="00605751"/>
    <w:rsid w:val="006059C4"/>
    <w:rsid w:val="00605CA6"/>
    <w:rsid w:val="00605D92"/>
    <w:rsid w:val="00605E82"/>
    <w:rsid w:val="00605F63"/>
    <w:rsid w:val="00605F6D"/>
    <w:rsid w:val="00605FB3"/>
    <w:rsid w:val="00606124"/>
    <w:rsid w:val="0060630C"/>
    <w:rsid w:val="0060638C"/>
    <w:rsid w:val="006063AC"/>
    <w:rsid w:val="00606481"/>
    <w:rsid w:val="0060650E"/>
    <w:rsid w:val="00606525"/>
    <w:rsid w:val="00606709"/>
    <w:rsid w:val="0060678E"/>
    <w:rsid w:val="0060685A"/>
    <w:rsid w:val="006068F3"/>
    <w:rsid w:val="006069C2"/>
    <w:rsid w:val="00606C08"/>
    <w:rsid w:val="00606FE7"/>
    <w:rsid w:val="006070DE"/>
    <w:rsid w:val="0060712F"/>
    <w:rsid w:val="0060714B"/>
    <w:rsid w:val="0060725C"/>
    <w:rsid w:val="006072E1"/>
    <w:rsid w:val="0060738C"/>
    <w:rsid w:val="006073ED"/>
    <w:rsid w:val="006074AB"/>
    <w:rsid w:val="006076D6"/>
    <w:rsid w:val="00607805"/>
    <w:rsid w:val="006078A8"/>
    <w:rsid w:val="00607A8F"/>
    <w:rsid w:val="00607E35"/>
    <w:rsid w:val="006100E9"/>
    <w:rsid w:val="00610362"/>
    <w:rsid w:val="006103BC"/>
    <w:rsid w:val="0061045A"/>
    <w:rsid w:val="00610556"/>
    <w:rsid w:val="006105E8"/>
    <w:rsid w:val="006106AC"/>
    <w:rsid w:val="006107D4"/>
    <w:rsid w:val="00610886"/>
    <w:rsid w:val="006108B4"/>
    <w:rsid w:val="00610996"/>
    <w:rsid w:val="00610D03"/>
    <w:rsid w:val="00610F9B"/>
    <w:rsid w:val="00611222"/>
    <w:rsid w:val="006112C7"/>
    <w:rsid w:val="006113ED"/>
    <w:rsid w:val="00611529"/>
    <w:rsid w:val="006118EA"/>
    <w:rsid w:val="00611ADE"/>
    <w:rsid w:val="00611F80"/>
    <w:rsid w:val="0061200D"/>
    <w:rsid w:val="0061206A"/>
    <w:rsid w:val="00612083"/>
    <w:rsid w:val="0061220B"/>
    <w:rsid w:val="0061224E"/>
    <w:rsid w:val="006123B5"/>
    <w:rsid w:val="00612771"/>
    <w:rsid w:val="00612829"/>
    <w:rsid w:val="006129E5"/>
    <w:rsid w:val="00612BE8"/>
    <w:rsid w:val="00612C3F"/>
    <w:rsid w:val="00612DAE"/>
    <w:rsid w:val="00612F19"/>
    <w:rsid w:val="00612FAC"/>
    <w:rsid w:val="00613054"/>
    <w:rsid w:val="00613075"/>
    <w:rsid w:val="0061316D"/>
    <w:rsid w:val="006132B6"/>
    <w:rsid w:val="006135AD"/>
    <w:rsid w:val="006135D9"/>
    <w:rsid w:val="006137F2"/>
    <w:rsid w:val="006139EE"/>
    <w:rsid w:val="00613B00"/>
    <w:rsid w:val="00613B98"/>
    <w:rsid w:val="00613B9D"/>
    <w:rsid w:val="00613BD3"/>
    <w:rsid w:val="00613E2E"/>
    <w:rsid w:val="0061422B"/>
    <w:rsid w:val="0061448B"/>
    <w:rsid w:val="00614506"/>
    <w:rsid w:val="006147EC"/>
    <w:rsid w:val="00614A4B"/>
    <w:rsid w:val="00614D10"/>
    <w:rsid w:val="00614DF4"/>
    <w:rsid w:val="00614FED"/>
    <w:rsid w:val="00615133"/>
    <w:rsid w:val="00615145"/>
    <w:rsid w:val="0061539A"/>
    <w:rsid w:val="0061549A"/>
    <w:rsid w:val="006157B8"/>
    <w:rsid w:val="00615AEE"/>
    <w:rsid w:val="00615BB2"/>
    <w:rsid w:val="00615D0B"/>
    <w:rsid w:val="00615D7F"/>
    <w:rsid w:val="0061613C"/>
    <w:rsid w:val="006161AD"/>
    <w:rsid w:val="0061622E"/>
    <w:rsid w:val="0061630A"/>
    <w:rsid w:val="00616366"/>
    <w:rsid w:val="006163F3"/>
    <w:rsid w:val="0061647E"/>
    <w:rsid w:val="006165B1"/>
    <w:rsid w:val="00616B64"/>
    <w:rsid w:val="00616F43"/>
    <w:rsid w:val="00616F99"/>
    <w:rsid w:val="00617049"/>
    <w:rsid w:val="006173F8"/>
    <w:rsid w:val="00617441"/>
    <w:rsid w:val="00617480"/>
    <w:rsid w:val="00617512"/>
    <w:rsid w:val="0061754D"/>
    <w:rsid w:val="00617607"/>
    <w:rsid w:val="00617755"/>
    <w:rsid w:val="006179AF"/>
    <w:rsid w:val="00617A92"/>
    <w:rsid w:val="00617B57"/>
    <w:rsid w:val="00617C08"/>
    <w:rsid w:val="00617C65"/>
    <w:rsid w:val="00617D0A"/>
    <w:rsid w:val="00617D71"/>
    <w:rsid w:val="00617EAF"/>
    <w:rsid w:val="00617EB5"/>
    <w:rsid w:val="00617F3D"/>
    <w:rsid w:val="00617F7C"/>
    <w:rsid w:val="00617F8B"/>
    <w:rsid w:val="006201B0"/>
    <w:rsid w:val="006203C5"/>
    <w:rsid w:val="0062044F"/>
    <w:rsid w:val="00620838"/>
    <w:rsid w:val="0062088E"/>
    <w:rsid w:val="00620930"/>
    <w:rsid w:val="006209AC"/>
    <w:rsid w:val="006209BE"/>
    <w:rsid w:val="00620B82"/>
    <w:rsid w:val="00620B85"/>
    <w:rsid w:val="00620C8B"/>
    <w:rsid w:val="00620E2F"/>
    <w:rsid w:val="00620F62"/>
    <w:rsid w:val="00620FBF"/>
    <w:rsid w:val="006217CC"/>
    <w:rsid w:val="0062187E"/>
    <w:rsid w:val="00621938"/>
    <w:rsid w:val="00621951"/>
    <w:rsid w:val="00621957"/>
    <w:rsid w:val="00621A52"/>
    <w:rsid w:val="00621AF3"/>
    <w:rsid w:val="00621FD7"/>
    <w:rsid w:val="006221A1"/>
    <w:rsid w:val="006222CB"/>
    <w:rsid w:val="00622337"/>
    <w:rsid w:val="0062255B"/>
    <w:rsid w:val="0062261E"/>
    <w:rsid w:val="006227CF"/>
    <w:rsid w:val="00622973"/>
    <w:rsid w:val="00622AA6"/>
    <w:rsid w:val="00622BC3"/>
    <w:rsid w:val="00622C75"/>
    <w:rsid w:val="00622CAC"/>
    <w:rsid w:val="00622E1B"/>
    <w:rsid w:val="00622E93"/>
    <w:rsid w:val="00623238"/>
    <w:rsid w:val="00623789"/>
    <w:rsid w:val="006238D5"/>
    <w:rsid w:val="00623A4A"/>
    <w:rsid w:val="00623B14"/>
    <w:rsid w:val="00623B4B"/>
    <w:rsid w:val="00623CE1"/>
    <w:rsid w:val="00623D18"/>
    <w:rsid w:val="00623FBA"/>
    <w:rsid w:val="0062408D"/>
    <w:rsid w:val="006242DC"/>
    <w:rsid w:val="006243FB"/>
    <w:rsid w:val="00624522"/>
    <w:rsid w:val="00624603"/>
    <w:rsid w:val="00624790"/>
    <w:rsid w:val="00624C96"/>
    <w:rsid w:val="00624CF8"/>
    <w:rsid w:val="00624E65"/>
    <w:rsid w:val="00624ED3"/>
    <w:rsid w:val="00625298"/>
    <w:rsid w:val="00625705"/>
    <w:rsid w:val="00625824"/>
    <w:rsid w:val="0062590C"/>
    <w:rsid w:val="00625BF6"/>
    <w:rsid w:val="00625C12"/>
    <w:rsid w:val="00625EF6"/>
    <w:rsid w:val="00625F5E"/>
    <w:rsid w:val="00625F7B"/>
    <w:rsid w:val="006263ED"/>
    <w:rsid w:val="0062643C"/>
    <w:rsid w:val="0062651F"/>
    <w:rsid w:val="00626717"/>
    <w:rsid w:val="00626779"/>
    <w:rsid w:val="006268CD"/>
    <w:rsid w:val="0062694A"/>
    <w:rsid w:val="006269E3"/>
    <w:rsid w:val="00626A01"/>
    <w:rsid w:val="00626BBD"/>
    <w:rsid w:val="00626C2B"/>
    <w:rsid w:val="00626C61"/>
    <w:rsid w:val="00626C7F"/>
    <w:rsid w:val="00626CD8"/>
    <w:rsid w:val="00626EAF"/>
    <w:rsid w:val="00626EB5"/>
    <w:rsid w:val="006271BF"/>
    <w:rsid w:val="00627281"/>
    <w:rsid w:val="006273C4"/>
    <w:rsid w:val="00627411"/>
    <w:rsid w:val="0062754A"/>
    <w:rsid w:val="00627794"/>
    <w:rsid w:val="006279A2"/>
    <w:rsid w:val="006279B8"/>
    <w:rsid w:val="006279D7"/>
    <w:rsid w:val="00627BE4"/>
    <w:rsid w:val="00627D0B"/>
    <w:rsid w:val="00627D56"/>
    <w:rsid w:val="00627FAD"/>
    <w:rsid w:val="00630073"/>
    <w:rsid w:val="006303C0"/>
    <w:rsid w:val="00630750"/>
    <w:rsid w:val="00630976"/>
    <w:rsid w:val="00630A38"/>
    <w:rsid w:val="00630AA3"/>
    <w:rsid w:val="006310D4"/>
    <w:rsid w:val="006313F2"/>
    <w:rsid w:val="00631622"/>
    <w:rsid w:val="006316EF"/>
    <w:rsid w:val="006318EA"/>
    <w:rsid w:val="00631B4D"/>
    <w:rsid w:val="00631D96"/>
    <w:rsid w:val="00631E18"/>
    <w:rsid w:val="00631EEE"/>
    <w:rsid w:val="00631FD2"/>
    <w:rsid w:val="006321D8"/>
    <w:rsid w:val="0063232D"/>
    <w:rsid w:val="006323D5"/>
    <w:rsid w:val="006323E4"/>
    <w:rsid w:val="00632614"/>
    <w:rsid w:val="0063269C"/>
    <w:rsid w:val="006326D6"/>
    <w:rsid w:val="00632729"/>
    <w:rsid w:val="0063273F"/>
    <w:rsid w:val="00632C15"/>
    <w:rsid w:val="00632D3C"/>
    <w:rsid w:val="00632F7F"/>
    <w:rsid w:val="0063315C"/>
    <w:rsid w:val="006334AC"/>
    <w:rsid w:val="0063363F"/>
    <w:rsid w:val="006336AD"/>
    <w:rsid w:val="00633871"/>
    <w:rsid w:val="00633B91"/>
    <w:rsid w:val="00633BE9"/>
    <w:rsid w:val="00633C79"/>
    <w:rsid w:val="00633C8D"/>
    <w:rsid w:val="00633EB5"/>
    <w:rsid w:val="00633F35"/>
    <w:rsid w:val="00633FDF"/>
    <w:rsid w:val="00633FE9"/>
    <w:rsid w:val="006342FA"/>
    <w:rsid w:val="006343CC"/>
    <w:rsid w:val="006344E8"/>
    <w:rsid w:val="00634553"/>
    <w:rsid w:val="0063464D"/>
    <w:rsid w:val="00634653"/>
    <w:rsid w:val="0063473B"/>
    <w:rsid w:val="0063484E"/>
    <w:rsid w:val="00634ADC"/>
    <w:rsid w:val="00634EFC"/>
    <w:rsid w:val="00634F19"/>
    <w:rsid w:val="00635161"/>
    <w:rsid w:val="0063543A"/>
    <w:rsid w:val="00635DA2"/>
    <w:rsid w:val="00635FAB"/>
    <w:rsid w:val="006363DD"/>
    <w:rsid w:val="00636454"/>
    <w:rsid w:val="006364B9"/>
    <w:rsid w:val="006364BC"/>
    <w:rsid w:val="00636517"/>
    <w:rsid w:val="00636562"/>
    <w:rsid w:val="006368D8"/>
    <w:rsid w:val="006369F3"/>
    <w:rsid w:val="00636A47"/>
    <w:rsid w:val="00636BA5"/>
    <w:rsid w:val="00636C02"/>
    <w:rsid w:val="00636D4E"/>
    <w:rsid w:val="00636F60"/>
    <w:rsid w:val="006371A4"/>
    <w:rsid w:val="00637380"/>
    <w:rsid w:val="00637639"/>
    <w:rsid w:val="006377FB"/>
    <w:rsid w:val="006378AA"/>
    <w:rsid w:val="00637AD4"/>
    <w:rsid w:val="00637DEA"/>
    <w:rsid w:val="00637E5E"/>
    <w:rsid w:val="0064018C"/>
    <w:rsid w:val="00640216"/>
    <w:rsid w:val="0064043C"/>
    <w:rsid w:val="006405D4"/>
    <w:rsid w:val="006405EF"/>
    <w:rsid w:val="00640671"/>
    <w:rsid w:val="00640935"/>
    <w:rsid w:val="00640AAF"/>
    <w:rsid w:val="00640B13"/>
    <w:rsid w:val="00640BC5"/>
    <w:rsid w:val="006413A6"/>
    <w:rsid w:val="0064143C"/>
    <w:rsid w:val="0064146A"/>
    <w:rsid w:val="00641A86"/>
    <w:rsid w:val="00641BBE"/>
    <w:rsid w:val="00641D89"/>
    <w:rsid w:val="00641EE2"/>
    <w:rsid w:val="00642173"/>
    <w:rsid w:val="0064228E"/>
    <w:rsid w:val="0064238A"/>
    <w:rsid w:val="006423CD"/>
    <w:rsid w:val="00642547"/>
    <w:rsid w:val="006425D5"/>
    <w:rsid w:val="006427CE"/>
    <w:rsid w:val="00642847"/>
    <w:rsid w:val="00642852"/>
    <w:rsid w:val="00642BA2"/>
    <w:rsid w:val="00642D0A"/>
    <w:rsid w:val="00642D81"/>
    <w:rsid w:val="00642F39"/>
    <w:rsid w:val="00642FCB"/>
    <w:rsid w:val="006430C3"/>
    <w:rsid w:val="00643443"/>
    <w:rsid w:val="00643D28"/>
    <w:rsid w:val="00643FD2"/>
    <w:rsid w:val="006440CF"/>
    <w:rsid w:val="0064420B"/>
    <w:rsid w:val="006447FD"/>
    <w:rsid w:val="006449DD"/>
    <w:rsid w:val="006449E6"/>
    <w:rsid w:val="00644E94"/>
    <w:rsid w:val="00644F4E"/>
    <w:rsid w:val="00645031"/>
    <w:rsid w:val="00645112"/>
    <w:rsid w:val="00645376"/>
    <w:rsid w:val="006456D1"/>
    <w:rsid w:val="006457C1"/>
    <w:rsid w:val="006457CC"/>
    <w:rsid w:val="0064592A"/>
    <w:rsid w:val="00645AEB"/>
    <w:rsid w:val="00645B02"/>
    <w:rsid w:val="00645C79"/>
    <w:rsid w:val="00645D13"/>
    <w:rsid w:val="00645DD5"/>
    <w:rsid w:val="0064607F"/>
    <w:rsid w:val="00646277"/>
    <w:rsid w:val="00646299"/>
    <w:rsid w:val="00646305"/>
    <w:rsid w:val="0064632D"/>
    <w:rsid w:val="00646503"/>
    <w:rsid w:val="006465CB"/>
    <w:rsid w:val="00646DD7"/>
    <w:rsid w:val="00646F3F"/>
    <w:rsid w:val="00646F64"/>
    <w:rsid w:val="00647399"/>
    <w:rsid w:val="006478F1"/>
    <w:rsid w:val="00647A34"/>
    <w:rsid w:val="00647AD1"/>
    <w:rsid w:val="00647C81"/>
    <w:rsid w:val="00647C98"/>
    <w:rsid w:val="00647D09"/>
    <w:rsid w:val="00647F6D"/>
    <w:rsid w:val="00650286"/>
    <w:rsid w:val="00650707"/>
    <w:rsid w:val="00650AD5"/>
    <w:rsid w:val="00650AE1"/>
    <w:rsid w:val="00650E2E"/>
    <w:rsid w:val="00650FEA"/>
    <w:rsid w:val="00651134"/>
    <w:rsid w:val="006511C5"/>
    <w:rsid w:val="006513F8"/>
    <w:rsid w:val="00651706"/>
    <w:rsid w:val="0065186B"/>
    <w:rsid w:val="00651CD2"/>
    <w:rsid w:val="00651CDD"/>
    <w:rsid w:val="00651F96"/>
    <w:rsid w:val="006525BA"/>
    <w:rsid w:val="006526CD"/>
    <w:rsid w:val="006526E9"/>
    <w:rsid w:val="00652A86"/>
    <w:rsid w:val="00652D40"/>
    <w:rsid w:val="006530F7"/>
    <w:rsid w:val="006533AA"/>
    <w:rsid w:val="00653609"/>
    <w:rsid w:val="0065371E"/>
    <w:rsid w:val="00653B5A"/>
    <w:rsid w:val="00653D6D"/>
    <w:rsid w:val="00653E54"/>
    <w:rsid w:val="00653ED8"/>
    <w:rsid w:val="006540D1"/>
    <w:rsid w:val="0065417C"/>
    <w:rsid w:val="00654679"/>
    <w:rsid w:val="006546FB"/>
    <w:rsid w:val="006547F8"/>
    <w:rsid w:val="00654882"/>
    <w:rsid w:val="0065488E"/>
    <w:rsid w:val="0065491C"/>
    <w:rsid w:val="006549DB"/>
    <w:rsid w:val="00654C6B"/>
    <w:rsid w:val="00654DE6"/>
    <w:rsid w:val="00654DEA"/>
    <w:rsid w:val="00654FE3"/>
    <w:rsid w:val="006551F0"/>
    <w:rsid w:val="006552D9"/>
    <w:rsid w:val="0065538F"/>
    <w:rsid w:val="00655423"/>
    <w:rsid w:val="00655505"/>
    <w:rsid w:val="0065554D"/>
    <w:rsid w:val="006558F4"/>
    <w:rsid w:val="00655BD4"/>
    <w:rsid w:val="00655CDF"/>
    <w:rsid w:val="00655D61"/>
    <w:rsid w:val="00655EA9"/>
    <w:rsid w:val="00655EE4"/>
    <w:rsid w:val="00655F60"/>
    <w:rsid w:val="00656042"/>
    <w:rsid w:val="0065614E"/>
    <w:rsid w:val="0065618A"/>
    <w:rsid w:val="00656357"/>
    <w:rsid w:val="0065659E"/>
    <w:rsid w:val="00656803"/>
    <w:rsid w:val="00656896"/>
    <w:rsid w:val="00656BE5"/>
    <w:rsid w:val="00656C71"/>
    <w:rsid w:val="00656C78"/>
    <w:rsid w:val="00656DDA"/>
    <w:rsid w:val="006572C5"/>
    <w:rsid w:val="00657404"/>
    <w:rsid w:val="006577DC"/>
    <w:rsid w:val="00657860"/>
    <w:rsid w:val="0066005B"/>
    <w:rsid w:val="00660072"/>
    <w:rsid w:val="006601DD"/>
    <w:rsid w:val="00660511"/>
    <w:rsid w:val="00660538"/>
    <w:rsid w:val="00660573"/>
    <w:rsid w:val="0066074F"/>
    <w:rsid w:val="0066087F"/>
    <w:rsid w:val="00660972"/>
    <w:rsid w:val="00660F25"/>
    <w:rsid w:val="00661404"/>
    <w:rsid w:val="00661728"/>
    <w:rsid w:val="00661790"/>
    <w:rsid w:val="00661863"/>
    <w:rsid w:val="00661A3A"/>
    <w:rsid w:val="00661C6B"/>
    <w:rsid w:val="00661DD7"/>
    <w:rsid w:val="00661EAE"/>
    <w:rsid w:val="00661EE3"/>
    <w:rsid w:val="00661FD8"/>
    <w:rsid w:val="0066204F"/>
    <w:rsid w:val="006623B8"/>
    <w:rsid w:val="006624AC"/>
    <w:rsid w:val="006624EC"/>
    <w:rsid w:val="006625DC"/>
    <w:rsid w:val="00662646"/>
    <w:rsid w:val="00662A7E"/>
    <w:rsid w:val="00662BDA"/>
    <w:rsid w:val="00662BEC"/>
    <w:rsid w:val="00662E8C"/>
    <w:rsid w:val="00662F95"/>
    <w:rsid w:val="0066306E"/>
    <w:rsid w:val="00663333"/>
    <w:rsid w:val="006635EA"/>
    <w:rsid w:val="00663695"/>
    <w:rsid w:val="00663A17"/>
    <w:rsid w:val="00663BA3"/>
    <w:rsid w:val="00663C27"/>
    <w:rsid w:val="00663D88"/>
    <w:rsid w:val="00663F0F"/>
    <w:rsid w:val="006643CC"/>
    <w:rsid w:val="00664452"/>
    <w:rsid w:val="00664536"/>
    <w:rsid w:val="0066472B"/>
    <w:rsid w:val="006649DA"/>
    <w:rsid w:val="00664ACE"/>
    <w:rsid w:val="00664B00"/>
    <w:rsid w:val="00664BC2"/>
    <w:rsid w:val="00664CD0"/>
    <w:rsid w:val="00664DA4"/>
    <w:rsid w:val="00664EB0"/>
    <w:rsid w:val="006650B9"/>
    <w:rsid w:val="00665386"/>
    <w:rsid w:val="006653D5"/>
    <w:rsid w:val="00665464"/>
    <w:rsid w:val="006655B7"/>
    <w:rsid w:val="006655C4"/>
    <w:rsid w:val="00665A23"/>
    <w:rsid w:val="00665B75"/>
    <w:rsid w:val="00665BDD"/>
    <w:rsid w:val="00665C4C"/>
    <w:rsid w:val="00665DDA"/>
    <w:rsid w:val="00665E2E"/>
    <w:rsid w:val="00665E4B"/>
    <w:rsid w:val="00666077"/>
    <w:rsid w:val="00666585"/>
    <w:rsid w:val="00666695"/>
    <w:rsid w:val="006666DD"/>
    <w:rsid w:val="0066672F"/>
    <w:rsid w:val="00666750"/>
    <w:rsid w:val="006669D1"/>
    <w:rsid w:val="00666A8B"/>
    <w:rsid w:val="00666B80"/>
    <w:rsid w:val="00666BED"/>
    <w:rsid w:val="00666C20"/>
    <w:rsid w:val="00666C32"/>
    <w:rsid w:val="00666C8C"/>
    <w:rsid w:val="00666CF4"/>
    <w:rsid w:val="00666F3A"/>
    <w:rsid w:val="00666F74"/>
    <w:rsid w:val="0066700F"/>
    <w:rsid w:val="006673A8"/>
    <w:rsid w:val="006673C2"/>
    <w:rsid w:val="00667551"/>
    <w:rsid w:val="0066773A"/>
    <w:rsid w:val="0066780E"/>
    <w:rsid w:val="00667876"/>
    <w:rsid w:val="006678C2"/>
    <w:rsid w:val="00667956"/>
    <w:rsid w:val="00667A8D"/>
    <w:rsid w:val="00667B61"/>
    <w:rsid w:val="006705B8"/>
    <w:rsid w:val="0067067B"/>
    <w:rsid w:val="006706E2"/>
    <w:rsid w:val="006707E7"/>
    <w:rsid w:val="00670888"/>
    <w:rsid w:val="006709D7"/>
    <w:rsid w:val="00670E0B"/>
    <w:rsid w:val="00670E8D"/>
    <w:rsid w:val="00671179"/>
    <w:rsid w:val="00671442"/>
    <w:rsid w:val="00671515"/>
    <w:rsid w:val="00671831"/>
    <w:rsid w:val="00671AB8"/>
    <w:rsid w:val="00671BEC"/>
    <w:rsid w:val="00671D2E"/>
    <w:rsid w:val="00672043"/>
    <w:rsid w:val="006723E6"/>
    <w:rsid w:val="006724AF"/>
    <w:rsid w:val="0067253A"/>
    <w:rsid w:val="006725F6"/>
    <w:rsid w:val="0067295C"/>
    <w:rsid w:val="00672D4C"/>
    <w:rsid w:val="00672D50"/>
    <w:rsid w:val="00673095"/>
    <w:rsid w:val="00673166"/>
    <w:rsid w:val="0067317B"/>
    <w:rsid w:val="006732C2"/>
    <w:rsid w:val="006733AB"/>
    <w:rsid w:val="00673435"/>
    <w:rsid w:val="0067394D"/>
    <w:rsid w:val="00673B82"/>
    <w:rsid w:val="00673C61"/>
    <w:rsid w:val="00673CFF"/>
    <w:rsid w:val="00673D2A"/>
    <w:rsid w:val="00673D5F"/>
    <w:rsid w:val="00673DC1"/>
    <w:rsid w:val="00673E36"/>
    <w:rsid w:val="00673FB8"/>
    <w:rsid w:val="006741C0"/>
    <w:rsid w:val="00674263"/>
    <w:rsid w:val="006742A0"/>
    <w:rsid w:val="006742C7"/>
    <w:rsid w:val="00674302"/>
    <w:rsid w:val="00674345"/>
    <w:rsid w:val="0067463F"/>
    <w:rsid w:val="0067467B"/>
    <w:rsid w:val="006746EA"/>
    <w:rsid w:val="00674957"/>
    <w:rsid w:val="006749A6"/>
    <w:rsid w:val="00674A79"/>
    <w:rsid w:val="00674B2E"/>
    <w:rsid w:val="00674BD1"/>
    <w:rsid w:val="00674CE3"/>
    <w:rsid w:val="00674FE9"/>
    <w:rsid w:val="00674FF2"/>
    <w:rsid w:val="00675001"/>
    <w:rsid w:val="006751B7"/>
    <w:rsid w:val="006751ED"/>
    <w:rsid w:val="0067521E"/>
    <w:rsid w:val="0067541A"/>
    <w:rsid w:val="006754FF"/>
    <w:rsid w:val="00675856"/>
    <w:rsid w:val="00675A1A"/>
    <w:rsid w:val="00675AAB"/>
    <w:rsid w:val="00675AD6"/>
    <w:rsid w:val="00675BD6"/>
    <w:rsid w:val="00675C87"/>
    <w:rsid w:val="00675D6D"/>
    <w:rsid w:val="00675E13"/>
    <w:rsid w:val="00675E76"/>
    <w:rsid w:val="00675EB4"/>
    <w:rsid w:val="00675EBB"/>
    <w:rsid w:val="00675F6D"/>
    <w:rsid w:val="0067616B"/>
    <w:rsid w:val="00676190"/>
    <w:rsid w:val="00676297"/>
    <w:rsid w:val="006763B4"/>
    <w:rsid w:val="0067660B"/>
    <w:rsid w:val="006766CE"/>
    <w:rsid w:val="006766D3"/>
    <w:rsid w:val="00676732"/>
    <w:rsid w:val="0067680F"/>
    <w:rsid w:val="0067689C"/>
    <w:rsid w:val="00676A02"/>
    <w:rsid w:val="00676A29"/>
    <w:rsid w:val="00676AD4"/>
    <w:rsid w:val="00676B29"/>
    <w:rsid w:val="00676B9A"/>
    <w:rsid w:val="00676B9D"/>
    <w:rsid w:val="00676C54"/>
    <w:rsid w:val="00676CC1"/>
    <w:rsid w:val="00677002"/>
    <w:rsid w:val="0067715E"/>
    <w:rsid w:val="006772B9"/>
    <w:rsid w:val="006773D0"/>
    <w:rsid w:val="006775BD"/>
    <w:rsid w:val="006777D4"/>
    <w:rsid w:val="0067792E"/>
    <w:rsid w:val="006779E2"/>
    <w:rsid w:val="00677B60"/>
    <w:rsid w:val="00677EBB"/>
    <w:rsid w:val="00677FA2"/>
    <w:rsid w:val="00677FA9"/>
    <w:rsid w:val="00680075"/>
    <w:rsid w:val="006800B5"/>
    <w:rsid w:val="00680160"/>
    <w:rsid w:val="006808E6"/>
    <w:rsid w:val="00680921"/>
    <w:rsid w:val="006809C5"/>
    <w:rsid w:val="00680C6E"/>
    <w:rsid w:val="00680DA1"/>
    <w:rsid w:val="00680DEA"/>
    <w:rsid w:val="00680F19"/>
    <w:rsid w:val="00680FD9"/>
    <w:rsid w:val="00681138"/>
    <w:rsid w:val="006811DA"/>
    <w:rsid w:val="00681327"/>
    <w:rsid w:val="006813CB"/>
    <w:rsid w:val="0068156D"/>
    <w:rsid w:val="006815A4"/>
    <w:rsid w:val="0068161E"/>
    <w:rsid w:val="006816DD"/>
    <w:rsid w:val="006817F7"/>
    <w:rsid w:val="00681807"/>
    <w:rsid w:val="0068184B"/>
    <w:rsid w:val="00681883"/>
    <w:rsid w:val="00681A1E"/>
    <w:rsid w:val="00681CE9"/>
    <w:rsid w:val="00681D04"/>
    <w:rsid w:val="0068212C"/>
    <w:rsid w:val="006828A8"/>
    <w:rsid w:val="00682AEB"/>
    <w:rsid w:val="00682BC5"/>
    <w:rsid w:val="00682CB2"/>
    <w:rsid w:val="00683612"/>
    <w:rsid w:val="006837D3"/>
    <w:rsid w:val="00683B5C"/>
    <w:rsid w:val="00683B81"/>
    <w:rsid w:val="00683C77"/>
    <w:rsid w:val="00683C98"/>
    <w:rsid w:val="00683DD4"/>
    <w:rsid w:val="00683E55"/>
    <w:rsid w:val="00683EAE"/>
    <w:rsid w:val="0068437A"/>
    <w:rsid w:val="00684467"/>
    <w:rsid w:val="0068463E"/>
    <w:rsid w:val="00684754"/>
    <w:rsid w:val="00684969"/>
    <w:rsid w:val="0068496F"/>
    <w:rsid w:val="00684A2E"/>
    <w:rsid w:val="00684A36"/>
    <w:rsid w:val="00684D09"/>
    <w:rsid w:val="00684E80"/>
    <w:rsid w:val="00685073"/>
    <w:rsid w:val="0068507B"/>
    <w:rsid w:val="00685202"/>
    <w:rsid w:val="006853A6"/>
    <w:rsid w:val="006857F0"/>
    <w:rsid w:val="00685985"/>
    <w:rsid w:val="00685A25"/>
    <w:rsid w:val="00685B7B"/>
    <w:rsid w:val="00685BAE"/>
    <w:rsid w:val="00685C62"/>
    <w:rsid w:val="00685D90"/>
    <w:rsid w:val="00685E2B"/>
    <w:rsid w:val="006860CE"/>
    <w:rsid w:val="006861B3"/>
    <w:rsid w:val="00686232"/>
    <w:rsid w:val="006866FA"/>
    <w:rsid w:val="0068677B"/>
    <w:rsid w:val="00686935"/>
    <w:rsid w:val="00686D41"/>
    <w:rsid w:val="00686E32"/>
    <w:rsid w:val="00686E59"/>
    <w:rsid w:val="00686F82"/>
    <w:rsid w:val="006870FF"/>
    <w:rsid w:val="00687239"/>
    <w:rsid w:val="0068749B"/>
    <w:rsid w:val="006874D8"/>
    <w:rsid w:val="0068792A"/>
    <w:rsid w:val="00687A67"/>
    <w:rsid w:val="00687C21"/>
    <w:rsid w:val="00687CA3"/>
    <w:rsid w:val="00690011"/>
    <w:rsid w:val="0069003B"/>
    <w:rsid w:val="006900CB"/>
    <w:rsid w:val="00690264"/>
    <w:rsid w:val="00690333"/>
    <w:rsid w:val="00690A01"/>
    <w:rsid w:val="00690A89"/>
    <w:rsid w:val="00690C4A"/>
    <w:rsid w:val="00690E77"/>
    <w:rsid w:val="00690F5D"/>
    <w:rsid w:val="006910F2"/>
    <w:rsid w:val="0069118D"/>
    <w:rsid w:val="00691376"/>
    <w:rsid w:val="006913FC"/>
    <w:rsid w:val="0069165A"/>
    <w:rsid w:val="006919D4"/>
    <w:rsid w:val="00691A4C"/>
    <w:rsid w:val="00691BA9"/>
    <w:rsid w:val="00691D0A"/>
    <w:rsid w:val="00691E37"/>
    <w:rsid w:val="00691F6E"/>
    <w:rsid w:val="00691F74"/>
    <w:rsid w:val="0069210E"/>
    <w:rsid w:val="00692291"/>
    <w:rsid w:val="0069240E"/>
    <w:rsid w:val="0069246E"/>
    <w:rsid w:val="006926BB"/>
    <w:rsid w:val="006927AC"/>
    <w:rsid w:val="006927B4"/>
    <w:rsid w:val="006928E7"/>
    <w:rsid w:val="006928F5"/>
    <w:rsid w:val="00692928"/>
    <w:rsid w:val="00692934"/>
    <w:rsid w:val="00692C87"/>
    <w:rsid w:val="00692CCA"/>
    <w:rsid w:val="00692E1A"/>
    <w:rsid w:val="006930CF"/>
    <w:rsid w:val="00693158"/>
    <w:rsid w:val="00693186"/>
    <w:rsid w:val="006931F7"/>
    <w:rsid w:val="00693774"/>
    <w:rsid w:val="00693877"/>
    <w:rsid w:val="006938F3"/>
    <w:rsid w:val="00693C7B"/>
    <w:rsid w:val="00693E5F"/>
    <w:rsid w:val="00693E9A"/>
    <w:rsid w:val="006940C4"/>
    <w:rsid w:val="006940D4"/>
    <w:rsid w:val="00694718"/>
    <w:rsid w:val="00694825"/>
    <w:rsid w:val="00694D4F"/>
    <w:rsid w:val="00694EA2"/>
    <w:rsid w:val="00694F5C"/>
    <w:rsid w:val="00694F98"/>
    <w:rsid w:val="00695058"/>
    <w:rsid w:val="00695314"/>
    <w:rsid w:val="00695362"/>
    <w:rsid w:val="00695529"/>
    <w:rsid w:val="006955A7"/>
    <w:rsid w:val="00695663"/>
    <w:rsid w:val="0069572D"/>
    <w:rsid w:val="00695852"/>
    <w:rsid w:val="006959F3"/>
    <w:rsid w:val="00695B66"/>
    <w:rsid w:val="00695C1F"/>
    <w:rsid w:val="00695CD0"/>
    <w:rsid w:val="00695DF5"/>
    <w:rsid w:val="00695EF4"/>
    <w:rsid w:val="00695FC2"/>
    <w:rsid w:val="00696051"/>
    <w:rsid w:val="0069609A"/>
    <w:rsid w:val="006960F9"/>
    <w:rsid w:val="00696418"/>
    <w:rsid w:val="0069641D"/>
    <w:rsid w:val="006964DF"/>
    <w:rsid w:val="006965A8"/>
    <w:rsid w:val="006968E7"/>
    <w:rsid w:val="006969A0"/>
    <w:rsid w:val="00696B0F"/>
    <w:rsid w:val="00696C4D"/>
    <w:rsid w:val="00696C9A"/>
    <w:rsid w:val="00696DC5"/>
    <w:rsid w:val="00696DC7"/>
    <w:rsid w:val="00696E06"/>
    <w:rsid w:val="00696E13"/>
    <w:rsid w:val="00696EB7"/>
    <w:rsid w:val="00697167"/>
    <w:rsid w:val="006971CC"/>
    <w:rsid w:val="006973A8"/>
    <w:rsid w:val="006973E2"/>
    <w:rsid w:val="00697435"/>
    <w:rsid w:val="00697556"/>
    <w:rsid w:val="0069758C"/>
    <w:rsid w:val="00697639"/>
    <w:rsid w:val="0069772E"/>
    <w:rsid w:val="00697C49"/>
    <w:rsid w:val="00697C8D"/>
    <w:rsid w:val="00697F46"/>
    <w:rsid w:val="00697FDB"/>
    <w:rsid w:val="006A007F"/>
    <w:rsid w:val="006A0276"/>
    <w:rsid w:val="006A0338"/>
    <w:rsid w:val="006A0364"/>
    <w:rsid w:val="006A03BE"/>
    <w:rsid w:val="006A0450"/>
    <w:rsid w:val="006A07B9"/>
    <w:rsid w:val="006A1087"/>
    <w:rsid w:val="006A13D3"/>
    <w:rsid w:val="006A164B"/>
    <w:rsid w:val="006A1677"/>
    <w:rsid w:val="006A179E"/>
    <w:rsid w:val="006A192A"/>
    <w:rsid w:val="006A1AE9"/>
    <w:rsid w:val="006A1B8E"/>
    <w:rsid w:val="006A20CD"/>
    <w:rsid w:val="006A2126"/>
    <w:rsid w:val="006A225D"/>
    <w:rsid w:val="006A2324"/>
    <w:rsid w:val="006A23E9"/>
    <w:rsid w:val="006A23EE"/>
    <w:rsid w:val="006A2402"/>
    <w:rsid w:val="006A243A"/>
    <w:rsid w:val="006A2674"/>
    <w:rsid w:val="006A26CD"/>
    <w:rsid w:val="006A28FF"/>
    <w:rsid w:val="006A2922"/>
    <w:rsid w:val="006A2A7A"/>
    <w:rsid w:val="006A2C53"/>
    <w:rsid w:val="006A2CAB"/>
    <w:rsid w:val="006A2D7F"/>
    <w:rsid w:val="006A2ED7"/>
    <w:rsid w:val="006A31C0"/>
    <w:rsid w:val="006A327D"/>
    <w:rsid w:val="006A32ED"/>
    <w:rsid w:val="006A3672"/>
    <w:rsid w:val="006A36F7"/>
    <w:rsid w:val="006A38A5"/>
    <w:rsid w:val="006A3B78"/>
    <w:rsid w:val="006A3D54"/>
    <w:rsid w:val="006A3D55"/>
    <w:rsid w:val="006A3DCB"/>
    <w:rsid w:val="006A3DEB"/>
    <w:rsid w:val="006A40F7"/>
    <w:rsid w:val="006A43EF"/>
    <w:rsid w:val="006A45C1"/>
    <w:rsid w:val="006A46E4"/>
    <w:rsid w:val="006A48D7"/>
    <w:rsid w:val="006A49B4"/>
    <w:rsid w:val="006A4A59"/>
    <w:rsid w:val="006A4C17"/>
    <w:rsid w:val="006A4D34"/>
    <w:rsid w:val="006A4EE9"/>
    <w:rsid w:val="006A4F76"/>
    <w:rsid w:val="006A5015"/>
    <w:rsid w:val="006A5296"/>
    <w:rsid w:val="006A531C"/>
    <w:rsid w:val="006A53E7"/>
    <w:rsid w:val="006A58B3"/>
    <w:rsid w:val="006A59CC"/>
    <w:rsid w:val="006A5B79"/>
    <w:rsid w:val="006A5C3E"/>
    <w:rsid w:val="006A5EC3"/>
    <w:rsid w:val="006A609A"/>
    <w:rsid w:val="006A612B"/>
    <w:rsid w:val="006A61FA"/>
    <w:rsid w:val="006A6312"/>
    <w:rsid w:val="006A6366"/>
    <w:rsid w:val="006A64D5"/>
    <w:rsid w:val="006A6561"/>
    <w:rsid w:val="006A669E"/>
    <w:rsid w:val="006A66D6"/>
    <w:rsid w:val="006A68FB"/>
    <w:rsid w:val="006A690A"/>
    <w:rsid w:val="006A6969"/>
    <w:rsid w:val="006A6AAA"/>
    <w:rsid w:val="006A6B28"/>
    <w:rsid w:val="006A6BF4"/>
    <w:rsid w:val="006A6CB6"/>
    <w:rsid w:val="006A6D9B"/>
    <w:rsid w:val="006A6FB9"/>
    <w:rsid w:val="006A7056"/>
    <w:rsid w:val="006A7065"/>
    <w:rsid w:val="006A7088"/>
    <w:rsid w:val="006A711F"/>
    <w:rsid w:val="006A718C"/>
    <w:rsid w:val="006A721C"/>
    <w:rsid w:val="006A73EF"/>
    <w:rsid w:val="006A746A"/>
    <w:rsid w:val="006A758D"/>
    <w:rsid w:val="006A75B5"/>
    <w:rsid w:val="006A79A6"/>
    <w:rsid w:val="006A7AE1"/>
    <w:rsid w:val="006A7B3A"/>
    <w:rsid w:val="006A7C51"/>
    <w:rsid w:val="006A7D51"/>
    <w:rsid w:val="006A7F4D"/>
    <w:rsid w:val="006B0596"/>
    <w:rsid w:val="006B05E0"/>
    <w:rsid w:val="006B08DD"/>
    <w:rsid w:val="006B095D"/>
    <w:rsid w:val="006B0A31"/>
    <w:rsid w:val="006B0D16"/>
    <w:rsid w:val="006B0D72"/>
    <w:rsid w:val="006B0E19"/>
    <w:rsid w:val="006B0EAC"/>
    <w:rsid w:val="006B1123"/>
    <w:rsid w:val="006B114F"/>
    <w:rsid w:val="006B1394"/>
    <w:rsid w:val="006B1520"/>
    <w:rsid w:val="006B169C"/>
    <w:rsid w:val="006B1759"/>
    <w:rsid w:val="006B1929"/>
    <w:rsid w:val="006B196C"/>
    <w:rsid w:val="006B19F4"/>
    <w:rsid w:val="006B1A80"/>
    <w:rsid w:val="006B1B95"/>
    <w:rsid w:val="006B1EC1"/>
    <w:rsid w:val="006B2014"/>
    <w:rsid w:val="006B223C"/>
    <w:rsid w:val="006B2276"/>
    <w:rsid w:val="006B2977"/>
    <w:rsid w:val="006B2B30"/>
    <w:rsid w:val="006B2BA9"/>
    <w:rsid w:val="006B2D58"/>
    <w:rsid w:val="006B2E77"/>
    <w:rsid w:val="006B3129"/>
    <w:rsid w:val="006B316D"/>
    <w:rsid w:val="006B32B5"/>
    <w:rsid w:val="006B343E"/>
    <w:rsid w:val="006B3494"/>
    <w:rsid w:val="006B35EC"/>
    <w:rsid w:val="006B3637"/>
    <w:rsid w:val="006B39D6"/>
    <w:rsid w:val="006B3B70"/>
    <w:rsid w:val="006B3C40"/>
    <w:rsid w:val="006B3D52"/>
    <w:rsid w:val="006B4150"/>
    <w:rsid w:val="006B42B7"/>
    <w:rsid w:val="006B42DD"/>
    <w:rsid w:val="006B43A4"/>
    <w:rsid w:val="006B458F"/>
    <w:rsid w:val="006B46E5"/>
    <w:rsid w:val="006B474B"/>
    <w:rsid w:val="006B486A"/>
    <w:rsid w:val="006B487D"/>
    <w:rsid w:val="006B4B56"/>
    <w:rsid w:val="006B4B88"/>
    <w:rsid w:val="006B4F61"/>
    <w:rsid w:val="006B546A"/>
    <w:rsid w:val="006B5624"/>
    <w:rsid w:val="006B5835"/>
    <w:rsid w:val="006B5950"/>
    <w:rsid w:val="006B5B64"/>
    <w:rsid w:val="006B5D57"/>
    <w:rsid w:val="006B5D6B"/>
    <w:rsid w:val="006B5DA5"/>
    <w:rsid w:val="006B5DF8"/>
    <w:rsid w:val="006B5F8A"/>
    <w:rsid w:val="006B615A"/>
    <w:rsid w:val="006B652A"/>
    <w:rsid w:val="006B65E6"/>
    <w:rsid w:val="006B663C"/>
    <w:rsid w:val="006B6846"/>
    <w:rsid w:val="006B6ACC"/>
    <w:rsid w:val="006B6AE5"/>
    <w:rsid w:val="006B6DA1"/>
    <w:rsid w:val="006B6E88"/>
    <w:rsid w:val="006B6FF1"/>
    <w:rsid w:val="006B720E"/>
    <w:rsid w:val="006B7432"/>
    <w:rsid w:val="006B7439"/>
    <w:rsid w:val="006B7491"/>
    <w:rsid w:val="006B7492"/>
    <w:rsid w:val="006B74B0"/>
    <w:rsid w:val="006B76DA"/>
    <w:rsid w:val="006B7823"/>
    <w:rsid w:val="006B786C"/>
    <w:rsid w:val="006B79BA"/>
    <w:rsid w:val="006B7B7C"/>
    <w:rsid w:val="006B7D83"/>
    <w:rsid w:val="006B7E27"/>
    <w:rsid w:val="006B7F85"/>
    <w:rsid w:val="006B7FE3"/>
    <w:rsid w:val="006C0126"/>
    <w:rsid w:val="006C016F"/>
    <w:rsid w:val="006C01A7"/>
    <w:rsid w:val="006C034C"/>
    <w:rsid w:val="006C04E1"/>
    <w:rsid w:val="006C05E2"/>
    <w:rsid w:val="006C0997"/>
    <w:rsid w:val="006C0AC0"/>
    <w:rsid w:val="006C0B81"/>
    <w:rsid w:val="006C0BB9"/>
    <w:rsid w:val="006C0D8E"/>
    <w:rsid w:val="006C0F01"/>
    <w:rsid w:val="006C0F84"/>
    <w:rsid w:val="006C0FB3"/>
    <w:rsid w:val="006C13FB"/>
    <w:rsid w:val="006C1501"/>
    <w:rsid w:val="006C15C6"/>
    <w:rsid w:val="006C15D3"/>
    <w:rsid w:val="006C15DA"/>
    <w:rsid w:val="006C193D"/>
    <w:rsid w:val="006C1A25"/>
    <w:rsid w:val="006C1C6D"/>
    <w:rsid w:val="006C1E4A"/>
    <w:rsid w:val="006C1EA6"/>
    <w:rsid w:val="006C1FAE"/>
    <w:rsid w:val="006C2059"/>
    <w:rsid w:val="006C22A8"/>
    <w:rsid w:val="006C22DA"/>
    <w:rsid w:val="006C2527"/>
    <w:rsid w:val="006C2597"/>
    <w:rsid w:val="006C2973"/>
    <w:rsid w:val="006C2CBC"/>
    <w:rsid w:val="006C2D60"/>
    <w:rsid w:val="006C2EA5"/>
    <w:rsid w:val="006C2ECC"/>
    <w:rsid w:val="006C2EF3"/>
    <w:rsid w:val="006C3105"/>
    <w:rsid w:val="006C31FB"/>
    <w:rsid w:val="006C3242"/>
    <w:rsid w:val="006C358A"/>
    <w:rsid w:val="006C362A"/>
    <w:rsid w:val="006C3756"/>
    <w:rsid w:val="006C395B"/>
    <w:rsid w:val="006C3DC9"/>
    <w:rsid w:val="006C3F77"/>
    <w:rsid w:val="006C40AB"/>
    <w:rsid w:val="006C40EE"/>
    <w:rsid w:val="006C44F8"/>
    <w:rsid w:val="006C461C"/>
    <w:rsid w:val="006C469D"/>
    <w:rsid w:val="006C4709"/>
    <w:rsid w:val="006C478D"/>
    <w:rsid w:val="006C48F9"/>
    <w:rsid w:val="006C4A6E"/>
    <w:rsid w:val="006C4B0E"/>
    <w:rsid w:val="006C4BE9"/>
    <w:rsid w:val="006C4BF8"/>
    <w:rsid w:val="006C4CD2"/>
    <w:rsid w:val="006C4E43"/>
    <w:rsid w:val="006C4E78"/>
    <w:rsid w:val="006C5318"/>
    <w:rsid w:val="006C570E"/>
    <w:rsid w:val="006C592C"/>
    <w:rsid w:val="006C5945"/>
    <w:rsid w:val="006C5DB2"/>
    <w:rsid w:val="006C5FF2"/>
    <w:rsid w:val="006C6224"/>
    <w:rsid w:val="006C64C0"/>
    <w:rsid w:val="006C6502"/>
    <w:rsid w:val="006C688C"/>
    <w:rsid w:val="006C6963"/>
    <w:rsid w:val="006C6AC6"/>
    <w:rsid w:val="006C6BD7"/>
    <w:rsid w:val="006C6E94"/>
    <w:rsid w:val="006C732E"/>
    <w:rsid w:val="006C75FC"/>
    <w:rsid w:val="006C763D"/>
    <w:rsid w:val="006C76AE"/>
    <w:rsid w:val="006C7AC8"/>
    <w:rsid w:val="006C7BF9"/>
    <w:rsid w:val="006D0055"/>
    <w:rsid w:val="006D007E"/>
    <w:rsid w:val="006D020A"/>
    <w:rsid w:val="006D023E"/>
    <w:rsid w:val="006D051F"/>
    <w:rsid w:val="006D0559"/>
    <w:rsid w:val="006D0688"/>
    <w:rsid w:val="006D07CB"/>
    <w:rsid w:val="006D0979"/>
    <w:rsid w:val="006D0B56"/>
    <w:rsid w:val="006D0C38"/>
    <w:rsid w:val="006D0DBF"/>
    <w:rsid w:val="006D1078"/>
    <w:rsid w:val="006D11B2"/>
    <w:rsid w:val="006D1354"/>
    <w:rsid w:val="006D1368"/>
    <w:rsid w:val="006D143F"/>
    <w:rsid w:val="006D14FA"/>
    <w:rsid w:val="006D15A7"/>
    <w:rsid w:val="006D16CF"/>
    <w:rsid w:val="006D19DC"/>
    <w:rsid w:val="006D1B86"/>
    <w:rsid w:val="006D1F77"/>
    <w:rsid w:val="006D2094"/>
    <w:rsid w:val="006D20BF"/>
    <w:rsid w:val="006D217B"/>
    <w:rsid w:val="006D237B"/>
    <w:rsid w:val="006D23FE"/>
    <w:rsid w:val="006D281E"/>
    <w:rsid w:val="006D2896"/>
    <w:rsid w:val="006D28E5"/>
    <w:rsid w:val="006D28E7"/>
    <w:rsid w:val="006D2A8F"/>
    <w:rsid w:val="006D2BB4"/>
    <w:rsid w:val="006D2DDA"/>
    <w:rsid w:val="006D2E47"/>
    <w:rsid w:val="006D2F49"/>
    <w:rsid w:val="006D30F8"/>
    <w:rsid w:val="006D331E"/>
    <w:rsid w:val="006D340C"/>
    <w:rsid w:val="006D34A4"/>
    <w:rsid w:val="006D34DF"/>
    <w:rsid w:val="006D3B3B"/>
    <w:rsid w:val="006D3BFA"/>
    <w:rsid w:val="006D3D45"/>
    <w:rsid w:val="006D41D6"/>
    <w:rsid w:val="006D45BE"/>
    <w:rsid w:val="006D46E1"/>
    <w:rsid w:val="006D476E"/>
    <w:rsid w:val="006D478C"/>
    <w:rsid w:val="006D48DA"/>
    <w:rsid w:val="006D49E7"/>
    <w:rsid w:val="006D4A5F"/>
    <w:rsid w:val="006D4D3C"/>
    <w:rsid w:val="006D4DD4"/>
    <w:rsid w:val="006D4E3B"/>
    <w:rsid w:val="006D4F5D"/>
    <w:rsid w:val="006D5141"/>
    <w:rsid w:val="006D53CB"/>
    <w:rsid w:val="006D53FD"/>
    <w:rsid w:val="006D5467"/>
    <w:rsid w:val="006D5695"/>
    <w:rsid w:val="006D56BA"/>
    <w:rsid w:val="006D571B"/>
    <w:rsid w:val="006D5934"/>
    <w:rsid w:val="006D5B62"/>
    <w:rsid w:val="006D5E3A"/>
    <w:rsid w:val="006D5F68"/>
    <w:rsid w:val="006D62AE"/>
    <w:rsid w:val="006D64FB"/>
    <w:rsid w:val="006D652C"/>
    <w:rsid w:val="006D67DD"/>
    <w:rsid w:val="006D6842"/>
    <w:rsid w:val="006D6CB8"/>
    <w:rsid w:val="006D6D8D"/>
    <w:rsid w:val="006D6E18"/>
    <w:rsid w:val="006D6F79"/>
    <w:rsid w:val="006D73C1"/>
    <w:rsid w:val="006D7603"/>
    <w:rsid w:val="006D76B6"/>
    <w:rsid w:val="006D78F4"/>
    <w:rsid w:val="006D79A4"/>
    <w:rsid w:val="006D7A23"/>
    <w:rsid w:val="006D7B44"/>
    <w:rsid w:val="006D7E1A"/>
    <w:rsid w:val="006D7F56"/>
    <w:rsid w:val="006E0002"/>
    <w:rsid w:val="006E0065"/>
    <w:rsid w:val="006E01C3"/>
    <w:rsid w:val="006E02C5"/>
    <w:rsid w:val="006E02D3"/>
    <w:rsid w:val="006E0719"/>
    <w:rsid w:val="006E0A78"/>
    <w:rsid w:val="006E0BB6"/>
    <w:rsid w:val="006E0C0D"/>
    <w:rsid w:val="006E0C98"/>
    <w:rsid w:val="006E0E82"/>
    <w:rsid w:val="006E0FE7"/>
    <w:rsid w:val="006E13BC"/>
    <w:rsid w:val="006E16C6"/>
    <w:rsid w:val="006E1717"/>
    <w:rsid w:val="006E187B"/>
    <w:rsid w:val="006E18C5"/>
    <w:rsid w:val="006E19AF"/>
    <w:rsid w:val="006E1A97"/>
    <w:rsid w:val="006E1B0A"/>
    <w:rsid w:val="006E1C0B"/>
    <w:rsid w:val="006E1C17"/>
    <w:rsid w:val="006E1C6C"/>
    <w:rsid w:val="006E1CC1"/>
    <w:rsid w:val="006E1EDB"/>
    <w:rsid w:val="006E20CE"/>
    <w:rsid w:val="006E21E6"/>
    <w:rsid w:val="006E2225"/>
    <w:rsid w:val="006E26EB"/>
    <w:rsid w:val="006E2847"/>
    <w:rsid w:val="006E2966"/>
    <w:rsid w:val="006E2968"/>
    <w:rsid w:val="006E2B98"/>
    <w:rsid w:val="006E2C58"/>
    <w:rsid w:val="006E2C77"/>
    <w:rsid w:val="006E2D35"/>
    <w:rsid w:val="006E2FAF"/>
    <w:rsid w:val="006E3173"/>
    <w:rsid w:val="006E31BC"/>
    <w:rsid w:val="006E3265"/>
    <w:rsid w:val="006E33D7"/>
    <w:rsid w:val="006E3400"/>
    <w:rsid w:val="006E35E3"/>
    <w:rsid w:val="006E374C"/>
    <w:rsid w:val="006E3A26"/>
    <w:rsid w:val="006E3C0E"/>
    <w:rsid w:val="006E3EBD"/>
    <w:rsid w:val="006E4305"/>
    <w:rsid w:val="006E43A9"/>
    <w:rsid w:val="006E4451"/>
    <w:rsid w:val="006E45D4"/>
    <w:rsid w:val="006E460A"/>
    <w:rsid w:val="006E49F1"/>
    <w:rsid w:val="006E4A3A"/>
    <w:rsid w:val="006E4CDD"/>
    <w:rsid w:val="006E51F5"/>
    <w:rsid w:val="006E52EA"/>
    <w:rsid w:val="006E5648"/>
    <w:rsid w:val="006E57C7"/>
    <w:rsid w:val="006E5A78"/>
    <w:rsid w:val="006E5FD4"/>
    <w:rsid w:val="006E6009"/>
    <w:rsid w:val="006E60A6"/>
    <w:rsid w:val="006E6133"/>
    <w:rsid w:val="006E62F3"/>
    <w:rsid w:val="006E6440"/>
    <w:rsid w:val="006E6581"/>
    <w:rsid w:val="006E66D0"/>
    <w:rsid w:val="006E6833"/>
    <w:rsid w:val="006E68CA"/>
    <w:rsid w:val="006E6B1C"/>
    <w:rsid w:val="006E6B4C"/>
    <w:rsid w:val="006E6CA6"/>
    <w:rsid w:val="006E6F4E"/>
    <w:rsid w:val="006E6F52"/>
    <w:rsid w:val="006E706B"/>
    <w:rsid w:val="006E708A"/>
    <w:rsid w:val="006E7250"/>
    <w:rsid w:val="006E7258"/>
    <w:rsid w:val="006E7474"/>
    <w:rsid w:val="006E75AB"/>
    <w:rsid w:val="006E75B8"/>
    <w:rsid w:val="006E7694"/>
    <w:rsid w:val="006E7789"/>
    <w:rsid w:val="006E788D"/>
    <w:rsid w:val="006E7A69"/>
    <w:rsid w:val="006E7BEB"/>
    <w:rsid w:val="006E7CBB"/>
    <w:rsid w:val="006F04FE"/>
    <w:rsid w:val="006F07EA"/>
    <w:rsid w:val="006F0C05"/>
    <w:rsid w:val="006F0D75"/>
    <w:rsid w:val="006F0E10"/>
    <w:rsid w:val="006F114E"/>
    <w:rsid w:val="006F1178"/>
    <w:rsid w:val="006F1360"/>
    <w:rsid w:val="006F1362"/>
    <w:rsid w:val="006F16AC"/>
    <w:rsid w:val="006F1784"/>
    <w:rsid w:val="006F180D"/>
    <w:rsid w:val="006F189C"/>
    <w:rsid w:val="006F1B58"/>
    <w:rsid w:val="006F1B93"/>
    <w:rsid w:val="006F1B9D"/>
    <w:rsid w:val="006F1E51"/>
    <w:rsid w:val="006F1E8A"/>
    <w:rsid w:val="006F20E2"/>
    <w:rsid w:val="006F236A"/>
    <w:rsid w:val="006F2388"/>
    <w:rsid w:val="006F285C"/>
    <w:rsid w:val="006F2966"/>
    <w:rsid w:val="006F2C2F"/>
    <w:rsid w:val="006F2CB9"/>
    <w:rsid w:val="006F2E3B"/>
    <w:rsid w:val="006F30E5"/>
    <w:rsid w:val="006F319D"/>
    <w:rsid w:val="006F32EF"/>
    <w:rsid w:val="006F3341"/>
    <w:rsid w:val="006F346B"/>
    <w:rsid w:val="006F3895"/>
    <w:rsid w:val="006F38C0"/>
    <w:rsid w:val="006F3ADD"/>
    <w:rsid w:val="006F42CF"/>
    <w:rsid w:val="006F433D"/>
    <w:rsid w:val="006F469F"/>
    <w:rsid w:val="006F4922"/>
    <w:rsid w:val="006F4CB6"/>
    <w:rsid w:val="006F524F"/>
    <w:rsid w:val="006F53AC"/>
    <w:rsid w:val="006F546B"/>
    <w:rsid w:val="006F5907"/>
    <w:rsid w:val="006F5A85"/>
    <w:rsid w:val="006F5D49"/>
    <w:rsid w:val="006F5D55"/>
    <w:rsid w:val="006F5EAF"/>
    <w:rsid w:val="006F5F3D"/>
    <w:rsid w:val="006F5F71"/>
    <w:rsid w:val="006F64AE"/>
    <w:rsid w:val="006F684D"/>
    <w:rsid w:val="006F68A5"/>
    <w:rsid w:val="006F6A64"/>
    <w:rsid w:val="006F6B20"/>
    <w:rsid w:val="006F6B23"/>
    <w:rsid w:val="006F6E80"/>
    <w:rsid w:val="006F6ED6"/>
    <w:rsid w:val="006F6FAD"/>
    <w:rsid w:val="006F7218"/>
    <w:rsid w:val="006F7349"/>
    <w:rsid w:val="006F7472"/>
    <w:rsid w:val="006F75E9"/>
    <w:rsid w:val="006F7606"/>
    <w:rsid w:val="006F77D4"/>
    <w:rsid w:val="006F7ABA"/>
    <w:rsid w:val="006F7C05"/>
    <w:rsid w:val="006F7C85"/>
    <w:rsid w:val="006F7C92"/>
    <w:rsid w:val="007000A1"/>
    <w:rsid w:val="00700113"/>
    <w:rsid w:val="0070058C"/>
    <w:rsid w:val="00700947"/>
    <w:rsid w:val="00700C49"/>
    <w:rsid w:val="00700C69"/>
    <w:rsid w:val="00700DED"/>
    <w:rsid w:val="00700E44"/>
    <w:rsid w:val="00700F7D"/>
    <w:rsid w:val="00701212"/>
    <w:rsid w:val="00701464"/>
    <w:rsid w:val="007015D1"/>
    <w:rsid w:val="007017E0"/>
    <w:rsid w:val="00701809"/>
    <w:rsid w:val="00701D24"/>
    <w:rsid w:val="00701D30"/>
    <w:rsid w:val="00701FF1"/>
    <w:rsid w:val="00702128"/>
    <w:rsid w:val="00702266"/>
    <w:rsid w:val="00702397"/>
    <w:rsid w:val="007027F7"/>
    <w:rsid w:val="00702AEB"/>
    <w:rsid w:val="00702B73"/>
    <w:rsid w:val="00702C44"/>
    <w:rsid w:val="00702D68"/>
    <w:rsid w:val="00702DAB"/>
    <w:rsid w:val="00702DC7"/>
    <w:rsid w:val="00703132"/>
    <w:rsid w:val="00703202"/>
    <w:rsid w:val="007033B1"/>
    <w:rsid w:val="0070362A"/>
    <w:rsid w:val="007036D3"/>
    <w:rsid w:val="0070380A"/>
    <w:rsid w:val="007038AB"/>
    <w:rsid w:val="007039F9"/>
    <w:rsid w:val="00703B79"/>
    <w:rsid w:val="00703F55"/>
    <w:rsid w:val="00704329"/>
    <w:rsid w:val="00704484"/>
    <w:rsid w:val="0070478A"/>
    <w:rsid w:val="007048C6"/>
    <w:rsid w:val="00704922"/>
    <w:rsid w:val="00704975"/>
    <w:rsid w:val="00704BAA"/>
    <w:rsid w:val="00704BF7"/>
    <w:rsid w:val="00704DC5"/>
    <w:rsid w:val="00704FDC"/>
    <w:rsid w:val="007053FE"/>
    <w:rsid w:val="00705409"/>
    <w:rsid w:val="007055F1"/>
    <w:rsid w:val="00705601"/>
    <w:rsid w:val="0070565B"/>
    <w:rsid w:val="00705760"/>
    <w:rsid w:val="00705AAB"/>
    <w:rsid w:val="00705C7A"/>
    <w:rsid w:val="00706086"/>
    <w:rsid w:val="007060C3"/>
    <w:rsid w:val="0070618E"/>
    <w:rsid w:val="00706432"/>
    <w:rsid w:val="0070651E"/>
    <w:rsid w:val="00706BFC"/>
    <w:rsid w:val="00706DD2"/>
    <w:rsid w:val="007070F7"/>
    <w:rsid w:val="00707359"/>
    <w:rsid w:val="0070739F"/>
    <w:rsid w:val="00707520"/>
    <w:rsid w:val="00707703"/>
    <w:rsid w:val="0070776D"/>
    <w:rsid w:val="007078BE"/>
    <w:rsid w:val="007078DF"/>
    <w:rsid w:val="00707A3C"/>
    <w:rsid w:val="00707AE2"/>
    <w:rsid w:val="00707CEA"/>
    <w:rsid w:val="00707FCC"/>
    <w:rsid w:val="0071011C"/>
    <w:rsid w:val="0071011E"/>
    <w:rsid w:val="007101AA"/>
    <w:rsid w:val="007101D5"/>
    <w:rsid w:val="007101FE"/>
    <w:rsid w:val="00710568"/>
    <w:rsid w:val="0071072D"/>
    <w:rsid w:val="00710CBF"/>
    <w:rsid w:val="00710D2B"/>
    <w:rsid w:val="00710EE0"/>
    <w:rsid w:val="00710F9D"/>
    <w:rsid w:val="00711024"/>
    <w:rsid w:val="0071112F"/>
    <w:rsid w:val="0071123F"/>
    <w:rsid w:val="0071125A"/>
    <w:rsid w:val="00711296"/>
    <w:rsid w:val="007114F4"/>
    <w:rsid w:val="0071168A"/>
    <w:rsid w:val="007119DC"/>
    <w:rsid w:val="00711A9E"/>
    <w:rsid w:val="00711CAE"/>
    <w:rsid w:val="00711CD5"/>
    <w:rsid w:val="00711D40"/>
    <w:rsid w:val="00711D4C"/>
    <w:rsid w:val="00711D78"/>
    <w:rsid w:val="00711E5C"/>
    <w:rsid w:val="00711EEB"/>
    <w:rsid w:val="00711FE2"/>
    <w:rsid w:val="00711FEF"/>
    <w:rsid w:val="00712055"/>
    <w:rsid w:val="0071224C"/>
    <w:rsid w:val="0071237A"/>
    <w:rsid w:val="007123E3"/>
    <w:rsid w:val="00712462"/>
    <w:rsid w:val="0071283A"/>
    <w:rsid w:val="0071285E"/>
    <w:rsid w:val="00712AF1"/>
    <w:rsid w:val="00712CB3"/>
    <w:rsid w:val="00712DFA"/>
    <w:rsid w:val="00713154"/>
    <w:rsid w:val="0071335D"/>
    <w:rsid w:val="007138CA"/>
    <w:rsid w:val="00713BE0"/>
    <w:rsid w:val="00713BE2"/>
    <w:rsid w:val="00713C0B"/>
    <w:rsid w:val="00713CBD"/>
    <w:rsid w:val="00713DCB"/>
    <w:rsid w:val="00713E74"/>
    <w:rsid w:val="00713E83"/>
    <w:rsid w:val="00714069"/>
    <w:rsid w:val="00714357"/>
    <w:rsid w:val="00714420"/>
    <w:rsid w:val="00714674"/>
    <w:rsid w:val="007148EA"/>
    <w:rsid w:val="00714A75"/>
    <w:rsid w:val="00714A7C"/>
    <w:rsid w:val="00714A80"/>
    <w:rsid w:val="00714AD1"/>
    <w:rsid w:val="00714AF2"/>
    <w:rsid w:val="00714BB4"/>
    <w:rsid w:val="00714C51"/>
    <w:rsid w:val="00714E12"/>
    <w:rsid w:val="00714EFF"/>
    <w:rsid w:val="00714F72"/>
    <w:rsid w:val="007153D5"/>
    <w:rsid w:val="00715833"/>
    <w:rsid w:val="00715AE3"/>
    <w:rsid w:val="00715B98"/>
    <w:rsid w:val="00715BDB"/>
    <w:rsid w:val="00715C21"/>
    <w:rsid w:val="00715D97"/>
    <w:rsid w:val="00716272"/>
    <w:rsid w:val="007167EF"/>
    <w:rsid w:val="007168B4"/>
    <w:rsid w:val="00716922"/>
    <w:rsid w:val="007169E3"/>
    <w:rsid w:val="00716AAB"/>
    <w:rsid w:val="0071731B"/>
    <w:rsid w:val="007173FF"/>
    <w:rsid w:val="00717447"/>
    <w:rsid w:val="00717627"/>
    <w:rsid w:val="00717675"/>
    <w:rsid w:val="007176AF"/>
    <w:rsid w:val="00717929"/>
    <w:rsid w:val="0071795C"/>
    <w:rsid w:val="00717BBB"/>
    <w:rsid w:val="00717D20"/>
    <w:rsid w:val="00717D71"/>
    <w:rsid w:val="00720314"/>
    <w:rsid w:val="0072039E"/>
    <w:rsid w:val="0072044C"/>
    <w:rsid w:val="007204CB"/>
    <w:rsid w:val="0072070A"/>
    <w:rsid w:val="00720BB3"/>
    <w:rsid w:val="00720C3D"/>
    <w:rsid w:val="00720D37"/>
    <w:rsid w:val="00720DDF"/>
    <w:rsid w:val="00720FCF"/>
    <w:rsid w:val="00721201"/>
    <w:rsid w:val="00721339"/>
    <w:rsid w:val="0072144B"/>
    <w:rsid w:val="00721743"/>
    <w:rsid w:val="00721912"/>
    <w:rsid w:val="00721A4E"/>
    <w:rsid w:val="00721B2E"/>
    <w:rsid w:val="00721BCF"/>
    <w:rsid w:val="00721BFB"/>
    <w:rsid w:val="00721D47"/>
    <w:rsid w:val="00721D96"/>
    <w:rsid w:val="00721DDA"/>
    <w:rsid w:val="00721E6E"/>
    <w:rsid w:val="00721F9F"/>
    <w:rsid w:val="00722172"/>
    <w:rsid w:val="0072221E"/>
    <w:rsid w:val="0072231F"/>
    <w:rsid w:val="00722A85"/>
    <w:rsid w:val="00722B68"/>
    <w:rsid w:val="00722CA5"/>
    <w:rsid w:val="00722F1C"/>
    <w:rsid w:val="00722FD8"/>
    <w:rsid w:val="00723407"/>
    <w:rsid w:val="0072362B"/>
    <w:rsid w:val="0072373B"/>
    <w:rsid w:val="007237FC"/>
    <w:rsid w:val="00723844"/>
    <w:rsid w:val="00723D28"/>
    <w:rsid w:val="00723EE8"/>
    <w:rsid w:val="00723F81"/>
    <w:rsid w:val="007244E8"/>
    <w:rsid w:val="007247BE"/>
    <w:rsid w:val="007248DD"/>
    <w:rsid w:val="00724926"/>
    <w:rsid w:val="007249B7"/>
    <w:rsid w:val="00724AB3"/>
    <w:rsid w:val="00724B40"/>
    <w:rsid w:val="00724C9D"/>
    <w:rsid w:val="0072500D"/>
    <w:rsid w:val="00725038"/>
    <w:rsid w:val="0072519F"/>
    <w:rsid w:val="007252A3"/>
    <w:rsid w:val="007252E7"/>
    <w:rsid w:val="0072544F"/>
    <w:rsid w:val="0072554C"/>
    <w:rsid w:val="0072564E"/>
    <w:rsid w:val="00725806"/>
    <w:rsid w:val="00725BA3"/>
    <w:rsid w:val="00725D48"/>
    <w:rsid w:val="00725D65"/>
    <w:rsid w:val="00725EC7"/>
    <w:rsid w:val="007260A6"/>
    <w:rsid w:val="00726403"/>
    <w:rsid w:val="0072640C"/>
    <w:rsid w:val="007264AC"/>
    <w:rsid w:val="00726781"/>
    <w:rsid w:val="00726858"/>
    <w:rsid w:val="007268AB"/>
    <w:rsid w:val="007268D3"/>
    <w:rsid w:val="00726997"/>
    <w:rsid w:val="00726B8C"/>
    <w:rsid w:val="00726C2C"/>
    <w:rsid w:val="00726EB8"/>
    <w:rsid w:val="00726FBD"/>
    <w:rsid w:val="00727087"/>
    <w:rsid w:val="0072712D"/>
    <w:rsid w:val="0072725F"/>
    <w:rsid w:val="00727287"/>
    <w:rsid w:val="0072734F"/>
    <w:rsid w:val="0072746C"/>
    <w:rsid w:val="00727513"/>
    <w:rsid w:val="0072760B"/>
    <w:rsid w:val="0072789B"/>
    <w:rsid w:val="0072789D"/>
    <w:rsid w:val="007279EA"/>
    <w:rsid w:val="00727A08"/>
    <w:rsid w:val="00727A39"/>
    <w:rsid w:val="00727ADD"/>
    <w:rsid w:val="00727C6F"/>
    <w:rsid w:val="00727D67"/>
    <w:rsid w:val="00727F88"/>
    <w:rsid w:val="00727FC8"/>
    <w:rsid w:val="00730451"/>
    <w:rsid w:val="0073050C"/>
    <w:rsid w:val="007305F5"/>
    <w:rsid w:val="00730698"/>
    <w:rsid w:val="00730897"/>
    <w:rsid w:val="00730CC7"/>
    <w:rsid w:val="00730D55"/>
    <w:rsid w:val="00730F45"/>
    <w:rsid w:val="00730FBE"/>
    <w:rsid w:val="0073100F"/>
    <w:rsid w:val="00731136"/>
    <w:rsid w:val="007311A8"/>
    <w:rsid w:val="00731250"/>
    <w:rsid w:val="0073125F"/>
    <w:rsid w:val="0073132A"/>
    <w:rsid w:val="00731441"/>
    <w:rsid w:val="00731659"/>
    <w:rsid w:val="007316D7"/>
    <w:rsid w:val="0073178F"/>
    <w:rsid w:val="00731864"/>
    <w:rsid w:val="00731A90"/>
    <w:rsid w:val="00731B04"/>
    <w:rsid w:val="00731DFE"/>
    <w:rsid w:val="00731E2B"/>
    <w:rsid w:val="00731F16"/>
    <w:rsid w:val="00732245"/>
    <w:rsid w:val="007322BD"/>
    <w:rsid w:val="007328B9"/>
    <w:rsid w:val="00732E7E"/>
    <w:rsid w:val="00732ED0"/>
    <w:rsid w:val="00732F6C"/>
    <w:rsid w:val="00732FF9"/>
    <w:rsid w:val="00733119"/>
    <w:rsid w:val="00733185"/>
    <w:rsid w:val="007332CB"/>
    <w:rsid w:val="00733335"/>
    <w:rsid w:val="007333BE"/>
    <w:rsid w:val="007334A3"/>
    <w:rsid w:val="00733548"/>
    <w:rsid w:val="00733A48"/>
    <w:rsid w:val="00733A51"/>
    <w:rsid w:val="00733AC9"/>
    <w:rsid w:val="00733CB3"/>
    <w:rsid w:val="00733CF5"/>
    <w:rsid w:val="00733E7E"/>
    <w:rsid w:val="00733ECB"/>
    <w:rsid w:val="00734050"/>
    <w:rsid w:val="007342B3"/>
    <w:rsid w:val="007342DA"/>
    <w:rsid w:val="00734380"/>
    <w:rsid w:val="0073455B"/>
    <w:rsid w:val="007346F5"/>
    <w:rsid w:val="00734778"/>
    <w:rsid w:val="007347FF"/>
    <w:rsid w:val="007348D0"/>
    <w:rsid w:val="007349D8"/>
    <w:rsid w:val="00734A2D"/>
    <w:rsid w:val="00734AB2"/>
    <w:rsid w:val="00734B9A"/>
    <w:rsid w:val="00734E24"/>
    <w:rsid w:val="00734E5E"/>
    <w:rsid w:val="0073522E"/>
    <w:rsid w:val="00735321"/>
    <w:rsid w:val="00735326"/>
    <w:rsid w:val="00735380"/>
    <w:rsid w:val="007353F4"/>
    <w:rsid w:val="0073546A"/>
    <w:rsid w:val="0073556B"/>
    <w:rsid w:val="0073583C"/>
    <w:rsid w:val="00735903"/>
    <w:rsid w:val="00735967"/>
    <w:rsid w:val="00735E26"/>
    <w:rsid w:val="00735F0F"/>
    <w:rsid w:val="007360EC"/>
    <w:rsid w:val="00736365"/>
    <w:rsid w:val="00736371"/>
    <w:rsid w:val="007363B6"/>
    <w:rsid w:val="007363FC"/>
    <w:rsid w:val="0073656B"/>
    <w:rsid w:val="00736792"/>
    <w:rsid w:val="00736BF1"/>
    <w:rsid w:val="0073706B"/>
    <w:rsid w:val="00737214"/>
    <w:rsid w:val="00737221"/>
    <w:rsid w:val="0073748A"/>
    <w:rsid w:val="00737622"/>
    <w:rsid w:val="0073789D"/>
    <w:rsid w:val="00737A11"/>
    <w:rsid w:val="00737BBD"/>
    <w:rsid w:val="00737CA2"/>
    <w:rsid w:val="00737FC2"/>
    <w:rsid w:val="00740731"/>
    <w:rsid w:val="007407CE"/>
    <w:rsid w:val="007408FD"/>
    <w:rsid w:val="00740961"/>
    <w:rsid w:val="00740B1D"/>
    <w:rsid w:val="00740C75"/>
    <w:rsid w:val="00740E19"/>
    <w:rsid w:val="00740EB7"/>
    <w:rsid w:val="00740EC1"/>
    <w:rsid w:val="0074100C"/>
    <w:rsid w:val="0074103C"/>
    <w:rsid w:val="0074104E"/>
    <w:rsid w:val="007416F2"/>
    <w:rsid w:val="0074176D"/>
    <w:rsid w:val="007417F3"/>
    <w:rsid w:val="00741BDE"/>
    <w:rsid w:val="00742014"/>
    <w:rsid w:val="0074232E"/>
    <w:rsid w:val="007425A2"/>
    <w:rsid w:val="00742948"/>
    <w:rsid w:val="00742985"/>
    <w:rsid w:val="007429CD"/>
    <w:rsid w:val="00742B0A"/>
    <w:rsid w:val="00742C5E"/>
    <w:rsid w:val="00742DBC"/>
    <w:rsid w:val="00742DC5"/>
    <w:rsid w:val="00742DF3"/>
    <w:rsid w:val="00742E1B"/>
    <w:rsid w:val="007431C6"/>
    <w:rsid w:val="007432ED"/>
    <w:rsid w:val="00743363"/>
    <w:rsid w:val="007434BD"/>
    <w:rsid w:val="00743621"/>
    <w:rsid w:val="0074370F"/>
    <w:rsid w:val="00743A08"/>
    <w:rsid w:val="00743CD4"/>
    <w:rsid w:val="00743DDF"/>
    <w:rsid w:val="00743FB2"/>
    <w:rsid w:val="0074417B"/>
    <w:rsid w:val="0074420B"/>
    <w:rsid w:val="007446CA"/>
    <w:rsid w:val="0074472E"/>
    <w:rsid w:val="0074481F"/>
    <w:rsid w:val="007448CD"/>
    <w:rsid w:val="007449BB"/>
    <w:rsid w:val="00744AE7"/>
    <w:rsid w:val="00744B25"/>
    <w:rsid w:val="00744C39"/>
    <w:rsid w:val="00744C80"/>
    <w:rsid w:val="00744E5A"/>
    <w:rsid w:val="00744EC4"/>
    <w:rsid w:val="007450D5"/>
    <w:rsid w:val="007450D7"/>
    <w:rsid w:val="007450DE"/>
    <w:rsid w:val="0074512A"/>
    <w:rsid w:val="00745217"/>
    <w:rsid w:val="007455EC"/>
    <w:rsid w:val="00745916"/>
    <w:rsid w:val="0074596C"/>
    <w:rsid w:val="007459FC"/>
    <w:rsid w:val="00745B27"/>
    <w:rsid w:val="00745C8E"/>
    <w:rsid w:val="00745F9C"/>
    <w:rsid w:val="007462B6"/>
    <w:rsid w:val="00746329"/>
    <w:rsid w:val="00746429"/>
    <w:rsid w:val="007466A4"/>
    <w:rsid w:val="0074679C"/>
    <w:rsid w:val="007467F5"/>
    <w:rsid w:val="00746819"/>
    <w:rsid w:val="00746A0A"/>
    <w:rsid w:val="00746AF1"/>
    <w:rsid w:val="00746CC8"/>
    <w:rsid w:val="00746DC6"/>
    <w:rsid w:val="00746DF1"/>
    <w:rsid w:val="00747188"/>
    <w:rsid w:val="007471C0"/>
    <w:rsid w:val="0074740A"/>
    <w:rsid w:val="0074750A"/>
    <w:rsid w:val="007476B4"/>
    <w:rsid w:val="007479AD"/>
    <w:rsid w:val="007479B5"/>
    <w:rsid w:val="00747B61"/>
    <w:rsid w:val="00747D68"/>
    <w:rsid w:val="00747EDC"/>
    <w:rsid w:val="0075012F"/>
    <w:rsid w:val="00750425"/>
    <w:rsid w:val="007504E4"/>
    <w:rsid w:val="007505A6"/>
    <w:rsid w:val="007505A8"/>
    <w:rsid w:val="0075067F"/>
    <w:rsid w:val="00750777"/>
    <w:rsid w:val="007508B7"/>
    <w:rsid w:val="00750D7F"/>
    <w:rsid w:val="00751002"/>
    <w:rsid w:val="0075116E"/>
    <w:rsid w:val="0075153B"/>
    <w:rsid w:val="007517B1"/>
    <w:rsid w:val="007518B2"/>
    <w:rsid w:val="00751A84"/>
    <w:rsid w:val="00751B29"/>
    <w:rsid w:val="00751B74"/>
    <w:rsid w:val="00751D20"/>
    <w:rsid w:val="00751EDB"/>
    <w:rsid w:val="00751F00"/>
    <w:rsid w:val="00752092"/>
    <w:rsid w:val="007520F6"/>
    <w:rsid w:val="007521D7"/>
    <w:rsid w:val="00752654"/>
    <w:rsid w:val="00752678"/>
    <w:rsid w:val="00752A61"/>
    <w:rsid w:val="00752CA8"/>
    <w:rsid w:val="007530F7"/>
    <w:rsid w:val="0075311A"/>
    <w:rsid w:val="007532EB"/>
    <w:rsid w:val="007533C2"/>
    <w:rsid w:val="00753431"/>
    <w:rsid w:val="007534CB"/>
    <w:rsid w:val="00753667"/>
    <w:rsid w:val="00753A60"/>
    <w:rsid w:val="00753A7A"/>
    <w:rsid w:val="00753C40"/>
    <w:rsid w:val="00753CFA"/>
    <w:rsid w:val="00753DE1"/>
    <w:rsid w:val="0075400C"/>
    <w:rsid w:val="007540A0"/>
    <w:rsid w:val="0075412B"/>
    <w:rsid w:val="00754272"/>
    <w:rsid w:val="007542C7"/>
    <w:rsid w:val="00754382"/>
    <w:rsid w:val="007543FA"/>
    <w:rsid w:val="0075447E"/>
    <w:rsid w:val="007547FF"/>
    <w:rsid w:val="00754DF2"/>
    <w:rsid w:val="00754F39"/>
    <w:rsid w:val="00754F3F"/>
    <w:rsid w:val="0075513B"/>
    <w:rsid w:val="00755170"/>
    <w:rsid w:val="007551B8"/>
    <w:rsid w:val="00755548"/>
    <w:rsid w:val="007556BE"/>
    <w:rsid w:val="007558A2"/>
    <w:rsid w:val="00755927"/>
    <w:rsid w:val="007559F5"/>
    <w:rsid w:val="007559F9"/>
    <w:rsid w:val="00755B58"/>
    <w:rsid w:val="00755BAC"/>
    <w:rsid w:val="00755E0B"/>
    <w:rsid w:val="00755F5F"/>
    <w:rsid w:val="00755F7A"/>
    <w:rsid w:val="00756124"/>
    <w:rsid w:val="0075615B"/>
    <w:rsid w:val="007562BC"/>
    <w:rsid w:val="007563B1"/>
    <w:rsid w:val="007565D7"/>
    <w:rsid w:val="007565E1"/>
    <w:rsid w:val="00756624"/>
    <w:rsid w:val="007567AF"/>
    <w:rsid w:val="007569F5"/>
    <w:rsid w:val="00756A72"/>
    <w:rsid w:val="00756D21"/>
    <w:rsid w:val="00756D78"/>
    <w:rsid w:val="00756E18"/>
    <w:rsid w:val="00756F25"/>
    <w:rsid w:val="00756F53"/>
    <w:rsid w:val="00756F75"/>
    <w:rsid w:val="0075731B"/>
    <w:rsid w:val="00757492"/>
    <w:rsid w:val="007575D6"/>
    <w:rsid w:val="007576E7"/>
    <w:rsid w:val="007577DF"/>
    <w:rsid w:val="007577F8"/>
    <w:rsid w:val="00757802"/>
    <w:rsid w:val="007578A4"/>
    <w:rsid w:val="00757905"/>
    <w:rsid w:val="00757AE4"/>
    <w:rsid w:val="00757CE9"/>
    <w:rsid w:val="0076002D"/>
    <w:rsid w:val="00760626"/>
    <w:rsid w:val="0076081E"/>
    <w:rsid w:val="007608EC"/>
    <w:rsid w:val="00760A03"/>
    <w:rsid w:val="00760A11"/>
    <w:rsid w:val="00760DA8"/>
    <w:rsid w:val="00760E17"/>
    <w:rsid w:val="007611CE"/>
    <w:rsid w:val="00761344"/>
    <w:rsid w:val="007613E5"/>
    <w:rsid w:val="00761586"/>
    <w:rsid w:val="007615EF"/>
    <w:rsid w:val="0076160C"/>
    <w:rsid w:val="00761831"/>
    <w:rsid w:val="00761850"/>
    <w:rsid w:val="007619A9"/>
    <w:rsid w:val="00761BDA"/>
    <w:rsid w:val="00761C99"/>
    <w:rsid w:val="00761F6D"/>
    <w:rsid w:val="007621B1"/>
    <w:rsid w:val="007624A1"/>
    <w:rsid w:val="0076268D"/>
    <w:rsid w:val="00762884"/>
    <w:rsid w:val="00762992"/>
    <w:rsid w:val="00762B6E"/>
    <w:rsid w:val="00762EBC"/>
    <w:rsid w:val="00763113"/>
    <w:rsid w:val="007631A5"/>
    <w:rsid w:val="00763424"/>
    <w:rsid w:val="0076348F"/>
    <w:rsid w:val="007634B7"/>
    <w:rsid w:val="00763504"/>
    <w:rsid w:val="00763545"/>
    <w:rsid w:val="007637C5"/>
    <w:rsid w:val="007637DA"/>
    <w:rsid w:val="007638A9"/>
    <w:rsid w:val="007638CF"/>
    <w:rsid w:val="00763A06"/>
    <w:rsid w:val="00763AEF"/>
    <w:rsid w:val="00763B3C"/>
    <w:rsid w:val="007641B6"/>
    <w:rsid w:val="007642A9"/>
    <w:rsid w:val="00764346"/>
    <w:rsid w:val="00764352"/>
    <w:rsid w:val="0076479E"/>
    <w:rsid w:val="00764B72"/>
    <w:rsid w:val="00764C9D"/>
    <w:rsid w:val="00764F3C"/>
    <w:rsid w:val="00765160"/>
    <w:rsid w:val="00765480"/>
    <w:rsid w:val="007654DB"/>
    <w:rsid w:val="007654F2"/>
    <w:rsid w:val="0076553B"/>
    <w:rsid w:val="0076575A"/>
    <w:rsid w:val="0076578B"/>
    <w:rsid w:val="00765B49"/>
    <w:rsid w:val="00765C91"/>
    <w:rsid w:val="00765F35"/>
    <w:rsid w:val="00765FB9"/>
    <w:rsid w:val="00766015"/>
    <w:rsid w:val="0076608C"/>
    <w:rsid w:val="00766161"/>
    <w:rsid w:val="00766541"/>
    <w:rsid w:val="007667BB"/>
    <w:rsid w:val="0076681A"/>
    <w:rsid w:val="00766CE2"/>
    <w:rsid w:val="00766F04"/>
    <w:rsid w:val="00767086"/>
    <w:rsid w:val="007670B7"/>
    <w:rsid w:val="0076725C"/>
    <w:rsid w:val="007672CD"/>
    <w:rsid w:val="0076746C"/>
    <w:rsid w:val="007674BB"/>
    <w:rsid w:val="00767752"/>
    <w:rsid w:val="00767952"/>
    <w:rsid w:val="007679C5"/>
    <w:rsid w:val="00767A5B"/>
    <w:rsid w:val="00767BDF"/>
    <w:rsid w:val="00767C29"/>
    <w:rsid w:val="007700A3"/>
    <w:rsid w:val="00770140"/>
    <w:rsid w:val="007701FC"/>
    <w:rsid w:val="0077045F"/>
    <w:rsid w:val="007704BF"/>
    <w:rsid w:val="00770515"/>
    <w:rsid w:val="007707A2"/>
    <w:rsid w:val="007707E4"/>
    <w:rsid w:val="00770BEE"/>
    <w:rsid w:val="00770DB1"/>
    <w:rsid w:val="00770DC3"/>
    <w:rsid w:val="00771242"/>
    <w:rsid w:val="007712BB"/>
    <w:rsid w:val="00771734"/>
    <w:rsid w:val="007717CB"/>
    <w:rsid w:val="0077199D"/>
    <w:rsid w:val="007719A0"/>
    <w:rsid w:val="00771B30"/>
    <w:rsid w:val="00771F56"/>
    <w:rsid w:val="00772272"/>
    <w:rsid w:val="00772300"/>
    <w:rsid w:val="007725F4"/>
    <w:rsid w:val="0077264E"/>
    <w:rsid w:val="00772659"/>
    <w:rsid w:val="0077265B"/>
    <w:rsid w:val="00772727"/>
    <w:rsid w:val="0077272D"/>
    <w:rsid w:val="0077294C"/>
    <w:rsid w:val="007729E0"/>
    <w:rsid w:val="00772C5E"/>
    <w:rsid w:val="00772EA5"/>
    <w:rsid w:val="00772EB1"/>
    <w:rsid w:val="00773145"/>
    <w:rsid w:val="00773335"/>
    <w:rsid w:val="007733F9"/>
    <w:rsid w:val="00773439"/>
    <w:rsid w:val="00773AB5"/>
    <w:rsid w:val="00773F91"/>
    <w:rsid w:val="00774029"/>
    <w:rsid w:val="00774456"/>
    <w:rsid w:val="00774524"/>
    <w:rsid w:val="007747B2"/>
    <w:rsid w:val="007749CA"/>
    <w:rsid w:val="00774B21"/>
    <w:rsid w:val="00774B7E"/>
    <w:rsid w:val="00774BB0"/>
    <w:rsid w:val="00774BE1"/>
    <w:rsid w:val="00774C52"/>
    <w:rsid w:val="00774CBA"/>
    <w:rsid w:val="00774D55"/>
    <w:rsid w:val="00774EC1"/>
    <w:rsid w:val="007755BD"/>
    <w:rsid w:val="00775723"/>
    <w:rsid w:val="00775743"/>
    <w:rsid w:val="007757A5"/>
    <w:rsid w:val="007757AB"/>
    <w:rsid w:val="00775813"/>
    <w:rsid w:val="00775827"/>
    <w:rsid w:val="00775910"/>
    <w:rsid w:val="00775A7E"/>
    <w:rsid w:val="00775BFE"/>
    <w:rsid w:val="00775E16"/>
    <w:rsid w:val="00775F09"/>
    <w:rsid w:val="0077601E"/>
    <w:rsid w:val="0077604C"/>
    <w:rsid w:val="007760CA"/>
    <w:rsid w:val="00776121"/>
    <w:rsid w:val="0077665A"/>
    <w:rsid w:val="00776861"/>
    <w:rsid w:val="00776902"/>
    <w:rsid w:val="00776973"/>
    <w:rsid w:val="007769FE"/>
    <w:rsid w:val="00776B9C"/>
    <w:rsid w:val="00776D17"/>
    <w:rsid w:val="00776F92"/>
    <w:rsid w:val="00777225"/>
    <w:rsid w:val="00777346"/>
    <w:rsid w:val="007774D9"/>
    <w:rsid w:val="00777787"/>
    <w:rsid w:val="007777C4"/>
    <w:rsid w:val="0077782A"/>
    <w:rsid w:val="00777904"/>
    <w:rsid w:val="00777A04"/>
    <w:rsid w:val="00777A07"/>
    <w:rsid w:val="00777AFD"/>
    <w:rsid w:val="00777BB6"/>
    <w:rsid w:val="00777C11"/>
    <w:rsid w:val="00777D50"/>
    <w:rsid w:val="00777FB4"/>
    <w:rsid w:val="00780021"/>
    <w:rsid w:val="00780240"/>
    <w:rsid w:val="007802BC"/>
    <w:rsid w:val="00780302"/>
    <w:rsid w:val="00780462"/>
    <w:rsid w:val="007804BB"/>
    <w:rsid w:val="00780589"/>
    <w:rsid w:val="00780719"/>
    <w:rsid w:val="00780A62"/>
    <w:rsid w:val="00780B20"/>
    <w:rsid w:val="00780C84"/>
    <w:rsid w:val="0078103B"/>
    <w:rsid w:val="00781077"/>
    <w:rsid w:val="007810B7"/>
    <w:rsid w:val="007810D8"/>
    <w:rsid w:val="00781223"/>
    <w:rsid w:val="007813C1"/>
    <w:rsid w:val="00781427"/>
    <w:rsid w:val="00781441"/>
    <w:rsid w:val="007816A9"/>
    <w:rsid w:val="00781800"/>
    <w:rsid w:val="00781814"/>
    <w:rsid w:val="007818FD"/>
    <w:rsid w:val="00781B5C"/>
    <w:rsid w:val="00781ED6"/>
    <w:rsid w:val="007822E5"/>
    <w:rsid w:val="007823CF"/>
    <w:rsid w:val="007823F3"/>
    <w:rsid w:val="0078249C"/>
    <w:rsid w:val="0078255F"/>
    <w:rsid w:val="00782619"/>
    <w:rsid w:val="00782996"/>
    <w:rsid w:val="0078299D"/>
    <w:rsid w:val="00782ADD"/>
    <w:rsid w:val="00782B02"/>
    <w:rsid w:val="00782B6C"/>
    <w:rsid w:val="00782C98"/>
    <w:rsid w:val="00782E7B"/>
    <w:rsid w:val="00782FF6"/>
    <w:rsid w:val="00783028"/>
    <w:rsid w:val="00783332"/>
    <w:rsid w:val="0078337F"/>
    <w:rsid w:val="0078352C"/>
    <w:rsid w:val="00783607"/>
    <w:rsid w:val="0078378A"/>
    <w:rsid w:val="0078384B"/>
    <w:rsid w:val="007838D3"/>
    <w:rsid w:val="00783B08"/>
    <w:rsid w:val="00783FBB"/>
    <w:rsid w:val="00784120"/>
    <w:rsid w:val="00784191"/>
    <w:rsid w:val="007841EC"/>
    <w:rsid w:val="00784274"/>
    <w:rsid w:val="007842D8"/>
    <w:rsid w:val="007842E9"/>
    <w:rsid w:val="0078437D"/>
    <w:rsid w:val="0078438F"/>
    <w:rsid w:val="0078448B"/>
    <w:rsid w:val="00784861"/>
    <w:rsid w:val="007848CB"/>
    <w:rsid w:val="007849E1"/>
    <w:rsid w:val="00784ABC"/>
    <w:rsid w:val="00784B48"/>
    <w:rsid w:val="00784B91"/>
    <w:rsid w:val="00784BA9"/>
    <w:rsid w:val="00784C07"/>
    <w:rsid w:val="00784CB0"/>
    <w:rsid w:val="00784E54"/>
    <w:rsid w:val="007851C0"/>
    <w:rsid w:val="007851DA"/>
    <w:rsid w:val="007852C9"/>
    <w:rsid w:val="007853D2"/>
    <w:rsid w:val="0078558B"/>
    <w:rsid w:val="00785684"/>
    <w:rsid w:val="0078584B"/>
    <w:rsid w:val="007858A9"/>
    <w:rsid w:val="00785B43"/>
    <w:rsid w:val="00785C5E"/>
    <w:rsid w:val="00785C73"/>
    <w:rsid w:val="00786039"/>
    <w:rsid w:val="00786208"/>
    <w:rsid w:val="007862EB"/>
    <w:rsid w:val="007869CE"/>
    <w:rsid w:val="00786A0A"/>
    <w:rsid w:val="00786A66"/>
    <w:rsid w:val="00786BAB"/>
    <w:rsid w:val="00786DC8"/>
    <w:rsid w:val="00786F2C"/>
    <w:rsid w:val="00787116"/>
    <w:rsid w:val="0078711C"/>
    <w:rsid w:val="007873DC"/>
    <w:rsid w:val="007874CE"/>
    <w:rsid w:val="00787533"/>
    <w:rsid w:val="0078767D"/>
    <w:rsid w:val="007876CA"/>
    <w:rsid w:val="0078776F"/>
    <w:rsid w:val="00787946"/>
    <w:rsid w:val="00787B00"/>
    <w:rsid w:val="00787BA9"/>
    <w:rsid w:val="00787F0E"/>
    <w:rsid w:val="007904CE"/>
    <w:rsid w:val="0079055F"/>
    <w:rsid w:val="007909CC"/>
    <w:rsid w:val="00790AA5"/>
    <w:rsid w:val="00790C2C"/>
    <w:rsid w:val="00790EDC"/>
    <w:rsid w:val="0079100F"/>
    <w:rsid w:val="007911F3"/>
    <w:rsid w:val="0079120C"/>
    <w:rsid w:val="00791279"/>
    <w:rsid w:val="007912B8"/>
    <w:rsid w:val="007914F2"/>
    <w:rsid w:val="00791522"/>
    <w:rsid w:val="00791B15"/>
    <w:rsid w:val="00791C12"/>
    <w:rsid w:val="00791CBF"/>
    <w:rsid w:val="00791DCC"/>
    <w:rsid w:val="00792017"/>
    <w:rsid w:val="00792282"/>
    <w:rsid w:val="00792394"/>
    <w:rsid w:val="00792588"/>
    <w:rsid w:val="00792943"/>
    <w:rsid w:val="00792961"/>
    <w:rsid w:val="007929D6"/>
    <w:rsid w:val="00792A69"/>
    <w:rsid w:val="00792B2D"/>
    <w:rsid w:val="00792B6B"/>
    <w:rsid w:val="00792B8A"/>
    <w:rsid w:val="00792C57"/>
    <w:rsid w:val="00792C75"/>
    <w:rsid w:val="0079306F"/>
    <w:rsid w:val="007930FC"/>
    <w:rsid w:val="007931E8"/>
    <w:rsid w:val="00793297"/>
    <w:rsid w:val="007932FC"/>
    <w:rsid w:val="007934D0"/>
    <w:rsid w:val="0079378D"/>
    <w:rsid w:val="007937B7"/>
    <w:rsid w:val="00793869"/>
    <w:rsid w:val="007938C8"/>
    <w:rsid w:val="007939D4"/>
    <w:rsid w:val="007939ED"/>
    <w:rsid w:val="00793EA6"/>
    <w:rsid w:val="00794201"/>
    <w:rsid w:val="00794635"/>
    <w:rsid w:val="0079474E"/>
    <w:rsid w:val="007947B8"/>
    <w:rsid w:val="00794867"/>
    <w:rsid w:val="00794A75"/>
    <w:rsid w:val="00794CAA"/>
    <w:rsid w:val="00794CD6"/>
    <w:rsid w:val="00794D33"/>
    <w:rsid w:val="00795438"/>
    <w:rsid w:val="007957BB"/>
    <w:rsid w:val="007958DC"/>
    <w:rsid w:val="00795A53"/>
    <w:rsid w:val="00795B1F"/>
    <w:rsid w:val="00795CBB"/>
    <w:rsid w:val="00795D4E"/>
    <w:rsid w:val="0079617F"/>
    <w:rsid w:val="00796242"/>
    <w:rsid w:val="007963BA"/>
    <w:rsid w:val="00796481"/>
    <w:rsid w:val="007964C7"/>
    <w:rsid w:val="00796761"/>
    <w:rsid w:val="007967EF"/>
    <w:rsid w:val="007969BA"/>
    <w:rsid w:val="00796A8B"/>
    <w:rsid w:val="00796AD1"/>
    <w:rsid w:val="00796B2E"/>
    <w:rsid w:val="00796C53"/>
    <w:rsid w:val="00796D62"/>
    <w:rsid w:val="00797258"/>
    <w:rsid w:val="00797279"/>
    <w:rsid w:val="00797298"/>
    <w:rsid w:val="007972C1"/>
    <w:rsid w:val="007976B6"/>
    <w:rsid w:val="00797744"/>
    <w:rsid w:val="00797927"/>
    <w:rsid w:val="00797A29"/>
    <w:rsid w:val="00797ABE"/>
    <w:rsid w:val="00797C2A"/>
    <w:rsid w:val="00797CCF"/>
    <w:rsid w:val="00797DD9"/>
    <w:rsid w:val="00797F42"/>
    <w:rsid w:val="00797F95"/>
    <w:rsid w:val="007A0189"/>
    <w:rsid w:val="007A0328"/>
    <w:rsid w:val="007A06A8"/>
    <w:rsid w:val="007A0736"/>
    <w:rsid w:val="007A0801"/>
    <w:rsid w:val="007A089B"/>
    <w:rsid w:val="007A0973"/>
    <w:rsid w:val="007A0A9A"/>
    <w:rsid w:val="007A0CDE"/>
    <w:rsid w:val="007A0E3B"/>
    <w:rsid w:val="007A0FD6"/>
    <w:rsid w:val="007A0FF5"/>
    <w:rsid w:val="007A1034"/>
    <w:rsid w:val="007A1185"/>
    <w:rsid w:val="007A1210"/>
    <w:rsid w:val="007A1284"/>
    <w:rsid w:val="007A12B7"/>
    <w:rsid w:val="007A1439"/>
    <w:rsid w:val="007A14C6"/>
    <w:rsid w:val="007A15A4"/>
    <w:rsid w:val="007A1B8C"/>
    <w:rsid w:val="007A1CCE"/>
    <w:rsid w:val="007A1D78"/>
    <w:rsid w:val="007A1F69"/>
    <w:rsid w:val="007A2379"/>
    <w:rsid w:val="007A2417"/>
    <w:rsid w:val="007A247F"/>
    <w:rsid w:val="007A24C9"/>
    <w:rsid w:val="007A252E"/>
    <w:rsid w:val="007A2776"/>
    <w:rsid w:val="007A2876"/>
    <w:rsid w:val="007A2A4C"/>
    <w:rsid w:val="007A2C4D"/>
    <w:rsid w:val="007A2F3A"/>
    <w:rsid w:val="007A313A"/>
    <w:rsid w:val="007A32A5"/>
    <w:rsid w:val="007A3622"/>
    <w:rsid w:val="007A36B2"/>
    <w:rsid w:val="007A3846"/>
    <w:rsid w:val="007A38B4"/>
    <w:rsid w:val="007A3D39"/>
    <w:rsid w:val="007A4102"/>
    <w:rsid w:val="007A4358"/>
    <w:rsid w:val="007A4407"/>
    <w:rsid w:val="007A46C0"/>
    <w:rsid w:val="007A4760"/>
    <w:rsid w:val="007A4876"/>
    <w:rsid w:val="007A4917"/>
    <w:rsid w:val="007A4D47"/>
    <w:rsid w:val="007A4DA3"/>
    <w:rsid w:val="007A511C"/>
    <w:rsid w:val="007A53DE"/>
    <w:rsid w:val="007A53EE"/>
    <w:rsid w:val="007A54AD"/>
    <w:rsid w:val="007A5522"/>
    <w:rsid w:val="007A55E6"/>
    <w:rsid w:val="007A56D8"/>
    <w:rsid w:val="007A574A"/>
    <w:rsid w:val="007A57D6"/>
    <w:rsid w:val="007A5CA6"/>
    <w:rsid w:val="007A5E59"/>
    <w:rsid w:val="007A6221"/>
    <w:rsid w:val="007A6236"/>
    <w:rsid w:val="007A626C"/>
    <w:rsid w:val="007A62D8"/>
    <w:rsid w:val="007A6387"/>
    <w:rsid w:val="007A6724"/>
    <w:rsid w:val="007A6755"/>
    <w:rsid w:val="007A6805"/>
    <w:rsid w:val="007A6832"/>
    <w:rsid w:val="007A6C2C"/>
    <w:rsid w:val="007A6CB2"/>
    <w:rsid w:val="007A6DEF"/>
    <w:rsid w:val="007A6E37"/>
    <w:rsid w:val="007A6F51"/>
    <w:rsid w:val="007A7102"/>
    <w:rsid w:val="007A7112"/>
    <w:rsid w:val="007A725C"/>
    <w:rsid w:val="007A72F3"/>
    <w:rsid w:val="007A73CD"/>
    <w:rsid w:val="007A7483"/>
    <w:rsid w:val="007A767D"/>
    <w:rsid w:val="007A7681"/>
    <w:rsid w:val="007A779D"/>
    <w:rsid w:val="007A7968"/>
    <w:rsid w:val="007A79B7"/>
    <w:rsid w:val="007A7B4B"/>
    <w:rsid w:val="007A7BC3"/>
    <w:rsid w:val="007A7C51"/>
    <w:rsid w:val="007A7C6A"/>
    <w:rsid w:val="007A7C89"/>
    <w:rsid w:val="007A7D44"/>
    <w:rsid w:val="007A7D89"/>
    <w:rsid w:val="007A7E82"/>
    <w:rsid w:val="007B00CF"/>
    <w:rsid w:val="007B00DC"/>
    <w:rsid w:val="007B02F2"/>
    <w:rsid w:val="007B0569"/>
    <w:rsid w:val="007B0855"/>
    <w:rsid w:val="007B0A6C"/>
    <w:rsid w:val="007B0AEB"/>
    <w:rsid w:val="007B0D5C"/>
    <w:rsid w:val="007B0DC6"/>
    <w:rsid w:val="007B0F48"/>
    <w:rsid w:val="007B10CF"/>
    <w:rsid w:val="007B10E5"/>
    <w:rsid w:val="007B1250"/>
    <w:rsid w:val="007B127F"/>
    <w:rsid w:val="007B1450"/>
    <w:rsid w:val="007B14B7"/>
    <w:rsid w:val="007B1730"/>
    <w:rsid w:val="007B17C8"/>
    <w:rsid w:val="007B19A6"/>
    <w:rsid w:val="007B1AA2"/>
    <w:rsid w:val="007B1AC0"/>
    <w:rsid w:val="007B1AD4"/>
    <w:rsid w:val="007B1DC9"/>
    <w:rsid w:val="007B1E6F"/>
    <w:rsid w:val="007B1FB5"/>
    <w:rsid w:val="007B1FBE"/>
    <w:rsid w:val="007B2003"/>
    <w:rsid w:val="007B20C3"/>
    <w:rsid w:val="007B21F5"/>
    <w:rsid w:val="007B260C"/>
    <w:rsid w:val="007B2638"/>
    <w:rsid w:val="007B26D1"/>
    <w:rsid w:val="007B2992"/>
    <w:rsid w:val="007B2AC1"/>
    <w:rsid w:val="007B2C62"/>
    <w:rsid w:val="007B302E"/>
    <w:rsid w:val="007B31AD"/>
    <w:rsid w:val="007B31C4"/>
    <w:rsid w:val="007B34FD"/>
    <w:rsid w:val="007B35F8"/>
    <w:rsid w:val="007B370C"/>
    <w:rsid w:val="007B37C7"/>
    <w:rsid w:val="007B381A"/>
    <w:rsid w:val="007B39CF"/>
    <w:rsid w:val="007B3B54"/>
    <w:rsid w:val="007B3B62"/>
    <w:rsid w:val="007B3BFE"/>
    <w:rsid w:val="007B400A"/>
    <w:rsid w:val="007B402C"/>
    <w:rsid w:val="007B4136"/>
    <w:rsid w:val="007B414F"/>
    <w:rsid w:val="007B4370"/>
    <w:rsid w:val="007B43C6"/>
    <w:rsid w:val="007B4567"/>
    <w:rsid w:val="007B460D"/>
    <w:rsid w:val="007B4758"/>
    <w:rsid w:val="007B4A65"/>
    <w:rsid w:val="007B4AC3"/>
    <w:rsid w:val="007B4AD7"/>
    <w:rsid w:val="007B4F94"/>
    <w:rsid w:val="007B5092"/>
    <w:rsid w:val="007B53E2"/>
    <w:rsid w:val="007B55AA"/>
    <w:rsid w:val="007B56AA"/>
    <w:rsid w:val="007B5804"/>
    <w:rsid w:val="007B58E0"/>
    <w:rsid w:val="007B6299"/>
    <w:rsid w:val="007B646B"/>
    <w:rsid w:val="007B6482"/>
    <w:rsid w:val="007B6667"/>
    <w:rsid w:val="007B670D"/>
    <w:rsid w:val="007B682B"/>
    <w:rsid w:val="007B686D"/>
    <w:rsid w:val="007B6A3A"/>
    <w:rsid w:val="007B6A9C"/>
    <w:rsid w:val="007B6B5E"/>
    <w:rsid w:val="007B6D31"/>
    <w:rsid w:val="007B6D70"/>
    <w:rsid w:val="007B6E5D"/>
    <w:rsid w:val="007B6E66"/>
    <w:rsid w:val="007B6EB3"/>
    <w:rsid w:val="007B70A3"/>
    <w:rsid w:val="007B72B2"/>
    <w:rsid w:val="007B7573"/>
    <w:rsid w:val="007B766B"/>
    <w:rsid w:val="007B77B9"/>
    <w:rsid w:val="007B77C6"/>
    <w:rsid w:val="007B7E85"/>
    <w:rsid w:val="007B7EA4"/>
    <w:rsid w:val="007B7FB7"/>
    <w:rsid w:val="007C0041"/>
    <w:rsid w:val="007C016A"/>
    <w:rsid w:val="007C01AC"/>
    <w:rsid w:val="007C0307"/>
    <w:rsid w:val="007C0360"/>
    <w:rsid w:val="007C0464"/>
    <w:rsid w:val="007C0497"/>
    <w:rsid w:val="007C0556"/>
    <w:rsid w:val="007C075D"/>
    <w:rsid w:val="007C0828"/>
    <w:rsid w:val="007C0A65"/>
    <w:rsid w:val="007C0BBF"/>
    <w:rsid w:val="007C0D28"/>
    <w:rsid w:val="007C0F61"/>
    <w:rsid w:val="007C0FDA"/>
    <w:rsid w:val="007C10D1"/>
    <w:rsid w:val="007C1245"/>
    <w:rsid w:val="007C13F2"/>
    <w:rsid w:val="007C140A"/>
    <w:rsid w:val="007C1423"/>
    <w:rsid w:val="007C157D"/>
    <w:rsid w:val="007C1BB5"/>
    <w:rsid w:val="007C1C4F"/>
    <w:rsid w:val="007C1CBD"/>
    <w:rsid w:val="007C1CBE"/>
    <w:rsid w:val="007C1D12"/>
    <w:rsid w:val="007C2189"/>
    <w:rsid w:val="007C22D4"/>
    <w:rsid w:val="007C2595"/>
    <w:rsid w:val="007C272C"/>
    <w:rsid w:val="007C281A"/>
    <w:rsid w:val="007C2831"/>
    <w:rsid w:val="007C2CC6"/>
    <w:rsid w:val="007C2D8F"/>
    <w:rsid w:val="007C2ED7"/>
    <w:rsid w:val="007C2FFF"/>
    <w:rsid w:val="007C31BB"/>
    <w:rsid w:val="007C323D"/>
    <w:rsid w:val="007C3251"/>
    <w:rsid w:val="007C32F5"/>
    <w:rsid w:val="007C3358"/>
    <w:rsid w:val="007C3A90"/>
    <w:rsid w:val="007C3DB3"/>
    <w:rsid w:val="007C3F2D"/>
    <w:rsid w:val="007C401D"/>
    <w:rsid w:val="007C41CC"/>
    <w:rsid w:val="007C4459"/>
    <w:rsid w:val="007C452F"/>
    <w:rsid w:val="007C46A8"/>
    <w:rsid w:val="007C46DE"/>
    <w:rsid w:val="007C4722"/>
    <w:rsid w:val="007C4BD2"/>
    <w:rsid w:val="007C4E61"/>
    <w:rsid w:val="007C5307"/>
    <w:rsid w:val="007C53C5"/>
    <w:rsid w:val="007C598A"/>
    <w:rsid w:val="007C5A5F"/>
    <w:rsid w:val="007C5B84"/>
    <w:rsid w:val="007C5EEC"/>
    <w:rsid w:val="007C5FB1"/>
    <w:rsid w:val="007C6160"/>
    <w:rsid w:val="007C6218"/>
    <w:rsid w:val="007C6236"/>
    <w:rsid w:val="007C63A3"/>
    <w:rsid w:val="007C65AA"/>
    <w:rsid w:val="007C66EE"/>
    <w:rsid w:val="007C6A60"/>
    <w:rsid w:val="007C6AD4"/>
    <w:rsid w:val="007C6B9E"/>
    <w:rsid w:val="007C6D57"/>
    <w:rsid w:val="007C6DD7"/>
    <w:rsid w:val="007C6E8C"/>
    <w:rsid w:val="007C7069"/>
    <w:rsid w:val="007C70DC"/>
    <w:rsid w:val="007C738E"/>
    <w:rsid w:val="007C73AA"/>
    <w:rsid w:val="007C7414"/>
    <w:rsid w:val="007C741C"/>
    <w:rsid w:val="007C7744"/>
    <w:rsid w:val="007C7765"/>
    <w:rsid w:val="007C7868"/>
    <w:rsid w:val="007C79D8"/>
    <w:rsid w:val="007C7B46"/>
    <w:rsid w:val="007C7C17"/>
    <w:rsid w:val="007C7C8D"/>
    <w:rsid w:val="007C7D56"/>
    <w:rsid w:val="007C7D97"/>
    <w:rsid w:val="007D0043"/>
    <w:rsid w:val="007D027F"/>
    <w:rsid w:val="007D0288"/>
    <w:rsid w:val="007D02B8"/>
    <w:rsid w:val="007D0309"/>
    <w:rsid w:val="007D03F4"/>
    <w:rsid w:val="007D052A"/>
    <w:rsid w:val="007D08AB"/>
    <w:rsid w:val="007D0A06"/>
    <w:rsid w:val="007D0CD9"/>
    <w:rsid w:val="007D0E08"/>
    <w:rsid w:val="007D1133"/>
    <w:rsid w:val="007D113D"/>
    <w:rsid w:val="007D12BD"/>
    <w:rsid w:val="007D148F"/>
    <w:rsid w:val="007D14AC"/>
    <w:rsid w:val="007D157D"/>
    <w:rsid w:val="007D1586"/>
    <w:rsid w:val="007D15EC"/>
    <w:rsid w:val="007D1858"/>
    <w:rsid w:val="007D19E7"/>
    <w:rsid w:val="007D1C28"/>
    <w:rsid w:val="007D1DDC"/>
    <w:rsid w:val="007D1FC9"/>
    <w:rsid w:val="007D277A"/>
    <w:rsid w:val="007D28B1"/>
    <w:rsid w:val="007D2923"/>
    <w:rsid w:val="007D2968"/>
    <w:rsid w:val="007D2AFB"/>
    <w:rsid w:val="007D2B53"/>
    <w:rsid w:val="007D2EC0"/>
    <w:rsid w:val="007D3015"/>
    <w:rsid w:val="007D31E5"/>
    <w:rsid w:val="007D340D"/>
    <w:rsid w:val="007D37A6"/>
    <w:rsid w:val="007D3C33"/>
    <w:rsid w:val="007D4873"/>
    <w:rsid w:val="007D48EB"/>
    <w:rsid w:val="007D4A84"/>
    <w:rsid w:val="007D4E0D"/>
    <w:rsid w:val="007D4F13"/>
    <w:rsid w:val="007D4F2D"/>
    <w:rsid w:val="007D4F61"/>
    <w:rsid w:val="007D526C"/>
    <w:rsid w:val="007D52B9"/>
    <w:rsid w:val="007D599F"/>
    <w:rsid w:val="007D59D2"/>
    <w:rsid w:val="007D5A41"/>
    <w:rsid w:val="007D5A8E"/>
    <w:rsid w:val="007D5DEB"/>
    <w:rsid w:val="007D5DED"/>
    <w:rsid w:val="007D5E42"/>
    <w:rsid w:val="007D63AE"/>
    <w:rsid w:val="007D6462"/>
    <w:rsid w:val="007D64D2"/>
    <w:rsid w:val="007D6580"/>
    <w:rsid w:val="007D665B"/>
    <w:rsid w:val="007D6689"/>
    <w:rsid w:val="007D69B9"/>
    <w:rsid w:val="007D6A9C"/>
    <w:rsid w:val="007D6ABD"/>
    <w:rsid w:val="007D6B53"/>
    <w:rsid w:val="007D6C1A"/>
    <w:rsid w:val="007D6CCD"/>
    <w:rsid w:val="007D6CD4"/>
    <w:rsid w:val="007D6D1F"/>
    <w:rsid w:val="007D6D2E"/>
    <w:rsid w:val="007D6D7A"/>
    <w:rsid w:val="007D6D81"/>
    <w:rsid w:val="007D6D89"/>
    <w:rsid w:val="007D702C"/>
    <w:rsid w:val="007D71D2"/>
    <w:rsid w:val="007D7268"/>
    <w:rsid w:val="007D736C"/>
    <w:rsid w:val="007D74E5"/>
    <w:rsid w:val="007D750F"/>
    <w:rsid w:val="007D7697"/>
    <w:rsid w:val="007D7B53"/>
    <w:rsid w:val="007D7CD4"/>
    <w:rsid w:val="007E0B2C"/>
    <w:rsid w:val="007E0B46"/>
    <w:rsid w:val="007E0D01"/>
    <w:rsid w:val="007E0DE3"/>
    <w:rsid w:val="007E0F87"/>
    <w:rsid w:val="007E1056"/>
    <w:rsid w:val="007E10D3"/>
    <w:rsid w:val="007E118E"/>
    <w:rsid w:val="007E12A2"/>
    <w:rsid w:val="007E1359"/>
    <w:rsid w:val="007E13F6"/>
    <w:rsid w:val="007E140C"/>
    <w:rsid w:val="007E140E"/>
    <w:rsid w:val="007E149F"/>
    <w:rsid w:val="007E1567"/>
    <w:rsid w:val="007E17DF"/>
    <w:rsid w:val="007E1F12"/>
    <w:rsid w:val="007E1FC2"/>
    <w:rsid w:val="007E21A3"/>
    <w:rsid w:val="007E221F"/>
    <w:rsid w:val="007E2312"/>
    <w:rsid w:val="007E26C4"/>
    <w:rsid w:val="007E2751"/>
    <w:rsid w:val="007E2953"/>
    <w:rsid w:val="007E2D1D"/>
    <w:rsid w:val="007E2D6F"/>
    <w:rsid w:val="007E2E28"/>
    <w:rsid w:val="007E2EB2"/>
    <w:rsid w:val="007E2F6D"/>
    <w:rsid w:val="007E310A"/>
    <w:rsid w:val="007E3281"/>
    <w:rsid w:val="007E3472"/>
    <w:rsid w:val="007E35B6"/>
    <w:rsid w:val="007E35BA"/>
    <w:rsid w:val="007E3600"/>
    <w:rsid w:val="007E36BF"/>
    <w:rsid w:val="007E3A4B"/>
    <w:rsid w:val="007E3AF0"/>
    <w:rsid w:val="007E3CB4"/>
    <w:rsid w:val="007E3F6A"/>
    <w:rsid w:val="007E3F6F"/>
    <w:rsid w:val="007E4022"/>
    <w:rsid w:val="007E41BD"/>
    <w:rsid w:val="007E41E2"/>
    <w:rsid w:val="007E47AC"/>
    <w:rsid w:val="007E48DF"/>
    <w:rsid w:val="007E49D1"/>
    <w:rsid w:val="007E4BE8"/>
    <w:rsid w:val="007E50AA"/>
    <w:rsid w:val="007E5183"/>
    <w:rsid w:val="007E5221"/>
    <w:rsid w:val="007E53C6"/>
    <w:rsid w:val="007E53FD"/>
    <w:rsid w:val="007E5451"/>
    <w:rsid w:val="007E55BF"/>
    <w:rsid w:val="007E5711"/>
    <w:rsid w:val="007E57A6"/>
    <w:rsid w:val="007E57F1"/>
    <w:rsid w:val="007E5908"/>
    <w:rsid w:val="007E5B62"/>
    <w:rsid w:val="007E5B75"/>
    <w:rsid w:val="007E5CDD"/>
    <w:rsid w:val="007E5EE3"/>
    <w:rsid w:val="007E5F21"/>
    <w:rsid w:val="007E63E7"/>
    <w:rsid w:val="007E6647"/>
    <w:rsid w:val="007E695F"/>
    <w:rsid w:val="007E6A2D"/>
    <w:rsid w:val="007E6B83"/>
    <w:rsid w:val="007E6C83"/>
    <w:rsid w:val="007E6F0C"/>
    <w:rsid w:val="007E6FF5"/>
    <w:rsid w:val="007E7476"/>
    <w:rsid w:val="007E7491"/>
    <w:rsid w:val="007E7807"/>
    <w:rsid w:val="007E78A8"/>
    <w:rsid w:val="007E7963"/>
    <w:rsid w:val="007E7B39"/>
    <w:rsid w:val="007E7BAF"/>
    <w:rsid w:val="007E7CD4"/>
    <w:rsid w:val="007F0142"/>
    <w:rsid w:val="007F02EC"/>
    <w:rsid w:val="007F04D0"/>
    <w:rsid w:val="007F085E"/>
    <w:rsid w:val="007F0866"/>
    <w:rsid w:val="007F0D94"/>
    <w:rsid w:val="007F10BB"/>
    <w:rsid w:val="007F132B"/>
    <w:rsid w:val="007F166D"/>
    <w:rsid w:val="007F18C2"/>
    <w:rsid w:val="007F194D"/>
    <w:rsid w:val="007F1A6D"/>
    <w:rsid w:val="007F1C0C"/>
    <w:rsid w:val="007F1D27"/>
    <w:rsid w:val="007F1D8B"/>
    <w:rsid w:val="007F1DE6"/>
    <w:rsid w:val="007F1E6C"/>
    <w:rsid w:val="007F223C"/>
    <w:rsid w:val="007F22B3"/>
    <w:rsid w:val="007F231E"/>
    <w:rsid w:val="007F2371"/>
    <w:rsid w:val="007F2375"/>
    <w:rsid w:val="007F23C3"/>
    <w:rsid w:val="007F2473"/>
    <w:rsid w:val="007F251D"/>
    <w:rsid w:val="007F260C"/>
    <w:rsid w:val="007F26FF"/>
    <w:rsid w:val="007F27DF"/>
    <w:rsid w:val="007F2807"/>
    <w:rsid w:val="007F2A18"/>
    <w:rsid w:val="007F2E7B"/>
    <w:rsid w:val="007F3041"/>
    <w:rsid w:val="007F30E2"/>
    <w:rsid w:val="007F3237"/>
    <w:rsid w:val="007F32E6"/>
    <w:rsid w:val="007F3406"/>
    <w:rsid w:val="007F355D"/>
    <w:rsid w:val="007F35B2"/>
    <w:rsid w:val="007F35D9"/>
    <w:rsid w:val="007F3697"/>
    <w:rsid w:val="007F36BF"/>
    <w:rsid w:val="007F3765"/>
    <w:rsid w:val="007F389D"/>
    <w:rsid w:val="007F38F6"/>
    <w:rsid w:val="007F3C48"/>
    <w:rsid w:val="007F43CD"/>
    <w:rsid w:val="007F47F9"/>
    <w:rsid w:val="007F48C9"/>
    <w:rsid w:val="007F49B4"/>
    <w:rsid w:val="007F4C23"/>
    <w:rsid w:val="007F4C37"/>
    <w:rsid w:val="007F4C80"/>
    <w:rsid w:val="007F4D2B"/>
    <w:rsid w:val="007F52B8"/>
    <w:rsid w:val="007F5329"/>
    <w:rsid w:val="007F5393"/>
    <w:rsid w:val="007F58EA"/>
    <w:rsid w:val="007F593F"/>
    <w:rsid w:val="007F59A4"/>
    <w:rsid w:val="007F5C00"/>
    <w:rsid w:val="007F5D02"/>
    <w:rsid w:val="007F5E3B"/>
    <w:rsid w:val="007F5E6B"/>
    <w:rsid w:val="007F604E"/>
    <w:rsid w:val="007F6067"/>
    <w:rsid w:val="007F64C8"/>
    <w:rsid w:val="007F6540"/>
    <w:rsid w:val="007F6727"/>
    <w:rsid w:val="007F6821"/>
    <w:rsid w:val="007F69B2"/>
    <w:rsid w:val="007F6ABF"/>
    <w:rsid w:val="007F6B6A"/>
    <w:rsid w:val="007F6BE7"/>
    <w:rsid w:val="007F6C52"/>
    <w:rsid w:val="007F6FFC"/>
    <w:rsid w:val="007F70AC"/>
    <w:rsid w:val="007F7192"/>
    <w:rsid w:val="007F7237"/>
    <w:rsid w:val="007F7261"/>
    <w:rsid w:val="007F72B1"/>
    <w:rsid w:val="007F7501"/>
    <w:rsid w:val="007F7573"/>
    <w:rsid w:val="007F759B"/>
    <w:rsid w:val="007F7779"/>
    <w:rsid w:val="007F779D"/>
    <w:rsid w:val="007F7949"/>
    <w:rsid w:val="007F7A01"/>
    <w:rsid w:val="007F7BEC"/>
    <w:rsid w:val="008001BB"/>
    <w:rsid w:val="00800398"/>
    <w:rsid w:val="0080044A"/>
    <w:rsid w:val="0080046B"/>
    <w:rsid w:val="00800B0A"/>
    <w:rsid w:val="00800CBA"/>
    <w:rsid w:val="00800CBC"/>
    <w:rsid w:val="00800EAA"/>
    <w:rsid w:val="00800F6F"/>
    <w:rsid w:val="0080107D"/>
    <w:rsid w:val="008010F3"/>
    <w:rsid w:val="008011D6"/>
    <w:rsid w:val="00801271"/>
    <w:rsid w:val="0080128B"/>
    <w:rsid w:val="008014F8"/>
    <w:rsid w:val="0080166B"/>
    <w:rsid w:val="00801763"/>
    <w:rsid w:val="008017AF"/>
    <w:rsid w:val="0080181E"/>
    <w:rsid w:val="00801843"/>
    <w:rsid w:val="00801B14"/>
    <w:rsid w:val="00801C44"/>
    <w:rsid w:val="00801C7B"/>
    <w:rsid w:val="00801CFB"/>
    <w:rsid w:val="00801E13"/>
    <w:rsid w:val="00802216"/>
    <w:rsid w:val="00802381"/>
    <w:rsid w:val="0080240C"/>
    <w:rsid w:val="008024BC"/>
    <w:rsid w:val="00802523"/>
    <w:rsid w:val="00802BFB"/>
    <w:rsid w:val="00802D70"/>
    <w:rsid w:val="00802E23"/>
    <w:rsid w:val="0080326C"/>
    <w:rsid w:val="00803275"/>
    <w:rsid w:val="008034A1"/>
    <w:rsid w:val="0080365A"/>
    <w:rsid w:val="0080367F"/>
    <w:rsid w:val="0080374F"/>
    <w:rsid w:val="008037F8"/>
    <w:rsid w:val="00803805"/>
    <w:rsid w:val="00803813"/>
    <w:rsid w:val="008039F3"/>
    <w:rsid w:val="00803AD9"/>
    <w:rsid w:val="00803BB0"/>
    <w:rsid w:val="00803BCD"/>
    <w:rsid w:val="00803EE9"/>
    <w:rsid w:val="00803F4D"/>
    <w:rsid w:val="00803F54"/>
    <w:rsid w:val="008042B9"/>
    <w:rsid w:val="00804384"/>
    <w:rsid w:val="00804575"/>
    <w:rsid w:val="008049F9"/>
    <w:rsid w:val="00804D5C"/>
    <w:rsid w:val="00804EEE"/>
    <w:rsid w:val="00804F3D"/>
    <w:rsid w:val="00804F97"/>
    <w:rsid w:val="00805091"/>
    <w:rsid w:val="008052AD"/>
    <w:rsid w:val="00805313"/>
    <w:rsid w:val="00805384"/>
    <w:rsid w:val="00805480"/>
    <w:rsid w:val="008055CE"/>
    <w:rsid w:val="00805767"/>
    <w:rsid w:val="00805877"/>
    <w:rsid w:val="00805951"/>
    <w:rsid w:val="00805975"/>
    <w:rsid w:val="00805A23"/>
    <w:rsid w:val="00805BA0"/>
    <w:rsid w:val="00805C9C"/>
    <w:rsid w:val="00805DA5"/>
    <w:rsid w:val="00805DE0"/>
    <w:rsid w:val="00805EC4"/>
    <w:rsid w:val="00805F0B"/>
    <w:rsid w:val="00806076"/>
    <w:rsid w:val="008061CC"/>
    <w:rsid w:val="00806299"/>
    <w:rsid w:val="008062A8"/>
    <w:rsid w:val="00806399"/>
    <w:rsid w:val="0080642C"/>
    <w:rsid w:val="0080645F"/>
    <w:rsid w:val="00806498"/>
    <w:rsid w:val="008065F5"/>
    <w:rsid w:val="00806693"/>
    <w:rsid w:val="008067EA"/>
    <w:rsid w:val="00806B3F"/>
    <w:rsid w:val="00806ED9"/>
    <w:rsid w:val="00806FB2"/>
    <w:rsid w:val="0080748A"/>
    <w:rsid w:val="0080774B"/>
    <w:rsid w:val="00807756"/>
    <w:rsid w:val="008079A5"/>
    <w:rsid w:val="00807B16"/>
    <w:rsid w:val="00807B76"/>
    <w:rsid w:val="00807B7C"/>
    <w:rsid w:val="00807C84"/>
    <w:rsid w:val="00807EAC"/>
    <w:rsid w:val="00807F73"/>
    <w:rsid w:val="00810051"/>
    <w:rsid w:val="00810195"/>
    <w:rsid w:val="008102A3"/>
    <w:rsid w:val="008104CD"/>
    <w:rsid w:val="00810687"/>
    <w:rsid w:val="008106A0"/>
    <w:rsid w:val="008106DB"/>
    <w:rsid w:val="008108BC"/>
    <w:rsid w:val="00810A2C"/>
    <w:rsid w:val="00810B12"/>
    <w:rsid w:val="00810B56"/>
    <w:rsid w:val="00810B85"/>
    <w:rsid w:val="00810B89"/>
    <w:rsid w:val="00810BB9"/>
    <w:rsid w:val="00810C4E"/>
    <w:rsid w:val="0081124A"/>
    <w:rsid w:val="0081129B"/>
    <w:rsid w:val="008114E0"/>
    <w:rsid w:val="008116BB"/>
    <w:rsid w:val="00811821"/>
    <w:rsid w:val="008119E1"/>
    <w:rsid w:val="00811C0E"/>
    <w:rsid w:val="00811F6E"/>
    <w:rsid w:val="00812169"/>
    <w:rsid w:val="0081251D"/>
    <w:rsid w:val="0081259C"/>
    <w:rsid w:val="008126FE"/>
    <w:rsid w:val="00812888"/>
    <w:rsid w:val="00812A77"/>
    <w:rsid w:val="00812C51"/>
    <w:rsid w:val="00812C61"/>
    <w:rsid w:val="00812DD1"/>
    <w:rsid w:val="00812DFE"/>
    <w:rsid w:val="00812F25"/>
    <w:rsid w:val="00812F44"/>
    <w:rsid w:val="008130D1"/>
    <w:rsid w:val="008134BF"/>
    <w:rsid w:val="008134E9"/>
    <w:rsid w:val="00813617"/>
    <w:rsid w:val="00813720"/>
    <w:rsid w:val="00813A16"/>
    <w:rsid w:val="00813A1C"/>
    <w:rsid w:val="00813A57"/>
    <w:rsid w:val="00813A5A"/>
    <w:rsid w:val="00813B76"/>
    <w:rsid w:val="00813C2E"/>
    <w:rsid w:val="00813C8D"/>
    <w:rsid w:val="00813EE9"/>
    <w:rsid w:val="00813FEC"/>
    <w:rsid w:val="0081405B"/>
    <w:rsid w:val="0081409E"/>
    <w:rsid w:val="00814226"/>
    <w:rsid w:val="008142E1"/>
    <w:rsid w:val="00814384"/>
    <w:rsid w:val="00814587"/>
    <w:rsid w:val="00814702"/>
    <w:rsid w:val="0081476C"/>
    <w:rsid w:val="00814973"/>
    <w:rsid w:val="00814A11"/>
    <w:rsid w:val="00814E4B"/>
    <w:rsid w:val="00814F5F"/>
    <w:rsid w:val="008150CD"/>
    <w:rsid w:val="0081511B"/>
    <w:rsid w:val="0081531F"/>
    <w:rsid w:val="008154ED"/>
    <w:rsid w:val="008154F8"/>
    <w:rsid w:val="00815517"/>
    <w:rsid w:val="0081552B"/>
    <w:rsid w:val="0081560E"/>
    <w:rsid w:val="0081582A"/>
    <w:rsid w:val="00815864"/>
    <w:rsid w:val="00815A29"/>
    <w:rsid w:val="00815C98"/>
    <w:rsid w:val="00816248"/>
    <w:rsid w:val="008162D1"/>
    <w:rsid w:val="00816372"/>
    <w:rsid w:val="008163CA"/>
    <w:rsid w:val="008164AD"/>
    <w:rsid w:val="0081653F"/>
    <w:rsid w:val="00816627"/>
    <w:rsid w:val="0081673A"/>
    <w:rsid w:val="008167A6"/>
    <w:rsid w:val="00816906"/>
    <w:rsid w:val="00816ACD"/>
    <w:rsid w:val="00816EB4"/>
    <w:rsid w:val="0081706F"/>
    <w:rsid w:val="008170D8"/>
    <w:rsid w:val="0081712C"/>
    <w:rsid w:val="00817132"/>
    <w:rsid w:val="008171EC"/>
    <w:rsid w:val="00817269"/>
    <w:rsid w:val="00817356"/>
    <w:rsid w:val="00817505"/>
    <w:rsid w:val="0081767E"/>
    <w:rsid w:val="0081770A"/>
    <w:rsid w:val="008177F8"/>
    <w:rsid w:val="008179EE"/>
    <w:rsid w:val="00817BFB"/>
    <w:rsid w:val="00817C20"/>
    <w:rsid w:val="00817DC6"/>
    <w:rsid w:val="00817DE5"/>
    <w:rsid w:val="00817FC3"/>
    <w:rsid w:val="0082004F"/>
    <w:rsid w:val="00820120"/>
    <w:rsid w:val="008202F0"/>
    <w:rsid w:val="00820375"/>
    <w:rsid w:val="00820456"/>
    <w:rsid w:val="008204A1"/>
    <w:rsid w:val="008204EB"/>
    <w:rsid w:val="0082057F"/>
    <w:rsid w:val="008205E6"/>
    <w:rsid w:val="00820A51"/>
    <w:rsid w:val="00820A5A"/>
    <w:rsid w:val="00820AED"/>
    <w:rsid w:val="00820BEC"/>
    <w:rsid w:val="00820D08"/>
    <w:rsid w:val="00820D36"/>
    <w:rsid w:val="00820EF9"/>
    <w:rsid w:val="0082113B"/>
    <w:rsid w:val="00821474"/>
    <w:rsid w:val="008217D8"/>
    <w:rsid w:val="00821819"/>
    <w:rsid w:val="00821846"/>
    <w:rsid w:val="00821896"/>
    <w:rsid w:val="008218DF"/>
    <w:rsid w:val="00821AE6"/>
    <w:rsid w:val="00821BC8"/>
    <w:rsid w:val="00821C2A"/>
    <w:rsid w:val="00821F1B"/>
    <w:rsid w:val="00821FC5"/>
    <w:rsid w:val="00822077"/>
    <w:rsid w:val="0082234E"/>
    <w:rsid w:val="008224DA"/>
    <w:rsid w:val="0082257D"/>
    <w:rsid w:val="008225AD"/>
    <w:rsid w:val="00822694"/>
    <w:rsid w:val="008227AB"/>
    <w:rsid w:val="00822956"/>
    <w:rsid w:val="00822983"/>
    <w:rsid w:val="008229C4"/>
    <w:rsid w:val="00822A57"/>
    <w:rsid w:val="00822B39"/>
    <w:rsid w:val="00822B83"/>
    <w:rsid w:val="00822BE2"/>
    <w:rsid w:val="00822CB9"/>
    <w:rsid w:val="00822D5F"/>
    <w:rsid w:val="00822D63"/>
    <w:rsid w:val="00822D65"/>
    <w:rsid w:val="00822E24"/>
    <w:rsid w:val="00822F9C"/>
    <w:rsid w:val="008234A4"/>
    <w:rsid w:val="00823573"/>
    <w:rsid w:val="00823745"/>
    <w:rsid w:val="008237C4"/>
    <w:rsid w:val="00823B86"/>
    <w:rsid w:val="00823DC6"/>
    <w:rsid w:val="00823E92"/>
    <w:rsid w:val="008240A8"/>
    <w:rsid w:val="0082426A"/>
    <w:rsid w:val="00824318"/>
    <w:rsid w:val="008243BF"/>
    <w:rsid w:val="00824463"/>
    <w:rsid w:val="008245EB"/>
    <w:rsid w:val="00824642"/>
    <w:rsid w:val="00824B3C"/>
    <w:rsid w:val="00824D3F"/>
    <w:rsid w:val="00824DAC"/>
    <w:rsid w:val="00824DAE"/>
    <w:rsid w:val="0082505D"/>
    <w:rsid w:val="008252B3"/>
    <w:rsid w:val="0082530F"/>
    <w:rsid w:val="008253E7"/>
    <w:rsid w:val="00825576"/>
    <w:rsid w:val="008256F2"/>
    <w:rsid w:val="008259B4"/>
    <w:rsid w:val="00825A16"/>
    <w:rsid w:val="00825A64"/>
    <w:rsid w:val="00825A8A"/>
    <w:rsid w:val="00825B2D"/>
    <w:rsid w:val="00825B6A"/>
    <w:rsid w:val="00825C48"/>
    <w:rsid w:val="00825CB9"/>
    <w:rsid w:val="00825CC1"/>
    <w:rsid w:val="00825E1A"/>
    <w:rsid w:val="00825F21"/>
    <w:rsid w:val="00825F79"/>
    <w:rsid w:val="00826075"/>
    <w:rsid w:val="00826476"/>
    <w:rsid w:val="008264E5"/>
    <w:rsid w:val="008265D0"/>
    <w:rsid w:val="00826688"/>
    <w:rsid w:val="00826706"/>
    <w:rsid w:val="0082674B"/>
    <w:rsid w:val="00826781"/>
    <w:rsid w:val="00826938"/>
    <w:rsid w:val="0082693B"/>
    <w:rsid w:val="00826AE7"/>
    <w:rsid w:val="0082714D"/>
    <w:rsid w:val="00827346"/>
    <w:rsid w:val="00827507"/>
    <w:rsid w:val="008275A5"/>
    <w:rsid w:val="008279A5"/>
    <w:rsid w:val="00827A5A"/>
    <w:rsid w:val="00827AEA"/>
    <w:rsid w:val="00827CEF"/>
    <w:rsid w:val="00827E05"/>
    <w:rsid w:val="00827E29"/>
    <w:rsid w:val="00827F08"/>
    <w:rsid w:val="00827F98"/>
    <w:rsid w:val="00830184"/>
    <w:rsid w:val="00830253"/>
    <w:rsid w:val="008302AC"/>
    <w:rsid w:val="00830460"/>
    <w:rsid w:val="00830570"/>
    <w:rsid w:val="00830A5A"/>
    <w:rsid w:val="00830AEB"/>
    <w:rsid w:val="00830DC7"/>
    <w:rsid w:val="00831018"/>
    <w:rsid w:val="00831097"/>
    <w:rsid w:val="00831103"/>
    <w:rsid w:val="0083124E"/>
    <w:rsid w:val="008313FE"/>
    <w:rsid w:val="008315E0"/>
    <w:rsid w:val="008317E2"/>
    <w:rsid w:val="00831896"/>
    <w:rsid w:val="00831992"/>
    <w:rsid w:val="008319DD"/>
    <w:rsid w:val="00831A35"/>
    <w:rsid w:val="00831B56"/>
    <w:rsid w:val="00831B83"/>
    <w:rsid w:val="00831D5C"/>
    <w:rsid w:val="008324E5"/>
    <w:rsid w:val="0083273E"/>
    <w:rsid w:val="0083279E"/>
    <w:rsid w:val="00832BD3"/>
    <w:rsid w:val="00832BD7"/>
    <w:rsid w:val="00832C13"/>
    <w:rsid w:val="00833005"/>
    <w:rsid w:val="008330FC"/>
    <w:rsid w:val="008331C9"/>
    <w:rsid w:val="008332D2"/>
    <w:rsid w:val="00833370"/>
    <w:rsid w:val="008338AE"/>
    <w:rsid w:val="008338C7"/>
    <w:rsid w:val="008339AC"/>
    <w:rsid w:val="00833C7D"/>
    <w:rsid w:val="00833D1E"/>
    <w:rsid w:val="00833EE0"/>
    <w:rsid w:val="0083415B"/>
    <w:rsid w:val="008341E9"/>
    <w:rsid w:val="0083429E"/>
    <w:rsid w:val="00834332"/>
    <w:rsid w:val="00834520"/>
    <w:rsid w:val="008345E7"/>
    <w:rsid w:val="0083464B"/>
    <w:rsid w:val="0083473E"/>
    <w:rsid w:val="008349CC"/>
    <w:rsid w:val="008349D2"/>
    <w:rsid w:val="00834A0F"/>
    <w:rsid w:val="00834A4D"/>
    <w:rsid w:val="00834A57"/>
    <w:rsid w:val="00834A6A"/>
    <w:rsid w:val="00834D39"/>
    <w:rsid w:val="00834D4A"/>
    <w:rsid w:val="00834FC2"/>
    <w:rsid w:val="0083512F"/>
    <w:rsid w:val="00835148"/>
    <w:rsid w:val="008351AC"/>
    <w:rsid w:val="00835244"/>
    <w:rsid w:val="008353D6"/>
    <w:rsid w:val="008353F6"/>
    <w:rsid w:val="00835408"/>
    <w:rsid w:val="0083550B"/>
    <w:rsid w:val="0083564F"/>
    <w:rsid w:val="00835742"/>
    <w:rsid w:val="00835762"/>
    <w:rsid w:val="0083578B"/>
    <w:rsid w:val="00835A79"/>
    <w:rsid w:val="00835B43"/>
    <w:rsid w:val="00835BFD"/>
    <w:rsid w:val="00835C8A"/>
    <w:rsid w:val="00835ED1"/>
    <w:rsid w:val="00835F17"/>
    <w:rsid w:val="0083613F"/>
    <w:rsid w:val="00836407"/>
    <w:rsid w:val="00836659"/>
    <w:rsid w:val="00836B15"/>
    <w:rsid w:val="00836DF4"/>
    <w:rsid w:val="00836E02"/>
    <w:rsid w:val="00836E6D"/>
    <w:rsid w:val="00837011"/>
    <w:rsid w:val="00837137"/>
    <w:rsid w:val="0083768E"/>
    <w:rsid w:val="00837886"/>
    <w:rsid w:val="00837975"/>
    <w:rsid w:val="0083797C"/>
    <w:rsid w:val="00837C23"/>
    <w:rsid w:val="00837C3E"/>
    <w:rsid w:val="00837F9C"/>
    <w:rsid w:val="00840087"/>
    <w:rsid w:val="008401BD"/>
    <w:rsid w:val="008403A8"/>
    <w:rsid w:val="0084047A"/>
    <w:rsid w:val="0084087D"/>
    <w:rsid w:val="008408B1"/>
    <w:rsid w:val="008408B3"/>
    <w:rsid w:val="00840C81"/>
    <w:rsid w:val="00840E23"/>
    <w:rsid w:val="00840F5D"/>
    <w:rsid w:val="0084122E"/>
    <w:rsid w:val="00841588"/>
    <w:rsid w:val="0084177B"/>
    <w:rsid w:val="00841827"/>
    <w:rsid w:val="008418C0"/>
    <w:rsid w:val="0084192C"/>
    <w:rsid w:val="00841ACC"/>
    <w:rsid w:val="00842090"/>
    <w:rsid w:val="008420AD"/>
    <w:rsid w:val="00842383"/>
    <w:rsid w:val="008424B8"/>
    <w:rsid w:val="0084263E"/>
    <w:rsid w:val="00842733"/>
    <w:rsid w:val="00842ACB"/>
    <w:rsid w:val="00842CD0"/>
    <w:rsid w:val="00842DFC"/>
    <w:rsid w:val="00842E70"/>
    <w:rsid w:val="00843039"/>
    <w:rsid w:val="00843048"/>
    <w:rsid w:val="0084309F"/>
    <w:rsid w:val="0084325C"/>
    <w:rsid w:val="008432C5"/>
    <w:rsid w:val="0084347F"/>
    <w:rsid w:val="00843626"/>
    <w:rsid w:val="008437F0"/>
    <w:rsid w:val="00843811"/>
    <w:rsid w:val="0084384A"/>
    <w:rsid w:val="008438B9"/>
    <w:rsid w:val="00843AAD"/>
    <w:rsid w:val="00843CB4"/>
    <w:rsid w:val="00843E4E"/>
    <w:rsid w:val="008442DB"/>
    <w:rsid w:val="0084432E"/>
    <w:rsid w:val="0084455E"/>
    <w:rsid w:val="0084481E"/>
    <w:rsid w:val="0084498C"/>
    <w:rsid w:val="00844C15"/>
    <w:rsid w:val="00844E13"/>
    <w:rsid w:val="008450BF"/>
    <w:rsid w:val="00845510"/>
    <w:rsid w:val="00845588"/>
    <w:rsid w:val="00845F2C"/>
    <w:rsid w:val="008460DB"/>
    <w:rsid w:val="00846304"/>
    <w:rsid w:val="00846306"/>
    <w:rsid w:val="00846330"/>
    <w:rsid w:val="00846332"/>
    <w:rsid w:val="0084634D"/>
    <w:rsid w:val="0084657B"/>
    <w:rsid w:val="008465E9"/>
    <w:rsid w:val="00846885"/>
    <w:rsid w:val="00846A9B"/>
    <w:rsid w:val="00846AF0"/>
    <w:rsid w:val="00846C94"/>
    <w:rsid w:val="00846E0B"/>
    <w:rsid w:val="00846E62"/>
    <w:rsid w:val="00847207"/>
    <w:rsid w:val="0084723B"/>
    <w:rsid w:val="0084755B"/>
    <w:rsid w:val="008476A9"/>
    <w:rsid w:val="008479B5"/>
    <w:rsid w:val="008479E1"/>
    <w:rsid w:val="00847BD5"/>
    <w:rsid w:val="00847E0C"/>
    <w:rsid w:val="00847F9B"/>
    <w:rsid w:val="00850010"/>
    <w:rsid w:val="008500D8"/>
    <w:rsid w:val="008500F4"/>
    <w:rsid w:val="00850110"/>
    <w:rsid w:val="0085018B"/>
    <w:rsid w:val="008501FD"/>
    <w:rsid w:val="00850293"/>
    <w:rsid w:val="00850561"/>
    <w:rsid w:val="008505E8"/>
    <w:rsid w:val="00850660"/>
    <w:rsid w:val="008506E4"/>
    <w:rsid w:val="00850727"/>
    <w:rsid w:val="0085073F"/>
    <w:rsid w:val="008507AC"/>
    <w:rsid w:val="008507F5"/>
    <w:rsid w:val="008508D7"/>
    <w:rsid w:val="008509D8"/>
    <w:rsid w:val="00850CC8"/>
    <w:rsid w:val="00850E21"/>
    <w:rsid w:val="00850EEC"/>
    <w:rsid w:val="00850F29"/>
    <w:rsid w:val="00850F6B"/>
    <w:rsid w:val="00851111"/>
    <w:rsid w:val="00851205"/>
    <w:rsid w:val="00851271"/>
    <w:rsid w:val="0085141C"/>
    <w:rsid w:val="00851495"/>
    <w:rsid w:val="00851593"/>
    <w:rsid w:val="008515D3"/>
    <w:rsid w:val="00851788"/>
    <w:rsid w:val="00851857"/>
    <w:rsid w:val="008519D6"/>
    <w:rsid w:val="00851B08"/>
    <w:rsid w:val="0085228D"/>
    <w:rsid w:val="008522EC"/>
    <w:rsid w:val="0085279E"/>
    <w:rsid w:val="008528D7"/>
    <w:rsid w:val="008529E5"/>
    <w:rsid w:val="00852A0C"/>
    <w:rsid w:val="00852ACF"/>
    <w:rsid w:val="00852BBD"/>
    <w:rsid w:val="00852C37"/>
    <w:rsid w:val="00852E20"/>
    <w:rsid w:val="00853227"/>
    <w:rsid w:val="0085346F"/>
    <w:rsid w:val="008537D1"/>
    <w:rsid w:val="0085381A"/>
    <w:rsid w:val="0085382A"/>
    <w:rsid w:val="00853A65"/>
    <w:rsid w:val="00854080"/>
    <w:rsid w:val="008540F9"/>
    <w:rsid w:val="0085437D"/>
    <w:rsid w:val="00854579"/>
    <w:rsid w:val="00854947"/>
    <w:rsid w:val="00854975"/>
    <w:rsid w:val="00854B07"/>
    <w:rsid w:val="00854E46"/>
    <w:rsid w:val="00854F0B"/>
    <w:rsid w:val="00855044"/>
    <w:rsid w:val="0085512C"/>
    <w:rsid w:val="008551DF"/>
    <w:rsid w:val="0085528C"/>
    <w:rsid w:val="00855307"/>
    <w:rsid w:val="00855524"/>
    <w:rsid w:val="00855B52"/>
    <w:rsid w:val="00855C4A"/>
    <w:rsid w:val="00855DC2"/>
    <w:rsid w:val="00856035"/>
    <w:rsid w:val="008562EE"/>
    <w:rsid w:val="00856393"/>
    <w:rsid w:val="00856425"/>
    <w:rsid w:val="00856553"/>
    <w:rsid w:val="00856561"/>
    <w:rsid w:val="00856724"/>
    <w:rsid w:val="00856B54"/>
    <w:rsid w:val="00856BF8"/>
    <w:rsid w:val="00856D77"/>
    <w:rsid w:val="00856E39"/>
    <w:rsid w:val="00857329"/>
    <w:rsid w:val="008573E5"/>
    <w:rsid w:val="0085745B"/>
    <w:rsid w:val="0085765C"/>
    <w:rsid w:val="008578A4"/>
    <w:rsid w:val="00857962"/>
    <w:rsid w:val="00857985"/>
    <w:rsid w:val="008579B9"/>
    <w:rsid w:val="00857A4C"/>
    <w:rsid w:val="00857ABF"/>
    <w:rsid w:val="00857BA6"/>
    <w:rsid w:val="00857BF0"/>
    <w:rsid w:val="00857C77"/>
    <w:rsid w:val="00857CED"/>
    <w:rsid w:val="008602EA"/>
    <w:rsid w:val="00860398"/>
    <w:rsid w:val="00860679"/>
    <w:rsid w:val="0086081F"/>
    <w:rsid w:val="00860920"/>
    <w:rsid w:val="00860A51"/>
    <w:rsid w:val="00860CA5"/>
    <w:rsid w:val="0086120E"/>
    <w:rsid w:val="008612B6"/>
    <w:rsid w:val="0086137E"/>
    <w:rsid w:val="00861410"/>
    <w:rsid w:val="0086170E"/>
    <w:rsid w:val="00861854"/>
    <w:rsid w:val="00861BEF"/>
    <w:rsid w:val="00861CB7"/>
    <w:rsid w:val="00861D8C"/>
    <w:rsid w:val="00861E30"/>
    <w:rsid w:val="00861FA6"/>
    <w:rsid w:val="00861FD9"/>
    <w:rsid w:val="00862004"/>
    <w:rsid w:val="0086215A"/>
    <w:rsid w:val="008622F8"/>
    <w:rsid w:val="00862375"/>
    <w:rsid w:val="00862515"/>
    <w:rsid w:val="00862623"/>
    <w:rsid w:val="008626B3"/>
    <w:rsid w:val="008627C4"/>
    <w:rsid w:val="00862821"/>
    <w:rsid w:val="008628AE"/>
    <w:rsid w:val="008629A0"/>
    <w:rsid w:val="00862C96"/>
    <w:rsid w:val="00862D32"/>
    <w:rsid w:val="00862D85"/>
    <w:rsid w:val="00862DD6"/>
    <w:rsid w:val="00862FE7"/>
    <w:rsid w:val="00863126"/>
    <w:rsid w:val="008632DE"/>
    <w:rsid w:val="00863433"/>
    <w:rsid w:val="008635B8"/>
    <w:rsid w:val="0086364C"/>
    <w:rsid w:val="00863696"/>
    <w:rsid w:val="00863ED2"/>
    <w:rsid w:val="0086405B"/>
    <w:rsid w:val="00864481"/>
    <w:rsid w:val="00864520"/>
    <w:rsid w:val="00864626"/>
    <w:rsid w:val="00864859"/>
    <w:rsid w:val="0086485E"/>
    <w:rsid w:val="00864984"/>
    <w:rsid w:val="008649EC"/>
    <w:rsid w:val="00864A33"/>
    <w:rsid w:val="00864A58"/>
    <w:rsid w:val="00864ABD"/>
    <w:rsid w:val="00864CE8"/>
    <w:rsid w:val="00864DC6"/>
    <w:rsid w:val="00864DCC"/>
    <w:rsid w:val="00864E63"/>
    <w:rsid w:val="00864EFB"/>
    <w:rsid w:val="00864F56"/>
    <w:rsid w:val="008651B3"/>
    <w:rsid w:val="008652DF"/>
    <w:rsid w:val="008653A1"/>
    <w:rsid w:val="0086545C"/>
    <w:rsid w:val="008655EF"/>
    <w:rsid w:val="008656D3"/>
    <w:rsid w:val="008658BB"/>
    <w:rsid w:val="00865C17"/>
    <w:rsid w:val="00865C23"/>
    <w:rsid w:val="00865E64"/>
    <w:rsid w:val="00866068"/>
    <w:rsid w:val="008660F8"/>
    <w:rsid w:val="00866191"/>
    <w:rsid w:val="008661AB"/>
    <w:rsid w:val="008664DB"/>
    <w:rsid w:val="00866626"/>
    <w:rsid w:val="00866850"/>
    <w:rsid w:val="008668B7"/>
    <w:rsid w:val="0086698A"/>
    <w:rsid w:val="00866B07"/>
    <w:rsid w:val="00866D85"/>
    <w:rsid w:val="0086738A"/>
    <w:rsid w:val="00867431"/>
    <w:rsid w:val="008676FA"/>
    <w:rsid w:val="00867888"/>
    <w:rsid w:val="00867AF5"/>
    <w:rsid w:val="00867C5A"/>
    <w:rsid w:val="00867C77"/>
    <w:rsid w:val="00867D49"/>
    <w:rsid w:val="00867E99"/>
    <w:rsid w:val="0087001E"/>
    <w:rsid w:val="00870128"/>
    <w:rsid w:val="00870335"/>
    <w:rsid w:val="0087038E"/>
    <w:rsid w:val="0087046A"/>
    <w:rsid w:val="00870B74"/>
    <w:rsid w:val="00870B7C"/>
    <w:rsid w:val="00870E55"/>
    <w:rsid w:val="00871081"/>
    <w:rsid w:val="008710DC"/>
    <w:rsid w:val="0087134E"/>
    <w:rsid w:val="00871408"/>
    <w:rsid w:val="0087142E"/>
    <w:rsid w:val="0087173E"/>
    <w:rsid w:val="008718B1"/>
    <w:rsid w:val="0087193B"/>
    <w:rsid w:val="008719E3"/>
    <w:rsid w:val="00871A09"/>
    <w:rsid w:val="00871D4D"/>
    <w:rsid w:val="0087207B"/>
    <w:rsid w:val="008721DA"/>
    <w:rsid w:val="008722AA"/>
    <w:rsid w:val="008722C0"/>
    <w:rsid w:val="0087249A"/>
    <w:rsid w:val="008724DC"/>
    <w:rsid w:val="008725AA"/>
    <w:rsid w:val="008727EF"/>
    <w:rsid w:val="00872839"/>
    <w:rsid w:val="00872887"/>
    <w:rsid w:val="00872DE9"/>
    <w:rsid w:val="008730EC"/>
    <w:rsid w:val="0087333E"/>
    <w:rsid w:val="008733F6"/>
    <w:rsid w:val="0087369F"/>
    <w:rsid w:val="00873AE6"/>
    <w:rsid w:val="00873AF2"/>
    <w:rsid w:val="00873C79"/>
    <w:rsid w:val="00873CF2"/>
    <w:rsid w:val="00873F1A"/>
    <w:rsid w:val="0087402B"/>
    <w:rsid w:val="0087417D"/>
    <w:rsid w:val="00874361"/>
    <w:rsid w:val="008743EE"/>
    <w:rsid w:val="008743F0"/>
    <w:rsid w:val="008744C4"/>
    <w:rsid w:val="00874607"/>
    <w:rsid w:val="008748B9"/>
    <w:rsid w:val="008749EB"/>
    <w:rsid w:val="00874BAA"/>
    <w:rsid w:val="00874D5A"/>
    <w:rsid w:val="0087588E"/>
    <w:rsid w:val="00875967"/>
    <w:rsid w:val="0087597B"/>
    <w:rsid w:val="00875A8F"/>
    <w:rsid w:val="00875C1E"/>
    <w:rsid w:val="00875E84"/>
    <w:rsid w:val="00875F32"/>
    <w:rsid w:val="00875F34"/>
    <w:rsid w:val="00875F54"/>
    <w:rsid w:val="00876316"/>
    <w:rsid w:val="00876D71"/>
    <w:rsid w:val="00876E0E"/>
    <w:rsid w:val="008772AD"/>
    <w:rsid w:val="008772D5"/>
    <w:rsid w:val="008772EA"/>
    <w:rsid w:val="008773F9"/>
    <w:rsid w:val="008775EF"/>
    <w:rsid w:val="00877610"/>
    <w:rsid w:val="008777BB"/>
    <w:rsid w:val="00877817"/>
    <w:rsid w:val="0087787E"/>
    <w:rsid w:val="0087789F"/>
    <w:rsid w:val="008779B0"/>
    <w:rsid w:val="00877A90"/>
    <w:rsid w:val="00880050"/>
    <w:rsid w:val="00880204"/>
    <w:rsid w:val="0088027A"/>
    <w:rsid w:val="0088029D"/>
    <w:rsid w:val="008802F1"/>
    <w:rsid w:val="008803FD"/>
    <w:rsid w:val="0088050D"/>
    <w:rsid w:val="008809D7"/>
    <w:rsid w:val="00880A1C"/>
    <w:rsid w:val="00880A4D"/>
    <w:rsid w:val="00880A73"/>
    <w:rsid w:val="00880AEC"/>
    <w:rsid w:val="00880D8C"/>
    <w:rsid w:val="00880E95"/>
    <w:rsid w:val="00880E9B"/>
    <w:rsid w:val="00880F38"/>
    <w:rsid w:val="00880FB0"/>
    <w:rsid w:val="00881051"/>
    <w:rsid w:val="00881096"/>
    <w:rsid w:val="00881383"/>
    <w:rsid w:val="00881B0F"/>
    <w:rsid w:val="00881CEB"/>
    <w:rsid w:val="00881DF2"/>
    <w:rsid w:val="00882066"/>
    <w:rsid w:val="0088209D"/>
    <w:rsid w:val="00882445"/>
    <w:rsid w:val="0088264E"/>
    <w:rsid w:val="008826F1"/>
    <w:rsid w:val="00882909"/>
    <w:rsid w:val="008829B6"/>
    <w:rsid w:val="00882A00"/>
    <w:rsid w:val="00882CCB"/>
    <w:rsid w:val="0088311E"/>
    <w:rsid w:val="008833E1"/>
    <w:rsid w:val="0088349F"/>
    <w:rsid w:val="008838FD"/>
    <w:rsid w:val="00883B34"/>
    <w:rsid w:val="00883B73"/>
    <w:rsid w:val="00883BBE"/>
    <w:rsid w:val="00883BDE"/>
    <w:rsid w:val="00883E95"/>
    <w:rsid w:val="00884153"/>
    <w:rsid w:val="00884353"/>
    <w:rsid w:val="008845D8"/>
    <w:rsid w:val="008849BD"/>
    <w:rsid w:val="00884A84"/>
    <w:rsid w:val="00884C9C"/>
    <w:rsid w:val="00884D16"/>
    <w:rsid w:val="00884F58"/>
    <w:rsid w:val="008852D1"/>
    <w:rsid w:val="008855CF"/>
    <w:rsid w:val="00885613"/>
    <w:rsid w:val="008858DF"/>
    <w:rsid w:val="00885C16"/>
    <w:rsid w:val="00885CD3"/>
    <w:rsid w:val="00886172"/>
    <w:rsid w:val="0088622F"/>
    <w:rsid w:val="008862B2"/>
    <w:rsid w:val="008863A9"/>
    <w:rsid w:val="008866A0"/>
    <w:rsid w:val="0088672F"/>
    <w:rsid w:val="008869AE"/>
    <w:rsid w:val="008869E1"/>
    <w:rsid w:val="00886B0E"/>
    <w:rsid w:val="00886BCB"/>
    <w:rsid w:val="00886E8E"/>
    <w:rsid w:val="0088708E"/>
    <w:rsid w:val="00887295"/>
    <w:rsid w:val="0088769D"/>
    <w:rsid w:val="008878F3"/>
    <w:rsid w:val="00887BAC"/>
    <w:rsid w:val="00887CAF"/>
    <w:rsid w:val="00887D53"/>
    <w:rsid w:val="00887DD0"/>
    <w:rsid w:val="00887FC5"/>
    <w:rsid w:val="0089002A"/>
    <w:rsid w:val="008902FA"/>
    <w:rsid w:val="00890477"/>
    <w:rsid w:val="00890618"/>
    <w:rsid w:val="008907AA"/>
    <w:rsid w:val="0089094A"/>
    <w:rsid w:val="00890A6D"/>
    <w:rsid w:val="00890AC6"/>
    <w:rsid w:val="00890B6F"/>
    <w:rsid w:val="00890ED1"/>
    <w:rsid w:val="008910EE"/>
    <w:rsid w:val="0089142F"/>
    <w:rsid w:val="00891742"/>
    <w:rsid w:val="0089186B"/>
    <w:rsid w:val="008919EB"/>
    <w:rsid w:val="00891A7A"/>
    <w:rsid w:val="00891C65"/>
    <w:rsid w:val="00891D7C"/>
    <w:rsid w:val="00891DBD"/>
    <w:rsid w:val="00891ED2"/>
    <w:rsid w:val="00891EF4"/>
    <w:rsid w:val="00892112"/>
    <w:rsid w:val="008921AD"/>
    <w:rsid w:val="00892401"/>
    <w:rsid w:val="00892440"/>
    <w:rsid w:val="00892671"/>
    <w:rsid w:val="008927D7"/>
    <w:rsid w:val="0089289C"/>
    <w:rsid w:val="0089296A"/>
    <w:rsid w:val="00892AE5"/>
    <w:rsid w:val="00892BC5"/>
    <w:rsid w:val="00892C86"/>
    <w:rsid w:val="008930B1"/>
    <w:rsid w:val="00893195"/>
    <w:rsid w:val="00893536"/>
    <w:rsid w:val="008937D0"/>
    <w:rsid w:val="00893866"/>
    <w:rsid w:val="00893B57"/>
    <w:rsid w:val="00893BD0"/>
    <w:rsid w:val="00893CAB"/>
    <w:rsid w:val="00893DAE"/>
    <w:rsid w:val="00893E27"/>
    <w:rsid w:val="00893E44"/>
    <w:rsid w:val="00893E8F"/>
    <w:rsid w:val="00893F25"/>
    <w:rsid w:val="00893FFD"/>
    <w:rsid w:val="00894057"/>
    <w:rsid w:val="0089428A"/>
    <w:rsid w:val="0089438A"/>
    <w:rsid w:val="00894414"/>
    <w:rsid w:val="00894429"/>
    <w:rsid w:val="008944BC"/>
    <w:rsid w:val="008946AD"/>
    <w:rsid w:val="0089478D"/>
    <w:rsid w:val="00894C33"/>
    <w:rsid w:val="00894D7C"/>
    <w:rsid w:val="00894EF5"/>
    <w:rsid w:val="00894FE1"/>
    <w:rsid w:val="0089501A"/>
    <w:rsid w:val="0089510E"/>
    <w:rsid w:val="008951C6"/>
    <w:rsid w:val="0089549F"/>
    <w:rsid w:val="00895599"/>
    <w:rsid w:val="00895639"/>
    <w:rsid w:val="008956AF"/>
    <w:rsid w:val="008956DE"/>
    <w:rsid w:val="00895764"/>
    <w:rsid w:val="008957E1"/>
    <w:rsid w:val="00895C08"/>
    <w:rsid w:val="00895CDB"/>
    <w:rsid w:val="00895E2E"/>
    <w:rsid w:val="00895E32"/>
    <w:rsid w:val="008960E8"/>
    <w:rsid w:val="008961AB"/>
    <w:rsid w:val="008961EE"/>
    <w:rsid w:val="008962CB"/>
    <w:rsid w:val="008962D1"/>
    <w:rsid w:val="00896548"/>
    <w:rsid w:val="00896A87"/>
    <w:rsid w:val="00896A8D"/>
    <w:rsid w:val="00896D84"/>
    <w:rsid w:val="00896D99"/>
    <w:rsid w:val="00896DF9"/>
    <w:rsid w:val="0089709C"/>
    <w:rsid w:val="008970E8"/>
    <w:rsid w:val="00897169"/>
    <w:rsid w:val="008977F3"/>
    <w:rsid w:val="00897937"/>
    <w:rsid w:val="00897D46"/>
    <w:rsid w:val="00897E39"/>
    <w:rsid w:val="00897F04"/>
    <w:rsid w:val="00897FCA"/>
    <w:rsid w:val="008A00F0"/>
    <w:rsid w:val="008A0476"/>
    <w:rsid w:val="008A0995"/>
    <w:rsid w:val="008A0C7B"/>
    <w:rsid w:val="008A0FA6"/>
    <w:rsid w:val="008A1036"/>
    <w:rsid w:val="008A1170"/>
    <w:rsid w:val="008A1186"/>
    <w:rsid w:val="008A11E0"/>
    <w:rsid w:val="008A1214"/>
    <w:rsid w:val="008A12A5"/>
    <w:rsid w:val="008A148D"/>
    <w:rsid w:val="008A149B"/>
    <w:rsid w:val="008A18BB"/>
    <w:rsid w:val="008A19F9"/>
    <w:rsid w:val="008A19FC"/>
    <w:rsid w:val="008A1A64"/>
    <w:rsid w:val="008A1EC3"/>
    <w:rsid w:val="008A1F16"/>
    <w:rsid w:val="008A1F96"/>
    <w:rsid w:val="008A20E8"/>
    <w:rsid w:val="008A218B"/>
    <w:rsid w:val="008A228A"/>
    <w:rsid w:val="008A2665"/>
    <w:rsid w:val="008A26AB"/>
    <w:rsid w:val="008A273B"/>
    <w:rsid w:val="008A296C"/>
    <w:rsid w:val="008A29C0"/>
    <w:rsid w:val="008A2A2D"/>
    <w:rsid w:val="008A313A"/>
    <w:rsid w:val="008A34C4"/>
    <w:rsid w:val="008A3683"/>
    <w:rsid w:val="008A3684"/>
    <w:rsid w:val="008A369C"/>
    <w:rsid w:val="008A36DA"/>
    <w:rsid w:val="008A3EBA"/>
    <w:rsid w:val="008A4266"/>
    <w:rsid w:val="008A42EF"/>
    <w:rsid w:val="008A433D"/>
    <w:rsid w:val="008A4483"/>
    <w:rsid w:val="008A4522"/>
    <w:rsid w:val="008A4536"/>
    <w:rsid w:val="008A45C9"/>
    <w:rsid w:val="008A4763"/>
    <w:rsid w:val="008A4859"/>
    <w:rsid w:val="008A4953"/>
    <w:rsid w:val="008A4956"/>
    <w:rsid w:val="008A499E"/>
    <w:rsid w:val="008A4AC9"/>
    <w:rsid w:val="008A4BFE"/>
    <w:rsid w:val="008A4C41"/>
    <w:rsid w:val="008A4EF2"/>
    <w:rsid w:val="008A4F61"/>
    <w:rsid w:val="008A501C"/>
    <w:rsid w:val="008A50EA"/>
    <w:rsid w:val="008A52E8"/>
    <w:rsid w:val="008A5348"/>
    <w:rsid w:val="008A550A"/>
    <w:rsid w:val="008A5521"/>
    <w:rsid w:val="008A56FC"/>
    <w:rsid w:val="008A5813"/>
    <w:rsid w:val="008A5A64"/>
    <w:rsid w:val="008A5B39"/>
    <w:rsid w:val="008A5CCE"/>
    <w:rsid w:val="008A5D3B"/>
    <w:rsid w:val="008A5D6C"/>
    <w:rsid w:val="008A5E0C"/>
    <w:rsid w:val="008A5E17"/>
    <w:rsid w:val="008A603D"/>
    <w:rsid w:val="008A6615"/>
    <w:rsid w:val="008A69C8"/>
    <w:rsid w:val="008A6B2A"/>
    <w:rsid w:val="008A6B78"/>
    <w:rsid w:val="008A6C5C"/>
    <w:rsid w:val="008A6C5E"/>
    <w:rsid w:val="008A6DA2"/>
    <w:rsid w:val="008A6E0E"/>
    <w:rsid w:val="008A6E2F"/>
    <w:rsid w:val="008A702B"/>
    <w:rsid w:val="008A7206"/>
    <w:rsid w:val="008A7232"/>
    <w:rsid w:val="008A7567"/>
    <w:rsid w:val="008A75BD"/>
    <w:rsid w:val="008A7623"/>
    <w:rsid w:val="008A78A2"/>
    <w:rsid w:val="008A7A2B"/>
    <w:rsid w:val="008A7AD8"/>
    <w:rsid w:val="008A7DE8"/>
    <w:rsid w:val="008B008E"/>
    <w:rsid w:val="008B025A"/>
    <w:rsid w:val="008B04E1"/>
    <w:rsid w:val="008B073A"/>
    <w:rsid w:val="008B076B"/>
    <w:rsid w:val="008B07CB"/>
    <w:rsid w:val="008B08AE"/>
    <w:rsid w:val="008B0A36"/>
    <w:rsid w:val="008B0C4C"/>
    <w:rsid w:val="008B0CF3"/>
    <w:rsid w:val="008B0EBC"/>
    <w:rsid w:val="008B1135"/>
    <w:rsid w:val="008B1664"/>
    <w:rsid w:val="008B18A0"/>
    <w:rsid w:val="008B18BF"/>
    <w:rsid w:val="008B192B"/>
    <w:rsid w:val="008B19CB"/>
    <w:rsid w:val="008B19F6"/>
    <w:rsid w:val="008B1C10"/>
    <w:rsid w:val="008B1C16"/>
    <w:rsid w:val="008B1CD0"/>
    <w:rsid w:val="008B20D9"/>
    <w:rsid w:val="008B20EF"/>
    <w:rsid w:val="008B215F"/>
    <w:rsid w:val="008B2562"/>
    <w:rsid w:val="008B264D"/>
    <w:rsid w:val="008B26A2"/>
    <w:rsid w:val="008B2755"/>
    <w:rsid w:val="008B2B41"/>
    <w:rsid w:val="008B2B98"/>
    <w:rsid w:val="008B2C34"/>
    <w:rsid w:val="008B2EB7"/>
    <w:rsid w:val="008B32B2"/>
    <w:rsid w:val="008B32B7"/>
    <w:rsid w:val="008B337D"/>
    <w:rsid w:val="008B344A"/>
    <w:rsid w:val="008B35BC"/>
    <w:rsid w:val="008B37DE"/>
    <w:rsid w:val="008B3937"/>
    <w:rsid w:val="008B3ECA"/>
    <w:rsid w:val="008B4062"/>
    <w:rsid w:val="008B40CF"/>
    <w:rsid w:val="008B415C"/>
    <w:rsid w:val="008B43C4"/>
    <w:rsid w:val="008B4429"/>
    <w:rsid w:val="008B46C1"/>
    <w:rsid w:val="008B4929"/>
    <w:rsid w:val="008B4A1E"/>
    <w:rsid w:val="008B4AC7"/>
    <w:rsid w:val="008B4B68"/>
    <w:rsid w:val="008B4BC1"/>
    <w:rsid w:val="008B5139"/>
    <w:rsid w:val="008B518A"/>
    <w:rsid w:val="008B535C"/>
    <w:rsid w:val="008B542E"/>
    <w:rsid w:val="008B54E6"/>
    <w:rsid w:val="008B573B"/>
    <w:rsid w:val="008B57F9"/>
    <w:rsid w:val="008B59BD"/>
    <w:rsid w:val="008B59F0"/>
    <w:rsid w:val="008B5B0D"/>
    <w:rsid w:val="008B5B52"/>
    <w:rsid w:val="008B5BCF"/>
    <w:rsid w:val="008B5C31"/>
    <w:rsid w:val="008B5C4B"/>
    <w:rsid w:val="008B5CBB"/>
    <w:rsid w:val="008B5CF5"/>
    <w:rsid w:val="008B5E33"/>
    <w:rsid w:val="008B5F09"/>
    <w:rsid w:val="008B5F2A"/>
    <w:rsid w:val="008B6069"/>
    <w:rsid w:val="008B616E"/>
    <w:rsid w:val="008B6460"/>
    <w:rsid w:val="008B6688"/>
    <w:rsid w:val="008B6F55"/>
    <w:rsid w:val="008B70DC"/>
    <w:rsid w:val="008B70E4"/>
    <w:rsid w:val="008B72F1"/>
    <w:rsid w:val="008B7537"/>
    <w:rsid w:val="008B7652"/>
    <w:rsid w:val="008B765E"/>
    <w:rsid w:val="008B77C5"/>
    <w:rsid w:val="008B793A"/>
    <w:rsid w:val="008B79C7"/>
    <w:rsid w:val="008B7B15"/>
    <w:rsid w:val="008B7BDD"/>
    <w:rsid w:val="008B7C25"/>
    <w:rsid w:val="008B7C39"/>
    <w:rsid w:val="008B7CA8"/>
    <w:rsid w:val="008C001A"/>
    <w:rsid w:val="008C010D"/>
    <w:rsid w:val="008C01FE"/>
    <w:rsid w:val="008C022F"/>
    <w:rsid w:val="008C0373"/>
    <w:rsid w:val="008C0456"/>
    <w:rsid w:val="008C057B"/>
    <w:rsid w:val="008C065E"/>
    <w:rsid w:val="008C0737"/>
    <w:rsid w:val="008C0C14"/>
    <w:rsid w:val="008C0E1A"/>
    <w:rsid w:val="008C0F19"/>
    <w:rsid w:val="008C11F7"/>
    <w:rsid w:val="008C188F"/>
    <w:rsid w:val="008C1ADE"/>
    <w:rsid w:val="008C1D5C"/>
    <w:rsid w:val="008C1EA5"/>
    <w:rsid w:val="008C20CB"/>
    <w:rsid w:val="008C2286"/>
    <w:rsid w:val="008C2309"/>
    <w:rsid w:val="008C236B"/>
    <w:rsid w:val="008C24A0"/>
    <w:rsid w:val="008C274F"/>
    <w:rsid w:val="008C2882"/>
    <w:rsid w:val="008C2A75"/>
    <w:rsid w:val="008C2AF0"/>
    <w:rsid w:val="008C2B83"/>
    <w:rsid w:val="008C2D06"/>
    <w:rsid w:val="008C2D59"/>
    <w:rsid w:val="008C3062"/>
    <w:rsid w:val="008C30DE"/>
    <w:rsid w:val="008C3297"/>
    <w:rsid w:val="008C33B3"/>
    <w:rsid w:val="008C36B6"/>
    <w:rsid w:val="008C384A"/>
    <w:rsid w:val="008C389F"/>
    <w:rsid w:val="008C3977"/>
    <w:rsid w:val="008C3B65"/>
    <w:rsid w:val="008C3BFE"/>
    <w:rsid w:val="008C3D49"/>
    <w:rsid w:val="008C3DA5"/>
    <w:rsid w:val="008C3DCA"/>
    <w:rsid w:val="008C4001"/>
    <w:rsid w:val="008C4020"/>
    <w:rsid w:val="008C4195"/>
    <w:rsid w:val="008C4211"/>
    <w:rsid w:val="008C4217"/>
    <w:rsid w:val="008C4665"/>
    <w:rsid w:val="008C467A"/>
    <w:rsid w:val="008C4884"/>
    <w:rsid w:val="008C48C0"/>
    <w:rsid w:val="008C495A"/>
    <w:rsid w:val="008C4BF6"/>
    <w:rsid w:val="008C4C28"/>
    <w:rsid w:val="008C4CAC"/>
    <w:rsid w:val="008C4F0C"/>
    <w:rsid w:val="008C5006"/>
    <w:rsid w:val="008C5207"/>
    <w:rsid w:val="008C520B"/>
    <w:rsid w:val="008C52A2"/>
    <w:rsid w:val="008C52FC"/>
    <w:rsid w:val="008C5739"/>
    <w:rsid w:val="008C5761"/>
    <w:rsid w:val="008C5A01"/>
    <w:rsid w:val="008C5B97"/>
    <w:rsid w:val="008C5C65"/>
    <w:rsid w:val="008C5D77"/>
    <w:rsid w:val="008C5E5E"/>
    <w:rsid w:val="008C606D"/>
    <w:rsid w:val="008C62EB"/>
    <w:rsid w:val="008C653A"/>
    <w:rsid w:val="008C65C3"/>
    <w:rsid w:val="008C67F5"/>
    <w:rsid w:val="008C695E"/>
    <w:rsid w:val="008C6FD4"/>
    <w:rsid w:val="008C72CA"/>
    <w:rsid w:val="008C76A4"/>
    <w:rsid w:val="008C7CBC"/>
    <w:rsid w:val="008C7D08"/>
    <w:rsid w:val="008C7DA3"/>
    <w:rsid w:val="008C7F33"/>
    <w:rsid w:val="008D01D1"/>
    <w:rsid w:val="008D0229"/>
    <w:rsid w:val="008D0266"/>
    <w:rsid w:val="008D03C4"/>
    <w:rsid w:val="008D0440"/>
    <w:rsid w:val="008D06DA"/>
    <w:rsid w:val="008D0BB5"/>
    <w:rsid w:val="008D0D15"/>
    <w:rsid w:val="008D113A"/>
    <w:rsid w:val="008D14B1"/>
    <w:rsid w:val="008D15A4"/>
    <w:rsid w:val="008D169E"/>
    <w:rsid w:val="008D18E9"/>
    <w:rsid w:val="008D1920"/>
    <w:rsid w:val="008D19FD"/>
    <w:rsid w:val="008D1A29"/>
    <w:rsid w:val="008D1B62"/>
    <w:rsid w:val="008D1B85"/>
    <w:rsid w:val="008D1DD8"/>
    <w:rsid w:val="008D1E59"/>
    <w:rsid w:val="008D1F83"/>
    <w:rsid w:val="008D2106"/>
    <w:rsid w:val="008D212A"/>
    <w:rsid w:val="008D21CF"/>
    <w:rsid w:val="008D2221"/>
    <w:rsid w:val="008D2241"/>
    <w:rsid w:val="008D22B5"/>
    <w:rsid w:val="008D25F7"/>
    <w:rsid w:val="008D2673"/>
    <w:rsid w:val="008D28C9"/>
    <w:rsid w:val="008D291D"/>
    <w:rsid w:val="008D2A3F"/>
    <w:rsid w:val="008D2AE8"/>
    <w:rsid w:val="008D2E71"/>
    <w:rsid w:val="008D2EBE"/>
    <w:rsid w:val="008D2F66"/>
    <w:rsid w:val="008D30BB"/>
    <w:rsid w:val="008D31B6"/>
    <w:rsid w:val="008D31D6"/>
    <w:rsid w:val="008D379B"/>
    <w:rsid w:val="008D38DA"/>
    <w:rsid w:val="008D3A3F"/>
    <w:rsid w:val="008D40C8"/>
    <w:rsid w:val="008D47C5"/>
    <w:rsid w:val="008D4863"/>
    <w:rsid w:val="008D4879"/>
    <w:rsid w:val="008D48D0"/>
    <w:rsid w:val="008D491D"/>
    <w:rsid w:val="008D4B3A"/>
    <w:rsid w:val="008D4D10"/>
    <w:rsid w:val="008D4F06"/>
    <w:rsid w:val="008D4FA2"/>
    <w:rsid w:val="008D5020"/>
    <w:rsid w:val="008D54C2"/>
    <w:rsid w:val="008D5552"/>
    <w:rsid w:val="008D5711"/>
    <w:rsid w:val="008D5E58"/>
    <w:rsid w:val="008D65E8"/>
    <w:rsid w:val="008D6616"/>
    <w:rsid w:val="008D6979"/>
    <w:rsid w:val="008D6AD0"/>
    <w:rsid w:val="008D6D43"/>
    <w:rsid w:val="008D6DED"/>
    <w:rsid w:val="008D70C3"/>
    <w:rsid w:val="008D7174"/>
    <w:rsid w:val="008D72CA"/>
    <w:rsid w:val="008D757B"/>
    <w:rsid w:val="008D7945"/>
    <w:rsid w:val="008D79D7"/>
    <w:rsid w:val="008D7ACB"/>
    <w:rsid w:val="008D7B9C"/>
    <w:rsid w:val="008D7C98"/>
    <w:rsid w:val="008E0148"/>
    <w:rsid w:val="008E01C0"/>
    <w:rsid w:val="008E01FC"/>
    <w:rsid w:val="008E0228"/>
    <w:rsid w:val="008E0233"/>
    <w:rsid w:val="008E02B8"/>
    <w:rsid w:val="008E0736"/>
    <w:rsid w:val="008E07E4"/>
    <w:rsid w:val="008E07EC"/>
    <w:rsid w:val="008E0824"/>
    <w:rsid w:val="008E0A95"/>
    <w:rsid w:val="008E0C21"/>
    <w:rsid w:val="008E0D0E"/>
    <w:rsid w:val="008E0D2C"/>
    <w:rsid w:val="008E0D50"/>
    <w:rsid w:val="008E0EAC"/>
    <w:rsid w:val="008E11BB"/>
    <w:rsid w:val="008E13B5"/>
    <w:rsid w:val="008E170A"/>
    <w:rsid w:val="008E192F"/>
    <w:rsid w:val="008E1D96"/>
    <w:rsid w:val="008E1E53"/>
    <w:rsid w:val="008E1E55"/>
    <w:rsid w:val="008E1E5D"/>
    <w:rsid w:val="008E1FDC"/>
    <w:rsid w:val="008E2253"/>
    <w:rsid w:val="008E22E0"/>
    <w:rsid w:val="008E2312"/>
    <w:rsid w:val="008E260B"/>
    <w:rsid w:val="008E28A0"/>
    <w:rsid w:val="008E28BD"/>
    <w:rsid w:val="008E28C3"/>
    <w:rsid w:val="008E2939"/>
    <w:rsid w:val="008E2A05"/>
    <w:rsid w:val="008E2A59"/>
    <w:rsid w:val="008E2B3A"/>
    <w:rsid w:val="008E2BD4"/>
    <w:rsid w:val="008E2D0B"/>
    <w:rsid w:val="008E2E1D"/>
    <w:rsid w:val="008E2E5D"/>
    <w:rsid w:val="008E3495"/>
    <w:rsid w:val="008E36C1"/>
    <w:rsid w:val="008E36F4"/>
    <w:rsid w:val="008E3784"/>
    <w:rsid w:val="008E37EA"/>
    <w:rsid w:val="008E389E"/>
    <w:rsid w:val="008E38F2"/>
    <w:rsid w:val="008E399D"/>
    <w:rsid w:val="008E3C43"/>
    <w:rsid w:val="008E3CBE"/>
    <w:rsid w:val="008E3E8F"/>
    <w:rsid w:val="008E40D2"/>
    <w:rsid w:val="008E44CC"/>
    <w:rsid w:val="008E4579"/>
    <w:rsid w:val="008E4584"/>
    <w:rsid w:val="008E45B0"/>
    <w:rsid w:val="008E4A86"/>
    <w:rsid w:val="008E4B57"/>
    <w:rsid w:val="008E4BE3"/>
    <w:rsid w:val="008E4C97"/>
    <w:rsid w:val="008E4D29"/>
    <w:rsid w:val="008E50DB"/>
    <w:rsid w:val="008E5129"/>
    <w:rsid w:val="008E54E6"/>
    <w:rsid w:val="008E5583"/>
    <w:rsid w:val="008E5592"/>
    <w:rsid w:val="008E5C0B"/>
    <w:rsid w:val="008E5EB7"/>
    <w:rsid w:val="008E5F82"/>
    <w:rsid w:val="008E6054"/>
    <w:rsid w:val="008E611A"/>
    <w:rsid w:val="008E6158"/>
    <w:rsid w:val="008E6172"/>
    <w:rsid w:val="008E6218"/>
    <w:rsid w:val="008E62EF"/>
    <w:rsid w:val="008E64EF"/>
    <w:rsid w:val="008E65DD"/>
    <w:rsid w:val="008E66BB"/>
    <w:rsid w:val="008E6793"/>
    <w:rsid w:val="008E6C8F"/>
    <w:rsid w:val="008E6CC5"/>
    <w:rsid w:val="008E6E93"/>
    <w:rsid w:val="008E6F21"/>
    <w:rsid w:val="008E73A9"/>
    <w:rsid w:val="008E745B"/>
    <w:rsid w:val="008E74F5"/>
    <w:rsid w:val="008E776E"/>
    <w:rsid w:val="008E789D"/>
    <w:rsid w:val="008E7A22"/>
    <w:rsid w:val="008E7D5B"/>
    <w:rsid w:val="008E7ECE"/>
    <w:rsid w:val="008E7F53"/>
    <w:rsid w:val="008F0009"/>
    <w:rsid w:val="008F01F2"/>
    <w:rsid w:val="008F046A"/>
    <w:rsid w:val="008F04F9"/>
    <w:rsid w:val="008F0638"/>
    <w:rsid w:val="008F0AAE"/>
    <w:rsid w:val="008F0B7C"/>
    <w:rsid w:val="008F11AC"/>
    <w:rsid w:val="008F11E3"/>
    <w:rsid w:val="008F13C2"/>
    <w:rsid w:val="008F1897"/>
    <w:rsid w:val="008F1F15"/>
    <w:rsid w:val="008F1F1A"/>
    <w:rsid w:val="008F1FFD"/>
    <w:rsid w:val="008F2037"/>
    <w:rsid w:val="008F20D7"/>
    <w:rsid w:val="008F2246"/>
    <w:rsid w:val="008F2324"/>
    <w:rsid w:val="008F2453"/>
    <w:rsid w:val="008F24AF"/>
    <w:rsid w:val="008F24C9"/>
    <w:rsid w:val="008F25EF"/>
    <w:rsid w:val="008F27F0"/>
    <w:rsid w:val="008F2813"/>
    <w:rsid w:val="008F2A77"/>
    <w:rsid w:val="008F2CBA"/>
    <w:rsid w:val="008F2E4E"/>
    <w:rsid w:val="008F2FA2"/>
    <w:rsid w:val="008F31D0"/>
    <w:rsid w:val="008F3281"/>
    <w:rsid w:val="008F343F"/>
    <w:rsid w:val="008F3505"/>
    <w:rsid w:val="008F3539"/>
    <w:rsid w:val="008F368B"/>
    <w:rsid w:val="008F3B69"/>
    <w:rsid w:val="008F3CD8"/>
    <w:rsid w:val="008F3CD9"/>
    <w:rsid w:val="008F3E05"/>
    <w:rsid w:val="008F3FD2"/>
    <w:rsid w:val="008F405F"/>
    <w:rsid w:val="008F410A"/>
    <w:rsid w:val="008F41B5"/>
    <w:rsid w:val="008F437C"/>
    <w:rsid w:val="008F444B"/>
    <w:rsid w:val="008F45A1"/>
    <w:rsid w:val="008F47AA"/>
    <w:rsid w:val="008F4843"/>
    <w:rsid w:val="008F4866"/>
    <w:rsid w:val="008F4B40"/>
    <w:rsid w:val="008F4BCA"/>
    <w:rsid w:val="008F4C4C"/>
    <w:rsid w:val="008F4E0B"/>
    <w:rsid w:val="008F4EC2"/>
    <w:rsid w:val="008F506F"/>
    <w:rsid w:val="008F53AA"/>
    <w:rsid w:val="008F53FB"/>
    <w:rsid w:val="008F5420"/>
    <w:rsid w:val="008F552F"/>
    <w:rsid w:val="008F5649"/>
    <w:rsid w:val="008F580E"/>
    <w:rsid w:val="008F58A4"/>
    <w:rsid w:val="008F5AC6"/>
    <w:rsid w:val="008F5FE5"/>
    <w:rsid w:val="008F5FF0"/>
    <w:rsid w:val="008F60F0"/>
    <w:rsid w:val="008F60F5"/>
    <w:rsid w:val="008F6101"/>
    <w:rsid w:val="008F61ED"/>
    <w:rsid w:val="008F6245"/>
    <w:rsid w:val="008F6642"/>
    <w:rsid w:val="008F66F9"/>
    <w:rsid w:val="008F6810"/>
    <w:rsid w:val="008F686D"/>
    <w:rsid w:val="008F69D3"/>
    <w:rsid w:val="008F6C72"/>
    <w:rsid w:val="008F6C76"/>
    <w:rsid w:val="008F6D70"/>
    <w:rsid w:val="008F6F0D"/>
    <w:rsid w:val="008F6FBF"/>
    <w:rsid w:val="008F70C2"/>
    <w:rsid w:val="008F71F7"/>
    <w:rsid w:val="008F7416"/>
    <w:rsid w:val="008F7486"/>
    <w:rsid w:val="008F7A3E"/>
    <w:rsid w:val="008F7B15"/>
    <w:rsid w:val="008F7CFB"/>
    <w:rsid w:val="008F7D47"/>
    <w:rsid w:val="008F7DE9"/>
    <w:rsid w:val="009000C9"/>
    <w:rsid w:val="009001B8"/>
    <w:rsid w:val="009004E0"/>
    <w:rsid w:val="0090056B"/>
    <w:rsid w:val="009005C1"/>
    <w:rsid w:val="00900740"/>
    <w:rsid w:val="00900973"/>
    <w:rsid w:val="00900A36"/>
    <w:rsid w:val="00900D82"/>
    <w:rsid w:val="00900F6A"/>
    <w:rsid w:val="00901061"/>
    <w:rsid w:val="00901298"/>
    <w:rsid w:val="0090187A"/>
    <w:rsid w:val="009018E8"/>
    <w:rsid w:val="00901A04"/>
    <w:rsid w:val="00901CD8"/>
    <w:rsid w:val="00901D02"/>
    <w:rsid w:val="00901DDD"/>
    <w:rsid w:val="00901EAB"/>
    <w:rsid w:val="00901FE5"/>
    <w:rsid w:val="00902070"/>
    <w:rsid w:val="0090209F"/>
    <w:rsid w:val="00902346"/>
    <w:rsid w:val="009026B1"/>
    <w:rsid w:val="009028F9"/>
    <w:rsid w:val="00902B16"/>
    <w:rsid w:val="00902C23"/>
    <w:rsid w:val="00902C88"/>
    <w:rsid w:val="00902DFF"/>
    <w:rsid w:val="00902ED5"/>
    <w:rsid w:val="00902FBD"/>
    <w:rsid w:val="0090304B"/>
    <w:rsid w:val="00903128"/>
    <w:rsid w:val="00903131"/>
    <w:rsid w:val="0090314B"/>
    <w:rsid w:val="00903303"/>
    <w:rsid w:val="0090361F"/>
    <w:rsid w:val="0090366F"/>
    <w:rsid w:val="009036B0"/>
    <w:rsid w:val="009036EE"/>
    <w:rsid w:val="00903796"/>
    <w:rsid w:val="0090388F"/>
    <w:rsid w:val="009039D7"/>
    <w:rsid w:val="00903B5D"/>
    <w:rsid w:val="00903DD0"/>
    <w:rsid w:val="00903EC0"/>
    <w:rsid w:val="00903ECA"/>
    <w:rsid w:val="00904012"/>
    <w:rsid w:val="009040CA"/>
    <w:rsid w:val="00904119"/>
    <w:rsid w:val="00904201"/>
    <w:rsid w:val="0090425B"/>
    <w:rsid w:val="0090432C"/>
    <w:rsid w:val="00904566"/>
    <w:rsid w:val="0090458A"/>
    <w:rsid w:val="00904A5D"/>
    <w:rsid w:val="00904D88"/>
    <w:rsid w:val="00904F4A"/>
    <w:rsid w:val="009050F7"/>
    <w:rsid w:val="009050FB"/>
    <w:rsid w:val="0090516A"/>
    <w:rsid w:val="009053F8"/>
    <w:rsid w:val="00905510"/>
    <w:rsid w:val="009056E4"/>
    <w:rsid w:val="009057CC"/>
    <w:rsid w:val="00905A32"/>
    <w:rsid w:val="00905C33"/>
    <w:rsid w:val="00905C63"/>
    <w:rsid w:val="00905CCE"/>
    <w:rsid w:val="00905E25"/>
    <w:rsid w:val="00905E57"/>
    <w:rsid w:val="00905E65"/>
    <w:rsid w:val="00905F50"/>
    <w:rsid w:val="00905FE7"/>
    <w:rsid w:val="00906077"/>
    <w:rsid w:val="009060C4"/>
    <w:rsid w:val="00906570"/>
    <w:rsid w:val="0090662B"/>
    <w:rsid w:val="00906653"/>
    <w:rsid w:val="0090673E"/>
    <w:rsid w:val="009067B6"/>
    <w:rsid w:val="0090692F"/>
    <w:rsid w:val="00906A65"/>
    <w:rsid w:val="00906A67"/>
    <w:rsid w:val="00906AA0"/>
    <w:rsid w:val="00906AD8"/>
    <w:rsid w:val="00906ADF"/>
    <w:rsid w:val="00906AF8"/>
    <w:rsid w:val="00906BF6"/>
    <w:rsid w:val="00906C72"/>
    <w:rsid w:val="00906C78"/>
    <w:rsid w:val="00906D5E"/>
    <w:rsid w:val="00906FAA"/>
    <w:rsid w:val="0090709E"/>
    <w:rsid w:val="00907170"/>
    <w:rsid w:val="009072A1"/>
    <w:rsid w:val="00907420"/>
    <w:rsid w:val="009074E9"/>
    <w:rsid w:val="009075B1"/>
    <w:rsid w:val="00907793"/>
    <w:rsid w:val="0090786F"/>
    <w:rsid w:val="00907EED"/>
    <w:rsid w:val="00907F39"/>
    <w:rsid w:val="0091013F"/>
    <w:rsid w:val="00910176"/>
    <w:rsid w:val="00910644"/>
    <w:rsid w:val="0091069B"/>
    <w:rsid w:val="009106CF"/>
    <w:rsid w:val="00910745"/>
    <w:rsid w:val="00910B93"/>
    <w:rsid w:val="00910BCD"/>
    <w:rsid w:val="00910BD6"/>
    <w:rsid w:val="00910DFA"/>
    <w:rsid w:val="00910ED2"/>
    <w:rsid w:val="00910FD0"/>
    <w:rsid w:val="009110A3"/>
    <w:rsid w:val="009111DB"/>
    <w:rsid w:val="0091121F"/>
    <w:rsid w:val="00911256"/>
    <w:rsid w:val="0091129C"/>
    <w:rsid w:val="009112B7"/>
    <w:rsid w:val="009113E8"/>
    <w:rsid w:val="009114A5"/>
    <w:rsid w:val="009114B3"/>
    <w:rsid w:val="0091150B"/>
    <w:rsid w:val="00911640"/>
    <w:rsid w:val="009116DB"/>
    <w:rsid w:val="0091172B"/>
    <w:rsid w:val="00911807"/>
    <w:rsid w:val="00911A3C"/>
    <w:rsid w:val="00911E1F"/>
    <w:rsid w:val="00911EAB"/>
    <w:rsid w:val="00911F4A"/>
    <w:rsid w:val="009121E2"/>
    <w:rsid w:val="009121FE"/>
    <w:rsid w:val="00912465"/>
    <w:rsid w:val="00912514"/>
    <w:rsid w:val="00912686"/>
    <w:rsid w:val="009126FF"/>
    <w:rsid w:val="0091286F"/>
    <w:rsid w:val="00912A5E"/>
    <w:rsid w:val="00912CEF"/>
    <w:rsid w:val="009131EC"/>
    <w:rsid w:val="00913284"/>
    <w:rsid w:val="009133DE"/>
    <w:rsid w:val="00913475"/>
    <w:rsid w:val="00913785"/>
    <w:rsid w:val="009139AC"/>
    <w:rsid w:val="00913A36"/>
    <w:rsid w:val="00913D93"/>
    <w:rsid w:val="00913E6B"/>
    <w:rsid w:val="00914015"/>
    <w:rsid w:val="009141B5"/>
    <w:rsid w:val="0091427F"/>
    <w:rsid w:val="0091448F"/>
    <w:rsid w:val="00914620"/>
    <w:rsid w:val="009146B8"/>
    <w:rsid w:val="00914702"/>
    <w:rsid w:val="00914798"/>
    <w:rsid w:val="0091485F"/>
    <w:rsid w:val="00914960"/>
    <w:rsid w:val="00914A8B"/>
    <w:rsid w:val="00914CBB"/>
    <w:rsid w:val="00914F58"/>
    <w:rsid w:val="00914FB7"/>
    <w:rsid w:val="00914FD6"/>
    <w:rsid w:val="009152F7"/>
    <w:rsid w:val="00915328"/>
    <w:rsid w:val="00915396"/>
    <w:rsid w:val="00915C80"/>
    <w:rsid w:val="00915E3C"/>
    <w:rsid w:val="00915F2C"/>
    <w:rsid w:val="00915F66"/>
    <w:rsid w:val="00915F6C"/>
    <w:rsid w:val="00916150"/>
    <w:rsid w:val="0091658D"/>
    <w:rsid w:val="0091664D"/>
    <w:rsid w:val="009166C1"/>
    <w:rsid w:val="00916709"/>
    <w:rsid w:val="00916757"/>
    <w:rsid w:val="00916882"/>
    <w:rsid w:val="009168DE"/>
    <w:rsid w:val="00916B06"/>
    <w:rsid w:val="00916BF6"/>
    <w:rsid w:val="00916D15"/>
    <w:rsid w:val="00916F49"/>
    <w:rsid w:val="00917042"/>
    <w:rsid w:val="00917328"/>
    <w:rsid w:val="009174F5"/>
    <w:rsid w:val="009176C5"/>
    <w:rsid w:val="00917775"/>
    <w:rsid w:val="00917841"/>
    <w:rsid w:val="009178D9"/>
    <w:rsid w:val="00917C7E"/>
    <w:rsid w:val="00917D15"/>
    <w:rsid w:val="00917D9F"/>
    <w:rsid w:val="00917F67"/>
    <w:rsid w:val="009200AE"/>
    <w:rsid w:val="00920191"/>
    <w:rsid w:val="009202E1"/>
    <w:rsid w:val="009203FA"/>
    <w:rsid w:val="009204B9"/>
    <w:rsid w:val="009206A7"/>
    <w:rsid w:val="0092073C"/>
    <w:rsid w:val="00920805"/>
    <w:rsid w:val="009208A3"/>
    <w:rsid w:val="009209EB"/>
    <w:rsid w:val="00920A46"/>
    <w:rsid w:val="00920A49"/>
    <w:rsid w:val="00920AD9"/>
    <w:rsid w:val="00920B6F"/>
    <w:rsid w:val="00920C78"/>
    <w:rsid w:val="00920F46"/>
    <w:rsid w:val="0092108C"/>
    <w:rsid w:val="00921150"/>
    <w:rsid w:val="00921285"/>
    <w:rsid w:val="009213C4"/>
    <w:rsid w:val="009213E1"/>
    <w:rsid w:val="00921570"/>
    <w:rsid w:val="00921712"/>
    <w:rsid w:val="00921909"/>
    <w:rsid w:val="00921930"/>
    <w:rsid w:val="00921932"/>
    <w:rsid w:val="00921A54"/>
    <w:rsid w:val="00921A61"/>
    <w:rsid w:val="00921A9C"/>
    <w:rsid w:val="00921CA8"/>
    <w:rsid w:val="00921D11"/>
    <w:rsid w:val="00921D54"/>
    <w:rsid w:val="00921D5D"/>
    <w:rsid w:val="00921D8B"/>
    <w:rsid w:val="00922025"/>
    <w:rsid w:val="009220C8"/>
    <w:rsid w:val="00922205"/>
    <w:rsid w:val="00922382"/>
    <w:rsid w:val="00922396"/>
    <w:rsid w:val="009223A2"/>
    <w:rsid w:val="009226B2"/>
    <w:rsid w:val="00922ABB"/>
    <w:rsid w:val="00922ACC"/>
    <w:rsid w:val="00922C86"/>
    <w:rsid w:val="00922E8E"/>
    <w:rsid w:val="00922FB3"/>
    <w:rsid w:val="00922FE3"/>
    <w:rsid w:val="00923256"/>
    <w:rsid w:val="0092328C"/>
    <w:rsid w:val="009233C8"/>
    <w:rsid w:val="00923609"/>
    <w:rsid w:val="0092382D"/>
    <w:rsid w:val="00923A90"/>
    <w:rsid w:val="00923AF1"/>
    <w:rsid w:val="00923C91"/>
    <w:rsid w:val="0092418C"/>
    <w:rsid w:val="009241D7"/>
    <w:rsid w:val="009241E4"/>
    <w:rsid w:val="0092444A"/>
    <w:rsid w:val="00924521"/>
    <w:rsid w:val="009246A9"/>
    <w:rsid w:val="0092470B"/>
    <w:rsid w:val="00924729"/>
    <w:rsid w:val="0092473F"/>
    <w:rsid w:val="0092479B"/>
    <w:rsid w:val="0092486A"/>
    <w:rsid w:val="00924908"/>
    <w:rsid w:val="00924A72"/>
    <w:rsid w:val="00924AF6"/>
    <w:rsid w:val="00924B1E"/>
    <w:rsid w:val="00925045"/>
    <w:rsid w:val="009257EA"/>
    <w:rsid w:val="009258DA"/>
    <w:rsid w:val="00925A7C"/>
    <w:rsid w:val="00925AF8"/>
    <w:rsid w:val="00925B3C"/>
    <w:rsid w:val="00925BC2"/>
    <w:rsid w:val="00925D7D"/>
    <w:rsid w:val="00925DC5"/>
    <w:rsid w:val="00925EFC"/>
    <w:rsid w:val="00925F91"/>
    <w:rsid w:val="009262E3"/>
    <w:rsid w:val="00926375"/>
    <w:rsid w:val="0092642C"/>
    <w:rsid w:val="00926615"/>
    <w:rsid w:val="00926745"/>
    <w:rsid w:val="009268A8"/>
    <w:rsid w:val="009268DC"/>
    <w:rsid w:val="009269C1"/>
    <w:rsid w:val="00926A5D"/>
    <w:rsid w:val="00926B42"/>
    <w:rsid w:val="00926B92"/>
    <w:rsid w:val="009271BB"/>
    <w:rsid w:val="00927207"/>
    <w:rsid w:val="009272C9"/>
    <w:rsid w:val="009273EE"/>
    <w:rsid w:val="00927416"/>
    <w:rsid w:val="009275C1"/>
    <w:rsid w:val="009275FF"/>
    <w:rsid w:val="00927642"/>
    <w:rsid w:val="009277F1"/>
    <w:rsid w:val="00927829"/>
    <w:rsid w:val="009278BF"/>
    <w:rsid w:val="009278FF"/>
    <w:rsid w:val="00927A65"/>
    <w:rsid w:val="00927B90"/>
    <w:rsid w:val="00927C37"/>
    <w:rsid w:val="00927E5D"/>
    <w:rsid w:val="009300F2"/>
    <w:rsid w:val="0093012A"/>
    <w:rsid w:val="009302BE"/>
    <w:rsid w:val="00930362"/>
    <w:rsid w:val="00930486"/>
    <w:rsid w:val="0093072F"/>
    <w:rsid w:val="009308F3"/>
    <w:rsid w:val="00930C14"/>
    <w:rsid w:val="00930C9D"/>
    <w:rsid w:val="00930EC1"/>
    <w:rsid w:val="00930F15"/>
    <w:rsid w:val="00931027"/>
    <w:rsid w:val="00931160"/>
    <w:rsid w:val="009311D8"/>
    <w:rsid w:val="009312D9"/>
    <w:rsid w:val="00931669"/>
    <w:rsid w:val="009316B6"/>
    <w:rsid w:val="009316C0"/>
    <w:rsid w:val="009318F3"/>
    <w:rsid w:val="00931B3E"/>
    <w:rsid w:val="0093209F"/>
    <w:rsid w:val="0093227A"/>
    <w:rsid w:val="009322B6"/>
    <w:rsid w:val="009325D4"/>
    <w:rsid w:val="00932628"/>
    <w:rsid w:val="00932637"/>
    <w:rsid w:val="0093292D"/>
    <w:rsid w:val="00932A26"/>
    <w:rsid w:val="00932B9A"/>
    <w:rsid w:val="00932C14"/>
    <w:rsid w:val="00932C77"/>
    <w:rsid w:val="00932F48"/>
    <w:rsid w:val="00932F6B"/>
    <w:rsid w:val="00932FD2"/>
    <w:rsid w:val="009330C1"/>
    <w:rsid w:val="0093312D"/>
    <w:rsid w:val="00933444"/>
    <w:rsid w:val="00933452"/>
    <w:rsid w:val="00933716"/>
    <w:rsid w:val="00933999"/>
    <w:rsid w:val="009339CE"/>
    <w:rsid w:val="00933CDC"/>
    <w:rsid w:val="00933EC1"/>
    <w:rsid w:val="0093442F"/>
    <w:rsid w:val="00934898"/>
    <w:rsid w:val="00934976"/>
    <w:rsid w:val="00934EFB"/>
    <w:rsid w:val="00935035"/>
    <w:rsid w:val="009354AD"/>
    <w:rsid w:val="00935571"/>
    <w:rsid w:val="009356DE"/>
    <w:rsid w:val="009356E4"/>
    <w:rsid w:val="00935769"/>
    <w:rsid w:val="00935974"/>
    <w:rsid w:val="009359A1"/>
    <w:rsid w:val="00935A72"/>
    <w:rsid w:val="00935D6B"/>
    <w:rsid w:val="00935FCB"/>
    <w:rsid w:val="00935FFF"/>
    <w:rsid w:val="009361AC"/>
    <w:rsid w:val="009361CA"/>
    <w:rsid w:val="00936B30"/>
    <w:rsid w:val="00936BDC"/>
    <w:rsid w:val="00936D42"/>
    <w:rsid w:val="00936FC3"/>
    <w:rsid w:val="0093723A"/>
    <w:rsid w:val="009374C2"/>
    <w:rsid w:val="009374F8"/>
    <w:rsid w:val="0093757E"/>
    <w:rsid w:val="00937839"/>
    <w:rsid w:val="0093784C"/>
    <w:rsid w:val="00937937"/>
    <w:rsid w:val="00937AB2"/>
    <w:rsid w:val="00937C8B"/>
    <w:rsid w:val="00937CA2"/>
    <w:rsid w:val="00937F36"/>
    <w:rsid w:val="00940009"/>
    <w:rsid w:val="00940025"/>
    <w:rsid w:val="00940284"/>
    <w:rsid w:val="009402D7"/>
    <w:rsid w:val="00940396"/>
    <w:rsid w:val="00940611"/>
    <w:rsid w:val="0094080A"/>
    <w:rsid w:val="009409A3"/>
    <w:rsid w:val="00940A7D"/>
    <w:rsid w:val="00940B29"/>
    <w:rsid w:val="00940D0B"/>
    <w:rsid w:val="00940D70"/>
    <w:rsid w:val="00940EEA"/>
    <w:rsid w:val="00941010"/>
    <w:rsid w:val="00941021"/>
    <w:rsid w:val="009410E8"/>
    <w:rsid w:val="0094119E"/>
    <w:rsid w:val="00941293"/>
    <w:rsid w:val="009412DA"/>
    <w:rsid w:val="0094149B"/>
    <w:rsid w:val="009414C7"/>
    <w:rsid w:val="009415E2"/>
    <w:rsid w:val="009416CC"/>
    <w:rsid w:val="0094190F"/>
    <w:rsid w:val="00941983"/>
    <w:rsid w:val="00941ACC"/>
    <w:rsid w:val="00941AD1"/>
    <w:rsid w:val="00941B1D"/>
    <w:rsid w:val="00941C51"/>
    <w:rsid w:val="00941D40"/>
    <w:rsid w:val="00941EA1"/>
    <w:rsid w:val="00941F36"/>
    <w:rsid w:val="0094213F"/>
    <w:rsid w:val="00942379"/>
    <w:rsid w:val="009425D3"/>
    <w:rsid w:val="0094260D"/>
    <w:rsid w:val="00942668"/>
    <w:rsid w:val="0094286C"/>
    <w:rsid w:val="00942898"/>
    <w:rsid w:val="009428AA"/>
    <w:rsid w:val="009428D1"/>
    <w:rsid w:val="00942C8E"/>
    <w:rsid w:val="00942D83"/>
    <w:rsid w:val="00942DB3"/>
    <w:rsid w:val="00942E7A"/>
    <w:rsid w:val="009430E1"/>
    <w:rsid w:val="0094354D"/>
    <w:rsid w:val="009437AC"/>
    <w:rsid w:val="009438BD"/>
    <w:rsid w:val="00943941"/>
    <w:rsid w:val="00943A28"/>
    <w:rsid w:val="00943A93"/>
    <w:rsid w:val="00943BA5"/>
    <w:rsid w:val="00943C54"/>
    <w:rsid w:val="00943C9B"/>
    <w:rsid w:val="00943D61"/>
    <w:rsid w:val="00943DF2"/>
    <w:rsid w:val="00944052"/>
    <w:rsid w:val="00944171"/>
    <w:rsid w:val="00944238"/>
    <w:rsid w:val="00944258"/>
    <w:rsid w:val="00944276"/>
    <w:rsid w:val="0094429B"/>
    <w:rsid w:val="00944326"/>
    <w:rsid w:val="0094446D"/>
    <w:rsid w:val="009444E0"/>
    <w:rsid w:val="0094476D"/>
    <w:rsid w:val="00944897"/>
    <w:rsid w:val="00944910"/>
    <w:rsid w:val="00944A2A"/>
    <w:rsid w:val="00944D34"/>
    <w:rsid w:val="00944E5D"/>
    <w:rsid w:val="00945051"/>
    <w:rsid w:val="009454AF"/>
    <w:rsid w:val="009454F1"/>
    <w:rsid w:val="0094579E"/>
    <w:rsid w:val="009457A3"/>
    <w:rsid w:val="00945849"/>
    <w:rsid w:val="00945A7C"/>
    <w:rsid w:val="00945A9D"/>
    <w:rsid w:val="00945BB7"/>
    <w:rsid w:val="00945CB9"/>
    <w:rsid w:val="00945D56"/>
    <w:rsid w:val="0094635D"/>
    <w:rsid w:val="00946413"/>
    <w:rsid w:val="009468D2"/>
    <w:rsid w:val="009468EA"/>
    <w:rsid w:val="00946947"/>
    <w:rsid w:val="00946D50"/>
    <w:rsid w:val="00946EAC"/>
    <w:rsid w:val="00946EBD"/>
    <w:rsid w:val="00947211"/>
    <w:rsid w:val="00947277"/>
    <w:rsid w:val="009472FA"/>
    <w:rsid w:val="009475D4"/>
    <w:rsid w:val="00947887"/>
    <w:rsid w:val="0094798E"/>
    <w:rsid w:val="0094799F"/>
    <w:rsid w:val="00947A86"/>
    <w:rsid w:val="00947C3C"/>
    <w:rsid w:val="00947CF9"/>
    <w:rsid w:val="00947E08"/>
    <w:rsid w:val="00947EF9"/>
    <w:rsid w:val="009501C1"/>
    <w:rsid w:val="00950374"/>
    <w:rsid w:val="009504A0"/>
    <w:rsid w:val="009505D2"/>
    <w:rsid w:val="00950763"/>
    <w:rsid w:val="00950A8B"/>
    <w:rsid w:val="00950E4D"/>
    <w:rsid w:val="00950E8E"/>
    <w:rsid w:val="00950F5A"/>
    <w:rsid w:val="009510FB"/>
    <w:rsid w:val="009512A6"/>
    <w:rsid w:val="0095145A"/>
    <w:rsid w:val="009514AC"/>
    <w:rsid w:val="009514CA"/>
    <w:rsid w:val="009516DC"/>
    <w:rsid w:val="00951A00"/>
    <w:rsid w:val="00951ABE"/>
    <w:rsid w:val="00951F05"/>
    <w:rsid w:val="00952213"/>
    <w:rsid w:val="009522D8"/>
    <w:rsid w:val="0095234D"/>
    <w:rsid w:val="00952488"/>
    <w:rsid w:val="00952906"/>
    <w:rsid w:val="00952A7B"/>
    <w:rsid w:val="00952F4B"/>
    <w:rsid w:val="00952F75"/>
    <w:rsid w:val="0095304E"/>
    <w:rsid w:val="00953128"/>
    <w:rsid w:val="0095319A"/>
    <w:rsid w:val="00953328"/>
    <w:rsid w:val="00953451"/>
    <w:rsid w:val="0095362A"/>
    <w:rsid w:val="009536A1"/>
    <w:rsid w:val="009536B4"/>
    <w:rsid w:val="00953702"/>
    <w:rsid w:val="00953757"/>
    <w:rsid w:val="0095376F"/>
    <w:rsid w:val="009537C8"/>
    <w:rsid w:val="00953A39"/>
    <w:rsid w:val="00953C3A"/>
    <w:rsid w:val="00953F4B"/>
    <w:rsid w:val="0095422C"/>
    <w:rsid w:val="00954246"/>
    <w:rsid w:val="00954249"/>
    <w:rsid w:val="009542B9"/>
    <w:rsid w:val="00954419"/>
    <w:rsid w:val="009545EE"/>
    <w:rsid w:val="009546D8"/>
    <w:rsid w:val="00954749"/>
    <w:rsid w:val="00954867"/>
    <w:rsid w:val="009548D0"/>
    <w:rsid w:val="009548E3"/>
    <w:rsid w:val="009548FD"/>
    <w:rsid w:val="009549C4"/>
    <w:rsid w:val="00954C10"/>
    <w:rsid w:val="00954E07"/>
    <w:rsid w:val="00954F36"/>
    <w:rsid w:val="0095508B"/>
    <w:rsid w:val="00955171"/>
    <w:rsid w:val="00955430"/>
    <w:rsid w:val="0095585D"/>
    <w:rsid w:val="00955C77"/>
    <w:rsid w:val="00955D19"/>
    <w:rsid w:val="00955DE4"/>
    <w:rsid w:val="00955E34"/>
    <w:rsid w:val="00955E58"/>
    <w:rsid w:val="00955E93"/>
    <w:rsid w:val="0095609B"/>
    <w:rsid w:val="00956228"/>
    <w:rsid w:val="0095667A"/>
    <w:rsid w:val="0095676E"/>
    <w:rsid w:val="00956A9A"/>
    <w:rsid w:val="00956ACD"/>
    <w:rsid w:val="00956E68"/>
    <w:rsid w:val="009570EB"/>
    <w:rsid w:val="00957144"/>
    <w:rsid w:val="009572B8"/>
    <w:rsid w:val="00957545"/>
    <w:rsid w:val="009576BB"/>
    <w:rsid w:val="009578AD"/>
    <w:rsid w:val="00957A4E"/>
    <w:rsid w:val="00957E36"/>
    <w:rsid w:val="00957E54"/>
    <w:rsid w:val="009600E0"/>
    <w:rsid w:val="00960158"/>
    <w:rsid w:val="009602E4"/>
    <w:rsid w:val="009605B5"/>
    <w:rsid w:val="009607F3"/>
    <w:rsid w:val="009609FC"/>
    <w:rsid w:val="00960A7B"/>
    <w:rsid w:val="00960AA5"/>
    <w:rsid w:val="00960B04"/>
    <w:rsid w:val="00960D2B"/>
    <w:rsid w:val="00960EE8"/>
    <w:rsid w:val="00961144"/>
    <w:rsid w:val="009611B6"/>
    <w:rsid w:val="009611E0"/>
    <w:rsid w:val="00961281"/>
    <w:rsid w:val="009612A1"/>
    <w:rsid w:val="00961651"/>
    <w:rsid w:val="00961756"/>
    <w:rsid w:val="009617E8"/>
    <w:rsid w:val="00961A0F"/>
    <w:rsid w:val="00961BA2"/>
    <w:rsid w:val="00961DE4"/>
    <w:rsid w:val="00961E4E"/>
    <w:rsid w:val="00961FA8"/>
    <w:rsid w:val="009620E4"/>
    <w:rsid w:val="0096229A"/>
    <w:rsid w:val="00962405"/>
    <w:rsid w:val="00962462"/>
    <w:rsid w:val="0096271C"/>
    <w:rsid w:val="00962726"/>
    <w:rsid w:val="00962745"/>
    <w:rsid w:val="0096280E"/>
    <w:rsid w:val="00962811"/>
    <w:rsid w:val="0096286D"/>
    <w:rsid w:val="00962A8E"/>
    <w:rsid w:val="00962B7E"/>
    <w:rsid w:val="00962BE7"/>
    <w:rsid w:val="00962D6D"/>
    <w:rsid w:val="00962E8A"/>
    <w:rsid w:val="009630D8"/>
    <w:rsid w:val="0096316F"/>
    <w:rsid w:val="00963207"/>
    <w:rsid w:val="009633E6"/>
    <w:rsid w:val="009634C8"/>
    <w:rsid w:val="00963525"/>
    <w:rsid w:val="009635C3"/>
    <w:rsid w:val="00963723"/>
    <w:rsid w:val="00963B7B"/>
    <w:rsid w:val="00963D45"/>
    <w:rsid w:val="00963F2A"/>
    <w:rsid w:val="009643C0"/>
    <w:rsid w:val="009644D8"/>
    <w:rsid w:val="00964509"/>
    <w:rsid w:val="00964A51"/>
    <w:rsid w:val="00964AA3"/>
    <w:rsid w:val="00964B06"/>
    <w:rsid w:val="00964BA0"/>
    <w:rsid w:val="00964CF5"/>
    <w:rsid w:val="00964F1F"/>
    <w:rsid w:val="0096524A"/>
    <w:rsid w:val="00965261"/>
    <w:rsid w:val="009653CA"/>
    <w:rsid w:val="009657B6"/>
    <w:rsid w:val="00965914"/>
    <w:rsid w:val="00965B74"/>
    <w:rsid w:val="00965FF4"/>
    <w:rsid w:val="0096636B"/>
    <w:rsid w:val="009663B5"/>
    <w:rsid w:val="00966451"/>
    <w:rsid w:val="009666C5"/>
    <w:rsid w:val="00966751"/>
    <w:rsid w:val="009669AE"/>
    <w:rsid w:val="00966AF7"/>
    <w:rsid w:val="00966B47"/>
    <w:rsid w:val="00966BE0"/>
    <w:rsid w:val="00966D00"/>
    <w:rsid w:val="00966D11"/>
    <w:rsid w:val="00966F02"/>
    <w:rsid w:val="00967066"/>
    <w:rsid w:val="009670C8"/>
    <w:rsid w:val="00967176"/>
    <w:rsid w:val="00967C27"/>
    <w:rsid w:val="00967D5F"/>
    <w:rsid w:val="00967F45"/>
    <w:rsid w:val="00970164"/>
    <w:rsid w:val="009702D6"/>
    <w:rsid w:val="00970334"/>
    <w:rsid w:val="00970362"/>
    <w:rsid w:val="00970416"/>
    <w:rsid w:val="00970495"/>
    <w:rsid w:val="00970528"/>
    <w:rsid w:val="009705A6"/>
    <w:rsid w:val="00970679"/>
    <w:rsid w:val="00970AED"/>
    <w:rsid w:val="00970AF1"/>
    <w:rsid w:val="00970B55"/>
    <w:rsid w:val="00970BF1"/>
    <w:rsid w:val="00970D28"/>
    <w:rsid w:val="00970D44"/>
    <w:rsid w:val="00970D61"/>
    <w:rsid w:val="00970EDD"/>
    <w:rsid w:val="00970EFD"/>
    <w:rsid w:val="00970F49"/>
    <w:rsid w:val="00971112"/>
    <w:rsid w:val="0097111F"/>
    <w:rsid w:val="00971565"/>
    <w:rsid w:val="0097167A"/>
    <w:rsid w:val="0097178F"/>
    <w:rsid w:val="009717B5"/>
    <w:rsid w:val="00971B29"/>
    <w:rsid w:val="00971D6B"/>
    <w:rsid w:val="00971EEA"/>
    <w:rsid w:val="009720F3"/>
    <w:rsid w:val="009721CA"/>
    <w:rsid w:val="00972250"/>
    <w:rsid w:val="009722CD"/>
    <w:rsid w:val="009725C9"/>
    <w:rsid w:val="00972766"/>
    <w:rsid w:val="00972807"/>
    <w:rsid w:val="00972897"/>
    <w:rsid w:val="009728B8"/>
    <w:rsid w:val="00972983"/>
    <w:rsid w:val="009729E2"/>
    <w:rsid w:val="00972A98"/>
    <w:rsid w:val="00972AD4"/>
    <w:rsid w:val="00972B9F"/>
    <w:rsid w:val="00972DEE"/>
    <w:rsid w:val="00972FF7"/>
    <w:rsid w:val="0097328A"/>
    <w:rsid w:val="0097346A"/>
    <w:rsid w:val="00973666"/>
    <w:rsid w:val="0097368E"/>
    <w:rsid w:val="00973877"/>
    <w:rsid w:val="00973A88"/>
    <w:rsid w:val="00973B18"/>
    <w:rsid w:val="00973B53"/>
    <w:rsid w:val="00973D9F"/>
    <w:rsid w:val="00973DC8"/>
    <w:rsid w:val="00973ECC"/>
    <w:rsid w:val="00973EF2"/>
    <w:rsid w:val="00973FD8"/>
    <w:rsid w:val="00973FFB"/>
    <w:rsid w:val="0097405A"/>
    <w:rsid w:val="0097431B"/>
    <w:rsid w:val="00974324"/>
    <w:rsid w:val="00974354"/>
    <w:rsid w:val="00974444"/>
    <w:rsid w:val="0097451B"/>
    <w:rsid w:val="00974610"/>
    <w:rsid w:val="00974715"/>
    <w:rsid w:val="009747F2"/>
    <w:rsid w:val="009748E7"/>
    <w:rsid w:val="00974C52"/>
    <w:rsid w:val="00974D7D"/>
    <w:rsid w:val="00975167"/>
    <w:rsid w:val="009751E4"/>
    <w:rsid w:val="009752A2"/>
    <w:rsid w:val="009757E2"/>
    <w:rsid w:val="009758D2"/>
    <w:rsid w:val="00975A5F"/>
    <w:rsid w:val="00975B29"/>
    <w:rsid w:val="00975D2D"/>
    <w:rsid w:val="00975F71"/>
    <w:rsid w:val="00976021"/>
    <w:rsid w:val="00976061"/>
    <w:rsid w:val="009763C5"/>
    <w:rsid w:val="0097646A"/>
    <w:rsid w:val="0097646F"/>
    <w:rsid w:val="0097668A"/>
    <w:rsid w:val="0097689D"/>
    <w:rsid w:val="009768A6"/>
    <w:rsid w:val="00976969"/>
    <w:rsid w:val="009769EE"/>
    <w:rsid w:val="00976AAB"/>
    <w:rsid w:val="00976F9B"/>
    <w:rsid w:val="00977208"/>
    <w:rsid w:val="0097724A"/>
    <w:rsid w:val="009773DC"/>
    <w:rsid w:val="009775B3"/>
    <w:rsid w:val="0097771A"/>
    <w:rsid w:val="00977932"/>
    <w:rsid w:val="00977AD0"/>
    <w:rsid w:val="00977D29"/>
    <w:rsid w:val="00977DB8"/>
    <w:rsid w:val="00977DFF"/>
    <w:rsid w:val="00977F21"/>
    <w:rsid w:val="0098055F"/>
    <w:rsid w:val="00980904"/>
    <w:rsid w:val="00980A1D"/>
    <w:rsid w:val="00980ABE"/>
    <w:rsid w:val="00980F67"/>
    <w:rsid w:val="009811E5"/>
    <w:rsid w:val="00981376"/>
    <w:rsid w:val="00981414"/>
    <w:rsid w:val="00981646"/>
    <w:rsid w:val="009817B7"/>
    <w:rsid w:val="009817CF"/>
    <w:rsid w:val="00982108"/>
    <w:rsid w:val="009822BC"/>
    <w:rsid w:val="0098254B"/>
    <w:rsid w:val="009825E3"/>
    <w:rsid w:val="00982774"/>
    <w:rsid w:val="00982935"/>
    <w:rsid w:val="00982A76"/>
    <w:rsid w:val="00982AC0"/>
    <w:rsid w:val="00982C4A"/>
    <w:rsid w:val="00982F07"/>
    <w:rsid w:val="00982FDA"/>
    <w:rsid w:val="0098312C"/>
    <w:rsid w:val="00983414"/>
    <w:rsid w:val="00983456"/>
    <w:rsid w:val="009836D2"/>
    <w:rsid w:val="00983804"/>
    <w:rsid w:val="00983807"/>
    <w:rsid w:val="00983824"/>
    <w:rsid w:val="009838F9"/>
    <w:rsid w:val="00983900"/>
    <w:rsid w:val="00983CBB"/>
    <w:rsid w:val="00983DF3"/>
    <w:rsid w:val="009840C3"/>
    <w:rsid w:val="00984224"/>
    <w:rsid w:val="00984516"/>
    <w:rsid w:val="0098453B"/>
    <w:rsid w:val="0098454A"/>
    <w:rsid w:val="00984575"/>
    <w:rsid w:val="0098465D"/>
    <w:rsid w:val="00984768"/>
    <w:rsid w:val="0098496E"/>
    <w:rsid w:val="00984982"/>
    <w:rsid w:val="009849F9"/>
    <w:rsid w:val="00984CB6"/>
    <w:rsid w:val="00984EB1"/>
    <w:rsid w:val="0098502C"/>
    <w:rsid w:val="00985297"/>
    <w:rsid w:val="0098567F"/>
    <w:rsid w:val="009856BD"/>
    <w:rsid w:val="009857C2"/>
    <w:rsid w:val="009857F7"/>
    <w:rsid w:val="00985928"/>
    <w:rsid w:val="00986046"/>
    <w:rsid w:val="009860FD"/>
    <w:rsid w:val="00986366"/>
    <w:rsid w:val="009863D4"/>
    <w:rsid w:val="009864DD"/>
    <w:rsid w:val="009866A7"/>
    <w:rsid w:val="00986755"/>
    <w:rsid w:val="00986AF3"/>
    <w:rsid w:val="00986C47"/>
    <w:rsid w:val="00986F10"/>
    <w:rsid w:val="00986F94"/>
    <w:rsid w:val="00986FA0"/>
    <w:rsid w:val="00986FED"/>
    <w:rsid w:val="0098708F"/>
    <w:rsid w:val="00987198"/>
    <w:rsid w:val="00987400"/>
    <w:rsid w:val="0098744D"/>
    <w:rsid w:val="00987629"/>
    <w:rsid w:val="00987E30"/>
    <w:rsid w:val="00987EAC"/>
    <w:rsid w:val="00987F22"/>
    <w:rsid w:val="00990049"/>
    <w:rsid w:val="00990055"/>
    <w:rsid w:val="009900DF"/>
    <w:rsid w:val="0099017E"/>
    <w:rsid w:val="00990354"/>
    <w:rsid w:val="00990422"/>
    <w:rsid w:val="0099062C"/>
    <w:rsid w:val="00990645"/>
    <w:rsid w:val="009907CB"/>
    <w:rsid w:val="009908F3"/>
    <w:rsid w:val="00990949"/>
    <w:rsid w:val="009909DF"/>
    <w:rsid w:val="00990A6B"/>
    <w:rsid w:val="00990B30"/>
    <w:rsid w:val="00990C59"/>
    <w:rsid w:val="00990D3D"/>
    <w:rsid w:val="00990D6D"/>
    <w:rsid w:val="00990E21"/>
    <w:rsid w:val="00990EC4"/>
    <w:rsid w:val="00990F10"/>
    <w:rsid w:val="0099131A"/>
    <w:rsid w:val="0099153B"/>
    <w:rsid w:val="009915D7"/>
    <w:rsid w:val="009916E3"/>
    <w:rsid w:val="00991881"/>
    <w:rsid w:val="009919D4"/>
    <w:rsid w:val="00991B13"/>
    <w:rsid w:val="00991CD1"/>
    <w:rsid w:val="00991FCC"/>
    <w:rsid w:val="00992339"/>
    <w:rsid w:val="00992353"/>
    <w:rsid w:val="00992375"/>
    <w:rsid w:val="0099269B"/>
    <w:rsid w:val="00992768"/>
    <w:rsid w:val="009927D9"/>
    <w:rsid w:val="009928AF"/>
    <w:rsid w:val="00992A5D"/>
    <w:rsid w:val="00992AF4"/>
    <w:rsid w:val="00992B03"/>
    <w:rsid w:val="00992D69"/>
    <w:rsid w:val="00992E12"/>
    <w:rsid w:val="009933B5"/>
    <w:rsid w:val="009933DD"/>
    <w:rsid w:val="009935A8"/>
    <w:rsid w:val="00993935"/>
    <w:rsid w:val="00993B83"/>
    <w:rsid w:val="00993F5F"/>
    <w:rsid w:val="00994104"/>
    <w:rsid w:val="00994363"/>
    <w:rsid w:val="0099466F"/>
    <w:rsid w:val="00994791"/>
    <w:rsid w:val="00994899"/>
    <w:rsid w:val="009949E8"/>
    <w:rsid w:val="00994A6C"/>
    <w:rsid w:val="00994B3B"/>
    <w:rsid w:val="00994C13"/>
    <w:rsid w:val="00994D47"/>
    <w:rsid w:val="00994FA7"/>
    <w:rsid w:val="009951C6"/>
    <w:rsid w:val="00995579"/>
    <w:rsid w:val="009955BB"/>
    <w:rsid w:val="0099580E"/>
    <w:rsid w:val="00995836"/>
    <w:rsid w:val="00995945"/>
    <w:rsid w:val="009959E7"/>
    <w:rsid w:val="00995A53"/>
    <w:rsid w:val="00995B63"/>
    <w:rsid w:val="00995B97"/>
    <w:rsid w:val="00995C3F"/>
    <w:rsid w:val="0099605F"/>
    <w:rsid w:val="009960E5"/>
    <w:rsid w:val="009961AF"/>
    <w:rsid w:val="009961D7"/>
    <w:rsid w:val="0099632F"/>
    <w:rsid w:val="00996365"/>
    <w:rsid w:val="009965DE"/>
    <w:rsid w:val="0099676A"/>
    <w:rsid w:val="00996FB1"/>
    <w:rsid w:val="009971D2"/>
    <w:rsid w:val="0099744F"/>
    <w:rsid w:val="009974CB"/>
    <w:rsid w:val="0099760B"/>
    <w:rsid w:val="009976E5"/>
    <w:rsid w:val="009977C5"/>
    <w:rsid w:val="009979CC"/>
    <w:rsid w:val="00997B10"/>
    <w:rsid w:val="00997B53"/>
    <w:rsid w:val="00997BDA"/>
    <w:rsid w:val="00997DB2"/>
    <w:rsid w:val="00997F0B"/>
    <w:rsid w:val="009A0372"/>
    <w:rsid w:val="009A03DB"/>
    <w:rsid w:val="009A0447"/>
    <w:rsid w:val="009A04A5"/>
    <w:rsid w:val="009A07B1"/>
    <w:rsid w:val="009A08EC"/>
    <w:rsid w:val="009A0931"/>
    <w:rsid w:val="009A0A54"/>
    <w:rsid w:val="009A0DDD"/>
    <w:rsid w:val="009A0E10"/>
    <w:rsid w:val="009A0E56"/>
    <w:rsid w:val="009A0F32"/>
    <w:rsid w:val="009A114D"/>
    <w:rsid w:val="009A131B"/>
    <w:rsid w:val="009A19E4"/>
    <w:rsid w:val="009A1BE3"/>
    <w:rsid w:val="009A2137"/>
    <w:rsid w:val="009A214E"/>
    <w:rsid w:val="009A2480"/>
    <w:rsid w:val="009A257F"/>
    <w:rsid w:val="009A274C"/>
    <w:rsid w:val="009A2A24"/>
    <w:rsid w:val="009A2B00"/>
    <w:rsid w:val="009A2D34"/>
    <w:rsid w:val="009A2D8A"/>
    <w:rsid w:val="009A2DEA"/>
    <w:rsid w:val="009A2E59"/>
    <w:rsid w:val="009A32C3"/>
    <w:rsid w:val="009A35C3"/>
    <w:rsid w:val="009A3915"/>
    <w:rsid w:val="009A3A81"/>
    <w:rsid w:val="009A3C4F"/>
    <w:rsid w:val="009A3CC9"/>
    <w:rsid w:val="009A3D01"/>
    <w:rsid w:val="009A3FAD"/>
    <w:rsid w:val="009A40AA"/>
    <w:rsid w:val="009A40BE"/>
    <w:rsid w:val="009A45E5"/>
    <w:rsid w:val="009A4B4B"/>
    <w:rsid w:val="009A4C0F"/>
    <w:rsid w:val="009A50C4"/>
    <w:rsid w:val="009A539A"/>
    <w:rsid w:val="009A567A"/>
    <w:rsid w:val="009A5B2E"/>
    <w:rsid w:val="009A5FBC"/>
    <w:rsid w:val="009A61E6"/>
    <w:rsid w:val="009A624F"/>
    <w:rsid w:val="009A62C2"/>
    <w:rsid w:val="009A630E"/>
    <w:rsid w:val="009A6530"/>
    <w:rsid w:val="009A67DB"/>
    <w:rsid w:val="009A6831"/>
    <w:rsid w:val="009A6871"/>
    <w:rsid w:val="009A69F8"/>
    <w:rsid w:val="009A6BBA"/>
    <w:rsid w:val="009A6BF9"/>
    <w:rsid w:val="009A6C56"/>
    <w:rsid w:val="009A6DC0"/>
    <w:rsid w:val="009A6E35"/>
    <w:rsid w:val="009A6F7A"/>
    <w:rsid w:val="009A6FAA"/>
    <w:rsid w:val="009A703C"/>
    <w:rsid w:val="009A7113"/>
    <w:rsid w:val="009A71A6"/>
    <w:rsid w:val="009A7368"/>
    <w:rsid w:val="009A7389"/>
    <w:rsid w:val="009A73BD"/>
    <w:rsid w:val="009A73C5"/>
    <w:rsid w:val="009A7593"/>
    <w:rsid w:val="009A759B"/>
    <w:rsid w:val="009A7683"/>
    <w:rsid w:val="009A76E3"/>
    <w:rsid w:val="009A7760"/>
    <w:rsid w:val="009A7791"/>
    <w:rsid w:val="009A780A"/>
    <w:rsid w:val="009A7A0E"/>
    <w:rsid w:val="009A7AA8"/>
    <w:rsid w:val="009A7AE1"/>
    <w:rsid w:val="009A7AFE"/>
    <w:rsid w:val="009A7D23"/>
    <w:rsid w:val="009A7D35"/>
    <w:rsid w:val="009A7DDB"/>
    <w:rsid w:val="009A7FD7"/>
    <w:rsid w:val="009B000A"/>
    <w:rsid w:val="009B010B"/>
    <w:rsid w:val="009B0222"/>
    <w:rsid w:val="009B0301"/>
    <w:rsid w:val="009B033E"/>
    <w:rsid w:val="009B0379"/>
    <w:rsid w:val="009B058B"/>
    <w:rsid w:val="009B05CE"/>
    <w:rsid w:val="009B0870"/>
    <w:rsid w:val="009B0B4C"/>
    <w:rsid w:val="009B0B76"/>
    <w:rsid w:val="009B0C60"/>
    <w:rsid w:val="009B0CE2"/>
    <w:rsid w:val="009B0F7E"/>
    <w:rsid w:val="009B0FAB"/>
    <w:rsid w:val="009B11F7"/>
    <w:rsid w:val="009B1353"/>
    <w:rsid w:val="009B148D"/>
    <w:rsid w:val="009B1493"/>
    <w:rsid w:val="009B14F1"/>
    <w:rsid w:val="009B182E"/>
    <w:rsid w:val="009B1997"/>
    <w:rsid w:val="009B1F7D"/>
    <w:rsid w:val="009B2006"/>
    <w:rsid w:val="009B218A"/>
    <w:rsid w:val="009B2432"/>
    <w:rsid w:val="009B243F"/>
    <w:rsid w:val="009B25ED"/>
    <w:rsid w:val="009B269B"/>
    <w:rsid w:val="009B269E"/>
    <w:rsid w:val="009B277B"/>
    <w:rsid w:val="009B284E"/>
    <w:rsid w:val="009B2AE8"/>
    <w:rsid w:val="009B2B88"/>
    <w:rsid w:val="009B2BA2"/>
    <w:rsid w:val="009B2C79"/>
    <w:rsid w:val="009B2F2D"/>
    <w:rsid w:val="009B308F"/>
    <w:rsid w:val="009B30C0"/>
    <w:rsid w:val="009B3197"/>
    <w:rsid w:val="009B338D"/>
    <w:rsid w:val="009B364E"/>
    <w:rsid w:val="009B3BDD"/>
    <w:rsid w:val="009B3C0E"/>
    <w:rsid w:val="009B3C9F"/>
    <w:rsid w:val="009B3F5B"/>
    <w:rsid w:val="009B43A2"/>
    <w:rsid w:val="009B453F"/>
    <w:rsid w:val="009B45CA"/>
    <w:rsid w:val="009B490F"/>
    <w:rsid w:val="009B495A"/>
    <w:rsid w:val="009B4A4D"/>
    <w:rsid w:val="009B52A6"/>
    <w:rsid w:val="009B53B5"/>
    <w:rsid w:val="009B549A"/>
    <w:rsid w:val="009B55E3"/>
    <w:rsid w:val="009B568C"/>
    <w:rsid w:val="009B57D4"/>
    <w:rsid w:val="009B58A5"/>
    <w:rsid w:val="009B5994"/>
    <w:rsid w:val="009B5BB2"/>
    <w:rsid w:val="009B5CF6"/>
    <w:rsid w:val="009B5EBE"/>
    <w:rsid w:val="009B5F90"/>
    <w:rsid w:val="009B6246"/>
    <w:rsid w:val="009B6281"/>
    <w:rsid w:val="009B62CC"/>
    <w:rsid w:val="009B62E3"/>
    <w:rsid w:val="009B6316"/>
    <w:rsid w:val="009B6384"/>
    <w:rsid w:val="009B65B4"/>
    <w:rsid w:val="009B675D"/>
    <w:rsid w:val="009B67D6"/>
    <w:rsid w:val="009B690D"/>
    <w:rsid w:val="009B697E"/>
    <w:rsid w:val="009B6A1D"/>
    <w:rsid w:val="009B6BC6"/>
    <w:rsid w:val="009B712D"/>
    <w:rsid w:val="009B7184"/>
    <w:rsid w:val="009B7288"/>
    <w:rsid w:val="009B7428"/>
    <w:rsid w:val="009B7464"/>
    <w:rsid w:val="009B7741"/>
    <w:rsid w:val="009B79D3"/>
    <w:rsid w:val="009B7A73"/>
    <w:rsid w:val="009B7CD2"/>
    <w:rsid w:val="009B7DDE"/>
    <w:rsid w:val="009B7EAC"/>
    <w:rsid w:val="009C028B"/>
    <w:rsid w:val="009C04CB"/>
    <w:rsid w:val="009C0508"/>
    <w:rsid w:val="009C056B"/>
    <w:rsid w:val="009C05A4"/>
    <w:rsid w:val="009C06BB"/>
    <w:rsid w:val="009C0B24"/>
    <w:rsid w:val="009C0BD2"/>
    <w:rsid w:val="009C0CAD"/>
    <w:rsid w:val="009C0E03"/>
    <w:rsid w:val="009C0E67"/>
    <w:rsid w:val="009C0F0F"/>
    <w:rsid w:val="009C103D"/>
    <w:rsid w:val="009C107E"/>
    <w:rsid w:val="009C1253"/>
    <w:rsid w:val="009C1316"/>
    <w:rsid w:val="009C141E"/>
    <w:rsid w:val="009C14A5"/>
    <w:rsid w:val="009C1714"/>
    <w:rsid w:val="009C18E8"/>
    <w:rsid w:val="009C1986"/>
    <w:rsid w:val="009C1CDD"/>
    <w:rsid w:val="009C1D62"/>
    <w:rsid w:val="009C207E"/>
    <w:rsid w:val="009C2178"/>
    <w:rsid w:val="009C2452"/>
    <w:rsid w:val="009C2764"/>
    <w:rsid w:val="009C2807"/>
    <w:rsid w:val="009C2879"/>
    <w:rsid w:val="009C28D4"/>
    <w:rsid w:val="009C2946"/>
    <w:rsid w:val="009C295B"/>
    <w:rsid w:val="009C295F"/>
    <w:rsid w:val="009C29CD"/>
    <w:rsid w:val="009C2B20"/>
    <w:rsid w:val="009C2B30"/>
    <w:rsid w:val="009C2C53"/>
    <w:rsid w:val="009C3018"/>
    <w:rsid w:val="009C3450"/>
    <w:rsid w:val="009C354D"/>
    <w:rsid w:val="009C37D1"/>
    <w:rsid w:val="009C3895"/>
    <w:rsid w:val="009C39B2"/>
    <w:rsid w:val="009C3C14"/>
    <w:rsid w:val="009C3DDB"/>
    <w:rsid w:val="009C3E08"/>
    <w:rsid w:val="009C3ED6"/>
    <w:rsid w:val="009C3FEE"/>
    <w:rsid w:val="009C4105"/>
    <w:rsid w:val="009C425B"/>
    <w:rsid w:val="009C442E"/>
    <w:rsid w:val="009C44D9"/>
    <w:rsid w:val="009C47BE"/>
    <w:rsid w:val="009C48DC"/>
    <w:rsid w:val="009C4A5C"/>
    <w:rsid w:val="009C4C78"/>
    <w:rsid w:val="009C4D03"/>
    <w:rsid w:val="009C4DCC"/>
    <w:rsid w:val="009C51F6"/>
    <w:rsid w:val="009C555E"/>
    <w:rsid w:val="009C557D"/>
    <w:rsid w:val="009C5598"/>
    <w:rsid w:val="009C57DF"/>
    <w:rsid w:val="009C58BC"/>
    <w:rsid w:val="009C5BEA"/>
    <w:rsid w:val="009C5D3B"/>
    <w:rsid w:val="009C5E8B"/>
    <w:rsid w:val="009C6076"/>
    <w:rsid w:val="009C62A9"/>
    <w:rsid w:val="009C6370"/>
    <w:rsid w:val="009C6481"/>
    <w:rsid w:val="009C6547"/>
    <w:rsid w:val="009C6802"/>
    <w:rsid w:val="009C6905"/>
    <w:rsid w:val="009C6BA2"/>
    <w:rsid w:val="009C6BB5"/>
    <w:rsid w:val="009C6BE2"/>
    <w:rsid w:val="009C728C"/>
    <w:rsid w:val="009C72BE"/>
    <w:rsid w:val="009C72DC"/>
    <w:rsid w:val="009C7563"/>
    <w:rsid w:val="009C75E4"/>
    <w:rsid w:val="009C75F0"/>
    <w:rsid w:val="009C76A4"/>
    <w:rsid w:val="009C7772"/>
    <w:rsid w:val="009C7BD9"/>
    <w:rsid w:val="009C7C34"/>
    <w:rsid w:val="009C7CCA"/>
    <w:rsid w:val="009C7D91"/>
    <w:rsid w:val="009C7F0E"/>
    <w:rsid w:val="009C7FDE"/>
    <w:rsid w:val="009D0191"/>
    <w:rsid w:val="009D01F6"/>
    <w:rsid w:val="009D0208"/>
    <w:rsid w:val="009D07E2"/>
    <w:rsid w:val="009D09D8"/>
    <w:rsid w:val="009D0A3D"/>
    <w:rsid w:val="009D0AB2"/>
    <w:rsid w:val="009D0E57"/>
    <w:rsid w:val="009D0F19"/>
    <w:rsid w:val="009D10E7"/>
    <w:rsid w:val="009D1221"/>
    <w:rsid w:val="009D145C"/>
    <w:rsid w:val="009D16C8"/>
    <w:rsid w:val="009D176C"/>
    <w:rsid w:val="009D1C49"/>
    <w:rsid w:val="009D1CC5"/>
    <w:rsid w:val="009D1CE4"/>
    <w:rsid w:val="009D1D0A"/>
    <w:rsid w:val="009D1D24"/>
    <w:rsid w:val="009D1FE6"/>
    <w:rsid w:val="009D215A"/>
    <w:rsid w:val="009D22A2"/>
    <w:rsid w:val="009D231C"/>
    <w:rsid w:val="009D2412"/>
    <w:rsid w:val="009D28E9"/>
    <w:rsid w:val="009D2BBB"/>
    <w:rsid w:val="009D2BD9"/>
    <w:rsid w:val="009D2C55"/>
    <w:rsid w:val="009D2D92"/>
    <w:rsid w:val="009D2E83"/>
    <w:rsid w:val="009D2E85"/>
    <w:rsid w:val="009D2E91"/>
    <w:rsid w:val="009D2EA2"/>
    <w:rsid w:val="009D3166"/>
    <w:rsid w:val="009D32CB"/>
    <w:rsid w:val="009D3660"/>
    <w:rsid w:val="009D37D0"/>
    <w:rsid w:val="009D380D"/>
    <w:rsid w:val="009D3A5A"/>
    <w:rsid w:val="009D3E74"/>
    <w:rsid w:val="009D402E"/>
    <w:rsid w:val="009D40FF"/>
    <w:rsid w:val="009D4216"/>
    <w:rsid w:val="009D4258"/>
    <w:rsid w:val="009D48F8"/>
    <w:rsid w:val="009D4BD4"/>
    <w:rsid w:val="009D4BD9"/>
    <w:rsid w:val="009D4C2D"/>
    <w:rsid w:val="009D4D79"/>
    <w:rsid w:val="009D4E66"/>
    <w:rsid w:val="009D512B"/>
    <w:rsid w:val="009D524B"/>
    <w:rsid w:val="009D52A7"/>
    <w:rsid w:val="009D549D"/>
    <w:rsid w:val="009D550B"/>
    <w:rsid w:val="009D5584"/>
    <w:rsid w:val="009D577D"/>
    <w:rsid w:val="009D57BB"/>
    <w:rsid w:val="009D5816"/>
    <w:rsid w:val="009D5956"/>
    <w:rsid w:val="009D5996"/>
    <w:rsid w:val="009D5BA2"/>
    <w:rsid w:val="009D5F95"/>
    <w:rsid w:val="009D603F"/>
    <w:rsid w:val="009D6074"/>
    <w:rsid w:val="009D60F3"/>
    <w:rsid w:val="009D610C"/>
    <w:rsid w:val="009D636D"/>
    <w:rsid w:val="009D645F"/>
    <w:rsid w:val="009D66BC"/>
    <w:rsid w:val="009D68C8"/>
    <w:rsid w:val="009D68D6"/>
    <w:rsid w:val="009D6930"/>
    <w:rsid w:val="009D6A39"/>
    <w:rsid w:val="009D6AC7"/>
    <w:rsid w:val="009D6BA7"/>
    <w:rsid w:val="009D6CBC"/>
    <w:rsid w:val="009D6E35"/>
    <w:rsid w:val="009D6F26"/>
    <w:rsid w:val="009D6F49"/>
    <w:rsid w:val="009D7324"/>
    <w:rsid w:val="009D750D"/>
    <w:rsid w:val="009D7773"/>
    <w:rsid w:val="009D7839"/>
    <w:rsid w:val="009D789A"/>
    <w:rsid w:val="009D7945"/>
    <w:rsid w:val="009D7998"/>
    <w:rsid w:val="009D7C69"/>
    <w:rsid w:val="009E0202"/>
    <w:rsid w:val="009E059F"/>
    <w:rsid w:val="009E07F3"/>
    <w:rsid w:val="009E0893"/>
    <w:rsid w:val="009E08A0"/>
    <w:rsid w:val="009E08D8"/>
    <w:rsid w:val="009E0C54"/>
    <w:rsid w:val="009E0D17"/>
    <w:rsid w:val="009E0E3F"/>
    <w:rsid w:val="009E0E5C"/>
    <w:rsid w:val="009E0EE0"/>
    <w:rsid w:val="009E0EE9"/>
    <w:rsid w:val="009E110E"/>
    <w:rsid w:val="009E1125"/>
    <w:rsid w:val="009E1ABE"/>
    <w:rsid w:val="009E1CB3"/>
    <w:rsid w:val="009E1D6D"/>
    <w:rsid w:val="009E1E32"/>
    <w:rsid w:val="009E1E61"/>
    <w:rsid w:val="009E1FDD"/>
    <w:rsid w:val="009E1FF5"/>
    <w:rsid w:val="009E2070"/>
    <w:rsid w:val="009E2096"/>
    <w:rsid w:val="009E20D8"/>
    <w:rsid w:val="009E2146"/>
    <w:rsid w:val="009E23F3"/>
    <w:rsid w:val="009E24F8"/>
    <w:rsid w:val="009E297B"/>
    <w:rsid w:val="009E2A8A"/>
    <w:rsid w:val="009E2A93"/>
    <w:rsid w:val="009E2ABA"/>
    <w:rsid w:val="009E2E59"/>
    <w:rsid w:val="009E302E"/>
    <w:rsid w:val="009E31F3"/>
    <w:rsid w:val="009E3251"/>
    <w:rsid w:val="009E32DC"/>
    <w:rsid w:val="009E32E6"/>
    <w:rsid w:val="009E331A"/>
    <w:rsid w:val="009E33AE"/>
    <w:rsid w:val="009E3746"/>
    <w:rsid w:val="009E3854"/>
    <w:rsid w:val="009E3A15"/>
    <w:rsid w:val="009E3B3D"/>
    <w:rsid w:val="009E3BD3"/>
    <w:rsid w:val="009E3CA8"/>
    <w:rsid w:val="009E3D66"/>
    <w:rsid w:val="009E3DCB"/>
    <w:rsid w:val="009E3DDA"/>
    <w:rsid w:val="009E495B"/>
    <w:rsid w:val="009E49E6"/>
    <w:rsid w:val="009E4A24"/>
    <w:rsid w:val="009E4B37"/>
    <w:rsid w:val="009E4B98"/>
    <w:rsid w:val="009E4D98"/>
    <w:rsid w:val="009E4D9A"/>
    <w:rsid w:val="009E4F36"/>
    <w:rsid w:val="009E4F40"/>
    <w:rsid w:val="009E5227"/>
    <w:rsid w:val="009E5869"/>
    <w:rsid w:val="009E5DF1"/>
    <w:rsid w:val="009E5E72"/>
    <w:rsid w:val="009E5ED7"/>
    <w:rsid w:val="009E5F58"/>
    <w:rsid w:val="009E669E"/>
    <w:rsid w:val="009E66FC"/>
    <w:rsid w:val="009E6C35"/>
    <w:rsid w:val="009E6E88"/>
    <w:rsid w:val="009E6F6C"/>
    <w:rsid w:val="009E6FBF"/>
    <w:rsid w:val="009E70C9"/>
    <w:rsid w:val="009E71F4"/>
    <w:rsid w:val="009E726D"/>
    <w:rsid w:val="009E73F4"/>
    <w:rsid w:val="009E7529"/>
    <w:rsid w:val="009E7616"/>
    <w:rsid w:val="009E774E"/>
    <w:rsid w:val="009E79B6"/>
    <w:rsid w:val="009E7AE5"/>
    <w:rsid w:val="009E7AF1"/>
    <w:rsid w:val="009E7B0C"/>
    <w:rsid w:val="009E7B79"/>
    <w:rsid w:val="009E7D02"/>
    <w:rsid w:val="009E7FE5"/>
    <w:rsid w:val="009F0058"/>
    <w:rsid w:val="009F08FC"/>
    <w:rsid w:val="009F0BB3"/>
    <w:rsid w:val="009F0E09"/>
    <w:rsid w:val="009F1081"/>
    <w:rsid w:val="009F1213"/>
    <w:rsid w:val="009F1377"/>
    <w:rsid w:val="009F14A3"/>
    <w:rsid w:val="009F14EA"/>
    <w:rsid w:val="009F1598"/>
    <w:rsid w:val="009F170E"/>
    <w:rsid w:val="009F1AA0"/>
    <w:rsid w:val="009F1D00"/>
    <w:rsid w:val="009F1D7D"/>
    <w:rsid w:val="009F1FAB"/>
    <w:rsid w:val="009F202D"/>
    <w:rsid w:val="009F2093"/>
    <w:rsid w:val="009F2195"/>
    <w:rsid w:val="009F2313"/>
    <w:rsid w:val="009F26DE"/>
    <w:rsid w:val="009F2A07"/>
    <w:rsid w:val="009F2A13"/>
    <w:rsid w:val="009F2AF8"/>
    <w:rsid w:val="009F2B82"/>
    <w:rsid w:val="009F2C6B"/>
    <w:rsid w:val="009F2C80"/>
    <w:rsid w:val="009F2CAB"/>
    <w:rsid w:val="009F2CB0"/>
    <w:rsid w:val="009F2D04"/>
    <w:rsid w:val="009F2DEB"/>
    <w:rsid w:val="009F30C6"/>
    <w:rsid w:val="009F311D"/>
    <w:rsid w:val="009F32DF"/>
    <w:rsid w:val="009F36D9"/>
    <w:rsid w:val="009F38AE"/>
    <w:rsid w:val="009F3904"/>
    <w:rsid w:val="009F3EF3"/>
    <w:rsid w:val="009F3F55"/>
    <w:rsid w:val="009F4022"/>
    <w:rsid w:val="009F43EF"/>
    <w:rsid w:val="009F4812"/>
    <w:rsid w:val="009F4851"/>
    <w:rsid w:val="009F48A6"/>
    <w:rsid w:val="009F4905"/>
    <w:rsid w:val="009F4A38"/>
    <w:rsid w:val="009F4BA8"/>
    <w:rsid w:val="009F4BAA"/>
    <w:rsid w:val="009F4CB9"/>
    <w:rsid w:val="009F4DCB"/>
    <w:rsid w:val="009F4F40"/>
    <w:rsid w:val="009F5435"/>
    <w:rsid w:val="009F557E"/>
    <w:rsid w:val="009F585D"/>
    <w:rsid w:val="009F5C24"/>
    <w:rsid w:val="009F5C7D"/>
    <w:rsid w:val="009F6172"/>
    <w:rsid w:val="009F6205"/>
    <w:rsid w:val="009F6495"/>
    <w:rsid w:val="009F6652"/>
    <w:rsid w:val="009F674C"/>
    <w:rsid w:val="009F68F2"/>
    <w:rsid w:val="009F696C"/>
    <w:rsid w:val="009F6A73"/>
    <w:rsid w:val="009F6C5C"/>
    <w:rsid w:val="009F6C71"/>
    <w:rsid w:val="009F70E2"/>
    <w:rsid w:val="009F712B"/>
    <w:rsid w:val="009F7398"/>
    <w:rsid w:val="009F73CD"/>
    <w:rsid w:val="009F7420"/>
    <w:rsid w:val="009F78F9"/>
    <w:rsid w:val="009F79D2"/>
    <w:rsid w:val="009F7B20"/>
    <w:rsid w:val="009F7C56"/>
    <w:rsid w:val="009F7D57"/>
    <w:rsid w:val="009F7DD7"/>
    <w:rsid w:val="009F7DEF"/>
    <w:rsid w:val="00A00168"/>
    <w:rsid w:val="00A00249"/>
    <w:rsid w:val="00A00539"/>
    <w:rsid w:val="00A0060E"/>
    <w:rsid w:val="00A00773"/>
    <w:rsid w:val="00A007BC"/>
    <w:rsid w:val="00A007F1"/>
    <w:rsid w:val="00A00833"/>
    <w:rsid w:val="00A00B69"/>
    <w:rsid w:val="00A00B90"/>
    <w:rsid w:val="00A00D13"/>
    <w:rsid w:val="00A00D66"/>
    <w:rsid w:val="00A00DB2"/>
    <w:rsid w:val="00A00DFE"/>
    <w:rsid w:val="00A010AA"/>
    <w:rsid w:val="00A012ED"/>
    <w:rsid w:val="00A016AA"/>
    <w:rsid w:val="00A01928"/>
    <w:rsid w:val="00A01AF3"/>
    <w:rsid w:val="00A01B3D"/>
    <w:rsid w:val="00A01D90"/>
    <w:rsid w:val="00A02332"/>
    <w:rsid w:val="00A0253D"/>
    <w:rsid w:val="00A02597"/>
    <w:rsid w:val="00A02912"/>
    <w:rsid w:val="00A029D2"/>
    <w:rsid w:val="00A02B18"/>
    <w:rsid w:val="00A02D78"/>
    <w:rsid w:val="00A02E09"/>
    <w:rsid w:val="00A0320E"/>
    <w:rsid w:val="00A03297"/>
    <w:rsid w:val="00A03495"/>
    <w:rsid w:val="00A037A8"/>
    <w:rsid w:val="00A038C1"/>
    <w:rsid w:val="00A03B86"/>
    <w:rsid w:val="00A03BC9"/>
    <w:rsid w:val="00A03C26"/>
    <w:rsid w:val="00A040A3"/>
    <w:rsid w:val="00A04206"/>
    <w:rsid w:val="00A0436B"/>
    <w:rsid w:val="00A043E2"/>
    <w:rsid w:val="00A04884"/>
    <w:rsid w:val="00A048B8"/>
    <w:rsid w:val="00A04A49"/>
    <w:rsid w:val="00A04C65"/>
    <w:rsid w:val="00A04C7B"/>
    <w:rsid w:val="00A04D3F"/>
    <w:rsid w:val="00A04FC7"/>
    <w:rsid w:val="00A05226"/>
    <w:rsid w:val="00A05394"/>
    <w:rsid w:val="00A053A2"/>
    <w:rsid w:val="00A055ED"/>
    <w:rsid w:val="00A058C4"/>
    <w:rsid w:val="00A059BC"/>
    <w:rsid w:val="00A05AFE"/>
    <w:rsid w:val="00A05C7E"/>
    <w:rsid w:val="00A05CF8"/>
    <w:rsid w:val="00A06210"/>
    <w:rsid w:val="00A06266"/>
    <w:rsid w:val="00A06326"/>
    <w:rsid w:val="00A06490"/>
    <w:rsid w:val="00A067E7"/>
    <w:rsid w:val="00A0688D"/>
    <w:rsid w:val="00A06BC8"/>
    <w:rsid w:val="00A06C5F"/>
    <w:rsid w:val="00A06D41"/>
    <w:rsid w:val="00A07121"/>
    <w:rsid w:val="00A0714C"/>
    <w:rsid w:val="00A0716F"/>
    <w:rsid w:val="00A0738E"/>
    <w:rsid w:val="00A07464"/>
    <w:rsid w:val="00A07584"/>
    <w:rsid w:val="00A07722"/>
    <w:rsid w:val="00A07837"/>
    <w:rsid w:val="00A0795C"/>
    <w:rsid w:val="00A07A4B"/>
    <w:rsid w:val="00A07B95"/>
    <w:rsid w:val="00A07BB9"/>
    <w:rsid w:val="00A07CA3"/>
    <w:rsid w:val="00A07DC9"/>
    <w:rsid w:val="00A07E26"/>
    <w:rsid w:val="00A07F50"/>
    <w:rsid w:val="00A07F8F"/>
    <w:rsid w:val="00A1016A"/>
    <w:rsid w:val="00A1028A"/>
    <w:rsid w:val="00A103E1"/>
    <w:rsid w:val="00A10532"/>
    <w:rsid w:val="00A107B1"/>
    <w:rsid w:val="00A10A72"/>
    <w:rsid w:val="00A10BAC"/>
    <w:rsid w:val="00A10DCD"/>
    <w:rsid w:val="00A10E73"/>
    <w:rsid w:val="00A11121"/>
    <w:rsid w:val="00A112BC"/>
    <w:rsid w:val="00A11354"/>
    <w:rsid w:val="00A113A2"/>
    <w:rsid w:val="00A1140C"/>
    <w:rsid w:val="00A114FF"/>
    <w:rsid w:val="00A11510"/>
    <w:rsid w:val="00A116E5"/>
    <w:rsid w:val="00A117FD"/>
    <w:rsid w:val="00A119C8"/>
    <w:rsid w:val="00A11A1D"/>
    <w:rsid w:val="00A11B8F"/>
    <w:rsid w:val="00A11C4A"/>
    <w:rsid w:val="00A11D30"/>
    <w:rsid w:val="00A11EED"/>
    <w:rsid w:val="00A11FBF"/>
    <w:rsid w:val="00A12090"/>
    <w:rsid w:val="00A120CB"/>
    <w:rsid w:val="00A12A35"/>
    <w:rsid w:val="00A12BA8"/>
    <w:rsid w:val="00A12BB6"/>
    <w:rsid w:val="00A12DD9"/>
    <w:rsid w:val="00A12E95"/>
    <w:rsid w:val="00A1322F"/>
    <w:rsid w:val="00A13259"/>
    <w:rsid w:val="00A1331A"/>
    <w:rsid w:val="00A133CD"/>
    <w:rsid w:val="00A135A6"/>
    <w:rsid w:val="00A1360D"/>
    <w:rsid w:val="00A13801"/>
    <w:rsid w:val="00A13803"/>
    <w:rsid w:val="00A13941"/>
    <w:rsid w:val="00A13975"/>
    <w:rsid w:val="00A13B48"/>
    <w:rsid w:val="00A13B6A"/>
    <w:rsid w:val="00A13CC1"/>
    <w:rsid w:val="00A13E75"/>
    <w:rsid w:val="00A13F31"/>
    <w:rsid w:val="00A13F9A"/>
    <w:rsid w:val="00A142AA"/>
    <w:rsid w:val="00A1436E"/>
    <w:rsid w:val="00A144C4"/>
    <w:rsid w:val="00A145DF"/>
    <w:rsid w:val="00A14611"/>
    <w:rsid w:val="00A14654"/>
    <w:rsid w:val="00A1469D"/>
    <w:rsid w:val="00A14812"/>
    <w:rsid w:val="00A149D4"/>
    <w:rsid w:val="00A14C74"/>
    <w:rsid w:val="00A14E1F"/>
    <w:rsid w:val="00A14FEB"/>
    <w:rsid w:val="00A15254"/>
    <w:rsid w:val="00A1532B"/>
    <w:rsid w:val="00A15362"/>
    <w:rsid w:val="00A1539E"/>
    <w:rsid w:val="00A15729"/>
    <w:rsid w:val="00A159AF"/>
    <w:rsid w:val="00A15A21"/>
    <w:rsid w:val="00A15C41"/>
    <w:rsid w:val="00A15E35"/>
    <w:rsid w:val="00A15F44"/>
    <w:rsid w:val="00A15FB8"/>
    <w:rsid w:val="00A15FD7"/>
    <w:rsid w:val="00A1621D"/>
    <w:rsid w:val="00A162A0"/>
    <w:rsid w:val="00A1631A"/>
    <w:rsid w:val="00A16358"/>
    <w:rsid w:val="00A165A0"/>
    <w:rsid w:val="00A165A3"/>
    <w:rsid w:val="00A16756"/>
    <w:rsid w:val="00A16BA8"/>
    <w:rsid w:val="00A16C43"/>
    <w:rsid w:val="00A16CE7"/>
    <w:rsid w:val="00A16D87"/>
    <w:rsid w:val="00A16F84"/>
    <w:rsid w:val="00A170E1"/>
    <w:rsid w:val="00A1713E"/>
    <w:rsid w:val="00A17764"/>
    <w:rsid w:val="00A17AB5"/>
    <w:rsid w:val="00A20104"/>
    <w:rsid w:val="00A20549"/>
    <w:rsid w:val="00A20577"/>
    <w:rsid w:val="00A2068C"/>
    <w:rsid w:val="00A208EC"/>
    <w:rsid w:val="00A20A5F"/>
    <w:rsid w:val="00A20AD6"/>
    <w:rsid w:val="00A20D5E"/>
    <w:rsid w:val="00A20D93"/>
    <w:rsid w:val="00A20E3D"/>
    <w:rsid w:val="00A20F15"/>
    <w:rsid w:val="00A2101D"/>
    <w:rsid w:val="00A211EC"/>
    <w:rsid w:val="00A212BB"/>
    <w:rsid w:val="00A212C1"/>
    <w:rsid w:val="00A2131D"/>
    <w:rsid w:val="00A213DE"/>
    <w:rsid w:val="00A2152F"/>
    <w:rsid w:val="00A21BE7"/>
    <w:rsid w:val="00A2203D"/>
    <w:rsid w:val="00A22141"/>
    <w:rsid w:val="00A223F0"/>
    <w:rsid w:val="00A22CEC"/>
    <w:rsid w:val="00A22E2F"/>
    <w:rsid w:val="00A22F89"/>
    <w:rsid w:val="00A2311E"/>
    <w:rsid w:val="00A23512"/>
    <w:rsid w:val="00A236D4"/>
    <w:rsid w:val="00A23873"/>
    <w:rsid w:val="00A23967"/>
    <w:rsid w:val="00A239A4"/>
    <w:rsid w:val="00A23ACD"/>
    <w:rsid w:val="00A23B16"/>
    <w:rsid w:val="00A23BBC"/>
    <w:rsid w:val="00A23BEB"/>
    <w:rsid w:val="00A23E91"/>
    <w:rsid w:val="00A24090"/>
    <w:rsid w:val="00A240CA"/>
    <w:rsid w:val="00A24153"/>
    <w:rsid w:val="00A241F0"/>
    <w:rsid w:val="00A24336"/>
    <w:rsid w:val="00A2449A"/>
    <w:rsid w:val="00A2450E"/>
    <w:rsid w:val="00A2454A"/>
    <w:rsid w:val="00A24630"/>
    <w:rsid w:val="00A24709"/>
    <w:rsid w:val="00A24763"/>
    <w:rsid w:val="00A247EA"/>
    <w:rsid w:val="00A248EF"/>
    <w:rsid w:val="00A24ABC"/>
    <w:rsid w:val="00A24ACC"/>
    <w:rsid w:val="00A24CF7"/>
    <w:rsid w:val="00A24D0C"/>
    <w:rsid w:val="00A24E28"/>
    <w:rsid w:val="00A24EFA"/>
    <w:rsid w:val="00A24F2A"/>
    <w:rsid w:val="00A25D4B"/>
    <w:rsid w:val="00A25E75"/>
    <w:rsid w:val="00A25F86"/>
    <w:rsid w:val="00A26314"/>
    <w:rsid w:val="00A263B7"/>
    <w:rsid w:val="00A2645F"/>
    <w:rsid w:val="00A2683D"/>
    <w:rsid w:val="00A2687D"/>
    <w:rsid w:val="00A26956"/>
    <w:rsid w:val="00A26B34"/>
    <w:rsid w:val="00A26B90"/>
    <w:rsid w:val="00A26C21"/>
    <w:rsid w:val="00A270DD"/>
    <w:rsid w:val="00A27185"/>
    <w:rsid w:val="00A272C4"/>
    <w:rsid w:val="00A276C8"/>
    <w:rsid w:val="00A278B1"/>
    <w:rsid w:val="00A278B4"/>
    <w:rsid w:val="00A279CC"/>
    <w:rsid w:val="00A279F9"/>
    <w:rsid w:val="00A27A3C"/>
    <w:rsid w:val="00A27AA9"/>
    <w:rsid w:val="00A27F45"/>
    <w:rsid w:val="00A27F49"/>
    <w:rsid w:val="00A27FA9"/>
    <w:rsid w:val="00A30010"/>
    <w:rsid w:val="00A30081"/>
    <w:rsid w:val="00A30289"/>
    <w:rsid w:val="00A30292"/>
    <w:rsid w:val="00A303CD"/>
    <w:rsid w:val="00A3061B"/>
    <w:rsid w:val="00A3075E"/>
    <w:rsid w:val="00A307BE"/>
    <w:rsid w:val="00A30999"/>
    <w:rsid w:val="00A30A07"/>
    <w:rsid w:val="00A30A0A"/>
    <w:rsid w:val="00A30BD1"/>
    <w:rsid w:val="00A30C58"/>
    <w:rsid w:val="00A30D31"/>
    <w:rsid w:val="00A30EAD"/>
    <w:rsid w:val="00A31032"/>
    <w:rsid w:val="00A3119B"/>
    <w:rsid w:val="00A312AD"/>
    <w:rsid w:val="00A31635"/>
    <w:rsid w:val="00A31770"/>
    <w:rsid w:val="00A3177A"/>
    <w:rsid w:val="00A3185B"/>
    <w:rsid w:val="00A31C5D"/>
    <w:rsid w:val="00A31E19"/>
    <w:rsid w:val="00A31E7E"/>
    <w:rsid w:val="00A31F7A"/>
    <w:rsid w:val="00A31FE1"/>
    <w:rsid w:val="00A3211F"/>
    <w:rsid w:val="00A3238B"/>
    <w:rsid w:val="00A323E1"/>
    <w:rsid w:val="00A32459"/>
    <w:rsid w:val="00A324CE"/>
    <w:rsid w:val="00A324E5"/>
    <w:rsid w:val="00A32555"/>
    <w:rsid w:val="00A32634"/>
    <w:rsid w:val="00A327C8"/>
    <w:rsid w:val="00A328BD"/>
    <w:rsid w:val="00A3290F"/>
    <w:rsid w:val="00A3295F"/>
    <w:rsid w:val="00A32A05"/>
    <w:rsid w:val="00A32A8B"/>
    <w:rsid w:val="00A32B42"/>
    <w:rsid w:val="00A32E31"/>
    <w:rsid w:val="00A3303F"/>
    <w:rsid w:val="00A33221"/>
    <w:rsid w:val="00A33238"/>
    <w:rsid w:val="00A33357"/>
    <w:rsid w:val="00A336CA"/>
    <w:rsid w:val="00A3372E"/>
    <w:rsid w:val="00A3392A"/>
    <w:rsid w:val="00A33C19"/>
    <w:rsid w:val="00A33E9B"/>
    <w:rsid w:val="00A33F2E"/>
    <w:rsid w:val="00A34044"/>
    <w:rsid w:val="00A341EF"/>
    <w:rsid w:val="00A34352"/>
    <w:rsid w:val="00A343F9"/>
    <w:rsid w:val="00A3454C"/>
    <w:rsid w:val="00A34604"/>
    <w:rsid w:val="00A34631"/>
    <w:rsid w:val="00A346B9"/>
    <w:rsid w:val="00A347F9"/>
    <w:rsid w:val="00A3480C"/>
    <w:rsid w:val="00A34A61"/>
    <w:rsid w:val="00A34AE4"/>
    <w:rsid w:val="00A34C6E"/>
    <w:rsid w:val="00A34F63"/>
    <w:rsid w:val="00A35065"/>
    <w:rsid w:val="00A350DC"/>
    <w:rsid w:val="00A353BE"/>
    <w:rsid w:val="00A353E7"/>
    <w:rsid w:val="00A35486"/>
    <w:rsid w:val="00A35758"/>
    <w:rsid w:val="00A358C2"/>
    <w:rsid w:val="00A359EB"/>
    <w:rsid w:val="00A35BDC"/>
    <w:rsid w:val="00A35DFC"/>
    <w:rsid w:val="00A35E83"/>
    <w:rsid w:val="00A35E8E"/>
    <w:rsid w:val="00A35F78"/>
    <w:rsid w:val="00A3600B"/>
    <w:rsid w:val="00A36113"/>
    <w:rsid w:val="00A3638C"/>
    <w:rsid w:val="00A3643A"/>
    <w:rsid w:val="00A365CB"/>
    <w:rsid w:val="00A366DF"/>
    <w:rsid w:val="00A36D44"/>
    <w:rsid w:val="00A36FA0"/>
    <w:rsid w:val="00A3700A"/>
    <w:rsid w:val="00A3708A"/>
    <w:rsid w:val="00A374AD"/>
    <w:rsid w:val="00A374B4"/>
    <w:rsid w:val="00A375BF"/>
    <w:rsid w:val="00A377DA"/>
    <w:rsid w:val="00A378BC"/>
    <w:rsid w:val="00A37B9A"/>
    <w:rsid w:val="00A37C20"/>
    <w:rsid w:val="00A37F73"/>
    <w:rsid w:val="00A37F8B"/>
    <w:rsid w:val="00A40430"/>
    <w:rsid w:val="00A40463"/>
    <w:rsid w:val="00A40648"/>
    <w:rsid w:val="00A40BA8"/>
    <w:rsid w:val="00A40D8D"/>
    <w:rsid w:val="00A40E13"/>
    <w:rsid w:val="00A40EB7"/>
    <w:rsid w:val="00A40F87"/>
    <w:rsid w:val="00A41046"/>
    <w:rsid w:val="00A414B4"/>
    <w:rsid w:val="00A41678"/>
    <w:rsid w:val="00A418FC"/>
    <w:rsid w:val="00A4194A"/>
    <w:rsid w:val="00A41D04"/>
    <w:rsid w:val="00A41E3A"/>
    <w:rsid w:val="00A41E59"/>
    <w:rsid w:val="00A41F87"/>
    <w:rsid w:val="00A41FD7"/>
    <w:rsid w:val="00A4205B"/>
    <w:rsid w:val="00A4209F"/>
    <w:rsid w:val="00A42358"/>
    <w:rsid w:val="00A426CE"/>
    <w:rsid w:val="00A42781"/>
    <w:rsid w:val="00A4298D"/>
    <w:rsid w:val="00A42992"/>
    <w:rsid w:val="00A42B61"/>
    <w:rsid w:val="00A42DEC"/>
    <w:rsid w:val="00A42E06"/>
    <w:rsid w:val="00A42ED1"/>
    <w:rsid w:val="00A42F86"/>
    <w:rsid w:val="00A4318F"/>
    <w:rsid w:val="00A43316"/>
    <w:rsid w:val="00A4335A"/>
    <w:rsid w:val="00A4342A"/>
    <w:rsid w:val="00A4346D"/>
    <w:rsid w:val="00A434AC"/>
    <w:rsid w:val="00A43675"/>
    <w:rsid w:val="00A43B5B"/>
    <w:rsid w:val="00A43C2D"/>
    <w:rsid w:val="00A43D28"/>
    <w:rsid w:val="00A43ED5"/>
    <w:rsid w:val="00A43FEC"/>
    <w:rsid w:val="00A4417F"/>
    <w:rsid w:val="00A4456A"/>
    <w:rsid w:val="00A4456D"/>
    <w:rsid w:val="00A44679"/>
    <w:rsid w:val="00A44719"/>
    <w:rsid w:val="00A44810"/>
    <w:rsid w:val="00A44964"/>
    <w:rsid w:val="00A44968"/>
    <w:rsid w:val="00A44B42"/>
    <w:rsid w:val="00A44F36"/>
    <w:rsid w:val="00A4509B"/>
    <w:rsid w:val="00A450FC"/>
    <w:rsid w:val="00A4522B"/>
    <w:rsid w:val="00A45295"/>
    <w:rsid w:val="00A4544F"/>
    <w:rsid w:val="00A455F9"/>
    <w:rsid w:val="00A4573C"/>
    <w:rsid w:val="00A4585A"/>
    <w:rsid w:val="00A45870"/>
    <w:rsid w:val="00A4593D"/>
    <w:rsid w:val="00A45946"/>
    <w:rsid w:val="00A4594F"/>
    <w:rsid w:val="00A45BAF"/>
    <w:rsid w:val="00A45D0B"/>
    <w:rsid w:val="00A45EFC"/>
    <w:rsid w:val="00A46002"/>
    <w:rsid w:val="00A4603A"/>
    <w:rsid w:val="00A46249"/>
    <w:rsid w:val="00A463E9"/>
    <w:rsid w:val="00A46416"/>
    <w:rsid w:val="00A46592"/>
    <w:rsid w:val="00A4693D"/>
    <w:rsid w:val="00A46959"/>
    <w:rsid w:val="00A469C6"/>
    <w:rsid w:val="00A46C58"/>
    <w:rsid w:val="00A46E0C"/>
    <w:rsid w:val="00A470D8"/>
    <w:rsid w:val="00A47590"/>
    <w:rsid w:val="00A4760B"/>
    <w:rsid w:val="00A476D3"/>
    <w:rsid w:val="00A476D6"/>
    <w:rsid w:val="00A4781E"/>
    <w:rsid w:val="00A4790C"/>
    <w:rsid w:val="00A47B20"/>
    <w:rsid w:val="00A47B21"/>
    <w:rsid w:val="00A47BE7"/>
    <w:rsid w:val="00A47EC1"/>
    <w:rsid w:val="00A503FD"/>
    <w:rsid w:val="00A5066C"/>
    <w:rsid w:val="00A50B93"/>
    <w:rsid w:val="00A50C61"/>
    <w:rsid w:val="00A50C90"/>
    <w:rsid w:val="00A50DA9"/>
    <w:rsid w:val="00A50E18"/>
    <w:rsid w:val="00A50E60"/>
    <w:rsid w:val="00A50E83"/>
    <w:rsid w:val="00A50FF1"/>
    <w:rsid w:val="00A5133A"/>
    <w:rsid w:val="00A51531"/>
    <w:rsid w:val="00A5170E"/>
    <w:rsid w:val="00A518AD"/>
    <w:rsid w:val="00A518EC"/>
    <w:rsid w:val="00A51997"/>
    <w:rsid w:val="00A51A18"/>
    <w:rsid w:val="00A51A90"/>
    <w:rsid w:val="00A51B00"/>
    <w:rsid w:val="00A51D52"/>
    <w:rsid w:val="00A5209E"/>
    <w:rsid w:val="00A520EF"/>
    <w:rsid w:val="00A52162"/>
    <w:rsid w:val="00A5228F"/>
    <w:rsid w:val="00A5229A"/>
    <w:rsid w:val="00A522C7"/>
    <w:rsid w:val="00A523D7"/>
    <w:rsid w:val="00A523FF"/>
    <w:rsid w:val="00A5260B"/>
    <w:rsid w:val="00A52793"/>
    <w:rsid w:val="00A5280E"/>
    <w:rsid w:val="00A52847"/>
    <w:rsid w:val="00A52941"/>
    <w:rsid w:val="00A52BB4"/>
    <w:rsid w:val="00A52BBB"/>
    <w:rsid w:val="00A52E59"/>
    <w:rsid w:val="00A53011"/>
    <w:rsid w:val="00A5301E"/>
    <w:rsid w:val="00A53178"/>
    <w:rsid w:val="00A5326E"/>
    <w:rsid w:val="00A532C0"/>
    <w:rsid w:val="00A53583"/>
    <w:rsid w:val="00A538C9"/>
    <w:rsid w:val="00A53BFD"/>
    <w:rsid w:val="00A53EC0"/>
    <w:rsid w:val="00A544EA"/>
    <w:rsid w:val="00A547BA"/>
    <w:rsid w:val="00A549A3"/>
    <w:rsid w:val="00A549FE"/>
    <w:rsid w:val="00A54BD4"/>
    <w:rsid w:val="00A54C69"/>
    <w:rsid w:val="00A54CF6"/>
    <w:rsid w:val="00A54D87"/>
    <w:rsid w:val="00A54DC2"/>
    <w:rsid w:val="00A54F17"/>
    <w:rsid w:val="00A54FC8"/>
    <w:rsid w:val="00A5502B"/>
    <w:rsid w:val="00A55374"/>
    <w:rsid w:val="00A5563B"/>
    <w:rsid w:val="00A5587B"/>
    <w:rsid w:val="00A55ACB"/>
    <w:rsid w:val="00A55B02"/>
    <w:rsid w:val="00A55BA1"/>
    <w:rsid w:val="00A56067"/>
    <w:rsid w:val="00A563CE"/>
    <w:rsid w:val="00A565C3"/>
    <w:rsid w:val="00A5675A"/>
    <w:rsid w:val="00A56788"/>
    <w:rsid w:val="00A5679C"/>
    <w:rsid w:val="00A56802"/>
    <w:rsid w:val="00A5685F"/>
    <w:rsid w:val="00A56989"/>
    <w:rsid w:val="00A56A39"/>
    <w:rsid w:val="00A56BE4"/>
    <w:rsid w:val="00A56D75"/>
    <w:rsid w:val="00A56EE5"/>
    <w:rsid w:val="00A56FE0"/>
    <w:rsid w:val="00A5700A"/>
    <w:rsid w:val="00A5714F"/>
    <w:rsid w:val="00A57441"/>
    <w:rsid w:val="00A57AD6"/>
    <w:rsid w:val="00A57DB9"/>
    <w:rsid w:val="00A600F2"/>
    <w:rsid w:val="00A60174"/>
    <w:rsid w:val="00A60181"/>
    <w:rsid w:val="00A605F1"/>
    <w:rsid w:val="00A6066A"/>
    <w:rsid w:val="00A60B15"/>
    <w:rsid w:val="00A60CB6"/>
    <w:rsid w:val="00A60CC9"/>
    <w:rsid w:val="00A61118"/>
    <w:rsid w:val="00A613CD"/>
    <w:rsid w:val="00A61472"/>
    <w:rsid w:val="00A6155C"/>
    <w:rsid w:val="00A6179A"/>
    <w:rsid w:val="00A6195E"/>
    <w:rsid w:val="00A61BC2"/>
    <w:rsid w:val="00A61C0A"/>
    <w:rsid w:val="00A61D72"/>
    <w:rsid w:val="00A61E65"/>
    <w:rsid w:val="00A624C6"/>
    <w:rsid w:val="00A625B4"/>
    <w:rsid w:val="00A62600"/>
    <w:rsid w:val="00A6270A"/>
    <w:rsid w:val="00A62B7A"/>
    <w:rsid w:val="00A62F92"/>
    <w:rsid w:val="00A62FA2"/>
    <w:rsid w:val="00A63629"/>
    <w:rsid w:val="00A63934"/>
    <w:rsid w:val="00A63A97"/>
    <w:rsid w:val="00A63CC5"/>
    <w:rsid w:val="00A63EFC"/>
    <w:rsid w:val="00A63FAF"/>
    <w:rsid w:val="00A640E6"/>
    <w:rsid w:val="00A6416D"/>
    <w:rsid w:val="00A64346"/>
    <w:rsid w:val="00A643EE"/>
    <w:rsid w:val="00A64499"/>
    <w:rsid w:val="00A6467E"/>
    <w:rsid w:val="00A646E0"/>
    <w:rsid w:val="00A6478E"/>
    <w:rsid w:val="00A6498A"/>
    <w:rsid w:val="00A64A0F"/>
    <w:rsid w:val="00A64B75"/>
    <w:rsid w:val="00A64C7B"/>
    <w:rsid w:val="00A64D8E"/>
    <w:rsid w:val="00A64F77"/>
    <w:rsid w:val="00A65610"/>
    <w:rsid w:val="00A656B9"/>
    <w:rsid w:val="00A657FE"/>
    <w:rsid w:val="00A658C9"/>
    <w:rsid w:val="00A659D3"/>
    <w:rsid w:val="00A659DE"/>
    <w:rsid w:val="00A65B1C"/>
    <w:rsid w:val="00A65CB1"/>
    <w:rsid w:val="00A65CF1"/>
    <w:rsid w:val="00A65DFF"/>
    <w:rsid w:val="00A65EA9"/>
    <w:rsid w:val="00A65ECF"/>
    <w:rsid w:val="00A66097"/>
    <w:rsid w:val="00A6609E"/>
    <w:rsid w:val="00A6633A"/>
    <w:rsid w:val="00A66363"/>
    <w:rsid w:val="00A66589"/>
    <w:rsid w:val="00A665EE"/>
    <w:rsid w:val="00A665F6"/>
    <w:rsid w:val="00A666A0"/>
    <w:rsid w:val="00A6689B"/>
    <w:rsid w:val="00A66B57"/>
    <w:rsid w:val="00A66E62"/>
    <w:rsid w:val="00A66F01"/>
    <w:rsid w:val="00A66FE1"/>
    <w:rsid w:val="00A67145"/>
    <w:rsid w:val="00A6719A"/>
    <w:rsid w:val="00A673CF"/>
    <w:rsid w:val="00A67526"/>
    <w:rsid w:val="00A675B3"/>
    <w:rsid w:val="00A6774C"/>
    <w:rsid w:val="00A678EA"/>
    <w:rsid w:val="00A678EE"/>
    <w:rsid w:val="00A67938"/>
    <w:rsid w:val="00A67AA0"/>
    <w:rsid w:val="00A67C78"/>
    <w:rsid w:val="00A67D1B"/>
    <w:rsid w:val="00A67D1E"/>
    <w:rsid w:val="00A67D70"/>
    <w:rsid w:val="00A67F87"/>
    <w:rsid w:val="00A700C6"/>
    <w:rsid w:val="00A700DC"/>
    <w:rsid w:val="00A7013C"/>
    <w:rsid w:val="00A70279"/>
    <w:rsid w:val="00A7057E"/>
    <w:rsid w:val="00A707AF"/>
    <w:rsid w:val="00A707C7"/>
    <w:rsid w:val="00A7083B"/>
    <w:rsid w:val="00A709E7"/>
    <w:rsid w:val="00A70A00"/>
    <w:rsid w:val="00A70A44"/>
    <w:rsid w:val="00A70AE2"/>
    <w:rsid w:val="00A70BFE"/>
    <w:rsid w:val="00A70CC2"/>
    <w:rsid w:val="00A70D25"/>
    <w:rsid w:val="00A70DB8"/>
    <w:rsid w:val="00A70DF9"/>
    <w:rsid w:val="00A70ED0"/>
    <w:rsid w:val="00A711C9"/>
    <w:rsid w:val="00A7120F"/>
    <w:rsid w:val="00A7131C"/>
    <w:rsid w:val="00A71371"/>
    <w:rsid w:val="00A71507"/>
    <w:rsid w:val="00A71B90"/>
    <w:rsid w:val="00A723AD"/>
    <w:rsid w:val="00A72442"/>
    <w:rsid w:val="00A72709"/>
    <w:rsid w:val="00A728A9"/>
    <w:rsid w:val="00A72CEA"/>
    <w:rsid w:val="00A72DA9"/>
    <w:rsid w:val="00A73054"/>
    <w:rsid w:val="00A73303"/>
    <w:rsid w:val="00A735FE"/>
    <w:rsid w:val="00A73673"/>
    <w:rsid w:val="00A7368B"/>
    <w:rsid w:val="00A73B95"/>
    <w:rsid w:val="00A73C26"/>
    <w:rsid w:val="00A73CEE"/>
    <w:rsid w:val="00A73FAA"/>
    <w:rsid w:val="00A74059"/>
    <w:rsid w:val="00A74271"/>
    <w:rsid w:val="00A74281"/>
    <w:rsid w:val="00A74309"/>
    <w:rsid w:val="00A74526"/>
    <w:rsid w:val="00A74562"/>
    <w:rsid w:val="00A74611"/>
    <w:rsid w:val="00A7474B"/>
    <w:rsid w:val="00A74A39"/>
    <w:rsid w:val="00A74B82"/>
    <w:rsid w:val="00A751BB"/>
    <w:rsid w:val="00A75235"/>
    <w:rsid w:val="00A754A7"/>
    <w:rsid w:val="00A75592"/>
    <w:rsid w:val="00A757C2"/>
    <w:rsid w:val="00A758E8"/>
    <w:rsid w:val="00A759C2"/>
    <w:rsid w:val="00A75B59"/>
    <w:rsid w:val="00A75CB7"/>
    <w:rsid w:val="00A75EA4"/>
    <w:rsid w:val="00A7608E"/>
    <w:rsid w:val="00A76586"/>
    <w:rsid w:val="00A767D6"/>
    <w:rsid w:val="00A76AB5"/>
    <w:rsid w:val="00A76D5D"/>
    <w:rsid w:val="00A76D99"/>
    <w:rsid w:val="00A7733F"/>
    <w:rsid w:val="00A77422"/>
    <w:rsid w:val="00A7751E"/>
    <w:rsid w:val="00A77585"/>
    <w:rsid w:val="00A7776C"/>
    <w:rsid w:val="00A77D69"/>
    <w:rsid w:val="00A77D6B"/>
    <w:rsid w:val="00A77F0A"/>
    <w:rsid w:val="00A77F63"/>
    <w:rsid w:val="00A80561"/>
    <w:rsid w:val="00A806A1"/>
    <w:rsid w:val="00A80B5A"/>
    <w:rsid w:val="00A80BD5"/>
    <w:rsid w:val="00A80DD5"/>
    <w:rsid w:val="00A80EB4"/>
    <w:rsid w:val="00A80EEB"/>
    <w:rsid w:val="00A81012"/>
    <w:rsid w:val="00A812A9"/>
    <w:rsid w:val="00A81397"/>
    <w:rsid w:val="00A817BE"/>
    <w:rsid w:val="00A81968"/>
    <w:rsid w:val="00A81B15"/>
    <w:rsid w:val="00A81B67"/>
    <w:rsid w:val="00A81EF8"/>
    <w:rsid w:val="00A821C8"/>
    <w:rsid w:val="00A82220"/>
    <w:rsid w:val="00A82495"/>
    <w:rsid w:val="00A8256B"/>
    <w:rsid w:val="00A8288B"/>
    <w:rsid w:val="00A82AAE"/>
    <w:rsid w:val="00A82D3E"/>
    <w:rsid w:val="00A82DA1"/>
    <w:rsid w:val="00A82F15"/>
    <w:rsid w:val="00A8310F"/>
    <w:rsid w:val="00A83432"/>
    <w:rsid w:val="00A837AA"/>
    <w:rsid w:val="00A83831"/>
    <w:rsid w:val="00A83A86"/>
    <w:rsid w:val="00A83B22"/>
    <w:rsid w:val="00A83B38"/>
    <w:rsid w:val="00A83C71"/>
    <w:rsid w:val="00A83FB4"/>
    <w:rsid w:val="00A8424B"/>
    <w:rsid w:val="00A84462"/>
    <w:rsid w:val="00A84512"/>
    <w:rsid w:val="00A848FA"/>
    <w:rsid w:val="00A849B7"/>
    <w:rsid w:val="00A84CD8"/>
    <w:rsid w:val="00A850B9"/>
    <w:rsid w:val="00A851F6"/>
    <w:rsid w:val="00A8525D"/>
    <w:rsid w:val="00A852C1"/>
    <w:rsid w:val="00A85501"/>
    <w:rsid w:val="00A8553A"/>
    <w:rsid w:val="00A856E7"/>
    <w:rsid w:val="00A85778"/>
    <w:rsid w:val="00A859DB"/>
    <w:rsid w:val="00A85C6D"/>
    <w:rsid w:val="00A85DE0"/>
    <w:rsid w:val="00A85FCF"/>
    <w:rsid w:val="00A86410"/>
    <w:rsid w:val="00A86467"/>
    <w:rsid w:val="00A8646E"/>
    <w:rsid w:val="00A865E6"/>
    <w:rsid w:val="00A8697F"/>
    <w:rsid w:val="00A869FE"/>
    <w:rsid w:val="00A86B44"/>
    <w:rsid w:val="00A86B4C"/>
    <w:rsid w:val="00A86D6C"/>
    <w:rsid w:val="00A86EA2"/>
    <w:rsid w:val="00A86EB3"/>
    <w:rsid w:val="00A86FB9"/>
    <w:rsid w:val="00A86FDA"/>
    <w:rsid w:val="00A86FFB"/>
    <w:rsid w:val="00A870AE"/>
    <w:rsid w:val="00A871AB"/>
    <w:rsid w:val="00A876DE"/>
    <w:rsid w:val="00A87767"/>
    <w:rsid w:val="00A8780D"/>
    <w:rsid w:val="00A87B19"/>
    <w:rsid w:val="00A87B35"/>
    <w:rsid w:val="00A87BAE"/>
    <w:rsid w:val="00A87D59"/>
    <w:rsid w:val="00A87F84"/>
    <w:rsid w:val="00A90000"/>
    <w:rsid w:val="00A9040A"/>
    <w:rsid w:val="00A9055C"/>
    <w:rsid w:val="00A9078D"/>
    <w:rsid w:val="00A9088C"/>
    <w:rsid w:val="00A908F5"/>
    <w:rsid w:val="00A909EC"/>
    <w:rsid w:val="00A90B07"/>
    <w:rsid w:val="00A90B97"/>
    <w:rsid w:val="00A90C68"/>
    <w:rsid w:val="00A90CDF"/>
    <w:rsid w:val="00A90D64"/>
    <w:rsid w:val="00A90DE5"/>
    <w:rsid w:val="00A90E2B"/>
    <w:rsid w:val="00A90F43"/>
    <w:rsid w:val="00A90FB4"/>
    <w:rsid w:val="00A91129"/>
    <w:rsid w:val="00A91262"/>
    <w:rsid w:val="00A91321"/>
    <w:rsid w:val="00A9147F"/>
    <w:rsid w:val="00A915BB"/>
    <w:rsid w:val="00A9164F"/>
    <w:rsid w:val="00A91C8B"/>
    <w:rsid w:val="00A91DDD"/>
    <w:rsid w:val="00A91F33"/>
    <w:rsid w:val="00A920EE"/>
    <w:rsid w:val="00A92299"/>
    <w:rsid w:val="00A9238E"/>
    <w:rsid w:val="00A92685"/>
    <w:rsid w:val="00A9269B"/>
    <w:rsid w:val="00A926A3"/>
    <w:rsid w:val="00A92937"/>
    <w:rsid w:val="00A92CC7"/>
    <w:rsid w:val="00A92D3B"/>
    <w:rsid w:val="00A92DB3"/>
    <w:rsid w:val="00A92E34"/>
    <w:rsid w:val="00A92FC9"/>
    <w:rsid w:val="00A930A3"/>
    <w:rsid w:val="00A9318D"/>
    <w:rsid w:val="00A93297"/>
    <w:rsid w:val="00A93355"/>
    <w:rsid w:val="00A93357"/>
    <w:rsid w:val="00A9349B"/>
    <w:rsid w:val="00A93554"/>
    <w:rsid w:val="00A93696"/>
    <w:rsid w:val="00A9369F"/>
    <w:rsid w:val="00A93704"/>
    <w:rsid w:val="00A937DE"/>
    <w:rsid w:val="00A93811"/>
    <w:rsid w:val="00A938D0"/>
    <w:rsid w:val="00A938D7"/>
    <w:rsid w:val="00A93A79"/>
    <w:rsid w:val="00A93AA3"/>
    <w:rsid w:val="00A93C50"/>
    <w:rsid w:val="00A93C72"/>
    <w:rsid w:val="00A93DB9"/>
    <w:rsid w:val="00A93ED7"/>
    <w:rsid w:val="00A93F63"/>
    <w:rsid w:val="00A93F9A"/>
    <w:rsid w:val="00A942B2"/>
    <w:rsid w:val="00A94350"/>
    <w:rsid w:val="00A944DD"/>
    <w:rsid w:val="00A944F7"/>
    <w:rsid w:val="00A94714"/>
    <w:rsid w:val="00A9487B"/>
    <w:rsid w:val="00A94AAA"/>
    <w:rsid w:val="00A94C48"/>
    <w:rsid w:val="00A94D0A"/>
    <w:rsid w:val="00A95291"/>
    <w:rsid w:val="00A954B4"/>
    <w:rsid w:val="00A954EF"/>
    <w:rsid w:val="00A9564A"/>
    <w:rsid w:val="00A95707"/>
    <w:rsid w:val="00A9580A"/>
    <w:rsid w:val="00A95995"/>
    <w:rsid w:val="00A95A4C"/>
    <w:rsid w:val="00A95ED0"/>
    <w:rsid w:val="00A95EDA"/>
    <w:rsid w:val="00A95EED"/>
    <w:rsid w:val="00A95F41"/>
    <w:rsid w:val="00A96183"/>
    <w:rsid w:val="00A96317"/>
    <w:rsid w:val="00A96719"/>
    <w:rsid w:val="00A9678D"/>
    <w:rsid w:val="00A967A8"/>
    <w:rsid w:val="00A967C7"/>
    <w:rsid w:val="00A96858"/>
    <w:rsid w:val="00A96938"/>
    <w:rsid w:val="00A96989"/>
    <w:rsid w:val="00A96BD8"/>
    <w:rsid w:val="00A96C1F"/>
    <w:rsid w:val="00A96DFD"/>
    <w:rsid w:val="00A96EA8"/>
    <w:rsid w:val="00A97123"/>
    <w:rsid w:val="00A971FE"/>
    <w:rsid w:val="00A97B7C"/>
    <w:rsid w:val="00A97BF1"/>
    <w:rsid w:val="00A97C1E"/>
    <w:rsid w:val="00A97D24"/>
    <w:rsid w:val="00A97DBC"/>
    <w:rsid w:val="00A97ED6"/>
    <w:rsid w:val="00A97F65"/>
    <w:rsid w:val="00AA0101"/>
    <w:rsid w:val="00AA013F"/>
    <w:rsid w:val="00AA01D6"/>
    <w:rsid w:val="00AA030D"/>
    <w:rsid w:val="00AA0328"/>
    <w:rsid w:val="00AA065F"/>
    <w:rsid w:val="00AA1049"/>
    <w:rsid w:val="00AA1083"/>
    <w:rsid w:val="00AA1312"/>
    <w:rsid w:val="00AA1528"/>
    <w:rsid w:val="00AA1718"/>
    <w:rsid w:val="00AA17C1"/>
    <w:rsid w:val="00AA189F"/>
    <w:rsid w:val="00AA18B5"/>
    <w:rsid w:val="00AA198A"/>
    <w:rsid w:val="00AA1A42"/>
    <w:rsid w:val="00AA1BFD"/>
    <w:rsid w:val="00AA1C74"/>
    <w:rsid w:val="00AA1D67"/>
    <w:rsid w:val="00AA1EF3"/>
    <w:rsid w:val="00AA1F9B"/>
    <w:rsid w:val="00AA20FE"/>
    <w:rsid w:val="00AA21B0"/>
    <w:rsid w:val="00AA21C0"/>
    <w:rsid w:val="00AA2274"/>
    <w:rsid w:val="00AA22FB"/>
    <w:rsid w:val="00AA24F2"/>
    <w:rsid w:val="00AA26AE"/>
    <w:rsid w:val="00AA2807"/>
    <w:rsid w:val="00AA2964"/>
    <w:rsid w:val="00AA2A2F"/>
    <w:rsid w:val="00AA2CCE"/>
    <w:rsid w:val="00AA3106"/>
    <w:rsid w:val="00AA347B"/>
    <w:rsid w:val="00AA34CF"/>
    <w:rsid w:val="00AA375A"/>
    <w:rsid w:val="00AA38D2"/>
    <w:rsid w:val="00AA3AC7"/>
    <w:rsid w:val="00AA3B0E"/>
    <w:rsid w:val="00AA3CC4"/>
    <w:rsid w:val="00AA403D"/>
    <w:rsid w:val="00AA4281"/>
    <w:rsid w:val="00AA4290"/>
    <w:rsid w:val="00AA440D"/>
    <w:rsid w:val="00AA45C6"/>
    <w:rsid w:val="00AA4A79"/>
    <w:rsid w:val="00AA4D20"/>
    <w:rsid w:val="00AA4DFF"/>
    <w:rsid w:val="00AA4E04"/>
    <w:rsid w:val="00AA4E0D"/>
    <w:rsid w:val="00AA4EDE"/>
    <w:rsid w:val="00AA4F1F"/>
    <w:rsid w:val="00AA4FFB"/>
    <w:rsid w:val="00AA515E"/>
    <w:rsid w:val="00AA51BC"/>
    <w:rsid w:val="00AA5220"/>
    <w:rsid w:val="00AA54E3"/>
    <w:rsid w:val="00AA58D2"/>
    <w:rsid w:val="00AA59EF"/>
    <w:rsid w:val="00AA5B17"/>
    <w:rsid w:val="00AA5C01"/>
    <w:rsid w:val="00AA5C1C"/>
    <w:rsid w:val="00AA6066"/>
    <w:rsid w:val="00AA6212"/>
    <w:rsid w:val="00AA636E"/>
    <w:rsid w:val="00AA6381"/>
    <w:rsid w:val="00AA6546"/>
    <w:rsid w:val="00AA6678"/>
    <w:rsid w:val="00AA6686"/>
    <w:rsid w:val="00AA66CC"/>
    <w:rsid w:val="00AA66E1"/>
    <w:rsid w:val="00AA68BC"/>
    <w:rsid w:val="00AA6A75"/>
    <w:rsid w:val="00AA6E3A"/>
    <w:rsid w:val="00AA6E83"/>
    <w:rsid w:val="00AA7373"/>
    <w:rsid w:val="00AA740F"/>
    <w:rsid w:val="00AA7417"/>
    <w:rsid w:val="00AA78CA"/>
    <w:rsid w:val="00AA7DA9"/>
    <w:rsid w:val="00AA7E06"/>
    <w:rsid w:val="00AA7E13"/>
    <w:rsid w:val="00AA7E97"/>
    <w:rsid w:val="00AA7F76"/>
    <w:rsid w:val="00AB01C7"/>
    <w:rsid w:val="00AB0253"/>
    <w:rsid w:val="00AB028B"/>
    <w:rsid w:val="00AB036F"/>
    <w:rsid w:val="00AB0514"/>
    <w:rsid w:val="00AB065B"/>
    <w:rsid w:val="00AB0813"/>
    <w:rsid w:val="00AB0CCB"/>
    <w:rsid w:val="00AB0D18"/>
    <w:rsid w:val="00AB0E5E"/>
    <w:rsid w:val="00AB0FE3"/>
    <w:rsid w:val="00AB1409"/>
    <w:rsid w:val="00AB1534"/>
    <w:rsid w:val="00AB18D3"/>
    <w:rsid w:val="00AB1ABD"/>
    <w:rsid w:val="00AB1B37"/>
    <w:rsid w:val="00AB1E96"/>
    <w:rsid w:val="00AB1F65"/>
    <w:rsid w:val="00AB1FD8"/>
    <w:rsid w:val="00AB248B"/>
    <w:rsid w:val="00AB2717"/>
    <w:rsid w:val="00AB2852"/>
    <w:rsid w:val="00AB28EF"/>
    <w:rsid w:val="00AB290E"/>
    <w:rsid w:val="00AB2951"/>
    <w:rsid w:val="00AB29F3"/>
    <w:rsid w:val="00AB2AD0"/>
    <w:rsid w:val="00AB2B86"/>
    <w:rsid w:val="00AB2B8B"/>
    <w:rsid w:val="00AB2D25"/>
    <w:rsid w:val="00AB2DD1"/>
    <w:rsid w:val="00AB2E3E"/>
    <w:rsid w:val="00AB2F5C"/>
    <w:rsid w:val="00AB3063"/>
    <w:rsid w:val="00AB314D"/>
    <w:rsid w:val="00AB3153"/>
    <w:rsid w:val="00AB3489"/>
    <w:rsid w:val="00AB34FA"/>
    <w:rsid w:val="00AB3507"/>
    <w:rsid w:val="00AB356A"/>
    <w:rsid w:val="00AB361D"/>
    <w:rsid w:val="00AB3666"/>
    <w:rsid w:val="00AB3845"/>
    <w:rsid w:val="00AB3E07"/>
    <w:rsid w:val="00AB3E5E"/>
    <w:rsid w:val="00AB40EF"/>
    <w:rsid w:val="00AB4291"/>
    <w:rsid w:val="00AB4506"/>
    <w:rsid w:val="00AB453B"/>
    <w:rsid w:val="00AB4552"/>
    <w:rsid w:val="00AB47CF"/>
    <w:rsid w:val="00AB4858"/>
    <w:rsid w:val="00AB4D6B"/>
    <w:rsid w:val="00AB4EE7"/>
    <w:rsid w:val="00AB4FF8"/>
    <w:rsid w:val="00AB54AD"/>
    <w:rsid w:val="00AB55AB"/>
    <w:rsid w:val="00AB5649"/>
    <w:rsid w:val="00AB565E"/>
    <w:rsid w:val="00AB5702"/>
    <w:rsid w:val="00AB5BF9"/>
    <w:rsid w:val="00AB5C86"/>
    <w:rsid w:val="00AB5C8D"/>
    <w:rsid w:val="00AB5CBA"/>
    <w:rsid w:val="00AB5E65"/>
    <w:rsid w:val="00AB5E93"/>
    <w:rsid w:val="00AB5EAC"/>
    <w:rsid w:val="00AB5F28"/>
    <w:rsid w:val="00AB5FDD"/>
    <w:rsid w:val="00AB6007"/>
    <w:rsid w:val="00AB609D"/>
    <w:rsid w:val="00AB63F8"/>
    <w:rsid w:val="00AB651B"/>
    <w:rsid w:val="00AB6651"/>
    <w:rsid w:val="00AB6671"/>
    <w:rsid w:val="00AB694F"/>
    <w:rsid w:val="00AB69B1"/>
    <w:rsid w:val="00AB6DA2"/>
    <w:rsid w:val="00AB6EBB"/>
    <w:rsid w:val="00AB6F91"/>
    <w:rsid w:val="00AB740B"/>
    <w:rsid w:val="00AB75FE"/>
    <w:rsid w:val="00AB7620"/>
    <w:rsid w:val="00AB77D0"/>
    <w:rsid w:val="00AB7846"/>
    <w:rsid w:val="00AB78DD"/>
    <w:rsid w:val="00AB7AFB"/>
    <w:rsid w:val="00AB7E85"/>
    <w:rsid w:val="00AB7FC9"/>
    <w:rsid w:val="00AC00A3"/>
    <w:rsid w:val="00AC014A"/>
    <w:rsid w:val="00AC055E"/>
    <w:rsid w:val="00AC075F"/>
    <w:rsid w:val="00AC0893"/>
    <w:rsid w:val="00AC09D2"/>
    <w:rsid w:val="00AC0D18"/>
    <w:rsid w:val="00AC0F0B"/>
    <w:rsid w:val="00AC0FB5"/>
    <w:rsid w:val="00AC168F"/>
    <w:rsid w:val="00AC1DF8"/>
    <w:rsid w:val="00AC1E26"/>
    <w:rsid w:val="00AC20F3"/>
    <w:rsid w:val="00AC235F"/>
    <w:rsid w:val="00AC2480"/>
    <w:rsid w:val="00AC2938"/>
    <w:rsid w:val="00AC296D"/>
    <w:rsid w:val="00AC29F8"/>
    <w:rsid w:val="00AC2A69"/>
    <w:rsid w:val="00AC2BC7"/>
    <w:rsid w:val="00AC2D0E"/>
    <w:rsid w:val="00AC315C"/>
    <w:rsid w:val="00AC3493"/>
    <w:rsid w:val="00AC35A3"/>
    <w:rsid w:val="00AC3791"/>
    <w:rsid w:val="00AC38EE"/>
    <w:rsid w:val="00AC3926"/>
    <w:rsid w:val="00AC3977"/>
    <w:rsid w:val="00AC39C1"/>
    <w:rsid w:val="00AC3A5F"/>
    <w:rsid w:val="00AC3AAD"/>
    <w:rsid w:val="00AC3B0A"/>
    <w:rsid w:val="00AC3D01"/>
    <w:rsid w:val="00AC3ECD"/>
    <w:rsid w:val="00AC409F"/>
    <w:rsid w:val="00AC40F0"/>
    <w:rsid w:val="00AC42CC"/>
    <w:rsid w:val="00AC4338"/>
    <w:rsid w:val="00AC4359"/>
    <w:rsid w:val="00AC4E02"/>
    <w:rsid w:val="00AC4FC8"/>
    <w:rsid w:val="00AC4FCF"/>
    <w:rsid w:val="00AC524A"/>
    <w:rsid w:val="00AC524E"/>
    <w:rsid w:val="00AC52DF"/>
    <w:rsid w:val="00AC54A3"/>
    <w:rsid w:val="00AC54B5"/>
    <w:rsid w:val="00AC5532"/>
    <w:rsid w:val="00AC55E8"/>
    <w:rsid w:val="00AC5672"/>
    <w:rsid w:val="00AC5718"/>
    <w:rsid w:val="00AC5800"/>
    <w:rsid w:val="00AC588E"/>
    <w:rsid w:val="00AC58B0"/>
    <w:rsid w:val="00AC58BB"/>
    <w:rsid w:val="00AC5942"/>
    <w:rsid w:val="00AC5B56"/>
    <w:rsid w:val="00AC5B5D"/>
    <w:rsid w:val="00AC5BB5"/>
    <w:rsid w:val="00AC652B"/>
    <w:rsid w:val="00AC660A"/>
    <w:rsid w:val="00AC6650"/>
    <w:rsid w:val="00AC6684"/>
    <w:rsid w:val="00AC6A90"/>
    <w:rsid w:val="00AC6ABD"/>
    <w:rsid w:val="00AC6B8E"/>
    <w:rsid w:val="00AC6D84"/>
    <w:rsid w:val="00AC6ECA"/>
    <w:rsid w:val="00AC70AF"/>
    <w:rsid w:val="00AC720B"/>
    <w:rsid w:val="00AC7234"/>
    <w:rsid w:val="00AC727F"/>
    <w:rsid w:val="00AC7461"/>
    <w:rsid w:val="00AC7469"/>
    <w:rsid w:val="00AC746E"/>
    <w:rsid w:val="00AC755F"/>
    <w:rsid w:val="00AC75F7"/>
    <w:rsid w:val="00AC7612"/>
    <w:rsid w:val="00AC7850"/>
    <w:rsid w:val="00AC7A73"/>
    <w:rsid w:val="00AC7AA2"/>
    <w:rsid w:val="00AC7D0A"/>
    <w:rsid w:val="00AC7D8C"/>
    <w:rsid w:val="00AD0071"/>
    <w:rsid w:val="00AD018F"/>
    <w:rsid w:val="00AD021F"/>
    <w:rsid w:val="00AD0248"/>
    <w:rsid w:val="00AD0287"/>
    <w:rsid w:val="00AD043F"/>
    <w:rsid w:val="00AD063F"/>
    <w:rsid w:val="00AD0881"/>
    <w:rsid w:val="00AD0B6D"/>
    <w:rsid w:val="00AD0C2C"/>
    <w:rsid w:val="00AD0C9B"/>
    <w:rsid w:val="00AD0CEE"/>
    <w:rsid w:val="00AD0D82"/>
    <w:rsid w:val="00AD0F2D"/>
    <w:rsid w:val="00AD12AB"/>
    <w:rsid w:val="00AD145A"/>
    <w:rsid w:val="00AD1726"/>
    <w:rsid w:val="00AD1B74"/>
    <w:rsid w:val="00AD1C74"/>
    <w:rsid w:val="00AD1EDB"/>
    <w:rsid w:val="00AD1F47"/>
    <w:rsid w:val="00AD1F54"/>
    <w:rsid w:val="00AD1FAE"/>
    <w:rsid w:val="00AD2434"/>
    <w:rsid w:val="00AD2537"/>
    <w:rsid w:val="00AD27A0"/>
    <w:rsid w:val="00AD2805"/>
    <w:rsid w:val="00AD2A75"/>
    <w:rsid w:val="00AD2D76"/>
    <w:rsid w:val="00AD2F46"/>
    <w:rsid w:val="00AD3009"/>
    <w:rsid w:val="00AD3134"/>
    <w:rsid w:val="00AD3372"/>
    <w:rsid w:val="00AD337B"/>
    <w:rsid w:val="00AD33C0"/>
    <w:rsid w:val="00AD33FD"/>
    <w:rsid w:val="00AD3491"/>
    <w:rsid w:val="00AD34EA"/>
    <w:rsid w:val="00AD3507"/>
    <w:rsid w:val="00AD364A"/>
    <w:rsid w:val="00AD368E"/>
    <w:rsid w:val="00AD3716"/>
    <w:rsid w:val="00AD37A2"/>
    <w:rsid w:val="00AD37AA"/>
    <w:rsid w:val="00AD38E3"/>
    <w:rsid w:val="00AD3A1A"/>
    <w:rsid w:val="00AD3C88"/>
    <w:rsid w:val="00AD3CA1"/>
    <w:rsid w:val="00AD3DE0"/>
    <w:rsid w:val="00AD4045"/>
    <w:rsid w:val="00AD4112"/>
    <w:rsid w:val="00AD42A6"/>
    <w:rsid w:val="00AD431A"/>
    <w:rsid w:val="00AD44F9"/>
    <w:rsid w:val="00AD4540"/>
    <w:rsid w:val="00AD46D2"/>
    <w:rsid w:val="00AD4AB7"/>
    <w:rsid w:val="00AD4AD7"/>
    <w:rsid w:val="00AD4C42"/>
    <w:rsid w:val="00AD4E9A"/>
    <w:rsid w:val="00AD5543"/>
    <w:rsid w:val="00AD559E"/>
    <w:rsid w:val="00AD55CD"/>
    <w:rsid w:val="00AD58AC"/>
    <w:rsid w:val="00AD5928"/>
    <w:rsid w:val="00AD5958"/>
    <w:rsid w:val="00AD5B08"/>
    <w:rsid w:val="00AD5BA1"/>
    <w:rsid w:val="00AD5CD5"/>
    <w:rsid w:val="00AD5E97"/>
    <w:rsid w:val="00AD6003"/>
    <w:rsid w:val="00AD6120"/>
    <w:rsid w:val="00AD6278"/>
    <w:rsid w:val="00AD65DC"/>
    <w:rsid w:val="00AD66F3"/>
    <w:rsid w:val="00AD69D6"/>
    <w:rsid w:val="00AD6A43"/>
    <w:rsid w:val="00AD6D2B"/>
    <w:rsid w:val="00AD6DBC"/>
    <w:rsid w:val="00AD6FAD"/>
    <w:rsid w:val="00AD7221"/>
    <w:rsid w:val="00AD7455"/>
    <w:rsid w:val="00AD74DF"/>
    <w:rsid w:val="00AD759F"/>
    <w:rsid w:val="00AD7673"/>
    <w:rsid w:val="00AD7811"/>
    <w:rsid w:val="00AD7A7C"/>
    <w:rsid w:val="00AD7AEB"/>
    <w:rsid w:val="00AD7B57"/>
    <w:rsid w:val="00AD7C00"/>
    <w:rsid w:val="00AD7F9A"/>
    <w:rsid w:val="00AE002B"/>
    <w:rsid w:val="00AE00F6"/>
    <w:rsid w:val="00AE01F3"/>
    <w:rsid w:val="00AE034C"/>
    <w:rsid w:val="00AE0390"/>
    <w:rsid w:val="00AE0592"/>
    <w:rsid w:val="00AE069D"/>
    <w:rsid w:val="00AE06CE"/>
    <w:rsid w:val="00AE0746"/>
    <w:rsid w:val="00AE0A36"/>
    <w:rsid w:val="00AE0A3C"/>
    <w:rsid w:val="00AE0ADE"/>
    <w:rsid w:val="00AE0B38"/>
    <w:rsid w:val="00AE0BD3"/>
    <w:rsid w:val="00AE0D97"/>
    <w:rsid w:val="00AE0DFF"/>
    <w:rsid w:val="00AE0E18"/>
    <w:rsid w:val="00AE0E56"/>
    <w:rsid w:val="00AE0F51"/>
    <w:rsid w:val="00AE0F61"/>
    <w:rsid w:val="00AE10BF"/>
    <w:rsid w:val="00AE10FE"/>
    <w:rsid w:val="00AE1150"/>
    <w:rsid w:val="00AE1246"/>
    <w:rsid w:val="00AE131C"/>
    <w:rsid w:val="00AE15E0"/>
    <w:rsid w:val="00AE15E9"/>
    <w:rsid w:val="00AE18CA"/>
    <w:rsid w:val="00AE1CA1"/>
    <w:rsid w:val="00AE1CB7"/>
    <w:rsid w:val="00AE1CCF"/>
    <w:rsid w:val="00AE1E5A"/>
    <w:rsid w:val="00AE1F4E"/>
    <w:rsid w:val="00AE22B2"/>
    <w:rsid w:val="00AE280B"/>
    <w:rsid w:val="00AE2C1F"/>
    <w:rsid w:val="00AE2D20"/>
    <w:rsid w:val="00AE2F5F"/>
    <w:rsid w:val="00AE301D"/>
    <w:rsid w:val="00AE3136"/>
    <w:rsid w:val="00AE3471"/>
    <w:rsid w:val="00AE363F"/>
    <w:rsid w:val="00AE37F0"/>
    <w:rsid w:val="00AE3F17"/>
    <w:rsid w:val="00AE400D"/>
    <w:rsid w:val="00AE40B3"/>
    <w:rsid w:val="00AE4152"/>
    <w:rsid w:val="00AE4262"/>
    <w:rsid w:val="00AE493A"/>
    <w:rsid w:val="00AE49D1"/>
    <w:rsid w:val="00AE4AA7"/>
    <w:rsid w:val="00AE4E90"/>
    <w:rsid w:val="00AE5012"/>
    <w:rsid w:val="00AE526F"/>
    <w:rsid w:val="00AE52D3"/>
    <w:rsid w:val="00AE53B1"/>
    <w:rsid w:val="00AE53C3"/>
    <w:rsid w:val="00AE5640"/>
    <w:rsid w:val="00AE5798"/>
    <w:rsid w:val="00AE5AFD"/>
    <w:rsid w:val="00AE5D78"/>
    <w:rsid w:val="00AE5DCC"/>
    <w:rsid w:val="00AE5EC1"/>
    <w:rsid w:val="00AE602C"/>
    <w:rsid w:val="00AE6146"/>
    <w:rsid w:val="00AE615F"/>
    <w:rsid w:val="00AE61ED"/>
    <w:rsid w:val="00AE64EC"/>
    <w:rsid w:val="00AE6581"/>
    <w:rsid w:val="00AE6712"/>
    <w:rsid w:val="00AE687E"/>
    <w:rsid w:val="00AE68BA"/>
    <w:rsid w:val="00AE692D"/>
    <w:rsid w:val="00AE69CA"/>
    <w:rsid w:val="00AE6AE0"/>
    <w:rsid w:val="00AE6C52"/>
    <w:rsid w:val="00AE7480"/>
    <w:rsid w:val="00AE753B"/>
    <w:rsid w:val="00AE7617"/>
    <w:rsid w:val="00AE783E"/>
    <w:rsid w:val="00AE7964"/>
    <w:rsid w:val="00AE7AA4"/>
    <w:rsid w:val="00AF016D"/>
    <w:rsid w:val="00AF0565"/>
    <w:rsid w:val="00AF066F"/>
    <w:rsid w:val="00AF06DA"/>
    <w:rsid w:val="00AF0826"/>
    <w:rsid w:val="00AF09D3"/>
    <w:rsid w:val="00AF0AF6"/>
    <w:rsid w:val="00AF0B23"/>
    <w:rsid w:val="00AF0BE5"/>
    <w:rsid w:val="00AF0F32"/>
    <w:rsid w:val="00AF101A"/>
    <w:rsid w:val="00AF1356"/>
    <w:rsid w:val="00AF1460"/>
    <w:rsid w:val="00AF14FE"/>
    <w:rsid w:val="00AF1697"/>
    <w:rsid w:val="00AF1B96"/>
    <w:rsid w:val="00AF1D47"/>
    <w:rsid w:val="00AF1DD2"/>
    <w:rsid w:val="00AF1E1F"/>
    <w:rsid w:val="00AF2254"/>
    <w:rsid w:val="00AF246C"/>
    <w:rsid w:val="00AF266F"/>
    <w:rsid w:val="00AF29A4"/>
    <w:rsid w:val="00AF2BB7"/>
    <w:rsid w:val="00AF2BDC"/>
    <w:rsid w:val="00AF2DF1"/>
    <w:rsid w:val="00AF30C7"/>
    <w:rsid w:val="00AF3259"/>
    <w:rsid w:val="00AF35BB"/>
    <w:rsid w:val="00AF3822"/>
    <w:rsid w:val="00AF3840"/>
    <w:rsid w:val="00AF392F"/>
    <w:rsid w:val="00AF3ABB"/>
    <w:rsid w:val="00AF3BEC"/>
    <w:rsid w:val="00AF3F29"/>
    <w:rsid w:val="00AF41BB"/>
    <w:rsid w:val="00AF423E"/>
    <w:rsid w:val="00AF4284"/>
    <w:rsid w:val="00AF433E"/>
    <w:rsid w:val="00AF4475"/>
    <w:rsid w:val="00AF4493"/>
    <w:rsid w:val="00AF4567"/>
    <w:rsid w:val="00AF4761"/>
    <w:rsid w:val="00AF478E"/>
    <w:rsid w:val="00AF49A6"/>
    <w:rsid w:val="00AF49B0"/>
    <w:rsid w:val="00AF4A4B"/>
    <w:rsid w:val="00AF4AEA"/>
    <w:rsid w:val="00AF4C56"/>
    <w:rsid w:val="00AF4C7E"/>
    <w:rsid w:val="00AF4E78"/>
    <w:rsid w:val="00AF4ED4"/>
    <w:rsid w:val="00AF53FE"/>
    <w:rsid w:val="00AF54B1"/>
    <w:rsid w:val="00AF58DD"/>
    <w:rsid w:val="00AF5F45"/>
    <w:rsid w:val="00AF624E"/>
    <w:rsid w:val="00AF63E1"/>
    <w:rsid w:val="00AF63EA"/>
    <w:rsid w:val="00AF64EF"/>
    <w:rsid w:val="00AF655A"/>
    <w:rsid w:val="00AF65B6"/>
    <w:rsid w:val="00AF6608"/>
    <w:rsid w:val="00AF6828"/>
    <w:rsid w:val="00AF6887"/>
    <w:rsid w:val="00AF6B61"/>
    <w:rsid w:val="00AF7032"/>
    <w:rsid w:val="00AF70B7"/>
    <w:rsid w:val="00AF7279"/>
    <w:rsid w:val="00AF7322"/>
    <w:rsid w:val="00AF7336"/>
    <w:rsid w:val="00AF73B0"/>
    <w:rsid w:val="00AF7496"/>
    <w:rsid w:val="00AF7700"/>
    <w:rsid w:val="00AF78AB"/>
    <w:rsid w:val="00AF7BAB"/>
    <w:rsid w:val="00AF7C50"/>
    <w:rsid w:val="00AF7EE3"/>
    <w:rsid w:val="00AF7F95"/>
    <w:rsid w:val="00B00030"/>
    <w:rsid w:val="00B0041D"/>
    <w:rsid w:val="00B00B38"/>
    <w:rsid w:val="00B00C2A"/>
    <w:rsid w:val="00B00CEA"/>
    <w:rsid w:val="00B00DA2"/>
    <w:rsid w:val="00B00E35"/>
    <w:rsid w:val="00B00FC9"/>
    <w:rsid w:val="00B01280"/>
    <w:rsid w:val="00B014FA"/>
    <w:rsid w:val="00B01575"/>
    <w:rsid w:val="00B015C4"/>
    <w:rsid w:val="00B0168D"/>
    <w:rsid w:val="00B0179A"/>
    <w:rsid w:val="00B018E4"/>
    <w:rsid w:val="00B019F1"/>
    <w:rsid w:val="00B01A46"/>
    <w:rsid w:val="00B01A72"/>
    <w:rsid w:val="00B01B3A"/>
    <w:rsid w:val="00B01C1B"/>
    <w:rsid w:val="00B01E5D"/>
    <w:rsid w:val="00B01E88"/>
    <w:rsid w:val="00B02005"/>
    <w:rsid w:val="00B023B3"/>
    <w:rsid w:val="00B025B6"/>
    <w:rsid w:val="00B027F2"/>
    <w:rsid w:val="00B02875"/>
    <w:rsid w:val="00B02C85"/>
    <w:rsid w:val="00B02D2B"/>
    <w:rsid w:val="00B02D66"/>
    <w:rsid w:val="00B02E23"/>
    <w:rsid w:val="00B02EEF"/>
    <w:rsid w:val="00B02F3F"/>
    <w:rsid w:val="00B02F48"/>
    <w:rsid w:val="00B02F79"/>
    <w:rsid w:val="00B03114"/>
    <w:rsid w:val="00B0317B"/>
    <w:rsid w:val="00B03700"/>
    <w:rsid w:val="00B039E6"/>
    <w:rsid w:val="00B03B11"/>
    <w:rsid w:val="00B03CA5"/>
    <w:rsid w:val="00B03CDA"/>
    <w:rsid w:val="00B03D5C"/>
    <w:rsid w:val="00B03E56"/>
    <w:rsid w:val="00B03FB4"/>
    <w:rsid w:val="00B04045"/>
    <w:rsid w:val="00B041A3"/>
    <w:rsid w:val="00B04299"/>
    <w:rsid w:val="00B04433"/>
    <w:rsid w:val="00B045F3"/>
    <w:rsid w:val="00B0486B"/>
    <w:rsid w:val="00B049E8"/>
    <w:rsid w:val="00B04BBA"/>
    <w:rsid w:val="00B04BC9"/>
    <w:rsid w:val="00B04CDB"/>
    <w:rsid w:val="00B04FC7"/>
    <w:rsid w:val="00B05143"/>
    <w:rsid w:val="00B05242"/>
    <w:rsid w:val="00B0528C"/>
    <w:rsid w:val="00B05599"/>
    <w:rsid w:val="00B05699"/>
    <w:rsid w:val="00B058AE"/>
    <w:rsid w:val="00B059DD"/>
    <w:rsid w:val="00B05B26"/>
    <w:rsid w:val="00B05C47"/>
    <w:rsid w:val="00B05C95"/>
    <w:rsid w:val="00B05D1F"/>
    <w:rsid w:val="00B05E47"/>
    <w:rsid w:val="00B05E9F"/>
    <w:rsid w:val="00B060C2"/>
    <w:rsid w:val="00B061E4"/>
    <w:rsid w:val="00B062FE"/>
    <w:rsid w:val="00B065C9"/>
    <w:rsid w:val="00B06C9B"/>
    <w:rsid w:val="00B06CA8"/>
    <w:rsid w:val="00B06DEF"/>
    <w:rsid w:val="00B06F99"/>
    <w:rsid w:val="00B07432"/>
    <w:rsid w:val="00B0745D"/>
    <w:rsid w:val="00B07686"/>
    <w:rsid w:val="00B079A2"/>
    <w:rsid w:val="00B07A3E"/>
    <w:rsid w:val="00B07D9D"/>
    <w:rsid w:val="00B07E3D"/>
    <w:rsid w:val="00B1002F"/>
    <w:rsid w:val="00B1016D"/>
    <w:rsid w:val="00B102BE"/>
    <w:rsid w:val="00B103AA"/>
    <w:rsid w:val="00B103DE"/>
    <w:rsid w:val="00B104C7"/>
    <w:rsid w:val="00B10630"/>
    <w:rsid w:val="00B10709"/>
    <w:rsid w:val="00B10872"/>
    <w:rsid w:val="00B10886"/>
    <w:rsid w:val="00B10AF6"/>
    <w:rsid w:val="00B10C01"/>
    <w:rsid w:val="00B10CEC"/>
    <w:rsid w:val="00B10D95"/>
    <w:rsid w:val="00B110E0"/>
    <w:rsid w:val="00B110E2"/>
    <w:rsid w:val="00B11142"/>
    <w:rsid w:val="00B1152A"/>
    <w:rsid w:val="00B1177E"/>
    <w:rsid w:val="00B11A3B"/>
    <w:rsid w:val="00B11A95"/>
    <w:rsid w:val="00B11DB9"/>
    <w:rsid w:val="00B11FAA"/>
    <w:rsid w:val="00B1203F"/>
    <w:rsid w:val="00B12339"/>
    <w:rsid w:val="00B125B7"/>
    <w:rsid w:val="00B12800"/>
    <w:rsid w:val="00B129D2"/>
    <w:rsid w:val="00B12A49"/>
    <w:rsid w:val="00B12B1D"/>
    <w:rsid w:val="00B12B6B"/>
    <w:rsid w:val="00B12B74"/>
    <w:rsid w:val="00B12DBE"/>
    <w:rsid w:val="00B12E35"/>
    <w:rsid w:val="00B12F26"/>
    <w:rsid w:val="00B12F8E"/>
    <w:rsid w:val="00B13013"/>
    <w:rsid w:val="00B13072"/>
    <w:rsid w:val="00B130C7"/>
    <w:rsid w:val="00B13156"/>
    <w:rsid w:val="00B135CA"/>
    <w:rsid w:val="00B135F7"/>
    <w:rsid w:val="00B136F7"/>
    <w:rsid w:val="00B13A55"/>
    <w:rsid w:val="00B13C77"/>
    <w:rsid w:val="00B13CE8"/>
    <w:rsid w:val="00B13D3D"/>
    <w:rsid w:val="00B13D74"/>
    <w:rsid w:val="00B13DB7"/>
    <w:rsid w:val="00B14362"/>
    <w:rsid w:val="00B147AC"/>
    <w:rsid w:val="00B15474"/>
    <w:rsid w:val="00B154D0"/>
    <w:rsid w:val="00B15A27"/>
    <w:rsid w:val="00B15D21"/>
    <w:rsid w:val="00B15FB9"/>
    <w:rsid w:val="00B16311"/>
    <w:rsid w:val="00B16496"/>
    <w:rsid w:val="00B167C5"/>
    <w:rsid w:val="00B16A90"/>
    <w:rsid w:val="00B16B02"/>
    <w:rsid w:val="00B16C6D"/>
    <w:rsid w:val="00B16C9A"/>
    <w:rsid w:val="00B16CA9"/>
    <w:rsid w:val="00B16DCF"/>
    <w:rsid w:val="00B16E73"/>
    <w:rsid w:val="00B16EA8"/>
    <w:rsid w:val="00B16FB0"/>
    <w:rsid w:val="00B1702E"/>
    <w:rsid w:val="00B17352"/>
    <w:rsid w:val="00B174D6"/>
    <w:rsid w:val="00B1763D"/>
    <w:rsid w:val="00B1763E"/>
    <w:rsid w:val="00B17892"/>
    <w:rsid w:val="00B17A18"/>
    <w:rsid w:val="00B17B23"/>
    <w:rsid w:val="00B17C32"/>
    <w:rsid w:val="00B17D7D"/>
    <w:rsid w:val="00B17FBE"/>
    <w:rsid w:val="00B20098"/>
    <w:rsid w:val="00B2023E"/>
    <w:rsid w:val="00B20351"/>
    <w:rsid w:val="00B204E7"/>
    <w:rsid w:val="00B204EC"/>
    <w:rsid w:val="00B20815"/>
    <w:rsid w:val="00B20BF3"/>
    <w:rsid w:val="00B20FED"/>
    <w:rsid w:val="00B21192"/>
    <w:rsid w:val="00B214F3"/>
    <w:rsid w:val="00B216CC"/>
    <w:rsid w:val="00B21766"/>
    <w:rsid w:val="00B2194B"/>
    <w:rsid w:val="00B21B89"/>
    <w:rsid w:val="00B21BE5"/>
    <w:rsid w:val="00B21D5C"/>
    <w:rsid w:val="00B21DE5"/>
    <w:rsid w:val="00B21E37"/>
    <w:rsid w:val="00B22046"/>
    <w:rsid w:val="00B222BE"/>
    <w:rsid w:val="00B2235D"/>
    <w:rsid w:val="00B224B2"/>
    <w:rsid w:val="00B22641"/>
    <w:rsid w:val="00B22C35"/>
    <w:rsid w:val="00B22EBF"/>
    <w:rsid w:val="00B23073"/>
    <w:rsid w:val="00B2338A"/>
    <w:rsid w:val="00B239D5"/>
    <w:rsid w:val="00B23AB7"/>
    <w:rsid w:val="00B23AD5"/>
    <w:rsid w:val="00B23ADA"/>
    <w:rsid w:val="00B23AF1"/>
    <w:rsid w:val="00B23B2E"/>
    <w:rsid w:val="00B23C88"/>
    <w:rsid w:val="00B23CB3"/>
    <w:rsid w:val="00B2406A"/>
    <w:rsid w:val="00B240B8"/>
    <w:rsid w:val="00B2435E"/>
    <w:rsid w:val="00B24404"/>
    <w:rsid w:val="00B2493D"/>
    <w:rsid w:val="00B24AEE"/>
    <w:rsid w:val="00B24B0F"/>
    <w:rsid w:val="00B24C32"/>
    <w:rsid w:val="00B24F15"/>
    <w:rsid w:val="00B24F40"/>
    <w:rsid w:val="00B25158"/>
    <w:rsid w:val="00B251A4"/>
    <w:rsid w:val="00B252C3"/>
    <w:rsid w:val="00B25363"/>
    <w:rsid w:val="00B2541E"/>
    <w:rsid w:val="00B25786"/>
    <w:rsid w:val="00B25900"/>
    <w:rsid w:val="00B25945"/>
    <w:rsid w:val="00B25A32"/>
    <w:rsid w:val="00B25C50"/>
    <w:rsid w:val="00B25CEA"/>
    <w:rsid w:val="00B25D7D"/>
    <w:rsid w:val="00B260BF"/>
    <w:rsid w:val="00B26153"/>
    <w:rsid w:val="00B26341"/>
    <w:rsid w:val="00B263A7"/>
    <w:rsid w:val="00B26A76"/>
    <w:rsid w:val="00B26AF7"/>
    <w:rsid w:val="00B26BC3"/>
    <w:rsid w:val="00B26C33"/>
    <w:rsid w:val="00B26DC4"/>
    <w:rsid w:val="00B26F83"/>
    <w:rsid w:val="00B27077"/>
    <w:rsid w:val="00B2719A"/>
    <w:rsid w:val="00B272C9"/>
    <w:rsid w:val="00B2747A"/>
    <w:rsid w:val="00B2751C"/>
    <w:rsid w:val="00B277A3"/>
    <w:rsid w:val="00B277EC"/>
    <w:rsid w:val="00B27831"/>
    <w:rsid w:val="00B27867"/>
    <w:rsid w:val="00B27A2B"/>
    <w:rsid w:val="00B27ACA"/>
    <w:rsid w:val="00B27C00"/>
    <w:rsid w:val="00B27CAE"/>
    <w:rsid w:val="00B27D76"/>
    <w:rsid w:val="00B27D84"/>
    <w:rsid w:val="00B27F16"/>
    <w:rsid w:val="00B300A2"/>
    <w:rsid w:val="00B30138"/>
    <w:rsid w:val="00B303FB"/>
    <w:rsid w:val="00B305E8"/>
    <w:rsid w:val="00B306F6"/>
    <w:rsid w:val="00B30879"/>
    <w:rsid w:val="00B30910"/>
    <w:rsid w:val="00B30A69"/>
    <w:rsid w:val="00B30CB6"/>
    <w:rsid w:val="00B30FFA"/>
    <w:rsid w:val="00B310B4"/>
    <w:rsid w:val="00B31104"/>
    <w:rsid w:val="00B31195"/>
    <w:rsid w:val="00B31266"/>
    <w:rsid w:val="00B31312"/>
    <w:rsid w:val="00B315B4"/>
    <w:rsid w:val="00B316F3"/>
    <w:rsid w:val="00B3183B"/>
    <w:rsid w:val="00B31F1C"/>
    <w:rsid w:val="00B31FE7"/>
    <w:rsid w:val="00B32101"/>
    <w:rsid w:val="00B3211A"/>
    <w:rsid w:val="00B322C8"/>
    <w:rsid w:val="00B3246B"/>
    <w:rsid w:val="00B325F4"/>
    <w:rsid w:val="00B3287D"/>
    <w:rsid w:val="00B328B2"/>
    <w:rsid w:val="00B32D97"/>
    <w:rsid w:val="00B32E02"/>
    <w:rsid w:val="00B32EC2"/>
    <w:rsid w:val="00B32FB3"/>
    <w:rsid w:val="00B330EC"/>
    <w:rsid w:val="00B33815"/>
    <w:rsid w:val="00B33944"/>
    <w:rsid w:val="00B33A6B"/>
    <w:rsid w:val="00B33C27"/>
    <w:rsid w:val="00B33CEE"/>
    <w:rsid w:val="00B33DB8"/>
    <w:rsid w:val="00B33F18"/>
    <w:rsid w:val="00B34015"/>
    <w:rsid w:val="00B34075"/>
    <w:rsid w:val="00B34094"/>
    <w:rsid w:val="00B34107"/>
    <w:rsid w:val="00B34697"/>
    <w:rsid w:val="00B347F0"/>
    <w:rsid w:val="00B34830"/>
    <w:rsid w:val="00B348DC"/>
    <w:rsid w:val="00B34A07"/>
    <w:rsid w:val="00B34B3A"/>
    <w:rsid w:val="00B34B41"/>
    <w:rsid w:val="00B34C38"/>
    <w:rsid w:val="00B34E3F"/>
    <w:rsid w:val="00B34E6E"/>
    <w:rsid w:val="00B35253"/>
    <w:rsid w:val="00B35392"/>
    <w:rsid w:val="00B3571B"/>
    <w:rsid w:val="00B357D9"/>
    <w:rsid w:val="00B35870"/>
    <w:rsid w:val="00B35935"/>
    <w:rsid w:val="00B35957"/>
    <w:rsid w:val="00B35EC8"/>
    <w:rsid w:val="00B3630C"/>
    <w:rsid w:val="00B36349"/>
    <w:rsid w:val="00B363C2"/>
    <w:rsid w:val="00B3651E"/>
    <w:rsid w:val="00B3659D"/>
    <w:rsid w:val="00B365BF"/>
    <w:rsid w:val="00B366FB"/>
    <w:rsid w:val="00B3685D"/>
    <w:rsid w:val="00B36A84"/>
    <w:rsid w:val="00B36BB6"/>
    <w:rsid w:val="00B376F8"/>
    <w:rsid w:val="00B377BE"/>
    <w:rsid w:val="00B37A31"/>
    <w:rsid w:val="00B37AA3"/>
    <w:rsid w:val="00B37C3D"/>
    <w:rsid w:val="00B402C5"/>
    <w:rsid w:val="00B403C8"/>
    <w:rsid w:val="00B404EE"/>
    <w:rsid w:val="00B4057A"/>
    <w:rsid w:val="00B406B0"/>
    <w:rsid w:val="00B40970"/>
    <w:rsid w:val="00B40A96"/>
    <w:rsid w:val="00B40C41"/>
    <w:rsid w:val="00B40DF7"/>
    <w:rsid w:val="00B40E4E"/>
    <w:rsid w:val="00B41023"/>
    <w:rsid w:val="00B411A2"/>
    <w:rsid w:val="00B412FD"/>
    <w:rsid w:val="00B41303"/>
    <w:rsid w:val="00B41377"/>
    <w:rsid w:val="00B4145A"/>
    <w:rsid w:val="00B41463"/>
    <w:rsid w:val="00B416EC"/>
    <w:rsid w:val="00B417AB"/>
    <w:rsid w:val="00B417EC"/>
    <w:rsid w:val="00B41871"/>
    <w:rsid w:val="00B41A73"/>
    <w:rsid w:val="00B41BF7"/>
    <w:rsid w:val="00B41CB8"/>
    <w:rsid w:val="00B41D49"/>
    <w:rsid w:val="00B41F5F"/>
    <w:rsid w:val="00B4217D"/>
    <w:rsid w:val="00B42387"/>
    <w:rsid w:val="00B4256F"/>
    <w:rsid w:val="00B4282B"/>
    <w:rsid w:val="00B42AEA"/>
    <w:rsid w:val="00B42B57"/>
    <w:rsid w:val="00B42BFD"/>
    <w:rsid w:val="00B42CAB"/>
    <w:rsid w:val="00B42D8E"/>
    <w:rsid w:val="00B42FA8"/>
    <w:rsid w:val="00B4324E"/>
    <w:rsid w:val="00B43380"/>
    <w:rsid w:val="00B434DF"/>
    <w:rsid w:val="00B43585"/>
    <w:rsid w:val="00B4373A"/>
    <w:rsid w:val="00B43768"/>
    <w:rsid w:val="00B438E4"/>
    <w:rsid w:val="00B43913"/>
    <w:rsid w:val="00B43DDF"/>
    <w:rsid w:val="00B43ED8"/>
    <w:rsid w:val="00B43F06"/>
    <w:rsid w:val="00B43FBA"/>
    <w:rsid w:val="00B43FCE"/>
    <w:rsid w:val="00B440CF"/>
    <w:rsid w:val="00B44153"/>
    <w:rsid w:val="00B442B9"/>
    <w:rsid w:val="00B44626"/>
    <w:rsid w:val="00B446AD"/>
    <w:rsid w:val="00B447E0"/>
    <w:rsid w:val="00B44966"/>
    <w:rsid w:val="00B44CAF"/>
    <w:rsid w:val="00B44CD4"/>
    <w:rsid w:val="00B44E02"/>
    <w:rsid w:val="00B44F41"/>
    <w:rsid w:val="00B450AC"/>
    <w:rsid w:val="00B451AF"/>
    <w:rsid w:val="00B456A2"/>
    <w:rsid w:val="00B4584A"/>
    <w:rsid w:val="00B45927"/>
    <w:rsid w:val="00B45CD9"/>
    <w:rsid w:val="00B45D2C"/>
    <w:rsid w:val="00B45DDB"/>
    <w:rsid w:val="00B45E23"/>
    <w:rsid w:val="00B45F05"/>
    <w:rsid w:val="00B461F1"/>
    <w:rsid w:val="00B46292"/>
    <w:rsid w:val="00B462ED"/>
    <w:rsid w:val="00B4632A"/>
    <w:rsid w:val="00B46342"/>
    <w:rsid w:val="00B46507"/>
    <w:rsid w:val="00B4661C"/>
    <w:rsid w:val="00B46795"/>
    <w:rsid w:val="00B46806"/>
    <w:rsid w:val="00B46886"/>
    <w:rsid w:val="00B46C54"/>
    <w:rsid w:val="00B46C67"/>
    <w:rsid w:val="00B46E5F"/>
    <w:rsid w:val="00B46F47"/>
    <w:rsid w:val="00B470D0"/>
    <w:rsid w:val="00B4710B"/>
    <w:rsid w:val="00B4716E"/>
    <w:rsid w:val="00B472F7"/>
    <w:rsid w:val="00B477A7"/>
    <w:rsid w:val="00B47C7A"/>
    <w:rsid w:val="00B47CF7"/>
    <w:rsid w:val="00B47F9E"/>
    <w:rsid w:val="00B47FD2"/>
    <w:rsid w:val="00B50015"/>
    <w:rsid w:val="00B5018C"/>
    <w:rsid w:val="00B50223"/>
    <w:rsid w:val="00B50331"/>
    <w:rsid w:val="00B5041B"/>
    <w:rsid w:val="00B50500"/>
    <w:rsid w:val="00B50826"/>
    <w:rsid w:val="00B509FD"/>
    <w:rsid w:val="00B50AE8"/>
    <w:rsid w:val="00B50B09"/>
    <w:rsid w:val="00B50D81"/>
    <w:rsid w:val="00B50E41"/>
    <w:rsid w:val="00B5101F"/>
    <w:rsid w:val="00B5116D"/>
    <w:rsid w:val="00B51310"/>
    <w:rsid w:val="00B51463"/>
    <w:rsid w:val="00B517D3"/>
    <w:rsid w:val="00B518A2"/>
    <w:rsid w:val="00B518B0"/>
    <w:rsid w:val="00B51A1B"/>
    <w:rsid w:val="00B51A1F"/>
    <w:rsid w:val="00B51A28"/>
    <w:rsid w:val="00B51BE2"/>
    <w:rsid w:val="00B51C8C"/>
    <w:rsid w:val="00B51DB7"/>
    <w:rsid w:val="00B51DC7"/>
    <w:rsid w:val="00B51FC7"/>
    <w:rsid w:val="00B52135"/>
    <w:rsid w:val="00B5240E"/>
    <w:rsid w:val="00B52486"/>
    <w:rsid w:val="00B529D7"/>
    <w:rsid w:val="00B52B46"/>
    <w:rsid w:val="00B52B53"/>
    <w:rsid w:val="00B52B5E"/>
    <w:rsid w:val="00B52B6A"/>
    <w:rsid w:val="00B52D96"/>
    <w:rsid w:val="00B52DE5"/>
    <w:rsid w:val="00B52DF4"/>
    <w:rsid w:val="00B5317B"/>
    <w:rsid w:val="00B53194"/>
    <w:rsid w:val="00B53295"/>
    <w:rsid w:val="00B53343"/>
    <w:rsid w:val="00B53613"/>
    <w:rsid w:val="00B53637"/>
    <w:rsid w:val="00B536A2"/>
    <w:rsid w:val="00B53735"/>
    <w:rsid w:val="00B53861"/>
    <w:rsid w:val="00B5398C"/>
    <w:rsid w:val="00B53A82"/>
    <w:rsid w:val="00B53B23"/>
    <w:rsid w:val="00B53D48"/>
    <w:rsid w:val="00B53E1F"/>
    <w:rsid w:val="00B53F49"/>
    <w:rsid w:val="00B53F5E"/>
    <w:rsid w:val="00B540A3"/>
    <w:rsid w:val="00B54162"/>
    <w:rsid w:val="00B54287"/>
    <w:rsid w:val="00B543A1"/>
    <w:rsid w:val="00B5471A"/>
    <w:rsid w:val="00B54A13"/>
    <w:rsid w:val="00B54CCF"/>
    <w:rsid w:val="00B54DCD"/>
    <w:rsid w:val="00B54E52"/>
    <w:rsid w:val="00B54F18"/>
    <w:rsid w:val="00B54F82"/>
    <w:rsid w:val="00B55049"/>
    <w:rsid w:val="00B5515E"/>
    <w:rsid w:val="00B5521B"/>
    <w:rsid w:val="00B55450"/>
    <w:rsid w:val="00B55733"/>
    <w:rsid w:val="00B55B85"/>
    <w:rsid w:val="00B55B86"/>
    <w:rsid w:val="00B55D8B"/>
    <w:rsid w:val="00B55F6B"/>
    <w:rsid w:val="00B55FB0"/>
    <w:rsid w:val="00B563A6"/>
    <w:rsid w:val="00B564A1"/>
    <w:rsid w:val="00B56590"/>
    <w:rsid w:val="00B56B5B"/>
    <w:rsid w:val="00B56BB3"/>
    <w:rsid w:val="00B56BED"/>
    <w:rsid w:val="00B56D02"/>
    <w:rsid w:val="00B56E77"/>
    <w:rsid w:val="00B570D2"/>
    <w:rsid w:val="00B57303"/>
    <w:rsid w:val="00B573EB"/>
    <w:rsid w:val="00B57410"/>
    <w:rsid w:val="00B574AA"/>
    <w:rsid w:val="00B57628"/>
    <w:rsid w:val="00B576E2"/>
    <w:rsid w:val="00B5793E"/>
    <w:rsid w:val="00B57A26"/>
    <w:rsid w:val="00B57AE2"/>
    <w:rsid w:val="00B57B44"/>
    <w:rsid w:val="00B57C87"/>
    <w:rsid w:val="00B57DDB"/>
    <w:rsid w:val="00B57EB2"/>
    <w:rsid w:val="00B60052"/>
    <w:rsid w:val="00B607D0"/>
    <w:rsid w:val="00B60870"/>
    <w:rsid w:val="00B610D0"/>
    <w:rsid w:val="00B6115B"/>
    <w:rsid w:val="00B61288"/>
    <w:rsid w:val="00B613B7"/>
    <w:rsid w:val="00B6143C"/>
    <w:rsid w:val="00B61536"/>
    <w:rsid w:val="00B615CE"/>
    <w:rsid w:val="00B61794"/>
    <w:rsid w:val="00B617F0"/>
    <w:rsid w:val="00B6190E"/>
    <w:rsid w:val="00B61A32"/>
    <w:rsid w:val="00B61D83"/>
    <w:rsid w:val="00B61FA4"/>
    <w:rsid w:val="00B6209B"/>
    <w:rsid w:val="00B625E3"/>
    <w:rsid w:val="00B62686"/>
    <w:rsid w:val="00B626B4"/>
    <w:rsid w:val="00B627EA"/>
    <w:rsid w:val="00B62827"/>
    <w:rsid w:val="00B62846"/>
    <w:rsid w:val="00B628EC"/>
    <w:rsid w:val="00B62915"/>
    <w:rsid w:val="00B62955"/>
    <w:rsid w:val="00B62A2A"/>
    <w:rsid w:val="00B62C9B"/>
    <w:rsid w:val="00B62E1A"/>
    <w:rsid w:val="00B62E7D"/>
    <w:rsid w:val="00B62EDB"/>
    <w:rsid w:val="00B62FCD"/>
    <w:rsid w:val="00B6305C"/>
    <w:rsid w:val="00B630A9"/>
    <w:rsid w:val="00B63221"/>
    <w:rsid w:val="00B6325A"/>
    <w:rsid w:val="00B6327B"/>
    <w:rsid w:val="00B6328D"/>
    <w:rsid w:val="00B632AB"/>
    <w:rsid w:val="00B633B8"/>
    <w:rsid w:val="00B633CB"/>
    <w:rsid w:val="00B63581"/>
    <w:rsid w:val="00B635E2"/>
    <w:rsid w:val="00B635EC"/>
    <w:rsid w:val="00B6382C"/>
    <w:rsid w:val="00B63B1A"/>
    <w:rsid w:val="00B63B8D"/>
    <w:rsid w:val="00B63DA1"/>
    <w:rsid w:val="00B63ED2"/>
    <w:rsid w:val="00B63F90"/>
    <w:rsid w:val="00B63FC8"/>
    <w:rsid w:val="00B6405A"/>
    <w:rsid w:val="00B642C1"/>
    <w:rsid w:val="00B64319"/>
    <w:rsid w:val="00B649CC"/>
    <w:rsid w:val="00B64A7D"/>
    <w:rsid w:val="00B64BF5"/>
    <w:rsid w:val="00B64D14"/>
    <w:rsid w:val="00B65101"/>
    <w:rsid w:val="00B654BF"/>
    <w:rsid w:val="00B6581C"/>
    <w:rsid w:val="00B65C02"/>
    <w:rsid w:val="00B65C0C"/>
    <w:rsid w:val="00B65CFC"/>
    <w:rsid w:val="00B65D14"/>
    <w:rsid w:val="00B66077"/>
    <w:rsid w:val="00B6621E"/>
    <w:rsid w:val="00B66337"/>
    <w:rsid w:val="00B66544"/>
    <w:rsid w:val="00B66789"/>
    <w:rsid w:val="00B6679D"/>
    <w:rsid w:val="00B66CBE"/>
    <w:rsid w:val="00B66ECB"/>
    <w:rsid w:val="00B66F0F"/>
    <w:rsid w:val="00B67045"/>
    <w:rsid w:val="00B670C5"/>
    <w:rsid w:val="00B672DB"/>
    <w:rsid w:val="00B673A5"/>
    <w:rsid w:val="00B67487"/>
    <w:rsid w:val="00B6773F"/>
    <w:rsid w:val="00B678A3"/>
    <w:rsid w:val="00B678BD"/>
    <w:rsid w:val="00B67B52"/>
    <w:rsid w:val="00B67CB1"/>
    <w:rsid w:val="00B67FB0"/>
    <w:rsid w:val="00B70116"/>
    <w:rsid w:val="00B7028D"/>
    <w:rsid w:val="00B702D5"/>
    <w:rsid w:val="00B703D1"/>
    <w:rsid w:val="00B70766"/>
    <w:rsid w:val="00B707EC"/>
    <w:rsid w:val="00B70865"/>
    <w:rsid w:val="00B70883"/>
    <w:rsid w:val="00B70B75"/>
    <w:rsid w:val="00B7144A"/>
    <w:rsid w:val="00B71701"/>
    <w:rsid w:val="00B7188B"/>
    <w:rsid w:val="00B71A9B"/>
    <w:rsid w:val="00B71B27"/>
    <w:rsid w:val="00B71C28"/>
    <w:rsid w:val="00B71CCC"/>
    <w:rsid w:val="00B71DCB"/>
    <w:rsid w:val="00B72201"/>
    <w:rsid w:val="00B7221B"/>
    <w:rsid w:val="00B72528"/>
    <w:rsid w:val="00B72535"/>
    <w:rsid w:val="00B727BE"/>
    <w:rsid w:val="00B727C9"/>
    <w:rsid w:val="00B729B8"/>
    <w:rsid w:val="00B72B4D"/>
    <w:rsid w:val="00B72B9D"/>
    <w:rsid w:val="00B72E84"/>
    <w:rsid w:val="00B72EC1"/>
    <w:rsid w:val="00B72F96"/>
    <w:rsid w:val="00B73315"/>
    <w:rsid w:val="00B73846"/>
    <w:rsid w:val="00B7395C"/>
    <w:rsid w:val="00B73D86"/>
    <w:rsid w:val="00B73E7E"/>
    <w:rsid w:val="00B73E8B"/>
    <w:rsid w:val="00B73EE1"/>
    <w:rsid w:val="00B73EFB"/>
    <w:rsid w:val="00B74086"/>
    <w:rsid w:val="00B740AF"/>
    <w:rsid w:val="00B74292"/>
    <w:rsid w:val="00B742DB"/>
    <w:rsid w:val="00B7436E"/>
    <w:rsid w:val="00B74445"/>
    <w:rsid w:val="00B7457B"/>
    <w:rsid w:val="00B748D3"/>
    <w:rsid w:val="00B74939"/>
    <w:rsid w:val="00B749A5"/>
    <w:rsid w:val="00B74B33"/>
    <w:rsid w:val="00B74C2E"/>
    <w:rsid w:val="00B74F5D"/>
    <w:rsid w:val="00B74F91"/>
    <w:rsid w:val="00B75010"/>
    <w:rsid w:val="00B75111"/>
    <w:rsid w:val="00B751CC"/>
    <w:rsid w:val="00B75321"/>
    <w:rsid w:val="00B75336"/>
    <w:rsid w:val="00B753CA"/>
    <w:rsid w:val="00B753D9"/>
    <w:rsid w:val="00B75729"/>
    <w:rsid w:val="00B75977"/>
    <w:rsid w:val="00B759D4"/>
    <w:rsid w:val="00B75A1A"/>
    <w:rsid w:val="00B75B2B"/>
    <w:rsid w:val="00B75C93"/>
    <w:rsid w:val="00B75CAE"/>
    <w:rsid w:val="00B75D40"/>
    <w:rsid w:val="00B75E10"/>
    <w:rsid w:val="00B75E29"/>
    <w:rsid w:val="00B75F55"/>
    <w:rsid w:val="00B75FC2"/>
    <w:rsid w:val="00B76054"/>
    <w:rsid w:val="00B761B4"/>
    <w:rsid w:val="00B7620D"/>
    <w:rsid w:val="00B762A9"/>
    <w:rsid w:val="00B76338"/>
    <w:rsid w:val="00B7641F"/>
    <w:rsid w:val="00B765B0"/>
    <w:rsid w:val="00B76B72"/>
    <w:rsid w:val="00B76CC5"/>
    <w:rsid w:val="00B76E9B"/>
    <w:rsid w:val="00B76F68"/>
    <w:rsid w:val="00B77121"/>
    <w:rsid w:val="00B771DA"/>
    <w:rsid w:val="00B77336"/>
    <w:rsid w:val="00B7734A"/>
    <w:rsid w:val="00B773A7"/>
    <w:rsid w:val="00B774FC"/>
    <w:rsid w:val="00B77576"/>
    <w:rsid w:val="00B775A9"/>
    <w:rsid w:val="00B775FE"/>
    <w:rsid w:val="00B776B6"/>
    <w:rsid w:val="00B777E6"/>
    <w:rsid w:val="00B7789B"/>
    <w:rsid w:val="00B77AB8"/>
    <w:rsid w:val="00B801AC"/>
    <w:rsid w:val="00B8024B"/>
    <w:rsid w:val="00B80265"/>
    <w:rsid w:val="00B80304"/>
    <w:rsid w:val="00B80335"/>
    <w:rsid w:val="00B804D7"/>
    <w:rsid w:val="00B8052E"/>
    <w:rsid w:val="00B80600"/>
    <w:rsid w:val="00B80614"/>
    <w:rsid w:val="00B8072A"/>
    <w:rsid w:val="00B8086F"/>
    <w:rsid w:val="00B808A6"/>
    <w:rsid w:val="00B808C1"/>
    <w:rsid w:val="00B8097E"/>
    <w:rsid w:val="00B809DF"/>
    <w:rsid w:val="00B80D93"/>
    <w:rsid w:val="00B80DBF"/>
    <w:rsid w:val="00B80ECD"/>
    <w:rsid w:val="00B80FD4"/>
    <w:rsid w:val="00B815CD"/>
    <w:rsid w:val="00B81BED"/>
    <w:rsid w:val="00B81C7E"/>
    <w:rsid w:val="00B82303"/>
    <w:rsid w:val="00B824DB"/>
    <w:rsid w:val="00B82567"/>
    <w:rsid w:val="00B8277E"/>
    <w:rsid w:val="00B82856"/>
    <w:rsid w:val="00B82ADB"/>
    <w:rsid w:val="00B82C05"/>
    <w:rsid w:val="00B82FAD"/>
    <w:rsid w:val="00B830B3"/>
    <w:rsid w:val="00B8317B"/>
    <w:rsid w:val="00B83C67"/>
    <w:rsid w:val="00B83CBA"/>
    <w:rsid w:val="00B83EF2"/>
    <w:rsid w:val="00B83F53"/>
    <w:rsid w:val="00B84109"/>
    <w:rsid w:val="00B8415C"/>
    <w:rsid w:val="00B843C2"/>
    <w:rsid w:val="00B84453"/>
    <w:rsid w:val="00B845A8"/>
    <w:rsid w:val="00B84607"/>
    <w:rsid w:val="00B8460E"/>
    <w:rsid w:val="00B8461C"/>
    <w:rsid w:val="00B8464F"/>
    <w:rsid w:val="00B846D6"/>
    <w:rsid w:val="00B847F4"/>
    <w:rsid w:val="00B8496C"/>
    <w:rsid w:val="00B84A18"/>
    <w:rsid w:val="00B84EEB"/>
    <w:rsid w:val="00B8516E"/>
    <w:rsid w:val="00B85182"/>
    <w:rsid w:val="00B8523E"/>
    <w:rsid w:val="00B85390"/>
    <w:rsid w:val="00B855E2"/>
    <w:rsid w:val="00B85707"/>
    <w:rsid w:val="00B85A1E"/>
    <w:rsid w:val="00B85B8D"/>
    <w:rsid w:val="00B85BB4"/>
    <w:rsid w:val="00B85BFB"/>
    <w:rsid w:val="00B85C0E"/>
    <w:rsid w:val="00B85FA6"/>
    <w:rsid w:val="00B860B2"/>
    <w:rsid w:val="00B86171"/>
    <w:rsid w:val="00B864A9"/>
    <w:rsid w:val="00B86707"/>
    <w:rsid w:val="00B867EA"/>
    <w:rsid w:val="00B8684E"/>
    <w:rsid w:val="00B868C5"/>
    <w:rsid w:val="00B86AE3"/>
    <w:rsid w:val="00B86BC7"/>
    <w:rsid w:val="00B86C8B"/>
    <w:rsid w:val="00B86CE4"/>
    <w:rsid w:val="00B86E7E"/>
    <w:rsid w:val="00B86EF9"/>
    <w:rsid w:val="00B870DF"/>
    <w:rsid w:val="00B87486"/>
    <w:rsid w:val="00B8755E"/>
    <w:rsid w:val="00B876A4"/>
    <w:rsid w:val="00B87776"/>
    <w:rsid w:val="00B87AAB"/>
    <w:rsid w:val="00B87C8B"/>
    <w:rsid w:val="00B87F76"/>
    <w:rsid w:val="00B90155"/>
    <w:rsid w:val="00B903B5"/>
    <w:rsid w:val="00B903E8"/>
    <w:rsid w:val="00B9064A"/>
    <w:rsid w:val="00B90651"/>
    <w:rsid w:val="00B908E2"/>
    <w:rsid w:val="00B90AB6"/>
    <w:rsid w:val="00B90B60"/>
    <w:rsid w:val="00B90B8F"/>
    <w:rsid w:val="00B90EB8"/>
    <w:rsid w:val="00B91224"/>
    <w:rsid w:val="00B913A2"/>
    <w:rsid w:val="00B915D7"/>
    <w:rsid w:val="00B916AA"/>
    <w:rsid w:val="00B91926"/>
    <w:rsid w:val="00B91A14"/>
    <w:rsid w:val="00B91D4A"/>
    <w:rsid w:val="00B91E6B"/>
    <w:rsid w:val="00B91EA6"/>
    <w:rsid w:val="00B91FB7"/>
    <w:rsid w:val="00B921DE"/>
    <w:rsid w:val="00B92364"/>
    <w:rsid w:val="00B925CA"/>
    <w:rsid w:val="00B92639"/>
    <w:rsid w:val="00B9264A"/>
    <w:rsid w:val="00B92656"/>
    <w:rsid w:val="00B926F4"/>
    <w:rsid w:val="00B929AD"/>
    <w:rsid w:val="00B92CF1"/>
    <w:rsid w:val="00B92D07"/>
    <w:rsid w:val="00B92D15"/>
    <w:rsid w:val="00B92D61"/>
    <w:rsid w:val="00B92F4B"/>
    <w:rsid w:val="00B93075"/>
    <w:rsid w:val="00B93176"/>
    <w:rsid w:val="00B931FC"/>
    <w:rsid w:val="00B93415"/>
    <w:rsid w:val="00B93489"/>
    <w:rsid w:val="00B93710"/>
    <w:rsid w:val="00B9375B"/>
    <w:rsid w:val="00B93B4C"/>
    <w:rsid w:val="00B93E70"/>
    <w:rsid w:val="00B93EDE"/>
    <w:rsid w:val="00B940E6"/>
    <w:rsid w:val="00B9418E"/>
    <w:rsid w:val="00B94276"/>
    <w:rsid w:val="00B943F5"/>
    <w:rsid w:val="00B94554"/>
    <w:rsid w:val="00B9466C"/>
    <w:rsid w:val="00B94699"/>
    <w:rsid w:val="00B947CE"/>
    <w:rsid w:val="00B94839"/>
    <w:rsid w:val="00B9495B"/>
    <w:rsid w:val="00B949FD"/>
    <w:rsid w:val="00B94ACC"/>
    <w:rsid w:val="00B94B11"/>
    <w:rsid w:val="00B94BA3"/>
    <w:rsid w:val="00B94C39"/>
    <w:rsid w:val="00B94D72"/>
    <w:rsid w:val="00B94F2B"/>
    <w:rsid w:val="00B94F3A"/>
    <w:rsid w:val="00B95119"/>
    <w:rsid w:val="00B95126"/>
    <w:rsid w:val="00B95141"/>
    <w:rsid w:val="00B95173"/>
    <w:rsid w:val="00B95432"/>
    <w:rsid w:val="00B9562C"/>
    <w:rsid w:val="00B9572D"/>
    <w:rsid w:val="00B957A9"/>
    <w:rsid w:val="00B958B1"/>
    <w:rsid w:val="00B959C6"/>
    <w:rsid w:val="00B95A33"/>
    <w:rsid w:val="00B95AB1"/>
    <w:rsid w:val="00B95AF1"/>
    <w:rsid w:val="00B95F2D"/>
    <w:rsid w:val="00B961A4"/>
    <w:rsid w:val="00B962D2"/>
    <w:rsid w:val="00B9647B"/>
    <w:rsid w:val="00B96605"/>
    <w:rsid w:val="00B967BC"/>
    <w:rsid w:val="00B9681C"/>
    <w:rsid w:val="00B96C4D"/>
    <w:rsid w:val="00B96CAA"/>
    <w:rsid w:val="00B96D77"/>
    <w:rsid w:val="00B96F15"/>
    <w:rsid w:val="00B96F75"/>
    <w:rsid w:val="00B971BD"/>
    <w:rsid w:val="00B9732C"/>
    <w:rsid w:val="00B974A4"/>
    <w:rsid w:val="00B97B31"/>
    <w:rsid w:val="00B97D5A"/>
    <w:rsid w:val="00BA00F9"/>
    <w:rsid w:val="00BA010B"/>
    <w:rsid w:val="00BA01AE"/>
    <w:rsid w:val="00BA036D"/>
    <w:rsid w:val="00BA0541"/>
    <w:rsid w:val="00BA0566"/>
    <w:rsid w:val="00BA069C"/>
    <w:rsid w:val="00BA078D"/>
    <w:rsid w:val="00BA0815"/>
    <w:rsid w:val="00BA089B"/>
    <w:rsid w:val="00BA0AA3"/>
    <w:rsid w:val="00BA0D62"/>
    <w:rsid w:val="00BA0E21"/>
    <w:rsid w:val="00BA0EF7"/>
    <w:rsid w:val="00BA12B5"/>
    <w:rsid w:val="00BA145B"/>
    <w:rsid w:val="00BA169B"/>
    <w:rsid w:val="00BA16B6"/>
    <w:rsid w:val="00BA16E1"/>
    <w:rsid w:val="00BA17CE"/>
    <w:rsid w:val="00BA1819"/>
    <w:rsid w:val="00BA1909"/>
    <w:rsid w:val="00BA1A0B"/>
    <w:rsid w:val="00BA1F2C"/>
    <w:rsid w:val="00BA1F6D"/>
    <w:rsid w:val="00BA20D2"/>
    <w:rsid w:val="00BA22D3"/>
    <w:rsid w:val="00BA237C"/>
    <w:rsid w:val="00BA24F3"/>
    <w:rsid w:val="00BA2502"/>
    <w:rsid w:val="00BA2605"/>
    <w:rsid w:val="00BA2B86"/>
    <w:rsid w:val="00BA2D68"/>
    <w:rsid w:val="00BA3034"/>
    <w:rsid w:val="00BA311E"/>
    <w:rsid w:val="00BA3239"/>
    <w:rsid w:val="00BA3269"/>
    <w:rsid w:val="00BA36F3"/>
    <w:rsid w:val="00BA38F3"/>
    <w:rsid w:val="00BA39A1"/>
    <w:rsid w:val="00BA39B1"/>
    <w:rsid w:val="00BA3A5E"/>
    <w:rsid w:val="00BA3D59"/>
    <w:rsid w:val="00BA3D70"/>
    <w:rsid w:val="00BA3DBD"/>
    <w:rsid w:val="00BA3FFA"/>
    <w:rsid w:val="00BA4144"/>
    <w:rsid w:val="00BA4220"/>
    <w:rsid w:val="00BA453D"/>
    <w:rsid w:val="00BA461F"/>
    <w:rsid w:val="00BA4765"/>
    <w:rsid w:val="00BA4799"/>
    <w:rsid w:val="00BA485C"/>
    <w:rsid w:val="00BA4913"/>
    <w:rsid w:val="00BA4A7F"/>
    <w:rsid w:val="00BA4ACD"/>
    <w:rsid w:val="00BA4B00"/>
    <w:rsid w:val="00BA4B7B"/>
    <w:rsid w:val="00BA4DD5"/>
    <w:rsid w:val="00BA4E56"/>
    <w:rsid w:val="00BA5015"/>
    <w:rsid w:val="00BA5052"/>
    <w:rsid w:val="00BA523C"/>
    <w:rsid w:val="00BA54B6"/>
    <w:rsid w:val="00BA557F"/>
    <w:rsid w:val="00BA5605"/>
    <w:rsid w:val="00BA5609"/>
    <w:rsid w:val="00BA5652"/>
    <w:rsid w:val="00BA588A"/>
    <w:rsid w:val="00BA58C0"/>
    <w:rsid w:val="00BA5981"/>
    <w:rsid w:val="00BA5A0A"/>
    <w:rsid w:val="00BA5D8D"/>
    <w:rsid w:val="00BA5E92"/>
    <w:rsid w:val="00BA5E9F"/>
    <w:rsid w:val="00BA5F8B"/>
    <w:rsid w:val="00BA621D"/>
    <w:rsid w:val="00BA62B8"/>
    <w:rsid w:val="00BA6338"/>
    <w:rsid w:val="00BA63D4"/>
    <w:rsid w:val="00BA64FA"/>
    <w:rsid w:val="00BA6655"/>
    <w:rsid w:val="00BA6730"/>
    <w:rsid w:val="00BA6919"/>
    <w:rsid w:val="00BA6995"/>
    <w:rsid w:val="00BA699D"/>
    <w:rsid w:val="00BA6AB4"/>
    <w:rsid w:val="00BA6C00"/>
    <w:rsid w:val="00BA7139"/>
    <w:rsid w:val="00BA722A"/>
    <w:rsid w:val="00BA7380"/>
    <w:rsid w:val="00BA768A"/>
    <w:rsid w:val="00BA778D"/>
    <w:rsid w:val="00BA7848"/>
    <w:rsid w:val="00BA7983"/>
    <w:rsid w:val="00BA79BB"/>
    <w:rsid w:val="00BA7CAA"/>
    <w:rsid w:val="00BA7DCC"/>
    <w:rsid w:val="00BA7F10"/>
    <w:rsid w:val="00BB0139"/>
    <w:rsid w:val="00BB017D"/>
    <w:rsid w:val="00BB0458"/>
    <w:rsid w:val="00BB04A0"/>
    <w:rsid w:val="00BB04B9"/>
    <w:rsid w:val="00BB066E"/>
    <w:rsid w:val="00BB0860"/>
    <w:rsid w:val="00BB09D0"/>
    <w:rsid w:val="00BB0D8D"/>
    <w:rsid w:val="00BB188E"/>
    <w:rsid w:val="00BB19DD"/>
    <w:rsid w:val="00BB1A2C"/>
    <w:rsid w:val="00BB1BFF"/>
    <w:rsid w:val="00BB1C6D"/>
    <w:rsid w:val="00BB21D2"/>
    <w:rsid w:val="00BB2264"/>
    <w:rsid w:val="00BB22AB"/>
    <w:rsid w:val="00BB23E3"/>
    <w:rsid w:val="00BB247A"/>
    <w:rsid w:val="00BB24D7"/>
    <w:rsid w:val="00BB25B5"/>
    <w:rsid w:val="00BB279E"/>
    <w:rsid w:val="00BB27A1"/>
    <w:rsid w:val="00BB28F7"/>
    <w:rsid w:val="00BB29FF"/>
    <w:rsid w:val="00BB2AB4"/>
    <w:rsid w:val="00BB2B6C"/>
    <w:rsid w:val="00BB2F00"/>
    <w:rsid w:val="00BB2FA9"/>
    <w:rsid w:val="00BB2FC5"/>
    <w:rsid w:val="00BB3035"/>
    <w:rsid w:val="00BB3155"/>
    <w:rsid w:val="00BB3283"/>
    <w:rsid w:val="00BB37CF"/>
    <w:rsid w:val="00BB3B8D"/>
    <w:rsid w:val="00BB3BB5"/>
    <w:rsid w:val="00BB3F55"/>
    <w:rsid w:val="00BB3FAE"/>
    <w:rsid w:val="00BB4086"/>
    <w:rsid w:val="00BB418B"/>
    <w:rsid w:val="00BB4349"/>
    <w:rsid w:val="00BB4355"/>
    <w:rsid w:val="00BB43BE"/>
    <w:rsid w:val="00BB4584"/>
    <w:rsid w:val="00BB4884"/>
    <w:rsid w:val="00BB4B70"/>
    <w:rsid w:val="00BB4C21"/>
    <w:rsid w:val="00BB5017"/>
    <w:rsid w:val="00BB50E1"/>
    <w:rsid w:val="00BB50EC"/>
    <w:rsid w:val="00BB537A"/>
    <w:rsid w:val="00BB53FF"/>
    <w:rsid w:val="00BB55D8"/>
    <w:rsid w:val="00BB5614"/>
    <w:rsid w:val="00BB5717"/>
    <w:rsid w:val="00BB57DA"/>
    <w:rsid w:val="00BB5818"/>
    <w:rsid w:val="00BB58E3"/>
    <w:rsid w:val="00BB590E"/>
    <w:rsid w:val="00BB5A17"/>
    <w:rsid w:val="00BB5B29"/>
    <w:rsid w:val="00BB5BA3"/>
    <w:rsid w:val="00BB5BB3"/>
    <w:rsid w:val="00BB5BC8"/>
    <w:rsid w:val="00BB5D5A"/>
    <w:rsid w:val="00BB5EF0"/>
    <w:rsid w:val="00BB5FFB"/>
    <w:rsid w:val="00BB602C"/>
    <w:rsid w:val="00BB6037"/>
    <w:rsid w:val="00BB609F"/>
    <w:rsid w:val="00BB60D5"/>
    <w:rsid w:val="00BB6121"/>
    <w:rsid w:val="00BB6207"/>
    <w:rsid w:val="00BB6487"/>
    <w:rsid w:val="00BB67ED"/>
    <w:rsid w:val="00BB6827"/>
    <w:rsid w:val="00BB6913"/>
    <w:rsid w:val="00BB69A4"/>
    <w:rsid w:val="00BB6A7A"/>
    <w:rsid w:val="00BB6C2C"/>
    <w:rsid w:val="00BB6D79"/>
    <w:rsid w:val="00BB6EE4"/>
    <w:rsid w:val="00BB6F77"/>
    <w:rsid w:val="00BB74A3"/>
    <w:rsid w:val="00BB74E9"/>
    <w:rsid w:val="00BB7B2F"/>
    <w:rsid w:val="00BB7BBA"/>
    <w:rsid w:val="00BB7E3D"/>
    <w:rsid w:val="00BC000C"/>
    <w:rsid w:val="00BC01ED"/>
    <w:rsid w:val="00BC0295"/>
    <w:rsid w:val="00BC03C3"/>
    <w:rsid w:val="00BC0547"/>
    <w:rsid w:val="00BC0672"/>
    <w:rsid w:val="00BC08E5"/>
    <w:rsid w:val="00BC0DF6"/>
    <w:rsid w:val="00BC0EDC"/>
    <w:rsid w:val="00BC1232"/>
    <w:rsid w:val="00BC134F"/>
    <w:rsid w:val="00BC16A6"/>
    <w:rsid w:val="00BC1729"/>
    <w:rsid w:val="00BC1856"/>
    <w:rsid w:val="00BC1AB4"/>
    <w:rsid w:val="00BC1AF2"/>
    <w:rsid w:val="00BC1B03"/>
    <w:rsid w:val="00BC1D7B"/>
    <w:rsid w:val="00BC1EB0"/>
    <w:rsid w:val="00BC209C"/>
    <w:rsid w:val="00BC2406"/>
    <w:rsid w:val="00BC24EC"/>
    <w:rsid w:val="00BC25AE"/>
    <w:rsid w:val="00BC2656"/>
    <w:rsid w:val="00BC280A"/>
    <w:rsid w:val="00BC282D"/>
    <w:rsid w:val="00BC2A44"/>
    <w:rsid w:val="00BC2B76"/>
    <w:rsid w:val="00BC2CB4"/>
    <w:rsid w:val="00BC2E4C"/>
    <w:rsid w:val="00BC2EB4"/>
    <w:rsid w:val="00BC2F9A"/>
    <w:rsid w:val="00BC3472"/>
    <w:rsid w:val="00BC349B"/>
    <w:rsid w:val="00BC373B"/>
    <w:rsid w:val="00BC375A"/>
    <w:rsid w:val="00BC38A6"/>
    <w:rsid w:val="00BC390A"/>
    <w:rsid w:val="00BC3952"/>
    <w:rsid w:val="00BC3AE7"/>
    <w:rsid w:val="00BC3B28"/>
    <w:rsid w:val="00BC3BD1"/>
    <w:rsid w:val="00BC3D0D"/>
    <w:rsid w:val="00BC3D4B"/>
    <w:rsid w:val="00BC4351"/>
    <w:rsid w:val="00BC458E"/>
    <w:rsid w:val="00BC4925"/>
    <w:rsid w:val="00BC4CD2"/>
    <w:rsid w:val="00BC4FC4"/>
    <w:rsid w:val="00BC502C"/>
    <w:rsid w:val="00BC50D2"/>
    <w:rsid w:val="00BC52FA"/>
    <w:rsid w:val="00BC540A"/>
    <w:rsid w:val="00BC54C8"/>
    <w:rsid w:val="00BC553D"/>
    <w:rsid w:val="00BC5627"/>
    <w:rsid w:val="00BC5828"/>
    <w:rsid w:val="00BC5865"/>
    <w:rsid w:val="00BC58EE"/>
    <w:rsid w:val="00BC593A"/>
    <w:rsid w:val="00BC5A19"/>
    <w:rsid w:val="00BC5DAA"/>
    <w:rsid w:val="00BC5E66"/>
    <w:rsid w:val="00BC5EBF"/>
    <w:rsid w:val="00BC5FBC"/>
    <w:rsid w:val="00BC6220"/>
    <w:rsid w:val="00BC629F"/>
    <w:rsid w:val="00BC6324"/>
    <w:rsid w:val="00BC64BB"/>
    <w:rsid w:val="00BC6585"/>
    <w:rsid w:val="00BC669F"/>
    <w:rsid w:val="00BC6888"/>
    <w:rsid w:val="00BC697C"/>
    <w:rsid w:val="00BC6B27"/>
    <w:rsid w:val="00BC6B98"/>
    <w:rsid w:val="00BC6EA9"/>
    <w:rsid w:val="00BC6FF4"/>
    <w:rsid w:val="00BC7017"/>
    <w:rsid w:val="00BC71DF"/>
    <w:rsid w:val="00BC74B2"/>
    <w:rsid w:val="00BC74F3"/>
    <w:rsid w:val="00BC76E0"/>
    <w:rsid w:val="00BC76F9"/>
    <w:rsid w:val="00BC7A5F"/>
    <w:rsid w:val="00BC7A87"/>
    <w:rsid w:val="00BC7BF0"/>
    <w:rsid w:val="00BC7E27"/>
    <w:rsid w:val="00BD005D"/>
    <w:rsid w:val="00BD0080"/>
    <w:rsid w:val="00BD00C2"/>
    <w:rsid w:val="00BD00D8"/>
    <w:rsid w:val="00BD0787"/>
    <w:rsid w:val="00BD07D5"/>
    <w:rsid w:val="00BD0825"/>
    <w:rsid w:val="00BD086B"/>
    <w:rsid w:val="00BD0B23"/>
    <w:rsid w:val="00BD0BFD"/>
    <w:rsid w:val="00BD0C67"/>
    <w:rsid w:val="00BD0CF8"/>
    <w:rsid w:val="00BD0D1B"/>
    <w:rsid w:val="00BD0D70"/>
    <w:rsid w:val="00BD1000"/>
    <w:rsid w:val="00BD1056"/>
    <w:rsid w:val="00BD10C2"/>
    <w:rsid w:val="00BD11E4"/>
    <w:rsid w:val="00BD1267"/>
    <w:rsid w:val="00BD12CC"/>
    <w:rsid w:val="00BD13DC"/>
    <w:rsid w:val="00BD152C"/>
    <w:rsid w:val="00BD1583"/>
    <w:rsid w:val="00BD17F7"/>
    <w:rsid w:val="00BD195F"/>
    <w:rsid w:val="00BD196B"/>
    <w:rsid w:val="00BD198C"/>
    <w:rsid w:val="00BD19C8"/>
    <w:rsid w:val="00BD1AA0"/>
    <w:rsid w:val="00BD2062"/>
    <w:rsid w:val="00BD2090"/>
    <w:rsid w:val="00BD2116"/>
    <w:rsid w:val="00BD234B"/>
    <w:rsid w:val="00BD2750"/>
    <w:rsid w:val="00BD29FE"/>
    <w:rsid w:val="00BD2A35"/>
    <w:rsid w:val="00BD2BAB"/>
    <w:rsid w:val="00BD2BCF"/>
    <w:rsid w:val="00BD2CE1"/>
    <w:rsid w:val="00BD30A5"/>
    <w:rsid w:val="00BD314D"/>
    <w:rsid w:val="00BD34C0"/>
    <w:rsid w:val="00BD3542"/>
    <w:rsid w:val="00BD36BD"/>
    <w:rsid w:val="00BD36E0"/>
    <w:rsid w:val="00BD3762"/>
    <w:rsid w:val="00BD3812"/>
    <w:rsid w:val="00BD3921"/>
    <w:rsid w:val="00BD397C"/>
    <w:rsid w:val="00BD39AA"/>
    <w:rsid w:val="00BD3BC5"/>
    <w:rsid w:val="00BD3C85"/>
    <w:rsid w:val="00BD3FDC"/>
    <w:rsid w:val="00BD41ED"/>
    <w:rsid w:val="00BD4510"/>
    <w:rsid w:val="00BD46AB"/>
    <w:rsid w:val="00BD4705"/>
    <w:rsid w:val="00BD4797"/>
    <w:rsid w:val="00BD483C"/>
    <w:rsid w:val="00BD48C9"/>
    <w:rsid w:val="00BD490A"/>
    <w:rsid w:val="00BD4917"/>
    <w:rsid w:val="00BD4D04"/>
    <w:rsid w:val="00BD4D3A"/>
    <w:rsid w:val="00BD4D6E"/>
    <w:rsid w:val="00BD4FA4"/>
    <w:rsid w:val="00BD58C7"/>
    <w:rsid w:val="00BD59B1"/>
    <w:rsid w:val="00BD5AB4"/>
    <w:rsid w:val="00BD5B6D"/>
    <w:rsid w:val="00BD5D5D"/>
    <w:rsid w:val="00BD5FF3"/>
    <w:rsid w:val="00BD617F"/>
    <w:rsid w:val="00BD65B4"/>
    <w:rsid w:val="00BD67CF"/>
    <w:rsid w:val="00BD69FC"/>
    <w:rsid w:val="00BD6A16"/>
    <w:rsid w:val="00BD6CE0"/>
    <w:rsid w:val="00BD6F20"/>
    <w:rsid w:val="00BD70B4"/>
    <w:rsid w:val="00BD7192"/>
    <w:rsid w:val="00BD725D"/>
    <w:rsid w:val="00BD735D"/>
    <w:rsid w:val="00BD750D"/>
    <w:rsid w:val="00BD7850"/>
    <w:rsid w:val="00BD7851"/>
    <w:rsid w:val="00BD798F"/>
    <w:rsid w:val="00BD7A31"/>
    <w:rsid w:val="00BD7CFD"/>
    <w:rsid w:val="00BD7EF0"/>
    <w:rsid w:val="00BE03BA"/>
    <w:rsid w:val="00BE057C"/>
    <w:rsid w:val="00BE0691"/>
    <w:rsid w:val="00BE081A"/>
    <w:rsid w:val="00BE0A31"/>
    <w:rsid w:val="00BE0B02"/>
    <w:rsid w:val="00BE0C98"/>
    <w:rsid w:val="00BE0E61"/>
    <w:rsid w:val="00BE1089"/>
    <w:rsid w:val="00BE11F4"/>
    <w:rsid w:val="00BE129C"/>
    <w:rsid w:val="00BE12C8"/>
    <w:rsid w:val="00BE148A"/>
    <w:rsid w:val="00BE160B"/>
    <w:rsid w:val="00BE1808"/>
    <w:rsid w:val="00BE19EE"/>
    <w:rsid w:val="00BE1E95"/>
    <w:rsid w:val="00BE1F0C"/>
    <w:rsid w:val="00BE2298"/>
    <w:rsid w:val="00BE2486"/>
    <w:rsid w:val="00BE2779"/>
    <w:rsid w:val="00BE27DB"/>
    <w:rsid w:val="00BE29D3"/>
    <w:rsid w:val="00BE29FA"/>
    <w:rsid w:val="00BE2DB9"/>
    <w:rsid w:val="00BE2DE2"/>
    <w:rsid w:val="00BE2E8C"/>
    <w:rsid w:val="00BE2EE8"/>
    <w:rsid w:val="00BE392E"/>
    <w:rsid w:val="00BE39E4"/>
    <w:rsid w:val="00BE3ACC"/>
    <w:rsid w:val="00BE420A"/>
    <w:rsid w:val="00BE4377"/>
    <w:rsid w:val="00BE43FF"/>
    <w:rsid w:val="00BE4752"/>
    <w:rsid w:val="00BE4DD7"/>
    <w:rsid w:val="00BE50B4"/>
    <w:rsid w:val="00BE5236"/>
    <w:rsid w:val="00BE5247"/>
    <w:rsid w:val="00BE5354"/>
    <w:rsid w:val="00BE53BE"/>
    <w:rsid w:val="00BE53D7"/>
    <w:rsid w:val="00BE5524"/>
    <w:rsid w:val="00BE562A"/>
    <w:rsid w:val="00BE58D3"/>
    <w:rsid w:val="00BE5A90"/>
    <w:rsid w:val="00BE5B51"/>
    <w:rsid w:val="00BE608A"/>
    <w:rsid w:val="00BE63D1"/>
    <w:rsid w:val="00BE63DD"/>
    <w:rsid w:val="00BE6722"/>
    <w:rsid w:val="00BE6967"/>
    <w:rsid w:val="00BE6A66"/>
    <w:rsid w:val="00BE6AD1"/>
    <w:rsid w:val="00BE6E59"/>
    <w:rsid w:val="00BE6F88"/>
    <w:rsid w:val="00BE704F"/>
    <w:rsid w:val="00BE71D7"/>
    <w:rsid w:val="00BE7224"/>
    <w:rsid w:val="00BE7297"/>
    <w:rsid w:val="00BE7517"/>
    <w:rsid w:val="00BE7A30"/>
    <w:rsid w:val="00BE7A65"/>
    <w:rsid w:val="00BE7BDC"/>
    <w:rsid w:val="00BE7DCE"/>
    <w:rsid w:val="00BE7E0F"/>
    <w:rsid w:val="00BE7F5E"/>
    <w:rsid w:val="00BF0031"/>
    <w:rsid w:val="00BF00CD"/>
    <w:rsid w:val="00BF0196"/>
    <w:rsid w:val="00BF021C"/>
    <w:rsid w:val="00BF02F3"/>
    <w:rsid w:val="00BF039D"/>
    <w:rsid w:val="00BF0495"/>
    <w:rsid w:val="00BF0583"/>
    <w:rsid w:val="00BF06F0"/>
    <w:rsid w:val="00BF0743"/>
    <w:rsid w:val="00BF0818"/>
    <w:rsid w:val="00BF0C42"/>
    <w:rsid w:val="00BF0E52"/>
    <w:rsid w:val="00BF11BB"/>
    <w:rsid w:val="00BF12EA"/>
    <w:rsid w:val="00BF167E"/>
    <w:rsid w:val="00BF18BE"/>
    <w:rsid w:val="00BF18D8"/>
    <w:rsid w:val="00BF1A01"/>
    <w:rsid w:val="00BF1C95"/>
    <w:rsid w:val="00BF1DC6"/>
    <w:rsid w:val="00BF1F45"/>
    <w:rsid w:val="00BF2235"/>
    <w:rsid w:val="00BF23C6"/>
    <w:rsid w:val="00BF24C9"/>
    <w:rsid w:val="00BF25D9"/>
    <w:rsid w:val="00BF26E2"/>
    <w:rsid w:val="00BF27C0"/>
    <w:rsid w:val="00BF29E1"/>
    <w:rsid w:val="00BF2B86"/>
    <w:rsid w:val="00BF2BA7"/>
    <w:rsid w:val="00BF2C64"/>
    <w:rsid w:val="00BF2F15"/>
    <w:rsid w:val="00BF300E"/>
    <w:rsid w:val="00BF3057"/>
    <w:rsid w:val="00BF30FE"/>
    <w:rsid w:val="00BF315B"/>
    <w:rsid w:val="00BF32B2"/>
    <w:rsid w:val="00BF33F6"/>
    <w:rsid w:val="00BF342A"/>
    <w:rsid w:val="00BF3587"/>
    <w:rsid w:val="00BF38BF"/>
    <w:rsid w:val="00BF3B4C"/>
    <w:rsid w:val="00BF3B60"/>
    <w:rsid w:val="00BF3CF2"/>
    <w:rsid w:val="00BF3D05"/>
    <w:rsid w:val="00BF3ED3"/>
    <w:rsid w:val="00BF3F4F"/>
    <w:rsid w:val="00BF3F60"/>
    <w:rsid w:val="00BF4249"/>
    <w:rsid w:val="00BF431A"/>
    <w:rsid w:val="00BF44C4"/>
    <w:rsid w:val="00BF46A8"/>
    <w:rsid w:val="00BF48A7"/>
    <w:rsid w:val="00BF48C1"/>
    <w:rsid w:val="00BF48DB"/>
    <w:rsid w:val="00BF4D47"/>
    <w:rsid w:val="00BF5265"/>
    <w:rsid w:val="00BF5312"/>
    <w:rsid w:val="00BF59EE"/>
    <w:rsid w:val="00BF5A89"/>
    <w:rsid w:val="00BF5B4A"/>
    <w:rsid w:val="00BF5B88"/>
    <w:rsid w:val="00BF5C59"/>
    <w:rsid w:val="00BF5CAF"/>
    <w:rsid w:val="00BF5D21"/>
    <w:rsid w:val="00BF5DDC"/>
    <w:rsid w:val="00BF610D"/>
    <w:rsid w:val="00BF6530"/>
    <w:rsid w:val="00BF673C"/>
    <w:rsid w:val="00BF693F"/>
    <w:rsid w:val="00BF6A0B"/>
    <w:rsid w:val="00BF6F79"/>
    <w:rsid w:val="00BF7104"/>
    <w:rsid w:val="00BF73E0"/>
    <w:rsid w:val="00BF7631"/>
    <w:rsid w:val="00BF794F"/>
    <w:rsid w:val="00BF79D8"/>
    <w:rsid w:val="00BF7A13"/>
    <w:rsid w:val="00BF7A88"/>
    <w:rsid w:val="00BF7ACA"/>
    <w:rsid w:val="00BF7C45"/>
    <w:rsid w:val="00BF7CCB"/>
    <w:rsid w:val="00C001B5"/>
    <w:rsid w:val="00C001D2"/>
    <w:rsid w:val="00C002D2"/>
    <w:rsid w:val="00C002F5"/>
    <w:rsid w:val="00C0083B"/>
    <w:rsid w:val="00C00854"/>
    <w:rsid w:val="00C008B4"/>
    <w:rsid w:val="00C0095E"/>
    <w:rsid w:val="00C0097E"/>
    <w:rsid w:val="00C00B58"/>
    <w:rsid w:val="00C00C3C"/>
    <w:rsid w:val="00C00DD3"/>
    <w:rsid w:val="00C00E37"/>
    <w:rsid w:val="00C00E64"/>
    <w:rsid w:val="00C0102F"/>
    <w:rsid w:val="00C01193"/>
    <w:rsid w:val="00C0126C"/>
    <w:rsid w:val="00C018D1"/>
    <w:rsid w:val="00C018F2"/>
    <w:rsid w:val="00C019C6"/>
    <w:rsid w:val="00C019D3"/>
    <w:rsid w:val="00C01AF8"/>
    <w:rsid w:val="00C01B49"/>
    <w:rsid w:val="00C01B4D"/>
    <w:rsid w:val="00C01D10"/>
    <w:rsid w:val="00C02078"/>
    <w:rsid w:val="00C0216C"/>
    <w:rsid w:val="00C022C5"/>
    <w:rsid w:val="00C0239D"/>
    <w:rsid w:val="00C025A4"/>
    <w:rsid w:val="00C02690"/>
    <w:rsid w:val="00C029A8"/>
    <w:rsid w:val="00C02B51"/>
    <w:rsid w:val="00C02DF8"/>
    <w:rsid w:val="00C02FA4"/>
    <w:rsid w:val="00C0311D"/>
    <w:rsid w:val="00C032FC"/>
    <w:rsid w:val="00C032FF"/>
    <w:rsid w:val="00C03481"/>
    <w:rsid w:val="00C0349E"/>
    <w:rsid w:val="00C034E8"/>
    <w:rsid w:val="00C0352A"/>
    <w:rsid w:val="00C036FD"/>
    <w:rsid w:val="00C03735"/>
    <w:rsid w:val="00C03849"/>
    <w:rsid w:val="00C03915"/>
    <w:rsid w:val="00C03C4B"/>
    <w:rsid w:val="00C03CB2"/>
    <w:rsid w:val="00C03D25"/>
    <w:rsid w:val="00C03DD8"/>
    <w:rsid w:val="00C03EA4"/>
    <w:rsid w:val="00C04068"/>
    <w:rsid w:val="00C04454"/>
    <w:rsid w:val="00C0458A"/>
    <w:rsid w:val="00C045F5"/>
    <w:rsid w:val="00C04668"/>
    <w:rsid w:val="00C0471E"/>
    <w:rsid w:val="00C048E0"/>
    <w:rsid w:val="00C04BD5"/>
    <w:rsid w:val="00C04E7C"/>
    <w:rsid w:val="00C04F59"/>
    <w:rsid w:val="00C050FC"/>
    <w:rsid w:val="00C051AC"/>
    <w:rsid w:val="00C05362"/>
    <w:rsid w:val="00C053B9"/>
    <w:rsid w:val="00C05672"/>
    <w:rsid w:val="00C05738"/>
    <w:rsid w:val="00C058CD"/>
    <w:rsid w:val="00C05B3A"/>
    <w:rsid w:val="00C05F3F"/>
    <w:rsid w:val="00C061CB"/>
    <w:rsid w:val="00C06527"/>
    <w:rsid w:val="00C065B1"/>
    <w:rsid w:val="00C065BA"/>
    <w:rsid w:val="00C0669E"/>
    <w:rsid w:val="00C066D0"/>
    <w:rsid w:val="00C06742"/>
    <w:rsid w:val="00C06A72"/>
    <w:rsid w:val="00C06ABF"/>
    <w:rsid w:val="00C06BE1"/>
    <w:rsid w:val="00C06C6E"/>
    <w:rsid w:val="00C06C78"/>
    <w:rsid w:val="00C06E85"/>
    <w:rsid w:val="00C07665"/>
    <w:rsid w:val="00C07B67"/>
    <w:rsid w:val="00C07B9A"/>
    <w:rsid w:val="00C07FD3"/>
    <w:rsid w:val="00C07FE1"/>
    <w:rsid w:val="00C101DC"/>
    <w:rsid w:val="00C10441"/>
    <w:rsid w:val="00C104C1"/>
    <w:rsid w:val="00C10645"/>
    <w:rsid w:val="00C107C6"/>
    <w:rsid w:val="00C108D8"/>
    <w:rsid w:val="00C10BEF"/>
    <w:rsid w:val="00C10C3F"/>
    <w:rsid w:val="00C10CDE"/>
    <w:rsid w:val="00C10EA3"/>
    <w:rsid w:val="00C10FA8"/>
    <w:rsid w:val="00C110E3"/>
    <w:rsid w:val="00C111B8"/>
    <w:rsid w:val="00C113CF"/>
    <w:rsid w:val="00C11595"/>
    <w:rsid w:val="00C1175B"/>
    <w:rsid w:val="00C1176C"/>
    <w:rsid w:val="00C117DF"/>
    <w:rsid w:val="00C11ABF"/>
    <w:rsid w:val="00C11BC3"/>
    <w:rsid w:val="00C11C60"/>
    <w:rsid w:val="00C11EEA"/>
    <w:rsid w:val="00C120C0"/>
    <w:rsid w:val="00C121AD"/>
    <w:rsid w:val="00C12263"/>
    <w:rsid w:val="00C125AC"/>
    <w:rsid w:val="00C126A5"/>
    <w:rsid w:val="00C1278B"/>
    <w:rsid w:val="00C128ED"/>
    <w:rsid w:val="00C12A56"/>
    <w:rsid w:val="00C12BE3"/>
    <w:rsid w:val="00C12D2A"/>
    <w:rsid w:val="00C12D9D"/>
    <w:rsid w:val="00C12EB8"/>
    <w:rsid w:val="00C12F58"/>
    <w:rsid w:val="00C12FE6"/>
    <w:rsid w:val="00C13049"/>
    <w:rsid w:val="00C130A4"/>
    <w:rsid w:val="00C131BE"/>
    <w:rsid w:val="00C13343"/>
    <w:rsid w:val="00C1335C"/>
    <w:rsid w:val="00C1348C"/>
    <w:rsid w:val="00C1356E"/>
    <w:rsid w:val="00C136C6"/>
    <w:rsid w:val="00C13C6A"/>
    <w:rsid w:val="00C13E0E"/>
    <w:rsid w:val="00C13E53"/>
    <w:rsid w:val="00C140C7"/>
    <w:rsid w:val="00C144CA"/>
    <w:rsid w:val="00C14514"/>
    <w:rsid w:val="00C1455D"/>
    <w:rsid w:val="00C1457F"/>
    <w:rsid w:val="00C14638"/>
    <w:rsid w:val="00C1472F"/>
    <w:rsid w:val="00C149FC"/>
    <w:rsid w:val="00C14A22"/>
    <w:rsid w:val="00C14C59"/>
    <w:rsid w:val="00C15045"/>
    <w:rsid w:val="00C154F6"/>
    <w:rsid w:val="00C156B6"/>
    <w:rsid w:val="00C15773"/>
    <w:rsid w:val="00C1580A"/>
    <w:rsid w:val="00C15A2C"/>
    <w:rsid w:val="00C15B51"/>
    <w:rsid w:val="00C15D35"/>
    <w:rsid w:val="00C15F49"/>
    <w:rsid w:val="00C16291"/>
    <w:rsid w:val="00C162E9"/>
    <w:rsid w:val="00C164EB"/>
    <w:rsid w:val="00C16738"/>
    <w:rsid w:val="00C16810"/>
    <w:rsid w:val="00C16AD6"/>
    <w:rsid w:val="00C16B96"/>
    <w:rsid w:val="00C16D39"/>
    <w:rsid w:val="00C16E05"/>
    <w:rsid w:val="00C16FF3"/>
    <w:rsid w:val="00C172B5"/>
    <w:rsid w:val="00C17311"/>
    <w:rsid w:val="00C174D6"/>
    <w:rsid w:val="00C17573"/>
    <w:rsid w:val="00C17580"/>
    <w:rsid w:val="00C175AD"/>
    <w:rsid w:val="00C176BF"/>
    <w:rsid w:val="00C176DD"/>
    <w:rsid w:val="00C177F4"/>
    <w:rsid w:val="00C17A39"/>
    <w:rsid w:val="00C17B6E"/>
    <w:rsid w:val="00C17B7E"/>
    <w:rsid w:val="00C17C64"/>
    <w:rsid w:val="00C17E74"/>
    <w:rsid w:val="00C17E90"/>
    <w:rsid w:val="00C20037"/>
    <w:rsid w:val="00C20088"/>
    <w:rsid w:val="00C20099"/>
    <w:rsid w:val="00C20168"/>
    <w:rsid w:val="00C201CE"/>
    <w:rsid w:val="00C20297"/>
    <w:rsid w:val="00C2033C"/>
    <w:rsid w:val="00C205FD"/>
    <w:rsid w:val="00C207A1"/>
    <w:rsid w:val="00C20C1E"/>
    <w:rsid w:val="00C20C8E"/>
    <w:rsid w:val="00C210DB"/>
    <w:rsid w:val="00C21471"/>
    <w:rsid w:val="00C214D6"/>
    <w:rsid w:val="00C21650"/>
    <w:rsid w:val="00C217F0"/>
    <w:rsid w:val="00C2183B"/>
    <w:rsid w:val="00C21940"/>
    <w:rsid w:val="00C21ABC"/>
    <w:rsid w:val="00C21D10"/>
    <w:rsid w:val="00C21D34"/>
    <w:rsid w:val="00C21DAF"/>
    <w:rsid w:val="00C21DF8"/>
    <w:rsid w:val="00C22060"/>
    <w:rsid w:val="00C22064"/>
    <w:rsid w:val="00C220D5"/>
    <w:rsid w:val="00C220F8"/>
    <w:rsid w:val="00C22191"/>
    <w:rsid w:val="00C226CF"/>
    <w:rsid w:val="00C22750"/>
    <w:rsid w:val="00C22781"/>
    <w:rsid w:val="00C22900"/>
    <w:rsid w:val="00C22979"/>
    <w:rsid w:val="00C22B4A"/>
    <w:rsid w:val="00C22B74"/>
    <w:rsid w:val="00C22D95"/>
    <w:rsid w:val="00C22DE1"/>
    <w:rsid w:val="00C22F3C"/>
    <w:rsid w:val="00C2345E"/>
    <w:rsid w:val="00C236B7"/>
    <w:rsid w:val="00C2371E"/>
    <w:rsid w:val="00C238A9"/>
    <w:rsid w:val="00C23A70"/>
    <w:rsid w:val="00C23CE0"/>
    <w:rsid w:val="00C23D10"/>
    <w:rsid w:val="00C23D16"/>
    <w:rsid w:val="00C23DC8"/>
    <w:rsid w:val="00C23F4B"/>
    <w:rsid w:val="00C2400B"/>
    <w:rsid w:val="00C24200"/>
    <w:rsid w:val="00C24254"/>
    <w:rsid w:val="00C24320"/>
    <w:rsid w:val="00C243D6"/>
    <w:rsid w:val="00C24423"/>
    <w:rsid w:val="00C2496F"/>
    <w:rsid w:val="00C24A6C"/>
    <w:rsid w:val="00C24A8A"/>
    <w:rsid w:val="00C24B4B"/>
    <w:rsid w:val="00C24B53"/>
    <w:rsid w:val="00C24BD8"/>
    <w:rsid w:val="00C24CA1"/>
    <w:rsid w:val="00C24D13"/>
    <w:rsid w:val="00C24F00"/>
    <w:rsid w:val="00C257A8"/>
    <w:rsid w:val="00C25D31"/>
    <w:rsid w:val="00C25E13"/>
    <w:rsid w:val="00C25F40"/>
    <w:rsid w:val="00C2607C"/>
    <w:rsid w:val="00C260B4"/>
    <w:rsid w:val="00C261AA"/>
    <w:rsid w:val="00C262CA"/>
    <w:rsid w:val="00C26424"/>
    <w:rsid w:val="00C2649D"/>
    <w:rsid w:val="00C26597"/>
    <w:rsid w:val="00C266C2"/>
    <w:rsid w:val="00C26867"/>
    <w:rsid w:val="00C26B3E"/>
    <w:rsid w:val="00C26D57"/>
    <w:rsid w:val="00C26DCF"/>
    <w:rsid w:val="00C26F21"/>
    <w:rsid w:val="00C26F68"/>
    <w:rsid w:val="00C26FB8"/>
    <w:rsid w:val="00C27230"/>
    <w:rsid w:val="00C27302"/>
    <w:rsid w:val="00C27415"/>
    <w:rsid w:val="00C27419"/>
    <w:rsid w:val="00C27466"/>
    <w:rsid w:val="00C2747B"/>
    <w:rsid w:val="00C27496"/>
    <w:rsid w:val="00C275AA"/>
    <w:rsid w:val="00C276D6"/>
    <w:rsid w:val="00C276D8"/>
    <w:rsid w:val="00C2784A"/>
    <w:rsid w:val="00C279B1"/>
    <w:rsid w:val="00C27B4F"/>
    <w:rsid w:val="00C27C99"/>
    <w:rsid w:val="00C27CDF"/>
    <w:rsid w:val="00C27F42"/>
    <w:rsid w:val="00C3005D"/>
    <w:rsid w:val="00C301BB"/>
    <w:rsid w:val="00C301FA"/>
    <w:rsid w:val="00C30475"/>
    <w:rsid w:val="00C30538"/>
    <w:rsid w:val="00C30608"/>
    <w:rsid w:val="00C30835"/>
    <w:rsid w:val="00C309AB"/>
    <w:rsid w:val="00C30B45"/>
    <w:rsid w:val="00C30BC7"/>
    <w:rsid w:val="00C30CA8"/>
    <w:rsid w:val="00C30D19"/>
    <w:rsid w:val="00C30F61"/>
    <w:rsid w:val="00C30FDB"/>
    <w:rsid w:val="00C30FE3"/>
    <w:rsid w:val="00C31976"/>
    <w:rsid w:val="00C31CFB"/>
    <w:rsid w:val="00C31E22"/>
    <w:rsid w:val="00C31F17"/>
    <w:rsid w:val="00C3257C"/>
    <w:rsid w:val="00C32772"/>
    <w:rsid w:val="00C32833"/>
    <w:rsid w:val="00C32DA4"/>
    <w:rsid w:val="00C32F46"/>
    <w:rsid w:val="00C33082"/>
    <w:rsid w:val="00C331A7"/>
    <w:rsid w:val="00C33295"/>
    <w:rsid w:val="00C3370F"/>
    <w:rsid w:val="00C3372B"/>
    <w:rsid w:val="00C33774"/>
    <w:rsid w:val="00C3389C"/>
    <w:rsid w:val="00C338E1"/>
    <w:rsid w:val="00C33A81"/>
    <w:rsid w:val="00C33ABA"/>
    <w:rsid w:val="00C33CBF"/>
    <w:rsid w:val="00C340A5"/>
    <w:rsid w:val="00C341CA"/>
    <w:rsid w:val="00C343DE"/>
    <w:rsid w:val="00C34416"/>
    <w:rsid w:val="00C34670"/>
    <w:rsid w:val="00C349DE"/>
    <w:rsid w:val="00C34BEB"/>
    <w:rsid w:val="00C34CAA"/>
    <w:rsid w:val="00C34E2E"/>
    <w:rsid w:val="00C352F2"/>
    <w:rsid w:val="00C35339"/>
    <w:rsid w:val="00C3535E"/>
    <w:rsid w:val="00C353AF"/>
    <w:rsid w:val="00C353D7"/>
    <w:rsid w:val="00C3549D"/>
    <w:rsid w:val="00C354F3"/>
    <w:rsid w:val="00C3562B"/>
    <w:rsid w:val="00C3599E"/>
    <w:rsid w:val="00C359E7"/>
    <w:rsid w:val="00C35A79"/>
    <w:rsid w:val="00C35C23"/>
    <w:rsid w:val="00C35ED1"/>
    <w:rsid w:val="00C35F88"/>
    <w:rsid w:val="00C36073"/>
    <w:rsid w:val="00C3622A"/>
    <w:rsid w:val="00C36270"/>
    <w:rsid w:val="00C36439"/>
    <w:rsid w:val="00C3644D"/>
    <w:rsid w:val="00C36568"/>
    <w:rsid w:val="00C365DB"/>
    <w:rsid w:val="00C36608"/>
    <w:rsid w:val="00C36876"/>
    <w:rsid w:val="00C36A22"/>
    <w:rsid w:val="00C36BDB"/>
    <w:rsid w:val="00C36BEB"/>
    <w:rsid w:val="00C36CAC"/>
    <w:rsid w:val="00C36D5A"/>
    <w:rsid w:val="00C36E8F"/>
    <w:rsid w:val="00C3704C"/>
    <w:rsid w:val="00C37131"/>
    <w:rsid w:val="00C372D3"/>
    <w:rsid w:val="00C374BF"/>
    <w:rsid w:val="00C37602"/>
    <w:rsid w:val="00C3785F"/>
    <w:rsid w:val="00C37910"/>
    <w:rsid w:val="00C37A46"/>
    <w:rsid w:val="00C37B6B"/>
    <w:rsid w:val="00C37C42"/>
    <w:rsid w:val="00C37C97"/>
    <w:rsid w:val="00C4000E"/>
    <w:rsid w:val="00C400A0"/>
    <w:rsid w:val="00C40137"/>
    <w:rsid w:val="00C40364"/>
    <w:rsid w:val="00C403F0"/>
    <w:rsid w:val="00C404BD"/>
    <w:rsid w:val="00C4053B"/>
    <w:rsid w:val="00C405F0"/>
    <w:rsid w:val="00C406ED"/>
    <w:rsid w:val="00C40744"/>
    <w:rsid w:val="00C40D15"/>
    <w:rsid w:val="00C4105F"/>
    <w:rsid w:val="00C410D3"/>
    <w:rsid w:val="00C41310"/>
    <w:rsid w:val="00C413C9"/>
    <w:rsid w:val="00C41491"/>
    <w:rsid w:val="00C4156F"/>
    <w:rsid w:val="00C4160A"/>
    <w:rsid w:val="00C4185C"/>
    <w:rsid w:val="00C4196E"/>
    <w:rsid w:val="00C41A4E"/>
    <w:rsid w:val="00C41C28"/>
    <w:rsid w:val="00C41E38"/>
    <w:rsid w:val="00C41FEE"/>
    <w:rsid w:val="00C42217"/>
    <w:rsid w:val="00C42230"/>
    <w:rsid w:val="00C4240C"/>
    <w:rsid w:val="00C427D6"/>
    <w:rsid w:val="00C4299F"/>
    <w:rsid w:val="00C42A6D"/>
    <w:rsid w:val="00C42B3E"/>
    <w:rsid w:val="00C43014"/>
    <w:rsid w:val="00C43032"/>
    <w:rsid w:val="00C430CA"/>
    <w:rsid w:val="00C433EE"/>
    <w:rsid w:val="00C434C5"/>
    <w:rsid w:val="00C43634"/>
    <w:rsid w:val="00C4375A"/>
    <w:rsid w:val="00C438BB"/>
    <w:rsid w:val="00C4393B"/>
    <w:rsid w:val="00C43952"/>
    <w:rsid w:val="00C43E1C"/>
    <w:rsid w:val="00C43E4B"/>
    <w:rsid w:val="00C43F20"/>
    <w:rsid w:val="00C4400A"/>
    <w:rsid w:val="00C44102"/>
    <w:rsid w:val="00C4450A"/>
    <w:rsid w:val="00C4455C"/>
    <w:rsid w:val="00C445BA"/>
    <w:rsid w:val="00C446D3"/>
    <w:rsid w:val="00C44A58"/>
    <w:rsid w:val="00C44C64"/>
    <w:rsid w:val="00C44CF2"/>
    <w:rsid w:val="00C44D8F"/>
    <w:rsid w:val="00C44E88"/>
    <w:rsid w:val="00C44F55"/>
    <w:rsid w:val="00C452EB"/>
    <w:rsid w:val="00C45790"/>
    <w:rsid w:val="00C45826"/>
    <w:rsid w:val="00C45C99"/>
    <w:rsid w:val="00C45D6D"/>
    <w:rsid w:val="00C46164"/>
    <w:rsid w:val="00C4616B"/>
    <w:rsid w:val="00C4621D"/>
    <w:rsid w:val="00C467B9"/>
    <w:rsid w:val="00C46871"/>
    <w:rsid w:val="00C468AB"/>
    <w:rsid w:val="00C46A01"/>
    <w:rsid w:val="00C46A0F"/>
    <w:rsid w:val="00C46A4F"/>
    <w:rsid w:val="00C46A6B"/>
    <w:rsid w:val="00C46A78"/>
    <w:rsid w:val="00C47507"/>
    <w:rsid w:val="00C475BB"/>
    <w:rsid w:val="00C47915"/>
    <w:rsid w:val="00C47A28"/>
    <w:rsid w:val="00C47A9E"/>
    <w:rsid w:val="00C50102"/>
    <w:rsid w:val="00C5047F"/>
    <w:rsid w:val="00C506A2"/>
    <w:rsid w:val="00C506D9"/>
    <w:rsid w:val="00C509F4"/>
    <w:rsid w:val="00C50A35"/>
    <w:rsid w:val="00C50C44"/>
    <w:rsid w:val="00C50E6F"/>
    <w:rsid w:val="00C512D8"/>
    <w:rsid w:val="00C5139B"/>
    <w:rsid w:val="00C51938"/>
    <w:rsid w:val="00C5197C"/>
    <w:rsid w:val="00C51AD1"/>
    <w:rsid w:val="00C51AD5"/>
    <w:rsid w:val="00C51B91"/>
    <w:rsid w:val="00C51BBB"/>
    <w:rsid w:val="00C51BED"/>
    <w:rsid w:val="00C51C26"/>
    <w:rsid w:val="00C51D8F"/>
    <w:rsid w:val="00C51F23"/>
    <w:rsid w:val="00C5235A"/>
    <w:rsid w:val="00C523A6"/>
    <w:rsid w:val="00C52402"/>
    <w:rsid w:val="00C524F7"/>
    <w:rsid w:val="00C52521"/>
    <w:rsid w:val="00C52744"/>
    <w:rsid w:val="00C528D4"/>
    <w:rsid w:val="00C52B56"/>
    <w:rsid w:val="00C52DE8"/>
    <w:rsid w:val="00C52DFD"/>
    <w:rsid w:val="00C52E10"/>
    <w:rsid w:val="00C52E72"/>
    <w:rsid w:val="00C53019"/>
    <w:rsid w:val="00C5306D"/>
    <w:rsid w:val="00C531EB"/>
    <w:rsid w:val="00C5331F"/>
    <w:rsid w:val="00C5336B"/>
    <w:rsid w:val="00C533D1"/>
    <w:rsid w:val="00C534A9"/>
    <w:rsid w:val="00C536CE"/>
    <w:rsid w:val="00C5380A"/>
    <w:rsid w:val="00C53C55"/>
    <w:rsid w:val="00C53C6F"/>
    <w:rsid w:val="00C53D92"/>
    <w:rsid w:val="00C53FF7"/>
    <w:rsid w:val="00C542E9"/>
    <w:rsid w:val="00C547EB"/>
    <w:rsid w:val="00C54831"/>
    <w:rsid w:val="00C548B0"/>
    <w:rsid w:val="00C54942"/>
    <w:rsid w:val="00C54E67"/>
    <w:rsid w:val="00C552B0"/>
    <w:rsid w:val="00C552F4"/>
    <w:rsid w:val="00C55380"/>
    <w:rsid w:val="00C553FA"/>
    <w:rsid w:val="00C554F9"/>
    <w:rsid w:val="00C5580C"/>
    <w:rsid w:val="00C558A3"/>
    <w:rsid w:val="00C55A23"/>
    <w:rsid w:val="00C55B67"/>
    <w:rsid w:val="00C55B89"/>
    <w:rsid w:val="00C55BF9"/>
    <w:rsid w:val="00C55CFC"/>
    <w:rsid w:val="00C55D5B"/>
    <w:rsid w:val="00C55DC8"/>
    <w:rsid w:val="00C55F04"/>
    <w:rsid w:val="00C5600A"/>
    <w:rsid w:val="00C56334"/>
    <w:rsid w:val="00C563B5"/>
    <w:rsid w:val="00C564AD"/>
    <w:rsid w:val="00C5674E"/>
    <w:rsid w:val="00C567A7"/>
    <w:rsid w:val="00C568C5"/>
    <w:rsid w:val="00C56A4A"/>
    <w:rsid w:val="00C56C0B"/>
    <w:rsid w:val="00C56D4B"/>
    <w:rsid w:val="00C56D4C"/>
    <w:rsid w:val="00C56F46"/>
    <w:rsid w:val="00C57320"/>
    <w:rsid w:val="00C57908"/>
    <w:rsid w:val="00C57A44"/>
    <w:rsid w:val="00C57B3F"/>
    <w:rsid w:val="00C57E33"/>
    <w:rsid w:val="00C602C9"/>
    <w:rsid w:val="00C60322"/>
    <w:rsid w:val="00C60452"/>
    <w:rsid w:val="00C60488"/>
    <w:rsid w:val="00C6070F"/>
    <w:rsid w:val="00C60717"/>
    <w:rsid w:val="00C607EB"/>
    <w:rsid w:val="00C60896"/>
    <w:rsid w:val="00C608BE"/>
    <w:rsid w:val="00C608D2"/>
    <w:rsid w:val="00C60915"/>
    <w:rsid w:val="00C60939"/>
    <w:rsid w:val="00C60BB5"/>
    <w:rsid w:val="00C60E7F"/>
    <w:rsid w:val="00C60F26"/>
    <w:rsid w:val="00C61015"/>
    <w:rsid w:val="00C6110A"/>
    <w:rsid w:val="00C61112"/>
    <w:rsid w:val="00C6116E"/>
    <w:rsid w:val="00C61354"/>
    <w:rsid w:val="00C6138C"/>
    <w:rsid w:val="00C615B8"/>
    <w:rsid w:val="00C6176A"/>
    <w:rsid w:val="00C61983"/>
    <w:rsid w:val="00C619D2"/>
    <w:rsid w:val="00C61A36"/>
    <w:rsid w:val="00C61B2B"/>
    <w:rsid w:val="00C61DF9"/>
    <w:rsid w:val="00C61E7D"/>
    <w:rsid w:val="00C61F2A"/>
    <w:rsid w:val="00C62139"/>
    <w:rsid w:val="00C62159"/>
    <w:rsid w:val="00C62656"/>
    <w:rsid w:val="00C62804"/>
    <w:rsid w:val="00C628AF"/>
    <w:rsid w:val="00C62906"/>
    <w:rsid w:val="00C62937"/>
    <w:rsid w:val="00C62B80"/>
    <w:rsid w:val="00C62D2E"/>
    <w:rsid w:val="00C63292"/>
    <w:rsid w:val="00C63359"/>
    <w:rsid w:val="00C634EF"/>
    <w:rsid w:val="00C63595"/>
    <w:rsid w:val="00C639CB"/>
    <w:rsid w:val="00C63AA8"/>
    <w:rsid w:val="00C63C40"/>
    <w:rsid w:val="00C63D6C"/>
    <w:rsid w:val="00C63E03"/>
    <w:rsid w:val="00C63EB8"/>
    <w:rsid w:val="00C63F78"/>
    <w:rsid w:val="00C6408E"/>
    <w:rsid w:val="00C64101"/>
    <w:rsid w:val="00C646C1"/>
    <w:rsid w:val="00C649F4"/>
    <w:rsid w:val="00C65163"/>
    <w:rsid w:val="00C651F2"/>
    <w:rsid w:val="00C6530C"/>
    <w:rsid w:val="00C6548B"/>
    <w:rsid w:val="00C654D8"/>
    <w:rsid w:val="00C656DE"/>
    <w:rsid w:val="00C65B0E"/>
    <w:rsid w:val="00C65C5B"/>
    <w:rsid w:val="00C65CD0"/>
    <w:rsid w:val="00C65EBC"/>
    <w:rsid w:val="00C6606B"/>
    <w:rsid w:val="00C66119"/>
    <w:rsid w:val="00C66133"/>
    <w:rsid w:val="00C661BA"/>
    <w:rsid w:val="00C662C7"/>
    <w:rsid w:val="00C66341"/>
    <w:rsid w:val="00C6641A"/>
    <w:rsid w:val="00C6644E"/>
    <w:rsid w:val="00C664F5"/>
    <w:rsid w:val="00C66B46"/>
    <w:rsid w:val="00C66C1C"/>
    <w:rsid w:val="00C66DA9"/>
    <w:rsid w:val="00C6717F"/>
    <w:rsid w:val="00C673FD"/>
    <w:rsid w:val="00C674A1"/>
    <w:rsid w:val="00C674EC"/>
    <w:rsid w:val="00C67560"/>
    <w:rsid w:val="00C676AE"/>
    <w:rsid w:val="00C678BC"/>
    <w:rsid w:val="00C67C19"/>
    <w:rsid w:val="00C67DB7"/>
    <w:rsid w:val="00C70082"/>
    <w:rsid w:val="00C70168"/>
    <w:rsid w:val="00C70220"/>
    <w:rsid w:val="00C7086C"/>
    <w:rsid w:val="00C7091D"/>
    <w:rsid w:val="00C70AFE"/>
    <w:rsid w:val="00C70B45"/>
    <w:rsid w:val="00C70B78"/>
    <w:rsid w:val="00C70D2A"/>
    <w:rsid w:val="00C70EE2"/>
    <w:rsid w:val="00C70FC2"/>
    <w:rsid w:val="00C71069"/>
    <w:rsid w:val="00C712BB"/>
    <w:rsid w:val="00C714D8"/>
    <w:rsid w:val="00C71568"/>
    <w:rsid w:val="00C716A9"/>
    <w:rsid w:val="00C716CA"/>
    <w:rsid w:val="00C717FF"/>
    <w:rsid w:val="00C7183C"/>
    <w:rsid w:val="00C719CC"/>
    <w:rsid w:val="00C71B38"/>
    <w:rsid w:val="00C71CB5"/>
    <w:rsid w:val="00C71DFB"/>
    <w:rsid w:val="00C71E8D"/>
    <w:rsid w:val="00C71EE2"/>
    <w:rsid w:val="00C72110"/>
    <w:rsid w:val="00C721E0"/>
    <w:rsid w:val="00C722DD"/>
    <w:rsid w:val="00C722E7"/>
    <w:rsid w:val="00C723EA"/>
    <w:rsid w:val="00C72406"/>
    <w:rsid w:val="00C72429"/>
    <w:rsid w:val="00C7263F"/>
    <w:rsid w:val="00C727F1"/>
    <w:rsid w:val="00C72813"/>
    <w:rsid w:val="00C729F4"/>
    <w:rsid w:val="00C72A22"/>
    <w:rsid w:val="00C72A96"/>
    <w:rsid w:val="00C72AE6"/>
    <w:rsid w:val="00C72C82"/>
    <w:rsid w:val="00C72D23"/>
    <w:rsid w:val="00C72D2E"/>
    <w:rsid w:val="00C72FC5"/>
    <w:rsid w:val="00C73071"/>
    <w:rsid w:val="00C73192"/>
    <w:rsid w:val="00C731DE"/>
    <w:rsid w:val="00C73304"/>
    <w:rsid w:val="00C7358B"/>
    <w:rsid w:val="00C7358C"/>
    <w:rsid w:val="00C73796"/>
    <w:rsid w:val="00C737B3"/>
    <w:rsid w:val="00C73812"/>
    <w:rsid w:val="00C7387D"/>
    <w:rsid w:val="00C73979"/>
    <w:rsid w:val="00C73D20"/>
    <w:rsid w:val="00C73E73"/>
    <w:rsid w:val="00C73E97"/>
    <w:rsid w:val="00C73FD2"/>
    <w:rsid w:val="00C7449D"/>
    <w:rsid w:val="00C74501"/>
    <w:rsid w:val="00C74503"/>
    <w:rsid w:val="00C745FD"/>
    <w:rsid w:val="00C7477B"/>
    <w:rsid w:val="00C7482F"/>
    <w:rsid w:val="00C7498E"/>
    <w:rsid w:val="00C74B3D"/>
    <w:rsid w:val="00C74D60"/>
    <w:rsid w:val="00C74D9D"/>
    <w:rsid w:val="00C74F6C"/>
    <w:rsid w:val="00C74FAF"/>
    <w:rsid w:val="00C74FF9"/>
    <w:rsid w:val="00C750FB"/>
    <w:rsid w:val="00C75422"/>
    <w:rsid w:val="00C7562A"/>
    <w:rsid w:val="00C75845"/>
    <w:rsid w:val="00C75A80"/>
    <w:rsid w:val="00C75C16"/>
    <w:rsid w:val="00C75CC3"/>
    <w:rsid w:val="00C75DA7"/>
    <w:rsid w:val="00C75ED6"/>
    <w:rsid w:val="00C75EEE"/>
    <w:rsid w:val="00C75FDC"/>
    <w:rsid w:val="00C7611A"/>
    <w:rsid w:val="00C76498"/>
    <w:rsid w:val="00C76A5C"/>
    <w:rsid w:val="00C76A81"/>
    <w:rsid w:val="00C76C68"/>
    <w:rsid w:val="00C76D82"/>
    <w:rsid w:val="00C76E57"/>
    <w:rsid w:val="00C76E83"/>
    <w:rsid w:val="00C772C7"/>
    <w:rsid w:val="00C77388"/>
    <w:rsid w:val="00C77877"/>
    <w:rsid w:val="00C77C2B"/>
    <w:rsid w:val="00C77F84"/>
    <w:rsid w:val="00C8004E"/>
    <w:rsid w:val="00C803B1"/>
    <w:rsid w:val="00C80531"/>
    <w:rsid w:val="00C8069B"/>
    <w:rsid w:val="00C80807"/>
    <w:rsid w:val="00C8081B"/>
    <w:rsid w:val="00C8092A"/>
    <w:rsid w:val="00C80A45"/>
    <w:rsid w:val="00C80BF8"/>
    <w:rsid w:val="00C80C20"/>
    <w:rsid w:val="00C810CA"/>
    <w:rsid w:val="00C810D7"/>
    <w:rsid w:val="00C81261"/>
    <w:rsid w:val="00C813D8"/>
    <w:rsid w:val="00C815AA"/>
    <w:rsid w:val="00C81713"/>
    <w:rsid w:val="00C8184E"/>
    <w:rsid w:val="00C81888"/>
    <w:rsid w:val="00C81FCF"/>
    <w:rsid w:val="00C8206A"/>
    <w:rsid w:val="00C821BE"/>
    <w:rsid w:val="00C82269"/>
    <w:rsid w:val="00C82298"/>
    <w:rsid w:val="00C823D0"/>
    <w:rsid w:val="00C824D3"/>
    <w:rsid w:val="00C8270D"/>
    <w:rsid w:val="00C828AB"/>
    <w:rsid w:val="00C82994"/>
    <w:rsid w:val="00C82A71"/>
    <w:rsid w:val="00C82C29"/>
    <w:rsid w:val="00C82FC2"/>
    <w:rsid w:val="00C82FDB"/>
    <w:rsid w:val="00C83076"/>
    <w:rsid w:val="00C83138"/>
    <w:rsid w:val="00C83221"/>
    <w:rsid w:val="00C833EB"/>
    <w:rsid w:val="00C83572"/>
    <w:rsid w:val="00C8360B"/>
    <w:rsid w:val="00C838BF"/>
    <w:rsid w:val="00C83B79"/>
    <w:rsid w:val="00C83CDF"/>
    <w:rsid w:val="00C8407D"/>
    <w:rsid w:val="00C84273"/>
    <w:rsid w:val="00C8451D"/>
    <w:rsid w:val="00C8463C"/>
    <w:rsid w:val="00C84755"/>
    <w:rsid w:val="00C8484E"/>
    <w:rsid w:val="00C84916"/>
    <w:rsid w:val="00C84B0B"/>
    <w:rsid w:val="00C84B95"/>
    <w:rsid w:val="00C84C81"/>
    <w:rsid w:val="00C84E8C"/>
    <w:rsid w:val="00C84FE3"/>
    <w:rsid w:val="00C8525E"/>
    <w:rsid w:val="00C857A4"/>
    <w:rsid w:val="00C85A44"/>
    <w:rsid w:val="00C85ADC"/>
    <w:rsid w:val="00C85BF0"/>
    <w:rsid w:val="00C85CF5"/>
    <w:rsid w:val="00C85DBD"/>
    <w:rsid w:val="00C85DBE"/>
    <w:rsid w:val="00C85E7C"/>
    <w:rsid w:val="00C861AF"/>
    <w:rsid w:val="00C864C3"/>
    <w:rsid w:val="00C864DE"/>
    <w:rsid w:val="00C86524"/>
    <w:rsid w:val="00C86581"/>
    <w:rsid w:val="00C865C6"/>
    <w:rsid w:val="00C867B3"/>
    <w:rsid w:val="00C86902"/>
    <w:rsid w:val="00C8697F"/>
    <w:rsid w:val="00C869BB"/>
    <w:rsid w:val="00C869DE"/>
    <w:rsid w:val="00C869F1"/>
    <w:rsid w:val="00C86BF5"/>
    <w:rsid w:val="00C86D64"/>
    <w:rsid w:val="00C86D75"/>
    <w:rsid w:val="00C86E22"/>
    <w:rsid w:val="00C8709B"/>
    <w:rsid w:val="00C870E5"/>
    <w:rsid w:val="00C870EB"/>
    <w:rsid w:val="00C8726A"/>
    <w:rsid w:val="00C87746"/>
    <w:rsid w:val="00C8784B"/>
    <w:rsid w:val="00C878DA"/>
    <w:rsid w:val="00C8793B"/>
    <w:rsid w:val="00C879E1"/>
    <w:rsid w:val="00C87BF7"/>
    <w:rsid w:val="00C87C1C"/>
    <w:rsid w:val="00C87CBC"/>
    <w:rsid w:val="00C87D85"/>
    <w:rsid w:val="00C87D90"/>
    <w:rsid w:val="00C87F72"/>
    <w:rsid w:val="00C9024F"/>
    <w:rsid w:val="00C904DA"/>
    <w:rsid w:val="00C905B3"/>
    <w:rsid w:val="00C907C9"/>
    <w:rsid w:val="00C9083C"/>
    <w:rsid w:val="00C90A08"/>
    <w:rsid w:val="00C90AF6"/>
    <w:rsid w:val="00C90B08"/>
    <w:rsid w:val="00C90DD4"/>
    <w:rsid w:val="00C90F2B"/>
    <w:rsid w:val="00C90F76"/>
    <w:rsid w:val="00C9190A"/>
    <w:rsid w:val="00C91915"/>
    <w:rsid w:val="00C91CFA"/>
    <w:rsid w:val="00C91D3D"/>
    <w:rsid w:val="00C91E93"/>
    <w:rsid w:val="00C91F43"/>
    <w:rsid w:val="00C921A8"/>
    <w:rsid w:val="00C9232F"/>
    <w:rsid w:val="00C923FE"/>
    <w:rsid w:val="00C92632"/>
    <w:rsid w:val="00C92689"/>
    <w:rsid w:val="00C927FF"/>
    <w:rsid w:val="00C92996"/>
    <w:rsid w:val="00C92AE0"/>
    <w:rsid w:val="00C92D57"/>
    <w:rsid w:val="00C92E24"/>
    <w:rsid w:val="00C930E1"/>
    <w:rsid w:val="00C930E9"/>
    <w:rsid w:val="00C93257"/>
    <w:rsid w:val="00C9326F"/>
    <w:rsid w:val="00C9329E"/>
    <w:rsid w:val="00C93452"/>
    <w:rsid w:val="00C9356C"/>
    <w:rsid w:val="00C938F8"/>
    <w:rsid w:val="00C93B09"/>
    <w:rsid w:val="00C93C0B"/>
    <w:rsid w:val="00C93C4D"/>
    <w:rsid w:val="00C93CE9"/>
    <w:rsid w:val="00C93D4F"/>
    <w:rsid w:val="00C93D87"/>
    <w:rsid w:val="00C941B4"/>
    <w:rsid w:val="00C941DB"/>
    <w:rsid w:val="00C943BC"/>
    <w:rsid w:val="00C944CD"/>
    <w:rsid w:val="00C94554"/>
    <w:rsid w:val="00C94722"/>
    <w:rsid w:val="00C9496F"/>
    <w:rsid w:val="00C949FA"/>
    <w:rsid w:val="00C94A40"/>
    <w:rsid w:val="00C94B28"/>
    <w:rsid w:val="00C94BC2"/>
    <w:rsid w:val="00C94EBF"/>
    <w:rsid w:val="00C950D2"/>
    <w:rsid w:val="00C9522F"/>
    <w:rsid w:val="00C95281"/>
    <w:rsid w:val="00C9539B"/>
    <w:rsid w:val="00C953AA"/>
    <w:rsid w:val="00C953B6"/>
    <w:rsid w:val="00C95463"/>
    <w:rsid w:val="00C955FE"/>
    <w:rsid w:val="00C95620"/>
    <w:rsid w:val="00C95752"/>
    <w:rsid w:val="00C9581B"/>
    <w:rsid w:val="00C95889"/>
    <w:rsid w:val="00C95B05"/>
    <w:rsid w:val="00C95DB7"/>
    <w:rsid w:val="00C95DD0"/>
    <w:rsid w:val="00C95F2E"/>
    <w:rsid w:val="00C95F35"/>
    <w:rsid w:val="00C96434"/>
    <w:rsid w:val="00C964A0"/>
    <w:rsid w:val="00C96562"/>
    <w:rsid w:val="00C966F1"/>
    <w:rsid w:val="00C96784"/>
    <w:rsid w:val="00C970AD"/>
    <w:rsid w:val="00C97179"/>
    <w:rsid w:val="00C973E3"/>
    <w:rsid w:val="00C97484"/>
    <w:rsid w:val="00C975FA"/>
    <w:rsid w:val="00CA00D7"/>
    <w:rsid w:val="00CA01F4"/>
    <w:rsid w:val="00CA0387"/>
    <w:rsid w:val="00CA03AD"/>
    <w:rsid w:val="00CA0417"/>
    <w:rsid w:val="00CA0462"/>
    <w:rsid w:val="00CA067F"/>
    <w:rsid w:val="00CA0702"/>
    <w:rsid w:val="00CA079B"/>
    <w:rsid w:val="00CA08FA"/>
    <w:rsid w:val="00CA093C"/>
    <w:rsid w:val="00CA0A11"/>
    <w:rsid w:val="00CA0A41"/>
    <w:rsid w:val="00CA0A58"/>
    <w:rsid w:val="00CA0A82"/>
    <w:rsid w:val="00CA0A97"/>
    <w:rsid w:val="00CA0BEF"/>
    <w:rsid w:val="00CA0D08"/>
    <w:rsid w:val="00CA0DD9"/>
    <w:rsid w:val="00CA0EBB"/>
    <w:rsid w:val="00CA0F6D"/>
    <w:rsid w:val="00CA0F7F"/>
    <w:rsid w:val="00CA100E"/>
    <w:rsid w:val="00CA1063"/>
    <w:rsid w:val="00CA146E"/>
    <w:rsid w:val="00CA148C"/>
    <w:rsid w:val="00CA14AB"/>
    <w:rsid w:val="00CA165E"/>
    <w:rsid w:val="00CA1916"/>
    <w:rsid w:val="00CA194E"/>
    <w:rsid w:val="00CA1B28"/>
    <w:rsid w:val="00CA1B2E"/>
    <w:rsid w:val="00CA1D75"/>
    <w:rsid w:val="00CA1DD3"/>
    <w:rsid w:val="00CA2109"/>
    <w:rsid w:val="00CA23B5"/>
    <w:rsid w:val="00CA264A"/>
    <w:rsid w:val="00CA2695"/>
    <w:rsid w:val="00CA270D"/>
    <w:rsid w:val="00CA2840"/>
    <w:rsid w:val="00CA29DB"/>
    <w:rsid w:val="00CA2A08"/>
    <w:rsid w:val="00CA2A51"/>
    <w:rsid w:val="00CA2DAB"/>
    <w:rsid w:val="00CA2E8E"/>
    <w:rsid w:val="00CA3140"/>
    <w:rsid w:val="00CA3451"/>
    <w:rsid w:val="00CA347D"/>
    <w:rsid w:val="00CA35B4"/>
    <w:rsid w:val="00CA35E6"/>
    <w:rsid w:val="00CA387E"/>
    <w:rsid w:val="00CA3B07"/>
    <w:rsid w:val="00CA3B55"/>
    <w:rsid w:val="00CA3B8C"/>
    <w:rsid w:val="00CA3CE8"/>
    <w:rsid w:val="00CA41E2"/>
    <w:rsid w:val="00CA49C2"/>
    <w:rsid w:val="00CA4A02"/>
    <w:rsid w:val="00CA4A8E"/>
    <w:rsid w:val="00CA4AC0"/>
    <w:rsid w:val="00CA553F"/>
    <w:rsid w:val="00CA55A3"/>
    <w:rsid w:val="00CA56C7"/>
    <w:rsid w:val="00CA5722"/>
    <w:rsid w:val="00CA5754"/>
    <w:rsid w:val="00CA58C5"/>
    <w:rsid w:val="00CA58FB"/>
    <w:rsid w:val="00CA5C47"/>
    <w:rsid w:val="00CA5D27"/>
    <w:rsid w:val="00CA5E52"/>
    <w:rsid w:val="00CA5E85"/>
    <w:rsid w:val="00CA5F03"/>
    <w:rsid w:val="00CA615D"/>
    <w:rsid w:val="00CA6182"/>
    <w:rsid w:val="00CA62D9"/>
    <w:rsid w:val="00CA62FA"/>
    <w:rsid w:val="00CA6486"/>
    <w:rsid w:val="00CA649B"/>
    <w:rsid w:val="00CA65EF"/>
    <w:rsid w:val="00CA6751"/>
    <w:rsid w:val="00CA6BA9"/>
    <w:rsid w:val="00CA6C42"/>
    <w:rsid w:val="00CA6FF9"/>
    <w:rsid w:val="00CA72B4"/>
    <w:rsid w:val="00CA72E2"/>
    <w:rsid w:val="00CA73AA"/>
    <w:rsid w:val="00CA73CB"/>
    <w:rsid w:val="00CA759C"/>
    <w:rsid w:val="00CA76E0"/>
    <w:rsid w:val="00CA7899"/>
    <w:rsid w:val="00CA7A37"/>
    <w:rsid w:val="00CA7BA3"/>
    <w:rsid w:val="00CA7C56"/>
    <w:rsid w:val="00CA7DEC"/>
    <w:rsid w:val="00CA7E9C"/>
    <w:rsid w:val="00CA7EA7"/>
    <w:rsid w:val="00CB0350"/>
    <w:rsid w:val="00CB0428"/>
    <w:rsid w:val="00CB04B1"/>
    <w:rsid w:val="00CB04E6"/>
    <w:rsid w:val="00CB086D"/>
    <w:rsid w:val="00CB08A5"/>
    <w:rsid w:val="00CB0CEA"/>
    <w:rsid w:val="00CB0D7A"/>
    <w:rsid w:val="00CB0EFD"/>
    <w:rsid w:val="00CB0FDB"/>
    <w:rsid w:val="00CB11A2"/>
    <w:rsid w:val="00CB157F"/>
    <w:rsid w:val="00CB1643"/>
    <w:rsid w:val="00CB1718"/>
    <w:rsid w:val="00CB182F"/>
    <w:rsid w:val="00CB18FB"/>
    <w:rsid w:val="00CB1A84"/>
    <w:rsid w:val="00CB1AA5"/>
    <w:rsid w:val="00CB1AFD"/>
    <w:rsid w:val="00CB1B8E"/>
    <w:rsid w:val="00CB1D1F"/>
    <w:rsid w:val="00CB1D4F"/>
    <w:rsid w:val="00CB1DB3"/>
    <w:rsid w:val="00CB206A"/>
    <w:rsid w:val="00CB20DD"/>
    <w:rsid w:val="00CB21F3"/>
    <w:rsid w:val="00CB2349"/>
    <w:rsid w:val="00CB23C7"/>
    <w:rsid w:val="00CB243B"/>
    <w:rsid w:val="00CB2644"/>
    <w:rsid w:val="00CB2A00"/>
    <w:rsid w:val="00CB2B99"/>
    <w:rsid w:val="00CB2BA3"/>
    <w:rsid w:val="00CB2D03"/>
    <w:rsid w:val="00CB2DED"/>
    <w:rsid w:val="00CB2F85"/>
    <w:rsid w:val="00CB30EF"/>
    <w:rsid w:val="00CB31DE"/>
    <w:rsid w:val="00CB31F7"/>
    <w:rsid w:val="00CB3255"/>
    <w:rsid w:val="00CB3436"/>
    <w:rsid w:val="00CB368F"/>
    <w:rsid w:val="00CB3711"/>
    <w:rsid w:val="00CB3BC5"/>
    <w:rsid w:val="00CB3C56"/>
    <w:rsid w:val="00CB3C7C"/>
    <w:rsid w:val="00CB3E14"/>
    <w:rsid w:val="00CB3E15"/>
    <w:rsid w:val="00CB412D"/>
    <w:rsid w:val="00CB471F"/>
    <w:rsid w:val="00CB4854"/>
    <w:rsid w:val="00CB491B"/>
    <w:rsid w:val="00CB4A70"/>
    <w:rsid w:val="00CB4F02"/>
    <w:rsid w:val="00CB5125"/>
    <w:rsid w:val="00CB5194"/>
    <w:rsid w:val="00CB5535"/>
    <w:rsid w:val="00CB5655"/>
    <w:rsid w:val="00CB57D2"/>
    <w:rsid w:val="00CB5829"/>
    <w:rsid w:val="00CB5BE2"/>
    <w:rsid w:val="00CB5C05"/>
    <w:rsid w:val="00CB5C9D"/>
    <w:rsid w:val="00CB5DCC"/>
    <w:rsid w:val="00CB606C"/>
    <w:rsid w:val="00CB611B"/>
    <w:rsid w:val="00CB612A"/>
    <w:rsid w:val="00CB6356"/>
    <w:rsid w:val="00CB6886"/>
    <w:rsid w:val="00CB6957"/>
    <w:rsid w:val="00CB6A02"/>
    <w:rsid w:val="00CB6A4E"/>
    <w:rsid w:val="00CB6B7D"/>
    <w:rsid w:val="00CB6D01"/>
    <w:rsid w:val="00CB6D5D"/>
    <w:rsid w:val="00CB7167"/>
    <w:rsid w:val="00CB73F3"/>
    <w:rsid w:val="00CB754E"/>
    <w:rsid w:val="00CB77B1"/>
    <w:rsid w:val="00CB7806"/>
    <w:rsid w:val="00CB7968"/>
    <w:rsid w:val="00CB7F52"/>
    <w:rsid w:val="00CB7F7C"/>
    <w:rsid w:val="00CC00DB"/>
    <w:rsid w:val="00CC026E"/>
    <w:rsid w:val="00CC06D8"/>
    <w:rsid w:val="00CC07C2"/>
    <w:rsid w:val="00CC0806"/>
    <w:rsid w:val="00CC08C8"/>
    <w:rsid w:val="00CC09BF"/>
    <w:rsid w:val="00CC09E4"/>
    <w:rsid w:val="00CC0B37"/>
    <w:rsid w:val="00CC0CC2"/>
    <w:rsid w:val="00CC0D0D"/>
    <w:rsid w:val="00CC0D10"/>
    <w:rsid w:val="00CC0D4C"/>
    <w:rsid w:val="00CC1058"/>
    <w:rsid w:val="00CC12B2"/>
    <w:rsid w:val="00CC1846"/>
    <w:rsid w:val="00CC1941"/>
    <w:rsid w:val="00CC19FF"/>
    <w:rsid w:val="00CC1A26"/>
    <w:rsid w:val="00CC1A48"/>
    <w:rsid w:val="00CC1BA4"/>
    <w:rsid w:val="00CC1C62"/>
    <w:rsid w:val="00CC1CFA"/>
    <w:rsid w:val="00CC1EAA"/>
    <w:rsid w:val="00CC1F10"/>
    <w:rsid w:val="00CC20B5"/>
    <w:rsid w:val="00CC214A"/>
    <w:rsid w:val="00CC21D0"/>
    <w:rsid w:val="00CC2239"/>
    <w:rsid w:val="00CC2555"/>
    <w:rsid w:val="00CC25DF"/>
    <w:rsid w:val="00CC28C7"/>
    <w:rsid w:val="00CC29AA"/>
    <w:rsid w:val="00CC2AEB"/>
    <w:rsid w:val="00CC2B3A"/>
    <w:rsid w:val="00CC2E5A"/>
    <w:rsid w:val="00CC325F"/>
    <w:rsid w:val="00CC33C3"/>
    <w:rsid w:val="00CC33DB"/>
    <w:rsid w:val="00CC3482"/>
    <w:rsid w:val="00CC34DB"/>
    <w:rsid w:val="00CC35D6"/>
    <w:rsid w:val="00CC366F"/>
    <w:rsid w:val="00CC36D2"/>
    <w:rsid w:val="00CC36ED"/>
    <w:rsid w:val="00CC3735"/>
    <w:rsid w:val="00CC38B0"/>
    <w:rsid w:val="00CC3965"/>
    <w:rsid w:val="00CC39B5"/>
    <w:rsid w:val="00CC3A77"/>
    <w:rsid w:val="00CC3C2B"/>
    <w:rsid w:val="00CC3E4F"/>
    <w:rsid w:val="00CC4026"/>
    <w:rsid w:val="00CC408A"/>
    <w:rsid w:val="00CC412D"/>
    <w:rsid w:val="00CC418B"/>
    <w:rsid w:val="00CC424D"/>
    <w:rsid w:val="00CC4551"/>
    <w:rsid w:val="00CC4988"/>
    <w:rsid w:val="00CC4A21"/>
    <w:rsid w:val="00CC4DAA"/>
    <w:rsid w:val="00CC4F88"/>
    <w:rsid w:val="00CC4FB4"/>
    <w:rsid w:val="00CC4FF4"/>
    <w:rsid w:val="00CC5513"/>
    <w:rsid w:val="00CC5581"/>
    <w:rsid w:val="00CC5613"/>
    <w:rsid w:val="00CC57A0"/>
    <w:rsid w:val="00CC59C4"/>
    <w:rsid w:val="00CC5A94"/>
    <w:rsid w:val="00CC5C52"/>
    <w:rsid w:val="00CC5DA7"/>
    <w:rsid w:val="00CC5ECE"/>
    <w:rsid w:val="00CC65F7"/>
    <w:rsid w:val="00CC667C"/>
    <w:rsid w:val="00CC6779"/>
    <w:rsid w:val="00CC684C"/>
    <w:rsid w:val="00CC6974"/>
    <w:rsid w:val="00CC69E3"/>
    <w:rsid w:val="00CC6A11"/>
    <w:rsid w:val="00CC6A54"/>
    <w:rsid w:val="00CC6C11"/>
    <w:rsid w:val="00CC6C3B"/>
    <w:rsid w:val="00CC6FC0"/>
    <w:rsid w:val="00CC70F3"/>
    <w:rsid w:val="00CC7390"/>
    <w:rsid w:val="00CC73A6"/>
    <w:rsid w:val="00CC73E2"/>
    <w:rsid w:val="00CC7969"/>
    <w:rsid w:val="00CC7B81"/>
    <w:rsid w:val="00CC7C78"/>
    <w:rsid w:val="00CC7FCE"/>
    <w:rsid w:val="00CD008D"/>
    <w:rsid w:val="00CD02C9"/>
    <w:rsid w:val="00CD0317"/>
    <w:rsid w:val="00CD0663"/>
    <w:rsid w:val="00CD07DC"/>
    <w:rsid w:val="00CD0FC4"/>
    <w:rsid w:val="00CD0FCB"/>
    <w:rsid w:val="00CD0FE0"/>
    <w:rsid w:val="00CD1687"/>
    <w:rsid w:val="00CD16C7"/>
    <w:rsid w:val="00CD17BA"/>
    <w:rsid w:val="00CD1E59"/>
    <w:rsid w:val="00CD1ED1"/>
    <w:rsid w:val="00CD21AA"/>
    <w:rsid w:val="00CD2238"/>
    <w:rsid w:val="00CD226F"/>
    <w:rsid w:val="00CD2307"/>
    <w:rsid w:val="00CD2373"/>
    <w:rsid w:val="00CD23FE"/>
    <w:rsid w:val="00CD26F8"/>
    <w:rsid w:val="00CD2714"/>
    <w:rsid w:val="00CD279D"/>
    <w:rsid w:val="00CD2847"/>
    <w:rsid w:val="00CD2A5C"/>
    <w:rsid w:val="00CD2BB7"/>
    <w:rsid w:val="00CD2D3B"/>
    <w:rsid w:val="00CD2D66"/>
    <w:rsid w:val="00CD2E41"/>
    <w:rsid w:val="00CD308B"/>
    <w:rsid w:val="00CD3317"/>
    <w:rsid w:val="00CD343B"/>
    <w:rsid w:val="00CD349C"/>
    <w:rsid w:val="00CD3509"/>
    <w:rsid w:val="00CD35FB"/>
    <w:rsid w:val="00CD3C5F"/>
    <w:rsid w:val="00CD4027"/>
    <w:rsid w:val="00CD4535"/>
    <w:rsid w:val="00CD4901"/>
    <w:rsid w:val="00CD4C54"/>
    <w:rsid w:val="00CD4CD7"/>
    <w:rsid w:val="00CD4CF0"/>
    <w:rsid w:val="00CD4D89"/>
    <w:rsid w:val="00CD4DA0"/>
    <w:rsid w:val="00CD5136"/>
    <w:rsid w:val="00CD51A0"/>
    <w:rsid w:val="00CD51FF"/>
    <w:rsid w:val="00CD53B8"/>
    <w:rsid w:val="00CD53F4"/>
    <w:rsid w:val="00CD546C"/>
    <w:rsid w:val="00CD54EE"/>
    <w:rsid w:val="00CD56CF"/>
    <w:rsid w:val="00CD56EC"/>
    <w:rsid w:val="00CD5754"/>
    <w:rsid w:val="00CD57EA"/>
    <w:rsid w:val="00CD5842"/>
    <w:rsid w:val="00CD58DD"/>
    <w:rsid w:val="00CD5BF3"/>
    <w:rsid w:val="00CD5CC3"/>
    <w:rsid w:val="00CD5F3B"/>
    <w:rsid w:val="00CD605A"/>
    <w:rsid w:val="00CD60C3"/>
    <w:rsid w:val="00CD61AB"/>
    <w:rsid w:val="00CD631F"/>
    <w:rsid w:val="00CD634C"/>
    <w:rsid w:val="00CD655A"/>
    <w:rsid w:val="00CD65C2"/>
    <w:rsid w:val="00CD6601"/>
    <w:rsid w:val="00CD6928"/>
    <w:rsid w:val="00CD6E26"/>
    <w:rsid w:val="00CD6F00"/>
    <w:rsid w:val="00CD70F3"/>
    <w:rsid w:val="00CD741D"/>
    <w:rsid w:val="00CD75F2"/>
    <w:rsid w:val="00CD75F5"/>
    <w:rsid w:val="00CD766D"/>
    <w:rsid w:val="00CD7967"/>
    <w:rsid w:val="00CD7E72"/>
    <w:rsid w:val="00CD7EE9"/>
    <w:rsid w:val="00CD7F67"/>
    <w:rsid w:val="00CE006C"/>
    <w:rsid w:val="00CE026B"/>
    <w:rsid w:val="00CE037F"/>
    <w:rsid w:val="00CE03F6"/>
    <w:rsid w:val="00CE0518"/>
    <w:rsid w:val="00CE0605"/>
    <w:rsid w:val="00CE0759"/>
    <w:rsid w:val="00CE0ABB"/>
    <w:rsid w:val="00CE0D3C"/>
    <w:rsid w:val="00CE0F1B"/>
    <w:rsid w:val="00CE11BB"/>
    <w:rsid w:val="00CE124F"/>
    <w:rsid w:val="00CE128F"/>
    <w:rsid w:val="00CE16B2"/>
    <w:rsid w:val="00CE1A3A"/>
    <w:rsid w:val="00CE1AD2"/>
    <w:rsid w:val="00CE1C56"/>
    <w:rsid w:val="00CE1C84"/>
    <w:rsid w:val="00CE1EE9"/>
    <w:rsid w:val="00CE2273"/>
    <w:rsid w:val="00CE230F"/>
    <w:rsid w:val="00CE2315"/>
    <w:rsid w:val="00CE2493"/>
    <w:rsid w:val="00CE252C"/>
    <w:rsid w:val="00CE276A"/>
    <w:rsid w:val="00CE2937"/>
    <w:rsid w:val="00CE2942"/>
    <w:rsid w:val="00CE2AA8"/>
    <w:rsid w:val="00CE2D5F"/>
    <w:rsid w:val="00CE2E8C"/>
    <w:rsid w:val="00CE315B"/>
    <w:rsid w:val="00CE31EB"/>
    <w:rsid w:val="00CE3438"/>
    <w:rsid w:val="00CE353E"/>
    <w:rsid w:val="00CE3722"/>
    <w:rsid w:val="00CE37CA"/>
    <w:rsid w:val="00CE3947"/>
    <w:rsid w:val="00CE39BC"/>
    <w:rsid w:val="00CE3AC8"/>
    <w:rsid w:val="00CE3CE5"/>
    <w:rsid w:val="00CE3D94"/>
    <w:rsid w:val="00CE3DB9"/>
    <w:rsid w:val="00CE3E78"/>
    <w:rsid w:val="00CE3EFE"/>
    <w:rsid w:val="00CE420D"/>
    <w:rsid w:val="00CE4458"/>
    <w:rsid w:val="00CE456B"/>
    <w:rsid w:val="00CE465E"/>
    <w:rsid w:val="00CE4727"/>
    <w:rsid w:val="00CE475A"/>
    <w:rsid w:val="00CE4969"/>
    <w:rsid w:val="00CE4A82"/>
    <w:rsid w:val="00CE4C1E"/>
    <w:rsid w:val="00CE4CFA"/>
    <w:rsid w:val="00CE4EEB"/>
    <w:rsid w:val="00CE50D5"/>
    <w:rsid w:val="00CE5324"/>
    <w:rsid w:val="00CE5346"/>
    <w:rsid w:val="00CE5382"/>
    <w:rsid w:val="00CE5452"/>
    <w:rsid w:val="00CE546B"/>
    <w:rsid w:val="00CE54D2"/>
    <w:rsid w:val="00CE5588"/>
    <w:rsid w:val="00CE55EB"/>
    <w:rsid w:val="00CE59D5"/>
    <w:rsid w:val="00CE59DF"/>
    <w:rsid w:val="00CE5BE8"/>
    <w:rsid w:val="00CE5D8E"/>
    <w:rsid w:val="00CE612B"/>
    <w:rsid w:val="00CE6169"/>
    <w:rsid w:val="00CE61D2"/>
    <w:rsid w:val="00CE68C3"/>
    <w:rsid w:val="00CE69EB"/>
    <w:rsid w:val="00CE6C2D"/>
    <w:rsid w:val="00CE6C74"/>
    <w:rsid w:val="00CE6CEE"/>
    <w:rsid w:val="00CE6E1B"/>
    <w:rsid w:val="00CE6EEC"/>
    <w:rsid w:val="00CE6FA4"/>
    <w:rsid w:val="00CE722D"/>
    <w:rsid w:val="00CE7694"/>
    <w:rsid w:val="00CE7729"/>
    <w:rsid w:val="00CE780E"/>
    <w:rsid w:val="00CE786D"/>
    <w:rsid w:val="00CE78A5"/>
    <w:rsid w:val="00CE7928"/>
    <w:rsid w:val="00CE7C5D"/>
    <w:rsid w:val="00CE7D67"/>
    <w:rsid w:val="00CF048D"/>
    <w:rsid w:val="00CF04F1"/>
    <w:rsid w:val="00CF0501"/>
    <w:rsid w:val="00CF0514"/>
    <w:rsid w:val="00CF07F5"/>
    <w:rsid w:val="00CF08CB"/>
    <w:rsid w:val="00CF08F4"/>
    <w:rsid w:val="00CF0981"/>
    <w:rsid w:val="00CF0985"/>
    <w:rsid w:val="00CF09FC"/>
    <w:rsid w:val="00CF0B2B"/>
    <w:rsid w:val="00CF0BA0"/>
    <w:rsid w:val="00CF0CF2"/>
    <w:rsid w:val="00CF0D67"/>
    <w:rsid w:val="00CF0DD5"/>
    <w:rsid w:val="00CF0F48"/>
    <w:rsid w:val="00CF11A5"/>
    <w:rsid w:val="00CF1212"/>
    <w:rsid w:val="00CF13BA"/>
    <w:rsid w:val="00CF14F7"/>
    <w:rsid w:val="00CF155B"/>
    <w:rsid w:val="00CF16BD"/>
    <w:rsid w:val="00CF16F6"/>
    <w:rsid w:val="00CF17F1"/>
    <w:rsid w:val="00CF1841"/>
    <w:rsid w:val="00CF184B"/>
    <w:rsid w:val="00CF1A36"/>
    <w:rsid w:val="00CF1A65"/>
    <w:rsid w:val="00CF1AA5"/>
    <w:rsid w:val="00CF1C8C"/>
    <w:rsid w:val="00CF2062"/>
    <w:rsid w:val="00CF206B"/>
    <w:rsid w:val="00CF2222"/>
    <w:rsid w:val="00CF26A6"/>
    <w:rsid w:val="00CF2704"/>
    <w:rsid w:val="00CF2852"/>
    <w:rsid w:val="00CF295E"/>
    <w:rsid w:val="00CF2B5A"/>
    <w:rsid w:val="00CF2BEA"/>
    <w:rsid w:val="00CF2E32"/>
    <w:rsid w:val="00CF2EDC"/>
    <w:rsid w:val="00CF2F74"/>
    <w:rsid w:val="00CF33D5"/>
    <w:rsid w:val="00CF33F3"/>
    <w:rsid w:val="00CF3482"/>
    <w:rsid w:val="00CF3867"/>
    <w:rsid w:val="00CF3CE7"/>
    <w:rsid w:val="00CF3D35"/>
    <w:rsid w:val="00CF3F99"/>
    <w:rsid w:val="00CF4391"/>
    <w:rsid w:val="00CF463E"/>
    <w:rsid w:val="00CF47D8"/>
    <w:rsid w:val="00CF4C5F"/>
    <w:rsid w:val="00CF4C6D"/>
    <w:rsid w:val="00CF4CD6"/>
    <w:rsid w:val="00CF4EAE"/>
    <w:rsid w:val="00CF515D"/>
    <w:rsid w:val="00CF5710"/>
    <w:rsid w:val="00CF5782"/>
    <w:rsid w:val="00CF597C"/>
    <w:rsid w:val="00CF5BAF"/>
    <w:rsid w:val="00CF5CA5"/>
    <w:rsid w:val="00CF5CF4"/>
    <w:rsid w:val="00CF61D7"/>
    <w:rsid w:val="00CF63A7"/>
    <w:rsid w:val="00CF67AA"/>
    <w:rsid w:val="00CF68BF"/>
    <w:rsid w:val="00CF68E6"/>
    <w:rsid w:val="00CF6978"/>
    <w:rsid w:val="00CF6994"/>
    <w:rsid w:val="00CF6A16"/>
    <w:rsid w:val="00CF6C39"/>
    <w:rsid w:val="00CF6CC2"/>
    <w:rsid w:val="00CF6FD9"/>
    <w:rsid w:val="00CF711C"/>
    <w:rsid w:val="00CF7153"/>
    <w:rsid w:val="00CF72AB"/>
    <w:rsid w:val="00CF7609"/>
    <w:rsid w:val="00CF78BB"/>
    <w:rsid w:val="00CF7924"/>
    <w:rsid w:val="00CF7C2C"/>
    <w:rsid w:val="00CF7CEB"/>
    <w:rsid w:val="00CF7EDD"/>
    <w:rsid w:val="00CF7EE5"/>
    <w:rsid w:val="00CF7FA4"/>
    <w:rsid w:val="00CF7FE8"/>
    <w:rsid w:val="00D001A4"/>
    <w:rsid w:val="00D0056C"/>
    <w:rsid w:val="00D00671"/>
    <w:rsid w:val="00D0087F"/>
    <w:rsid w:val="00D008CC"/>
    <w:rsid w:val="00D00BD3"/>
    <w:rsid w:val="00D00D6A"/>
    <w:rsid w:val="00D01250"/>
    <w:rsid w:val="00D012AA"/>
    <w:rsid w:val="00D0138E"/>
    <w:rsid w:val="00D013A4"/>
    <w:rsid w:val="00D0194A"/>
    <w:rsid w:val="00D01AAA"/>
    <w:rsid w:val="00D01C4D"/>
    <w:rsid w:val="00D01C7C"/>
    <w:rsid w:val="00D01D41"/>
    <w:rsid w:val="00D0200F"/>
    <w:rsid w:val="00D02011"/>
    <w:rsid w:val="00D02202"/>
    <w:rsid w:val="00D025E0"/>
    <w:rsid w:val="00D025EF"/>
    <w:rsid w:val="00D026C2"/>
    <w:rsid w:val="00D028BD"/>
    <w:rsid w:val="00D028D7"/>
    <w:rsid w:val="00D0297D"/>
    <w:rsid w:val="00D02A22"/>
    <w:rsid w:val="00D02AF1"/>
    <w:rsid w:val="00D02AF7"/>
    <w:rsid w:val="00D031C5"/>
    <w:rsid w:val="00D0323B"/>
    <w:rsid w:val="00D03389"/>
    <w:rsid w:val="00D036E5"/>
    <w:rsid w:val="00D03761"/>
    <w:rsid w:val="00D03839"/>
    <w:rsid w:val="00D03916"/>
    <w:rsid w:val="00D03994"/>
    <w:rsid w:val="00D03AF5"/>
    <w:rsid w:val="00D03BC5"/>
    <w:rsid w:val="00D03E2B"/>
    <w:rsid w:val="00D03E7C"/>
    <w:rsid w:val="00D03FD7"/>
    <w:rsid w:val="00D0418F"/>
    <w:rsid w:val="00D041E4"/>
    <w:rsid w:val="00D044F8"/>
    <w:rsid w:val="00D04530"/>
    <w:rsid w:val="00D04606"/>
    <w:rsid w:val="00D0462E"/>
    <w:rsid w:val="00D047D7"/>
    <w:rsid w:val="00D04814"/>
    <w:rsid w:val="00D04962"/>
    <w:rsid w:val="00D049AD"/>
    <w:rsid w:val="00D04E03"/>
    <w:rsid w:val="00D04EC3"/>
    <w:rsid w:val="00D04F25"/>
    <w:rsid w:val="00D0520C"/>
    <w:rsid w:val="00D052DE"/>
    <w:rsid w:val="00D053CF"/>
    <w:rsid w:val="00D05531"/>
    <w:rsid w:val="00D05926"/>
    <w:rsid w:val="00D05B0B"/>
    <w:rsid w:val="00D05E5C"/>
    <w:rsid w:val="00D05FAD"/>
    <w:rsid w:val="00D06170"/>
    <w:rsid w:val="00D0625E"/>
    <w:rsid w:val="00D063DE"/>
    <w:rsid w:val="00D064D6"/>
    <w:rsid w:val="00D06752"/>
    <w:rsid w:val="00D069A6"/>
    <w:rsid w:val="00D06A7C"/>
    <w:rsid w:val="00D06BD7"/>
    <w:rsid w:val="00D06CFC"/>
    <w:rsid w:val="00D06DC9"/>
    <w:rsid w:val="00D06E5D"/>
    <w:rsid w:val="00D07443"/>
    <w:rsid w:val="00D0766B"/>
    <w:rsid w:val="00D0780D"/>
    <w:rsid w:val="00D078E0"/>
    <w:rsid w:val="00D079EC"/>
    <w:rsid w:val="00D07ADB"/>
    <w:rsid w:val="00D07B00"/>
    <w:rsid w:val="00D07C09"/>
    <w:rsid w:val="00D07C60"/>
    <w:rsid w:val="00D07DB3"/>
    <w:rsid w:val="00D07EB5"/>
    <w:rsid w:val="00D07EC5"/>
    <w:rsid w:val="00D10394"/>
    <w:rsid w:val="00D104EA"/>
    <w:rsid w:val="00D10501"/>
    <w:rsid w:val="00D10579"/>
    <w:rsid w:val="00D109F3"/>
    <w:rsid w:val="00D10ABF"/>
    <w:rsid w:val="00D10C10"/>
    <w:rsid w:val="00D10C7D"/>
    <w:rsid w:val="00D10DC5"/>
    <w:rsid w:val="00D10EAD"/>
    <w:rsid w:val="00D10F47"/>
    <w:rsid w:val="00D1101A"/>
    <w:rsid w:val="00D110E2"/>
    <w:rsid w:val="00D111B7"/>
    <w:rsid w:val="00D11289"/>
    <w:rsid w:val="00D11457"/>
    <w:rsid w:val="00D1145D"/>
    <w:rsid w:val="00D115C6"/>
    <w:rsid w:val="00D11624"/>
    <w:rsid w:val="00D1186D"/>
    <w:rsid w:val="00D11874"/>
    <w:rsid w:val="00D1191A"/>
    <w:rsid w:val="00D11B61"/>
    <w:rsid w:val="00D11D79"/>
    <w:rsid w:val="00D11E65"/>
    <w:rsid w:val="00D11FCF"/>
    <w:rsid w:val="00D11FF0"/>
    <w:rsid w:val="00D1207A"/>
    <w:rsid w:val="00D120AC"/>
    <w:rsid w:val="00D12193"/>
    <w:rsid w:val="00D122C9"/>
    <w:rsid w:val="00D12327"/>
    <w:rsid w:val="00D12456"/>
    <w:rsid w:val="00D1262A"/>
    <w:rsid w:val="00D1276D"/>
    <w:rsid w:val="00D127CD"/>
    <w:rsid w:val="00D129A3"/>
    <w:rsid w:val="00D12A69"/>
    <w:rsid w:val="00D12B4D"/>
    <w:rsid w:val="00D12C7E"/>
    <w:rsid w:val="00D12CD8"/>
    <w:rsid w:val="00D131BC"/>
    <w:rsid w:val="00D13546"/>
    <w:rsid w:val="00D135AC"/>
    <w:rsid w:val="00D13694"/>
    <w:rsid w:val="00D1378A"/>
    <w:rsid w:val="00D13811"/>
    <w:rsid w:val="00D13A3B"/>
    <w:rsid w:val="00D13C40"/>
    <w:rsid w:val="00D13C5C"/>
    <w:rsid w:val="00D13C5D"/>
    <w:rsid w:val="00D13CC2"/>
    <w:rsid w:val="00D13D2D"/>
    <w:rsid w:val="00D140C4"/>
    <w:rsid w:val="00D141FB"/>
    <w:rsid w:val="00D14382"/>
    <w:rsid w:val="00D143FF"/>
    <w:rsid w:val="00D146AB"/>
    <w:rsid w:val="00D14753"/>
    <w:rsid w:val="00D1478E"/>
    <w:rsid w:val="00D14B74"/>
    <w:rsid w:val="00D14C05"/>
    <w:rsid w:val="00D14C3C"/>
    <w:rsid w:val="00D14C75"/>
    <w:rsid w:val="00D14D5D"/>
    <w:rsid w:val="00D14E30"/>
    <w:rsid w:val="00D14EC9"/>
    <w:rsid w:val="00D1519C"/>
    <w:rsid w:val="00D15389"/>
    <w:rsid w:val="00D15790"/>
    <w:rsid w:val="00D15920"/>
    <w:rsid w:val="00D15A18"/>
    <w:rsid w:val="00D15A1E"/>
    <w:rsid w:val="00D15EBA"/>
    <w:rsid w:val="00D15ECA"/>
    <w:rsid w:val="00D15FAE"/>
    <w:rsid w:val="00D167BE"/>
    <w:rsid w:val="00D169A8"/>
    <w:rsid w:val="00D16ADE"/>
    <w:rsid w:val="00D16C51"/>
    <w:rsid w:val="00D16F65"/>
    <w:rsid w:val="00D170AA"/>
    <w:rsid w:val="00D1718C"/>
    <w:rsid w:val="00D173F2"/>
    <w:rsid w:val="00D174AC"/>
    <w:rsid w:val="00D175BD"/>
    <w:rsid w:val="00D175CE"/>
    <w:rsid w:val="00D17A1C"/>
    <w:rsid w:val="00D17A97"/>
    <w:rsid w:val="00D17E42"/>
    <w:rsid w:val="00D201A1"/>
    <w:rsid w:val="00D202EF"/>
    <w:rsid w:val="00D2035E"/>
    <w:rsid w:val="00D204E7"/>
    <w:rsid w:val="00D20555"/>
    <w:rsid w:val="00D205FB"/>
    <w:rsid w:val="00D207E5"/>
    <w:rsid w:val="00D20B64"/>
    <w:rsid w:val="00D20E65"/>
    <w:rsid w:val="00D20F31"/>
    <w:rsid w:val="00D20F9D"/>
    <w:rsid w:val="00D210FB"/>
    <w:rsid w:val="00D2112D"/>
    <w:rsid w:val="00D212C4"/>
    <w:rsid w:val="00D213D2"/>
    <w:rsid w:val="00D2150E"/>
    <w:rsid w:val="00D2172C"/>
    <w:rsid w:val="00D21794"/>
    <w:rsid w:val="00D21992"/>
    <w:rsid w:val="00D21AFC"/>
    <w:rsid w:val="00D21D6C"/>
    <w:rsid w:val="00D21E56"/>
    <w:rsid w:val="00D21E65"/>
    <w:rsid w:val="00D223A1"/>
    <w:rsid w:val="00D22924"/>
    <w:rsid w:val="00D22BB2"/>
    <w:rsid w:val="00D22C82"/>
    <w:rsid w:val="00D22D63"/>
    <w:rsid w:val="00D22E19"/>
    <w:rsid w:val="00D22E1F"/>
    <w:rsid w:val="00D22E86"/>
    <w:rsid w:val="00D22FF6"/>
    <w:rsid w:val="00D23104"/>
    <w:rsid w:val="00D23121"/>
    <w:rsid w:val="00D2344F"/>
    <w:rsid w:val="00D23455"/>
    <w:rsid w:val="00D23595"/>
    <w:rsid w:val="00D235CF"/>
    <w:rsid w:val="00D2363E"/>
    <w:rsid w:val="00D23681"/>
    <w:rsid w:val="00D23DAE"/>
    <w:rsid w:val="00D23DD4"/>
    <w:rsid w:val="00D23F6E"/>
    <w:rsid w:val="00D2446D"/>
    <w:rsid w:val="00D2458D"/>
    <w:rsid w:val="00D24606"/>
    <w:rsid w:val="00D247BD"/>
    <w:rsid w:val="00D2488C"/>
    <w:rsid w:val="00D248B3"/>
    <w:rsid w:val="00D24B4C"/>
    <w:rsid w:val="00D24CDA"/>
    <w:rsid w:val="00D24E58"/>
    <w:rsid w:val="00D24EC6"/>
    <w:rsid w:val="00D25082"/>
    <w:rsid w:val="00D255A8"/>
    <w:rsid w:val="00D25745"/>
    <w:rsid w:val="00D259BD"/>
    <w:rsid w:val="00D259D2"/>
    <w:rsid w:val="00D259E2"/>
    <w:rsid w:val="00D25C71"/>
    <w:rsid w:val="00D2613D"/>
    <w:rsid w:val="00D2622D"/>
    <w:rsid w:val="00D26250"/>
    <w:rsid w:val="00D2631A"/>
    <w:rsid w:val="00D26468"/>
    <w:rsid w:val="00D264F7"/>
    <w:rsid w:val="00D266D2"/>
    <w:rsid w:val="00D2676B"/>
    <w:rsid w:val="00D26946"/>
    <w:rsid w:val="00D26AD3"/>
    <w:rsid w:val="00D26BDB"/>
    <w:rsid w:val="00D26C8C"/>
    <w:rsid w:val="00D26D49"/>
    <w:rsid w:val="00D26ED2"/>
    <w:rsid w:val="00D27129"/>
    <w:rsid w:val="00D271C3"/>
    <w:rsid w:val="00D27416"/>
    <w:rsid w:val="00D27428"/>
    <w:rsid w:val="00D276B9"/>
    <w:rsid w:val="00D277FB"/>
    <w:rsid w:val="00D27AE0"/>
    <w:rsid w:val="00D3005A"/>
    <w:rsid w:val="00D30125"/>
    <w:rsid w:val="00D3014C"/>
    <w:rsid w:val="00D305F1"/>
    <w:rsid w:val="00D308A4"/>
    <w:rsid w:val="00D30C9B"/>
    <w:rsid w:val="00D30CD4"/>
    <w:rsid w:val="00D30CF4"/>
    <w:rsid w:val="00D30D5C"/>
    <w:rsid w:val="00D30E59"/>
    <w:rsid w:val="00D30EB0"/>
    <w:rsid w:val="00D30F60"/>
    <w:rsid w:val="00D31445"/>
    <w:rsid w:val="00D31569"/>
    <w:rsid w:val="00D316CB"/>
    <w:rsid w:val="00D317A7"/>
    <w:rsid w:val="00D31804"/>
    <w:rsid w:val="00D31852"/>
    <w:rsid w:val="00D31A3E"/>
    <w:rsid w:val="00D31A86"/>
    <w:rsid w:val="00D31B36"/>
    <w:rsid w:val="00D31D06"/>
    <w:rsid w:val="00D31E6E"/>
    <w:rsid w:val="00D31EA7"/>
    <w:rsid w:val="00D320C5"/>
    <w:rsid w:val="00D3212D"/>
    <w:rsid w:val="00D322B9"/>
    <w:rsid w:val="00D32483"/>
    <w:rsid w:val="00D326DD"/>
    <w:rsid w:val="00D32E97"/>
    <w:rsid w:val="00D3307E"/>
    <w:rsid w:val="00D33378"/>
    <w:rsid w:val="00D334E8"/>
    <w:rsid w:val="00D334FC"/>
    <w:rsid w:val="00D33587"/>
    <w:rsid w:val="00D3369E"/>
    <w:rsid w:val="00D336CD"/>
    <w:rsid w:val="00D339ED"/>
    <w:rsid w:val="00D33A58"/>
    <w:rsid w:val="00D33E22"/>
    <w:rsid w:val="00D33F83"/>
    <w:rsid w:val="00D340D2"/>
    <w:rsid w:val="00D34692"/>
    <w:rsid w:val="00D347C2"/>
    <w:rsid w:val="00D34949"/>
    <w:rsid w:val="00D34B26"/>
    <w:rsid w:val="00D34E2B"/>
    <w:rsid w:val="00D34E60"/>
    <w:rsid w:val="00D34ED6"/>
    <w:rsid w:val="00D34FAB"/>
    <w:rsid w:val="00D35195"/>
    <w:rsid w:val="00D352AF"/>
    <w:rsid w:val="00D35451"/>
    <w:rsid w:val="00D35530"/>
    <w:rsid w:val="00D35692"/>
    <w:rsid w:val="00D358CA"/>
    <w:rsid w:val="00D3590C"/>
    <w:rsid w:val="00D35B5C"/>
    <w:rsid w:val="00D35BEE"/>
    <w:rsid w:val="00D35C57"/>
    <w:rsid w:val="00D35D19"/>
    <w:rsid w:val="00D360D6"/>
    <w:rsid w:val="00D36113"/>
    <w:rsid w:val="00D36201"/>
    <w:rsid w:val="00D36220"/>
    <w:rsid w:val="00D3627B"/>
    <w:rsid w:val="00D36298"/>
    <w:rsid w:val="00D3631E"/>
    <w:rsid w:val="00D36332"/>
    <w:rsid w:val="00D363EC"/>
    <w:rsid w:val="00D365DD"/>
    <w:rsid w:val="00D36767"/>
    <w:rsid w:val="00D367A4"/>
    <w:rsid w:val="00D36C1D"/>
    <w:rsid w:val="00D36CC0"/>
    <w:rsid w:val="00D36F9E"/>
    <w:rsid w:val="00D37003"/>
    <w:rsid w:val="00D3784D"/>
    <w:rsid w:val="00D37929"/>
    <w:rsid w:val="00D37A40"/>
    <w:rsid w:val="00D37B42"/>
    <w:rsid w:val="00D37B56"/>
    <w:rsid w:val="00D37D22"/>
    <w:rsid w:val="00D37F33"/>
    <w:rsid w:val="00D402DD"/>
    <w:rsid w:val="00D4037A"/>
    <w:rsid w:val="00D403EC"/>
    <w:rsid w:val="00D40484"/>
    <w:rsid w:val="00D4057C"/>
    <w:rsid w:val="00D4076F"/>
    <w:rsid w:val="00D407FD"/>
    <w:rsid w:val="00D40A35"/>
    <w:rsid w:val="00D40AA8"/>
    <w:rsid w:val="00D40B96"/>
    <w:rsid w:val="00D40BC3"/>
    <w:rsid w:val="00D40D58"/>
    <w:rsid w:val="00D40F22"/>
    <w:rsid w:val="00D4109F"/>
    <w:rsid w:val="00D413B1"/>
    <w:rsid w:val="00D4149B"/>
    <w:rsid w:val="00D415BA"/>
    <w:rsid w:val="00D41842"/>
    <w:rsid w:val="00D419D0"/>
    <w:rsid w:val="00D42062"/>
    <w:rsid w:val="00D42292"/>
    <w:rsid w:val="00D422D1"/>
    <w:rsid w:val="00D424B2"/>
    <w:rsid w:val="00D428C2"/>
    <w:rsid w:val="00D4292F"/>
    <w:rsid w:val="00D42A30"/>
    <w:rsid w:val="00D42A74"/>
    <w:rsid w:val="00D42A8A"/>
    <w:rsid w:val="00D42AED"/>
    <w:rsid w:val="00D42C94"/>
    <w:rsid w:val="00D42C9F"/>
    <w:rsid w:val="00D43196"/>
    <w:rsid w:val="00D432BA"/>
    <w:rsid w:val="00D43371"/>
    <w:rsid w:val="00D43537"/>
    <w:rsid w:val="00D436E7"/>
    <w:rsid w:val="00D439CC"/>
    <w:rsid w:val="00D43ABA"/>
    <w:rsid w:val="00D43B87"/>
    <w:rsid w:val="00D43C1A"/>
    <w:rsid w:val="00D43D22"/>
    <w:rsid w:val="00D43E2C"/>
    <w:rsid w:val="00D43F49"/>
    <w:rsid w:val="00D44128"/>
    <w:rsid w:val="00D4434F"/>
    <w:rsid w:val="00D4445E"/>
    <w:rsid w:val="00D44690"/>
    <w:rsid w:val="00D446ED"/>
    <w:rsid w:val="00D447CF"/>
    <w:rsid w:val="00D44F5B"/>
    <w:rsid w:val="00D44F69"/>
    <w:rsid w:val="00D44FE4"/>
    <w:rsid w:val="00D45417"/>
    <w:rsid w:val="00D454ED"/>
    <w:rsid w:val="00D45632"/>
    <w:rsid w:val="00D4563A"/>
    <w:rsid w:val="00D456D9"/>
    <w:rsid w:val="00D456E7"/>
    <w:rsid w:val="00D458F9"/>
    <w:rsid w:val="00D45A5D"/>
    <w:rsid w:val="00D45AD5"/>
    <w:rsid w:val="00D46076"/>
    <w:rsid w:val="00D4614E"/>
    <w:rsid w:val="00D4636E"/>
    <w:rsid w:val="00D46496"/>
    <w:rsid w:val="00D467B8"/>
    <w:rsid w:val="00D468AA"/>
    <w:rsid w:val="00D46A22"/>
    <w:rsid w:val="00D46BCD"/>
    <w:rsid w:val="00D46BEC"/>
    <w:rsid w:val="00D46CB3"/>
    <w:rsid w:val="00D46D41"/>
    <w:rsid w:val="00D46E31"/>
    <w:rsid w:val="00D46EA2"/>
    <w:rsid w:val="00D46F62"/>
    <w:rsid w:val="00D47162"/>
    <w:rsid w:val="00D4733A"/>
    <w:rsid w:val="00D47439"/>
    <w:rsid w:val="00D474EC"/>
    <w:rsid w:val="00D4756D"/>
    <w:rsid w:val="00D4761C"/>
    <w:rsid w:val="00D476D2"/>
    <w:rsid w:val="00D4770F"/>
    <w:rsid w:val="00D47721"/>
    <w:rsid w:val="00D4777F"/>
    <w:rsid w:val="00D477F1"/>
    <w:rsid w:val="00D478D7"/>
    <w:rsid w:val="00D4797E"/>
    <w:rsid w:val="00D47A76"/>
    <w:rsid w:val="00D5006D"/>
    <w:rsid w:val="00D501A4"/>
    <w:rsid w:val="00D50263"/>
    <w:rsid w:val="00D50451"/>
    <w:rsid w:val="00D505A7"/>
    <w:rsid w:val="00D509CA"/>
    <w:rsid w:val="00D50B5D"/>
    <w:rsid w:val="00D50CBD"/>
    <w:rsid w:val="00D51121"/>
    <w:rsid w:val="00D51149"/>
    <w:rsid w:val="00D5118E"/>
    <w:rsid w:val="00D511A7"/>
    <w:rsid w:val="00D51337"/>
    <w:rsid w:val="00D5137D"/>
    <w:rsid w:val="00D513EB"/>
    <w:rsid w:val="00D51478"/>
    <w:rsid w:val="00D51566"/>
    <w:rsid w:val="00D51606"/>
    <w:rsid w:val="00D51848"/>
    <w:rsid w:val="00D518BC"/>
    <w:rsid w:val="00D51BB3"/>
    <w:rsid w:val="00D51CC0"/>
    <w:rsid w:val="00D520B6"/>
    <w:rsid w:val="00D522E9"/>
    <w:rsid w:val="00D52432"/>
    <w:rsid w:val="00D5250D"/>
    <w:rsid w:val="00D525AD"/>
    <w:rsid w:val="00D52734"/>
    <w:rsid w:val="00D5284A"/>
    <w:rsid w:val="00D52856"/>
    <w:rsid w:val="00D5290C"/>
    <w:rsid w:val="00D52A1A"/>
    <w:rsid w:val="00D52AE0"/>
    <w:rsid w:val="00D52BF1"/>
    <w:rsid w:val="00D52E10"/>
    <w:rsid w:val="00D52FD2"/>
    <w:rsid w:val="00D53016"/>
    <w:rsid w:val="00D5318D"/>
    <w:rsid w:val="00D535A1"/>
    <w:rsid w:val="00D535DF"/>
    <w:rsid w:val="00D5361D"/>
    <w:rsid w:val="00D5367E"/>
    <w:rsid w:val="00D5371D"/>
    <w:rsid w:val="00D53823"/>
    <w:rsid w:val="00D53A18"/>
    <w:rsid w:val="00D53A49"/>
    <w:rsid w:val="00D53CDD"/>
    <w:rsid w:val="00D53D3C"/>
    <w:rsid w:val="00D53DDD"/>
    <w:rsid w:val="00D53F6A"/>
    <w:rsid w:val="00D54278"/>
    <w:rsid w:val="00D542EB"/>
    <w:rsid w:val="00D5433F"/>
    <w:rsid w:val="00D543D3"/>
    <w:rsid w:val="00D5442E"/>
    <w:rsid w:val="00D54760"/>
    <w:rsid w:val="00D5489A"/>
    <w:rsid w:val="00D549B2"/>
    <w:rsid w:val="00D549B8"/>
    <w:rsid w:val="00D54A0F"/>
    <w:rsid w:val="00D54B2A"/>
    <w:rsid w:val="00D54B40"/>
    <w:rsid w:val="00D5508E"/>
    <w:rsid w:val="00D55097"/>
    <w:rsid w:val="00D55143"/>
    <w:rsid w:val="00D55300"/>
    <w:rsid w:val="00D5581F"/>
    <w:rsid w:val="00D55C03"/>
    <w:rsid w:val="00D55CDF"/>
    <w:rsid w:val="00D55DDF"/>
    <w:rsid w:val="00D560B7"/>
    <w:rsid w:val="00D563B9"/>
    <w:rsid w:val="00D568D9"/>
    <w:rsid w:val="00D56D8C"/>
    <w:rsid w:val="00D56DDF"/>
    <w:rsid w:val="00D56ED0"/>
    <w:rsid w:val="00D56F4A"/>
    <w:rsid w:val="00D57003"/>
    <w:rsid w:val="00D5704F"/>
    <w:rsid w:val="00D57153"/>
    <w:rsid w:val="00D571E0"/>
    <w:rsid w:val="00D57322"/>
    <w:rsid w:val="00D57364"/>
    <w:rsid w:val="00D5752A"/>
    <w:rsid w:val="00D5768B"/>
    <w:rsid w:val="00D57762"/>
    <w:rsid w:val="00D57810"/>
    <w:rsid w:val="00D57A42"/>
    <w:rsid w:val="00D57AED"/>
    <w:rsid w:val="00D57BC6"/>
    <w:rsid w:val="00D57FD6"/>
    <w:rsid w:val="00D601AB"/>
    <w:rsid w:val="00D602EB"/>
    <w:rsid w:val="00D603CD"/>
    <w:rsid w:val="00D604EE"/>
    <w:rsid w:val="00D60614"/>
    <w:rsid w:val="00D606F4"/>
    <w:rsid w:val="00D6093C"/>
    <w:rsid w:val="00D609DA"/>
    <w:rsid w:val="00D60A08"/>
    <w:rsid w:val="00D60ACC"/>
    <w:rsid w:val="00D60BA7"/>
    <w:rsid w:val="00D60C55"/>
    <w:rsid w:val="00D60E14"/>
    <w:rsid w:val="00D61049"/>
    <w:rsid w:val="00D610FD"/>
    <w:rsid w:val="00D61105"/>
    <w:rsid w:val="00D6116D"/>
    <w:rsid w:val="00D61393"/>
    <w:rsid w:val="00D614FE"/>
    <w:rsid w:val="00D619D6"/>
    <w:rsid w:val="00D61A79"/>
    <w:rsid w:val="00D61CA2"/>
    <w:rsid w:val="00D61D2A"/>
    <w:rsid w:val="00D61D77"/>
    <w:rsid w:val="00D61F35"/>
    <w:rsid w:val="00D61FD8"/>
    <w:rsid w:val="00D62117"/>
    <w:rsid w:val="00D62284"/>
    <w:rsid w:val="00D62424"/>
    <w:rsid w:val="00D625CF"/>
    <w:rsid w:val="00D6262D"/>
    <w:rsid w:val="00D62716"/>
    <w:rsid w:val="00D627E4"/>
    <w:rsid w:val="00D62A37"/>
    <w:rsid w:val="00D62A8C"/>
    <w:rsid w:val="00D62C98"/>
    <w:rsid w:val="00D62E55"/>
    <w:rsid w:val="00D62E9A"/>
    <w:rsid w:val="00D62F3F"/>
    <w:rsid w:val="00D63019"/>
    <w:rsid w:val="00D6302B"/>
    <w:rsid w:val="00D630B7"/>
    <w:rsid w:val="00D6319B"/>
    <w:rsid w:val="00D632CF"/>
    <w:rsid w:val="00D639BA"/>
    <w:rsid w:val="00D63A2A"/>
    <w:rsid w:val="00D63E5D"/>
    <w:rsid w:val="00D641FC"/>
    <w:rsid w:val="00D6425E"/>
    <w:rsid w:val="00D6429F"/>
    <w:rsid w:val="00D64401"/>
    <w:rsid w:val="00D645FB"/>
    <w:rsid w:val="00D64770"/>
    <w:rsid w:val="00D64929"/>
    <w:rsid w:val="00D64959"/>
    <w:rsid w:val="00D64985"/>
    <w:rsid w:val="00D649C8"/>
    <w:rsid w:val="00D64A4B"/>
    <w:rsid w:val="00D64AE2"/>
    <w:rsid w:val="00D64C06"/>
    <w:rsid w:val="00D64EE0"/>
    <w:rsid w:val="00D64EFF"/>
    <w:rsid w:val="00D6503D"/>
    <w:rsid w:val="00D650AE"/>
    <w:rsid w:val="00D650CF"/>
    <w:rsid w:val="00D653DE"/>
    <w:rsid w:val="00D6541E"/>
    <w:rsid w:val="00D6546C"/>
    <w:rsid w:val="00D654B9"/>
    <w:rsid w:val="00D6557A"/>
    <w:rsid w:val="00D655B0"/>
    <w:rsid w:val="00D657A5"/>
    <w:rsid w:val="00D659B7"/>
    <w:rsid w:val="00D65A3A"/>
    <w:rsid w:val="00D65A90"/>
    <w:rsid w:val="00D65C00"/>
    <w:rsid w:val="00D66135"/>
    <w:rsid w:val="00D6621A"/>
    <w:rsid w:val="00D668CB"/>
    <w:rsid w:val="00D66911"/>
    <w:rsid w:val="00D66930"/>
    <w:rsid w:val="00D66948"/>
    <w:rsid w:val="00D669B8"/>
    <w:rsid w:val="00D66B5D"/>
    <w:rsid w:val="00D66D08"/>
    <w:rsid w:val="00D66D26"/>
    <w:rsid w:val="00D6716C"/>
    <w:rsid w:val="00D67227"/>
    <w:rsid w:val="00D6734C"/>
    <w:rsid w:val="00D6759E"/>
    <w:rsid w:val="00D67624"/>
    <w:rsid w:val="00D67870"/>
    <w:rsid w:val="00D67B2F"/>
    <w:rsid w:val="00D67C76"/>
    <w:rsid w:val="00D67EA9"/>
    <w:rsid w:val="00D70010"/>
    <w:rsid w:val="00D7077A"/>
    <w:rsid w:val="00D70875"/>
    <w:rsid w:val="00D70880"/>
    <w:rsid w:val="00D70B6A"/>
    <w:rsid w:val="00D70F13"/>
    <w:rsid w:val="00D70F27"/>
    <w:rsid w:val="00D70F50"/>
    <w:rsid w:val="00D7121E"/>
    <w:rsid w:val="00D71421"/>
    <w:rsid w:val="00D71478"/>
    <w:rsid w:val="00D71552"/>
    <w:rsid w:val="00D71948"/>
    <w:rsid w:val="00D71D22"/>
    <w:rsid w:val="00D71DDF"/>
    <w:rsid w:val="00D71E1F"/>
    <w:rsid w:val="00D71EA7"/>
    <w:rsid w:val="00D72091"/>
    <w:rsid w:val="00D72098"/>
    <w:rsid w:val="00D72114"/>
    <w:rsid w:val="00D723A0"/>
    <w:rsid w:val="00D729D2"/>
    <w:rsid w:val="00D72ABA"/>
    <w:rsid w:val="00D72BEC"/>
    <w:rsid w:val="00D73308"/>
    <w:rsid w:val="00D73579"/>
    <w:rsid w:val="00D73606"/>
    <w:rsid w:val="00D736B6"/>
    <w:rsid w:val="00D73760"/>
    <w:rsid w:val="00D73ADD"/>
    <w:rsid w:val="00D73C70"/>
    <w:rsid w:val="00D741AC"/>
    <w:rsid w:val="00D7425F"/>
    <w:rsid w:val="00D74348"/>
    <w:rsid w:val="00D74452"/>
    <w:rsid w:val="00D745DD"/>
    <w:rsid w:val="00D74753"/>
    <w:rsid w:val="00D7497E"/>
    <w:rsid w:val="00D74BBC"/>
    <w:rsid w:val="00D74D78"/>
    <w:rsid w:val="00D74D85"/>
    <w:rsid w:val="00D74F17"/>
    <w:rsid w:val="00D74FE9"/>
    <w:rsid w:val="00D752FE"/>
    <w:rsid w:val="00D7542F"/>
    <w:rsid w:val="00D75DC4"/>
    <w:rsid w:val="00D75E86"/>
    <w:rsid w:val="00D76077"/>
    <w:rsid w:val="00D762D8"/>
    <w:rsid w:val="00D7637C"/>
    <w:rsid w:val="00D76604"/>
    <w:rsid w:val="00D76B79"/>
    <w:rsid w:val="00D76C15"/>
    <w:rsid w:val="00D76C60"/>
    <w:rsid w:val="00D76EAE"/>
    <w:rsid w:val="00D7704D"/>
    <w:rsid w:val="00D7707D"/>
    <w:rsid w:val="00D77104"/>
    <w:rsid w:val="00D77165"/>
    <w:rsid w:val="00D772A7"/>
    <w:rsid w:val="00D7741A"/>
    <w:rsid w:val="00D777AA"/>
    <w:rsid w:val="00D77A1E"/>
    <w:rsid w:val="00D77A2C"/>
    <w:rsid w:val="00D77A53"/>
    <w:rsid w:val="00D77AB9"/>
    <w:rsid w:val="00D77BE5"/>
    <w:rsid w:val="00D77CAF"/>
    <w:rsid w:val="00D77CB4"/>
    <w:rsid w:val="00D80037"/>
    <w:rsid w:val="00D80145"/>
    <w:rsid w:val="00D801E8"/>
    <w:rsid w:val="00D802FE"/>
    <w:rsid w:val="00D8053A"/>
    <w:rsid w:val="00D8055E"/>
    <w:rsid w:val="00D805A3"/>
    <w:rsid w:val="00D80662"/>
    <w:rsid w:val="00D806ED"/>
    <w:rsid w:val="00D807F4"/>
    <w:rsid w:val="00D8084B"/>
    <w:rsid w:val="00D80984"/>
    <w:rsid w:val="00D809BF"/>
    <w:rsid w:val="00D80AB7"/>
    <w:rsid w:val="00D80DCA"/>
    <w:rsid w:val="00D80DFB"/>
    <w:rsid w:val="00D80E7B"/>
    <w:rsid w:val="00D8102B"/>
    <w:rsid w:val="00D8105F"/>
    <w:rsid w:val="00D81072"/>
    <w:rsid w:val="00D81275"/>
    <w:rsid w:val="00D8169A"/>
    <w:rsid w:val="00D81904"/>
    <w:rsid w:val="00D81A84"/>
    <w:rsid w:val="00D81B31"/>
    <w:rsid w:val="00D81B87"/>
    <w:rsid w:val="00D81EB9"/>
    <w:rsid w:val="00D81FA4"/>
    <w:rsid w:val="00D82091"/>
    <w:rsid w:val="00D82095"/>
    <w:rsid w:val="00D82311"/>
    <w:rsid w:val="00D82521"/>
    <w:rsid w:val="00D8252B"/>
    <w:rsid w:val="00D825E2"/>
    <w:rsid w:val="00D82748"/>
    <w:rsid w:val="00D827EC"/>
    <w:rsid w:val="00D829EB"/>
    <w:rsid w:val="00D82BC9"/>
    <w:rsid w:val="00D82C9C"/>
    <w:rsid w:val="00D82F46"/>
    <w:rsid w:val="00D83329"/>
    <w:rsid w:val="00D83570"/>
    <w:rsid w:val="00D835F0"/>
    <w:rsid w:val="00D836A6"/>
    <w:rsid w:val="00D83B7D"/>
    <w:rsid w:val="00D83FED"/>
    <w:rsid w:val="00D83FF5"/>
    <w:rsid w:val="00D84012"/>
    <w:rsid w:val="00D8403C"/>
    <w:rsid w:val="00D84115"/>
    <w:rsid w:val="00D841C9"/>
    <w:rsid w:val="00D84397"/>
    <w:rsid w:val="00D845BC"/>
    <w:rsid w:val="00D848BB"/>
    <w:rsid w:val="00D848F1"/>
    <w:rsid w:val="00D84BA2"/>
    <w:rsid w:val="00D84C36"/>
    <w:rsid w:val="00D84F47"/>
    <w:rsid w:val="00D85012"/>
    <w:rsid w:val="00D8520E"/>
    <w:rsid w:val="00D854E8"/>
    <w:rsid w:val="00D8586B"/>
    <w:rsid w:val="00D858A8"/>
    <w:rsid w:val="00D85926"/>
    <w:rsid w:val="00D859EC"/>
    <w:rsid w:val="00D85B30"/>
    <w:rsid w:val="00D86142"/>
    <w:rsid w:val="00D861C2"/>
    <w:rsid w:val="00D8624C"/>
    <w:rsid w:val="00D86347"/>
    <w:rsid w:val="00D864E2"/>
    <w:rsid w:val="00D864F9"/>
    <w:rsid w:val="00D86585"/>
    <w:rsid w:val="00D866D4"/>
    <w:rsid w:val="00D866EE"/>
    <w:rsid w:val="00D867BE"/>
    <w:rsid w:val="00D86819"/>
    <w:rsid w:val="00D869D2"/>
    <w:rsid w:val="00D86A02"/>
    <w:rsid w:val="00D86A46"/>
    <w:rsid w:val="00D86A4D"/>
    <w:rsid w:val="00D86CDD"/>
    <w:rsid w:val="00D87028"/>
    <w:rsid w:val="00D870C9"/>
    <w:rsid w:val="00D871AB"/>
    <w:rsid w:val="00D872A5"/>
    <w:rsid w:val="00D87481"/>
    <w:rsid w:val="00D87797"/>
    <w:rsid w:val="00D87861"/>
    <w:rsid w:val="00D879B0"/>
    <w:rsid w:val="00D87AFF"/>
    <w:rsid w:val="00D87D17"/>
    <w:rsid w:val="00D87D93"/>
    <w:rsid w:val="00D87DFC"/>
    <w:rsid w:val="00D87E87"/>
    <w:rsid w:val="00D901AC"/>
    <w:rsid w:val="00D904C8"/>
    <w:rsid w:val="00D904DC"/>
    <w:rsid w:val="00D90644"/>
    <w:rsid w:val="00D90722"/>
    <w:rsid w:val="00D907C9"/>
    <w:rsid w:val="00D90C47"/>
    <w:rsid w:val="00D90DD9"/>
    <w:rsid w:val="00D90EBA"/>
    <w:rsid w:val="00D90F79"/>
    <w:rsid w:val="00D911E3"/>
    <w:rsid w:val="00D913B6"/>
    <w:rsid w:val="00D91454"/>
    <w:rsid w:val="00D91799"/>
    <w:rsid w:val="00D91891"/>
    <w:rsid w:val="00D91A21"/>
    <w:rsid w:val="00D91BB0"/>
    <w:rsid w:val="00D91BC8"/>
    <w:rsid w:val="00D91F55"/>
    <w:rsid w:val="00D9281E"/>
    <w:rsid w:val="00D92920"/>
    <w:rsid w:val="00D92951"/>
    <w:rsid w:val="00D929BC"/>
    <w:rsid w:val="00D92A6E"/>
    <w:rsid w:val="00D92B41"/>
    <w:rsid w:val="00D92F3F"/>
    <w:rsid w:val="00D933B9"/>
    <w:rsid w:val="00D9342C"/>
    <w:rsid w:val="00D93492"/>
    <w:rsid w:val="00D934EE"/>
    <w:rsid w:val="00D9355A"/>
    <w:rsid w:val="00D935F0"/>
    <w:rsid w:val="00D9362B"/>
    <w:rsid w:val="00D936D6"/>
    <w:rsid w:val="00D937B0"/>
    <w:rsid w:val="00D93865"/>
    <w:rsid w:val="00D93B4A"/>
    <w:rsid w:val="00D93B96"/>
    <w:rsid w:val="00D93CA3"/>
    <w:rsid w:val="00D93CF8"/>
    <w:rsid w:val="00D93D9B"/>
    <w:rsid w:val="00D93F31"/>
    <w:rsid w:val="00D94978"/>
    <w:rsid w:val="00D94C1A"/>
    <w:rsid w:val="00D94DC7"/>
    <w:rsid w:val="00D94E46"/>
    <w:rsid w:val="00D94EF1"/>
    <w:rsid w:val="00D94F25"/>
    <w:rsid w:val="00D95019"/>
    <w:rsid w:val="00D95029"/>
    <w:rsid w:val="00D95035"/>
    <w:rsid w:val="00D95093"/>
    <w:rsid w:val="00D9542C"/>
    <w:rsid w:val="00D95B4F"/>
    <w:rsid w:val="00D95F4F"/>
    <w:rsid w:val="00D9635E"/>
    <w:rsid w:val="00D963D7"/>
    <w:rsid w:val="00D9647E"/>
    <w:rsid w:val="00D9649A"/>
    <w:rsid w:val="00D9649C"/>
    <w:rsid w:val="00D964D0"/>
    <w:rsid w:val="00D96642"/>
    <w:rsid w:val="00D9682E"/>
    <w:rsid w:val="00D97049"/>
    <w:rsid w:val="00D97174"/>
    <w:rsid w:val="00D97224"/>
    <w:rsid w:val="00D97349"/>
    <w:rsid w:val="00D9738F"/>
    <w:rsid w:val="00D97416"/>
    <w:rsid w:val="00D97429"/>
    <w:rsid w:val="00D97446"/>
    <w:rsid w:val="00D9752E"/>
    <w:rsid w:val="00D977D6"/>
    <w:rsid w:val="00D97A69"/>
    <w:rsid w:val="00D97AA7"/>
    <w:rsid w:val="00D97CF0"/>
    <w:rsid w:val="00D97D8A"/>
    <w:rsid w:val="00D97DC9"/>
    <w:rsid w:val="00D97F31"/>
    <w:rsid w:val="00DA02D3"/>
    <w:rsid w:val="00DA0438"/>
    <w:rsid w:val="00DA0830"/>
    <w:rsid w:val="00DA0A55"/>
    <w:rsid w:val="00DA0CCC"/>
    <w:rsid w:val="00DA11AA"/>
    <w:rsid w:val="00DA1296"/>
    <w:rsid w:val="00DA16DC"/>
    <w:rsid w:val="00DA1A3B"/>
    <w:rsid w:val="00DA1B4D"/>
    <w:rsid w:val="00DA1C1F"/>
    <w:rsid w:val="00DA1F14"/>
    <w:rsid w:val="00DA2195"/>
    <w:rsid w:val="00DA21B3"/>
    <w:rsid w:val="00DA220C"/>
    <w:rsid w:val="00DA22D9"/>
    <w:rsid w:val="00DA265B"/>
    <w:rsid w:val="00DA268F"/>
    <w:rsid w:val="00DA2706"/>
    <w:rsid w:val="00DA270A"/>
    <w:rsid w:val="00DA2712"/>
    <w:rsid w:val="00DA27BB"/>
    <w:rsid w:val="00DA27F3"/>
    <w:rsid w:val="00DA2AD6"/>
    <w:rsid w:val="00DA2CAB"/>
    <w:rsid w:val="00DA2D3C"/>
    <w:rsid w:val="00DA2E6D"/>
    <w:rsid w:val="00DA2EA5"/>
    <w:rsid w:val="00DA33E2"/>
    <w:rsid w:val="00DA36D4"/>
    <w:rsid w:val="00DA3709"/>
    <w:rsid w:val="00DA3B43"/>
    <w:rsid w:val="00DA3B87"/>
    <w:rsid w:val="00DA3C6A"/>
    <w:rsid w:val="00DA3D3C"/>
    <w:rsid w:val="00DA3D98"/>
    <w:rsid w:val="00DA3F3D"/>
    <w:rsid w:val="00DA3FE6"/>
    <w:rsid w:val="00DA43FB"/>
    <w:rsid w:val="00DA45DA"/>
    <w:rsid w:val="00DA460B"/>
    <w:rsid w:val="00DA47EE"/>
    <w:rsid w:val="00DA4845"/>
    <w:rsid w:val="00DA4864"/>
    <w:rsid w:val="00DA4878"/>
    <w:rsid w:val="00DA48F4"/>
    <w:rsid w:val="00DA4BAA"/>
    <w:rsid w:val="00DA4DDF"/>
    <w:rsid w:val="00DA4E69"/>
    <w:rsid w:val="00DA4F19"/>
    <w:rsid w:val="00DA4F34"/>
    <w:rsid w:val="00DA4FF9"/>
    <w:rsid w:val="00DA5131"/>
    <w:rsid w:val="00DA5244"/>
    <w:rsid w:val="00DA562C"/>
    <w:rsid w:val="00DA5903"/>
    <w:rsid w:val="00DA597D"/>
    <w:rsid w:val="00DA5B2D"/>
    <w:rsid w:val="00DA611E"/>
    <w:rsid w:val="00DA6508"/>
    <w:rsid w:val="00DA661D"/>
    <w:rsid w:val="00DA66D1"/>
    <w:rsid w:val="00DA67C9"/>
    <w:rsid w:val="00DA68B6"/>
    <w:rsid w:val="00DA6977"/>
    <w:rsid w:val="00DA6B97"/>
    <w:rsid w:val="00DA6BA5"/>
    <w:rsid w:val="00DA6FCA"/>
    <w:rsid w:val="00DA6FCD"/>
    <w:rsid w:val="00DA719A"/>
    <w:rsid w:val="00DA74FC"/>
    <w:rsid w:val="00DA756A"/>
    <w:rsid w:val="00DA75EB"/>
    <w:rsid w:val="00DA7613"/>
    <w:rsid w:val="00DA77A6"/>
    <w:rsid w:val="00DA7A3D"/>
    <w:rsid w:val="00DA7A7A"/>
    <w:rsid w:val="00DA7AC8"/>
    <w:rsid w:val="00DA7ECE"/>
    <w:rsid w:val="00DB01D3"/>
    <w:rsid w:val="00DB0263"/>
    <w:rsid w:val="00DB02ED"/>
    <w:rsid w:val="00DB0783"/>
    <w:rsid w:val="00DB0797"/>
    <w:rsid w:val="00DB07A4"/>
    <w:rsid w:val="00DB08AE"/>
    <w:rsid w:val="00DB0A1E"/>
    <w:rsid w:val="00DB0BEE"/>
    <w:rsid w:val="00DB0E17"/>
    <w:rsid w:val="00DB0FE6"/>
    <w:rsid w:val="00DB1012"/>
    <w:rsid w:val="00DB1068"/>
    <w:rsid w:val="00DB1093"/>
    <w:rsid w:val="00DB1101"/>
    <w:rsid w:val="00DB11AE"/>
    <w:rsid w:val="00DB1307"/>
    <w:rsid w:val="00DB130B"/>
    <w:rsid w:val="00DB13DB"/>
    <w:rsid w:val="00DB148D"/>
    <w:rsid w:val="00DB1762"/>
    <w:rsid w:val="00DB1A76"/>
    <w:rsid w:val="00DB1B63"/>
    <w:rsid w:val="00DB1B8E"/>
    <w:rsid w:val="00DB1CF7"/>
    <w:rsid w:val="00DB1F37"/>
    <w:rsid w:val="00DB1F60"/>
    <w:rsid w:val="00DB20F0"/>
    <w:rsid w:val="00DB214F"/>
    <w:rsid w:val="00DB21C8"/>
    <w:rsid w:val="00DB2242"/>
    <w:rsid w:val="00DB240E"/>
    <w:rsid w:val="00DB24BB"/>
    <w:rsid w:val="00DB2545"/>
    <w:rsid w:val="00DB2579"/>
    <w:rsid w:val="00DB2AC5"/>
    <w:rsid w:val="00DB2AFB"/>
    <w:rsid w:val="00DB2B32"/>
    <w:rsid w:val="00DB2F11"/>
    <w:rsid w:val="00DB2FE3"/>
    <w:rsid w:val="00DB3115"/>
    <w:rsid w:val="00DB31CC"/>
    <w:rsid w:val="00DB32B6"/>
    <w:rsid w:val="00DB3426"/>
    <w:rsid w:val="00DB37CD"/>
    <w:rsid w:val="00DB38BA"/>
    <w:rsid w:val="00DB3C4B"/>
    <w:rsid w:val="00DB3ED1"/>
    <w:rsid w:val="00DB3F06"/>
    <w:rsid w:val="00DB3FED"/>
    <w:rsid w:val="00DB4047"/>
    <w:rsid w:val="00DB41EE"/>
    <w:rsid w:val="00DB4313"/>
    <w:rsid w:val="00DB4452"/>
    <w:rsid w:val="00DB462B"/>
    <w:rsid w:val="00DB4699"/>
    <w:rsid w:val="00DB4753"/>
    <w:rsid w:val="00DB4837"/>
    <w:rsid w:val="00DB49D2"/>
    <w:rsid w:val="00DB4B27"/>
    <w:rsid w:val="00DB4C06"/>
    <w:rsid w:val="00DB4C2D"/>
    <w:rsid w:val="00DB51CB"/>
    <w:rsid w:val="00DB5247"/>
    <w:rsid w:val="00DB5261"/>
    <w:rsid w:val="00DB5526"/>
    <w:rsid w:val="00DB570A"/>
    <w:rsid w:val="00DB5837"/>
    <w:rsid w:val="00DB58B7"/>
    <w:rsid w:val="00DB592D"/>
    <w:rsid w:val="00DB5A67"/>
    <w:rsid w:val="00DB5A8C"/>
    <w:rsid w:val="00DB5A8E"/>
    <w:rsid w:val="00DB5C4A"/>
    <w:rsid w:val="00DB5D29"/>
    <w:rsid w:val="00DB60F6"/>
    <w:rsid w:val="00DB60FF"/>
    <w:rsid w:val="00DB616A"/>
    <w:rsid w:val="00DB61BA"/>
    <w:rsid w:val="00DB656F"/>
    <w:rsid w:val="00DB697A"/>
    <w:rsid w:val="00DB6A3D"/>
    <w:rsid w:val="00DB6B8B"/>
    <w:rsid w:val="00DB6C33"/>
    <w:rsid w:val="00DB6C93"/>
    <w:rsid w:val="00DB6E37"/>
    <w:rsid w:val="00DB6F51"/>
    <w:rsid w:val="00DB6F63"/>
    <w:rsid w:val="00DB6F93"/>
    <w:rsid w:val="00DB719B"/>
    <w:rsid w:val="00DB72EC"/>
    <w:rsid w:val="00DB7373"/>
    <w:rsid w:val="00DB7473"/>
    <w:rsid w:val="00DB7705"/>
    <w:rsid w:val="00DB79AF"/>
    <w:rsid w:val="00DB7A2A"/>
    <w:rsid w:val="00DB7AB1"/>
    <w:rsid w:val="00DB7B52"/>
    <w:rsid w:val="00DB7D4D"/>
    <w:rsid w:val="00DC01CC"/>
    <w:rsid w:val="00DC02BB"/>
    <w:rsid w:val="00DC02DF"/>
    <w:rsid w:val="00DC03EE"/>
    <w:rsid w:val="00DC0598"/>
    <w:rsid w:val="00DC05A7"/>
    <w:rsid w:val="00DC0679"/>
    <w:rsid w:val="00DC08A2"/>
    <w:rsid w:val="00DC08AF"/>
    <w:rsid w:val="00DC0924"/>
    <w:rsid w:val="00DC0D30"/>
    <w:rsid w:val="00DC0D4B"/>
    <w:rsid w:val="00DC0E4E"/>
    <w:rsid w:val="00DC1171"/>
    <w:rsid w:val="00DC11A0"/>
    <w:rsid w:val="00DC174E"/>
    <w:rsid w:val="00DC1939"/>
    <w:rsid w:val="00DC1AB5"/>
    <w:rsid w:val="00DC1C15"/>
    <w:rsid w:val="00DC1CE1"/>
    <w:rsid w:val="00DC1CF3"/>
    <w:rsid w:val="00DC1D76"/>
    <w:rsid w:val="00DC1DAF"/>
    <w:rsid w:val="00DC1FD0"/>
    <w:rsid w:val="00DC2166"/>
    <w:rsid w:val="00DC22E5"/>
    <w:rsid w:val="00DC23BB"/>
    <w:rsid w:val="00DC23DE"/>
    <w:rsid w:val="00DC25C7"/>
    <w:rsid w:val="00DC26CB"/>
    <w:rsid w:val="00DC271B"/>
    <w:rsid w:val="00DC27AE"/>
    <w:rsid w:val="00DC2846"/>
    <w:rsid w:val="00DC2C8C"/>
    <w:rsid w:val="00DC2C8D"/>
    <w:rsid w:val="00DC2E91"/>
    <w:rsid w:val="00DC2ED7"/>
    <w:rsid w:val="00DC30EB"/>
    <w:rsid w:val="00DC3145"/>
    <w:rsid w:val="00DC316C"/>
    <w:rsid w:val="00DC335D"/>
    <w:rsid w:val="00DC3408"/>
    <w:rsid w:val="00DC34B6"/>
    <w:rsid w:val="00DC3698"/>
    <w:rsid w:val="00DC3737"/>
    <w:rsid w:val="00DC3785"/>
    <w:rsid w:val="00DC39D7"/>
    <w:rsid w:val="00DC3A3C"/>
    <w:rsid w:val="00DC3F2F"/>
    <w:rsid w:val="00DC4259"/>
    <w:rsid w:val="00DC42A8"/>
    <w:rsid w:val="00DC4388"/>
    <w:rsid w:val="00DC44DD"/>
    <w:rsid w:val="00DC4511"/>
    <w:rsid w:val="00DC494C"/>
    <w:rsid w:val="00DC4951"/>
    <w:rsid w:val="00DC4996"/>
    <w:rsid w:val="00DC4AA1"/>
    <w:rsid w:val="00DC4EB1"/>
    <w:rsid w:val="00DC5320"/>
    <w:rsid w:val="00DC53BD"/>
    <w:rsid w:val="00DC5863"/>
    <w:rsid w:val="00DC5923"/>
    <w:rsid w:val="00DC6050"/>
    <w:rsid w:val="00DC6073"/>
    <w:rsid w:val="00DC62ED"/>
    <w:rsid w:val="00DC6368"/>
    <w:rsid w:val="00DC66DA"/>
    <w:rsid w:val="00DC680A"/>
    <w:rsid w:val="00DC6860"/>
    <w:rsid w:val="00DC690B"/>
    <w:rsid w:val="00DC6A8D"/>
    <w:rsid w:val="00DC6BBF"/>
    <w:rsid w:val="00DC7407"/>
    <w:rsid w:val="00DC78FF"/>
    <w:rsid w:val="00DC7919"/>
    <w:rsid w:val="00DC795B"/>
    <w:rsid w:val="00DC7B27"/>
    <w:rsid w:val="00DC7B3D"/>
    <w:rsid w:val="00DC7CAD"/>
    <w:rsid w:val="00DC7CB0"/>
    <w:rsid w:val="00DD00BA"/>
    <w:rsid w:val="00DD05A7"/>
    <w:rsid w:val="00DD05AE"/>
    <w:rsid w:val="00DD0855"/>
    <w:rsid w:val="00DD092D"/>
    <w:rsid w:val="00DD096C"/>
    <w:rsid w:val="00DD0A65"/>
    <w:rsid w:val="00DD0B16"/>
    <w:rsid w:val="00DD0C12"/>
    <w:rsid w:val="00DD0D59"/>
    <w:rsid w:val="00DD0EEA"/>
    <w:rsid w:val="00DD115F"/>
    <w:rsid w:val="00DD12C0"/>
    <w:rsid w:val="00DD147C"/>
    <w:rsid w:val="00DD14E9"/>
    <w:rsid w:val="00DD18A7"/>
    <w:rsid w:val="00DD1CDF"/>
    <w:rsid w:val="00DD1DA2"/>
    <w:rsid w:val="00DD1FE4"/>
    <w:rsid w:val="00DD207E"/>
    <w:rsid w:val="00DD211A"/>
    <w:rsid w:val="00DD2420"/>
    <w:rsid w:val="00DD2549"/>
    <w:rsid w:val="00DD2748"/>
    <w:rsid w:val="00DD29F2"/>
    <w:rsid w:val="00DD2AAD"/>
    <w:rsid w:val="00DD2B26"/>
    <w:rsid w:val="00DD2C59"/>
    <w:rsid w:val="00DD2D36"/>
    <w:rsid w:val="00DD2E5D"/>
    <w:rsid w:val="00DD30D4"/>
    <w:rsid w:val="00DD3529"/>
    <w:rsid w:val="00DD3658"/>
    <w:rsid w:val="00DD3B80"/>
    <w:rsid w:val="00DD3BA0"/>
    <w:rsid w:val="00DD3C7D"/>
    <w:rsid w:val="00DD3F50"/>
    <w:rsid w:val="00DD41D5"/>
    <w:rsid w:val="00DD41DB"/>
    <w:rsid w:val="00DD4254"/>
    <w:rsid w:val="00DD42A9"/>
    <w:rsid w:val="00DD42B0"/>
    <w:rsid w:val="00DD4329"/>
    <w:rsid w:val="00DD4524"/>
    <w:rsid w:val="00DD4568"/>
    <w:rsid w:val="00DD46AD"/>
    <w:rsid w:val="00DD491C"/>
    <w:rsid w:val="00DD498B"/>
    <w:rsid w:val="00DD4F2E"/>
    <w:rsid w:val="00DD5144"/>
    <w:rsid w:val="00DD5299"/>
    <w:rsid w:val="00DD5334"/>
    <w:rsid w:val="00DD57D5"/>
    <w:rsid w:val="00DD5A2C"/>
    <w:rsid w:val="00DD5BFD"/>
    <w:rsid w:val="00DD5D51"/>
    <w:rsid w:val="00DD5EB2"/>
    <w:rsid w:val="00DD5F1E"/>
    <w:rsid w:val="00DD60FD"/>
    <w:rsid w:val="00DD6422"/>
    <w:rsid w:val="00DD64C2"/>
    <w:rsid w:val="00DD64E9"/>
    <w:rsid w:val="00DD657C"/>
    <w:rsid w:val="00DD6944"/>
    <w:rsid w:val="00DD69FF"/>
    <w:rsid w:val="00DD6A03"/>
    <w:rsid w:val="00DD6B09"/>
    <w:rsid w:val="00DD6CBE"/>
    <w:rsid w:val="00DD6DDB"/>
    <w:rsid w:val="00DD71A9"/>
    <w:rsid w:val="00DD71DA"/>
    <w:rsid w:val="00DD72CC"/>
    <w:rsid w:val="00DD72CE"/>
    <w:rsid w:val="00DD72FC"/>
    <w:rsid w:val="00DD740C"/>
    <w:rsid w:val="00DD74BF"/>
    <w:rsid w:val="00DD75A2"/>
    <w:rsid w:val="00DD75D2"/>
    <w:rsid w:val="00DD75D7"/>
    <w:rsid w:val="00DD75E2"/>
    <w:rsid w:val="00DD76E7"/>
    <w:rsid w:val="00DD7873"/>
    <w:rsid w:val="00DD7A51"/>
    <w:rsid w:val="00DD7B02"/>
    <w:rsid w:val="00DD7C47"/>
    <w:rsid w:val="00DD7C9F"/>
    <w:rsid w:val="00DD7E25"/>
    <w:rsid w:val="00DD7F96"/>
    <w:rsid w:val="00DE0237"/>
    <w:rsid w:val="00DE0387"/>
    <w:rsid w:val="00DE03BF"/>
    <w:rsid w:val="00DE0484"/>
    <w:rsid w:val="00DE0610"/>
    <w:rsid w:val="00DE07F2"/>
    <w:rsid w:val="00DE08BC"/>
    <w:rsid w:val="00DE0D92"/>
    <w:rsid w:val="00DE0E29"/>
    <w:rsid w:val="00DE0F22"/>
    <w:rsid w:val="00DE0F38"/>
    <w:rsid w:val="00DE107E"/>
    <w:rsid w:val="00DE1356"/>
    <w:rsid w:val="00DE1597"/>
    <w:rsid w:val="00DE1716"/>
    <w:rsid w:val="00DE186B"/>
    <w:rsid w:val="00DE190E"/>
    <w:rsid w:val="00DE19B3"/>
    <w:rsid w:val="00DE1C58"/>
    <w:rsid w:val="00DE1DDF"/>
    <w:rsid w:val="00DE25C3"/>
    <w:rsid w:val="00DE26DB"/>
    <w:rsid w:val="00DE274D"/>
    <w:rsid w:val="00DE27C5"/>
    <w:rsid w:val="00DE29BE"/>
    <w:rsid w:val="00DE29E1"/>
    <w:rsid w:val="00DE29FA"/>
    <w:rsid w:val="00DE2C4D"/>
    <w:rsid w:val="00DE30C4"/>
    <w:rsid w:val="00DE31EE"/>
    <w:rsid w:val="00DE32AF"/>
    <w:rsid w:val="00DE345F"/>
    <w:rsid w:val="00DE3602"/>
    <w:rsid w:val="00DE372A"/>
    <w:rsid w:val="00DE3807"/>
    <w:rsid w:val="00DE384A"/>
    <w:rsid w:val="00DE390A"/>
    <w:rsid w:val="00DE39D4"/>
    <w:rsid w:val="00DE39EC"/>
    <w:rsid w:val="00DE3ACD"/>
    <w:rsid w:val="00DE3DC0"/>
    <w:rsid w:val="00DE4285"/>
    <w:rsid w:val="00DE42A4"/>
    <w:rsid w:val="00DE44CC"/>
    <w:rsid w:val="00DE45EE"/>
    <w:rsid w:val="00DE4B37"/>
    <w:rsid w:val="00DE4C3C"/>
    <w:rsid w:val="00DE4F8C"/>
    <w:rsid w:val="00DE4FC4"/>
    <w:rsid w:val="00DE50A8"/>
    <w:rsid w:val="00DE50B1"/>
    <w:rsid w:val="00DE5280"/>
    <w:rsid w:val="00DE5481"/>
    <w:rsid w:val="00DE5537"/>
    <w:rsid w:val="00DE5690"/>
    <w:rsid w:val="00DE596C"/>
    <w:rsid w:val="00DE5A6B"/>
    <w:rsid w:val="00DE5AEA"/>
    <w:rsid w:val="00DE5BC0"/>
    <w:rsid w:val="00DE5D4F"/>
    <w:rsid w:val="00DE5D9F"/>
    <w:rsid w:val="00DE5FEC"/>
    <w:rsid w:val="00DE610C"/>
    <w:rsid w:val="00DE656F"/>
    <w:rsid w:val="00DE669F"/>
    <w:rsid w:val="00DE68A5"/>
    <w:rsid w:val="00DE68C7"/>
    <w:rsid w:val="00DE6A8C"/>
    <w:rsid w:val="00DE6CD9"/>
    <w:rsid w:val="00DE6D31"/>
    <w:rsid w:val="00DE6EAD"/>
    <w:rsid w:val="00DE6ED9"/>
    <w:rsid w:val="00DE6EE7"/>
    <w:rsid w:val="00DE6F10"/>
    <w:rsid w:val="00DE7500"/>
    <w:rsid w:val="00DE75AA"/>
    <w:rsid w:val="00DE76C1"/>
    <w:rsid w:val="00DE7706"/>
    <w:rsid w:val="00DE77CF"/>
    <w:rsid w:val="00DE77E9"/>
    <w:rsid w:val="00DE78C4"/>
    <w:rsid w:val="00DE78D8"/>
    <w:rsid w:val="00DE7933"/>
    <w:rsid w:val="00DE7BCF"/>
    <w:rsid w:val="00DE7C47"/>
    <w:rsid w:val="00DE7F42"/>
    <w:rsid w:val="00DF017E"/>
    <w:rsid w:val="00DF01A7"/>
    <w:rsid w:val="00DF0248"/>
    <w:rsid w:val="00DF02DA"/>
    <w:rsid w:val="00DF037F"/>
    <w:rsid w:val="00DF038D"/>
    <w:rsid w:val="00DF0436"/>
    <w:rsid w:val="00DF047E"/>
    <w:rsid w:val="00DF0508"/>
    <w:rsid w:val="00DF0930"/>
    <w:rsid w:val="00DF0949"/>
    <w:rsid w:val="00DF09DE"/>
    <w:rsid w:val="00DF0D12"/>
    <w:rsid w:val="00DF0E8B"/>
    <w:rsid w:val="00DF0EC1"/>
    <w:rsid w:val="00DF0F8C"/>
    <w:rsid w:val="00DF0FE2"/>
    <w:rsid w:val="00DF101A"/>
    <w:rsid w:val="00DF110C"/>
    <w:rsid w:val="00DF1206"/>
    <w:rsid w:val="00DF12DF"/>
    <w:rsid w:val="00DF1602"/>
    <w:rsid w:val="00DF1636"/>
    <w:rsid w:val="00DF1671"/>
    <w:rsid w:val="00DF17AF"/>
    <w:rsid w:val="00DF1838"/>
    <w:rsid w:val="00DF18BC"/>
    <w:rsid w:val="00DF1969"/>
    <w:rsid w:val="00DF1B4B"/>
    <w:rsid w:val="00DF1C86"/>
    <w:rsid w:val="00DF1F15"/>
    <w:rsid w:val="00DF1FAA"/>
    <w:rsid w:val="00DF21F4"/>
    <w:rsid w:val="00DF2339"/>
    <w:rsid w:val="00DF23B3"/>
    <w:rsid w:val="00DF23C6"/>
    <w:rsid w:val="00DF2539"/>
    <w:rsid w:val="00DF266E"/>
    <w:rsid w:val="00DF2792"/>
    <w:rsid w:val="00DF29F1"/>
    <w:rsid w:val="00DF2A23"/>
    <w:rsid w:val="00DF2ACC"/>
    <w:rsid w:val="00DF2D63"/>
    <w:rsid w:val="00DF306D"/>
    <w:rsid w:val="00DF30A6"/>
    <w:rsid w:val="00DF3298"/>
    <w:rsid w:val="00DF32AC"/>
    <w:rsid w:val="00DF3333"/>
    <w:rsid w:val="00DF359B"/>
    <w:rsid w:val="00DF3715"/>
    <w:rsid w:val="00DF382C"/>
    <w:rsid w:val="00DF391A"/>
    <w:rsid w:val="00DF39C4"/>
    <w:rsid w:val="00DF3AF3"/>
    <w:rsid w:val="00DF3EB9"/>
    <w:rsid w:val="00DF4061"/>
    <w:rsid w:val="00DF4473"/>
    <w:rsid w:val="00DF4493"/>
    <w:rsid w:val="00DF45E6"/>
    <w:rsid w:val="00DF4689"/>
    <w:rsid w:val="00DF4735"/>
    <w:rsid w:val="00DF4B9B"/>
    <w:rsid w:val="00DF515D"/>
    <w:rsid w:val="00DF51FF"/>
    <w:rsid w:val="00DF54A0"/>
    <w:rsid w:val="00DF54A8"/>
    <w:rsid w:val="00DF56DB"/>
    <w:rsid w:val="00DF57DA"/>
    <w:rsid w:val="00DF59AC"/>
    <w:rsid w:val="00DF5CBC"/>
    <w:rsid w:val="00DF5D6A"/>
    <w:rsid w:val="00DF5E96"/>
    <w:rsid w:val="00DF5EF1"/>
    <w:rsid w:val="00DF5FE8"/>
    <w:rsid w:val="00DF6034"/>
    <w:rsid w:val="00DF61AB"/>
    <w:rsid w:val="00DF64C8"/>
    <w:rsid w:val="00DF672F"/>
    <w:rsid w:val="00DF6786"/>
    <w:rsid w:val="00DF6AF7"/>
    <w:rsid w:val="00DF6D5B"/>
    <w:rsid w:val="00DF6E8D"/>
    <w:rsid w:val="00DF72A3"/>
    <w:rsid w:val="00DF73DE"/>
    <w:rsid w:val="00DF76DA"/>
    <w:rsid w:val="00DF77DB"/>
    <w:rsid w:val="00DF7AFC"/>
    <w:rsid w:val="00DF7B12"/>
    <w:rsid w:val="00DF7C5F"/>
    <w:rsid w:val="00DF7C90"/>
    <w:rsid w:val="00DF7CBE"/>
    <w:rsid w:val="00DF7CD1"/>
    <w:rsid w:val="00E00304"/>
    <w:rsid w:val="00E00766"/>
    <w:rsid w:val="00E0085F"/>
    <w:rsid w:val="00E008F8"/>
    <w:rsid w:val="00E00933"/>
    <w:rsid w:val="00E009CB"/>
    <w:rsid w:val="00E00A7D"/>
    <w:rsid w:val="00E00AAD"/>
    <w:rsid w:val="00E00D7F"/>
    <w:rsid w:val="00E00D96"/>
    <w:rsid w:val="00E00DF6"/>
    <w:rsid w:val="00E00DFB"/>
    <w:rsid w:val="00E00ED5"/>
    <w:rsid w:val="00E0110C"/>
    <w:rsid w:val="00E0134C"/>
    <w:rsid w:val="00E0136E"/>
    <w:rsid w:val="00E01601"/>
    <w:rsid w:val="00E0164C"/>
    <w:rsid w:val="00E017B9"/>
    <w:rsid w:val="00E0185E"/>
    <w:rsid w:val="00E0186D"/>
    <w:rsid w:val="00E01BD2"/>
    <w:rsid w:val="00E01CCB"/>
    <w:rsid w:val="00E022AE"/>
    <w:rsid w:val="00E02509"/>
    <w:rsid w:val="00E02610"/>
    <w:rsid w:val="00E02695"/>
    <w:rsid w:val="00E02712"/>
    <w:rsid w:val="00E0273F"/>
    <w:rsid w:val="00E02C32"/>
    <w:rsid w:val="00E02CB0"/>
    <w:rsid w:val="00E02FAF"/>
    <w:rsid w:val="00E030DE"/>
    <w:rsid w:val="00E031DF"/>
    <w:rsid w:val="00E031FB"/>
    <w:rsid w:val="00E032DF"/>
    <w:rsid w:val="00E03382"/>
    <w:rsid w:val="00E0339A"/>
    <w:rsid w:val="00E03533"/>
    <w:rsid w:val="00E03588"/>
    <w:rsid w:val="00E03A44"/>
    <w:rsid w:val="00E03A53"/>
    <w:rsid w:val="00E03B83"/>
    <w:rsid w:val="00E03F7B"/>
    <w:rsid w:val="00E04135"/>
    <w:rsid w:val="00E04376"/>
    <w:rsid w:val="00E044A6"/>
    <w:rsid w:val="00E0451A"/>
    <w:rsid w:val="00E04643"/>
    <w:rsid w:val="00E047FF"/>
    <w:rsid w:val="00E04972"/>
    <w:rsid w:val="00E04CF0"/>
    <w:rsid w:val="00E04D1E"/>
    <w:rsid w:val="00E04DB2"/>
    <w:rsid w:val="00E04E02"/>
    <w:rsid w:val="00E0517E"/>
    <w:rsid w:val="00E0523C"/>
    <w:rsid w:val="00E05384"/>
    <w:rsid w:val="00E053FB"/>
    <w:rsid w:val="00E055CF"/>
    <w:rsid w:val="00E055FA"/>
    <w:rsid w:val="00E0568B"/>
    <w:rsid w:val="00E0569F"/>
    <w:rsid w:val="00E056E8"/>
    <w:rsid w:val="00E05800"/>
    <w:rsid w:val="00E0586F"/>
    <w:rsid w:val="00E05AFC"/>
    <w:rsid w:val="00E05B5A"/>
    <w:rsid w:val="00E05BD6"/>
    <w:rsid w:val="00E05BF6"/>
    <w:rsid w:val="00E05DBB"/>
    <w:rsid w:val="00E05EAD"/>
    <w:rsid w:val="00E05EDF"/>
    <w:rsid w:val="00E05FF0"/>
    <w:rsid w:val="00E0640D"/>
    <w:rsid w:val="00E06A91"/>
    <w:rsid w:val="00E06AAB"/>
    <w:rsid w:val="00E06F81"/>
    <w:rsid w:val="00E073FC"/>
    <w:rsid w:val="00E0758E"/>
    <w:rsid w:val="00E075EC"/>
    <w:rsid w:val="00E076B0"/>
    <w:rsid w:val="00E0777E"/>
    <w:rsid w:val="00E077F7"/>
    <w:rsid w:val="00E079F4"/>
    <w:rsid w:val="00E07A99"/>
    <w:rsid w:val="00E07AB6"/>
    <w:rsid w:val="00E07C21"/>
    <w:rsid w:val="00E07DE1"/>
    <w:rsid w:val="00E07F2A"/>
    <w:rsid w:val="00E1000D"/>
    <w:rsid w:val="00E10067"/>
    <w:rsid w:val="00E101E2"/>
    <w:rsid w:val="00E102A7"/>
    <w:rsid w:val="00E104B2"/>
    <w:rsid w:val="00E104C6"/>
    <w:rsid w:val="00E1053C"/>
    <w:rsid w:val="00E1090D"/>
    <w:rsid w:val="00E109B7"/>
    <w:rsid w:val="00E10A27"/>
    <w:rsid w:val="00E10B9B"/>
    <w:rsid w:val="00E10C83"/>
    <w:rsid w:val="00E10DE1"/>
    <w:rsid w:val="00E110FC"/>
    <w:rsid w:val="00E11354"/>
    <w:rsid w:val="00E11674"/>
    <w:rsid w:val="00E1187D"/>
    <w:rsid w:val="00E1188A"/>
    <w:rsid w:val="00E11BDE"/>
    <w:rsid w:val="00E11DBA"/>
    <w:rsid w:val="00E11E7A"/>
    <w:rsid w:val="00E125CC"/>
    <w:rsid w:val="00E12E7C"/>
    <w:rsid w:val="00E13338"/>
    <w:rsid w:val="00E133AD"/>
    <w:rsid w:val="00E13410"/>
    <w:rsid w:val="00E1347A"/>
    <w:rsid w:val="00E1351D"/>
    <w:rsid w:val="00E135CA"/>
    <w:rsid w:val="00E13990"/>
    <w:rsid w:val="00E13CBE"/>
    <w:rsid w:val="00E13DF8"/>
    <w:rsid w:val="00E14026"/>
    <w:rsid w:val="00E14147"/>
    <w:rsid w:val="00E142F7"/>
    <w:rsid w:val="00E1430F"/>
    <w:rsid w:val="00E1488D"/>
    <w:rsid w:val="00E14942"/>
    <w:rsid w:val="00E14945"/>
    <w:rsid w:val="00E1498D"/>
    <w:rsid w:val="00E14A58"/>
    <w:rsid w:val="00E14CE8"/>
    <w:rsid w:val="00E150D1"/>
    <w:rsid w:val="00E15213"/>
    <w:rsid w:val="00E15274"/>
    <w:rsid w:val="00E15300"/>
    <w:rsid w:val="00E15432"/>
    <w:rsid w:val="00E15521"/>
    <w:rsid w:val="00E155A4"/>
    <w:rsid w:val="00E1571F"/>
    <w:rsid w:val="00E15C08"/>
    <w:rsid w:val="00E15D93"/>
    <w:rsid w:val="00E15EC6"/>
    <w:rsid w:val="00E1603C"/>
    <w:rsid w:val="00E16198"/>
    <w:rsid w:val="00E161DC"/>
    <w:rsid w:val="00E16200"/>
    <w:rsid w:val="00E162BC"/>
    <w:rsid w:val="00E164CB"/>
    <w:rsid w:val="00E1669C"/>
    <w:rsid w:val="00E16817"/>
    <w:rsid w:val="00E169FF"/>
    <w:rsid w:val="00E16ADC"/>
    <w:rsid w:val="00E16C26"/>
    <w:rsid w:val="00E16C32"/>
    <w:rsid w:val="00E16EB3"/>
    <w:rsid w:val="00E1720D"/>
    <w:rsid w:val="00E1731E"/>
    <w:rsid w:val="00E1794C"/>
    <w:rsid w:val="00E17C46"/>
    <w:rsid w:val="00E17DCE"/>
    <w:rsid w:val="00E17EEE"/>
    <w:rsid w:val="00E17F23"/>
    <w:rsid w:val="00E20030"/>
    <w:rsid w:val="00E200AC"/>
    <w:rsid w:val="00E20424"/>
    <w:rsid w:val="00E207BB"/>
    <w:rsid w:val="00E20912"/>
    <w:rsid w:val="00E2092B"/>
    <w:rsid w:val="00E2095B"/>
    <w:rsid w:val="00E20C8D"/>
    <w:rsid w:val="00E2118A"/>
    <w:rsid w:val="00E211E0"/>
    <w:rsid w:val="00E21608"/>
    <w:rsid w:val="00E21813"/>
    <w:rsid w:val="00E21892"/>
    <w:rsid w:val="00E2190A"/>
    <w:rsid w:val="00E21A40"/>
    <w:rsid w:val="00E21BA0"/>
    <w:rsid w:val="00E21BE6"/>
    <w:rsid w:val="00E21C04"/>
    <w:rsid w:val="00E21E24"/>
    <w:rsid w:val="00E2213C"/>
    <w:rsid w:val="00E2219D"/>
    <w:rsid w:val="00E222DE"/>
    <w:rsid w:val="00E222F0"/>
    <w:rsid w:val="00E2238F"/>
    <w:rsid w:val="00E225B1"/>
    <w:rsid w:val="00E2265E"/>
    <w:rsid w:val="00E22793"/>
    <w:rsid w:val="00E227D9"/>
    <w:rsid w:val="00E22C30"/>
    <w:rsid w:val="00E22DB8"/>
    <w:rsid w:val="00E22E63"/>
    <w:rsid w:val="00E22F09"/>
    <w:rsid w:val="00E232DA"/>
    <w:rsid w:val="00E234E8"/>
    <w:rsid w:val="00E23582"/>
    <w:rsid w:val="00E2358C"/>
    <w:rsid w:val="00E2378A"/>
    <w:rsid w:val="00E239E6"/>
    <w:rsid w:val="00E23B73"/>
    <w:rsid w:val="00E23B86"/>
    <w:rsid w:val="00E23C14"/>
    <w:rsid w:val="00E23E0A"/>
    <w:rsid w:val="00E23EF8"/>
    <w:rsid w:val="00E240D1"/>
    <w:rsid w:val="00E24136"/>
    <w:rsid w:val="00E2431A"/>
    <w:rsid w:val="00E244EC"/>
    <w:rsid w:val="00E245DC"/>
    <w:rsid w:val="00E246BB"/>
    <w:rsid w:val="00E24703"/>
    <w:rsid w:val="00E24ADB"/>
    <w:rsid w:val="00E24B03"/>
    <w:rsid w:val="00E24CBF"/>
    <w:rsid w:val="00E24D38"/>
    <w:rsid w:val="00E25A55"/>
    <w:rsid w:val="00E25AE6"/>
    <w:rsid w:val="00E25B3F"/>
    <w:rsid w:val="00E25C07"/>
    <w:rsid w:val="00E25C28"/>
    <w:rsid w:val="00E25D47"/>
    <w:rsid w:val="00E25FC3"/>
    <w:rsid w:val="00E25FD2"/>
    <w:rsid w:val="00E26011"/>
    <w:rsid w:val="00E26024"/>
    <w:rsid w:val="00E26055"/>
    <w:rsid w:val="00E26236"/>
    <w:rsid w:val="00E26487"/>
    <w:rsid w:val="00E26714"/>
    <w:rsid w:val="00E269B2"/>
    <w:rsid w:val="00E26BC9"/>
    <w:rsid w:val="00E26C7B"/>
    <w:rsid w:val="00E26CF9"/>
    <w:rsid w:val="00E26DC4"/>
    <w:rsid w:val="00E26F5F"/>
    <w:rsid w:val="00E2702D"/>
    <w:rsid w:val="00E27116"/>
    <w:rsid w:val="00E2736D"/>
    <w:rsid w:val="00E273DC"/>
    <w:rsid w:val="00E27539"/>
    <w:rsid w:val="00E27726"/>
    <w:rsid w:val="00E2783E"/>
    <w:rsid w:val="00E27878"/>
    <w:rsid w:val="00E27894"/>
    <w:rsid w:val="00E27CA9"/>
    <w:rsid w:val="00E27CFE"/>
    <w:rsid w:val="00E27CFF"/>
    <w:rsid w:val="00E27F16"/>
    <w:rsid w:val="00E3001E"/>
    <w:rsid w:val="00E30067"/>
    <w:rsid w:val="00E300BA"/>
    <w:rsid w:val="00E300E1"/>
    <w:rsid w:val="00E3057B"/>
    <w:rsid w:val="00E3062A"/>
    <w:rsid w:val="00E3064B"/>
    <w:rsid w:val="00E3073C"/>
    <w:rsid w:val="00E3085E"/>
    <w:rsid w:val="00E309DB"/>
    <w:rsid w:val="00E30A0D"/>
    <w:rsid w:val="00E30B75"/>
    <w:rsid w:val="00E30BD4"/>
    <w:rsid w:val="00E30CF8"/>
    <w:rsid w:val="00E30DF8"/>
    <w:rsid w:val="00E30EC4"/>
    <w:rsid w:val="00E30F83"/>
    <w:rsid w:val="00E30FBE"/>
    <w:rsid w:val="00E314ED"/>
    <w:rsid w:val="00E31611"/>
    <w:rsid w:val="00E31794"/>
    <w:rsid w:val="00E3179F"/>
    <w:rsid w:val="00E31934"/>
    <w:rsid w:val="00E31A72"/>
    <w:rsid w:val="00E31B10"/>
    <w:rsid w:val="00E31EDA"/>
    <w:rsid w:val="00E31F73"/>
    <w:rsid w:val="00E321EF"/>
    <w:rsid w:val="00E323B7"/>
    <w:rsid w:val="00E3246E"/>
    <w:rsid w:val="00E3252D"/>
    <w:rsid w:val="00E32730"/>
    <w:rsid w:val="00E3278C"/>
    <w:rsid w:val="00E32B12"/>
    <w:rsid w:val="00E32F7F"/>
    <w:rsid w:val="00E32F9A"/>
    <w:rsid w:val="00E3309B"/>
    <w:rsid w:val="00E330C5"/>
    <w:rsid w:val="00E333F5"/>
    <w:rsid w:val="00E3341B"/>
    <w:rsid w:val="00E33446"/>
    <w:rsid w:val="00E337B9"/>
    <w:rsid w:val="00E337E5"/>
    <w:rsid w:val="00E3386B"/>
    <w:rsid w:val="00E33A11"/>
    <w:rsid w:val="00E33BE9"/>
    <w:rsid w:val="00E33D84"/>
    <w:rsid w:val="00E33F8C"/>
    <w:rsid w:val="00E3400E"/>
    <w:rsid w:val="00E34023"/>
    <w:rsid w:val="00E345FF"/>
    <w:rsid w:val="00E3463E"/>
    <w:rsid w:val="00E34684"/>
    <w:rsid w:val="00E34938"/>
    <w:rsid w:val="00E34AFE"/>
    <w:rsid w:val="00E34C05"/>
    <w:rsid w:val="00E34E61"/>
    <w:rsid w:val="00E34E80"/>
    <w:rsid w:val="00E34F6B"/>
    <w:rsid w:val="00E35020"/>
    <w:rsid w:val="00E35771"/>
    <w:rsid w:val="00E357C6"/>
    <w:rsid w:val="00E3593B"/>
    <w:rsid w:val="00E359C5"/>
    <w:rsid w:val="00E35AC1"/>
    <w:rsid w:val="00E35C59"/>
    <w:rsid w:val="00E35DCA"/>
    <w:rsid w:val="00E35E05"/>
    <w:rsid w:val="00E35E28"/>
    <w:rsid w:val="00E35EF9"/>
    <w:rsid w:val="00E363D9"/>
    <w:rsid w:val="00E36489"/>
    <w:rsid w:val="00E3657C"/>
    <w:rsid w:val="00E365BB"/>
    <w:rsid w:val="00E3685D"/>
    <w:rsid w:val="00E36918"/>
    <w:rsid w:val="00E36D0F"/>
    <w:rsid w:val="00E371FC"/>
    <w:rsid w:val="00E372EC"/>
    <w:rsid w:val="00E373EF"/>
    <w:rsid w:val="00E37402"/>
    <w:rsid w:val="00E37423"/>
    <w:rsid w:val="00E374BF"/>
    <w:rsid w:val="00E376E0"/>
    <w:rsid w:val="00E37816"/>
    <w:rsid w:val="00E40004"/>
    <w:rsid w:val="00E40089"/>
    <w:rsid w:val="00E40123"/>
    <w:rsid w:val="00E40176"/>
    <w:rsid w:val="00E40199"/>
    <w:rsid w:val="00E4028B"/>
    <w:rsid w:val="00E403B5"/>
    <w:rsid w:val="00E4064A"/>
    <w:rsid w:val="00E40837"/>
    <w:rsid w:val="00E40882"/>
    <w:rsid w:val="00E40B65"/>
    <w:rsid w:val="00E40BB2"/>
    <w:rsid w:val="00E40C18"/>
    <w:rsid w:val="00E410F9"/>
    <w:rsid w:val="00E41125"/>
    <w:rsid w:val="00E41158"/>
    <w:rsid w:val="00E41247"/>
    <w:rsid w:val="00E4131C"/>
    <w:rsid w:val="00E413AF"/>
    <w:rsid w:val="00E413B5"/>
    <w:rsid w:val="00E414A5"/>
    <w:rsid w:val="00E41F43"/>
    <w:rsid w:val="00E4208D"/>
    <w:rsid w:val="00E4258A"/>
    <w:rsid w:val="00E427FE"/>
    <w:rsid w:val="00E4291C"/>
    <w:rsid w:val="00E4296E"/>
    <w:rsid w:val="00E42A3D"/>
    <w:rsid w:val="00E42AB3"/>
    <w:rsid w:val="00E42C77"/>
    <w:rsid w:val="00E42E22"/>
    <w:rsid w:val="00E42E77"/>
    <w:rsid w:val="00E430A5"/>
    <w:rsid w:val="00E430DF"/>
    <w:rsid w:val="00E430F3"/>
    <w:rsid w:val="00E430F5"/>
    <w:rsid w:val="00E431F7"/>
    <w:rsid w:val="00E43295"/>
    <w:rsid w:val="00E4340B"/>
    <w:rsid w:val="00E4342A"/>
    <w:rsid w:val="00E43479"/>
    <w:rsid w:val="00E4376B"/>
    <w:rsid w:val="00E4380A"/>
    <w:rsid w:val="00E43931"/>
    <w:rsid w:val="00E4400E"/>
    <w:rsid w:val="00E44180"/>
    <w:rsid w:val="00E4432C"/>
    <w:rsid w:val="00E443B5"/>
    <w:rsid w:val="00E445BA"/>
    <w:rsid w:val="00E44653"/>
    <w:rsid w:val="00E447D5"/>
    <w:rsid w:val="00E44AA3"/>
    <w:rsid w:val="00E44B74"/>
    <w:rsid w:val="00E44CA3"/>
    <w:rsid w:val="00E44D52"/>
    <w:rsid w:val="00E44D74"/>
    <w:rsid w:val="00E44DCD"/>
    <w:rsid w:val="00E44E88"/>
    <w:rsid w:val="00E44EED"/>
    <w:rsid w:val="00E4521D"/>
    <w:rsid w:val="00E45453"/>
    <w:rsid w:val="00E4553F"/>
    <w:rsid w:val="00E4561C"/>
    <w:rsid w:val="00E4564B"/>
    <w:rsid w:val="00E4566A"/>
    <w:rsid w:val="00E4582D"/>
    <w:rsid w:val="00E45A5D"/>
    <w:rsid w:val="00E45A93"/>
    <w:rsid w:val="00E45AD7"/>
    <w:rsid w:val="00E45B5A"/>
    <w:rsid w:val="00E45B91"/>
    <w:rsid w:val="00E45D7D"/>
    <w:rsid w:val="00E45F80"/>
    <w:rsid w:val="00E46055"/>
    <w:rsid w:val="00E4614E"/>
    <w:rsid w:val="00E46192"/>
    <w:rsid w:val="00E46271"/>
    <w:rsid w:val="00E463B3"/>
    <w:rsid w:val="00E46963"/>
    <w:rsid w:val="00E46A66"/>
    <w:rsid w:val="00E46AEB"/>
    <w:rsid w:val="00E46B61"/>
    <w:rsid w:val="00E46BAE"/>
    <w:rsid w:val="00E46D38"/>
    <w:rsid w:val="00E46DFF"/>
    <w:rsid w:val="00E46F6B"/>
    <w:rsid w:val="00E46F73"/>
    <w:rsid w:val="00E4709A"/>
    <w:rsid w:val="00E47109"/>
    <w:rsid w:val="00E47290"/>
    <w:rsid w:val="00E473BD"/>
    <w:rsid w:val="00E4740F"/>
    <w:rsid w:val="00E477D2"/>
    <w:rsid w:val="00E4791B"/>
    <w:rsid w:val="00E47AA5"/>
    <w:rsid w:val="00E47BEF"/>
    <w:rsid w:val="00E47C41"/>
    <w:rsid w:val="00E47F3E"/>
    <w:rsid w:val="00E5020B"/>
    <w:rsid w:val="00E502ED"/>
    <w:rsid w:val="00E50378"/>
    <w:rsid w:val="00E5067C"/>
    <w:rsid w:val="00E5068A"/>
    <w:rsid w:val="00E507A5"/>
    <w:rsid w:val="00E508F2"/>
    <w:rsid w:val="00E5094E"/>
    <w:rsid w:val="00E50B0B"/>
    <w:rsid w:val="00E50B48"/>
    <w:rsid w:val="00E50BAD"/>
    <w:rsid w:val="00E50BD6"/>
    <w:rsid w:val="00E50C41"/>
    <w:rsid w:val="00E50D3D"/>
    <w:rsid w:val="00E50ED4"/>
    <w:rsid w:val="00E511AC"/>
    <w:rsid w:val="00E512C8"/>
    <w:rsid w:val="00E5142A"/>
    <w:rsid w:val="00E5149E"/>
    <w:rsid w:val="00E514EE"/>
    <w:rsid w:val="00E51765"/>
    <w:rsid w:val="00E51995"/>
    <w:rsid w:val="00E51A05"/>
    <w:rsid w:val="00E51A8D"/>
    <w:rsid w:val="00E51AD3"/>
    <w:rsid w:val="00E51B87"/>
    <w:rsid w:val="00E51D13"/>
    <w:rsid w:val="00E51F3D"/>
    <w:rsid w:val="00E51FC7"/>
    <w:rsid w:val="00E52029"/>
    <w:rsid w:val="00E520D5"/>
    <w:rsid w:val="00E521AB"/>
    <w:rsid w:val="00E524BE"/>
    <w:rsid w:val="00E5256D"/>
    <w:rsid w:val="00E52606"/>
    <w:rsid w:val="00E52A0B"/>
    <w:rsid w:val="00E52AE2"/>
    <w:rsid w:val="00E52E24"/>
    <w:rsid w:val="00E5302F"/>
    <w:rsid w:val="00E5307A"/>
    <w:rsid w:val="00E53199"/>
    <w:rsid w:val="00E53216"/>
    <w:rsid w:val="00E53362"/>
    <w:rsid w:val="00E53369"/>
    <w:rsid w:val="00E535C0"/>
    <w:rsid w:val="00E53698"/>
    <w:rsid w:val="00E5383E"/>
    <w:rsid w:val="00E53926"/>
    <w:rsid w:val="00E53A12"/>
    <w:rsid w:val="00E53DFC"/>
    <w:rsid w:val="00E53ED3"/>
    <w:rsid w:val="00E53F21"/>
    <w:rsid w:val="00E541A0"/>
    <w:rsid w:val="00E54300"/>
    <w:rsid w:val="00E54442"/>
    <w:rsid w:val="00E5451C"/>
    <w:rsid w:val="00E545A2"/>
    <w:rsid w:val="00E546CC"/>
    <w:rsid w:val="00E547E8"/>
    <w:rsid w:val="00E5494E"/>
    <w:rsid w:val="00E549C5"/>
    <w:rsid w:val="00E54AA5"/>
    <w:rsid w:val="00E54B85"/>
    <w:rsid w:val="00E54BA4"/>
    <w:rsid w:val="00E54BF6"/>
    <w:rsid w:val="00E54CAC"/>
    <w:rsid w:val="00E54D20"/>
    <w:rsid w:val="00E54E97"/>
    <w:rsid w:val="00E54EF4"/>
    <w:rsid w:val="00E54F3E"/>
    <w:rsid w:val="00E55188"/>
    <w:rsid w:val="00E551A2"/>
    <w:rsid w:val="00E55496"/>
    <w:rsid w:val="00E556C5"/>
    <w:rsid w:val="00E557ED"/>
    <w:rsid w:val="00E559FB"/>
    <w:rsid w:val="00E55B8E"/>
    <w:rsid w:val="00E55BC2"/>
    <w:rsid w:val="00E55D48"/>
    <w:rsid w:val="00E55D64"/>
    <w:rsid w:val="00E55FD4"/>
    <w:rsid w:val="00E561C1"/>
    <w:rsid w:val="00E56243"/>
    <w:rsid w:val="00E563F6"/>
    <w:rsid w:val="00E567AB"/>
    <w:rsid w:val="00E56800"/>
    <w:rsid w:val="00E56C29"/>
    <w:rsid w:val="00E56E8F"/>
    <w:rsid w:val="00E56ED7"/>
    <w:rsid w:val="00E56FC0"/>
    <w:rsid w:val="00E57033"/>
    <w:rsid w:val="00E570F0"/>
    <w:rsid w:val="00E57276"/>
    <w:rsid w:val="00E574AE"/>
    <w:rsid w:val="00E574ED"/>
    <w:rsid w:val="00E577EE"/>
    <w:rsid w:val="00E57822"/>
    <w:rsid w:val="00E57DD1"/>
    <w:rsid w:val="00E57EFA"/>
    <w:rsid w:val="00E57F9D"/>
    <w:rsid w:val="00E60300"/>
    <w:rsid w:val="00E605A5"/>
    <w:rsid w:val="00E606C9"/>
    <w:rsid w:val="00E60A9F"/>
    <w:rsid w:val="00E60B2B"/>
    <w:rsid w:val="00E60BA0"/>
    <w:rsid w:val="00E60CC4"/>
    <w:rsid w:val="00E60DEA"/>
    <w:rsid w:val="00E60E8E"/>
    <w:rsid w:val="00E60F20"/>
    <w:rsid w:val="00E61613"/>
    <w:rsid w:val="00E61859"/>
    <w:rsid w:val="00E6185A"/>
    <w:rsid w:val="00E61869"/>
    <w:rsid w:val="00E61874"/>
    <w:rsid w:val="00E6187B"/>
    <w:rsid w:val="00E619B2"/>
    <w:rsid w:val="00E61D65"/>
    <w:rsid w:val="00E61E2B"/>
    <w:rsid w:val="00E61EAD"/>
    <w:rsid w:val="00E61FE3"/>
    <w:rsid w:val="00E620AC"/>
    <w:rsid w:val="00E620C4"/>
    <w:rsid w:val="00E621CE"/>
    <w:rsid w:val="00E621E8"/>
    <w:rsid w:val="00E62388"/>
    <w:rsid w:val="00E62538"/>
    <w:rsid w:val="00E6260A"/>
    <w:rsid w:val="00E6268C"/>
    <w:rsid w:val="00E62804"/>
    <w:rsid w:val="00E62950"/>
    <w:rsid w:val="00E62A27"/>
    <w:rsid w:val="00E62B56"/>
    <w:rsid w:val="00E62CC5"/>
    <w:rsid w:val="00E62D61"/>
    <w:rsid w:val="00E62EDB"/>
    <w:rsid w:val="00E62EFD"/>
    <w:rsid w:val="00E62FBC"/>
    <w:rsid w:val="00E63126"/>
    <w:rsid w:val="00E632D1"/>
    <w:rsid w:val="00E632D9"/>
    <w:rsid w:val="00E6331F"/>
    <w:rsid w:val="00E6361D"/>
    <w:rsid w:val="00E63734"/>
    <w:rsid w:val="00E63F4F"/>
    <w:rsid w:val="00E64306"/>
    <w:rsid w:val="00E6439B"/>
    <w:rsid w:val="00E64503"/>
    <w:rsid w:val="00E6450B"/>
    <w:rsid w:val="00E6473B"/>
    <w:rsid w:val="00E64767"/>
    <w:rsid w:val="00E64986"/>
    <w:rsid w:val="00E64B12"/>
    <w:rsid w:val="00E64B26"/>
    <w:rsid w:val="00E64EA9"/>
    <w:rsid w:val="00E65040"/>
    <w:rsid w:val="00E6524C"/>
    <w:rsid w:val="00E653B9"/>
    <w:rsid w:val="00E653F0"/>
    <w:rsid w:val="00E6552A"/>
    <w:rsid w:val="00E65592"/>
    <w:rsid w:val="00E6559A"/>
    <w:rsid w:val="00E65666"/>
    <w:rsid w:val="00E658B7"/>
    <w:rsid w:val="00E65903"/>
    <w:rsid w:val="00E65CF3"/>
    <w:rsid w:val="00E65DF9"/>
    <w:rsid w:val="00E65FEC"/>
    <w:rsid w:val="00E6633E"/>
    <w:rsid w:val="00E6665B"/>
    <w:rsid w:val="00E666B9"/>
    <w:rsid w:val="00E66891"/>
    <w:rsid w:val="00E66A2A"/>
    <w:rsid w:val="00E66A69"/>
    <w:rsid w:val="00E66B61"/>
    <w:rsid w:val="00E66CA9"/>
    <w:rsid w:val="00E66CF2"/>
    <w:rsid w:val="00E66DEC"/>
    <w:rsid w:val="00E66F24"/>
    <w:rsid w:val="00E66F4A"/>
    <w:rsid w:val="00E6705B"/>
    <w:rsid w:val="00E670CD"/>
    <w:rsid w:val="00E673D3"/>
    <w:rsid w:val="00E67414"/>
    <w:rsid w:val="00E67424"/>
    <w:rsid w:val="00E675DC"/>
    <w:rsid w:val="00E67645"/>
    <w:rsid w:val="00E67654"/>
    <w:rsid w:val="00E676F2"/>
    <w:rsid w:val="00E67888"/>
    <w:rsid w:val="00E679EA"/>
    <w:rsid w:val="00E67C2A"/>
    <w:rsid w:val="00E67E05"/>
    <w:rsid w:val="00E67F4B"/>
    <w:rsid w:val="00E67FF1"/>
    <w:rsid w:val="00E702A1"/>
    <w:rsid w:val="00E70317"/>
    <w:rsid w:val="00E70323"/>
    <w:rsid w:val="00E7057B"/>
    <w:rsid w:val="00E7058A"/>
    <w:rsid w:val="00E708EA"/>
    <w:rsid w:val="00E7095B"/>
    <w:rsid w:val="00E709E9"/>
    <w:rsid w:val="00E70C5A"/>
    <w:rsid w:val="00E710AC"/>
    <w:rsid w:val="00E710D3"/>
    <w:rsid w:val="00E71549"/>
    <w:rsid w:val="00E715F4"/>
    <w:rsid w:val="00E7167B"/>
    <w:rsid w:val="00E71BF9"/>
    <w:rsid w:val="00E71C3A"/>
    <w:rsid w:val="00E71CAB"/>
    <w:rsid w:val="00E71D64"/>
    <w:rsid w:val="00E71D78"/>
    <w:rsid w:val="00E7203A"/>
    <w:rsid w:val="00E720F6"/>
    <w:rsid w:val="00E721B3"/>
    <w:rsid w:val="00E72255"/>
    <w:rsid w:val="00E7225B"/>
    <w:rsid w:val="00E72321"/>
    <w:rsid w:val="00E72480"/>
    <w:rsid w:val="00E72658"/>
    <w:rsid w:val="00E727CE"/>
    <w:rsid w:val="00E72889"/>
    <w:rsid w:val="00E72A0F"/>
    <w:rsid w:val="00E72B95"/>
    <w:rsid w:val="00E72BEB"/>
    <w:rsid w:val="00E72C08"/>
    <w:rsid w:val="00E72C48"/>
    <w:rsid w:val="00E72C74"/>
    <w:rsid w:val="00E72E1E"/>
    <w:rsid w:val="00E72E5E"/>
    <w:rsid w:val="00E72E9A"/>
    <w:rsid w:val="00E7343A"/>
    <w:rsid w:val="00E735DC"/>
    <w:rsid w:val="00E736AC"/>
    <w:rsid w:val="00E736DD"/>
    <w:rsid w:val="00E73738"/>
    <w:rsid w:val="00E73961"/>
    <w:rsid w:val="00E73A08"/>
    <w:rsid w:val="00E73C5E"/>
    <w:rsid w:val="00E73C6F"/>
    <w:rsid w:val="00E73DCA"/>
    <w:rsid w:val="00E73DEC"/>
    <w:rsid w:val="00E73F49"/>
    <w:rsid w:val="00E7403D"/>
    <w:rsid w:val="00E743A4"/>
    <w:rsid w:val="00E747DD"/>
    <w:rsid w:val="00E749EC"/>
    <w:rsid w:val="00E74E20"/>
    <w:rsid w:val="00E74F0A"/>
    <w:rsid w:val="00E75032"/>
    <w:rsid w:val="00E7542B"/>
    <w:rsid w:val="00E755B1"/>
    <w:rsid w:val="00E7566B"/>
    <w:rsid w:val="00E75A78"/>
    <w:rsid w:val="00E75A7D"/>
    <w:rsid w:val="00E75AB2"/>
    <w:rsid w:val="00E75B2F"/>
    <w:rsid w:val="00E75C1F"/>
    <w:rsid w:val="00E75D24"/>
    <w:rsid w:val="00E75D76"/>
    <w:rsid w:val="00E75F1C"/>
    <w:rsid w:val="00E76107"/>
    <w:rsid w:val="00E76202"/>
    <w:rsid w:val="00E76359"/>
    <w:rsid w:val="00E7637C"/>
    <w:rsid w:val="00E763C3"/>
    <w:rsid w:val="00E76557"/>
    <w:rsid w:val="00E76868"/>
    <w:rsid w:val="00E76A84"/>
    <w:rsid w:val="00E76C24"/>
    <w:rsid w:val="00E76F41"/>
    <w:rsid w:val="00E76F60"/>
    <w:rsid w:val="00E770E6"/>
    <w:rsid w:val="00E77326"/>
    <w:rsid w:val="00E77441"/>
    <w:rsid w:val="00E77450"/>
    <w:rsid w:val="00E779E9"/>
    <w:rsid w:val="00E77BF8"/>
    <w:rsid w:val="00E77DCB"/>
    <w:rsid w:val="00E77DDB"/>
    <w:rsid w:val="00E77EA8"/>
    <w:rsid w:val="00E77F68"/>
    <w:rsid w:val="00E80079"/>
    <w:rsid w:val="00E800D8"/>
    <w:rsid w:val="00E801A3"/>
    <w:rsid w:val="00E8022C"/>
    <w:rsid w:val="00E80288"/>
    <w:rsid w:val="00E805D2"/>
    <w:rsid w:val="00E806B3"/>
    <w:rsid w:val="00E80777"/>
    <w:rsid w:val="00E80881"/>
    <w:rsid w:val="00E809CB"/>
    <w:rsid w:val="00E80EEA"/>
    <w:rsid w:val="00E81181"/>
    <w:rsid w:val="00E81258"/>
    <w:rsid w:val="00E81291"/>
    <w:rsid w:val="00E815FB"/>
    <w:rsid w:val="00E816C8"/>
    <w:rsid w:val="00E8174B"/>
    <w:rsid w:val="00E81A54"/>
    <w:rsid w:val="00E81B01"/>
    <w:rsid w:val="00E81BEB"/>
    <w:rsid w:val="00E81CB7"/>
    <w:rsid w:val="00E81DC3"/>
    <w:rsid w:val="00E822E8"/>
    <w:rsid w:val="00E82394"/>
    <w:rsid w:val="00E8247B"/>
    <w:rsid w:val="00E82581"/>
    <w:rsid w:val="00E825BB"/>
    <w:rsid w:val="00E82613"/>
    <w:rsid w:val="00E82998"/>
    <w:rsid w:val="00E82A90"/>
    <w:rsid w:val="00E82C0A"/>
    <w:rsid w:val="00E82D99"/>
    <w:rsid w:val="00E82DE1"/>
    <w:rsid w:val="00E831AF"/>
    <w:rsid w:val="00E83391"/>
    <w:rsid w:val="00E8342C"/>
    <w:rsid w:val="00E83462"/>
    <w:rsid w:val="00E834F4"/>
    <w:rsid w:val="00E83512"/>
    <w:rsid w:val="00E83544"/>
    <w:rsid w:val="00E8355B"/>
    <w:rsid w:val="00E83617"/>
    <w:rsid w:val="00E836C5"/>
    <w:rsid w:val="00E8373F"/>
    <w:rsid w:val="00E83946"/>
    <w:rsid w:val="00E83B7D"/>
    <w:rsid w:val="00E83F81"/>
    <w:rsid w:val="00E8404E"/>
    <w:rsid w:val="00E84253"/>
    <w:rsid w:val="00E8427E"/>
    <w:rsid w:val="00E848A9"/>
    <w:rsid w:val="00E8492F"/>
    <w:rsid w:val="00E849EA"/>
    <w:rsid w:val="00E84C88"/>
    <w:rsid w:val="00E84E4B"/>
    <w:rsid w:val="00E8524F"/>
    <w:rsid w:val="00E852A0"/>
    <w:rsid w:val="00E853D0"/>
    <w:rsid w:val="00E854BD"/>
    <w:rsid w:val="00E85536"/>
    <w:rsid w:val="00E855AC"/>
    <w:rsid w:val="00E85709"/>
    <w:rsid w:val="00E857B8"/>
    <w:rsid w:val="00E85976"/>
    <w:rsid w:val="00E85B13"/>
    <w:rsid w:val="00E85BB6"/>
    <w:rsid w:val="00E85DF5"/>
    <w:rsid w:val="00E85E85"/>
    <w:rsid w:val="00E8608D"/>
    <w:rsid w:val="00E861F6"/>
    <w:rsid w:val="00E86255"/>
    <w:rsid w:val="00E8639C"/>
    <w:rsid w:val="00E864FD"/>
    <w:rsid w:val="00E86599"/>
    <w:rsid w:val="00E86CD0"/>
    <w:rsid w:val="00E86DD8"/>
    <w:rsid w:val="00E86E2F"/>
    <w:rsid w:val="00E86EFE"/>
    <w:rsid w:val="00E87233"/>
    <w:rsid w:val="00E87265"/>
    <w:rsid w:val="00E8728A"/>
    <w:rsid w:val="00E876A9"/>
    <w:rsid w:val="00E87825"/>
    <w:rsid w:val="00E87ADE"/>
    <w:rsid w:val="00E87DCE"/>
    <w:rsid w:val="00E87DF5"/>
    <w:rsid w:val="00E9020A"/>
    <w:rsid w:val="00E90313"/>
    <w:rsid w:val="00E905C3"/>
    <w:rsid w:val="00E905E7"/>
    <w:rsid w:val="00E9082C"/>
    <w:rsid w:val="00E9084B"/>
    <w:rsid w:val="00E9089C"/>
    <w:rsid w:val="00E909DA"/>
    <w:rsid w:val="00E90E5A"/>
    <w:rsid w:val="00E9117E"/>
    <w:rsid w:val="00E911E5"/>
    <w:rsid w:val="00E91205"/>
    <w:rsid w:val="00E913B6"/>
    <w:rsid w:val="00E9156F"/>
    <w:rsid w:val="00E916B7"/>
    <w:rsid w:val="00E9183E"/>
    <w:rsid w:val="00E91848"/>
    <w:rsid w:val="00E91BBB"/>
    <w:rsid w:val="00E91C61"/>
    <w:rsid w:val="00E920B5"/>
    <w:rsid w:val="00E9215C"/>
    <w:rsid w:val="00E92320"/>
    <w:rsid w:val="00E9236A"/>
    <w:rsid w:val="00E923ED"/>
    <w:rsid w:val="00E92518"/>
    <w:rsid w:val="00E929E5"/>
    <w:rsid w:val="00E92AD0"/>
    <w:rsid w:val="00E92E12"/>
    <w:rsid w:val="00E92EC9"/>
    <w:rsid w:val="00E92F1F"/>
    <w:rsid w:val="00E931CE"/>
    <w:rsid w:val="00E931EB"/>
    <w:rsid w:val="00E9320E"/>
    <w:rsid w:val="00E93233"/>
    <w:rsid w:val="00E932AB"/>
    <w:rsid w:val="00E93320"/>
    <w:rsid w:val="00E93328"/>
    <w:rsid w:val="00E93444"/>
    <w:rsid w:val="00E9359E"/>
    <w:rsid w:val="00E936DF"/>
    <w:rsid w:val="00E937C2"/>
    <w:rsid w:val="00E93891"/>
    <w:rsid w:val="00E93D9C"/>
    <w:rsid w:val="00E93DDA"/>
    <w:rsid w:val="00E93E62"/>
    <w:rsid w:val="00E941E8"/>
    <w:rsid w:val="00E9421B"/>
    <w:rsid w:val="00E9431A"/>
    <w:rsid w:val="00E94795"/>
    <w:rsid w:val="00E94B8B"/>
    <w:rsid w:val="00E94C03"/>
    <w:rsid w:val="00E94C1D"/>
    <w:rsid w:val="00E94C8F"/>
    <w:rsid w:val="00E94D2A"/>
    <w:rsid w:val="00E94E21"/>
    <w:rsid w:val="00E94F3E"/>
    <w:rsid w:val="00E94FB0"/>
    <w:rsid w:val="00E9529D"/>
    <w:rsid w:val="00E956D5"/>
    <w:rsid w:val="00E95CAB"/>
    <w:rsid w:val="00E95DB3"/>
    <w:rsid w:val="00E95E57"/>
    <w:rsid w:val="00E95E97"/>
    <w:rsid w:val="00E95F1A"/>
    <w:rsid w:val="00E95F6A"/>
    <w:rsid w:val="00E96078"/>
    <w:rsid w:val="00E9637E"/>
    <w:rsid w:val="00E96539"/>
    <w:rsid w:val="00E96635"/>
    <w:rsid w:val="00E96892"/>
    <w:rsid w:val="00E9692D"/>
    <w:rsid w:val="00E969B4"/>
    <w:rsid w:val="00E96A64"/>
    <w:rsid w:val="00E96AD3"/>
    <w:rsid w:val="00E96AE0"/>
    <w:rsid w:val="00E96B25"/>
    <w:rsid w:val="00E96CA1"/>
    <w:rsid w:val="00E96CAD"/>
    <w:rsid w:val="00E96FD7"/>
    <w:rsid w:val="00E9710C"/>
    <w:rsid w:val="00E971CC"/>
    <w:rsid w:val="00E97359"/>
    <w:rsid w:val="00E973D6"/>
    <w:rsid w:val="00E97465"/>
    <w:rsid w:val="00E97717"/>
    <w:rsid w:val="00E97760"/>
    <w:rsid w:val="00E977DE"/>
    <w:rsid w:val="00E979A4"/>
    <w:rsid w:val="00E97BFB"/>
    <w:rsid w:val="00E97C4A"/>
    <w:rsid w:val="00E97D61"/>
    <w:rsid w:val="00E97F3A"/>
    <w:rsid w:val="00EA0076"/>
    <w:rsid w:val="00EA01C8"/>
    <w:rsid w:val="00EA0248"/>
    <w:rsid w:val="00EA03C3"/>
    <w:rsid w:val="00EA0418"/>
    <w:rsid w:val="00EA0447"/>
    <w:rsid w:val="00EA046C"/>
    <w:rsid w:val="00EA0494"/>
    <w:rsid w:val="00EA06A8"/>
    <w:rsid w:val="00EA0790"/>
    <w:rsid w:val="00EA08F1"/>
    <w:rsid w:val="00EA0AA3"/>
    <w:rsid w:val="00EA10CB"/>
    <w:rsid w:val="00EA1141"/>
    <w:rsid w:val="00EA1215"/>
    <w:rsid w:val="00EA14A9"/>
    <w:rsid w:val="00EA1576"/>
    <w:rsid w:val="00EA17A4"/>
    <w:rsid w:val="00EA19D9"/>
    <w:rsid w:val="00EA1AD1"/>
    <w:rsid w:val="00EA1D95"/>
    <w:rsid w:val="00EA1D9E"/>
    <w:rsid w:val="00EA21BE"/>
    <w:rsid w:val="00EA2273"/>
    <w:rsid w:val="00EA230A"/>
    <w:rsid w:val="00EA242D"/>
    <w:rsid w:val="00EA262F"/>
    <w:rsid w:val="00EA26E0"/>
    <w:rsid w:val="00EA272F"/>
    <w:rsid w:val="00EA2766"/>
    <w:rsid w:val="00EA2B17"/>
    <w:rsid w:val="00EA2B30"/>
    <w:rsid w:val="00EA2E99"/>
    <w:rsid w:val="00EA2FE5"/>
    <w:rsid w:val="00EA3129"/>
    <w:rsid w:val="00EA3273"/>
    <w:rsid w:val="00EA3398"/>
    <w:rsid w:val="00EA3475"/>
    <w:rsid w:val="00EA3EB9"/>
    <w:rsid w:val="00EA3F19"/>
    <w:rsid w:val="00EA3F1C"/>
    <w:rsid w:val="00EA3F35"/>
    <w:rsid w:val="00EA4143"/>
    <w:rsid w:val="00EA429B"/>
    <w:rsid w:val="00EA451D"/>
    <w:rsid w:val="00EA4615"/>
    <w:rsid w:val="00EA46D6"/>
    <w:rsid w:val="00EA47D7"/>
    <w:rsid w:val="00EA487D"/>
    <w:rsid w:val="00EA4940"/>
    <w:rsid w:val="00EA49DE"/>
    <w:rsid w:val="00EA4A00"/>
    <w:rsid w:val="00EA4B68"/>
    <w:rsid w:val="00EA50EC"/>
    <w:rsid w:val="00EA516C"/>
    <w:rsid w:val="00EA51E0"/>
    <w:rsid w:val="00EA561C"/>
    <w:rsid w:val="00EA59D5"/>
    <w:rsid w:val="00EA5B68"/>
    <w:rsid w:val="00EA5B94"/>
    <w:rsid w:val="00EA5D9C"/>
    <w:rsid w:val="00EA5EBD"/>
    <w:rsid w:val="00EA62E3"/>
    <w:rsid w:val="00EA6400"/>
    <w:rsid w:val="00EA6456"/>
    <w:rsid w:val="00EA649A"/>
    <w:rsid w:val="00EA64E1"/>
    <w:rsid w:val="00EA668C"/>
    <w:rsid w:val="00EA69D8"/>
    <w:rsid w:val="00EA6BA9"/>
    <w:rsid w:val="00EA6D6B"/>
    <w:rsid w:val="00EA6E74"/>
    <w:rsid w:val="00EA6F58"/>
    <w:rsid w:val="00EA7336"/>
    <w:rsid w:val="00EA7391"/>
    <w:rsid w:val="00EA7454"/>
    <w:rsid w:val="00EA74AC"/>
    <w:rsid w:val="00EA75D9"/>
    <w:rsid w:val="00EA767F"/>
    <w:rsid w:val="00EA7A8A"/>
    <w:rsid w:val="00EA7E25"/>
    <w:rsid w:val="00EA7E4C"/>
    <w:rsid w:val="00EA7FDF"/>
    <w:rsid w:val="00EB01C0"/>
    <w:rsid w:val="00EB0444"/>
    <w:rsid w:val="00EB0581"/>
    <w:rsid w:val="00EB05A4"/>
    <w:rsid w:val="00EB0622"/>
    <w:rsid w:val="00EB0646"/>
    <w:rsid w:val="00EB0770"/>
    <w:rsid w:val="00EB0894"/>
    <w:rsid w:val="00EB0AF1"/>
    <w:rsid w:val="00EB0B67"/>
    <w:rsid w:val="00EB0C6F"/>
    <w:rsid w:val="00EB0D3C"/>
    <w:rsid w:val="00EB0D66"/>
    <w:rsid w:val="00EB0E2D"/>
    <w:rsid w:val="00EB12DE"/>
    <w:rsid w:val="00EB1633"/>
    <w:rsid w:val="00EB1A64"/>
    <w:rsid w:val="00EB1AE7"/>
    <w:rsid w:val="00EB1BA5"/>
    <w:rsid w:val="00EB1D14"/>
    <w:rsid w:val="00EB23A2"/>
    <w:rsid w:val="00EB2770"/>
    <w:rsid w:val="00EB278B"/>
    <w:rsid w:val="00EB284F"/>
    <w:rsid w:val="00EB2898"/>
    <w:rsid w:val="00EB2A42"/>
    <w:rsid w:val="00EB2A5F"/>
    <w:rsid w:val="00EB30B1"/>
    <w:rsid w:val="00EB3448"/>
    <w:rsid w:val="00EB366B"/>
    <w:rsid w:val="00EB36B5"/>
    <w:rsid w:val="00EB36B6"/>
    <w:rsid w:val="00EB373E"/>
    <w:rsid w:val="00EB399B"/>
    <w:rsid w:val="00EB3A2C"/>
    <w:rsid w:val="00EB3A96"/>
    <w:rsid w:val="00EB3B5B"/>
    <w:rsid w:val="00EB3C14"/>
    <w:rsid w:val="00EB3CD1"/>
    <w:rsid w:val="00EB424F"/>
    <w:rsid w:val="00EB4298"/>
    <w:rsid w:val="00EB43FC"/>
    <w:rsid w:val="00EB4412"/>
    <w:rsid w:val="00EB44B6"/>
    <w:rsid w:val="00EB46A0"/>
    <w:rsid w:val="00EB490D"/>
    <w:rsid w:val="00EB4C9B"/>
    <w:rsid w:val="00EB4FDB"/>
    <w:rsid w:val="00EB508A"/>
    <w:rsid w:val="00EB519D"/>
    <w:rsid w:val="00EB541F"/>
    <w:rsid w:val="00EB5691"/>
    <w:rsid w:val="00EB56DE"/>
    <w:rsid w:val="00EB5709"/>
    <w:rsid w:val="00EB5779"/>
    <w:rsid w:val="00EB58BE"/>
    <w:rsid w:val="00EB5AD2"/>
    <w:rsid w:val="00EB5B5B"/>
    <w:rsid w:val="00EB5B97"/>
    <w:rsid w:val="00EB5BCA"/>
    <w:rsid w:val="00EB5D11"/>
    <w:rsid w:val="00EB6168"/>
    <w:rsid w:val="00EB6186"/>
    <w:rsid w:val="00EB62AD"/>
    <w:rsid w:val="00EB62DB"/>
    <w:rsid w:val="00EB6386"/>
    <w:rsid w:val="00EB651E"/>
    <w:rsid w:val="00EB66A7"/>
    <w:rsid w:val="00EB6785"/>
    <w:rsid w:val="00EB67D0"/>
    <w:rsid w:val="00EB6A37"/>
    <w:rsid w:val="00EB6B66"/>
    <w:rsid w:val="00EB6C5F"/>
    <w:rsid w:val="00EB6CE0"/>
    <w:rsid w:val="00EB6D19"/>
    <w:rsid w:val="00EB6DAC"/>
    <w:rsid w:val="00EB6DC2"/>
    <w:rsid w:val="00EB6DEC"/>
    <w:rsid w:val="00EB72BE"/>
    <w:rsid w:val="00EB72CE"/>
    <w:rsid w:val="00EB7373"/>
    <w:rsid w:val="00EB746F"/>
    <w:rsid w:val="00EB74F7"/>
    <w:rsid w:val="00EB7623"/>
    <w:rsid w:val="00EB77F7"/>
    <w:rsid w:val="00EB7801"/>
    <w:rsid w:val="00EB7945"/>
    <w:rsid w:val="00EB794D"/>
    <w:rsid w:val="00EB797B"/>
    <w:rsid w:val="00EB7AEB"/>
    <w:rsid w:val="00EB7D8F"/>
    <w:rsid w:val="00EB7E90"/>
    <w:rsid w:val="00EB7FCD"/>
    <w:rsid w:val="00EC001A"/>
    <w:rsid w:val="00EC028A"/>
    <w:rsid w:val="00EC04A5"/>
    <w:rsid w:val="00EC04D9"/>
    <w:rsid w:val="00EC09BE"/>
    <w:rsid w:val="00EC0D8D"/>
    <w:rsid w:val="00EC0EFD"/>
    <w:rsid w:val="00EC131A"/>
    <w:rsid w:val="00EC1664"/>
    <w:rsid w:val="00EC1729"/>
    <w:rsid w:val="00EC1A63"/>
    <w:rsid w:val="00EC1C66"/>
    <w:rsid w:val="00EC1EA4"/>
    <w:rsid w:val="00EC21CA"/>
    <w:rsid w:val="00EC244C"/>
    <w:rsid w:val="00EC2677"/>
    <w:rsid w:val="00EC27B6"/>
    <w:rsid w:val="00EC2859"/>
    <w:rsid w:val="00EC29F9"/>
    <w:rsid w:val="00EC2BA6"/>
    <w:rsid w:val="00EC2CCE"/>
    <w:rsid w:val="00EC2DEB"/>
    <w:rsid w:val="00EC2DFB"/>
    <w:rsid w:val="00EC2E01"/>
    <w:rsid w:val="00EC2E0D"/>
    <w:rsid w:val="00EC3273"/>
    <w:rsid w:val="00EC3306"/>
    <w:rsid w:val="00EC33E3"/>
    <w:rsid w:val="00EC352D"/>
    <w:rsid w:val="00EC408F"/>
    <w:rsid w:val="00EC414D"/>
    <w:rsid w:val="00EC4190"/>
    <w:rsid w:val="00EC421C"/>
    <w:rsid w:val="00EC46B9"/>
    <w:rsid w:val="00EC4787"/>
    <w:rsid w:val="00EC49DB"/>
    <w:rsid w:val="00EC4AB5"/>
    <w:rsid w:val="00EC4B58"/>
    <w:rsid w:val="00EC4C5E"/>
    <w:rsid w:val="00EC4C8D"/>
    <w:rsid w:val="00EC4E49"/>
    <w:rsid w:val="00EC52D1"/>
    <w:rsid w:val="00EC5355"/>
    <w:rsid w:val="00EC53E5"/>
    <w:rsid w:val="00EC5626"/>
    <w:rsid w:val="00EC5819"/>
    <w:rsid w:val="00EC58E3"/>
    <w:rsid w:val="00EC591D"/>
    <w:rsid w:val="00EC5938"/>
    <w:rsid w:val="00EC5A7B"/>
    <w:rsid w:val="00EC5C12"/>
    <w:rsid w:val="00EC5CE6"/>
    <w:rsid w:val="00EC5DBA"/>
    <w:rsid w:val="00EC5E0C"/>
    <w:rsid w:val="00EC6039"/>
    <w:rsid w:val="00EC62DE"/>
    <w:rsid w:val="00EC6412"/>
    <w:rsid w:val="00EC67C4"/>
    <w:rsid w:val="00EC6A7D"/>
    <w:rsid w:val="00EC6ADB"/>
    <w:rsid w:val="00EC6B4E"/>
    <w:rsid w:val="00EC6CF5"/>
    <w:rsid w:val="00EC6D9E"/>
    <w:rsid w:val="00EC6F19"/>
    <w:rsid w:val="00EC7133"/>
    <w:rsid w:val="00EC7188"/>
    <w:rsid w:val="00EC718F"/>
    <w:rsid w:val="00EC746F"/>
    <w:rsid w:val="00EC74D4"/>
    <w:rsid w:val="00EC74E0"/>
    <w:rsid w:val="00EC7586"/>
    <w:rsid w:val="00EC75D6"/>
    <w:rsid w:val="00EC75E1"/>
    <w:rsid w:val="00EC77C9"/>
    <w:rsid w:val="00EC79CD"/>
    <w:rsid w:val="00EC79F6"/>
    <w:rsid w:val="00EC7B4A"/>
    <w:rsid w:val="00EC7BEB"/>
    <w:rsid w:val="00EC7BF7"/>
    <w:rsid w:val="00EC7D20"/>
    <w:rsid w:val="00ED0124"/>
    <w:rsid w:val="00ED01A6"/>
    <w:rsid w:val="00ED032F"/>
    <w:rsid w:val="00ED06FA"/>
    <w:rsid w:val="00ED075A"/>
    <w:rsid w:val="00ED08FE"/>
    <w:rsid w:val="00ED097A"/>
    <w:rsid w:val="00ED0C3C"/>
    <w:rsid w:val="00ED0C46"/>
    <w:rsid w:val="00ED0DA3"/>
    <w:rsid w:val="00ED0F62"/>
    <w:rsid w:val="00ED1190"/>
    <w:rsid w:val="00ED12B7"/>
    <w:rsid w:val="00ED12F0"/>
    <w:rsid w:val="00ED155E"/>
    <w:rsid w:val="00ED16E9"/>
    <w:rsid w:val="00ED189C"/>
    <w:rsid w:val="00ED1A4F"/>
    <w:rsid w:val="00ED1BAB"/>
    <w:rsid w:val="00ED226D"/>
    <w:rsid w:val="00ED244A"/>
    <w:rsid w:val="00ED25B2"/>
    <w:rsid w:val="00ED263C"/>
    <w:rsid w:val="00ED28A7"/>
    <w:rsid w:val="00ED2967"/>
    <w:rsid w:val="00ED2A00"/>
    <w:rsid w:val="00ED2A6E"/>
    <w:rsid w:val="00ED2B07"/>
    <w:rsid w:val="00ED2C3F"/>
    <w:rsid w:val="00ED2D5A"/>
    <w:rsid w:val="00ED2EB0"/>
    <w:rsid w:val="00ED2FC7"/>
    <w:rsid w:val="00ED3024"/>
    <w:rsid w:val="00ED30D3"/>
    <w:rsid w:val="00ED3170"/>
    <w:rsid w:val="00ED3368"/>
    <w:rsid w:val="00ED3902"/>
    <w:rsid w:val="00ED3D6F"/>
    <w:rsid w:val="00ED3F6C"/>
    <w:rsid w:val="00ED40C1"/>
    <w:rsid w:val="00ED4440"/>
    <w:rsid w:val="00ED45C6"/>
    <w:rsid w:val="00ED47E9"/>
    <w:rsid w:val="00ED4A08"/>
    <w:rsid w:val="00ED4C74"/>
    <w:rsid w:val="00ED4ED7"/>
    <w:rsid w:val="00ED50B6"/>
    <w:rsid w:val="00ED5156"/>
    <w:rsid w:val="00ED5200"/>
    <w:rsid w:val="00ED52F3"/>
    <w:rsid w:val="00ED5AD7"/>
    <w:rsid w:val="00ED5AEC"/>
    <w:rsid w:val="00ED5C76"/>
    <w:rsid w:val="00ED5D05"/>
    <w:rsid w:val="00ED5FC1"/>
    <w:rsid w:val="00ED643C"/>
    <w:rsid w:val="00ED64F6"/>
    <w:rsid w:val="00ED6763"/>
    <w:rsid w:val="00ED6A12"/>
    <w:rsid w:val="00ED6A1D"/>
    <w:rsid w:val="00ED6D09"/>
    <w:rsid w:val="00ED713B"/>
    <w:rsid w:val="00ED7223"/>
    <w:rsid w:val="00ED73E4"/>
    <w:rsid w:val="00ED7469"/>
    <w:rsid w:val="00ED7537"/>
    <w:rsid w:val="00ED7705"/>
    <w:rsid w:val="00ED7816"/>
    <w:rsid w:val="00ED7A15"/>
    <w:rsid w:val="00ED7C50"/>
    <w:rsid w:val="00ED7C8E"/>
    <w:rsid w:val="00ED7EE6"/>
    <w:rsid w:val="00ED7FAB"/>
    <w:rsid w:val="00EE024B"/>
    <w:rsid w:val="00EE059E"/>
    <w:rsid w:val="00EE06B0"/>
    <w:rsid w:val="00EE08AF"/>
    <w:rsid w:val="00EE0E55"/>
    <w:rsid w:val="00EE10DA"/>
    <w:rsid w:val="00EE1109"/>
    <w:rsid w:val="00EE120B"/>
    <w:rsid w:val="00EE1231"/>
    <w:rsid w:val="00EE1236"/>
    <w:rsid w:val="00EE1298"/>
    <w:rsid w:val="00EE12D8"/>
    <w:rsid w:val="00EE1328"/>
    <w:rsid w:val="00EE1339"/>
    <w:rsid w:val="00EE1513"/>
    <w:rsid w:val="00EE1724"/>
    <w:rsid w:val="00EE1975"/>
    <w:rsid w:val="00EE1AD7"/>
    <w:rsid w:val="00EE1C09"/>
    <w:rsid w:val="00EE1D59"/>
    <w:rsid w:val="00EE2139"/>
    <w:rsid w:val="00EE2327"/>
    <w:rsid w:val="00EE259C"/>
    <w:rsid w:val="00EE25E5"/>
    <w:rsid w:val="00EE2625"/>
    <w:rsid w:val="00EE26E1"/>
    <w:rsid w:val="00EE285A"/>
    <w:rsid w:val="00EE2968"/>
    <w:rsid w:val="00EE2985"/>
    <w:rsid w:val="00EE2BF1"/>
    <w:rsid w:val="00EE2E41"/>
    <w:rsid w:val="00EE30BA"/>
    <w:rsid w:val="00EE376A"/>
    <w:rsid w:val="00EE3896"/>
    <w:rsid w:val="00EE3990"/>
    <w:rsid w:val="00EE3D82"/>
    <w:rsid w:val="00EE3DAA"/>
    <w:rsid w:val="00EE3ECD"/>
    <w:rsid w:val="00EE407D"/>
    <w:rsid w:val="00EE413F"/>
    <w:rsid w:val="00EE42A4"/>
    <w:rsid w:val="00EE4358"/>
    <w:rsid w:val="00EE467D"/>
    <w:rsid w:val="00EE4CAD"/>
    <w:rsid w:val="00EE4DFF"/>
    <w:rsid w:val="00EE4E42"/>
    <w:rsid w:val="00EE4F0C"/>
    <w:rsid w:val="00EE5121"/>
    <w:rsid w:val="00EE5208"/>
    <w:rsid w:val="00EE52C1"/>
    <w:rsid w:val="00EE52F1"/>
    <w:rsid w:val="00EE5394"/>
    <w:rsid w:val="00EE55DF"/>
    <w:rsid w:val="00EE567F"/>
    <w:rsid w:val="00EE5725"/>
    <w:rsid w:val="00EE5A15"/>
    <w:rsid w:val="00EE5B22"/>
    <w:rsid w:val="00EE5B70"/>
    <w:rsid w:val="00EE5EFE"/>
    <w:rsid w:val="00EE5F8F"/>
    <w:rsid w:val="00EE5FCC"/>
    <w:rsid w:val="00EE6017"/>
    <w:rsid w:val="00EE605D"/>
    <w:rsid w:val="00EE632F"/>
    <w:rsid w:val="00EE63D6"/>
    <w:rsid w:val="00EE64B1"/>
    <w:rsid w:val="00EE657A"/>
    <w:rsid w:val="00EE65A2"/>
    <w:rsid w:val="00EE65EA"/>
    <w:rsid w:val="00EE6746"/>
    <w:rsid w:val="00EE67D3"/>
    <w:rsid w:val="00EE68CD"/>
    <w:rsid w:val="00EE6AF7"/>
    <w:rsid w:val="00EE6BA9"/>
    <w:rsid w:val="00EE6BD8"/>
    <w:rsid w:val="00EE6D63"/>
    <w:rsid w:val="00EE6E51"/>
    <w:rsid w:val="00EE6F1E"/>
    <w:rsid w:val="00EE7010"/>
    <w:rsid w:val="00EE7106"/>
    <w:rsid w:val="00EE7296"/>
    <w:rsid w:val="00EE7347"/>
    <w:rsid w:val="00EE7749"/>
    <w:rsid w:val="00EE78C3"/>
    <w:rsid w:val="00EE7A43"/>
    <w:rsid w:val="00EE7BEA"/>
    <w:rsid w:val="00EE7C0B"/>
    <w:rsid w:val="00EE7CF9"/>
    <w:rsid w:val="00EE7E39"/>
    <w:rsid w:val="00EE7E5A"/>
    <w:rsid w:val="00EE7EF9"/>
    <w:rsid w:val="00EF022C"/>
    <w:rsid w:val="00EF0237"/>
    <w:rsid w:val="00EF02D3"/>
    <w:rsid w:val="00EF02E2"/>
    <w:rsid w:val="00EF045B"/>
    <w:rsid w:val="00EF0A78"/>
    <w:rsid w:val="00EF0E10"/>
    <w:rsid w:val="00EF0EEE"/>
    <w:rsid w:val="00EF0F6F"/>
    <w:rsid w:val="00EF101D"/>
    <w:rsid w:val="00EF11CE"/>
    <w:rsid w:val="00EF12AC"/>
    <w:rsid w:val="00EF1750"/>
    <w:rsid w:val="00EF177B"/>
    <w:rsid w:val="00EF1B08"/>
    <w:rsid w:val="00EF1CAC"/>
    <w:rsid w:val="00EF21C3"/>
    <w:rsid w:val="00EF2204"/>
    <w:rsid w:val="00EF2319"/>
    <w:rsid w:val="00EF23E3"/>
    <w:rsid w:val="00EF24D7"/>
    <w:rsid w:val="00EF2743"/>
    <w:rsid w:val="00EF27AD"/>
    <w:rsid w:val="00EF2821"/>
    <w:rsid w:val="00EF2885"/>
    <w:rsid w:val="00EF2932"/>
    <w:rsid w:val="00EF2AF7"/>
    <w:rsid w:val="00EF2BCA"/>
    <w:rsid w:val="00EF2C25"/>
    <w:rsid w:val="00EF2CCA"/>
    <w:rsid w:val="00EF2D44"/>
    <w:rsid w:val="00EF2E1B"/>
    <w:rsid w:val="00EF2E2A"/>
    <w:rsid w:val="00EF2F15"/>
    <w:rsid w:val="00EF2F59"/>
    <w:rsid w:val="00EF3548"/>
    <w:rsid w:val="00EF3894"/>
    <w:rsid w:val="00EF39EE"/>
    <w:rsid w:val="00EF3BE5"/>
    <w:rsid w:val="00EF3C16"/>
    <w:rsid w:val="00EF3D3F"/>
    <w:rsid w:val="00EF3DEB"/>
    <w:rsid w:val="00EF3E32"/>
    <w:rsid w:val="00EF3EF1"/>
    <w:rsid w:val="00EF3F30"/>
    <w:rsid w:val="00EF4275"/>
    <w:rsid w:val="00EF440F"/>
    <w:rsid w:val="00EF47B5"/>
    <w:rsid w:val="00EF4887"/>
    <w:rsid w:val="00EF49D4"/>
    <w:rsid w:val="00EF4A40"/>
    <w:rsid w:val="00EF4A90"/>
    <w:rsid w:val="00EF4B1A"/>
    <w:rsid w:val="00EF4B57"/>
    <w:rsid w:val="00EF4D5F"/>
    <w:rsid w:val="00EF4DDC"/>
    <w:rsid w:val="00EF4DFE"/>
    <w:rsid w:val="00EF5372"/>
    <w:rsid w:val="00EF5383"/>
    <w:rsid w:val="00EF5771"/>
    <w:rsid w:val="00EF583E"/>
    <w:rsid w:val="00EF5ADC"/>
    <w:rsid w:val="00EF5D8D"/>
    <w:rsid w:val="00EF5E39"/>
    <w:rsid w:val="00EF5F6F"/>
    <w:rsid w:val="00EF60C9"/>
    <w:rsid w:val="00EF6146"/>
    <w:rsid w:val="00EF6233"/>
    <w:rsid w:val="00EF63A1"/>
    <w:rsid w:val="00EF6472"/>
    <w:rsid w:val="00EF64B1"/>
    <w:rsid w:val="00EF64F2"/>
    <w:rsid w:val="00EF68B7"/>
    <w:rsid w:val="00EF68D7"/>
    <w:rsid w:val="00EF68F6"/>
    <w:rsid w:val="00EF6921"/>
    <w:rsid w:val="00EF69FD"/>
    <w:rsid w:val="00EF6AD3"/>
    <w:rsid w:val="00EF6CDA"/>
    <w:rsid w:val="00EF707B"/>
    <w:rsid w:val="00EF7096"/>
    <w:rsid w:val="00EF718A"/>
    <w:rsid w:val="00EF754F"/>
    <w:rsid w:val="00EF75F4"/>
    <w:rsid w:val="00EF7677"/>
    <w:rsid w:val="00EF7679"/>
    <w:rsid w:val="00EF76AC"/>
    <w:rsid w:val="00EF785F"/>
    <w:rsid w:val="00EF7EA0"/>
    <w:rsid w:val="00EF7F92"/>
    <w:rsid w:val="00F0014E"/>
    <w:rsid w:val="00F003A6"/>
    <w:rsid w:val="00F004A8"/>
    <w:rsid w:val="00F00DDD"/>
    <w:rsid w:val="00F01091"/>
    <w:rsid w:val="00F01159"/>
    <w:rsid w:val="00F012BC"/>
    <w:rsid w:val="00F01363"/>
    <w:rsid w:val="00F013BE"/>
    <w:rsid w:val="00F0178D"/>
    <w:rsid w:val="00F017E0"/>
    <w:rsid w:val="00F0187B"/>
    <w:rsid w:val="00F019C4"/>
    <w:rsid w:val="00F01B66"/>
    <w:rsid w:val="00F01CC8"/>
    <w:rsid w:val="00F01DB3"/>
    <w:rsid w:val="00F01E70"/>
    <w:rsid w:val="00F01F01"/>
    <w:rsid w:val="00F022F0"/>
    <w:rsid w:val="00F02512"/>
    <w:rsid w:val="00F02697"/>
    <w:rsid w:val="00F02827"/>
    <w:rsid w:val="00F0297C"/>
    <w:rsid w:val="00F02CE1"/>
    <w:rsid w:val="00F02F27"/>
    <w:rsid w:val="00F03231"/>
    <w:rsid w:val="00F03466"/>
    <w:rsid w:val="00F035A6"/>
    <w:rsid w:val="00F03849"/>
    <w:rsid w:val="00F03A31"/>
    <w:rsid w:val="00F03AEE"/>
    <w:rsid w:val="00F03BBD"/>
    <w:rsid w:val="00F03FA0"/>
    <w:rsid w:val="00F0439D"/>
    <w:rsid w:val="00F043CC"/>
    <w:rsid w:val="00F043E6"/>
    <w:rsid w:val="00F043FB"/>
    <w:rsid w:val="00F0454B"/>
    <w:rsid w:val="00F0492C"/>
    <w:rsid w:val="00F04B55"/>
    <w:rsid w:val="00F04C00"/>
    <w:rsid w:val="00F04D64"/>
    <w:rsid w:val="00F04DC0"/>
    <w:rsid w:val="00F04E6A"/>
    <w:rsid w:val="00F051EB"/>
    <w:rsid w:val="00F05286"/>
    <w:rsid w:val="00F053B6"/>
    <w:rsid w:val="00F0546D"/>
    <w:rsid w:val="00F055C4"/>
    <w:rsid w:val="00F05652"/>
    <w:rsid w:val="00F057C3"/>
    <w:rsid w:val="00F05900"/>
    <w:rsid w:val="00F05A49"/>
    <w:rsid w:val="00F05A79"/>
    <w:rsid w:val="00F05A80"/>
    <w:rsid w:val="00F05C4F"/>
    <w:rsid w:val="00F05CD3"/>
    <w:rsid w:val="00F05E62"/>
    <w:rsid w:val="00F05FE1"/>
    <w:rsid w:val="00F061AE"/>
    <w:rsid w:val="00F061FB"/>
    <w:rsid w:val="00F06610"/>
    <w:rsid w:val="00F067CA"/>
    <w:rsid w:val="00F06805"/>
    <w:rsid w:val="00F0684D"/>
    <w:rsid w:val="00F06988"/>
    <w:rsid w:val="00F06B88"/>
    <w:rsid w:val="00F06D6C"/>
    <w:rsid w:val="00F06DA0"/>
    <w:rsid w:val="00F06FCA"/>
    <w:rsid w:val="00F06FD3"/>
    <w:rsid w:val="00F07014"/>
    <w:rsid w:val="00F0703E"/>
    <w:rsid w:val="00F07071"/>
    <w:rsid w:val="00F070BF"/>
    <w:rsid w:val="00F070E6"/>
    <w:rsid w:val="00F07131"/>
    <w:rsid w:val="00F071A3"/>
    <w:rsid w:val="00F072F2"/>
    <w:rsid w:val="00F074FC"/>
    <w:rsid w:val="00F0756D"/>
    <w:rsid w:val="00F076F1"/>
    <w:rsid w:val="00F07A12"/>
    <w:rsid w:val="00F07A50"/>
    <w:rsid w:val="00F07B23"/>
    <w:rsid w:val="00F07D5D"/>
    <w:rsid w:val="00F07EB4"/>
    <w:rsid w:val="00F10231"/>
    <w:rsid w:val="00F1038D"/>
    <w:rsid w:val="00F106FD"/>
    <w:rsid w:val="00F1092D"/>
    <w:rsid w:val="00F10A00"/>
    <w:rsid w:val="00F10B85"/>
    <w:rsid w:val="00F10BA6"/>
    <w:rsid w:val="00F10C3B"/>
    <w:rsid w:val="00F10D66"/>
    <w:rsid w:val="00F10E5D"/>
    <w:rsid w:val="00F10F3C"/>
    <w:rsid w:val="00F10F4B"/>
    <w:rsid w:val="00F10F6C"/>
    <w:rsid w:val="00F10F71"/>
    <w:rsid w:val="00F10F80"/>
    <w:rsid w:val="00F10F95"/>
    <w:rsid w:val="00F10FC1"/>
    <w:rsid w:val="00F11110"/>
    <w:rsid w:val="00F1134A"/>
    <w:rsid w:val="00F1145E"/>
    <w:rsid w:val="00F1151D"/>
    <w:rsid w:val="00F11654"/>
    <w:rsid w:val="00F117AE"/>
    <w:rsid w:val="00F11923"/>
    <w:rsid w:val="00F119A9"/>
    <w:rsid w:val="00F11B6E"/>
    <w:rsid w:val="00F11EF5"/>
    <w:rsid w:val="00F11F2A"/>
    <w:rsid w:val="00F12186"/>
    <w:rsid w:val="00F1224D"/>
    <w:rsid w:val="00F12405"/>
    <w:rsid w:val="00F125B0"/>
    <w:rsid w:val="00F1271A"/>
    <w:rsid w:val="00F1282E"/>
    <w:rsid w:val="00F12833"/>
    <w:rsid w:val="00F12A44"/>
    <w:rsid w:val="00F12B38"/>
    <w:rsid w:val="00F12C9F"/>
    <w:rsid w:val="00F12D0E"/>
    <w:rsid w:val="00F12DEC"/>
    <w:rsid w:val="00F12F5C"/>
    <w:rsid w:val="00F1312E"/>
    <w:rsid w:val="00F13143"/>
    <w:rsid w:val="00F1316A"/>
    <w:rsid w:val="00F131EA"/>
    <w:rsid w:val="00F13274"/>
    <w:rsid w:val="00F132F3"/>
    <w:rsid w:val="00F134AA"/>
    <w:rsid w:val="00F13514"/>
    <w:rsid w:val="00F13658"/>
    <w:rsid w:val="00F137E7"/>
    <w:rsid w:val="00F139A6"/>
    <w:rsid w:val="00F13A9E"/>
    <w:rsid w:val="00F13B89"/>
    <w:rsid w:val="00F13BCF"/>
    <w:rsid w:val="00F13C53"/>
    <w:rsid w:val="00F13CF1"/>
    <w:rsid w:val="00F13DF4"/>
    <w:rsid w:val="00F13F49"/>
    <w:rsid w:val="00F13F57"/>
    <w:rsid w:val="00F13FFE"/>
    <w:rsid w:val="00F1405D"/>
    <w:rsid w:val="00F142AB"/>
    <w:rsid w:val="00F144A2"/>
    <w:rsid w:val="00F144F4"/>
    <w:rsid w:val="00F1452D"/>
    <w:rsid w:val="00F14626"/>
    <w:rsid w:val="00F146BC"/>
    <w:rsid w:val="00F146F0"/>
    <w:rsid w:val="00F1473D"/>
    <w:rsid w:val="00F14914"/>
    <w:rsid w:val="00F14958"/>
    <w:rsid w:val="00F14B02"/>
    <w:rsid w:val="00F14ED7"/>
    <w:rsid w:val="00F1504E"/>
    <w:rsid w:val="00F1507C"/>
    <w:rsid w:val="00F15167"/>
    <w:rsid w:val="00F1519E"/>
    <w:rsid w:val="00F15289"/>
    <w:rsid w:val="00F152BD"/>
    <w:rsid w:val="00F15790"/>
    <w:rsid w:val="00F15985"/>
    <w:rsid w:val="00F15C2A"/>
    <w:rsid w:val="00F15D01"/>
    <w:rsid w:val="00F15DE5"/>
    <w:rsid w:val="00F15F41"/>
    <w:rsid w:val="00F1616D"/>
    <w:rsid w:val="00F16296"/>
    <w:rsid w:val="00F16553"/>
    <w:rsid w:val="00F16949"/>
    <w:rsid w:val="00F16AF6"/>
    <w:rsid w:val="00F16C08"/>
    <w:rsid w:val="00F16C7D"/>
    <w:rsid w:val="00F16EA4"/>
    <w:rsid w:val="00F16F39"/>
    <w:rsid w:val="00F17181"/>
    <w:rsid w:val="00F172DF"/>
    <w:rsid w:val="00F17469"/>
    <w:rsid w:val="00F17727"/>
    <w:rsid w:val="00F1774C"/>
    <w:rsid w:val="00F17875"/>
    <w:rsid w:val="00F17B3C"/>
    <w:rsid w:val="00F17DEE"/>
    <w:rsid w:val="00F20003"/>
    <w:rsid w:val="00F2009A"/>
    <w:rsid w:val="00F201AE"/>
    <w:rsid w:val="00F2025D"/>
    <w:rsid w:val="00F203C5"/>
    <w:rsid w:val="00F2045C"/>
    <w:rsid w:val="00F20539"/>
    <w:rsid w:val="00F205E2"/>
    <w:rsid w:val="00F2075C"/>
    <w:rsid w:val="00F208F0"/>
    <w:rsid w:val="00F209EC"/>
    <w:rsid w:val="00F20A3F"/>
    <w:rsid w:val="00F20B68"/>
    <w:rsid w:val="00F20D0D"/>
    <w:rsid w:val="00F20F2C"/>
    <w:rsid w:val="00F210D7"/>
    <w:rsid w:val="00F212A6"/>
    <w:rsid w:val="00F212C2"/>
    <w:rsid w:val="00F21377"/>
    <w:rsid w:val="00F21493"/>
    <w:rsid w:val="00F215E1"/>
    <w:rsid w:val="00F2167E"/>
    <w:rsid w:val="00F21F15"/>
    <w:rsid w:val="00F222B6"/>
    <w:rsid w:val="00F2234B"/>
    <w:rsid w:val="00F2260D"/>
    <w:rsid w:val="00F226AF"/>
    <w:rsid w:val="00F22814"/>
    <w:rsid w:val="00F228CE"/>
    <w:rsid w:val="00F22BAB"/>
    <w:rsid w:val="00F22E7F"/>
    <w:rsid w:val="00F23199"/>
    <w:rsid w:val="00F23487"/>
    <w:rsid w:val="00F23767"/>
    <w:rsid w:val="00F2380F"/>
    <w:rsid w:val="00F238C1"/>
    <w:rsid w:val="00F23A79"/>
    <w:rsid w:val="00F23AD7"/>
    <w:rsid w:val="00F23C08"/>
    <w:rsid w:val="00F23C88"/>
    <w:rsid w:val="00F23DD6"/>
    <w:rsid w:val="00F24072"/>
    <w:rsid w:val="00F24291"/>
    <w:rsid w:val="00F24427"/>
    <w:rsid w:val="00F2463C"/>
    <w:rsid w:val="00F24A66"/>
    <w:rsid w:val="00F24ACB"/>
    <w:rsid w:val="00F25201"/>
    <w:rsid w:val="00F254E8"/>
    <w:rsid w:val="00F25797"/>
    <w:rsid w:val="00F258EE"/>
    <w:rsid w:val="00F25BEA"/>
    <w:rsid w:val="00F25E77"/>
    <w:rsid w:val="00F261DA"/>
    <w:rsid w:val="00F261FE"/>
    <w:rsid w:val="00F26508"/>
    <w:rsid w:val="00F2675D"/>
    <w:rsid w:val="00F2687A"/>
    <w:rsid w:val="00F26885"/>
    <w:rsid w:val="00F26C7C"/>
    <w:rsid w:val="00F26C83"/>
    <w:rsid w:val="00F26F95"/>
    <w:rsid w:val="00F272AD"/>
    <w:rsid w:val="00F2754C"/>
    <w:rsid w:val="00F275ED"/>
    <w:rsid w:val="00F277C7"/>
    <w:rsid w:val="00F278C2"/>
    <w:rsid w:val="00F27945"/>
    <w:rsid w:val="00F27AFF"/>
    <w:rsid w:val="00F27C79"/>
    <w:rsid w:val="00F27C8E"/>
    <w:rsid w:val="00F27CDA"/>
    <w:rsid w:val="00F27D1E"/>
    <w:rsid w:val="00F27DE0"/>
    <w:rsid w:val="00F27F47"/>
    <w:rsid w:val="00F3002F"/>
    <w:rsid w:val="00F3036F"/>
    <w:rsid w:val="00F308D3"/>
    <w:rsid w:val="00F30A41"/>
    <w:rsid w:val="00F30F25"/>
    <w:rsid w:val="00F30FC9"/>
    <w:rsid w:val="00F31125"/>
    <w:rsid w:val="00F31221"/>
    <w:rsid w:val="00F312CD"/>
    <w:rsid w:val="00F31A79"/>
    <w:rsid w:val="00F31BE7"/>
    <w:rsid w:val="00F31BF0"/>
    <w:rsid w:val="00F31E69"/>
    <w:rsid w:val="00F31F93"/>
    <w:rsid w:val="00F32130"/>
    <w:rsid w:val="00F32268"/>
    <w:rsid w:val="00F32279"/>
    <w:rsid w:val="00F32619"/>
    <w:rsid w:val="00F327B2"/>
    <w:rsid w:val="00F32891"/>
    <w:rsid w:val="00F328C2"/>
    <w:rsid w:val="00F32A47"/>
    <w:rsid w:val="00F32DC3"/>
    <w:rsid w:val="00F32FCF"/>
    <w:rsid w:val="00F33278"/>
    <w:rsid w:val="00F3331D"/>
    <w:rsid w:val="00F33399"/>
    <w:rsid w:val="00F33402"/>
    <w:rsid w:val="00F338DD"/>
    <w:rsid w:val="00F33915"/>
    <w:rsid w:val="00F339CB"/>
    <w:rsid w:val="00F33B29"/>
    <w:rsid w:val="00F33B64"/>
    <w:rsid w:val="00F33B77"/>
    <w:rsid w:val="00F33D51"/>
    <w:rsid w:val="00F33D9F"/>
    <w:rsid w:val="00F34221"/>
    <w:rsid w:val="00F343AE"/>
    <w:rsid w:val="00F343B3"/>
    <w:rsid w:val="00F34698"/>
    <w:rsid w:val="00F34934"/>
    <w:rsid w:val="00F34958"/>
    <w:rsid w:val="00F349E8"/>
    <w:rsid w:val="00F349FC"/>
    <w:rsid w:val="00F34C85"/>
    <w:rsid w:val="00F34D6E"/>
    <w:rsid w:val="00F34E36"/>
    <w:rsid w:val="00F34F84"/>
    <w:rsid w:val="00F34FB6"/>
    <w:rsid w:val="00F350F5"/>
    <w:rsid w:val="00F351FC"/>
    <w:rsid w:val="00F356A6"/>
    <w:rsid w:val="00F356B1"/>
    <w:rsid w:val="00F35AE1"/>
    <w:rsid w:val="00F35B19"/>
    <w:rsid w:val="00F35D4F"/>
    <w:rsid w:val="00F35EA1"/>
    <w:rsid w:val="00F35F20"/>
    <w:rsid w:val="00F361B0"/>
    <w:rsid w:val="00F3621E"/>
    <w:rsid w:val="00F3626A"/>
    <w:rsid w:val="00F36458"/>
    <w:rsid w:val="00F36625"/>
    <w:rsid w:val="00F36694"/>
    <w:rsid w:val="00F36845"/>
    <w:rsid w:val="00F369B8"/>
    <w:rsid w:val="00F36B94"/>
    <w:rsid w:val="00F36D5F"/>
    <w:rsid w:val="00F370F6"/>
    <w:rsid w:val="00F37192"/>
    <w:rsid w:val="00F3721E"/>
    <w:rsid w:val="00F37339"/>
    <w:rsid w:val="00F37545"/>
    <w:rsid w:val="00F37806"/>
    <w:rsid w:val="00F37895"/>
    <w:rsid w:val="00F378F3"/>
    <w:rsid w:val="00F37B34"/>
    <w:rsid w:val="00F37BB7"/>
    <w:rsid w:val="00F37FD2"/>
    <w:rsid w:val="00F402AF"/>
    <w:rsid w:val="00F403AF"/>
    <w:rsid w:val="00F4054D"/>
    <w:rsid w:val="00F40612"/>
    <w:rsid w:val="00F407C2"/>
    <w:rsid w:val="00F40A02"/>
    <w:rsid w:val="00F40C48"/>
    <w:rsid w:val="00F40CF6"/>
    <w:rsid w:val="00F40D07"/>
    <w:rsid w:val="00F40F74"/>
    <w:rsid w:val="00F40FA0"/>
    <w:rsid w:val="00F40FCF"/>
    <w:rsid w:val="00F411A4"/>
    <w:rsid w:val="00F413D7"/>
    <w:rsid w:val="00F414AC"/>
    <w:rsid w:val="00F4167B"/>
    <w:rsid w:val="00F416B9"/>
    <w:rsid w:val="00F41723"/>
    <w:rsid w:val="00F41B12"/>
    <w:rsid w:val="00F41CB7"/>
    <w:rsid w:val="00F41E6E"/>
    <w:rsid w:val="00F421F3"/>
    <w:rsid w:val="00F421FE"/>
    <w:rsid w:val="00F42285"/>
    <w:rsid w:val="00F42390"/>
    <w:rsid w:val="00F42566"/>
    <w:rsid w:val="00F427F3"/>
    <w:rsid w:val="00F42827"/>
    <w:rsid w:val="00F42992"/>
    <w:rsid w:val="00F429EF"/>
    <w:rsid w:val="00F42A42"/>
    <w:rsid w:val="00F42A94"/>
    <w:rsid w:val="00F42B46"/>
    <w:rsid w:val="00F42E57"/>
    <w:rsid w:val="00F42E77"/>
    <w:rsid w:val="00F4302D"/>
    <w:rsid w:val="00F434B2"/>
    <w:rsid w:val="00F434C1"/>
    <w:rsid w:val="00F4368E"/>
    <w:rsid w:val="00F4386D"/>
    <w:rsid w:val="00F43CBE"/>
    <w:rsid w:val="00F43EBA"/>
    <w:rsid w:val="00F43FDF"/>
    <w:rsid w:val="00F44392"/>
    <w:rsid w:val="00F44539"/>
    <w:rsid w:val="00F445A5"/>
    <w:rsid w:val="00F4473C"/>
    <w:rsid w:val="00F44A18"/>
    <w:rsid w:val="00F44B8C"/>
    <w:rsid w:val="00F44E0A"/>
    <w:rsid w:val="00F44EF4"/>
    <w:rsid w:val="00F45278"/>
    <w:rsid w:val="00F454DC"/>
    <w:rsid w:val="00F454E3"/>
    <w:rsid w:val="00F45922"/>
    <w:rsid w:val="00F45AA7"/>
    <w:rsid w:val="00F4615E"/>
    <w:rsid w:val="00F463F6"/>
    <w:rsid w:val="00F46556"/>
    <w:rsid w:val="00F465A9"/>
    <w:rsid w:val="00F466EB"/>
    <w:rsid w:val="00F469C9"/>
    <w:rsid w:val="00F46A19"/>
    <w:rsid w:val="00F46A66"/>
    <w:rsid w:val="00F46E52"/>
    <w:rsid w:val="00F46F7D"/>
    <w:rsid w:val="00F472A6"/>
    <w:rsid w:val="00F4741C"/>
    <w:rsid w:val="00F47479"/>
    <w:rsid w:val="00F4761E"/>
    <w:rsid w:val="00F4773D"/>
    <w:rsid w:val="00F477D8"/>
    <w:rsid w:val="00F478C8"/>
    <w:rsid w:val="00F47BA4"/>
    <w:rsid w:val="00F47C40"/>
    <w:rsid w:val="00F47E8F"/>
    <w:rsid w:val="00F47FAA"/>
    <w:rsid w:val="00F501C6"/>
    <w:rsid w:val="00F50227"/>
    <w:rsid w:val="00F505BF"/>
    <w:rsid w:val="00F50674"/>
    <w:rsid w:val="00F50717"/>
    <w:rsid w:val="00F50820"/>
    <w:rsid w:val="00F50A55"/>
    <w:rsid w:val="00F50AB2"/>
    <w:rsid w:val="00F50CAE"/>
    <w:rsid w:val="00F50D1F"/>
    <w:rsid w:val="00F50E35"/>
    <w:rsid w:val="00F50EA6"/>
    <w:rsid w:val="00F50EFD"/>
    <w:rsid w:val="00F50F46"/>
    <w:rsid w:val="00F510CD"/>
    <w:rsid w:val="00F51112"/>
    <w:rsid w:val="00F513E9"/>
    <w:rsid w:val="00F513FA"/>
    <w:rsid w:val="00F51520"/>
    <w:rsid w:val="00F51590"/>
    <w:rsid w:val="00F51630"/>
    <w:rsid w:val="00F51771"/>
    <w:rsid w:val="00F517D5"/>
    <w:rsid w:val="00F5189A"/>
    <w:rsid w:val="00F519BF"/>
    <w:rsid w:val="00F51CDB"/>
    <w:rsid w:val="00F51E38"/>
    <w:rsid w:val="00F521F1"/>
    <w:rsid w:val="00F5240E"/>
    <w:rsid w:val="00F52496"/>
    <w:rsid w:val="00F5272B"/>
    <w:rsid w:val="00F529FE"/>
    <w:rsid w:val="00F52A47"/>
    <w:rsid w:val="00F52ABE"/>
    <w:rsid w:val="00F52ADB"/>
    <w:rsid w:val="00F52D79"/>
    <w:rsid w:val="00F52E09"/>
    <w:rsid w:val="00F53010"/>
    <w:rsid w:val="00F53071"/>
    <w:rsid w:val="00F53192"/>
    <w:rsid w:val="00F53249"/>
    <w:rsid w:val="00F53301"/>
    <w:rsid w:val="00F53385"/>
    <w:rsid w:val="00F53534"/>
    <w:rsid w:val="00F535B5"/>
    <w:rsid w:val="00F5372C"/>
    <w:rsid w:val="00F5392D"/>
    <w:rsid w:val="00F53C3B"/>
    <w:rsid w:val="00F53C51"/>
    <w:rsid w:val="00F53D15"/>
    <w:rsid w:val="00F53E3F"/>
    <w:rsid w:val="00F53F54"/>
    <w:rsid w:val="00F53FF0"/>
    <w:rsid w:val="00F540E4"/>
    <w:rsid w:val="00F540E7"/>
    <w:rsid w:val="00F54456"/>
    <w:rsid w:val="00F5445C"/>
    <w:rsid w:val="00F5446E"/>
    <w:rsid w:val="00F5457A"/>
    <w:rsid w:val="00F546E1"/>
    <w:rsid w:val="00F549BD"/>
    <w:rsid w:val="00F54A51"/>
    <w:rsid w:val="00F54B6D"/>
    <w:rsid w:val="00F54FE7"/>
    <w:rsid w:val="00F55275"/>
    <w:rsid w:val="00F553B9"/>
    <w:rsid w:val="00F553FD"/>
    <w:rsid w:val="00F5548B"/>
    <w:rsid w:val="00F5561B"/>
    <w:rsid w:val="00F5562B"/>
    <w:rsid w:val="00F5562E"/>
    <w:rsid w:val="00F5566E"/>
    <w:rsid w:val="00F556FD"/>
    <w:rsid w:val="00F55842"/>
    <w:rsid w:val="00F55B05"/>
    <w:rsid w:val="00F55B4A"/>
    <w:rsid w:val="00F55CB8"/>
    <w:rsid w:val="00F56096"/>
    <w:rsid w:val="00F5625B"/>
    <w:rsid w:val="00F56328"/>
    <w:rsid w:val="00F564CA"/>
    <w:rsid w:val="00F5671B"/>
    <w:rsid w:val="00F5688E"/>
    <w:rsid w:val="00F56A04"/>
    <w:rsid w:val="00F56A71"/>
    <w:rsid w:val="00F56C4A"/>
    <w:rsid w:val="00F56DED"/>
    <w:rsid w:val="00F56EC3"/>
    <w:rsid w:val="00F56F36"/>
    <w:rsid w:val="00F56F79"/>
    <w:rsid w:val="00F57197"/>
    <w:rsid w:val="00F5724A"/>
    <w:rsid w:val="00F57289"/>
    <w:rsid w:val="00F57348"/>
    <w:rsid w:val="00F57A7F"/>
    <w:rsid w:val="00F57B64"/>
    <w:rsid w:val="00F57F9C"/>
    <w:rsid w:val="00F601E1"/>
    <w:rsid w:val="00F602D0"/>
    <w:rsid w:val="00F60626"/>
    <w:rsid w:val="00F606B5"/>
    <w:rsid w:val="00F607B8"/>
    <w:rsid w:val="00F607D2"/>
    <w:rsid w:val="00F6091D"/>
    <w:rsid w:val="00F60A86"/>
    <w:rsid w:val="00F60A9B"/>
    <w:rsid w:val="00F60BF8"/>
    <w:rsid w:val="00F60D7E"/>
    <w:rsid w:val="00F60D98"/>
    <w:rsid w:val="00F61274"/>
    <w:rsid w:val="00F612EC"/>
    <w:rsid w:val="00F6147E"/>
    <w:rsid w:val="00F615E9"/>
    <w:rsid w:val="00F61635"/>
    <w:rsid w:val="00F6165F"/>
    <w:rsid w:val="00F61751"/>
    <w:rsid w:val="00F619B1"/>
    <w:rsid w:val="00F61C64"/>
    <w:rsid w:val="00F61D3F"/>
    <w:rsid w:val="00F61D45"/>
    <w:rsid w:val="00F61E5C"/>
    <w:rsid w:val="00F61F9B"/>
    <w:rsid w:val="00F620E5"/>
    <w:rsid w:val="00F6212F"/>
    <w:rsid w:val="00F62135"/>
    <w:rsid w:val="00F62299"/>
    <w:rsid w:val="00F6229E"/>
    <w:rsid w:val="00F624FA"/>
    <w:rsid w:val="00F62728"/>
    <w:rsid w:val="00F62875"/>
    <w:rsid w:val="00F628B2"/>
    <w:rsid w:val="00F62A84"/>
    <w:rsid w:val="00F62C67"/>
    <w:rsid w:val="00F62CEE"/>
    <w:rsid w:val="00F62D2D"/>
    <w:rsid w:val="00F62F59"/>
    <w:rsid w:val="00F630F8"/>
    <w:rsid w:val="00F6312D"/>
    <w:rsid w:val="00F63143"/>
    <w:rsid w:val="00F6316C"/>
    <w:rsid w:val="00F631D4"/>
    <w:rsid w:val="00F6361A"/>
    <w:rsid w:val="00F637F8"/>
    <w:rsid w:val="00F63817"/>
    <w:rsid w:val="00F63A2A"/>
    <w:rsid w:val="00F63A35"/>
    <w:rsid w:val="00F63E30"/>
    <w:rsid w:val="00F64062"/>
    <w:rsid w:val="00F6427C"/>
    <w:rsid w:val="00F6454E"/>
    <w:rsid w:val="00F6469C"/>
    <w:rsid w:val="00F64851"/>
    <w:rsid w:val="00F64A12"/>
    <w:rsid w:val="00F64E27"/>
    <w:rsid w:val="00F65002"/>
    <w:rsid w:val="00F65042"/>
    <w:rsid w:val="00F6505A"/>
    <w:rsid w:val="00F65179"/>
    <w:rsid w:val="00F6570D"/>
    <w:rsid w:val="00F657D9"/>
    <w:rsid w:val="00F65A62"/>
    <w:rsid w:val="00F65C03"/>
    <w:rsid w:val="00F65DE2"/>
    <w:rsid w:val="00F66132"/>
    <w:rsid w:val="00F6682E"/>
    <w:rsid w:val="00F668DC"/>
    <w:rsid w:val="00F6694E"/>
    <w:rsid w:val="00F6696D"/>
    <w:rsid w:val="00F669D6"/>
    <w:rsid w:val="00F66C57"/>
    <w:rsid w:val="00F66DA0"/>
    <w:rsid w:val="00F66DE4"/>
    <w:rsid w:val="00F66EE2"/>
    <w:rsid w:val="00F67026"/>
    <w:rsid w:val="00F67027"/>
    <w:rsid w:val="00F67243"/>
    <w:rsid w:val="00F672D6"/>
    <w:rsid w:val="00F6761E"/>
    <w:rsid w:val="00F67651"/>
    <w:rsid w:val="00F67719"/>
    <w:rsid w:val="00F6785A"/>
    <w:rsid w:val="00F67B27"/>
    <w:rsid w:val="00F67E37"/>
    <w:rsid w:val="00F67EE4"/>
    <w:rsid w:val="00F70154"/>
    <w:rsid w:val="00F7035F"/>
    <w:rsid w:val="00F70464"/>
    <w:rsid w:val="00F70467"/>
    <w:rsid w:val="00F704D9"/>
    <w:rsid w:val="00F707F1"/>
    <w:rsid w:val="00F7083B"/>
    <w:rsid w:val="00F70893"/>
    <w:rsid w:val="00F70B58"/>
    <w:rsid w:val="00F70CD7"/>
    <w:rsid w:val="00F710B6"/>
    <w:rsid w:val="00F7111B"/>
    <w:rsid w:val="00F7124F"/>
    <w:rsid w:val="00F716EE"/>
    <w:rsid w:val="00F716F6"/>
    <w:rsid w:val="00F71A01"/>
    <w:rsid w:val="00F71B4A"/>
    <w:rsid w:val="00F71EC5"/>
    <w:rsid w:val="00F71FC6"/>
    <w:rsid w:val="00F72062"/>
    <w:rsid w:val="00F725A4"/>
    <w:rsid w:val="00F728F0"/>
    <w:rsid w:val="00F72AE7"/>
    <w:rsid w:val="00F72CC7"/>
    <w:rsid w:val="00F72E35"/>
    <w:rsid w:val="00F73276"/>
    <w:rsid w:val="00F73367"/>
    <w:rsid w:val="00F7388B"/>
    <w:rsid w:val="00F738A3"/>
    <w:rsid w:val="00F73C64"/>
    <w:rsid w:val="00F73CAE"/>
    <w:rsid w:val="00F73F0B"/>
    <w:rsid w:val="00F74015"/>
    <w:rsid w:val="00F74022"/>
    <w:rsid w:val="00F74042"/>
    <w:rsid w:val="00F74094"/>
    <w:rsid w:val="00F74121"/>
    <w:rsid w:val="00F7423F"/>
    <w:rsid w:val="00F74349"/>
    <w:rsid w:val="00F74377"/>
    <w:rsid w:val="00F744A9"/>
    <w:rsid w:val="00F74573"/>
    <w:rsid w:val="00F74576"/>
    <w:rsid w:val="00F74895"/>
    <w:rsid w:val="00F74976"/>
    <w:rsid w:val="00F749B4"/>
    <w:rsid w:val="00F74BCA"/>
    <w:rsid w:val="00F75192"/>
    <w:rsid w:val="00F751E2"/>
    <w:rsid w:val="00F75216"/>
    <w:rsid w:val="00F752A5"/>
    <w:rsid w:val="00F752EB"/>
    <w:rsid w:val="00F755A0"/>
    <w:rsid w:val="00F7590E"/>
    <w:rsid w:val="00F7593B"/>
    <w:rsid w:val="00F759BD"/>
    <w:rsid w:val="00F759E8"/>
    <w:rsid w:val="00F75BE2"/>
    <w:rsid w:val="00F75BEA"/>
    <w:rsid w:val="00F75E78"/>
    <w:rsid w:val="00F75F17"/>
    <w:rsid w:val="00F75F66"/>
    <w:rsid w:val="00F76464"/>
    <w:rsid w:val="00F765E2"/>
    <w:rsid w:val="00F76615"/>
    <w:rsid w:val="00F76666"/>
    <w:rsid w:val="00F767B3"/>
    <w:rsid w:val="00F76AFA"/>
    <w:rsid w:val="00F76BFF"/>
    <w:rsid w:val="00F76E5D"/>
    <w:rsid w:val="00F770D2"/>
    <w:rsid w:val="00F7712D"/>
    <w:rsid w:val="00F77420"/>
    <w:rsid w:val="00F77431"/>
    <w:rsid w:val="00F775C2"/>
    <w:rsid w:val="00F7796D"/>
    <w:rsid w:val="00F77A66"/>
    <w:rsid w:val="00F77B87"/>
    <w:rsid w:val="00F77C30"/>
    <w:rsid w:val="00F77D8D"/>
    <w:rsid w:val="00F77DD4"/>
    <w:rsid w:val="00F8013A"/>
    <w:rsid w:val="00F80626"/>
    <w:rsid w:val="00F806E9"/>
    <w:rsid w:val="00F80940"/>
    <w:rsid w:val="00F80A36"/>
    <w:rsid w:val="00F80A3E"/>
    <w:rsid w:val="00F80B0C"/>
    <w:rsid w:val="00F80B2E"/>
    <w:rsid w:val="00F80C81"/>
    <w:rsid w:val="00F80D10"/>
    <w:rsid w:val="00F80F65"/>
    <w:rsid w:val="00F80F87"/>
    <w:rsid w:val="00F80FAD"/>
    <w:rsid w:val="00F810DC"/>
    <w:rsid w:val="00F81443"/>
    <w:rsid w:val="00F81665"/>
    <w:rsid w:val="00F81BE2"/>
    <w:rsid w:val="00F81C5F"/>
    <w:rsid w:val="00F81D6A"/>
    <w:rsid w:val="00F8217B"/>
    <w:rsid w:val="00F82225"/>
    <w:rsid w:val="00F82306"/>
    <w:rsid w:val="00F82319"/>
    <w:rsid w:val="00F827BD"/>
    <w:rsid w:val="00F82837"/>
    <w:rsid w:val="00F82867"/>
    <w:rsid w:val="00F828BA"/>
    <w:rsid w:val="00F82A84"/>
    <w:rsid w:val="00F8318B"/>
    <w:rsid w:val="00F831D1"/>
    <w:rsid w:val="00F83212"/>
    <w:rsid w:val="00F8348C"/>
    <w:rsid w:val="00F83708"/>
    <w:rsid w:val="00F838F2"/>
    <w:rsid w:val="00F83947"/>
    <w:rsid w:val="00F83A3B"/>
    <w:rsid w:val="00F83FB8"/>
    <w:rsid w:val="00F840E6"/>
    <w:rsid w:val="00F84141"/>
    <w:rsid w:val="00F84411"/>
    <w:rsid w:val="00F8454E"/>
    <w:rsid w:val="00F846B8"/>
    <w:rsid w:val="00F84752"/>
    <w:rsid w:val="00F84940"/>
    <w:rsid w:val="00F84A46"/>
    <w:rsid w:val="00F84A50"/>
    <w:rsid w:val="00F84AA5"/>
    <w:rsid w:val="00F84CB7"/>
    <w:rsid w:val="00F84D72"/>
    <w:rsid w:val="00F84FA8"/>
    <w:rsid w:val="00F85159"/>
    <w:rsid w:val="00F852D3"/>
    <w:rsid w:val="00F85363"/>
    <w:rsid w:val="00F8566F"/>
    <w:rsid w:val="00F857C8"/>
    <w:rsid w:val="00F8583E"/>
    <w:rsid w:val="00F85971"/>
    <w:rsid w:val="00F85A7F"/>
    <w:rsid w:val="00F85C5F"/>
    <w:rsid w:val="00F85D85"/>
    <w:rsid w:val="00F85FFB"/>
    <w:rsid w:val="00F86002"/>
    <w:rsid w:val="00F86275"/>
    <w:rsid w:val="00F864F1"/>
    <w:rsid w:val="00F865AA"/>
    <w:rsid w:val="00F8667A"/>
    <w:rsid w:val="00F866B6"/>
    <w:rsid w:val="00F86848"/>
    <w:rsid w:val="00F86CAD"/>
    <w:rsid w:val="00F86CB2"/>
    <w:rsid w:val="00F86D4E"/>
    <w:rsid w:val="00F86DD4"/>
    <w:rsid w:val="00F86E9B"/>
    <w:rsid w:val="00F87561"/>
    <w:rsid w:val="00F87A59"/>
    <w:rsid w:val="00F87B44"/>
    <w:rsid w:val="00F87B87"/>
    <w:rsid w:val="00F87E1F"/>
    <w:rsid w:val="00F87F0B"/>
    <w:rsid w:val="00F900E2"/>
    <w:rsid w:val="00F90361"/>
    <w:rsid w:val="00F9043F"/>
    <w:rsid w:val="00F905F2"/>
    <w:rsid w:val="00F9061B"/>
    <w:rsid w:val="00F90643"/>
    <w:rsid w:val="00F90701"/>
    <w:rsid w:val="00F9070F"/>
    <w:rsid w:val="00F90848"/>
    <w:rsid w:val="00F90C83"/>
    <w:rsid w:val="00F90D42"/>
    <w:rsid w:val="00F90DA4"/>
    <w:rsid w:val="00F90E9F"/>
    <w:rsid w:val="00F9114A"/>
    <w:rsid w:val="00F91488"/>
    <w:rsid w:val="00F91587"/>
    <w:rsid w:val="00F91AC1"/>
    <w:rsid w:val="00F91B8A"/>
    <w:rsid w:val="00F91BBE"/>
    <w:rsid w:val="00F91E54"/>
    <w:rsid w:val="00F91EF8"/>
    <w:rsid w:val="00F92082"/>
    <w:rsid w:val="00F92187"/>
    <w:rsid w:val="00F9221E"/>
    <w:rsid w:val="00F923AF"/>
    <w:rsid w:val="00F923CC"/>
    <w:rsid w:val="00F9264E"/>
    <w:rsid w:val="00F9271A"/>
    <w:rsid w:val="00F9287E"/>
    <w:rsid w:val="00F92A4B"/>
    <w:rsid w:val="00F92BD5"/>
    <w:rsid w:val="00F92C1F"/>
    <w:rsid w:val="00F92DD9"/>
    <w:rsid w:val="00F92E73"/>
    <w:rsid w:val="00F93123"/>
    <w:rsid w:val="00F93136"/>
    <w:rsid w:val="00F935BA"/>
    <w:rsid w:val="00F93913"/>
    <w:rsid w:val="00F93A83"/>
    <w:rsid w:val="00F93C9D"/>
    <w:rsid w:val="00F93DF2"/>
    <w:rsid w:val="00F93FFF"/>
    <w:rsid w:val="00F941F6"/>
    <w:rsid w:val="00F943D0"/>
    <w:rsid w:val="00F94411"/>
    <w:rsid w:val="00F94531"/>
    <w:rsid w:val="00F94692"/>
    <w:rsid w:val="00F948BC"/>
    <w:rsid w:val="00F94959"/>
    <w:rsid w:val="00F949F6"/>
    <w:rsid w:val="00F94A80"/>
    <w:rsid w:val="00F94CD6"/>
    <w:rsid w:val="00F94DE4"/>
    <w:rsid w:val="00F95036"/>
    <w:rsid w:val="00F95049"/>
    <w:rsid w:val="00F95123"/>
    <w:rsid w:val="00F95167"/>
    <w:rsid w:val="00F95258"/>
    <w:rsid w:val="00F952E5"/>
    <w:rsid w:val="00F953C4"/>
    <w:rsid w:val="00F95700"/>
    <w:rsid w:val="00F9585B"/>
    <w:rsid w:val="00F95C7B"/>
    <w:rsid w:val="00F96092"/>
    <w:rsid w:val="00F96094"/>
    <w:rsid w:val="00F962E3"/>
    <w:rsid w:val="00F96311"/>
    <w:rsid w:val="00F96349"/>
    <w:rsid w:val="00F96619"/>
    <w:rsid w:val="00F967A2"/>
    <w:rsid w:val="00F9687A"/>
    <w:rsid w:val="00F96934"/>
    <w:rsid w:val="00F96944"/>
    <w:rsid w:val="00F9698C"/>
    <w:rsid w:val="00F96996"/>
    <w:rsid w:val="00F96B8D"/>
    <w:rsid w:val="00F96C64"/>
    <w:rsid w:val="00F96CC8"/>
    <w:rsid w:val="00F96D90"/>
    <w:rsid w:val="00F96D95"/>
    <w:rsid w:val="00F96DA1"/>
    <w:rsid w:val="00F96DA2"/>
    <w:rsid w:val="00F96E38"/>
    <w:rsid w:val="00F96E81"/>
    <w:rsid w:val="00F97047"/>
    <w:rsid w:val="00F97092"/>
    <w:rsid w:val="00F972FC"/>
    <w:rsid w:val="00F97401"/>
    <w:rsid w:val="00F9796C"/>
    <w:rsid w:val="00F97EDA"/>
    <w:rsid w:val="00F97EEC"/>
    <w:rsid w:val="00F97FC6"/>
    <w:rsid w:val="00F97FED"/>
    <w:rsid w:val="00FA0035"/>
    <w:rsid w:val="00FA00DD"/>
    <w:rsid w:val="00FA024F"/>
    <w:rsid w:val="00FA032C"/>
    <w:rsid w:val="00FA05BF"/>
    <w:rsid w:val="00FA067B"/>
    <w:rsid w:val="00FA07F4"/>
    <w:rsid w:val="00FA095F"/>
    <w:rsid w:val="00FA0AFF"/>
    <w:rsid w:val="00FA0D90"/>
    <w:rsid w:val="00FA0FC0"/>
    <w:rsid w:val="00FA11AF"/>
    <w:rsid w:val="00FA17D2"/>
    <w:rsid w:val="00FA192F"/>
    <w:rsid w:val="00FA1989"/>
    <w:rsid w:val="00FA1A52"/>
    <w:rsid w:val="00FA1CF6"/>
    <w:rsid w:val="00FA1F6B"/>
    <w:rsid w:val="00FA1F6E"/>
    <w:rsid w:val="00FA212B"/>
    <w:rsid w:val="00FA2263"/>
    <w:rsid w:val="00FA2269"/>
    <w:rsid w:val="00FA245D"/>
    <w:rsid w:val="00FA24A6"/>
    <w:rsid w:val="00FA2530"/>
    <w:rsid w:val="00FA256A"/>
    <w:rsid w:val="00FA2AC6"/>
    <w:rsid w:val="00FA2CCF"/>
    <w:rsid w:val="00FA2E3C"/>
    <w:rsid w:val="00FA2EA3"/>
    <w:rsid w:val="00FA346E"/>
    <w:rsid w:val="00FA34A3"/>
    <w:rsid w:val="00FA3799"/>
    <w:rsid w:val="00FA3824"/>
    <w:rsid w:val="00FA3DF5"/>
    <w:rsid w:val="00FA4214"/>
    <w:rsid w:val="00FA43C9"/>
    <w:rsid w:val="00FA468C"/>
    <w:rsid w:val="00FA46BD"/>
    <w:rsid w:val="00FA4941"/>
    <w:rsid w:val="00FA4C64"/>
    <w:rsid w:val="00FA4CA2"/>
    <w:rsid w:val="00FA4D76"/>
    <w:rsid w:val="00FA4FA8"/>
    <w:rsid w:val="00FA4FF6"/>
    <w:rsid w:val="00FA51BA"/>
    <w:rsid w:val="00FA52EC"/>
    <w:rsid w:val="00FA58CF"/>
    <w:rsid w:val="00FA5AA6"/>
    <w:rsid w:val="00FA5AC6"/>
    <w:rsid w:val="00FA5AC7"/>
    <w:rsid w:val="00FA5B7A"/>
    <w:rsid w:val="00FA5CCF"/>
    <w:rsid w:val="00FA5E50"/>
    <w:rsid w:val="00FA5EA6"/>
    <w:rsid w:val="00FA602C"/>
    <w:rsid w:val="00FA6107"/>
    <w:rsid w:val="00FA6140"/>
    <w:rsid w:val="00FA61D6"/>
    <w:rsid w:val="00FA6278"/>
    <w:rsid w:val="00FA6300"/>
    <w:rsid w:val="00FA6567"/>
    <w:rsid w:val="00FA6911"/>
    <w:rsid w:val="00FA6956"/>
    <w:rsid w:val="00FA6F05"/>
    <w:rsid w:val="00FA7009"/>
    <w:rsid w:val="00FA71E4"/>
    <w:rsid w:val="00FA7684"/>
    <w:rsid w:val="00FA7AB8"/>
    <w:rsid w:val="00FA7D15"/>
    <w:rsid w:val="00FA7D42"/>
    <w:rsid w:val="00FA7D91"/>
    <w:rsid w:val="00FA7F95"/>
    <w:rsid w:val="00FB016E"/>
    <w:rsid w:val="00FB01E7"/>
    <w:rsid w:val="00FB0435"/>
    <w:rsid w:val="00FB04A6"/>
    <w:rsid w:val="00FB04DD"/>
    <w:rsid w:val="00FB0658"/>
    <w:rsid w:val="00FB06F3"/>
    <w:rsid w:val="00FB09BA"/>
    <w:rsid w:val="00FB0A0E"/>
    <w:rsid w:val="00FB0D5E"/>
    <w:rsid w:val="00FB10A6"/>
    <w:rsid w:val="00FB14F6"/>
    <w:rsid w:val="00FB15E3"/>
    <w:rsid w:val="00FB1864"/>
    <w:rsid w:val="00FB1874"/>
    <w:rsid w:val="00FB1920"/>
    <w:rsid w:val="00FB197C"/>
    <w:rsid w:val="00FB19D8"/>
    <w:rsid w:val="00FB1A27"/>
    <w:rsid w:val="00FB1AB5"/>
    <w:rsid w:val="00FB1B20"/>
    <w:rsid w:val="00FB1BA1"/>
    <w:rsid w:val="00FB1BC0"/>
    <w:rsid w:val="00FB1FB6"/>
    <w:rsid w:val="00FB23B0"/>
    <w:rsid w:val="00FB25E6"/>
    <w:rsid w:val="00FB2657"/>
    <w:rsid w:val="00FB27C9"/>
    <w:rsid w:val="00FB28A1"/>
    <w:rsid w:val="00FB2BA9"/>
    <w:rsid w:val="00FB2C82"/>
    <w:rsid w:val="00FB2C95"/>
    <w:rsid w:val="00FB2D5D"/>
    <w:rsid w:val="00FB2F9F"/>
    <w:rsid w:val="00FB300E"/>
    <w:rsid w:val="00FB3187"/>
    <w:rsid w:val="00FB31D2"/>
    <w:rsid w:val="00FB341D"/>
    <w:rsid w:val="00FB35FF"/>
    <w:rsid w:val="00FB3712"/>
    <w:rsid w:val="00FB37C2"/>
    <w:rsid w:val="00FB37DA"/>
    <w:rsid w:val="00FB3812"/>
    <w:rsid w:val="00FB391C"/>
    <w:rsid w:val="00FB3AFE"/>
    <w:rsid w:val="00FB3B09"/>
    <w:rsid w:val="00FB3BCE"/>
    <w:rsid w:val="00FB3BD4"/>
    <w:rsid w:val="00FB3C0C"/>
    <w:rsid w:val="00FB3E0C"/>
    <w:rsid w:val="00FB3E2A"/>
    <w:rsid w:val="00FB3EAE"/>
    <w:rsid w:val="00FB3F7E"/>
    <w:rsid w:val="00FB41D8"/>
    <w:rsid w:val="00FB41DB"/>
    <w:rsid w:val="00FB438D"/>
    <w:rsid w:val="00FB4657"/>
    <w:rsid w:val="00FB46CE"/>
    <w:rsid w:val="00FB4869"/>
    <w:rsid w:val="00FB49BC"/>
    <w:rsid w:val="00FB49D7"/>
    <w:rsid w:val="00FB4B74"/>
    <w:rsid w:val="00FB4F5A"/>
    <w:rsid w:val="00FB5156"/>
    <w:rsid w:val="00FB51A7"/>
    <w:rsid w:val="00FB54E3"/>
    <w:rsid w:val="00FB5580"/>
    <w:rsid w:val="00FB59F1"/>
    <w:rsid w:val="00FB5AE7"/>
    <w:rsid w:val="00FB5E2C"/>
    <w:rsid w:val="00FB601A"/>
    <w:rsid w:val="00FB60C0"/>
    <w:rsid w:val="00FB61A4"/>
    <w:rsid w:val="00FB61B4"/>
    <w:rsid w:val="00FB62C3"/>
    <w:rsid w:val="00FB62C7"/>
    <w:rsid w:val="00FB6550"/>
    <w:rsid w:val="00FB66EB"/>
    <w:rsid w:val="00FB679B"/>
    <w:rsid w:val="00FB67EE"/>
    <w:rsid w:val="00FB68F2"/>
    <w:rsid w:val="00FB690F"/>
    <w:rsid w:val="00FB6928"/>
    <w:rsid w:val="00FB696E"/>
    <w:rsid w:val="00FB6B09"/>
    <w:rsid w:val="00FB6C13"/>
    <w:rsid w:val="00FB6D74"/>
    <w:rsid w:val="00FB6FBC"/>
    <w:rsid w:val="00FB71FD"/>
    <w:rsid w:val="00FB73D8"/>
    <w:rsid w:val="00FB7440"/>
    <w:rsid w:val="00FB75B2"/>
    <w:rsid w:val="00FB75C9"/>
    <w:rsid w:val="00FB778B"/>
    <w:rsid w:val="00FB784C"/>
    <w:rsid w:val="00FB7A85"/>
    <w:rsid w:val="00FB7B91"/>
    <w:rsid w:val="00FB7DE8"/>
    <w:rsid w:val="00FC000F"/>
    <w:rsid w:val="00FC0304"/>
    <w:rsid w:val="00FC05E1"/>
    <w:rsid w:val="00FC0601"/>
    <w:rsid w:val="00FC0705"/>
    <w:rsid w:val="00FC0873"/>
    <w:rsid w:val="00FC08CF"/>
    <w:rsid w:val="00FC097D"/>
    <w:rsid w:val="00FC0998"/>
    <w:rsid w:val="00FC0CA2"/>
    <w:rsid w:val="00FC0CED"/>
    <w:rsid w:val="00FC0D68"/>
    <w:rsid w:val="00FC0DA4"/>
    <w:rsid w:val="00FC0F02"/>
    <w:rsid w:val="00FC0F05"/>
    <w:rsid w:val="00FC0FD7"/>
    <w:rsid w:val="00FC1397"/>
    <w:rsid w:val="00FC1711"/>
    <w:rsid w:val="00FC1A8C"/>
    <w:rsid w:val="00FC1AC2"/>
    <w:rsid w:val="00FC1D2B"/>
    <w:rsid w:val="00FC1D9F"/>
    <w:rsid w:val="00FC1E9B"/>
    <w:rsid w:val="00FC1F65"/>
    <w:rsid w:val="00FC20F6"/>
    <w:rsid w:val="00FC25CB"/>
    <w:rsid w:val="00FC2A31"/>
    <w:rsid w:val="00FC2BA3"/>
    <w:rsid w:val="00FC2C03"/>
    <w:rsid w:val="00FC2D4F"/>
    <w:rsid w:val="00FC303E"/>
    <w:rsid w:val="00FC3319"/>
    <w:rsid w:val="00FC34A2"/>
    <w:rsid w:val="00FC34D8"/>
    <w:rsid w:val="00FC3545"/>
    <w:rsid w:val="00FC38C4"/>
    <w:rsid w:val="00FC3CB7"/>
    <w:rsid w:val="00FC3CCA"/>
    <w:rsid w:val="00FC3D37"/>
    <w:rsid w:val="00FC3EDF"/>
    <w:rsid w:val="00FC3F4C"/>
    <w:rsid w:val="00FC3FC6"/>
    <w:rsid w:val="00FC417A"/>
    <w:rsid w:val="00FC420F"/>
    <w:rsid w:val="00FC450B"/>
    <w:rsid w:val="00FC4815"/>
    <w:rsid w:val="00FC4846"/>
    <w:rsid w:val="00FC494B"/>
    <w:rsid w:val="00FC4953"/>
    <w:rsid w:val="00FC49C8"/>
    <w:rsid w:val="00FC4AF6"/>
    <w:rsid w:val="00FC4C01"/>
    <w:rsid w:val="00FC4DC7"/>
    <w:rsid w:val="00FC4DF9"/>
    <w:rsid w:val="00FC5044"/>
    <w:rsid w:val="00FC504A"/>
    <w:rsid w:val="00FC5138"/>
    <w:rsid w:val="00FC5485"/>
    <w:rsid w:val="00FC561F"/>
    <w:rsid w:val="00FC58D4"/>
    <w:rsid w:val="00FC590C"/>
    <w:rsid w:val="00FC5CCE"/>
    <w:rsid w:val="00FC6078"/>
    <w:rsid w:val="00FC6183"/>
    <w:rsid w:val="00FC6376"/>
    <w:rsid w:val="00FC6C29"/>
    <w:rsid w:val="00FC6D79"/>
    <w:rsid w:val="00FC6DA3"/>
    <w:rsid w:val="00FC744B"/>
    <w:rsid w:val="00FC74F5"/>
    <w:rsid w:val="00FC794A"/>
    <w:rsid w:val="00FC7A5D"/>
    <w:rsid w:val="00FC7B35"/>
    <w:rsid w:val="00FC7B43"/>
    <w:rsid w:val="00FC7BC8"/>
    <w:rsid w:val="00FC7ECA"/>
    <w:rsid w:val="00FC7EFA"/>
    <w:rsid w:val="00FC7F3D"/>
    <w:rsid w:val="00FC7F52"/>
    <w:rsid w:val="00FD00AA"/>
    <w:rsid w:val="00FD01A1"/>
    <w:rsid w:val="00FD026B"/>
    <w:rsid w:val="00FD04C8"/>
    <w:rsid w:val="00FD0540"/>
    <w:rsid w:val="00FD05E1"/>
    <w:rsid w:val="00FD06A0"/>
    <w:rsid w:val="00FD070D"/>
    <w:rsid w:val="00FD0A6B"/>
    <w:rsid w:val="00FD0D95"/>
    <w:rsid w:val="00FD0F94"/>
    <w:rsid w:val="00FD114E"/>
    <w:rsid w:val="00FD1162"/>
    <w:rsid w:val="00FD13C4"/>
    <w:rsid w:val="00FD160A"/>
    <w:rsid w:val="00FD1BBF"/>
    <w:rsid w:val="00FD1CC7"/>
    <w:rsid w:val="00FD1CDA"/>
    <w:rsid w:val="00FD1F7C"/>
    <w:rsid w:val="00FD207C"/>
    <w:rsid w:val="00FD2322"/>
    <w:rsid w:val="00FD2336"/>
    <w:rsid w:val="00FD24A1"/>
    <w:rsid w:val="00FD2A63"/>
    <w:rsid w:val="00FD3208"/>
    <w:rsid w:val="00FD330A"/>
    <w:rsid w:val="00FD35BE"/>
    <w:rsid w:val="00FD35CC"/>
    <w:rsid w:val="00FD36C1"/>
    <w:rsid w:val="00FD38DF"/>
    <w:rsid w:val="00FD390D"/>
    <w:rsid w:val="00FD3A1F"/>
    <w:rsid w:val="00FD3AEB"/>
    <w:rsid w:val="00FD3C6C"/>
    <w:rsid w:val="00FD3E01"/>
    <w:rsid w:val="00FD3E89"/>
    <w:rsid w:val="00FD3F25"/>
    <w:rsid w:val="00FD3F39"/>
    <w:rsid w:val="00FD4016"/>
    <w:rsid w:val="00FD44A8"/>
    <w:rsid w:val="00FD4606"/>
    <w:rsid w:val="00FD4800"/>
    <w:rsid w:val="00FD4916"/>
    <w:rsid w:val="00FD49C8"/>
    <w:rsid w:val="00FD4ABD"/>
    <w:rsid w:val="00FD4ACB"/>
    <w:rsid w:val="00FD4CAA"/>
    <w:rsid w:val="00FD4DB0"/>
    <w:rsid w:val="00FD4DB5"/>
    <w:rsid w:val="00FD4DC1"/>
    <w:rsid w:val="00FD4F15"/>
    <w:rsid w:val="00FD5017"/>
    <w:rsid w:val="00FD504B"/>
    <w:rsid w:val="00FD50ED"/>
    <w:rsid w:val="00FD515D"/>
    <w:rsid w:val="00FD51C6"/>
    <w:rsid w:val="00FD533C"/>
    <w:rsid w:val="00FD5367"/>
    <w:rsid w:val="00FD5597"/>
    <w:rsid w:val="00FD5632"/>
    <w:rsid w:val="00FD5702"/>
    <w:rsid w:val="00FD592D"/>
    <w:rsid w:val="00FD59CA"/>
    <w:rsid w:val="00FD5AF9"/>
    <w:rsid w:val="00FD5C0B"/>
    <w:rsid w:val="00FD5CD6"/>
    <w:rsid w:val="00FD5F4D"/>
    <w:rsid w:val="00FD6230"/>
    <w:rsid w:val="00FD6314"/>
    <w:rsid w:val="00FD63AD"/>
    <w:rsid w:val="00FD63DB"/>
    <w:rsid w:val="00FD656C"/>
    <w:rsid w:val="00FD66EB"/>
    <w:rsid w:val="00FD675A"/>
    <w:rsid w:val="00FD6C6F"/>
    <w:rsid w:val="00FD6E97"/>
    <w:rsid w:val="00FD6F2E"/>
    <w:rsid w:val="00FD70CE"/>
    <w:rsid w:val="00FD714D"/>
    <w:rsid w:val="00FD71BE"/>
    <w:rsid w:val="00FD7346"/>
    <w:rsid w:val="00FD7366"/>
    <w:rsid w:val="00FD7466"/>
    <w:rsid w:val="00FD75DF"/>
    <w:rsid w:val="00FD7783"/>
    <w:rsid w:val="00FD77C1"/>
    <w:rsid w:val="00FD77EE"/>
    <w:rsid w:val="00FD7B0C"/>
    <w:rsid w:val="00FD7C8B"/>
    <w:rsid w:val="00FD7D64"/>
    <w:rsid w:val="00FD7DB1"/>
    <w:rsid w:val="00FE00C8"/>
    <w:rsid w:val="00FE0158"/>
    <w:rsid w:val="00FE01F1"/>
    <w:rsid w:val="00FE022B"/>
    <w:rsid w:val="00FE0241"/>
    <w:rsid w:val="00FE069B"/>
    <w:rsid w:val="00FE06CB"/>
    <w:rsid w:val="00FE0AE7"/>
    <w:rsid w:val="00FE0B97"/>
    <w:rsid w:val="00FE0E6B"/>
    <w:rsid w:val="00FE0EA2"/>
    <w:rsid w:val="00FE0F37"/>
    <w:rsid w:val="00FE0F51"/>
    <w:rsid w:val="00FE107C"/>
    <w:rsid w:val="00FE10A4"/>
    <w:rsid w:val="00FE1143"/>
    <w:rsid w:val="00FE13AF"/>
    <w:rsid w:val="00FE140F"/>
    <w:rsid w:val="00FE1418"/>
    <w:rsid w:val="00FE15A4"/>
    <w:rsid w:val="00FE16CB"/>
    <w:rsid w:val="00FE176A"/>
    <w:rsid w:val="00FE17C3"/>
    <w:rsid w:val="00FE1891"/>
    <w:rsid w:val="00FE191B"/>
    <w:rsid w:val="00FE1971"/>
    <w:rsid w:val="00FE1CD3"/>
    <w:rsid w:val="00FE1F76"/>
    <w:rsid w:val="00FE1FC7"/>
    <w:rsid w:val="00FE2083"/>
    <w:rsid w:val="00FE225F"/>
    <w:rsid w:val="00FE24A0"/>
    <w:rsid w:val="00FE2846"/>
    <w:rsid w:val="00FE2CCB"/>
    <w:rsid w:val="00FE2D67"/>
    <w:rsid w:val="00FE2E56"/>
    <w:rsid w:val="00FE2F32"/>
    <w:rsid w:val="00FE2FB6"/>
    <w:rsid w:val="00FE2FEB"/>
    <w:rsid w:val="00FE31D3"/>
    <w:rsid w:val="00FE31D5"/>
    <w:rsid w:val="00FE3770"/>
    <w:rsid w:val="00FE379F"/>
    <w:rsid w:val="00FE37CC"/>
    <w:rsid w:val="00FE3B33"/>
    <w:rsid w:val="00FE3D16"/>
    <w:rsid w:val="00FE408A"/>
    <w:rsid w:val="00FE4132"/>
    <w:rsid w:val="00FE41CD"/>
    <w:rsid w:val="00FE425E"/>
    <w:rsid w:val="00FE45B3"/>
    <w:rsid w:val="00FE4711"/>
    <w:rsid w:val="00FE4770"/>
    <w:rsid w:val="00FE49E5"/>
    <w:rsid w:val="00FE4A33"/>
    <w:rsid w:val="00FE4AF6"/>
    <w:rsid w:val="00FE4E6E"/>
    <w:rsid w:val="00FE4FBB"/>
    <w:rsid w:val="00FE4FF6"/>
    <w:rsid w:val="00FE5297"/>
    <w:rsid w:val="00FE5424"/>
    <w:rsid w:val="00FE54CF"/>
    <w:rsid w:val="00FE55F6"/>
    <w:rsid w:val="00FE57BA"/>
    <w:rsid w:val="00FE59F5"/>
    <w:rsid w:val="00FE5B56"/>
    <w:rsid w:val="00FE5E0E"/>
    <w:rsid w:val="00FE5EC7"/>
    <w:rsid w:val="00FE6071"/>
    <w:rsid w:val="00FE609E"/>
    <w:rsid w:val="00FE6794"/>
    <w:rsid w:val="00FE6E90"/>
    <w:rsid w:val="00FE6F0A"/>
    <w:rsid w:val="00FE70C4"/>
    <w:rsid w:val="00FE78CF"/>
    <w:rsid w:val="00FE797F"/>
    <w:rsid w:val="00FE7D21"/>
    <w:rsid w:val="00FE7D7F"/>
    <w:rsid w:val="00FF0021"/>
    <w:rsid w:val="00FF0369"/>
    <w:rsid w:val="00FF0426"/>
    <w:rsid w:val="00FF0666"/>
    <w:rsid w:val="00FF07AA"/>
    <w:rsid w:val="00FF0904"/>
    <w:rsid w:val="00FF091E"/>
    <w:rsid w:val="00FF0A76"/>
    <w:rsid w:val="00FF0B36"/>
    <w:rsid w:val="00FF0C32"/>
    <w:rsid w:val="00FF0D34"/>
    <w:rsid w:val="00FF0F82"/>
    <w:rsid w:val="00FF1233"/>
    <w:rsid w:val="00FF13C0"/>
    <w:rsid w:val="00FF150E"/>
    <w:rsid w:val="00FF15D8"/>
    <w:rsid w:val="00FF1683"/>
    <w:rsid w:val="00FF1770"/>
    <w:rsid w:val="00FF1868"/>
    <w:rsid w:val="00FF1A8C"/>
    <w:rsid w:val="00FF1A96"/>
    <w:rsid w:val="00FF1D54"/>
    <w:rsid w:val="00FF1DD4"/>
    <w:rsid w:val="00FF1E3D"/>
    <w:rsid w:val="00FF1F51"/>
    <w:rsid w:val="00FF201A"/>
    <w:rsid w:val="00FF20AE"/>
    <w:rsid w:val="00FF22B9"/>
    <w:rsid w:val="00FF24D7"/>
    <w:rsid w:val="00FF2669"/>
    <w:rsid w:val="00FF2697"/>
    <w:rsid w:val="00FF2775"/>
    <w:rsid w:val="00FF27FD"/>
    <w:rsid w:val="00FF2D88"/>
    <w:rsid w:val="00FF2E32"/>
    <w:rsid w:val="00FF2F2D"/>
    <w:rsid w:val="00FF2FAB"/>
    <w:rsid w:val="00FF3432"/>
    <w:rsid w:val="00FF35EB"/>
    <w:rsid w:val="00FF35F5"/>
    <w:rsid w:val="00FF3661"/>
    <w:rsid w:val="00FF3724"/>
    <w:rsid w:val="00FF373A"/>
    <w:rsid w:val="00FF383C"/>
    <w:rsid w:val="00FF3957"/>
    <w:rsid w:val="00FF3D61"/>
    <w:rsid w:val="00FF3D7A"/>
    <w:rsid w:val="00FF4017"/>
    <w:rsid w:val="00FF4058"/>
    <w:rsid w:val="00FF42C7"/>
    <w:rsid w:val="00FF4570"/>
    <w:rsid w:val="00FF4756"/>
    <w:rsid w:val="00FF47BA"/>
    <w:rsid w:val="00FF4934"/>
    <w:rsid w:val="00FF4939"/>
    <w:rsid w:val="00FF498E"/>
    <w:rsid w:val="00FF4D74"/>
    <w:rsid w:val="00FF5023"/>
    <w:rsid w:val="00FF50E0"/>
    <w:rsid w:val="00FF536E"/>
    <w:rsid w:val="00FF5444"/>
    <w:rsid w:val="00FF54DC"/>
    <w:rsid w:val="00FF5579"/>
    <w:rsid w:val="00FF5822"/>
    <w:rsid w:val="00FF5BCB"/>
    <w:rsid w:val="00FF5D91"/>
    <w:rsid w:val="00FF5EE2"/>
    <w:rsid w:val="00FF5F15"/>
    <w:rsid w:val="00FF5FC3"/>
    <w:rsid w:val="00FF6447"/>
    <w:rsid w:val="00FF64A3"/>
    <w:rsid w:val="00FF6660"/>
    <w:rsid w:val="00FF6754"/>
    <w:rsid w:val="00FF6B31"/>
    <w:rsid w:val="00FF6DBF"/>
    <w:rsid w:val="00FF6EC6"/>
    <w:rsid w:val="00FF6F3A"/>
    <w:rsid w:val="00FF7041"/>
    <w:rsid w:val="00FF710D"/>
    <w:rsid w:val="00FF7194"/>
    <w:rsid w:val="00FF71AD"/>
    <w:rsid w:val="00FF783C"/>
    <w:rsid w:val="00FF7A37"/>
    <w:rsid w:val="00FF7B60"/>
    <w:rsid w:val="00FF7CFE"/>
    <w:rsid w:val="12E354D3"/>
    <w:rsid w:val="486B3076"/>
    <w:rsid w:val="504C5A0F"/>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BB2B992"/>
  <w15:chartTrackingRefBased/>
  <w15:docId w15:val="{4BCE026A-2446-472E-A682-A3B80CDF6F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pt-PT" w:eastAsia="pt-PT"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99"/>
    <w:lsdException w:name="caption" w:uiPriority="35" w:qFormat="1"/>
    <w:lsdException w:name="table of figures" w:uiPriority="99"/>
    <w:lsdException w:name="annotation reference" w:uiPriority="99"/>
    <w:lsdException w:name="Title" w:qFormat="1"/>
    <w:lsdException w:name="Subtitle" w:qFormat="1"/>
    <w:lsdException w:name="Hyperlink" w:uiPriority="99"/>
    <w:lsdException w:name="Strong" w:uiPriority="22" w:qFormat="1"/>
    <w:lsdException w:name="Emphasis" w:uiPriority="20" w:qFormat="1"/>
    <w:lsdException w:name="Normal (Web)" w:uiPriority="99"/>
    <w:lsdException w:name="HTML Keyboard"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AB55AB"/>
  </w:style>
  <w:style w:type="paragraph" w:styleId="Ttulo1">
    <w:name w:val="heading 1"/>
    <w:basedOn w:val="Normal"/>
    <w:next w:val="Normal"/>
    <w:link w:val="Ttulo1Carter"/>
    <w:autoRedefine/>
    <w:qFormat/>
    <w:rsid w:val="0084347F"/>
    <w:pPr>
      <w:keepNext/>
      <w:numPr>
        <w:numId w:val="7"/>
      </w:numPr>
      <w:spacing w:before="600" w:after="600" w:line="360" w:lineRule="auto"/>
      <w:ind w:left="0"/>
      <w:jc w:val="center"/>
      <w:outlineLvl w:val="0"/>
    </w:pPr>
    <w:rPr>
      <w:b/>
      <w:bCs/>
      <w:kern w:val="32"/>
      <w:sz w:val="40"/>
      <w:szCs w:val="40"/>
    </w:rPr>
  </w:style>
  <w:style w:type="paragraph" w:styleId="Ttulo2">
    <w:name w:val="heading 2"/>
    <w:basedOn w:val="Ttulo1"/>
    <w:next w:val="Normal"/>
    <w:link w:val="Ttulo2Carter"/>
    <w:qFormat/>
    <w:rsid w:val="00EE1C09"/>
    <w:pPr>
      <w:numPr>
        <w:ilvl w:val="1"/>
      </w:numPr>
      <w:spacing w:before="480" w:after="240" w:line="240" w:lineRule="auto"/>
      <w:jc w:val="left"/>
      <w:outlineLvl w:val="1"/>
    </w:pPr>
    <w:rPr>
      <w:sz w:val="32"/>
      <w:szCs w:val="32"/>
    </w:rPr>
  </w:style>
  <w:style w:type="paragraph" w:styleId="Ttulo3">
    <w:name w:val="heading 3"/>
    <w:basedOn w:val="Ttulo2"/>
    <w:next w:val="Normal"/>
    <w:link w:val="Ttulo3Carter"/>
    <w:qFormat/>
    <w:rsid w:val="008C36B6"/>
    <w:pPr>
      <w:numPr>
        <w:ilvl w:val="2"/>
      </w:numPr>
      <w:outlineLvl w:val="2"/>
    </w:pPr>
    <w:rPr>
      <w:sz w:val="28"/>
      <w:szCs w:val="24"/>
    </w:rPr>
  </w:style>
  <w:style w:type="paragraph" w:styleId="Ttulo4">
    <w:name w:val="heading 4"/>
    <w:basedOn w:val="Ttulo3"/>
    <w:next w:val="Normal"/>
    <w:qFormat/>
    <w:rsid w:val="000F7539"/>
    <w:pPr>
      <w:numPr>
        <w:ilvl w:val="3"/>
      </w:numPr>
      <w:spacing w:before="360" w:after="120"/>
      <w:ind w:left="862" w:hanging="862"/>
      <w:outlineLvl w:val="3"/>
    </w:pPr>
  </w:style>
  <w:style w:type="paragraph" w:styleId="Ttulo5">
    <w:name w:val="heading 5"/>
    <w:basedOn w:val="Normal"/>
    <w:next w:val="Normal"/>
    <w:qFormat/>
    <w:rsid w:val="00931B3E"/>
    <w:pPr>
      <w:numPr>
        <w:ilvl w:val="4"/>
        <w:numId w:val="5"/>
      </w:numPr>
      <w:spacing w:before="240" w:after="60"/>
      <w:outlineLvl w:val="4"/>
    </w:pPr>
    <w:rPr>
      <w:b/>
      <w:bCs/>
      <w:i/>
      <w:iCs/>
      <w:sz w:val="26"/>
      <w:szCs w:val="26"/>
    </w:rPr>
  </w:style>
  <w:style w:type="paragraph" w:styleId="Ttulo6">
    <w:name w:val="heading 6"/>
    <w:basedOn w:val="Normal"/>
    <w:next w:val="Normal"/>
    <w:qFormat/>
    <w:rsid w:val="00931B3E"/>
    <w:pPr>
      <w:numPr>
        <w:ilvl w:val="5"/>
        <w:numId w:val="5"/>
      </w:numPr>
      <w:spacing w:before="240" w:after="60"/>
      <w:outlineLvl w:val="5"/>
    </w:pPr>
    <w:rPr>
      <w:b/>
      <w:bCs/>
      <w:sz w:val="22"/>
      <w:szCs w:val="22"/>
    </w:rPr>
  </w:style>
  <w:style w:type="paragraph" w:styleId="Ttulo7">
    <w:name w:val="heading 7"/>
    <w:basedOn w:val="Normal"/>
    <w:next w:val="Normal"/>
    <w:qFormat/>
    <w:rsid w:val="00931B3E"/>
    <w:pPr>
      <w:numPr>
        <w:ilvl w:val="6"/>
        <w:numId w:val="5"/>
      </w:numPr>
      <w:spacing w:before="240" w:after="60"/>
      <w:outlineLvl w:val="6"/>
    </w:pPr>
    <w:rPr>
      <w:sz w:val="24"/>
      <w:szCs w:val="24"/>
    </w:rPr>
  </w:style>
  <w:style w:type="paragraph" w:styleId="Ttulo8">
    <w:name w:val="heading 8"/>
    <w:basedOn w:val="Normal"/>
    <w:next w:val="Normal"/>
    <w:qFormat/>
    <w:rsid w:val="00931B3E"/>
    <w:pPr>
      <w:numPr>
        <w:ilvl w:val="7"/>
        <w:numId w:val="5"/>
      </w:numPr>
      <w:spacing w:before="240" w:after="60"/>
      <w:outlineLvl w:val="7"/>
    </w:pPr>
    <w:rPr>
      <w:i/>
      <w:iCs/>
      <w:sz w:val="24"/>
      <w:szCs w:val="24"/>
    </w:rPr>
  </w:style>
  <w:style w:type="paragraph" w:styleId="Ttulo9">
    <w:name w:val="heading 9"/>
    <w:basedOn w:val="Normal"/>
    <w:next w:val="Normal"/>
    <w:qFormat/>
    <w:rsid w:val="00931B3E"/>
    <w:pPr>
      <w:numPr>
        <w:ilvl w:val="8"/>
        <w:numId w:val="5"/>
      </w:numPr>
      <w:spacing w:before="240" w:after="60"/>
      <w:outlineLvl w:val="8"/>
    </w:pPr>
    <w:rPr>
      <w:rFonts w:ascii="Arial" w:hAnsi="Arial" w:cs="Arial"/>
      <w:sz w:val="22"/>
      <w:szCs w:val="22"/>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orpodetexto2">
    <w:name w:val="Body Text 2"/>
    <w:basedOn w:val="Normal"/>
    <w:link w:val="Corpodetexto2Carter"/>
    <w:semiHidden/>
    <w:pPr>
      <w:jc w:val="center"/>
    </w:pPr>
    <w:rPr>
      <w:sz w:val="28"/>
    </w:rPr>
  </w:style>
  <w:style w:type="paragraph" w:styleId="NormalWeb">
    <w:name w:val="Normal (Web)"/>
    <w:basedOn w:val="Normal"/>
    <w:link w:val="NormalWebCarter"/>
    <w:uiPriority w:val="99"/>
    <w:semiHidden/>
    <w:pPr>
      <w:spacing w:before="100" w:after="100"/>
    </w:pPr>
    <w:rPr>
      <w:color w:val="000000"/>
      <w:sz w:val="24"/>
      <w:lang w:val="en-GB"/>
    </w:rPr>
  </w:style>
  <w:style w:type="paragraph" w:styleId="Rodap">
    <w:name w:val="footer"/>
    <w:basedOn w:val="Normal"/>
    <w:link w:val="RodapCarter"/>
    <w:semiHidden/>
    <w:pPr>
      <w:tabs>
        <w:tab w:val="center" w:pos="4419"/>
        <w:tab w:val="right" w:pos="8838"/>
      </w:tabs>
    </w:pPr>
  </w:style>
  <w:style w:type="character" w:styleId="Nmerodepgina">
    <w:name w:val="page number"/>
    <w:basedOn w:val="Tipodeletrapredefinidodopargrafo"/>
    <w:semiHidden/>
  </w:style>
  <w:style w:type="paragraph" w:styleId="Cabealho">
    <w:name w:val="header"/>
    <w:basedOn w:val="Normal"/>
    <w:semiHidden/>
    <w:pPr>
      <w:tabs>
        <w:tab w:val="center" w:pos="4419"/>
        <w:tab w:val="right" w:pos="8838"/>
      </w:tabs>
    </w:pPr>
  </w:style>
  <w:style w:type="paragraph" w:customStyle="1" w:styleId="formula">
    <w:name w:val="formula"/>
    <w:basedOn w:val="Normal"/>
    <w:semiHidden/>
    <w:rsid w:val="0002172B"/>
    <w:pPr>
      <w:tabs>
        <w:tab w:val="left" w:pos="7080"/>
      </w:tabs>
      <w:spacing w:before="240" w:line="360" w:lineRule="atLeast"/>
      <w:ind w:left="1160" w:right="70"/>
      <w:jc w:val="both"/>
    </w:pPr>
    <w:rPr>
      <w:rFonts w:ascii="Times" w:hAnsi="Times"/>
      <w:sz w:val="24"/>
      <w:lang w:val="en-US"/>
    </w:rPr>
  </w:style>
  <w:style w:type="paragraph" w:styleId="Corpodetexto">
    <w:name w:val="Body Text"/>
    <w:basedOn w:val="Normal"/>
    <w:link w:val="CorpodetextoCarter"/>
    <w:rsid w:val="009F4CB9"/>
    <w:pPr>
      <w:tabs>
        <w:tab w:val="left" w:pos="567"/>
      </w:tabs>
      <w:spacing w:after="200" w:line="360" w:lineRule="auto"/>
      <w:jc w:val="both"/>
    </w:pPr>
    <w:rPr>
      <w:rFonts w:eastAsiaTheme="minorHAnsi"/>
      <w:sz w:val="24"/>
      <w:szCs w:val="22"/>
      <w:lang w:eastAsia="en-US"/>
    </w:rPr>
  </w:style>
  <w:style w:type="paragraph" w:styleId="Avanodecorpodetexto">
    <w:name w:val="Body Text Indent"/>
    <w:basedOn w:val="Normal"/>
    <w:link w:val="AvanodecorpodetextoCarter"/>
    <w:semiHidden/>
    <w:rsid w:val="0002172B"/>
    <w:pPr>
      <w:spacing w:after="120"/>
      <w:ind w:left="283"/>
    </w:pPr>
  </w:style>
  <w:style w:type="character" w:styleId="Hiperligao">
    <w:name w:val="Hyperlink"/>
    <w:uiPriority w:val="99"/>
    <w:rsid w:val="0002172B"/>
    <w:rPr>
      <w:color w:val="800000"/>
      <w:u w:val="single"/>
    </w:rPr>
  </w:style>
  <w:style w:type="paragraph" w:styleId="ndicedeilustraes">
    <w:name w:val="table of figures"/>
    <w:basedOn w:val="Normal"/>
    <w:next w:val="Normal"/>
    <w:uiPriority w:val="99"/>
    <w:rsid w:val="00955430"/>
    <w:pPr>
      <w:spacing w:after="120"/>
      <w:ind w:left="403" w:right="567" w:hanging="403"/>
    </w:pPr>
    <w:rPr>
      <w:rFonts w:ascii="NewsGotT" w:hAnsi="NewsGotT"/>
    </w:rPr>
  </w:style>
  <w:style w:type="table" w:styleId="TabelacomGrelha">
    <w:name w:val="Table Grid"/>
    <w:basedOn w:val="Tabelanormal"/>
    <w:uiPriority w:val="39"/>
    <w:rsid w:val="0002172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stilo1">
    <w:name w:val="Estilo1"/>
    <w:basedOn w:val="Ttulo1"/>
    <w:semiHidden/>
    <w:rsid w:val="0002172B"/>
    <w:rPr>
      <w:b w:val="0"/>
      <w:sz w:val="52"/>
    </w:rPr>
  </w:style>
  <w:style w:type="paragraph" w:customStyle="1" w:styleId="Estilo2">
    <w:name w:val="Estilo2"/>
    <w:basedOn w:val="Ttulo2"/>
    <w:semiHidden/>
    <w:rsid w:val="0002172B"/>
    <w:pPr>
      <w:numPr>
        <w:numId w:val="1"/>
      </w:numPr>
      <w:tabs>
        <w:tab w:val="clear" w:pos="720"/>
        <w:tab w:val="num" w:pos="360"/>
      </w:tabs>
      <w:ind w:left="576" w:hanging="576"/>
    </w:pPr>
    <w:rPr>
      <w:b w:val="0"/>
      <w:sz w:val="36"/>
    </w:rPr>
  </w:style>
  <w:style w:type="paragraph" w:customStyle="1" w:styleId="Capitulon">
    <w:name w:val="Capitulo_n"/>
    <w:basedOn w:val="Ttulo1"/>
    <w:semiHidden/>
    <w:rsid w:val="00776902"/>
    <w:rPr>
      <w:color w:val="FFFFFF"/>
    </w:rPr>
  </w:style>
  <w:style w:type="paragraph" w:customStyle="1" w:styleId="Estilo3Carcter">
    <w:name w:val="Estilo3 Carácter"/>
    <w:basedOn w:val="Corpodetexto"/>
    <w:link w:val="Estilo3CarcterCarcter"/>
    <w:semiHidden/>
    <w:rsid w:val="00725038"/>
    <w:pPr>
      <w:ind w:firstLine="708"/>
    </w:pPr>
  </w:style>
  <w:style w:type="paragraph" w:styleId="Ttulo">
    <w:name w:val="Title"/>
    <w:basedOn w:val="Normal"/>
    <w:qFormat/>
    <w:rsid w:val="000E6366"/>
    <w:pPr>
      <w:jc w:val="center"/>
    </w:pPr>
    <w:rPr>
      <w:sz w:val="48"/>
    </w:rPr>
  </w:style>
  <w:style w:type="paragraph" w:styleId="Subttulo">
    <w:name w:val="Subtitle"/>
    <w:basedOn w:val="Normal"/>
    <w:qFormat/>
    <w:rsid w:val="000E6366"/>
    <w:pPr>
      <w:jc w:val="center"/>
    </w:pPr>
    <w:rPr>
      <w:sz w:val="28"/>
    </w:rPr>
  </w:style>
  <w:style w:type="paragraph" w:styleId="ndice1">
    <w:name w:val="toc 1"/>
    <w:basedOn w:val="Normal"/>
    <w:next w:val="Normal"/>
    <w:autoRedefine/>
    <w:uiPriority w:val="39"/>
    <w:rsid w:val="00875F34"/>
    <w:pPr>
      <w:tabs>
        <w:tab w:val="right" w:leader="dot" w:pos="8494"/>
      </w:tabs>
      <w:spacing w:before="120" w:after="120"/>
    </w:pPr>
    <w:rPr>
      <w:rFonts w:ascii="NewsGotT" w:hAnsi="NewsGotT"/>
      <w:bCs/>
    </w:rPr>
  </w:style>
  <w:style w:type="paragraph" w:styleId="ndice2">
    <w:name w:val="toc 2"/>
    <w:basedOn w:val="Normal"/>
    <w:next w:val="Normal"/>
    <w:autoRedefine/>
    <w:uiPriority w:val="39"/>
    <w:rsid w:val="00955430"/>
    <w:pPr>
      <w:tabs>
        <w:tab w:val="right" w:leader="dot" w:pos="8494"/>
      </w:tabs>
      <w:ind w:left="200"/>
    </w:pPr>
    <w:rPr>
      <w:rFonts w:ascii="NewsGotT" w:hAnsi="NewsGotT"/>
    </w:rPr>
  </w:style>
  <w:style w:type="paragraph" w:styleId="ndice3">
    <w:name w:val="toc 3"/>
    <w:basedOn w:val="Normal"/>
    <w:next w:val="Normal"/>
    <w:autoRedefine/>
    <w:uiPriority w:val="39"/>
    <w:rsid w:val="00875F34"/>
    <w:pPr>
      <w:tabs>
        <w:tab w:val="right" w:leader="dot" w:pos="851"/>
        <w:tab w:val="right" w:leader="dot" w:pos="8789"/>
      </w:tabs>
      <w:ind w:left="403"/>
    </w:pPr>
    <w:rPr>
      <w:rFonts w:ascii="NewsGotT" w:hAnsi="NewsGotT"/>
      <w:iCs/>
      <w:sz w:val="18"/>
    </w:rPr>
  </w:style>
  <w:style w:type="paragraph" w:styleId="ndice4">
    <w:name w:val="toc 4"/>
    <w:basedOn w:val="Normal"/>
    <w:next w:val="Normal"/>
    <w:autoRedefine/>
    <w:uiPriority w:val="39"/>
    <w:rsid w:val="00FF20AE"/>
    <w:pPr>
      <w:ind w:left="600"/>
    </w:pPr>
    <w:rPr>
      <w:sz w:val="18"/>
      <w:szCs w:val="18"/>
    </w:rPr>
  </w:style>
  <w:style w:type="paragraph" w:styleId="ndice5">
    <w:name w:val="toc 5"/>
    <w:basedOn w:val="Normal"/>
    <w:next w:val="Normal"/>
    <w:autoRedefine/>
    <w:uiPriority w:val="39"/>
    <w:rsid w:val="00FF20AE"/>
    <w:pPr>
      <w:ind w:left="800"/>
    </w:pPr>
    <w:rPr>
      <w:sz w:val="18"/>
      <w:szCs w:val="18"/>
    </w:rPr>
  </w:style>
  <w:style w:type="paragraph" w:styleId="ndice6">
    <w:name w:val="toc 6"/>
    <w:basedOn w:val="Normal"/>
    <w:next w:val="Normal"/>
    <w:autoRedefine/>
    <w:uiPriority w:val="39"/>
    <w:rsid w:val="00FF20AE"/>
    <w:pPr>
      <w:ind w:left="1000"/>
    </w:pPr>
    <w:rPr>
      <w:sz w:val="18"/>
      <w:szCs w:val="18"/>
    </w:rPr>
  </w:style>
  <w:style w:type="paragraph" w:styleId="ndice7">
    <w:name w:val="toc 7"/>
    <w:basedOn w:val="Normal"/>
    <w:next w:val="Normal"/>
    <w:autoRedefine/>
    <w:uiPriority w:val="39"/>
    <w:rsid w:val="00FF20AE"/>
    <w:pPr>
      <w:ind w:left="1200"/>
    </w:pPr>
    <w:rPr>
      <w:sz w:val="18"/>
      <w:szCs w:val="18"/>
    </w:rPr>
  </w:style>
  <w:style w:type="paragraph" w:styleId="ndice8">
    <w:name w:val="toc 8"/>
    <w:basedOn w:val="Normal"/>
    <w:next w:val="Normal"/>
    <w:autoRedefine/>
    <w:uiPriority w:val="39"/>
    <w:rsid w:val="00FF20AE"/>
    <w:pPr>
      <w:ind w:left="1400"/>
    </w:pPr>
    <w:rPr>
      <w:sz w:val="18"/>
      <w:szCs w:val="18"/>
    </w:rPr>
  </w:style>
  <w:style w:type="paragraph" w:styleId="ndice9">
    <w:name w:val="toc 9"/>
    <w:basedOn w:val="Normal"/>
    <w:next w:val="Normal"/>
    <w:autoRedefine/>
    <w:uiPriority w:val="39"/>
    <w:rsid w:val="00FF20AE"/>
    <w:pPr>
      <w:ind w:left="1600"/>
    </w:pPr>
    <w:rPr>
      <w:sz w:val="18"/>
      <w:szCs w:val="18"/>
    </w:rPr>
  </w:style>
  <w:style w:type="paragraph" w:customStyle="1" w:styleId="LegendaFiguras">
    <w:name w:val="Legenda Figuras"/>
    <w:basedOn w:val="Normal"/>
    <w:next w:val="Corpodetexto2"/>
    <w:link w:val="LegendaFigurasCarcter"/>
    <w:rsid w:val="003D4E01"/>
    <w:pPr>
      <w:keepLines/>
      <w:widowControl w:val="0"/>
      <w:spacing w:before="60" w:after="360"/>
      <w:jc w:val="center"/>
    </w:pPr>
    <w:rPr>
      <w:bCs/>
    </w:rPr>
  </w:style>
  <w:style w:type="paragraph" w:customStyle="1" w:styleId="ind">
    <w:name w:val="ind"/>
    <w:basedOn w:val="Normal"/>
    <w:semiHidden/>
    <w:rsid w:val="00384C89"/>
    <w:pPr>
      <w:spacing w:before="240"/>
      <w:ind w:left="1380"/>
      <w:jc w:val="both"/>
    </w:pPr>
    <w:rPr>
      <w:rFonts w:ascii="Times" w:hAnsi="Times"/>
      <w:sz w:val="24"/>
    </w:rPr>
  </w:style>
  <w:style w:type="paragraph" w:customStyle="1" w:styleId="LegendaTabelas">
    <w:name w:val="Legenda Tabelas"/>
    <w:basedOn w:val="Normal"/>
    <w:link w:val="LegendaTabelasCarcter"/>
    <w:rsid w:val="00696E06"/>
    <w:pPr>
      <w:keepNext/>
      <w:keepLines/>
      <w:autoSpaceDE w:val="0"/>
      <w:autoSpaceDN w:val="0"/>
      <w:adjustRightInd w:val="0"/>
      <w:spacing w:after="120"/>
      <w:jc w:val="center"/>
    </w:pPr>
  </w:style>
  <w:style w:type="paragraph" w:customStyle="1" w:styleId="anchor">
    <w:name w:val="anchor"/>
    <w:basedOn w:val="Normal"/>
    <w:semiHidden/>
    <w:rsid w:val="00811821"/>
    <w:pPr>
      <w:spacing w:before="100" w:beforeAutospacing="1" w:after="100" w:afterAutospacing="1"/>
    </w:pPr>
    <w:rPr>
      <w:sz w:val="24"/>
      <w:szCs w:val="24"/>
    </w:rPr>
  </w:style>
  <w:style w:type="paragraph" w:customStyle="1" w:styleId="Default">
    <w:name w:val="Default"/>
    <w:link w:val="DefaultCarcter"/>
    <w:rsid w:val="003A45C8"/>
    <w:pPr>
      <w:autoSpaceDE w:val="0"/>
      <w:autoSpaceDN w:val="0"/>
      <w:adjustRightInd w:val="0"/>
    </w:pPr>
    <w:rPr>
      <w:rFonts w:ascii="Arial" w:hAnsi="Arial" w:cs="Arial"/>
      <w:color w:val="000000"/>
      <w:sz w:val="24"/>
      <w:szCs w:val="24"/>
    </w:rPr>
  </w:style>
  <w:style w:type="paragraph" w:customStyle="1" w:styleId="LegendaGraficos">
    <w:name w:val="Legenda Graficos"/>
    <w:basedOn w:val="LegendaFiguras"/>
    <w:semiHidden/>
    <w:rsid w:val="00E35020"/>
  </w:style>
  <w:style w:type="character" w:customStyle="1" w:styleId="CorpodetextoCarter">
    <w:name w:val="Corpo de texto Caráter"/>
    <w:link w:val="Corpodetexto"/>
    <w:rsid w:val="009F4CB9"/>
    <w:rPr>
      <w:rFonts w:eastAsiaTheme="minorHAnsi"/>
      <w:sz w:val="24"/>
      <w:szCs w:val="22"/>
      <w:lang w:eastAsia="en-US"/>
    </w:rPr>
  </w:style>
  <w:style w:type="character" w:customStyle="1" w:styleId="Estilo3CarcterCarcter">
    <w:name w:val="Estilo3 Carácter Carácter"/>
    <w:basedOn w:val="CorpodetextoCarter"/>
    <w:link w:val="Estilo3Carcter"/>
    <w:rsid w:val="00856393"/>
    <w:rPr>
      <w:rFonts w:eastAsiaTheme="minorHAnsi"/>
      <w:sz w:val="24"/>
      <w:szCs w:val="24"/>
      <w:lang w:val="pt-PT" w:eastAsia="pt-PT" w:bidi="ar-SA"/>
    </w:rPr>
  </w:style>
  <w:style w:type="paragraph" w:customStyle="1" w:styleId="Estilo4">
    <w:name w:val="Estilo4"/>
    <w:basedOn w:val="LegendaTabelas"/>
    <w:semiHidden/>
    <w:rsid w:val="005472FB"/>
    <w:pPr>
      <w:spacing w:before="60" w:after="60"/>
    </w:pPr>
  </w:style>
  <w:style w:type="paragraph" w:customStyle="1" w:styleId="Ttulodeseco">
    <w:name w:val="Título de secção"/>
    <w:basedOn w:val="Normal"/>
    <w:next w:val="Normal"/>
    <w:semiHidden/>
    <w:rsid w:val="00ED7816"/>
    <w:pPr>
      <w:pBdr>
        <w:bottom w:val="single" w:sz="6" w:space="1" w:color="808080"/>
      </w:pBdr>
      <w:spacing w:before="220" w:line="220" w:lineRule="atLeast"/>
    </w:pPr>
    <w:rPr>
      <w:rFonts w:ascii="Garamond" w:hAnsi="Garamond"/>
      <w:caps/>
      <w:spacing w:val="15"/>
      <w:lang w:eastAsia="en-US"/>
    </w:rPr>
  </w:style>
  <w:style w:type="character" w:customStyle="1" w:styleId="Corpodetexto2Carter">
    <w:name w:val="Corpo de texto 2 Caráter"/>
    <w:link w:val="Corpodetexto2"/>
    <w:rsid w:val="001829DC"/>
    <w:rPr>
      <w:sz w:val="28"/>
      <w:lang w:val="pt-PT" w:eastAsia="pt-PT" w:bidi="ar-SA"/>
    </w:rPr>
  </w:style>
  <w:style w:type="character" w:customStyle="1" w:styleId="LegendaFigurasCarcter">
    <w:name w:val="Legenda Figuras Carácter"/>
    <w:link w:val="LegendaFiguras"/>
    <w:rsid w:val="003D4E01"/>
    <w:rPr>
      <w:bCs/>
      <w:sz w:val="28"/>
      <w:lang w:val="pt-PT" w:eastAsia="pt-PT" w:bidi="ar-SA"/>
    </w:rPr>
  </w:style>
  <w:style w:type="paragraph" w:customStyle="1" w:styleId="CAPx">
    <w:name w:val="CAP_x"/>
    <w:basedOn w:val="Ttulo1"/>
    <w:next w:val="Corpodetexto"/>
    <w:semiHidden/>
    <w:rsid w:val="00776902"/>
    <w:rPr>
      <w:color w:val="FFFFFF"/>
      <w:sz w:val="10"/>
      <w:szCs w:val="10"/>
    </w:rPr>
  </w:style>
  <w:style w:type="paragraph" w:styleId="ndiceremissivo1">
    <w:name w:val="index 1"/>
    <w:basedOn w:val="Normal"/>
    <w:next w:val="Normal"/>
    <w:autoRedefine/>
    <w:semiHidden/>
    <w:rsid w:val="001F2A51"/>
    <w:pPr>
      <w:ind w:left="200" w:hanging="200"/>
    </w:pPr>
  </w:style>
  <w:style w:type="paragraph" w:customStyle="1" w:styleId="SimboloUM">
    <w:name w:val="Simbolo UM"/>
    <w:basedOn w:val="Normal"/>
    <w:next w:val="Corpodetexto"/>
    <w:link w:val="SimboloUMCarter"/>
    <w:rsid w:val="009D66BC"/>
    <w:pPr>
      <w:jc w:val="center"/>
    </w:pPr>
    <w:rPr>
      <w:b/>
      <w:sz w:val="36"/>
    </w:rPr>
  </w:style>
  <w:style w:type="numbering" w:styleId="111111">
    <w:name w:val="Outline List 2"/>
    <w:basedOn w:val="Semlista"/>
    <w:semiHidden/>
    <w:rsid w:val="00B5515E"/>
  </w:style>
  <w:style w:type="paragraph" w:customStyle="1" w:styleId="alineafiguras">
    <w:name w:val="alinea_figuras"/>
    <w:basedOn w:val="Corpodetexto"/>
    <w:rsid w:val="00402E5F"/>
    <w:pPr>
      <w:spacing w:after="0" w:line="240" w:lineRule="auto"/>
      <w:jc w:val="center"/>
    </w:pPr>
    <w:rPr>
      <w:sz w:val="18"/>
      <w:szCs w:val="18"/>
    </w:rPr>
  </w:style>
  <w:style w:type="paragraph" w:styleId="ndiceremissivo4">
    <w:name w:val="index 4"/>
    <w:basedOn w:val="Normal"/>
    <w:next w:val="Normal"/>
    <w:autoRedefine/>
    <w:semiHidden/>
    <w:rsid w:val="00592578"/>
    <w:pPr>
      <w:ind w:left="800" w:hanging="200"/>
    </w:pPr>
  </w:style>
  <w:style w:type="paragraph" w:customStyle="1" w:styleId="Titulo4">
    <w:name w:val="Titulo 4"/>
    <w:basedOn w:val="Ttulo3"/>
    <w:next w:val="Corpodetexto"/>
    <w:link w:val="Titulo4Carter"/>
    <w:rsid w:val="0074417B"/>
    <w:pPr>
      <w:numPr>
        <w:ilvl w:val="0"/>
        <w:numId w:val="0"/>
      </w:numPr>
      <w:tabs>
        <w:tab w:val="num" w:pos="851"/>
      </w:tabs>
      <w:ind w:left="851" w:hanging="851"/>
    </w:pPr>
  </w:style>
  <w:style w:type="paragraph" w:customStyle="1" w:styleId="PhDCabealhoFiguras">
    <w:name w:val="PhD_Cabeçalho_Figuras"/>
    <w:basedOn w:val="Corpodetexto"/>
    <w:rsid w:val="001537D5"/>
    <w:pPr>
      <w:keepNext/>
      <w:keepLines/>
      <w:spacing w:after="0" w:line="240" w:lineRule="auto"/>
      <w:jc w:val="center"/>
    </w:pPr>
    <w:rPr>
      <w:b/>
      <w:sz w:val="20"/>
      <w:szCs w:val="20"/>
      <w:lang w:val="en-GB"/>
    </w:rPr>
  </w:style>
  <w:style w:type="paragraph" w:customStyle="1" w:styleId="PhDFigura">
    <w:name w:val="PhD_Figura"/>
    <w:basedOn w:val="LegendaFiguras"/>
    <w:rsid w:val="00822CB9"/>
    <w:pPr>
      <w:keepNext/>
      <w:spacing w:before="0" w:after="120"/>
    </w:pPr>
  </w:style>
  <w:style w:type="character" w:customStyle="1" w:styleId="LegendaTabelasCarcter">
    <w:name w:val="Legenda Tabelas Carácter"/>
    <w:link w:val="LegendaTabelas"/>
    <w:rsid w:val="00696E06"/>
    <w:rPr>
      <w:lang w:val="pt-PT" w:eastAsia="pt-PT" w:bidi="ar-SA"/>
    </w:rPr>
  </w:style>
  <w:style w:type="paragraph" w:customStyle="1" w:styleId="Figurasemtabela">
    <w:name w:val="Figuras_em_tabela"/>
    <w:basedOn w:val="Normal"/>
    <w:rsid w:val="001537D5"/>
    <w:pPr>
      <w:keepNext/>
      <w:keepLines/>
      <w:widowControl w:val="0"/>
      <w:jc w:val="center"/>
    </w:pPr>
  </w:style>
  <w:style w:type="character" w:customStyle="1" w:styleId="Ttulo2Carter">
    <w:name w:val="Título 2 Caráter"/>
    <w:link w:val="Ttulo2"/>
    <w:rsid w:val="00EE1C09"/>
    <w:rPr>
      <w:b/>
      <w:bCs/>
      <w:kern w:val="32"/>
      <w:sz w:val="32"/>
      <w:szCs w:val="32"/>
    </w:rPr>
  </w:style>
  <w:style w:type="character" w:customStyle="1" w:styleId="Ttulo3Carter">
    <w:name w:val="Título 3 Caráter"/>
    <w:link w:val="Ttulo3"/>
    <w:rsid w:val="008C36B6"/>
    <w:rPr>
      <w:b/>
      <w:bCs/>
      <w:kern w:val="32"/>
      <w:sz w:val="28"/>
      <w:szCs w:val="24"/>
    </w:rPr>
  </w:style>
  <w:style w:type="paragraph" w:customStyle="1" w:styleId="Normal12">
    <w:name w:val="Normal12"/>
    <w:basedOn w:val="Normal"/>
    <w:rsid w:val="00D23DD4"/>
    <w:pPr>
      <w:spacing w:before="120" w:line="360" w:lineRule="auto"/>
      <w:ind w:firstLine="567"/>
      <w:jc w:val="both"/>
    </w:pPr>
    <w:rPr>
      <w:sz w:val="24"/>
      <w:lang w:eastAsia="en-US"/>
    </w:rPr>
  </w:style>
  <w:style w:type="character" w:styleId="Refdenotaderodap">
    <w:name w:val="footnote reference"/>
    <w:semiHidden/>
    <w:rsid w:val="00007D4B"/>
    <w:rPr>
      <w:vertAlign w:val="superscript"/>
    </w:rPr>
  </w:style>
  <w:style w:type="paragraph" w:customStyle="1" w:styleId="variaveisfiguras">
    <w:name w:val="variaveis_figuras"/>
    <w:basedOn w:val="Normal"/>
    <w:rsid w:val="00AF7700"/>
    <w:pPr>
      <w:keepNext/>
      <w:keepLines/>
      <w:widowControl w:val="0"/>
      <w:jc w:val="center"/>
    </w:pPr>
    <w:rPr>
      <w:sz w:val="18"/>
      <w:szCs w:val="18"/>
    </w:rPr>
  </w:style>
  <w:style w:type="paragraph" w:styleId="Textodenotaderodap">
    <w:name w:val="footnote text"/>
    <w:basedOn w:val="Normal"/>
    <w:link w:val="TextodenotaderodapCarter"/>
    <w:semiHidden/>
    <w:rsid w:val="00007D4B"/>
  </w:style>
  <w:style w:type="paragraph" w:customStyle="1" w:styleId="Indiceinicial">
    <w:name w:val="Indice_inicial"/>
    <w:basedOn w:val="SimboloUM"/>
    <w:link w:val="IndiceinicialCarcter"/>
    <w:rsid w:val="007679C5"/>
  </w:style>
  <w:style w:type="paragraph" w:customStyle="1" w:styleId="EstiloLegendaDireita">
    <w:name w:val="Estilo Legenda + Direita"/>
    <w:basedOn w:val="Normal"/>
    <w:rsid w:val="00B6305C"/>
    <w:pPr>
      <w:spacing w:after="240"/>
      <w:jc w:val="right"/>
    </w:pPr>
    <w:rPr>
      <w:b/>
      <w:bCs/>
    </w:rPr>
  </w:style>
  <w:style w:type="paragraph" w:customStyle="1" w:styleId="Estilo3">
    <w:name w:val="Estilo3"/>
    <w:basedOn w:val="Titulo4"/>
    <w:rsid w:val="00134FDB"/>
    <w:rPr>
      <w:lang w:val="en-GB"/>
    </w:rPr>
  </w:style>
  <w:style w:type="paragraph" w:customStyle="1" w:styleId="TextBody">
    <w:name w:val="Text Body"/>
    <w:basedOn w:val="Normal"/>
    <w:autoRedefine/>
    <w:rsid w:val="008961EE"/>
    <w:pPr>
      <w:spacing w:line="252" w:lineRule="auto"/>
      <w:jc w:val="both"/>
    </w:pPr>
    <w:rPr>
      <w:lang w:val="en-US" w:eastAsia="pt-BR"/>
    </w:rPr>
  </w:style>
  <w:style w:type="paragraph" w:customStyle="1" w:styleId="Text">
    <w:name w:val="Text"/>
    <w:basedOn w:val="Normal"/>
    <w:link w:val="TextChar"/>
    <w:autoRedefine/>
    <w:rsid w:val="008961EE"/>
    <w:pPr>
      <w:widowControl w:val="0"/>
      <w:spacing w:line="240" w:lineRule="atLeast"/>
      <w:ind w:firstLine="238"/>
      <w:jc w:val="both"/>
    </w:pPr>
    <w:rPr>
      <w:lang w:val="en-US" w:eastAsia="en-US"/>
    </w:rPr>
  </w:style>
  <w:style w:type="paragraph" w:styleId="Mapadodocumento">
    <w:name w:val="Document Map"/>
    <w:basedOn w:val="Normal"/>
    <w:semiHidden/>
    <w:rsid w:val="00B0179A"/>
    <w:pPr>
      <w:shd w:val="clear" w:color="auto" w:fill="000080"/>
    </w:pPr>
    <w:rPr>
      <w:rFonts w:ascii="Tahoma" w:hAnsi="Tahoma" w:cs="Tahoma"/>
    </w:rPr>
  </w:style>
  <w:style w:type="paragraph" w:customStyle="1" w:styleId="equaes">
    <w:name w:val="equações"/>
    <w:basedOn w:val="Normal"/>
    <w:autoRedefine/>
    <w:rsid w:val="003C2C33"/>
    <w:pPr>
      <w:framePr w:hSpace="141" w:wrap="around" w:vAnchor="text" w:hAnchor="margin" w:xAlign="center" w:y="51"/>
      <w:spacing w:after="240"/>
      <w:contextualSpacing/>
    </w:pPr>
    <w:rPr>
      <w:lang w:eastAsia="en-US"/>
    </w:rPr>
  </w:style>
  <w:style w:type="character" w:customStyle="1" w:styleId="TextChar">
    <w:name w:val="Text Char"/>
    <w:link w:val="Text"/>
    <w:rsid w:val="008961EE"/>
    <w:rPr>
      <w:lang w:val="en-US" w:eastAsia="en-US" w:bidi="ar-SA"/>
    </w:rPr>
  </w:style>
  <w:style w:type="paragraph" w:customStyle="1" w:styleId="TtuloSetor">
    <w:name w:val="Título Setor"/>
    <w:basedOn w:val="Corpodetexto"/>
    <w:rsid w:val="00FA1CF6"/>
    <w:pPr>
      <w:keepNext/>
      <w:keepLines/>
    </w:pPr>
    <w:rPr>
      <w:b/>
    </w:rPr>
  </w:style>
  <w:style w:type="character" w:customStyle="1" w:styleId="DefaultCarcter">
    <w:name w:val="Default Carácter"/>
    <w:link w:val="Default"/>
    <w:rsid w:val="00CF63A7"/>
    <w:rPr>
      <w:rFonts w:ascii="Arial" w:hAnsi="Arial" w:cs="Arial"/>
      <w:color w:val="000000"/>
      <w:sz w:val="24"/>
      <w:szCs w:val="24"/>
      <w:lang w:val="pt-PT" w:eastAsia="pt-PT" w:bidi="ar-SA"/>
    </w:rPr>
  </w:style>
  <w:style w:type="paragraph" w:customStyle="1" w:styleId="PhDLegendaFiguras">
    <w:name w:val="PhD_Legenda_Figuras"/>
    <w:basedOn w:val="LegendaFiguras"/>
    <w:link w:val="PhDLegendaFigurasCarter"/>
    <w:qFormat/>
    <w:rsid w:val="009576BB"/>
    <w:pPr>
      <w:spacing w:before="0" w:after="200" w:line="276" w:lineRule="auto"/>
    </w:pPr>
    <w:rPr>
      <w:rFonts w:ascii="NewsGotT" w:hAnsi="NewsGotT"/>
    </w:rPr>
  </w:style>
  <w:style w:type="paragraph" w:styleId="Textodebalo">
    <w:name w:val="Balloon Text"/>
    <w:basedOn w:val="Normal"/>
    <w:link w:val="TextodebaloCarter"/>
    <w:rsid w:val="005D28F4"/>
    <w:rPr>
      <w:rFonts w:ascii="Tahoma" w:hAnsi="Tahoma" w:cs="Tahoma"/>
      <w:sz w:val="16"/>
      <w:szCs w:val="16"/>
    </w:rPr>
  </w:style>
  <w:style w:type="character" w:customStyle="1" w:styleId="PhDLegendaFigurasCarter">
    <w:name w:val="PhD_Legenda_Figuras Caráter"/>
    <w:link w:val="PhDLegendaFiguras"/>
    <w:rsid w:val="009576BB"/>
    <w:rPr>
      <w:rFonts w:ascii="NewsGotT" w:hAnsi="NewsGotT"/>
      <w:bCs/>
    </w:rPr>
  </w:style>
  <w:style w:type="character" w:customStyle="1" w:styleId="TextodebaloCarter">
    <w:name w:val="Texto de balão Caráter"/>
    <w:link w:val="Textodebalo"/>
    <w:rsid w:val="005D28F4"/>
    <w:rPr>
      <w:rFonts w:ascii="Tahoma" w:hAnsi="Tahoma" w:cs="Tahoma"/>
      <w:sz w:val="16"/>
      <w:szCs w:val="16"/>
    </w:rPr>
  </w:style>
  <w:style w:type="paragraph" w:customStyle="1" w:styleId="LegendaTabela">
    <w:name w:val="Legenda Tabela"/>
    <w:basedOn w:val="PhDLegendaTabela"/>
    <w:link w:val="LegendaTabelaCarter"/>
    <w:qFormat/>
    <w:rsid w:val="0087789F"/>
  </w:style>
  <w:style w:type="paragraph" w:customStyle="1" w:styleId="Imagem">
    <w:name w:val="Imagem"/>
    <w:basedOn w:val="Normal"/>
    <w:link w:val="ImagemCarter"/>
    <w:rsid w:val="00AA7417"/>
    <w:pPr>
      <w:contextualSpacing/>
      <w:jc w:val="center"/>
    </w:pPr>
    <w:rPr>
      <w:sz w:val="24"/>
      <w:szCs w:val="24"/>
    </w:rPr>
  </w:style>
  <w:style w:type="character" w:customStyle="1" w:styleId="LegendaTabelaCarter">
    <w:name w:val="Legenda Tabela Caráter"/>
    <w:basedOn w:val="LegendaTabelasCarcter"/>
    <w:link w:val="LegendaTabela"/>
    <w:rsid w:val="0087789F"/>
    <w:rPr>
      <w:lang w:val="pt-PT" w:eastAsia="pt-PT" w:bidi="ar-SA"/>
    </w:rPr>
  </w:style>
  <w:style w:type="paragraph" w:customStyle="1" w:styleId="LegendaFigura">
    <w:name w:val="Legenda Figura"/>
    <w:basedOn w:val="LegendaFiguras"/>
    <w:link w:val="LegendaFiguraCarter"/>
    <w:qFormat/>
    <w:rsid w:val="00824DAE"/>
  </w:style>
  <w:style w:type="character" w:customStyle="1" w:styleId="ImagemCarter">
    <w:name w:val="Imagem Caráter"/>
    <w:basedOn w:val="Tipodeletrapredefinidodopargrafo"/>
    <w:link w:val="Imagem"/>
    <w:rsid w:val="00AA7417"/>
    <w:rPr>
      <w:sz w:val="24"/>
      <w:szCs w:val="24"/>
      <w:lang w:val="pt-PT" w:eastAsia="pt-PT" w:bidi="ar-SA"/>
    </w:rPr>
  </w:style>
  <w:style w:type="paragraph" w:customStyle="1" w:styleId="imagem0">
    <w:name w:val="imagem"/>
    <w:basedOn w:val="Corpodetexto"/>
    <w:link w:val="imagemCarcter"/>
    <w:qFormat/>
    <w:rsid w:val="003254C7"/>
    <w:pPr>
      <w:spacing w:after="0" w:line="240" w:lineRule="auto"/>
      <w:jc w:val="center"/>
    </w:pPr>
    <w:rPr>
      <w:noProof/>
    </w:rPr>
  </w:style>
  <w:style w:type="character" w:customStyle="1" w:styleId="LegendaFiguraCarter">
    <w:name w:val="Legenda Figura Caráter"/>
    <w:basedOn w:val="LegendaFigurasCarcter"/>
    <w:link w:val="LegendaFigura"/>
    <w:rsid w:val="00824DAE"/>
    <w:rPr>
      <w:bCs/>
      <w:sz w:val="28"/>
      <w:lang w:val="pt-PT" w:eastAsia="pt-PT" w:bidi="ar-SA"/>
    </w:rPr>
  </w:style>
  <w:style w:type="character" w:customStyle="1" w:styleId="imagemCarcter">
    <w:name w:val="imagem Carácter"/>
    <w:basedOn w:val="CorpodetextoCarter"/>
    <w:link w:val="imagem0"/>
    <w:rsid w:val="003254C7"/>
    <w:rPr>
      <w:rFonts w:eastAsiaTheme="minorHAnsi"/>
      <w:noProof/>
      <w:sz w:val="24"/>
      <w:szCs w:val="24"/>
      <w:lang w:val="pt-PT" w:eastAsia="pt-PT" w:bidi="ar-SA"/>
    </w:rPr>
  </w:style>
  <w:style w:type="paragraph" w:customStyle="1" w:styleId="resumos">
    <w:name w:val="resumos"/>
    <w:basedOn w:val="Indiceinicial"/>
    <w:link w:val="resumosCarcter"/>
    <w:qFormat/>
    <w:rsid w:val="00823573"/>
    <w:pPr>
      <w:spacing w:after="960"/>
    </w:pPr>
  </w:style>
  <w:style w:type="paragraph" w:customStyle="1" w:styleId="referencias">
    <w:name w:val="referencias"/>
    <w:basedOn w:val="NormalWeb"/>
    <w:link w:val="referenciasCarcter"/>
    <w:rsid w:val="00823573"/>
    <w:pPr>
      <w:ind w:left="640" w:hanging="640"/>
    </w:pPr>
  </w:style>
  <w:style w:type="character" w:customStyle="1" w:styleId="SimboloUMCarter">
    <w:name w:val="Simbolo UM Caráter"/>
    <w:basedOn w:val="Tipodeletrapredefinidodopargrafo"/>
    <w:link w:val="SimboloUM"/>
    <w:rsid w:val="00823573"/>
    <w:rPr>
      <w:b/>
      <w:sz w:val="36"/>
    </w:rPr>
  </w:style>
  <w:style w:type="character" w:customStyle="1" w:styleId="IndiceinicialCarcter">
    <w:name w:val="Indice_inicial Carácter"/>
    <w:basedOn w:val="SimboloUMCarter"/>
    <w:link w:val="Indiceinicial"/>
    <w:rsid w:val="00823573"/>
    <w:rPr>
      <w:b/>
      <w:sz w:val="36"/>
    </w:rPr>
  </w:style>
  <w:style w:type="character" w:customStyle="1" w:styleId="resumosCarcter">
    <w:name w:val="resumos Carácter"/>
    <w:basedOn w:val="IndiceinicialCarcter"/>
    <w:link w:val="resumos"/>
    <w:rsid w:val="00823573"/>
    <w:rPr>
      <w:b/>
      <w:sz w:val="36"/>
    </w:rPr>
  </w:style>
  <w:style w:type="character" w:customStyle="1" w:styleId="NormalWebCarter">
    <w:name w:val="Normal (Web) Caráter"/>
    <w:basedOn w:val="Tipodeletrapredefinidodopargrafo"/>
    <w:link w:val="NormalWeb"/>
    <w:semiHidden/>
    <w:rsid w:val="00823573"/>
    <w:rPr>
      <w:color w:val="000000"/>
      <w:sz w:val="24"/>
      <w:lang w:val="en-GB"/>
    </w:rPr>
  </w:style>
  <w:style w:type="character" w:customStyle="1" w:styleId="referenciasCarcter">
    <w:name w:val="referencias Carácter"/>
    <w:basedOn w:val="NormalWebCarter"/>
    <w:link w:val="referencias"/>
    <w:rsid w:val="00823573"/>
    <w:rPr>
      <w:color w:val="000000"/>
      <w:sz w:val="24"/>
      <w:lang w:val="en-GB"/>
    </w:rPr>
  </w:style>
  <w:style w:type="paragraph" w:customStyle="1" w:styleId="trao">
    <w:name w:val="traço"/>
    <w:basedOn w:val="Corpodetexto"/>
    <w:link w:val="traoCarcter"/>
    <w:qFormat/>
    <w:rsid w:val="00215A4C"/>
    <w:pPr>
      <w:numPr>
        <w:numId w:val="2"/>
      </w:numPr>
      <w:ind w:left="499" w:hanging="357"/>
      <w:contextualSpacing/>
    </w:pPr>
  </w:style>
  <w:style w:type="character" w:customStyle="1" w:styleId="traoCarcter">
    <w:name w:val="traço Carácter"/>
    <w:basedOn w:val="CorpodetextoCarter"/>
    <w:link w:val="trao"/>
    <w:rsid w:val="00215A4C"/>
    <w:rPr>
      <w:rFonts w:eastAsiaTheme="minorHAnsi"/>
      <w:sz w:val="24"/>
      <w:szCs w:val="22"/>
      <w:lang w:eastAsia="en-US"/>
    </w:rPr>
  </w:style>
  <w:style w:type="paragraph" w:customStyle="1" w:styleId="Normal1">
    <w:name w:val="Normal1"/>
    <w:basedOn w:val="Corpodetexto"/>
    <w:link w:val="normalCarcter"/>
    <w:qFormat/>
    <w:rsid w:val="00823573"/>
    <w:pPr>
      <w:tabs>
        <w:tab w:val="left" w:pos="288"/>
      </w:tabs>
      <w:spacing w:after="120" w:line="228" w:lineRule="auto"/>
      <w:ind w:firstLine="288"/>
    </w:pPr>
    <w:rPr>
      <w:rFonts w:eastAsia="MS Mincho"/>
      <w:spacing w:val="-1"/>
      <w:lang w:val="en-US"/>
    </w:rPr>
  </w:style>
  <w:style w:type="character" w:customStyle="1" w:styleId="normalCarcter">
    <w:name w:val="normal Carácter"/>
    <w:basedOn w:val="CorpodetextoCarter"/>
    <w:link w:val="Normal1"/>
    <w:rsid w:val="00823573"/>
    <w:rPr>
      <w:rFonts w:eastAsia="MS Mincho"/>
      <w:spacing w:val="-1"/>
      <w:sz w:val="24"/>
      <w:szCs w:val="24"/>
      <w:lang w:val="en-US" w:eastAsia="en-US" w:bidi="ar-SA"/>
    </w:rPr>
  </w:style>
  <w:style w:type="character" w:styleId="Refdecomentrio">
    <w:name w:val="annotation reference"/>
    <w:basedOn w:val="Tipodeletrapredefinidodopargrafo"/>
    <w:uiPriority w:val="99"/>
    <w:rsid w:val="00823573"/>
    <w:rPr>
      <w:sz w:val="16"/>
      <w:szCs w:val="16"/>
    </w:rPr>
  </w:style>
  <w:style w:type="paragraph" w:styleId="Textodecomentrio">
    <w:name w:val="annotation text"/>
    <w:basedOn w:val="Normal"/>
    <w:link w:val="TextodecomentrioCarter"/>
    <w:uiPriority w:val="99"/>
    <w:rsid w:val="00823573"/>
    <w:rPr>
      <w:rFonts w:ascii="NewsGotT" w:hAnsi="NewsGotT"/>
    </w:rPr>
  </w:style>
  <w:style w:type="character" w:customStyle="1" w:styleId="TextodecomentrioCarter">
    <w:name w:val="Texto de comentário Caráter"/>
    <w:basedOn w:val="Tipodeletrapredefinidodopargrafo"/>
    <w:link w:val="Textodecomentrio"/>
    <w:uiPriority w:val="99"/>
    <w:rsid w:val="00823573"/>
    <w:rPr>
      <w:rFonts w:ascii="NewsGotT" w:hAnsi="NewsGotT"/>
    </w:rPr>
  </w:style>
  <w:style w:type="paragraph" w:styleId="Assuntodecomentrio">
    <w:name w:val="annotation subject"/>
    <w:basedOn w:val="Textodecomentrio"/>
    <w:next w:val="Textodecomentrio"/>
    <w:link w:val="AssuntodecomentrioCarter"/>
    <w:rsid w:val="00823573"/>
    <w:rPr>
      <w:b/>
      <w:bCs/>
    </w:rPr>
  </w:style>
  <w:style w:type="character" w:customStyle="1" w:styleId="AssuntodecomentrioCarter">
    <w:name w:val="Assunto de comentário Caráter"/>
    <w:basedOn w:val="TextodecomentrioCarter"/>
    <w:link w:val="Assuntodecomentrio"/>
    <w:rsid w:val="00823573"/>
    <w:rPr>
      <w:rFonts w:ascii="NewsGotT" w:hAnsi="NewsGotT"/>
      <w:b/>
      <w:bCs/>
    </w:rPr>
  </w:style>
  <w:style w:type="character" w:customStyle="1" w:styleId="st1">
    <w:name w:val="st1"/>
    <w:basedOn w:val="Tipodeletrapredefinidodopargrafo"/>
    <w:rsid w:val="00823573"/>
  </w:style>
  <w:style w:type="paragraph" w:styleId="Reviso">
    <w:name w:val="Revision"/>
    <w:hidden/>
    <w:uiPriority w:val="99"/>
    <w:semiHidden/>
    <w:rsid w:val="00823573"/>
    <w:rPr>
      <w:rFonts w:ascii="NewsGotT" w:hAnsi="NewsGotT"/>
    </w:rPr>
  </w:style>
  <w:style w:type="character" w:styleId="TextodoMarcadordePosio">
    <w:name w:val="Placeholder Text"/>
    <w:basedOn w:val="Tipodeletrapredefinidodopargrafo"/>
    <w:uiPriority w:val="99"/>
    <w:semiHidden/>
    <w:rsid w:val="00823573"/>
    <w:rPr>
      <w:color w:val="808080"/>
    </w:rPr>
  </w:style>
  <w:style w:type="paragraph" w:customStyle="1" w:styleId="numeroequao">
    <w:name w:val="numero equação"/>
    <w:link w:val="numeroequaoCarcter"/>
    <w:qFormat/>
    <w:rsid w:val="00823573"/>
    <w:pPr>
      <w:jc w:val="right"/>
    </w:pPr>
    <w:rPr>
      <w:rFonts w:ascii="Symbol" w:eastAsia="MS Mincho" w:hAnsi="Symbol" w:cs="Symbol"/>
      <w:lang w:val="en-US" w:eastAsia="en-US"/>
    </w:rPr>
  </w:style>
  <w:style w:type="character" w:customStyle="1" w:styleId="numeroequaoCarcter">
    <w:name w:val="numero equação Carácter"/>
    <w:basedOn w:val="Tipodeletrapredefinidodopargrafo"/>
    <w:link w:val="numeroequao"/>
    <w:rsid w:val="005539D1"/>
    <w:rPr>
      <w:rFonts w:ascii="Symbol" w:eastAsia="MS Mincho" w:hAnsi="Symbol" w:cs="Symbol"/>
      <w:lang w:val="en-US" w:eastAsia="en-US"/>
    </w:rPr>
  </w:style>
  <w:style w:type="paragraph" w:customStyle="1" w:styleId="PhDLegendaTabela">
    <w:name w:val="PhD_Legenda_Tabela"/>
    <w:basedOn w:val="Normal"/>
    <w:link w:val="PhDLegendaTabelaCarter"/>
    <w:rsid w:val="009576BB"/>
    <w:pPr>
      <w:keepNext/>
      <w:keepLines/>
      <w:autoSpaceDE w:val="0"/>
      <w:autoSpaceDN w:val="0"/>
      <w:adjustRightInd w:val="0"/>
      <w:spacing w:after="120"/>
      <w:jc w:val="center"/>
    </w:pPr>
    <w:rPr>
      <w:rFonts w:ascii="NewsGotT" w:hAnsi="NewsGotT"/>
    </w:rPr>
  </w:style>
  <w:style w:type="character" w:customStyle="1" w:styleId="PhDLegendaTabelaCarter">
    <w:name w:val="PhD_Legenda_Tabela Caráter"/>
    <w:basedOn w:val="Tipodeletrapredefinidodopargrafo"/>
    <w:link w:val="PhDLegendaTabela"/>
    <w:rsid w:val="009576BB"/>
    <w:rPr>
      <w:rFonts w:ascii="NewsGotT" w:hAnsi="NewsGotT"/>
    </w:rPr>
  </w:style>
  <w:style w:type="character" w:styleId="nfase">
    <w:name w:val="Emphasis"/>
    <w:basedOn w:val="Tipodeletrapredefinidodopargrafo"/>
    <w:uiPriority w:val="20"/>
    <w:qFormat/>
    <w:rsid w:val="00823573"/>
    <w:rPr>
      <w:i/>
      <w:iCs/>
    </w:rPr>
  </w:style>
  <w:style w:type="paragraph" w:customStyle="1" w:styleId="referencia">
    <w:name w:val="referencia"/>
    <w:basedOn w:val="Normal"/>
    <w:link w:val="referenciaCarcter"/>
    <w:rsid w:val="00823573"/>
    <w:pPr>
      <w:autoSpaceDE w:val="0"/>
      <w:autoSpaceDN w:val="0"/>
      <w:adjustRightInd w:val="0"/>
      <w:ind w:left="520" w:hanging="520"/>
      <w:jc w:val="both"/>
    </w:pPr>
    <w:rPr>
      <w:rFonts w:ascii="NewsGotT" w:hAnsi="NewsGotT"/>
      <w:szCs w:val="24"/>
      <w:lang w:val="en-US"/>
    </w:rPr>
  </w:style>
  <w:style w:type="character" w:customStyle="1" w:styleId="referenciaCarcter">
    <w:name w:val="referencia Carácter"/>
    <w:basedOn w:val="Tipodeletrapredefinidodopargrafo"/>
    <w:link w:val="referencia"/>
    <w:rsid w:val="00823573"/>
    <w:rPr>
      <w:rFonts w:ascii="NewsGotT" w:hAnsi="NewsGotT"/>
      <w:szCs w:val="24"/>
      <w:lang w:val="en-US"/>
    </w:rPr>
  </w:style>
  <w:style w:type="paragraph" w:customStyle="1" w:styleId="CorpodeTextosemParagrafoPHD">
    <w:name w:val="Corpo de Texto sem Paragrafo_PHD"/>
    <w:basedOn w:val="Corpodetexto"/>
    <w:link w:val="CorpodeTextosemParagrafoPHDCarter"/>
    <w:qFormat/>
    <w:rsid w:val="00691F6E"/>
    <w:pPr>
      <w:spacing w:after="0"/>
    </w:pPr>
  </w:style>
  <w:style w:type="character" w:customStyle="1" w:styleId="CorpodeTextosemParagrafoPHDCarter">
    <w:name w:val="Corpo de Texto sem Paragrafo_PHD Caráter"/>
    <w:basedOn w:val="CorpodetextoCarter"/>
    <w:link w:val="CorpodeTextosemParagrafoPHD"/>
    <w:rsid w:val="00691F6E"/>
    <w:rPr>
      <w:rFonts w:eastAsiaTheme="minorHAnsi"/>
      <w:sz w:val="24"/>
      <w:szCs w:val="24"/>
      <w:lang w:val="pt-PT" w:eastAsia="pt-PT" w:bidi="ar-SA"/>
    </w:rPr>
  </w:style>
  <w:style w:type="character" w:customStyle="1" w:styleId="RodapCarter">
    <w:name w:val="Rodapé Caráter"/>
    <w:basedOn w:val="Tipodeletrapredefinidodopargrafo"/>
    <w:link w:val="Rodap"/>
    <w:semiHidden/>
    <w:rsid w:val="00E87825"/>
  </w:style>
  <w:style w:type="paragraph" w:customStyle="1" w:styleId="NormalTrabalho">
    <w:name w:val="Normal_Trabalho"/>
    <w:basedOn w:val="Corpodetexto"/>
    <w:link w:val="NormalTrabalhoCarcter"/>
    <w:qFormat/>
    <w:rsid w:val="00E87825"/>
    <w:pPr>
      <w:spacing w:after="120"/>
    </w:pPr>
    <w:rPr>
      <w:rFonts w:ascii="NewsGotT" w:hAnsi="NewsGotT"/>
      <w:lang w:val="en-US"/>
    </w:rPr>
  </w:style>
  <w:style w:type="character" w:customStyle="1" w:styleId="NormalTrabalhoCarcter">
    <w:name w:val="Normal_Trabalho Carácter"/>
    <w:basedOn w:val="CorpodetextoCarter"/>
    <w:link w:val="NormalTrabalho"/>
    <w:rsid w:val="00E87825"/>
    <w:rPr>
      <w:rFonts w:ascii="NewsGotT" w:eastAsiaTheme="minorHAnsi" w:hAnsi="NewsGotT"/>
      <w:sz w:val="24"/>
      <w:szCs w:val="24"/>
      <w:lang w:val="en-US" w:eastAsia="pt-PT" w:bidi="ar-SA"/>
    </w:rPr>
  </w:style>
  <w:style w:type="character" w:customStyle="1" w:styleId="AvanodecorpodetextoCarter">
    <w:name w:val="Avanço de corpo de texto Caráter"/>
    <w:basedOn w:val="Tipodeletrapredefinidodopargrafo"/>
    <w:link w:val="Avanodecorpodetexto"/>
    <w:semiHidden/>
    <w:rsid w:val="00E87825"/>
  </w:style>
  <w:style w:type="paragraph" w:customStyle="1" w:styleId="legendatabela0">
    <w:name w:val="legenda_tabela"/>
    <w:basedOn w:val="LegendaTabelas"/>
    <w:link w:val="legendatabelaCarcter"/>
    <w:rsid w:val="00E87825"/>
    <w:rPr>
      <w:rFonts w:ascii="NewsGotT" w:hAnsi="NewsGotT"/>
    </w:rPr>
  </w:style>
  <w:style w:type="character" w:customStyle="1" w:styleId="legendatabelaCarcter">
    <w:name w:val="legenda_tabela Carácter"/>
    <w:basedOn w:val="LegendaTabelasCarcter"/>
    <w:link w:val="legendatabela0"/>
    <w:rsid w:val="00E87825"/>
    <w:rPr>
      <w:rFonts w:ascii="NewsGotT" w:hAnsi="NewsGotT"/>
      <w:lang w:val="pt-PT" w:eastAsia="pt-PT" w:bidi="ar-SA"/>
    </w:rPr>
  </w:style>
  <w:style w:type="paragraph" w:customStyle="1" w:styleId="Teste1">
    <w:name w:val="Teste1"/>
    <w:basedOn w:val="Normal"/>
    <w:rsid w:val="00E87825"/>
    <w:pPr>
      <w:suppressAutoHyphens/>
      <w:spacing w:line="360" w:lineRule="auto"/>
      <w:ind w:left="567" w:hanging="283"/>
      <w:jc w:val="both"/>
    </w:pPr>
    <w:rPr>
      <w:rFonts w:ascii="NewsGotT" w:hAnsi="NewsGotT"/>
      <w:sz w:val="24"/>
      <w:szCs w:val="24"/>
      <w:lang w:eastAsia="ar-SA"/>
    </w:rPr>
  </w:style>
  <w:style w:type="paragraph" w:customStyle="1" w:styleId="negrito">
    <w:name w:val="negrito"/>
    <w:basedOn w:val="NormalTrabalho"/>
    <w:link w:val="negritoCarcter"/>
    <w:qFormat/>
    <w:rsid w:val="00E87825"/>
    <w:pPr>
      <w:spacing w:before="120" w:line="240" w:lineRule="auto"/>
    </w:pPr>
    <w:rPr>
      <w:b/>
    </w:rPr>
  </w:style>
  <w:style w:type="character" w:customStyle="1" w:styleId="negritoCarcter">
    <w:name w:val="negrito Carácter"/>
    <w:basedOn w:val="NormalTrabalhoCarcter"/>
    <w:link w:val="negrito"/>
    <w:rsid w:val="00E87825"/>
    <w:rPr>
      <w:rFonts w:ascii="NewsGotT" w:eastAsiaTheme="minorHAnsi" w:hAnsi="NewsGotT"/>
      <w:b/>
      <w:sz w:val="24"/>
      <w:szCs w:val="24"/>
      <w:lang w:val="en-US" w:eastAsia="pt-PT" w:bidi="ar-SA"/>
    </w:rPr>
  </w:style>
  <w:style w:type="paragraph" w:customStyle="1" w:styleId="text0">
    <w:name w:val="text"/>
    <w:basedOn w:val="Normal"/>
    <w:link w:val="textCarcter"/>
    <w:rsid w:val="00E87825"/>
    <w:pPr>
      <w:suppressAutoHyphens/>
      <w:spacing w:line="240" w:lineRule="exact"/>
      <w:ind w:firstLine="187"/>
      <w:jc w:val="both"/>
    </w:pPr>
    <w:rPr>
      <w:rFonts w:ascii="NewsGotT" w:hAnsi="NewsGotT"/>
      <w:lang w:val="en-US"/>
    </w:rPr>
  </w:style>
  <w:style w:type="character" w:customStyle="1" w:styleId="st">
    <w:name w:val="st"/>
    <w:rsid w:val="00E87825"/>
  </w:style>
  <w:style w:type="character" w:customStyle="1" w:styleId="textCarcter">
    <w:name w:val="text Carácter"/>
    <w:link w:val="text0"/>
    <w:rsid w:val="00E87825"/>
    <w:rPr>
      <w:rFonts w:ascii="NewsGotT" w:hAnsi="NewsGotT"/>
      <w:lang w:val="en-US"/>
    </w:rPr>
  </w:style>
  <w:style w:type="character" w:customStyle="1" w:styleId="LegendaFiguraCarcter">
    <w:name w:val="Legenda Figura Carácter"/>
    <w:basedOn w:val="Tipodeletrapredefinidodopargrafo"/>
    <w:rsid w:val="00E87825"/>
    <w:rPr>
      <w:rFonts w:eastAsia="MS Mincho"/>
      <w:noProof/>
      <w:sz w:val="16"/>
      <w:szCs w:val="16"/>
      <w:lang w:val="en-US" w:eastAsia="en-US"/>
    </w:rPr>
  </w:style>
  <w:style w:type="paragraph" w:customStyle="1" w:styleId="Nivel3">
    <w:name w:val="Nivel3"/>
    <w:basedOn w:val="Ttulo3"/>
    <w:link w:val="Nivel3Carter"/>
    <w:qFormat/>
    <w:rsid w:val="00E87825"/>
    <w:pPr>
      <w:numPr>
        <w:ilvl w:val="0"/>
        <w:numId w:val="0"/>
      </w:numPr>
      <w:tabs>
        <w:tab w:val="left" w:pos="567"/>
        <w:tab w:val="left" w:pos="1701"/>
      </w:tabs>
      <w:spacing w:before="240" w:after="120"/>
      <w:jc w:val="both"/>
    </w:pPr>
    <w:rPr>
      <w:rFonts w:ascii="NewsGotT" w:hAnsi="NewsGotT" w:cs="Arial"/>
      <w:lang w:val="en-US"/>
    </w:rPr>
  </w:style>
  <w:style w:type="character" w:customStyle="1" w:styleId="Nivel3Carter">
    <w:name w:val="Nivel3 Caráter"/>
    <w:basedOn w:val="Ttulo3Carter"/>
    <w:link w:val="Nivel3"/>
    <w:rsid w:val="00E87825"/>
    <w:rPr>
      <w:rFonts w:ascii="NewsGotT" w:hAnsi="NewsGotT" w:cs="Arial"/>
      <w:b/>
      <w:bCs/>
      <w:kern w:val="32"/>
      <w:sz w:val="24"/>
      <w:szCs w:val="24"/>
      <w:lang w:val="en-US"/>
    </w:rPr>
  </w:style>
  <w:style w:type="paragraph" w:customStyle="1" w:styleId="TextodepoisEquao">
    <w:name w:val="Texto_depois_Equação"/>
    <w:basedOn w:val="NormalTrabalho"/>
    <w:link w:val="TextodepoisEquaoCarter"/>
    <w:qFormat/>
    <w:rsid w:val="00E87825"/>
  </w:style>
  <w:style w:type="paragraph" w:customStyle="1" w:styleId="variavel">
    <w:name w:val="variavel"/>
    <w:basedOn w:val="NormalTrabalho"/>
    <w:link w:val="variavelCarter"/>
    <w:qFormat/>
    <w:rsid w:val="00E87825"/>
    <w:rPr>
      <w:i/>
    </w:rPr>
  </w:style>
  <w:style w:type="character" w:customStyle="1" w:styleId="TextodepoisEquaoCarter">
    <w:name w:val="Texto_depois_Equação Caráter"/>
    <w:basedOn w:val="NormalTrabalhoCarcter"/>
    <w:link w:val="TextodepoisEquao"/>
    <w:rsid w:val="00E87825"/>
    <w:rPr>
      <w:rFonts w:ascii="NewsGotT" w:eastAsiaTheme="minorHAnsi" w:hAnsi="NewsGotT"/>
      <w:sz w:val="24"/>
      <w:szCs w:val="24"/>
      <w:lang w:val="en-US" w:eastAsia="pt-PT" w:bidi="ar-SA"/>
    </w:rPr>
  </w:style>
  <w:style w:type="character" w:customStyle="1" w:styleId="variavelCarter">
    <w:name w:val="variavel Caráter"/>
    <w:basedOn w:val="NormalTrabalhoCarcter"/>
    <w:link w:val="variavel"/>
    <w:rsid w:val="00E87825"/>
    <w:rPr>
      <w:rFonts w:ascii="NewsGotT" w:eastAsiaTheme="minorHAnsi" w:hAnsi="NewsGotT"/>
      <w:i/>
      <w:sz w:val="24"/>
      <w:szCs w:val="24"/>
      <w:lang w:val="en-US" w:eastAsia="pt-PT" w:bidi="ar-SA"/>
    </w:rPr>
  </w:style>
  <w:style w:type="paragraph" w:customStyle="1" w:styleId="TableTitle">
    <w:name w:val="Table Title"/>
    <w:basedOn w:val="Normal"/>
    <w:link w:val="TableTitleCarter"/>
    <w:rsid w:val="00E87825"/>
    <w:pPr>
      <w:jc w:val="center"/>
    </w:pPr>
    <w:rPr>
      <w:smallCaps/>
      <w:sz w:val="16"/>
      <w:szCs w:val="16"/>
      <w:lang w:val="en-US" w:eastAsia="en-US"/>
    </w:rPr>
  </w:style>
  <w:style w:type="character" w:customStyle="1" w:styleId="TableTitleCarter">
    <w:name w:val="Table Title Caráter"/>
    <w:basedOn w:val="Tipodeletrapredefinidodopargrafo"/>
    <w:link w:val="TableTitle"/>
    <w:rsid w:val="00E87825"/>
    <w:rPr>
      <w:smallCaps/>
      <w:sz w:val="16"/>
      <w:szCs w:val="16"/>
      <w:lang w:val="en-US" w:eastAsia="en-US"/>
    </w:rPr>
  </w:style>
  <w:style w:type="paragraph" w:customStyle="1" w:styleId="NormalSemParagrafo">
    <w:name w:val="Normal Sem Paragrafo"/>
    <w:basedOn w:val="NormalTrabalho"/>
    <w:link w:val="NormalSemParagrafoCarter"/>
    <w:qFormat/>
    <w:rsid w:val="00E87825"/>
  </w:style>
  <w:style w:type="character" w:customStyle="1" w:styleId="NormalSemParagrafoCarter">
    <w:name w:val="Normal Sem Paragrafo Caráter"/>
    <w:basedOn w:val="NormalTrabalhoCarcter"/>
    <w:link w:val="NormalSemParagrafo"/>
    <w:rsid w:val="00E87825"/>
    <w:rPr>
      <w:rFonts w:ascii="NewsGotT" w:eastAsiaTheme="minorHAnsi" w:hAnsi="NewsGotT"/>
      <w:sz w:val="24"/>
      <w:szCs w:val="24"/>
      <w:lang w:val="en-US" w:eastAsia="pt-PT" w:bidi="ar-SA"/>
    </w:rPr>
  </w:style>
  <w:style w:type="paragraph" w:customStyle="1" w:styleId="ReferenciasPHD">
    <w:name w:val="Referencias_PHD"/>
    <w:basedOn w:val="NormalWeb"/>
    <w:link w:val="ReferenciasPHDCarter"/>
    <w:qFormat/>
    <w:rsid w:val="00032305"/>
    <w:pPr>
      <w:spacing w:before="0" w:after="120"/>
      <w:ind w:left="641" w:hanging="641"/>
      <w:jc w:val="both"/>
    </w:pPr>
    <w:rPr>
      <w:sz w:val="22"/>
      <w:lang w:val="en-US"/>
    </w:rPr>
  </w:style>
  <w:style w:type="character" w:customStyle="1" w:styleId="ReferenciasPHDCarter">
    <w:name w:val="Referencias_PHD Caráter"/>
    <w:basedOn w:val="Tipodeletrapredefinidodopargrafo"/>
    <w:link w:val="ReferenciasPHD"/>
    <w:rsid w:val="00032305"/>
    <w:rPr>
      <w:color w:val="000000"/>
      <w:sz w:val="22"/>
      <w:lang w:val="en-US"/>
    </w:rPr>
  </w:style>
  <w:style w:type="paragraph" w:customStyle="1" w:styleId="PostTable">
    <w:name w:val="Post_Table"/>
    <w:basedOn w:val="NormalTrabalho"/>
    <w:link w:val="PostTableCarter"/>
    <w:rsid w:val="00B46E5F"/>
    <w:pPr>
      <w:spacing w:after="0" w:line="240" w:lineRule="auto"/>
    </w:pPr>
    <w:rPr>
      <w:rFonts w:ascii="Times New Roman" w:hAnsi="Times New Roman"/>
      <w:sz w:val="20"/>
      <w:szCs w:val="16"/>
    </w:rPr>
  </w:style>
  <w:style w:type="character" w:customStyle="1" w:styleId="PostTableCarter">
    <w:name w:val="Post_Table Caráter"/>
    <w:basedOn w:val="NormalTrabalhoCarcter"/>
    <w:link w:val="PostTable"/>
    <w:rsid w:val="00B46E5F"/>
    <w:rPr>
      <w:rFonts w:ascii="NewsGotT" w:eastAsiaTheme="minorHAnsi" w:hAnsi="NewsGotT"/>
      <w:sz w:val="24"/>
      <w:szCs w:val="16"/>
      <w:lang w:val="en-US" w:eastAsia="en-US" w:bidi="ar-SA"/>
    </w:rPr>
  </w:style>
  <w:style w:type="paragraph" w:customStyle="1" w:styleId="sectionhead1">
    <w:name w:val="section head (1)"/>
    <w:basedOn w:val="Normal"/>
    <w:rsid w:val="00B51FC7"/>
    <w:pPr>
      <w:numPr>
        <w:numId w:val="3"/>
      </w:numPr>
      <w:tabs>
        <w:tab w:val="left" w:pos="360"/>
      </w:tabs>
      <w:suppressAutoHyphens/>
      <w:spacing w:before="120" w:after="120" w:line="216" w:lineRule="auto"/>
      <w:ind w:left="0" w:firstLine="0"/>
      <w:jc w:val="center"/>
    </w:pPr>
    <w:rPr>
      <w:smallCaps/>
      <w:lang w:val="en-US"/>
    </w:rPr>
  </w:style>
  <w:style w:type="paragraph" w:customStyle="1" w:styleId="Normalpaper">
    <w:name w:val="Normal_paper"/>
    <w:basedOn w:val="text0"/>
    <w:link w:val="NormalpaperCarcter"/>
    <w:rsid w:val="00B51FC7"/>
    <w:pPr>
      <w:spacing w:after="120"/>
    </w:pPr>
  </w:style>
  <w:style w:type="character" w:customStyle="1" w:styleId="NormalpaperCarcter">
    <w:name w:val="Normal_paper Carácter"/>
    <w:basedOn w:val="textCarcter"/>
    <w:link w:val="Normalpaper"/>
    <w:rsid w:val="00B51FC7"/>
    <w:rPr>
      <w:rFonts w:ascii="NewsGotT" w:hAnsi="NewsGotT"/>
      <w:lang w:val="en-US"/>
    </w:rPr>
  </w:style>
  <w:style w:type="paragraph" w:customStyle="1" w:styleId="LegandaFigura">
    <w:name w:val="Leganda Figura"/>
    <w:basedOn w:val="Textodenotaderodap"/>
    <w:link w:val="LegandaFiguraCarcter"/>
    <w:rsid w:val="00B51FC7"/>
    <w:pPr>
      <w:suppressAutoHyphens/>
      <w:autoSpaceDE w:val="0"/>
      <w:spacing w:line="216" w:lineRule="auto"/>
      <w:jc w:val="both"/>
    </w:pPr>
  </w:style>
  <w:style w:type="character" w:customStyle="1" w:styleId="TextodenotaderodapCarter">
    <w:name w:val="Texto de nota de rodapé Caráter"/>
    <w:link w:val="Textodenotaderodap"/>
    <w:semiHidden/>
    <w:rsid w:val="00B51FC7"/>
  </w:style>
  <w:style w:type="character" w:customStyle="1" w:styleId="LegandaFiguraCarcter">
    <w:name w:val="Leganda Figura Carácter"/>
    <w:basedOn w:val="TextodenotaderodapCarter"/>
    <w:link w:val="LegandaFigura"/>
    <w:rsid w:val="00B51FC7"/>
  </w:style>
  <w:style w:type="character" w:customStyle="1" w:styleId="msqrt">
    <w:name w:val="msqrt"/>
    <w:basedOn w:val="Tipodeletrapredefinidodopargrafo"/>
    <w:rsid w:val="00DE5280"/>
  </w:style>
  <w:style w:type="character" w:customStyle="1" w:styleId="mn">
    <w:name w:val="mn"/>
    <w:basedOn w:val="Tipodeletrapredefinidodopargrafo"/>
    <w:rsid w:val="00DE5280"/>
  </w:style>
  <w:style w:type="paragraph" w:customStyle="1" w:styleId="Cabealho10">
    <w:name w:val="Cabeçalho 10"/>
    <w:basedOn w:val="Titulo4"/>
    <w:link w:val="Cabealho10Carter"/>
    <w:qFormat/>
    <w:rsid w:val="00596A74"/>
    <w:rPr>
      <w:rFonts w:eastAsia="MS Mincho"/>
    </w:rPr>
  </w:style>
  <w:style w:type="character" w:customStyle="1" w:styleId="Titulo4Carter">
    <w:name w:val="Titulo 4 Caráter"/>
    <w:basedOn w:val="Ttulo3Carter"/>
    <w:link w:val="Titulo4"/>
    <w:rsid w:val="00596A74"/>
    <w:rPr>
      <w:b/>
      <w:bCs/>
      <w:kern w:val="32"/>
      <w:sz w:val="28"/>
      <w:szCs w:val="24"/>
    </w:rPr>
  </w:style>
  <w:style w:type="character" w:customStyle="1" w:styleId="Cabealho10Carter">
    <w:name w:val="Cabeçalho 10 Caráter"/>
    <w:basedOn w:val="Titulo4Carter"/>
    <w:link w:val="Cabealho10"/>
    <w:rsid w:val="00596A74"/>
    <w:rPr>
      <w:rFonts w:eastAsia="MS Mincho"/>
      <w:b/>
      <w:bCs/>
      <w:kern w:val="32"/>
      <w:sz w:val="24"/>
      <w:szCs w:val="24"/>
    </w:rPr>
  </w:style>
  <w:style w:type="paragraph" w:styleId="PargrafodaLista">
    <w:name w:val="List Paragraph"/>
    <w:basedOn w:val="Normal"/>
    <w:uiPriority w:val="34"/>
    <w:qFormat/>
    <w:rsid w:val="00B57C87"/>
    <w:pPr>
      <w:ind w:left="720"/>
      <w:contextualSpacing/>
    </w:pPr>
  </w:style>
  <w:style w:type="paragraph" w:customStyle="1" w:styleId="Legendatese">
    <w:name w:val="Legenda_tese"/>
    <w:basedOn w:val="Normal"/>
    <w:link w:val="LegendateseCarcter"/>
    <w:rsid w:val="00B6305C"/>
    <w:pPr>
      <w:suppressAutoHyphens/>
      <w:spacing w:before="120" w:after="320"/>
      <w:ind w:left="1077" w:hanging="1077"/>
    </w:pPr>
    <w:rPr>
      <w:bCs/>
      <w:lang w:eastAsia="ar-SA"/>
    </w:rPr>
  </w:style>
  <w:style w:type="paragraph" w:customStyle="1" w:styleId="Inferior">
    <w:name w:val="Inferior"/>
    <w:basedOn w:val="Normal"/>
    <w:link w:val="InferiorCarcter"/>
    <w:rsid w:val="003B2552"/>
    <w:pPr>
      <w:suppressAutoHyphens/>
      <w:spacing w:line="360" w:lineRule="auto"/>
      <w:jc w:val="both"/>
    </w:pPr>
    <w:rPr>
      <w:i/>
      <w:sz w:val="24"/>
      <w:szCs w:val="24"/>
      <w:vertAlign w:val="subscript"/>
      <w:lang w:eastAsia="ar-SA"/>
    </w:rPr>
  </w:style>
  <w:style w:type="paragraph" w:customStyle="1" w:styleId="Inferiorlinha">
    <w:name w:val="Inferior_linha"/>
    <w:basedOn w:val="Normal"/>
    <w:link w:val="InferiorlinhaCarcter"/>
    <w:rsid w:val="003B2552"/>
    <w:pPr>
      <w:suppressAutoHyphens/>
      <w:spacing w:line="360" w:lineRule="auto"/>
      <w:jc w:val="both"/>
    </w:pPr>
    <w:rPr>
      <w:i/>
      <w:sz w:val="24"/>
      <w:szCs w:val="24"/>
      <w:vertAlign w:val="subscript"/>
      <w:lang w:eastAsia="ar-SA"/>
    </w:rPr>
  </w:style>
  <w:style w:type="character" w:customStyle="1" w:styleId="InferiorCarcter">
    <w:name w:val="Inferior Carácter"/>
    <w:basedOn w:val="Tipodeletrapredefinidodopargrafo"/>
    <w:link w:val="Inferior"/>
    <w:rsid w:val="003B2552"/>
    <w:rPr>
      <w:i/>
      <w:sz w:val="24"/>
      <w:szCs w:val="24"/>
      <w:vertAlign w:val="subscript"/>
      <w:lang w:eastAsia="ar-SA"/>
    </w:rPr>
  </w:style>
  <w:style w:type="character" w:customStyle="1" w:styleId="InferiorlinhaCarcter">
    <w:name w:val="Inferior_linha Carácter"/>
    <w:basedOn w:val="Tipodeletrapredefinidodopargrafo"/>
    <w:link w:val="Inferiorlinha"/>
    <w:rsid w:val="003B2552"/>
    <w:rPr>
      <w:i/>
      <w:sz w:val="24"/>
      <w:szCs w:val="24"/>
      <w:vertAlign w:val="subscript"/>
      <w:lang w:eastAsia="ar-SA"/>
    </w:rPr>
  </w:style>
  <w:style w:type="character" w:customStyle="1" w:styleId="LegendateseCarcter">
    <w:name w:val="Legenda_tese Carácter"/>
    <w:basedOn w:val="Tipodeletrapredefinidodopargrafo"/>
    <w:link w:val="Legendatese"/>
    <w:rsid w:val="00B6305C"/>
    <w:rPr>
      <w:b w:val="0"/>
      <w:bCs/>
      <w:lang w:eastAsia="ar-SA"/>
    </w:rPr>
  </w:style>
  <w:style w:type="paragraph" w:customStyle="1" w:styleId="FigurasOT">
    <w:name w:val="Figuras_OT"/>
    <w:basedOn w:val="Legendatese"/>
    <w:rsid w:val="003B2552"/>
    <w:pPr>
      <w:keepNext/>
      <w:tabs>
        <w:tab w:val="left" w:pos="993"/>
      </w:tabs>
      <w:spacing w:before="240" w:after="120"/>
      <w:ind w:left="0" w:firstLine="0"/>
      <w:jc w:val="center"/>
    </w:pPr>
  </w:style>
  <w:style w:type="paragraph" w:customStyle="1" w:styleId="Estilo5">
    <w:name w:val="Estilo5"/>
    <w:basedOn w:val="Titulo4"/>
    <w:link w:val="Estilo5Carter"/>
    <w:qFormat/>
    <w:rsid w:val="006E6F4E"/>
  </w:style>
  <w:style w:type="character" w:customStyle="1" w:styleId="Estilo5Carter">
    <w:name w:val="Estilo5 Caráter"/>
    <w:basedOn w:val="Titulo4Carter"/>
    <w:link w:val="Estilo5"/>
    <w:rsid w:val="006E6F4E"/>
    <w:rPr>
      <w:b/>
      <w:bCs/>
      <w:kern w:val="32"/>
      <w:sz w:val="24"/>
      <w:szCs w:val="24"/>
    </w:rPr>
  </w:style>
  <w:style w:type="paragraph" w:customStyle="1" w:styleId="Tabela">
    <w:name w:val="Tabela"/>
    <w:basedOn w:val="Normal"/>
    <w:link w:val="TabelaCarter"/>
    <w:qFormat/>
    <w:rsid w:val="00D04E03"/>
    <w:pPr>
      <w:keepNext/>
      <w:keepLines/>
      <w:contextualSpacing/>
      <w:jc w:val="center"/>
    </w:pPr>
    <w:rPr>
      <w:lang w:val="en-US"/>
    </w:rPr>
  </w:style>
  <w:style w:type="character" w:customStyle="1" w:styleId="TabelaCarter">
    <w:name w:val="Tabela Caráter"/>
    <w:basedOn w:val="Tipodeletrapredefinidodopargrafo"/>
    <w:link w:val="Tabela"/>
    <w:rsid w:val="00D04E03"/>
    <w:rPr>
      <w:lang w:val="en-US"/>
    </w:rPr>
  </w:style>
  <w:style w:type="paragraph" w:customStyle="1" w:styleId="AssinaturaBE">
    <w:name w:val="Assinatura_BE"/>
    <w:basedOn w:val="SimboloUM"/>
    <w:link w:val="AssinaturaBECarter"/>
    <w:qFormat/>
    <w:rsid w:val="00ED25B2"/>
    <w:pPr>
      <w:jc w:val="left"/>
    </w:pPr>
    <w:rPr>
      <w:sz w:val="20"/>
    </w:rPr>
  </w:style>
  <w:style w:type="character" w:customStyle="1" w:styleId="AssinaturaBECarter">
    <w:name w:val="Assinatura_BE Caráter"/>
    <w:basedOn w:val="SimboloUMCarter"/>
    <w:link w:val="AssinaturaBE"/>
    <w:rsid w:val="00ED25B2"/>
    <w:rPr>
      <w:b/>
      <w:sz w:val="36"/>
    </w:rPr>
  </w:style>
  <w:style w:type="paragraph" w:customStyle="1" w:styleId="NarrowPHD">
    <w:name w:val="Narrow_PHD"/>
    <w:basedOn w:val="CorpodeTextosemParagrafoPHD"/>
    <w:link w:val="NarrowPHDCarter"/>
    <w:qFormat/>
    <w:rsid w:val="00714420"/>
    <w:rPr>
      <w:sz w:val="12"/>
    </w:rPr>
  </w:style>
  <w:style w:type="character" w:customStyle="1" w:styleId="NarrowPHDCarter">
    <w:name w:val="Narrow_PHD Caráter"/>
    <w:basedOn w:val="CorpodeTextosemParagrafoPHDCarter"/>
    <w:link w:val="NarrowPHD"/>
    <w:rsid w:val="00714420"/>
    <w:rPr>
      <w:rFonts w:eastAsiaTheme="minorHAnsi"/>
      <w:sz w:val="12"/>
      <w:szCs w:val="24"/>
      <w:lang w:val="pt-PT" w:eastAsia="pt-PT" w:bidi="ar-SA"/>
    </w:rPr>
  </w:style>
  <w:style w:type="paragraph" w:customStyle="1" w:styleId="PhDEquao">
    <w:name w:val="PhD_Equação"/>
    <w:basedOn w:val="Normal"/>
    <w:link w:val="PhDEquaoCarter"/>
    <w:qFormat/>
    <w:rsid w:val="005B32EF"/>
    <w:pPr>
      <w:spacing w:after="120"/>
      <w:jc w:val="center"/>
    </w:pPr>
    <w:rPr>
      <w:sz w:val="24"/>
      <w:szCs w:val="24"/>
    </w:rPr>
  </w:style>
  <w:style w:type="character" w:customStyle="1" w:styleId="PhDEquaoCarter">
    <w:name w:val="PhD_Equação Caráter"/>
    <w:basedOn w:val="Tipodeletrapredefinidodopargrafo"/>
    <w:link w:val="PhDEquao"/>
    <w:rsid w:val="005B32EF"/>
    <w:rPr>
      <w:sz w:val="24"/>
      <w:szCs w:val="24"/>
    </w:rPr>
  </w:style>
  <w:style w:type="character" w:styleId="Hiperligaovisitada">
    <w:name w:val="FollowedHyperlink"/>
    <w:basedOn w:val="Tipodeletrapredefinidodopargrafo"/>
    <w:rsid w:val="00DB13DB"/>
    <w:rPr>
      <w:color w:val="954F72" w:themeColor="followedHyperlink"/>
      <w:u w:val="single"/>
    </w:rPr>
  </w:style>
  <w:style w:type="paragraph" w:styleId="Legenda">
    <w:name w:val="caption"/>
    <w:basedOn w:val="Normal"/>
    <w:next w:val="Normal"/>
    <w:uiPriority w:val="35"/>
    <w:qFormat/>
    <w:rsid w:val="0072362B"/>
    <w:pPr>
      <w:spacing w:after="200"/>
    </w:pPr>
    <w:rPr>
      <w:i/>
      <w:iCs/>
      <w:color w:val="44546A" w:themeColor="text2"/>
      <w:sz w:val="18"/>
      <w:szCs w:val="18"/>
    </w:rPr>
  </w:style>
  <w:style w:type="paragraph" w:customStyle="1" w:styleId="SpellerrorPHD">
    <w:name w:val="Spell_error_PHD"/>
    <w:basedOn w:val="Corpodetexto"/>
    <w:link w:val="SpellerrorPHDCarter"/>
    <w:qFormat/>
    <w:rsid w:val="00750D7F"/>
    <w:pPr>
      <w:spacing w:before="120" w:after="120" w:line="240" w:lineRule="auto"/>
    </w:pPr>
    <w:rPr>
      <w:lang w:val="en-US"/>
    </w:rPr>
  </w:style>
  <w:style w:type="character" w:customStyle="1" w:styleId="SpellerrorPHDCarter">
    <w:name w:val="Spell_error_PHD Caráter"/>
    <w:basedOn w:val="CorpodetextoCarter"/>
    <w:link w:val="SpellerrorPHD"/>
    <w:rsid w:val="00750D7F"/>
    <w:rPr>
      <w:rFonts w:eastAsiaTheme="minorHAnsi"/>
      <w:sz w:val="24"/>
      <w:szCs w:val="22"/>
      <w:lang w:val="en-US" w:eastAsia="en-US"/>
    </w:rPr>
  </w:style>
  <w:style w:type="paragraph" w:customStyle="1" w:styleId="CorpodetextoAEPHD">
    <w:name w:val="Corpo de texto_AE_PHD"/>
    <w:basedOn w:val="Corpodetexto"/>
    <w:link w:val="CorpodetextoAEPHDCarter"/>
    <w:qFormat/>
    <w:rsid w:val="00800B0A"/>
    <w:pPr>
      <w:widowControl w:val="0"/>
      <w:spacing w:after="0"/>
    </w:pPr>
  </w:style>
  <w:style w:type="paragraph" w:customStyle="1" w:styleId="CorpodetextoDEPHD">
    <w:name w:val="Corpo de textoDE_PHD"/>
    <w:basedOn w:val="CorpodetextoAEPHD"/>
    <w:link w:val="CorpodetextoDEPHDCarter"/>
    <w:qFormat/>
    <w:rsid w:val="00E45B91"/>
  </w:style>
  <w:style w:type="character" w:customStyle="1" w:styleId="CorpodetextoAEPHDCarter">
    <w:name w:val="Corpo de texto_AE_PHD Caráter"/>
    <w:basedOn w:val="CorpodetextoCarter"/>
    <w:link w:val="CorpodetextoAEPHD"/>
    <w:rsid w:val="00800B0A"/>
    <w:rPr>
      <w:rFonts w:eastAsiaTheme="minorHAnsi"/>
      <w:sz w:val="24"/>
      <w:szCs w:val="22"/>
      <w:lang w:eastAsia="en-US"/>
    </w:rPr>
  </w:style>
  <w:style w:type="character" w:customStyle="1" w:styleId="CorpodetextoDEPHDCarter">
    <w:name w:val="Corpo de textoDE_PHD Caráter"/>
    <w:basedOn w:val="CorpodetextoAEPHDCarter"/>
    <w:link w:val="CorpodetextoDEPHD"/>
    <w:rsid w:val="00E45B91"/>
    <w:rPr>
      <w:rFonts w:eastAsiaTheme="minorHAnsi"/>
      <w:sz w:val="24"/>
      <w:szCs w:val="22"/>
      <w:lang w:eastAsia="en-US"/>
    </w:rPr>
  </w:style>
  <w:style w:type="character" w:customStyle="1" w:styleId="tabelainteriorCarcter">
    <w:name w:val="tabela interior Carácter"/>
    <w:basedOn w:val="Tipodeletrapredefinidodopargrafo"/>
    <w:link w:val="tabelainterior"/>
    <w:locked/>
    <w:rsid w:val="002A70F9"/>
    <w:rPr>
      <w:rFonts w:cstheme="minorHAnsi"/>
      <w:b/>
      <w:sz w:val="16"/>
      <w:szCs w:val="18"/>
    </w:rPr>
  </w:style>
  <w:style w:type="paragraph" w:customStyle="1" w:styleId="tabelainterior">
    <w:name w:val="tabela interior"/>
    <w:basedOn w:val="Normal"/>
    <w:link w:val="tabelainteriorCarcter"/>
    <w:qFormat/>
    <w:rsid w:val="002A70F9"/>
    <w:pPr>
      <w:jc w:val="center"/>
    </w:pPr>
    <w:rPr>
      <w:rFonts w:cstheme="minorHAnsi"/>
      <w:b/>
      <w:sz w:val="16"/>
      <w:szCs w:val="18"/>
    </w:rPr>
  </w:style>
  <w:style w:type="paragraph" w:customStyle="1" w:styleId="PhDcapitulosemnumero">
    <w:name w:val="PhD_capitulo_sem_numero"/>
    <w:basedOn w:val="Ttulo1"/>
    <w:link w:val="PhDcapitulosemnumeroCarter"/>
    <w:qFormat/>
    <w:rsid w:val="00650AD5"/>
    <w:pPr>
      <w:keepNext w:val="0"/>
      <w:widowControl w:val="0"/>
      <w:numPr>
        <w:numId w:val="0"/>
      </w:numPr>
      <w:tabs>
        <w:tab w:val="left" w:pos="0"/>
      </w:tabs>
      <w:spacing w:line="276" w:lineRule="auto"/>
    </w:pPr>
    <w:rPr>
      <w:rFonts w:eastAsiaTheme="majorEastAsia"/>
      <w:b w:val="0"/>
      <w:bCs w:val="0"/>
      <w:kern w:val="0"/>
      <w:szCs w:val="28"/>
      <w:lang w:eastAsia="en-US"/>
      <w14:scene3d>
        <w14:camera w14:prst="orthographicFront"/>
        <w14:lightRig w14:rig="threePt" w14:dir="t">
          <w14:rot w14:lat="0" w14:lon="0" w14:rev="0"/>
        </w14:lightRig>
      </w14:scene3d>
    </w:rPr>
  </w:style>
  <w:style w:type="character" w:customStyle="1" w:styleId="PhDcapitulosemnumeroCarter">
    <w:name w:val="PhD_capitulo_sem_numero Caráter"/>
    <w:basedOn w:val="Tipodeletrapredefinidodopargrafo"/>
    <w:link w:val="PhDcapitulosemnumero"/>
    <w:rsid w:val="00650AD5"/>
    <w:rPr>
      <w:rFonts w:eastAsiaTheme="majorEastAsia"/>
      <w:sz w:val="40"/>
      <w:szCs w:val="28"/>
      <w:lang w:eastAsia="en-US"/>
      <w14:scene3d>
        <w14:camera w14:prst="orthographicFront"/>
        <w14:lightRig w14:rig="threePt" w14:dir="t">
          <w14:rot w14:lat="0" w14:lon="0" w14:rev="0"/>
        </w14:lightRig>
      </w14:scene3d>
    </w:rPr>
  </w:style>
  <w:style w:type="numbering" w:customStyle="1" w:styleId="Estilo6">
    <w:name w:val="Estilo6"/>
    <w:uiPriority w:val="99"/>
    <w:rsid w:val="000249B3"/>
  </w:style>
  <w:style w:type="numbering" w:customStyle="1" w:styleId="Estilo7">
    <w:name w:val="Estilo7"/>
    <w:uiPriority w:val="99"/>
    <w:rsid w:val="00EF6921"/>
    <w:pPr>
      <w:numPr>
        <w:numId w:val="4"/>
      </w:numPr>
    </w:pPr>
  </w:style>
  <w:style w:type="numbering" w:customStyle="1" w:styleId="Estilo8">
    <w:name w:val="Estilo8"/>
    <w:uiPriority w:val="99"/>
    <w:rsid w:val="00626C7F"/>
    <w:pPr>
      <w:numPr>
        <w:numId w:val="6"/>
      </w:numPr>
    </w:pPr>
  </w:style>
  <w:style w:type="character" w:customStyle="1" w:styleId="keyvalue">
    <w:name w:val="keyvalue"/>
    <w:basedOn w:val="Tipodeletrapredefinidodopargrafo"/>
    <w:rsid w:val="00920C78"/>
  </w:style>
  <w:style w:type="character" w:customStyle="1" w:styleId="texhtml">
    <w:name w:val="texhtml"/>
    <w:basedOn w:val="Tipodeletrapredefinidodopargrafo"/>
    <w:rsid w:val="00623789"/>
  </w:style>
  <w:style w:type="paragraph" w:customStyle="1" w:styleId="PhDIngls">
    <w:name w:val="PhD_Inglês"/>
    <w:basedOn w:val="Corpodetexto"/>
    <w:link w:val="PhDInglsCarter"/>
    <w:qFormat/>
    <w:rsid w:val="00AE0E56"/>
    <w:rPr>
      <w:i/>
      <w:lang w:val="en-US"/>
    </w:rPr>
  </w:style>
  <w:style w:type="character" w:customStyle="1" w:styleId="PhDInglsCarter">
    <w:name w:val="PhD_Inglês Caráter"/>
    <w:basedOn w:val="CorpodetextoCarter"/>
    <w:link w:val="PhDIngls"/>
    <w:rsid w:val="00AE0E56"/>
    <w:rPr>
      <w:rFonts w:eastAsiaTheme="minorHAnsi"/>
      <w:i/>
      <w:sz w:val="24"/>
      <w:szCs w:val="22"/>
      <w:lang w:val="en-US" w:eastAsia="en-US"/>
    </w:rPr>
  </w:style>
  <w:style w:type="character" w:customStyle="1" w:styleId="highlight">
    <w:name w:val="highlight"/>
    <w:basedOn w:val="Tipodeletrapredefinidodopargrafo"/>
    <w:rsid w:val="008D30BB"/>
  </w:style>
  <w:style w:type="paragraph" w:customStyle="1" w:styleId="Empresas">
    <w:name w:val="Empresas"/>
    <w:basedOn w:val="Corpodetexto"/>
    <w:link w:val="EmpresasCarter"/>
    <w:qFormat/>
    <w:rsid w:val="005175F5"/>
    <w:rPr>
      <w:i/>
      <w:noProof/>
      <w:lang w:val="en-US"/>
    </w:rPr>
  </w:style>
  <w:style w:type="character" w:customStyle="1" w:styleId="EmpresasCarter">
    <w:name w:val="Empresas Caráter"/>
    <w:basedOn w:val="CorpodetextoCarter"/>
    <w:link w:val="Empresas"/>
    <w:rsid w:val="005175F5"/>
    <w:rPr>
      <w:rFonts w:eastAsiaTheme="minorHAnsi"/>
      <w:i/>
      <w:noProof/>
      <w:sz w:val="24"/>
      <w:szCs w:val="22"/>
      <w:lang w:val="en-US" w:eastAsia="en-US"/>
    </w:rPr>
  </w:style>
  <w:style w:type="paragraph" w:customStyle="1" w:styleId="Publicaes">
    <w:name w:val="Publicações"/>
    <w:basedOn w:val="Corpodetexto"/>
    <w:link w:val="PublicaesCarter"/>
    <w:qFormat/>
    <w:rsid w:val="00337C5F"/>
    <w:pPr>
      <w:numPr>
        <w:numId w:val="8"/>
      </w:numPr>
      <w:spacing w:after="120" w:line="276" w:lineRule="auto"/>
    </w:pPr>
    <w:rPr>
      <w:szCs w:val="24"/>
      <w:lang w:val="en-US"/>
    </w:rPr>
  </w:style>
  <w:style w:type="character" w:customStyle="1" w:styleId="PublicaesCarter">
    <w:name w:val="Publicações Caráter"/>
    <w:basedOn w:val="CorpodetextoCarter"/>
    <w:link w:val="Publicaes"/>
    <w:rsid w:val="00337C5F"/>
    <w:rPr>
      <w:rFonts w:eastAsiaTheme="minorHAnsi"/>
      <w:sz w:val="24"/>
      <w:szCs w:val="24"/>
      <w:lang w:val="en-US" w:eastAsia="en-US"/>
    </w:rPr>
  </w:style>
  <w:style w:type="paragraph" w:customStyle="1" w:styleId="NormalArtigo">
    <w:name w:val="Normal Artigo"/>
    <w:basedOn w:val="Corpodetexto"/>
    <w:link w:val="NormalArtigoCarter"/>
    <w:qFormat/>
    <w:rsid w:val="00A93A79"/>
    <w:pPr>
      <w:tabs>
        <w:tab w:val="clear" w:pos="567"/>
        <w:tab w:val="left" w:pos="288"/>
      </w:tabs>
      <w:spacing w:after="120" w:line="228" w:lineRule="auto"/>
      <w:ind w:firstLine="288"/>
    </w:pPr>
    <w:rPr>
      <w:rFonts w:eastAsia="MS Mincho"/>
      <w:spacing w:val="-1"/>
      <w:lang w:val="en-US"/>
    </w:rPr>
  </w:style>
  <w:style w:type="character" w:customStyle="1" w:styleId="NormalArtigoCarter">
    <w:name w:val="Normal Artigo Caráter"/>
    <w:basedOn w:val="CorpodetextoCarter"/>
    <w:link w:val="NormalArtigo"/>
    <w:rsid w:val="00A93A79"/>
    <w:rPr>
      <w:rFonts w:eastAsia="MS Mincho"/>
      <w:spacing w:val="-1"/>
      <w:sz w:val="24"/>
      <w:szCs w:val="22"/>
      <w:lang w:val="en-US" w:eastAsia="en-US"/>
    </w:rPr>
  </w:style>
  <w:style w:type="paragraph" w:customStyle="1" w:styleId="equao">
    <w:name w:val="equação"/>
    <w:basedOn w:val="Normal"/>
    <w:link w:val="equaoCarcter"/>
    <w:qFormat/>
    <w:rsid w:val="00A93A79"/>
    <w:pPr>
      <w:spacing w:after="120"/>
      <w:jc w:val="center"/>
    </w:pPr>
    <w:rPr>
      <w:sz w:val="24"/>
      <w:szCs w:val="24"/>
      <w:lang w:val="en-US"/>
    </w:rPr>
  </w:style>
  <w:style w:type="character" w:customStyle="1" w:styleId="equaoCarcter">
    <w:name w:val="equação Carácter"/>
    <w:link w:val="equao"/>
    <w:rsid w:val="00A93A79"/>
    <w:rPr>
      <w:sz w:val="24"/>
      <w:szCs w:val="24"/>
      <w:lang w:val="en-US"/>
    </w:rPr>
  </w:style>
  <w:style w:type="paragraph" w:customStyle="1" w:styleId="corpotextodepoisequacao">
    <w:name w:val="corpo_texto_depois_equacao"/>
    <w:basedOn w:val="NormalTrabalho"/>
    <w:link w:val="corpotextodepoisequacaoCarter"/>
    <w:qFormat/>
    <w:rsid w:val="00D347C2"/>
    <w:pPr>
      <w:tabs>
        <w:tab w:val="clear" w:pos="567"/>
      </w:tabs>
      <w:contextualSpacing/>
    </w:pPr>
    <w:rPr>
      <w:szCs w:val="24"/>
      <w:lang w:eastAsia="pt-PT"/>
    </w:rPr>
  </w:style>
  <w:style w:type="character" w:customStyle="1" w:styleId="corpotextodepoisequacaoCarter">
    <w:name w:val="corpo_texto_depois_equacao Caráter"/>
    <w:basedOn w:val="NormalTrabalhoCarcter"/>
    <w:link w:val="corpotextodepoisequacao"/>
    <w:rsid w:val="00D347C2"/>
    <w:rPr>
      <w:rFonts w:ascii="NewsGotT" w:eastAsiaTheme="minorHAnsi" w:hAnsi="NewsGotT"/>
      <w:sz w:val="24"/>
      <w:szCs w:val="24"/>
      <w:lang w:val="en-US" w:eastAsia="pt-PT" w:bidi="ar-SA"/>
    </w:rPr>
  </w:style>
  <w:style w:type="paragraph" w:customStyle="1" w:styleId="Legendatabelatese">
    <w:name w:val="Legenda_tabela_tese"/>
    <w:basedOn w:val="Legenda"/>
    <w:rsid w:val="00AF7EE3"/>
    <w:pPr>
      <w:suppressAutoHyphens/>
      <w:spacing w:before="240" w:after="120"/>
      <w:ind w:left="1021" w:hanging="1021"/>
    </w:pPr>
    <w:rPr>
      <w:bCs/>
      <w:i w:val="0"/>
      <w:iCs w:val="0"/>
      <w:color w:val="auto"/>
      <w:sz w:val="20"/>
      <w:szCs w:val="20"/>
      <w:lang w:eastAsia="ar-SA"/>
    </w:rPr>
  </w:style>
  <w:style w:type="character" w:styleId="Forte">
    <w:name w:val="Strong"/>
    <w:basedOn w:val="Tipodeletrapredefinidodopargrafo"/>
    <w:uiPriority w:val="22"/>
    <w:qFormat/>
    <w:rsid w:val="00576C41"/>
    <w:rPr>
      <w:b/>
      <w:bCs/>
    </w:rPr>
  </w:style>
  <w:style w:type="paragraph" w:customStyle="1" w:styleId="Nomes">
    <w:name w:val="Nomes"/>
    <w:basedOn w:val="CorpodetextoAEPHD"/>
    <w:link w:val="NomesCarter"/>
    <w:qFormat/>
    <w:rsid w:val="00C22F3C"/>
    <w:rPr>
      <w:noProof/>
    </w:rPr>
  </w:style>
  <w:style w:type="character" w:customStyle="1" w:styleId="NomesCarter">
    <w:name w:val="Nomes Caráter"/>
    <w:basedOn w:val="CorpodetextoAEPHDCarter"/>
    <w:link w:val="Nomes"/>
    <w:rsid w:val="00C22F3C"/>
    <w:rPr>
      <w:rFonts w:eastAsiaTheme="minorHAnsi"/>
      <w:noProof/>
      <w:sz w:val="24"/>
      <w:szCs w:val="22"/>
      <w:lang w:eastAsia="en-US"/>
    </w:rPr>
  </w:style>
  <w:style w:type="paragraph" w:customStyle="1" w:styleId="EquaesNovas">
    <w:name w:val="Equações_Novas"/>
    <w:basedOn w:val="Normal"/>
    <w:link w:val="EquaesNovasCarter"/>
    <w:qFormat/>
    <w:rsid w:val="00F84141"/>
    <w:pPr>
      <w:jc w:val="center"/>
    </w:pPr>
  </w:style>
  <w:style w:type="character" w:customStyle="1" w:styleId="EquaesNovasCarter">
    <w:name w:val="Equações_Novas Caráter"/>
    <w:basedOn w:val="Tipodeletrapredefinidodopargrafo"/>
    <w:link w:val="EquaesNovas"/>
    <w:rsid w:val="00F84141"/>
  </w:style>
  <w:style w:type="paragraph" w:customStyle="1" w:styleId="CorpodetextoAFigPHD">
    <w:name w:val="Corpo de texto_A_Fig_PHD"/>
    <w:basedOn w:val="CorpodetextoAEPHD"/>
    <w:link w:val="CorpodetextoAFigPHDCarter"/>
    <w:qFormat/>
    <w:rsid w:val="00DB7373"/>
    <w:pPr>
      <w:spacing w:after="200"/>
    </w:pPr>
  </w:style>
  <w:style w:type="character" w:customStyle="1" w:styleId="CorpodetextoAFigPHDCarter">
    <w:name w:val="Corpo de texto_A_Fig_PHD Caráter"/>
    <w:basedOn w:val="CorpodetextoAEPHDCarter"/>
    <w:link w:val="CorpodetextoAFigPHD"/>
    <w:rsid w:val="00DB7373"/>
    <w:rPr>
      <w:rFonts w:eastAsiaTheme="minorHAnsi"/>
      <w:sz w:val="24"/>
      <w:szCs w:val="22"/>
      <w:lang w:eastAsia="en-US"/>
    </w:rPr>
  </w:style>
  <w:style w:type="character" w:customStyle="1" w:styleId="fontstyle01">
    <w:name w:val="fontstyle01"/>
    <w:basedOn w:val="Tipodeletrapredefinidodopargrafo"/>
    <w:rsid w:val="00D71EA7"/>
    <w:rPr>
      <w:rFonts w:ascii="TimesNewRomanPSMT" w:hAnsi="TimesNewRomanPSMT" w:hint="default"/>
      <w:b w:val="0"/>
      <w:bCs w:val="0"/>
      <w:i w:val="0"/>
      <w:iCs w:val="0"/>
      <w:color w:val="000000"/>
      <w:sz w:val="24"/>
      <w:szCs w:val="24"/>
    </w:rPr>
  </w:style>
  <w:style w:type="character" w:customStyle="1" w:styleId="fontstyle21">
    <w:name w:val="fontstyle21"/>
    <w:basedOn w:val="Tipodeletrapredefinidodopargrafo"/>
    <w:rsid w:val="00D131BC"/>
    <w:rPr>
      <w:rFonts w:ascii="TimesNewRomanPS-BoldItalicMT" w:hAnsi="TimesNewRomanPS-BoldItalicMT" w:hint="default"/>
      <w:b/>
      <w:bCs/>
      <w:i/>
      <w:iCs/>
      <w:color w:val="000000"/>
      <w:sz w:val="20"/>
      <w:szCs w:val="20"/>
    </w:rPr>
  </w:style>
  <w:style w:type="paragraph" w:styleId="Listacommarcas">
    <w:name w:val="List Bullet"/>
    <w:basedOn w:val="Normal"/>
    <w:rsid w:val="000547A4"/>
    <w:pPr>
      <w:numPr>
        <w:numId w:val="10"/>
      </w:numPr>
      <w:contextualSpacing/>
    </w:pPr>
  </w:style>
  <w:style w:type="paragraph" w:customStyle="1" w:styleId="CorpoInglesPHD">
    <w:name w:val="Corpo_Ingles_PHD"/>
    <w:basedOn w:val="Corpodetexto"/>
    <w:link w:val="CorpoInglesPHDCarter"/>
    <w:qFormat/>
    <w:rsid w:val="009840C3"/>
    <w:rPr>
      <w:lang w:val="en-US"/>
    </w:rPr>
  </w:style>
  <w:style w:type="paragraph" w:customStyle="1" w:styleId="PhDkeywordsingles">
    <w:name w:val="PhD_keywords_ingles"/>
    <w:basedOn w:val="Normal"/>
    <w:link w:val="PhDkeywordsinglesCarter"/>
    <w:qFormat/>
    <w:rsid w:val="009840C3"/>
    <w:pPr>
      <w:tabs>
        <w:tab w:val="left" w:pos="567"/>
      </w:tabs>
      <w:spacing w:after="200" w:line="360" w:lineRule="auto"/>
      <w:ind w:left="1814" w:hanging="1814"/>
      <w:jc w:val="both"/>
    </w:pPr>
    <w:rPr>
      <w:rFonts w:eastAsiaTheme="minorHAnsi"/>
      <w:sz w:val="24"/>
      <w:szCs w:val="22"/>
      <w:lang w:val="en-US" w:eastAsia="en-US"/>
    </w:rPr>
  </w:style>
  <w:style w:type="character" w:customStyle="1" w:styleId="CorpoInglesPHDCarter">
    <w:name w:val="Corpo_Ingles_PHD Caráter"/>
    <w:basedOn w:val="CorpodetextoCarter"/>
    <w:link w:val="CorpoInglesPHD"/>
    <w:rsid w:val="009840C3"/>
    <w:rPr>
      <w:rFonts w:eastAsiaTheme="minorHAnsi"/>
      <w:sz w:val="24"/>
      <w:szCs w:val="22"/>
      <w:lang w:val="en-US" w:eastAsia="en-US"/>
    </w:rPr>
  </w:style>
  <w:style w:type="character" w:customStyle="1" w:styleId="PhDkeywordsinglesCarter">
    <w:name w:val="PhD_keywords_ingles Caráter"/>
    <w:basedOn w:val="Tipodeletrapredefinidodopargrafo"/>
    <w:link w:val="PhDkeywordsingles"/>
    <w:rsid w:val="009840C3"/>
    <w:rPr>
      <w:rFonts w:eastAsiaTheme="minorHAnsi"/>
      <w:sz w:val="24"/>
      <w:szCs w:val="22"/>
      <w:lang w:val="en-US" w:eastAsia="en-US"/>
    </w:rPr>
  </w:style>
  <w:style w:type="paragraph" w:customStyle="1" w:styleId="EquaoPHD">
    <w:name w:val="Equação_PHD"/>
    <w:basedOn w:val="Normal"/>
    <w:link w:val="EquaoPHDCarter"/>
    <w:qFormat/>
    <w:rsid w:val="00831103"/>
    <w:pPr>
      <w:spacing w:after="120"/>
      <w:jc w:val="center"/>
    </w:pPr>
    <w:rPr>
      <w:sz w:val="24"/>
      <w:szCs w:val="24"/>
    </w:rPr>
  </w:style>
  <w:style w:type="character" w:customStyle="1" w:styleId="EquaoPHDCarter">
    <w:name w:val="Equação_PHD Caráter"/>
    <w:basedOn w:val="Tipodeletrapredefinidodopargrafo"/>
    <w:link w:val="EquaoPHD"/>
    <w:rsid w:val="00831103"/>
    <w:rPr>
      <w:sz w:val="24"/>
      <w:szCs w:val="24"/>
    </w:rPr>
  </w:style>
  <w:style w:type="paragraph" w:customStyle="1" w:styleId="PhDCorpoTextoDepoisTabela">
    <w:name w:val="PhD_Corpo_Texto_Depois_Tabela"/>
    <w:basedOn w:val="Corpodetexto"/>
    <w:qFormat/>
    <w:rsid w:val="00B66544"/>
    <w:pPr>
      <w:spacing w:before="120"/>
    </w:pPr>
    <w:rPr>
      <w:rFonts w:ascii="NewsGotT" w:hAnsi="NewsGotT"/>
    </w:rPr>
  </w:style>
  <w:style w:type="paragraph" w:customStyle="1" w:styleId="PhDCorpo">
    <w:name w:val="PhD_Corpo"/>
    <w:basedOn w:val="Corpodetexto"/>
    <w:qFormat/>
    <w:rsid w:val="00B66544"/>
    <w:rPr>
      <w:rFonts w:ascii="NewsGotT" w:hAnsi="NewsGotT"/>
    </w:rPr>
  </w:style>
  <w:style w:type="paragraph" w:customStyle="1" w:styleId="PhDCabealho2">
    <w:name w:val="PhD_Cabeçalho2"/>
    <w:basedOn w:val="Ttulo2"/>
    <w:qFormat/>
    <w:rsid w:val="00B66544"/>
    <w:rPr>
      <w:rFonts w:ascii="NewsGotT" w:hAnsi="NewsGotT"/>
    </w:rPr>
  </w:style>
  <w:style w:type="paragraph" w:customStyle="1" w:styleId="PhDCabealho1">
    <w:name w:val="PhD_Cabeçalho1"/>
    <w:basedOn w:val="Ttulo1"/>
    <w:qFormat/>
    <w:rsid w:val="00B66544"/>
    <w:rPr>
      <w:rFonts w:ascii="NewsGotT" w:hAnsi="NewsGotT"/>
    </w:rPr>
  </w:style>
  <w:style w:type="paragraph" w:customStyle="1" w:styleId="PhDCabealho3">
    <w:name w:val="PhD_Cabeçalho3"/>
    <w:basedOn w:val="Ttulo3"/>
    <w:qFormat/>
    <w:rsid w:val="009576BB"/>
    <w:rPr>
      <w:rFonts w:ascii="NewsGotT" w:hAnsi="NewsGotT"/>
    </w:rPr>
  </w:style>
  <w:style w:type="table" w:styleId="TabelaWeb3">
    <w:name w:val="Table Web 3"/>
    <w:basedOn w:val="Tabelanormal"/>
    <w:rsid w:val="00A6066A"/>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SimplesTabela1">
    <w:name w:val="Plain Table 1"/>
    <w:basedOn w:val="Tabelanormal"/>
    <w:uiPriority w:val="41"/>
    <w:rsid w:val="006A6AAA"/>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elacomGrelhaClara">
    <w:name w:val="Grid Table Light"/>
    <w:basedOn w:val="Tabelanormal"/>
    <w:uiPriority w:val="40"/>
    <w:rsid w:val="00F9271A"/>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eladeGrelha1Clara">
    <w:name w:val="Grid Table 1 Light"/>
    <w:basedOn w:val="Tabelanormal"/>
    <w:uiPriority w:val="46"/>
    <w:rsid w:val="00DE19B3"/>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eladeGrelha1Clara-Destaque3">
    <w:name w:val="Grid Table 1 Light Accent 3"/>
    <w:basedOn w:val="Tabelanormal"/>
    <w:uiPriority w:val="46"/>
    <w:rsid w:val="009E3854"/>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character" w:customStyle="1" w:styleId="Ttulo1Carter">
    <w:name w:val="Título 1 Caráter"/>
    <w:basedOn w:val="Tipodeletrapredefinidodopargrafo"/>
    <w:link w:val="Ttulo1"/>
    <w:uiPriority w:val="9"/>
    <w:rsid w:val="008C236B"/>
    <w:rPr>
      <w:b/>
      <w:bCs/>
      <w:kern w:val="32"/>
      <w:sz w:val="40"/>
      <w:szCs w:val="40"/>
    </w:rPr>
  </w:style>
  <w:style w:type="paragraph" w:styleId="Bibliografia">
    <w:name w:val="Bibliography"/>
    <w:basedOn w:val="Normal"/>
    <w:next w:val="Normal"/>
    <w:uiPriority w:val="37"/>
    <w:unhideWhenUsed/>
    <w:rsid w:val="008C236B"/>
  </w:style>
  <w:style w:type="character" w:styleId="MenoNoResolvida">
    <w:name w:val="Unresolved Mention"/>
    <w:basedOn w:val="Tipodeletrapredefinidodopargrafo"/>
    <w:uiPriority w:val="99"/>
    <w:semiHidden/>
    <w:unhideWhenUsed/>
    <w:rsid w:val="00C03849"/>
    <w:rPr>
      <w:color w:val="605E5C"/>
      <w:shd w:val="clear" w:color="auto" w:fill="E1DFDD"/>
    </w:rPr>
  </w:style>
  <w:style w:type="table" w:styleId="TabeladeGrelha2-Destaque3">
    <w:name w:val="Grid Table 2 Accent 3"/>
    <w:basedOn w:val="Tabelanormal"/>
    <w:uiPriority w:val="47"/>
    <w:rsid w:val="00017FFB"/>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deGrelha3-Destaque3">
    <w:name w:val="Grid Table 3 Accent 3"/>
    <w:basedOn w:val="Tabelanormal"/>
    <w:uiPriority w:val="48"/>
    <w:rsid w:val="00017FFB"/>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64034">
      <w:bodyDiv w:val="1"/>
      <w:marLeft w:val="0"/>
      <w:marRight w:val="0"/>
      <w:marTop w:val="0"/>
      <w:marBottom w:val="0"/>
      <w:divBdr>
        <w:top w:val="none" w:sz="0" w:space="0" w:color="auto"/>
        <w:left w:val="none" w:sz="0" w:space="0" w:color="auto"/>
        <w:bottom w:val="none" w:sz="0" w:space="0" w:color="auto"/>
        <w:right w:val="none" w:sz="0" w:space="0" w:color="auto"/>
      </w:divBdr>
    </w:div>
    <w:div w:id="2320489">
      <w:bodyDiv w:val="1"/>
      <w:marLeft w:val="0"/>
      <w:marRight w:val="0"/>
      <w:marTop w:val="0"/>
      <w:marBottom w:val="0"/>
      <w:divBdr>
        <w:top w:val="none" w:sz="0" w:space="0" w:color="auto"/>
        <w:left w:val="none" w:sz="0" w:space="0" w:color="auto"/>
        <w:bottom w:val="none" w:sz="0" w:space="0" w:color="auto"/>
        <w:right w:val="none" w:sz="0" w:space="0" w:color="auto"/>
      </w:divBdr>
      <w:divsChild>
        <w:div w:id="1515026314">
          <w:marLeft w:val="0"/>
          <w:marRight w:val="0"/>
          <w:marTop w:val="0"/>
          <w:marBottom w:val="0"/>
          <w:divBdr>
            <w:top w:val="none" w:sz="0" w:space="0" w:color="auto"/>
            <w:left w:val="none" w:sz="0" w:space="0" w:color="auto"/>
            <w:bottom w:val="none" w:sz="0" w:space="0" w:color="auto"/>
            <w:right w:val="none" w:sz="0" w:space="0" w:color="auto"/>
          </w:divBdr>
        </w:div>
      </w:divsChild>
    </w:div>
    <w:div w:id="5982789">
      <w:bodyDiv w:val="1"/>
      <w:marLeft w:val="0"/>
      <w:marRight w:val="0"/>
      <w:marTop w:val="0"/>
      <w:marBottom w:val="0"/>
      <w:divBdr>
        <w:top w:val="none" w:sz="0" w:space="0" w:color="auto"/>
        <w:left w:val="none" w:sz="0" w:space="0" w:color="auto"/>
        <w:bottom w:val="none" w:sz="0" w:space="0" w:color="auto"/>
        <w:right w:val="none" w:sz="0" w:space="0" w:color="auto"/>
      </w:divBdr>
    </w:div>
    <w:div w:id="6254397">
      <w:bodyDiv w:val="1"/>
      <w:marLeft w:val="0"/>
      <w:marRight w:val="0"/>
      <w:marTop w:val="0"/>
      <w:marBottom w:val="0"/>
      <w:divBdr>
        <w:top w:val="none" w:sz="0" w:space="0" w:color="auto"/>
        <w:left w:val="none" w:sz="0" w:space="0" w:color="auto"/>
        <w:bottom w:val="none" w:sz="0" w:space="0" w:color="auto"/>
        <w:right w:val="none" w:sz="0" w:space="0" w:color="auto"/>
      </w:divBdr>
    </w:div>
    <w:div w:id="8878574">
      <w:bodyDiv w:val="1"/>
      <w:marLeft w:val="0"/>
      <w:marRight w:val="0"/>
      <w:marTop w:val="0"/>
      <w:marBottom w:val="0"/>
      <w:divBdr>
        <w:top w:val="none" w:sz="0" w:space="0" w:color="auto"/>
        <w:left w:val="none" w:sz="0" w:space="0" w:color="auto"/>
        <w:bottom w:val="none" w:sz="0" w:space="0" w:color="auto"/>
        <w:right w:val="none" w:sz="0" w:space="0" w:color="auto"/>
      </w:divBdr>
    </w:div>
    <w:div w:id="10029770">
      <w:bodyDiv w:val="1"/>
      <w:marLeft w:val="0"/>
      <w:marRight w:val="0"/>
      <w:marTop w:val="0"/>
      <w:marBottom w:val="0"/>
      <w:divBdr>
        <w:top w:val="none" w:sz="0" w:space="0" w:color="auto"/>
        <w:left w:val="none" w:sz="0" w:space="0" w:color="auto"/>
        <w:bottom w:val="none" w:sz="0" w:space="0" w:color="auto"/>
        <w:right w:val="none" w:sz="0" w:space="0" w:color="auto"/>
      </w:divBdr>
      <w:divsChild>
        <w:div w:id="1428580836">
          <w:marLeft w:val="0"/>
          <w:marRight w:val="0"/>
          <w:marTop w:val="0"/>
          <w:marBottom w:val="0"/>
          <w:divBdr>
            <w:top w:val="none" w:sz="0" w:space="0" w:color="auto"/>
            <w:left w:val="none" w:sz="0" w:space="0" w:color="auto"/>
            <w:bottom w:val="none" w:sz="0" w:space="0" w:color="auto"/>
            <w:right w:val="none" w:sz="0" w:space="0" w:color="auto"/>
          </w:divBdr>
        </w:div>
      </w:divsChild>
    </w:div>
    <w:div w:id="10617758">
      <w:bodyDiv w:val="1"/>
      <w:marLeft w:val="0"/>
      <w:marRight w:val="0"/>
      <w:marTop w:val="0"/>
      <w:marBottom w:val="0"/>
      <w:divBdr>
        <w:top w:val="none" w:sz="0" w:space="0" w:color="auto"/>
        <w:left w:val="none" w:sz="0" w:space="0" w:color="auto"/>
        <w:bottom w:val="none" w:sz="0" w:space="0" w:color="auto"/>
        <w:right w:val="none" w:sz="0" w:space="0" w:color="auto"/>
      </w:divBdr>
    </w:div>
    <w:div w:id="13390751">
      <w:bodyDiv w:val="1"/>
      <w:marLeft w:val="0"/>
      <w:marRight w:val="0"/>
      <w:marTop w:val="0"/>
      <w:marBottom w:val="0"/>
      <w:divBdr>
        <w:top w:val="none" w:sz="0" w:space="0" w:color="auto"/>
        <w:left w:val="none" w:sz="0" w:space="0" w:color="auto"/>
        <w:bottom w:val="none" w:sz="0" w:space="0" w:color="auto"/>
        <w:right w:val="none" w:sz="0" w:space="0" w:color="auto"/>
      </w:divBdr>
    </w:div>
    <w:div w:id="19401429">
      <w:bodyDiv w:val="1"/>
      <w:marLeft w:val="0"/>
      <w:marRight w:val="0"/>
      <w:marTop w:val="0"/>
      <w:marBottom w:val="0"/>
      <w:divBdr>
        <w:top w:val="none" w:sz="0" w:space="0" w:color="auto"/>
        <w:left w:val="none" w:sz="0" w:space="0" w:color="auto"/>
        <w:bottom w:val="none" w:sz="0" w:space="0" w:color="auto"/>
        <w:right w:val="none" w:sz="0" w:space="0" w:color="auto"/>
      </w:divBdr>
    </w:div>
    <w:div w:id="24908618">
      <w:bodyDiv w:val="1"/>
      <w:marLeft w:val="0"/>
      <w:marRight w:val="0"/>
      <w:marTop w:val="0"/>
      <w:marBottom w:val="0"/>
      <w:divBdr>
        <w:top w:val="none" w:sz="0" w:space="0" w:color="auto"/>
        <w:left w:val="none" w:sz="0" w:space="0" w:color="auto"/>
        <w:bottom w:val="none" w:sz="0" w:space="0" w:color="auto"/>
        <w:right w:val="none" w:sz="0" w:space="0" w:color="auto"/>
      </w:divBdr>
    </w:div>
    <w:div w:id="25103234">
      <w:bodyDiv w:val="1"/>
      <w:marLeft w:val="0"/>
      <w:marRight w:val="0"/>
      <w:marTop w:val="0"/>
      <w:marBottom w:val="0"/>
      <w:divBdr>
        <w:top w:val="none" w:sz="0" w:space="0" w:color="auto"/>
        <w:left w:val="none" w:sz="0" w:space="0" w:color="auto"/>
        <w:bottom w:val="none" w:sz="0" w:space="0" w:color="auto"/>
        <w:right w:val="none" w:sz="0" w:space="0" w:color="auto"/>
      </w:divBdr>
      <w:divsChild>
        <w:div w:id="603659870">
          <w:marLeft w:val="0"/>
          <w:marRight w:val="0"/>
          <w:marTop w:val="0"/>
          <w:marBottom w:val="0"/>
          <w:divBdr>
            <w:top w:val="none" w:sz="0" w:space="0" w:color="auto"/>
            <w:left w:val="none" w:sz="0" w:space="0" w:color="auto"/>
            <w:bottom w:val="none" w:sz="0" w:space="0" w:color="auto"/>
            <w:right w:val="none" w:sz="0" w:space="0" w:color="auto"/>
          </w:divBdr>
        </w:div>
      </w:divsChild>
    </w:div>
    <w:div w:id="27535969">
      <w:bodyDiv w:val="1"/>
      <w:marLeft w:val="0"/>
      <w:marRight w:val="0"/>
      <w:marTop w:val="0"/>
      <w:marBottom w:val="0"/>
      <w:divBdr>
        <w:top w:val="none" w:sz="0" w:space="0" w:color="auto"/>
        <w:left w:val="none" w:sz="0" w:space="0" w:color="auto"/>
        <w:bottom w:val="none" w:sz="0" w:space="0" w:color="auto"/>
        <w:right w:val="none" w:sz="0" w:space="0" w:color="auto"/>
      </w:divBdr>
    </w:div>
    <w:div w:id="32732021">
      <w:bodyDiv w:val="1"/>
      <w:marLeft w:val="0"/>
      <w:marRight w:val="0"/>
      <w:marTop w:val="0"/>
      <w:marBottom w:val="0"/>
      <w:divBdr>
        <w:top w:val="none" w:sz="0" w:space="0" w:color="auto"/>
        <w:left w:val="none" w:sz="0" w:space="0" w:color="auto"/>
        <w:bottom w:val="none" w:sz="0" w:space="0" w:color="auto"/>
        <w:right w:val="none" w:sz="0" w:space="0" w:color="auto"/>
      </w:divBdr>
    </w:div>
    <w:div w:id="33430177">
      <w:bodyDiv w:val="1"/>
      <w:marLeft w:val="0"/>
      <w:marRight w:val="0"/>
      <w:marTop w:val="0"/>
      <w:marBottom w:val="0"/>
      <w:divBdr>
        <w:top w:val="none" w:sz="0" w:space="0" w:color="auto"/>
        <w:left w:val="none" w:sz="0" w:space="0" w:color="auto"/>
        <w:bottom w:val="none" w:sz="0" w:space="0" w:color="auto"/>
        <w:right w:val="none" w:sz="0" w:space="0" w:color="auto"/>
      </w:divBdr>
    </w:div>
    <w:div w:id="33776556">
      <w:bodyDiv w:val="1"/>
      <w:marLeft w:val="0"/>
      <w:marRight w:val="0"/>
      <w:marTop w:val="0"/>
      <w:marBottom w:val="0"/>
      <w:divBdr>
        <w:top w:val="none" w:sz="0" w:space="0" w:color="auto"/>
        <w:left w:val="none" w:sz="0" w:space="0" w:color="auto"/>
        <w:bottom w:val="none" w:sz="0" w:space="0" w:color="auto"/>
        <w:right w:val="none" w:sz="0" w:space="0" w:color="auto"/>
      </w:divBdr>
    </w:div>
    <w:div w:id="38749857">
      <w:bodyDiv w:val="1"/>
      <w:marLeft w:val="0"/>
      <w:marRight w:val="0"/>
      <w:marTop w:val="0"/>
      <w:marBottom w:val="0"/>
      <w:divBdr>
        <w:top w:val="none" w:sz="0" w:space="0" w:color="auto"/>
        <w:left w:val="none" w:sz="0" w:space="0" w:color="auto"/>
        <w:bottom w:val="none" w:sz="0" w:space="0" w:color="auto"/>
        <w:right w:val="none" w:sz="0" w:space="0" w:color="auto"/>
      </w:divBdr>
      <w:divsChild>
        <w:div w:id="1731541213">
          <w:marLeft w:val="0"/>
          <w:marRight w:val="0"/>
          <w:marTop w:val="0"/>
          <w:marBottom w:val="0"/>
          <w:divBdr>
            <w:top w:val="none" w:sz="0" w:space="0" w:color="auto"/>
            <w:left w:val="none" w:sz="0" w:space="0" w:color="auto"/>
            <w:bottom w:val="none" w:sz="0" w:space="0" w:color="auto"/>
            <w:right w:val="none" w:sz="0" w:space="0" w:color="auto"/>
          </w:divBdr>
        </w:div>
      </w:divsChild>
    </w:div>
    <w:div w:id="44333452">
      <w:bodyDiv w:val="1"/>
      <w:marLeft w:val="0"/>
      <w:marRight w:val="0"/>
      <w:marTop w:val="0"/>
      <w:marBottom w:val="0"/>
      <w:divBdr>
        <w:top w:val="none" w:sz="0" w:space="0" w:color="auto"/>
        <w:left w:val="none" w:sz="0" w:space="0" w:color="auto"/>
        <w:bottom w:val="none" w:sz="0" w:space="0" w:color="auto"/>
        <w:right w:val="none" w:sz="0" w:space="0" w:color="auto"/>
      </w:divBdr>
    </w:div>
    <w:div w:id="45644517">
      <w:bodyDiv w:val="1"/>
      <w:marLeft w:val="0"/>
      <w:marRight w:val="0"/>
      <w:marTop w:val="0"/>
      <w:marBottom w:val="0"/>
      <w:divBdr>
        <w:top w:val="none" w:sz="0" w:space="0" w:color="auto"/>
        <w:left w:val="none" w:sz="0" w:space="0" w:color="auto"/>
        <w:bottom w:val="none" w:sz="0" w:space="0" w:color="auto"/>
        <w:right w:val="none" w:sz="0" w:space="0" w:color="auto"/>
      </w:divBdr>
    </w:div>
    <w:div w:id="46345949">
      <w:bodyDiv w:val="1"/>
      <w:marLeft w:val="0"/>
      <w:marRight w:val="0"/>
      <w:marTop w:val="0"/>
      <w:marBottom w:val="0"/>
      <w:divBdr>
        <w:top w:val="none" w:sz="0" w:space="0" w:color="auto"/>
        <w:left w:val="none" w:sz="0" w:space="0" w:color="auto"/>
        <w:bottom w:val="none" w:sz="0" w:space="0" w:color="auto"/>
        <w:right w:val="none" w:sz="0" w:space="0" w:color="auto"/>
      </w:divBdr>
      <w:divsChild>
        <w:div w:id="582842390">
          <w:marLeft w:val="0"/>
          <w:marRight w:val="0"/>
          <w:marTop w:val="0"/>
          <w:marBottom w:val="0"/>
          <w:divBdr>
            <w:top w:val="none" w:sz="0" w:space="0" w:color="auto"/>
            <w:left w:val="none" w:sz="0" w:space="0" w:color="auto"/>
            <w:bottom w:val="none" w:sz="0" w:space="0" w:color="auto"/>
            <w:right w:val="none" w:sz="0" w:space="0" w:color="auto"/>
          </w:divBdr>
        </w:div>
      </w:divsChild>
    </w:div>
    <w:div w:id="46536848">
      <w:bodyDiv w:val="1"/>
      <w:marLeft w:val="0"/>
      <w:marRight w:val="0"/>
      <w:marTop w:val="0"/>
      <w:marBottom w:val="0"/>
      <w:divBdr>
        <w:top w:val="none" w:sz="0" w:space="0" w:color="auto"/>
        <w:left w:val="none" w:sz="0" w:space="0" w:color="auto"/>
        <w:bottom w:val="none" w:sz="0" w:space="0" w:color="auto"/>
        <w:right w:val="none" w:sz="0" w:space="0" w:color="auto"/>
      </w:divBdr>
    </w:div>
    <w:div w:id="48188675">
      <w:bodyDiv w:val="1"/>
      <w:marLeft w:val="0"/>
      <w:marRight w:val="0"/>
      <w:marTop w:val="0"/>
      <w:marBottom w:val="0"/>
      <w:divBdr>
        <w:top w:val="none" w:sz="0" w:space="0" w:color="auto"/>
        <w:left w:val="none" w:sz="0" w:space="0" w:color="auto"/>
        <w:bottom w:val="none" w:sz="0" w:space="0" w:color="auto"/>
        <w:right w:val="none" w:sz="0" w:space="0" w:color="auto"/>
      </w:divBdr>
      <w:divsChild>
        <w:div w:id="2026780983">
          <w:marLeft w:val="0"/>
          <w:marRight w:val="0"/>
          <w:marTop w:val="0"/>
          <w:marBottom w:val="0"/>
          <w:divBdr>
            <w:top w:val="none" w:sz="0" w:space="0" w:color="auto"/>
            <w:left w:val="none" w:sz="0" w:space="0" w:color="auto"/>
            <w:bottom w:val="none" w:sz="0" w:space="0" w:color="auto"/>
            <w:right w:val="none" w:sz="0" w:space="0" w:color="auto"/>
          </w:divBdr>
        </w:div>
      </w:divsChild>
    </w:div>
    <w:div w:id="54090085">
      <w:bodyDiv w:val="1"/>
      <w:marLeft w:val="0"/>
      <w:marRight w:val="0"/>
      <w:marTop w:val="0"/>
      <w:marBottom w:val="0"/>
      <w:divBdr>
        <w:top w:val="none" w:sz="0" w:space="0" w:color="auto"/>
        <w:left w:val="none" w:sz="0" w:space="0" w:color="auto"/>
        <w:bottom w:val="none" w:sz="0" w:space="0" w:color="auto"/>
        <w:right w:val="none" w:sz="0" w:space="0" w:color="auto"/>
      </w:divBdr>
    </w:div>
    <w:div w:id="56442782">
      <w:bodyDiv w:val="1"/>
      <w:marLeft w:val="0"/>
      <w:marRight w:val="0"/>
      <w:marTop w:val="0"/>
      <w:marBottom w:val="0"/>
      <w:divBdr>
        <w:top w:val="none" w:sz="0" w:space="0" w:color="auto"/>
        <w:left w:val="none" w:sz="0" w:space="0" w:color="auto"/>
        <w:bottom w:val="none" w:sz="0" w:space="0" w:color="auto"/>
        <w:right w:val="none" w:sz="0" w:space="0" w:color="auto"/>
      </w:divBdr>
    </w:div>
    <w:div w:id="59256238">
      <w:bodyDiv w:val="1"/>
      <w:marLeft w:val="0"/>
      <w:marRight w:val="0"/>
      <w:marTop w:val="0"/>
      <w:marBottom w:val="0"/>
      <w:divBdr>
        <w:top w:val="none" w:sz="0" w:space="0" w:color="auto"/>
        <w:left w:val="none" w:sz="0" w:space="0" w:color="auto"/>
        <w:bottom w:val="none" w:sz="0" w:space="0" w:color="auto"/>
        <w:right w:val="none" w:sz="0" w:space="0" w:color="auto"/>
      </w:divBdr>
    </w:div>
    <w:div w:id="59863008">
      <w:bodyDiv w:val="1"/>
      <w:marLeft w:val="0"/>
      <w:marRight w:val="0"/>
      <w:marTop w:val="0"/>
      <w:marBottom w:val="0"/>
      <w:divBdr>
        <w:top w:val="none" w:sz="0" w:space="0" w:color="auto"/>
        <w:left w:val="none" w:sz="0" w:space="0" w:color="auto"/>
        <w:bottom w:val="none" w:sz="0" w:space="0" w:color="auto"/>
        <w:right w:val="none" w:sz="0" w:space="0" w:color="auto"/>
      </w:divBdr>
    </w:div>
    <w:div w:id="63530649">
      <w:bodyDiv w:val="1"/>
      <w:marLeft w:val="0"/>
      <w:marRight w:val="0"/>
      <w:marTop w:val="0"/>
      <w:marBottom w:val="0"/>
      <w:divBdr>
        <w:top w:val="none" w:sz="0" w:space="0" w:color="auto"/>
        <w:left w:val="none" w:sz="0" w:space="0" w:color="auto"/>
        <w:bottom w:val="none" w:sz="0" w:space="0" w:color="auto"/>
        <w:right w:val="none" w:sz="0" w:space="0" w:color="auto"/>
      </w:divBdr>
    </w:div>
    <w:div w:id="65423899">
      <w:bodyDiv w:val="1"/>
      <w:marLeft w:val="0"/>
      <w:marRight w:val="0"/>
      <w:marTop w:val="0"/>
      <w:marBottom w:val="0"/>
      <w:divBdr>
        <w:top w:val="none" w:sz="0" w:space="0" w:color="auto"/>
        <w:left w:val="none" w:sz="0" w:space="0" w:color="auto"/>
        <w:bottom w:val="none" w:sz="0" w:space="0" w:color="auto"/>
        <w:right w:val="none" w:sz="0" w:space="0" w:color="auto"/>
      </w:divBdr>
      <w:divsChild>
        <w:div w:id="48578126">
          <w:marLeft w:val="0"/>
          <w:marRight w:val="0"/>
          <w:marTop w:val="0"/>
          <w:marBottom w:val="0"/>
          <w:divBdr>
            <w:top w:val="none" w:sz="0" w:space="0" w:color="auto"/>
            <w:left w:val="none" w:sz="0" w:space="0" w:color="auto"/>
            <w:bottom w:val="none" w:sz="0" w:space="0" w:color="auto"/>
            <w:right w:val="none" w:sz="0" w:space="0" w:color="auto"/>
          </w:divBdr>
        </w:div>
      </w:divsChild>
    </w:div>
    <w:div w:id="68507987">
      <w:bodyDiv w:val="1"/>
      <w:marLeft w:val="0"/>
      <w:marRight w:val="0"/>
      <w:marTop w:val="0"/>
      <w:marBottom w:val="0"/>
      <w:divBdr>
        <w:top w:val="none" w:sz="0" w:space="0" w:color="auto"/>
        <w:left w:val="none" w:sz="0" w:space="0" w:color="auto"/>
        <w:bottom w:val="none" w:sz="0" w:space="0" w:color="auto"/>
        <w:right w:val="none" w:sz="0" w:space="0" w:color="auto"/>
      </w:divBdr>
    </w:div>
    <w:div w:id="71128843">
      <w:bodyDiv w:val="1"/>
      <w:marLeft w:val="0"/>
      <w:marRight w:val="0"/>
      <w:marTop w:val="0"/>
      <w:marBottom w:val="0"/>
      <w:divBdr>
        <w:top w:val="none" w:sz="0" w:space="0" w:color="auto"/>
        <w:left w:val="none" w:sz="0" w:space="0" w:color="auto"/>
        <w:bottom w:val="none" w:sz="0" w:space="0" w:color="auto"/>
        <w:right w:val="none" w:sz="0" w:space="0" w:color="auto"/>
      </w:divBdr>
    </w:div>
    <w:div w:id="75782985">
      <w:bodyDiv w:val="1"/>
      <w:marLeft w:val="0"/>
      <w:marRight w:val="0"/>
      <w:marTop w:val="0"/>
      <w:marBottom w:val="0"/>
      <w:divBdr>
        <w:top w:val="none" w:sz="0" w:space="0" w:color="auto"/>
        <w:left w:val="none" w:sz="0" w:space="0" w:color="auto"/>
        <w:bottom w:val="none" w:sz="0" w:space="0" w:color="auto"/>
        <w:right w:val="none" w:sz="0" w:space="0" w:color="auto"/>
      </w:divBdr>
    </w:div>
    <w:div w:id="79719184">
      <w:bodyDiv w:val="1"/>
      <w:marLeft w:val="0"/>
      <w:marRight w:val="0"/>
      <w:marTop w:val="0"/>
      <w:marBottom w:val="0"/>
      <w:divBdr>
        <w:top w:val="none" w:sz="0" w:space="0" w:color="auto"/>
        <w:left w:val="none" w:sz="0" w:space="0" w:color="auto"/>
        <w:bottom w:val="none" w:sz="0" w:space="0" w:color="auto"/>
        <w:right w:val="none" w:sz="0" w:space="0" w:color="auto"/>
      </w:divBdr>
    </w:div>
    <w:div w:id="89357558">
      <w:bodyDiv w:val="1"/>
      <w:marLeft w:val="0"/>
      <w:marRight w:val="0"/>
      <w:marTop w:val="0"/>
      <w:marBottom w:val="0"/>
      <w:divBdr>
        <w:top w:val="none" w:sz="0" w:space="0" w:color="auto"/>
        <w:left w:val="none" w:sz="0" w:space="0" w:color="auto"/>
        <w:bottom w:val="none" w:sz="0" w:space="0" w:color="auto"/>
        <w:right w:val="none" w:sz="0" w:space="0" w:color="auto"/>
      </w:divBdr>
    </w:div>
    <w:div w:id="93133834">
      <w:bodyDiv w:val="1"/>
      <w:marLeft w:val="0"/>
      <w:marRight w:val="0"/>
      <w:marTop w:val="0"/>
      <w:marBottom w:val="0"/>
      <w:divBdr>
        <w:top w:val="none" w:sz="0" w:space="0" w:color="auto"/>
        <w:left w:val="none" w:sz="0" w:space="0" w:color="auto"/>
        <w:bottom w:val="none" w:sz="0" w:space="0" w:color="auto"/>
        <w:right w:val="none" w:sz="0" w:space="0" w:color="auto"/>
      </w:divBdr>
    </w:div>
    <w:div w:id="100495964">
      <w:bodyDiv w:val="1"/>
      <w:marLeft w:val="0"/>
      <w:marRight w:val="0"/>
      <w:marTop w:val="0"/>
      <w:marBottom w:val="0"/>
      <w:divBdr>
        <w:top w:val="none" w:sz="0" w:space="0" w:color="auto"/>
        <w:left w:val="none" w:sz="0" w:space="0" w:color="auto"/>
        <w:bottom w:val="none" w:sz="0" w:space="0" w:color="auto"/>
        <w:right w:val="none" w:sz="0" w:space="0" w:color="auto"/>
      </w:divBdr>
      <w:divsChild>
        <w:div w:id="284311652">
          <w:marLeft w:val="0"/>
          <w:marRight w:val="0"/>
          <w:marTop w:val="0"/>
          <w:marBottom w:val="0"/>
          <w:divBdr>
            <w:top w:val="none" w:sz="0" w:space="0" w:color="auto"/>
            <w:left w:val="none" w:sz="0" w:space="0" w:color="auto"/>
            <w:bottom w:val="none" w:sz="0" w:space="0" w:color="auto"/>
            <w:right w:val="none" w:sz="0" w:space="0" w:color="auto"/>
          </w:divBdr>
        </w:div>
      </w:divsChild>
    </w:div>
    <w:div w:id="105466371">
      <w:bodyDiv w:val="1"/>
      <w:marLeft w:val="0"/>
      <w:marRight w:val="0"/>
      <w:marTop w:val="0"/>
      <w:marBottom w:val="0"/>
      <w:divBdr>
        <w:top w:val="none" w:sz="0" w:space="0" w:color="auto"/>
        <w:left w:val="none" w:sz="0" w:space="0" w:color="auto"/>
        <w:bottom w:val="none" w:sz="0" w:space="0" w:color="auto"/>
        <w:right w:val="none" w:sz="0" w:space="0" w:color="auto"/>
      </w:divBdr>
      <w:divsChild>
        <w:div w:id="1236670309">
          <w:marLeft w:val="0"/>
          <w:marRight w:val="0"/>
          <w:marTop w:val="0"/>
          <w:marBottom w:val="0"/>
          <w:divBdr>
            <w:top w:val="none" w:sz="0" w:space="0" w:color="auto"/>
            <w:left w:val="none" w:sz="0" w:space="0" w:color="auto"/>
            <w:bottom w:val="none" w:sz="0" w:space="0" w:color="auto"/>
            <w:right w:val="none" w:sz="0" w:space="0" w:color="auto"/>
          </w:divBdr>
        </w:div>
      </w:divsChild>
    </w:div>
    <w:div w:id="105538271">
      <w:bodyDiv w:val="1"/>
      <w:marLeft w:val="0"/>
      <w:marRight w:val="0"/>
      <w:marTop w:val="0"/>
      <w:marBottom w:val="0"/>
      <w:divBdr>
        <w:top w:val="none" w:sz="0" w:space="0" w:color="auto"/>
        <w:left w:val="none" w:sz="0" w:space="0" w:color="auto"/>
        <w:bottom w:val="none" w:sz="0" w:space="0" w:color="auto"/>
        <w:right w:val="none" w:sz="0" w:space="0" w:color="auto"/>
      </w:divBdr>
    </w:div>
    <w:div w:id="108010509">
      <w:bodyDiv w:val="1"/>
      <w:marLeft w:val="0"/>
      <w:marRight w:val="0"/>
      <w:marTop w:val="0"/>
      <w:marBottom w:val="0"/>
      <w:divBdr>
        <w:top w:val="none" w:sz="0" w:space="0" w:color="auto"/>
        <w:left w:val="none" w:sz="0" w:space="0" w:color="auto"/>
        <w:bottom w:val="none" w:sz="0" w:space="0" w:color="auto"/>
        <w:right w:val="none" w:sz="0" w:space="0" w:color="auto"/>
      </w:divBdr>
    </w:div>
    <w:div w:id="110318720">
      <w:bodyDiv w:val="1"/>
      <w:marLeft w:val="0"/>
      <w:marRight w:val="0"/>
      <w:marTop w:val="0"/>
      <w:marBottom w:val="0"/>
      <w:divBdr>
        <w:top w:val="none" w:sz="0" w:space="0" w:color="auto"/>
        <w:left w:val="none" w:sz="0" w:space="0" w:color="auto"/>
        <w:bottom w:val="none" w:sz="0" w:space="0" w:color="auto"/>
        <w:right w:val="none" w:sz="0" w:space="0" w:color="auto"/>
      </w:divBdr>
      <w:divsChild>
        <w:div w:id="1762680322">
          <w:marLeft w:val="0"/>
          <w:marRight w:val="0"/>
          <w:marTop w:val="0"/>
          <w:marBottom w:val="0"/>
          <w:divBdr>
            <w:top w:val="none" w:sz="0" w:space="0" w:color="auto"/>
            <w:left w:val="none" w:sz="0" w:space="0" w:color="auto"/>
            <w:bottom w:val="none" w:sz="0" w:space="0" w:color="auto"/>
            <w:right w:val="none" w:sz="0" w:space="0" w:color="auto"/>
          </w:divBdr>
        </w:div>
      </w:divsChild>
    </w:div>
    <w:div w:id="110439782">
      <w:bodyDiv w:val="1"/>
      <w:marLeft w:val="0"/>
      <w:marRight w:val="0"/>
      <w:marTop w:val="0"/>
      <w:marBottom w:val="0"/>
      <w:divBdr>
        <w:top w:val="none" w:sz="0" w:space="0" w:color="auto"/>
        <w:left w:val="none" w:sz="0" w:space="0" w:color="auto"/>
        <w:bottom w:val="none" w:sz="0" w:space="0" w:color="auto"/>
        <w:right w:val="none" w:sz="0" w:space="0" w:color="auto"/>
      </w:divBdr>
    </w:div>
    <w:div w:id="113596838">
      <w:bodyDiv w:val="1"/>
      <w:marLeft w:val="0"/>
      <w:marRight w:val="0"/>
      <w:marTop w:val="0"/>
      <w:marBottom w:val="0"/>
      <w:divBdr>
        <w:top w:val="none" w:sz="0" w:space="0" w:color="auto"/>
        <w:left w:val="none" w:sz="0" w:space="0" w:color="auto"/>
        <w:bottom w:val="none" w:sz="0" w:space="0" w:color="auto"/>
        <w:right w:val="none" w:sz="0" w:space="0" w:color="auto"/>
      </w:divBdr>
    </w:div>
    <w:div w:id="120078991">
      <w:bodyDiv w:val="1"/>
      <w:marLeft w:val="0"/>
      <w:marRight w:val="0"/>
      <w:marTop w:val="0"/>
      <w:marBottom w:val="0"/>
      <w:divBdr>
        <w:top w:val="none" w:sz="0" w:space="0" w:color="auto"/>
        <w:left w:val="none" w:sz="0" w:space="0" w:color="auto"/>
        <w:bottom w:val="none" w:sz="0" w:space="0" w:color="auto"/>
        <w:right w:val="none" w:sz="0" w:space="0" w:color="auto"/>
      </w:divBdr>
    </w:div>
    <w:div w:id="130484266">
      <w:bodyDiv w:val="1"/>
      <w:marLeft w:val="0"/>
      <w:marRight w:val="0"/>
      <w:marTop w:val="0"/>
      <w:marBottom w:val="0"/>
      <w:divBdr>
        <w:top w:val="none" w:sz="0" w:space="0" w:color="auto"/>
        <w:left w:val="none" w:sz="0" w:space="0" w:color="auto"/>
        <w:bottom w:val="none" w:sz="0" w:space="0" w:color="auto"/>
        <w:right w:val="none" w:sz="0" w:space="0" w:color="auto"/>
      </w:divBdr>
    </w:div>
    <w:div w:id="133528497">
      <w:bodyDiv w:val="1"/>
      <w:marLeft w:val="0"/>
      <w:marRight w:val="0"/>
      <w:marTop w:val="0"/>
      <w:marBottom w:val="0"/>
      <w:divBdr>
        <w:top w:val="none" w:sz="0" w:space="0" w:color="auto"/>
        <w:left w:val="none" w:sz="0" w:space="0" w:color="auto"/>
        <w:bottom w:val="none" w:sz="0" w:space="0" w:color="auto"/>
        <w:right w:val="none" w:sz="0" w:space="0" w:color="auto"/>
      </w:divBdr>
    </w:div>
    <w:div w:id="133642787">
      <w:bodyDiv w:val="1"/>
      <w:marLeft w:val="0"/>
      <w:marRight w:val="0"/>
      <w:marTop w:val="0"/>
      <w:marBottom w:val="0"/>
      <w:divBdr>
        <w:top w:val="none" w:sz="0" w:space="0" w:color="auto"/>
        <w:left w:val="none" w:sz="0" w:space="0" w:color="auto"/>
        <w:bottom w:val="none" w:sz="0" w:space="0" w:color="auto"/>
        <w:right w:val="none" w:sz="0" w:space="0" w:color="auto"/>
      </w:divBdr>
    </w:div>
    <w:div w:id="141779457">
      <w:bodyDiv w:val="1"/>
      <w:marLeft w:val="0"/>
      <w:marRight w:val="0"/>
      <w:marTop w:val="0"/>
      <w:marBottom w:val="0"/>
      <w:divBdr>
        <w:top w:val="none" w:sz="0" w:space="0" w:color="auto"/>
        <w:left w:val="none" w:sz="0" w:space="0" w:color="auto"/>
        <w:bottom w:val="none" w:sz="0" w:space="0" w:color="auto"/>
        <w:right w:val="none" w:sz="0" w:space="0" w:color="auto"/>
      </w:divBdr>
    </w:div>
    <w:div w:id="147133324">
      <w:bodyDiv w:val="1"/>
      <w:marLeft w:val="0"/>
      <w:marRight w:val="0"/>
      <w:marTop w:val="0"/>
      <w:marBottom w:val="0"/>
      <w:divBdr>
        <w:top w:val="none" w:sz="0" w:space="0" w:color="auto"/>
        <w:left w:val="none" w:sz="0" w:space="0" w:color="auto"/>
        <w:bottom w:val="none" w:sz="0" w:space="0" w:color="auto"/>
        <w:right w:val="none" w:sz="0" w:space="0" w:color="auto"/>
      </w:divBdr>
    </w:div>
    <w:div w:id="148400515">
      <w:bodyDiv w:val="1"/>
      <w:marLeft w:val="0"/>
      <w:marRight w:val="0"/>
      <w:marTop w:val="0"/>
      <w:marBottom w:val="0"/>
      <w:divBdr>
        <w:top w:val="none" w:sz="0" w:space="0" w:color="auto"/>
        <w:left w:val="none" w:sz="0" w:space="0" w:color="auto"/>
        <w:bottom w:val="none" w:sz="0" w:space="0" w:color="auto"/>
        <w:right w:val="none" w:sz="0" w:space="0" w:color="auto"/>
      </w:divBdr>
      <w:divsChild>
        <w:div w:id="242568540">
          <w:marLeft w:val="0"/>
          <w:marRight w:val="0"/>
          <w:marTop w:val="0"/>
          <w:marBottom w:val="0"/>
          <w:divBdr>
            <w:top w:val="none" w:sz="0" w:space="0" w:color="auto"/>
            <w:left w:val="none" w:sz="0" w:space="0" w:color="auto"/>
            <w:bottom w:val="none" w:sz="0" w:space="0" w:color="auto"/>
            <w:right w:val="none" w:sz="0" w:space="0" w:color="auto"/>
          </w:divBdr>
        </w:div>
      </w:divsChild>
    </w:div>
    <w:div w:id="152450391">
      <w:bodyDiv w:val="1"/>
      <w:marLeft w:val="0"/>
      <w:marRight w:val="0"/>
      <w:marTop w:val="0"/>
      <w:marBottom w:val="0"/>
      <w:divBdr>
        <w:top w:val="none" w:sz="0" w:space="0" w:color="auto"/>
        <w:left w:val="none" w:sz="0" w:space="0" w:color="auto"/>
        <w:bottom w:val="none" w:sz="0" w:space="0" w:color="auto"/>
        <w:right w:val="none" w:sz="0" w:space="0" w:color="auto"/>
      </w:divBdr>
    </w:div>
    <w:div w:id="152572539">
      <w:bodyDiv w:val="1"/>
      <w:marLeft w:val="0"/>
      <w:marRight w:val="0"/>
      <w:marTop w:val="0"/>
      <w:marBottom w:val="0"/>
      <w:divBdr>
        <w:top w:val="none" w:sz="0" w:space="0" w:color="auto"/>
        <w:left w:val="none" w:sz="0" w:space="0" w:color="auto"/>
        <w:bottom w:val="none" w:sz="0" w:space="0" w:color="auto"/>
        <w:right w:val="none" w:sz="0" w:space="0" w:color="auto"/>
      </w:divBdr>
    </w:div>
    <w:div w:id="153641968">
      <w:bodyDiv w:val="1"/>
      <w:marLeft w:val="0"/>
      <w:marRight w:val="0"/>
      <w:marTop w:val="0"/>
      <w:marBottom w:val="0"/>
      <w:divBdr>
        <w:top w:val="none" w:sz="0" w:space="0" w:color="auto"/>
        <w:left w:val="none" w:sz="0" w:space="0" w:color="auto"/>
        <w:bottom w:val="none" w:sz="0" w:space="0" w:color="auto"/>
        <w:right w:val="none" w:sz="0" w:space="0" w:color="auto"/>
      </w:divBdr>
    </w:div>
    <w:div w:id="157694193">
      <w:bodyDiv w:val="1"/>
      <w:marLeft w:val="0"/>
      <w:marRight w:val="0"/>
      <w:marTop w:val="0"/>
      <w:marBottom w:val="0"/>
      <w:divBdr>
        <w:top w:val="none" w:sz="0" w:space="0" w:color="auto"/>
        <w:left w:val="none" w:sz="0" w:space="0" w:color="auto"/>
        <w:bottom w:val="none" w:sz="0" w:space="0" w:color="auto"/>
        <w:right w:val="none" w:sz="0" w:space="0" w:color="auto"/>
      </w:divBdr>
    </w:div>
    <w:div w:id="169566989">
      <w:bodyDiv w:val="1"/>
      <w:marLeft w:val="0"/>
      <w:marRight w:val="0"/>
      <w:marTop w:val="0"/>
      <w:marBottom w:val="0"/>
      <w:divBdr>
        <w:top w:val="none" w:sz="0" w:space="0" w:color="auto"/>
        <w:left w:val="none" w:sz="0" w:space="0" w:color="auto"/>
        <w:bottom w:val="none" w:sz="0" w:space="0" w:color="auto"/>
        <w:right w:val="none" w:sz="0" w:space="0" w:color="auto"/>
      </w:divBdr>
    </w:div>
    <w:div w:id="174004657">
      <w:bodyDiv w:val="1"/>
      <w:marLeft w:val="0"/>
      <w:marRight w:val="0"/>
      <w:marTop w:val="0"/>
      <w:marBottom w:val="0"/>
      <w:divBdr>
        <w:top w:val="none" w:sz="0" w:space="0" w:color="auto"/>
        <w:left w:val="none" w:sz="0" w:space="0" w:color="auto"/>
        <w:bottom w:val="none" w:sz="0" w:space="0" w:color="auto"/>
        <w:right w:val="none" w:sz="0" w:space="0" w:color="auto"/>
      </w:divBdr>
      <w:divsChild>
        <w:div w:id="286811684">
          <w:marLeft w:val="0"/>
          <w:marRight w:val="0"/>
          <w:marTop w:val="0"/>
          <w:marBottom w:val="0"/>
          <w:divBdr>
            <w:top w:val="none" w:sz="0" w:space="0" w:color="auto"/>
            <w:left w:val="none" w:sz="0" w:space="0" w:color="auto"/>
            <w:bottom w:val="none" w:sz="0" w:space="0" w:color="auto"/>
            <w:right w:val="none" w:sz="0" w:space="0" w:color="auto"/>
          </w:divBdr>
        </w:div>
      </w:divsChild>
    </w:div>
    <w:div w:id="174393640">
      <w:bodyDiv w:val="1"/>
      <w:marLeft w:val="0"/>
      <w:marRight w:val="0"/>
      <w:marTop w:val="0"/>
      <w:marBottom w:val="0"/>
      <w:divBdr>
        <w:top w:val="none" w:sz="0" w:space="0" w:color="auto"/>
        <w:left w:val="none" w:sz="0" w:space="0" w:color="auto"/>
        <w:bottom w:val="none" w:sz="0" w:space="0" w:color="auto"/>
        <w:right w:val="none" w:sz="0" w:space="0" w:color="auto"/>
      </w:divBdr>
      <w:divsChild>
        <w:div w:id="202602122">
          <w:marLeft w:val="0"/>
          <w:marRight w:val="0"/>
          <w:marTop w:val="0"/>
          <w:marBottom w:val="0"/>
          <w:divBdr>
            <w:top w:val="none" w:sz="0" w:space="0" w:color="auto"/>
            <w:left w:val="none" w:sz="0" w:space="0" w:color="auto"/>
            <w:bottom w:val="none" w:sz="0" w:space="0" w:color="auto"/>
            <w:right w:val="none" w:sz="0" w:space="0" w:color="auto"/>
          </w:divBdr>
        </w:div>
      </w:divsChild>
    </w:div>
    <w:div w:id="177740854">
      <w:bodyDiv w:val="1"/>
      <w:marLeft w:val="0"/>
      <w:marRight w:val="0"/>
      <w:marTop w:val="0"/>
      <w:marBottom w:val="0"/>
      <w:divBdr>
        <w:top w:val="none" w:sz="0" w:space="0" w:color="auto"/>
        <w:left w:val="none" w:sz="0" w:space="0" w:color="auto"/>
        <w:bottom w:val="none" w:sz="0" w:space="0" w:color="auto"/>
        <w:right w:val="none" w:sz="0" w:space="0" w:color="auto"/>
      </w:divBdr>
    </w:div>
    <w:div w:id="178549587">
      <w:bodyDiv w:val="1"/>
      <w:marLeft w:val="0"/>
      <w:marRight w:val="0"/>
      <w:marTop w:val="0"/>
      <w:marBottom w:val="0"/>
      <w:divBdr>
        <w:top w:val="none" w:sz="0" w:space="0" w:color="auto"/>
        <w:left w:val="none" w:sz="0" w:space="0" w:color="auto"/>
        <w:bottom w:val="none" w:sz="0" w:space="0" w:color="auto"/>
        <w:right w:val="none" w:sz="0" w:space="0" w:color="auto"/>
      </w:divBdr>
    </w:div>
    <w:div w:id="180319301">
      <w:bodyDiv w:val="1"/>
      <w:marLeft w:val="0"/>
      <w:marRight w:val="0"/>
      <w:marTop w:val="0"/>
      <w:marBottom w:val="0"/>
      <w:divBdr>
        <w:top w:val="none" w:sz="0" w:space="0" w:color="auto"/>
        <w:left w:val="none" w:sz="0" w:space="0" w:color="auto"/>
        <w:bottom w:val="none" w:sz="0" w:space="0" w:color="auto"/>
        <w:right w:val="none" w:sz="0" w:space="0" w:color="auto"/>
      </w:divBdr>
    </w:div>
    <w:div w:id="180821841">
      <w:bodyDiv w:val="1"/>
      <w:marLeft w:val="0"/>
      <w:marRight w:val="0"/>
      <w:marTop w:val="0"/>
      <w:marBottom w:val="0"/>
      <w:divBdr>
        <w:top w:val="none" w:sz="0" w:space="0" w:color="auto"/>
        <w:left w:val="none" w:sz="0" w:space="0" w:color="auto"/>
        <w:bottom w:val="none" w:sz="0" w:space="0" w:color="auto"/>
        <w:right w:val="none" w:sz="0" w:space="0" w:color="auto"/>
      </w:divBdr>
    </w:div>
    <w:div w:id="181600902">
      <w:bodyDiv w:val="1"/>
      <w:marLeft w:val="0"/>
      <w:marRight w:val="0"/>
      <w:marTop w:val="0"/>
      <w:marBottom w:val="0"/>
      <w:divBdr>
        <w:top w:val="none" w:sz="0" w:space="0" w:color="auto"/>
        <w:left w:val="none" w:sz="0" w:space="0" w:color="auto"/>
        <w:bottom w:val="none" w:sz="0" w:space="0" w:color="auto"/>
        <w:right w:val="none" w:sz="0" w:space="0" w:color="auto"/>
      </w:divBdr>
    </w:div>
    <w:div w:id="182666676">
      <w:bodyDiv w:val="1"/>
      <w:marLeft w:val="0"/>
      <w:marRight w:val="0"/>
      <w:marTop w:val="0"/>
      <w:marBottom w:val="0"/>
      <w:divBdr>
        <w:top w:val="none" w:sz="0" w:space="0" w:color="auto"/>
        <w:left w:val="none" w:sz="0" w:space="0" w:color="auto"/>
        <w:bottom w:val="none" w:sz="0" w:space="0" w:color="auto"/>
        <w:right w:val="none" w:sz="0" w:space="0" w:color="auto"/>
      </w:divBdr>
      <w:divsChild>
        <w:div w:id="1217157032">
          <w:marLeft w:val="0"/>
          <w:marRight w:val="0"/>
          <w:marTop w:val="0"/>
          <w:marBottom w:val="0"/>
          <w:divBdr>
            <w:top w:val="none" w:sz="0" w:space="0" w:color="auto"/>
            <w:left w:val="none" w:sz="0" w:space="0" w:color="auto"/>
            <w:bottom w:val="none" w:sz="0" w:space="0" w:color="auto"/>
            <w:right w:val="none" w:sz="0" w:space="0" w:color="auto"/>
          </w:divBdr>
        </w:div>
      </w:divsChild>
    </w:div>
    <w:div w:id="187569085">
      <w:bodyDiv w:val="1"/>
      <w:marLeft w:val="0"/>
      <w:marRight w:val="0"/>
      <w:marTop w:val="0"/>
      <w:marBottom w:val="0"/>
      <w:divBdr>
        <w:top w:val="none" w:sz="0" w:space="0" w:color="auto"/>
        <w:left w:val="none" w:sz="0" w:space="0" w:color="auto"/>
        <w:bottom w:val="none" w:sz="0" w:space="0" w:color="auto"/>
        <w:right w:val="none" w:sz="0" w:space="0" w:color="auto"/>
      </w:divBdr>
    </w:div>
    <w:div w:id="189611864">
      <w:bodyDiv w:val="1"/>
      <w:marLeft w:val="0"/>
      <w:marRight w:val="0"/>
      <w:marTop w:val="0"/>
      <w:marBottom w:val="0"/>
      <w:divBdr>
        <w:top w:val="none" w:sz="0" w:space="0" w:color="auto"/>
        <w:left w:val="none" w:sz="0" w:space="0" w:color="auto"/>
        <w:bottom w:val="none" w:sz="0" w:space="0" w:color="auto"/>
        <w:right w:val="none" w:sz="0" w:space="0" w:color="auto"/>
      </w:divBdr>
      <w:divsChild>
        <w:div w:id="2141921835">
          <w:marLeft w:val="0"/>
          <w:marRight w:val="0"/>
          <w:marTop w:val="0"/>
          <w:marBottom w:val="0"/>
          <w:divBdr>
            <w:top w:val="none" w:sz="0" w:space="0" w:color="auto"/>
            <w:left w:val="none" w:sz="0" w:space="0" w:color="auto"/>
            <w:bottom w:val="none" w:sz="0" w:space="0" w:color="auto"/>
            <w:right w:val="none" w:sz="0" w:space="0" w:color="auto"/>
          </w:divBdr>
        </w:div>
      </w:divsChild>
    </w:div>
    <w:div w:id="189950672">
      <w:bodyDiv w:val="1"/>
      <w:marLeft w:val="0"/>
      <w:marRight w:val="0"/>
      <w:marTop w:val="0"/>
      <w:marBottom w:val="0"/>
      <w:divBdr>
        <w:top w:val="none" w:sz="0" w:space="0" w:color="auto"/>
        <w:left w:val="none" w:sz="0" w:space="0" w:color="auto"/>
        <w:bottom w:val="none" w:sz="0" w:space="0" w:color="auto"/>
        <w:right w:val="none" w:sz="0" w:space="0" w:color="auto"/>
      </w:divBdr>
    </w:div>
    <w:div w:id="196817818">
      <w:bodyDiv w:val="1"/>
      <w:marLeft w:val="0"/>
      <w:marRight w:val="0"/>
      <w:marTop w:val="0"/>
      <w:marBottom w:val="0"/>
      <w:divBdr>
        <w:top w:val="none" w:sz="0" w:space="0" w:color="auto"/>
        <w:left w:val="none" w:sz="0" w:space="0" w:color="auto"/>
        <w:bottom w:val="none" w:sz="0" w:space="0" w:color="auto"/>
        <w:right w:val="none" w:sz="0" w:space="0" w:color="auto"/>
      </w:divBdr>
      <w:divsChild>
        <w:div w:id="1891064592">
          <w:marLeft w:val="0"/>
          <w:marRight w:val="0"/>
          <w:marTop w:val="0"/>
          <w:marBottom w:val="0"/>
          <w:divBdr>
            <w:top w:val="none" w:sz="0" w:space="0" w:color="auto"/>
            <w:left w:val="none" w:sz="0" w:space="0" w:color="auto"/>
            <w:bottom w:val="none" w:sz="0" w:space="0" w:color="auto"/>
            <w:right w:val="none" w:sz="0" w:space="0" w:color="auto"/>
          </w:divBdr>
        </w:div>
      </w:divsChild>
    </w:div>
    <w:div w:id="201330260">
      <w:bodyDiv w:val="1"/>
      <w:marLeft w:val="0"/>
      <w:marRight w:val="0"/>
      <w:marTop w:val="0"/>
      <w:marBottom w:val="0"/>
      <w:divBdr>
        <w:top w:val="none" w:sz="0" w:space="0" w:color="auto"/>
        <w:left w:val="none" w:sz="0" w:space="0" w:color="auto"/>
        <w:bottom w:val="none" w:sz="0" w:space="0" w:color="auto"/>
        <w:right w:val="none" w:sz="0" w:space="0" w:color="auto"/>
      </w:divBdr>
    </w:div>
    <w:div w:id="208080340">
      <w:bodyDiv w:val="1"/>
      <w:marLeft w:val="0"/>
      <w:marRight w:val="0"/>
      <w:marTop w:val="0"/>
      <w:marBottom w:val="0"/>
      <w:divBdr>
        <w:top w:val="none" w:sz="0" w:space="0" w:color="auto"/>
        <w:left w:val="none" w:sz="0" w:space="0" w:color="auto"/>
        <w:bottom w:val="none" w:sz="0" w:space="0" w:color="auto"/>
        <w:right w:val="none" w:sz="0" w:space="0" w:color="auto"/>
      </w:divBdr>
      <w:divsChild>
        <w:div w:id="315957435">
          <w:marLeft w:val="0"/>
          <w:marRight w:val="0"/>
          <w:marTop w:val="0"/>
          <w:marBottom w:val="0"/>
          <w:divBdr>
            <w:top w:val="none" w:sz="0" w:space="0" w:color="auto"/>
            <w:left w:val="none" w:sz="0" w:space="0" w:color="auto"/>
            <w:bottom w:val="none" w:sz="0" w:space="0" w:color="auto"/>
            <w:right w:val="none" w:sz="0" w:space="0" w:color="auto"/>
          </w:divBdr>
        </w:div>
      </w:divsChild>
    </w:div>
    <w:div w:id="212885665">
      <w:bodyDiv w:val="1"/>
      <w:marLeft w:val="0"/>
      <w:marRight w:val="0"/>
      <w:marTop w:val="0"/>
      <w:marBottom w:val="0"/>
      <w:divBdr>
        <w:top w:val="none" w:sz="0" w:space="0" w:color="auto"/>
        <w:left w:val="none" w:sz="0" w:space="0" w:color="auto"/>
        <w:bottom w:val="none" w:sz="0" w:space="0" w:color="auto"/>
        <w:right w:val="none" w:sz="0" w:space="0" w:color="auto"/>
      </w:divBdr>
    </w:div>
    <w:div w:id="213195439">
      <w:bodyDiv w:val="1"/>
      <w:marLeft w:val="0"/>
      <w:marRight w:val="0"/>
      <w:marTop w:val="0"/>
      <w:marBottom w:val="0"/>
      <w:divBdr>
        <w:top w:val="none" w:sz="0" w:space="0" w:color="auto"/>
        <w:left w:val="none" w:sz="0" w:space="0" w:color="auto"/>
        <w:bottom w:val="none" w:sz="0" w:space="0" w:color="auto"/>
        <w:right w:val="none" w:sz="0" w:space="0" w:color="auto"/>
      </w:divBdr>
      <w:divsChild>
        <w:div w:id="1434549918">
          <w:marLeft w:val="0"/>
          <w:marRight w:val="0"/>
          <w:marTop w:val="0"/>
          <w:marBottom w:val="0"/>
          <w:divBdr>
            <w:top w:val="none" w:sz="0" w:space="0" w:color="auto"/>
            <w:left w:val="none" w:sz="0" w:space="0" w:color="auto"/>
            <w:bottom w:val="none" w:sz="0" w:space="0" w:color="auto"/>
            <w:right w:val="none" w:sz="0" w:space="0" w:color="auto"/>
          </w:divBdr>
        </w:div>
      </w:divsChild>
    </w:div>
    <w:div w:id="215358094">
      <w:bodyDiv w:val="1"/>
      <w:marLeft w:val="0"/>
      <w:marRight w:val="0"/>
      <w:marTop w:val="0"/>
      <w:marBottom w:val="0"/>
      <w:divBdr>
        <w:top w:val="none" w:sz="0" w:space="0" w:color="auto"/>
        <w:left w:val="none" w:sz="0" w:space="0" w:color="auto"/>
        <w:bottom w:val="none" w:sz="0" w:space="0" w:color="auto"/>
        <w:right w:val="none" w:sz="0" w:space="0" w:color="auto"/>
      </w:divBdr>
      <w:divsChild>
        <w:div w:id="1776948061">
          <w:marLeft w:val="0"/>
          <w:marRight w:val="0"/>
          <w:marTop w:val="0"/>
          <w:marBottom w:val="0"/>
          <w:divBdr>
            <w:top w:val="none" w:sz="0" w:space="0" w:color="auto"/>
            <w:left w:val="none" w:sz="0" w:space="0" w:color="auto"/>
            <w:bottom w:val="none" w:sz="0" w:space="0" w:color="auto"/>
            <w:right w:val="none" w:sz="0" w:space="0" w:color="auto"/>
          </w:divBdr>
        </w:div>
      </w:divsChild>
    </w:div>
    <w:div w:id="216206653">
      <w:bodyDiv w:val="1"/>
      <w:marLeft w:val="0"/>
      <w:marRight w:val="0"/>
      <w:marTop w:val="0"/>
      <w:marBottom w:val="0"/>
      <w:divBdr>
        <w:top w:val="none" w:sz="0" w:space="0" w:color="auto"/>
        <w:left w:val="none" w:sz="0" w:space="0" w:color="auto"/>
        <w:bottom w:val="none" w:sz="0" w:space="0" w:color="auto"/>
        <w:right w:val="none" w:sz="0" w:space="0" w:color="auto"/>
      </w:divBdr>
      <w:divsChild>
        <w:div w:id="2106222432">
          <w:marLeft w:val="0"/>
          <w:marRight w:val="0"/>
          <w:marTop w:val="0"/>
          <w:marBottom w:val="0"/>
          <w:divBdr>
            <w:top w:val="none" w:sz="0" w:space="0" w:color="auto"/>
            <w:left w:val="none" w:sz="0" w:space="0" w:color="auto"/>
            <w:bottom w:val="none" w:sz="0" w:space="0" w:color="auto"/>
            <w:right w:val="none" w:sz="0" w:space="0" w:color="auto"/>
          </w:divBdr>
        </w:div>
      </w:divsChild>
    </w:div>
    <w:div w:id="219636023">
      <w:bodyDiv w:val="1"/>
      <w:marLeft w:val="0"/>
      <w:marRight w:val="0"/>
      <w:marTop w:val="0"/>
      <w:marBottom w:val="0"/>
      <w:divBdr>
        <w:top w:val="none" w:sz="0" w:space="0" w:color="auto"/>
        <w:left w:val="none" w:sz="0" w:space="0" w:color="auto"/>
        <w:bottom w:val="none" w:sz="0" w:space="0" w:color="auto"/>
        <w:right w:val="none" w:sz="0" w:space="0" w:color="auto"/>
      </w:divBdr>
    </w:div>
    <w:div w:id="224338264">
      <w:bodyDiv w:val="1"/>
      <w:marLeft w:val="0"/>
      <w:marRight w:val="0"/>
      <w:marTop w:val="0"/>
      <w:marBottom w:val="0"/>
      <w:divBdr>
        <w:top w:val="none" w:sz="0" w:space="0" w:color="auto"/>
        <w:left w:val="none" w:sz="0" w:space="0" w:color="auto"/>
        <w:bottom w:val="none" w:sz="0" w:space="0" w:color="auto"/>
        <w:right w:val="none" w:sz="0" w:space="0" w:color="auto"/>
      </w:divBdr>
      <w:divsChild>
        <w:div w:id="1430395005">
          <w:marLeft w:val="0"/>
          <w:marRight w:val="0"/>
          <w:marTop w:val="0"/>
          <w:marBottom w:val="0"/>
          <w:divBdr>
            <w:top w:val="none" w:sz="0" w:space="0" w:color="auto"/>
            <w:left w:val="none" w:sz="0" w:space="0" w:color="auto"/>
            <w:bottom w:val="none" w:sz="0" w:space="0" w:color="auto"/>
            <w:right w:val="none" w:sz="0" w:space="0" w:color="auto"/>
          </w:divBdr>
        </w:div>
      </w:divsChild>
    </w:div>
    <w:div w:id="226234863">
      <w:bodyDiv w:val="1"/>
      <w:marLeft w:val="0"/>
      <w:marRight w:val="0"/>
      <w:marTop w:val="0"/>
      <w:marBottom w:val="0"/>
      <w:divBdr>
        <w:top w:val="none" w:sz="0" w:space="0" w:color="auto"/>
        <w:left w:val="none" w:sz="0" w:space="0" w:color="auto"/>
        <w:bottom w:val="none" w:sz="0" w:space="0" w:color="auto"/>
        <w:right w:val="none" w:sz="0" w:space="0" w:color="auto"/>
      </w:divBdr>
      <w:divsChild>
        <w:div w:id="968971841">
          <w:marLeft w:val="0"/>
          <w:marRight w:val="0"/>
          <w:marTop w:val="0"/>
          <w:marBottom w:val="0"/>
          <w:divBdr>
            <w:top w:val="none" w:sz="0" w:space="0" w:color="auto"/>
            <w:left w:val="none" w:sz="0" w:space="0" w:color="auto"/>
            <w:bottom w:val="none" w:sz="0" w:space="0" w:color="auto"/>
            <w:right w:val="none" w:sz="0" w:space="0" w:color="auto"/>
          </w:divBdr>
        </w:div>
      </w:divsChild>
    </w:div>
    <w:div w:id="226376839">
      <w:bodyDiv w:val="1"/>
      <w:marLeft w:val="0"/>
      <w:marRight w:val="0"/>
      <w:marTop w:val="0"/>
      <w:marBottom w:val="0"/>
      <w:divBdr>
        <w:top w:val="none" w:sz="0" w:space="0" w:color="auto"/>
        <w:left w:val="none" w:sz="0" w:space="0" w:color="auto"/>
        <w:bottom w:val="none" w:sz="0" w:space="0" w:color="auto"/>
        <w:right w:val="none" w:sz="0" w:space="0" w:color="auto"/>
      </w:divBdr>
    </w:div>
    <w:div w:id="226766945">
      <w:bodyDiv w:val="1"/>
      <w:marLeft w:val="0"/>
      <w:marRight w:val="0"/>
      <w:marTop w:val="0"/>
      <w:marBottom w:val="0"/>
      <w:divBdr>
        <w:top w:val="none" w:sz="0" w:space="0" w:color="auto"/>
        <w:left w:val="none" w:sz="0" w:space="0" w:color="auto"/>
        <w:bottom w:val="none" w:sz="0" w:space="0" w:color="auto"/>
        <w:right w:val="none" w:sz="0" w:space="0" w:color="auto"/>
      </w:divBdr>
    </w:div>
    <w:div w:id="229124440">
      <w:bodyDiv w:val="1"/>
      <w:marLeft w:val="0"/>
      <w:marRight w:val="0"/>
      <w:marTop w:val="0"/>
      <w:marBottom w:val="0"/>
      <w:divBdr>
        <w:top w:val="none" w:sz="0" w:space="0" w:color="auto"/>
        <w:left w:val="none" w:sz="0" w:space="0" w:color="auto"/>
        <w:bottom w:val="none" w:sz="0" w:space="0" w:color="auto"/>
        <w:right w:val="none" w:sz="0" w:space="0" w:color="auto"/>
      </w:divBdr>
    </w:div>
    <w:div w:id="236788930">
      <w:bodyDiv w:val="1"/>
      <w:marLeft w:val="0"/>
      <w:marRight w:val="0"/>
      <w:marTop w:val="0"/>
      <w:marBottom w:val="0"/>
      <w:divBdr>
        <w:top w:val="none" w:sz="0" w:space="0" w:color="auto"/>
        <w:left w:val="none" w:sz="0" w:space="0" w:color="auto"/>
        <w:bottom w:val="none" w:sz="0" w:space="0" w:color="auto"/>
        <w:right w:val="none" w:sz="0" w:space="0" w:color="auto"/>
      </w:divBdr>
      <w:divsChild>
        <w:div w:id="1625498341">
          <w:marLeft w:val="0"/>
          <w:marRight w:val="0"/>
          <w:marTop w:val="0"/>
          <w:marBottom w:val="0"/>
          <w:divBdr>
            <w:top w:val="none" w:sz="0" w:space="0" w:color="auto"/>
            <w:left w:val="none" w:sz="0" w:space="0" w:color="auto"/>
            <w:bottom w:val="none" w:sz="0" w:space="0" w:color="auto"/>
            <w:right w:val="none" w:sz="0" w:space="0" w:color="auto"/>
          </w:divBdr>
        </w:div>
      </w:divsChild>
    </w:div>
    <w:div w:id="237447633">
      <w:bodyDiv w:val="1"/>
      <w:marLeft w:val="0"/>
      <w:marRight w:val="0"/>
      <w:marTop w:val="0"/>
      <w:marBottom w:val="0"/>
      <w:divBdr>
        <w:top w:val="none" w:sz="0" w:space="0" w:color="auto"/>
        <w:left w:val="none" w:sz="0" w:space="0" w:color="auto"/>
        <w:bottom w:val="none" w:sz="0" w:space="0" w:color="auto"/>
        <w:right w:val="none" w:sz="0" w:space="0" w:color="auto"/>
      </w:divBdr>
    </w:div>
    <w:div w:id="242954385">
      <w:bodyDiv w:val="1"/>
      <w:marLeft w:val="0"/>
      <w:marRight w:val="0"/>
      <w:marTop w:val="0"/>
      <w:marBottom w:val="0"/>
      <w:divBdr>
        <w:top w:val="none" w:sz="0" w:space="0" w:color="auto"/>
        <w:left w:val="none" w:sz="0" w:space="0" w:color="auto"/>
        <w:bottom w:val="none" w:sz="0" w:space="0" w:color="auto"/>
        <w:right w:val="none" w:sz="0" w:space="0" w:color="auto"/>
      </w:divBdr>
    </w:div>
    <w:div w:id="252276664">
      <w:bodyDiv w:val="1"/>
      <w:marLeft w:val="0"/>
      <w:marRight w:val="0"/>
      <w:marTop w:val="0"/>
      <w:marBottom w:val="0"/>
      <w:divBdr>
        <w:top w:val="none" w:sz="0" w:space="0" w:color="auto"/>
        <w:left w:val="none" w:sz="0" w:space="0" w:color="auto"/>
        <w:bottom w:val="none" w:sz="0" w:space="0" w:color="auto"/>
        <w:right w:val="none" w:sz="0" w:space="0" w:color="auto"/>
      </w:divBdr>
      <w:divsChild>
        <w:div w:id="1062213186">
          <w:marLeft w:val="0"/>
          <w:marRight w:val="0"/>
          <w:marTop w:val="0"/>
          <w:marBottom w:val="0"/>
          <w:divBdr>
            <w:top w:val="none" w:sz="0" w:space="0" w:color="auto"/>
            <w:left w:val="none" w:sz="0" w:space="0" w:color="auto"/>
            <w:bottom w:val="none" w:sz="0" w:space="0" w:color="auto"/>
            <w:right w:val="none" w:sz="0" w:space="0" w:color="auto"/>
          </w:divBdr>
        </w:div>
      </w:divsChild>
    </w:div>
    <w:div w:id="253318936">
      <w:bodyDiv w:val="1"/>
      <w:marLeft w:val="0"/>
      <w:marRight w:val="0"/>
      <w:marTop w:val="0"/>
      <w:marBottom w:val="0"/>
      <w:divBdr>
        <w:top w:val="none" w:sz="0" w:space="0" w:color="auto"/>
        <w:left w:val="none" w:sz="0" w:space="0" w:color="auto"/>
        <w:bottom w:val="none" w:sz="0" w:space="0" w:color="auto"/>
        <w:right w:val="none" w:sz="0" w:space="0" w:color="auto"/>
      </w:divBdr>
    </w:div>
    <w:div w:id="253828485">
      <w:bodyDiv w:val="1"/>
      <w:marLeft w:val="0"/>
      <w:marRight w:val="0"/>
      <w:marTop w:val="0"/>
      <w:marBottom w:val="0"/>
      <w:divBdr>
        <w:top w:val="none" w:sz="0" w:space="0" w:color="auto"/>
        <w:left w:val="none" w:sz="0" w:space="0" w:color="auto"/>
        <w:bottom w:val="none" w:sz="0" w:space="0" w:color="auto"/>
        <w:right w:val="none" w:sz="0" w:space="0" w:color="auto"/>
      </w:divBdr>
      <w:divsChild>
        <w:div w:id="1730567647">
          <w:marLeft w:val="0"/>
          <w:marRight w:val="0"/>
          <w:marTop w:val="0"/>
          <w:marBottom w:val="0"/>
          <w:divBdr>
            <w:top w:val="none" w:sz="0" w:space="0" w:color="auto"/>
            <w:left w:val="none" w:sz="0" w:space="0" w:color="auto"/>
            <w:bottom w:val="none" w:sz="0" w:space="0" w:color="auto"/>
            <w:right w:val="none" w:sz="0" w:space="0" w:color="auto"/>
          </w:divBdr>
        </w:div>
      </w:divsChild>
    </w:div>
    <w:div w:id="255093291">
      <w:bodyDiv w:val="1"/>
      <w:marLeft w:val="0"/>
      <w:marRight w:val="0"/>
      <w:marTop w:val="0"/>
      <w:marBottom w:val="0"/>
      <w:divBdr>
        <w:top w:val="none" w:sz="0" w:space="0" w:color="auto"/>
        <w:left w:val="none" w:sz="0" w:space="0" w:color="auto"/>
        <w:bottom w:val="none" w:sz="0" w:space="0" w:color="auto"/>
        <w:right w:val="none" w:sz="0" w:space="0" w:color="auto"/>
      </w:divBdr>
    </w:div>
    <w:div w:id="259679262">
      <w:bodyDiv w:val="1"/>
      <w:marLeft w:val="0"/>
      <w:marRight w:val="0"/>
      <w:marTop w:val="0"/>
      <w:marBottom w:val="0"/>
      <w:divBdr>
        <w:top w:val="none" w:sz="0" w:space="0" w:color="auto"/>
        <w:left w:val="none" w:sz="0" w:space="0" w:color="auto"/>
        <w:bottom w:val="none" w:sz="0" w:space="0" w:color="auto"/>
        <w:right w:val="none" w:sz="0" w:space="0" w:color="auto"/>
      </w:divBdr>
    </w:div>
    <w:div w:id="266475058">
      <w:bodyDiv w:val="1"/>
      <w:marLeft w:val="0"/>
      <w:marRight w:val="0"/>
      <w:marTop w:val="0"/>
      <w:marBottom w:val="0"/>
      <w:divBdr>
        <w:top w:val="none" w:sz="0" w:space="0" w:color="auto"/>
        <w:left w:val="none" w:sz="0" w:space="0" w:color="auto"/>
        <w:bottom w:val="none" w:sz="0" w:space="0" w:color="auto"/>
        <w:right w:val="none" w:sz="0" w:space="0" w:color="auto"/>
      </w:divBdr>
    </w:div>
    <w:div w:id="268779127">
      <w:bodyDiv w:val="1"/>
      <w:marLeft w:val="0"/>
      <w:marRight w:val="0"/>
      <w:marTop w:val="0"/>
      <w:marBottom w:val="0"/>
      <w:divBdr>
        <w:top w:val="none" w:sz="0" w:space="0" w:color="auto"/>
        <w:left w:val="none" w:sz="0" w:space="0" w:color="auto"/>
        <w:bottom w:val="none" w:sz="0" w:space="0" w:color="auto"/>
        <w:right w:val="none" w:sz="0" w:space="0" w:color="auto"/>
      </w:divBdr>
    </w:div>
    <w:div w:id="277876731">
      <w:bodyDiv w:val="1"/>
      <w:marLeft w:val="0"/>
      <w:marRight w:val="0"/>
      <w:marTop w:val="0"/>
      <w:marBottom w:val="0"/>
      <w:divBdr>
        <w:top w:val="none" w:sz="0" w:space="0" w:color="auto"/>
        <w:left w:val="none" w:sz="0" w:space="0" w:color="auto"/>
        <w:bottom w:val="none" w:sz="0" w:space="0" w:color="auto"/>
        <w:right w:val="none" w:sz="0" w:space="0" w:color="auto"/>
      </w:divBdr>
    </w:div>
    <w:div w:id="281762953">
      <w:bodyDiv w:val="1"/>
      <w:marLeft w:val="0"/>
      <w:marRight w:val="0"/>
      <w:marTop w:val="0"/>
      <w:marBottom w:val="0"/>
      <w:divBdr>
        <w:top w:val="none" w:sz="0" w:space="0" w:color="auto"/>
        <w:left w:val="none" w:sz="0" w:space="0" w:color="auto"/>
        <w:bottom w:val="none" w:sz="0" w:space="0" w:color="auto"/>
        <w:right w:val="none" w:sz="0" w:space="0" w:color="auto"/>
      </w:divBdr>
    </w:div>
    <w:div w:id="283581552">
      <w:bodyDiv w:val="1"/>
      <w:marLeft w:val="0"/>
      <w:marRight w:val="0"/>
      <w:marTop w:val="0"/>
      <w:marBottom w:val="0"/>
      <w:divBdr>
        <w:top w:val="none" w:sz="0" w:space="0" w:color="auto"/>
        <w:left w:val="none" w:sz="0" w:space="0" w:color="auto"/>
        <w:bottom w:val="none" w:sz="0" w:space="0" w:color="auto"/>
        <w:right w:val="none" w:sz="0" w:space="0" w:color="auto"/>
      </w:divBdr>
      <w:divsChild>
        <w:div w:id="176891592">
          <w:marLeft w:val="0"/>
          <w:marRight w:val="0"/>
          <w:marTop w:val="0"/>
          <w:marBottom w:val="0"/>
          <w:divBdr>
            <w:top w:val="none" w:sz="0" w:space="0" w:color="auto"/>
            <w:left w:val="none" w:sz="0" w:space="0" w:color="auto"/>
            <w:bottom w:val="none" w:sz="0" w:space="0" w:color="auto"/>
            <w:right w:val="none" w:sz="0" w:space="0" w:color="auto"/>
          </w:divBdr>
        </w:div>
      </w:divsChild>
    </w:div>
    <w:div w:id="286084801">
      <w:bodyDiv w:val="1"/>
      <w:marLeft w:val="0"/>
      <w:marRight w:val="0"/>
      <w:marTop w:val="0"/>
      <w:marBottom w:val="0"/>
      <w:divBdr>
        <w:top w:val="none" w:sz="0" w:space="0" w:color="auto"/>
        <w:left w:val="none" w:sz="0" w:space="0" w:color="auto"/>
        <w:bottom w:val="none" w:sz="0" w:space="0" w:color="auto"/>
        <w:right w:val="none" w:sz="0" w:space="0" w:color="auto"/>
      </w:divBdr>
    </w:div>
    <w:div w:id="289435840">
      <w:bodyDiv w:val="1"/>
      <w:marLeft w:val="0"/>
      <w:marRight w:val="0"/>
      <w:marTop w:val="0"/>
      <w:marBottom w:val="0"/>
      <w:divBdr>
        <w:top w:val="none" w:sz="0" w:space="0" w:color="auto"/>
        <w:left w:val="none" w:sz="0" w:space="0" w:color="auto"/>
        <w:bottom w:val="none" w:sz="0" w:space="0" w:color="auto"/>
        <w:right w:val="none" w:sz="0" w:space="0" w:color="auto"/>
      </w:divBdr>
    </w:div>
    <w:div w:id="294216922">
      <w:bodyDiv w:val="1"/>
      <w:marLeft w:val="0"/>
      <w:marRight w:val="0"/>
      <w:marTop w:val="0"/>
      <w:marBottom w:val="0"/>
      <w:divBdr>
        <w:top w:val="none" w:sz="0" w:space="0" w:color="auto"/>
        <w:left w:val="none" w:sz="0" w:space="0" w:color="auto"/>
        <w:bottom w:val="none" w:sz="0" w:space="0" w:color="auto"/>
        <w:right w:val="none" w:sz="0" w:space="0" w:color="auto"/>
      </w:divBdr>
    </w:div>
    <w:div w:id="294877405">
      <w:bodyDiv w:val="1"/>
      <w:marLeft w:val="0"/>
      <w:marRight w:val="0"/>
      <w:marTop w:val="0"/>
      <w:marBottom w:val="0"/>
      <w:divBdr>
        <w:top w:val="none" w:sz="0" w:space="0" w:color="auto"/>
        <w:left w:val="none" w:sz="0" w:space="0" w:color="auto"/>
        <w:bottom w:val="none" w:sz="0" w:space="0" w:color="auto"/>
        <w:right w:val="none" w:sz="0" w:space="0" w:color="auto"/>
      </w:divBdr>
    </w:div>
    <w:div w:id="295724778">
      <w:bodyDiv w:val="1"/>
      <w:marLeft w:val="0"/>
      <w:marRight w:val="0"/>
      <w:marTop w:val="0"/>
      <w:marBottom w:val="0"/>
      <w:divBdr>
        <w:top w:val="none" w:sz="0" w:space="0" w:color="auto"/>
        <w:left w:val="none" w:sz="0" w:space="0" w:color="auto"/>
        <w:bottom w:val="none" w:sz="0" w:space="0" w:color="auto"/>
        <w:right w:val="none" w:sz="0" w:space="0" w:color="auto"/>
      </w:divBdr>
    </w:div>
    <w:div w:id="298804809">
      <w:bodyDiv w:val="1"/>
      <w:marLeft w:val="0"/>
      <w:marRight w:val="0"/>
      <w:marTop w:val="0"/>
      <w:marBottom w:val="0"/>
      <w:divBdr>
        <w:top w:val="none" w:sz="0" w:space="0" w:color="auto"/>
        <w:left w:val="none" w:sz="0" w:space="0" w:color="auto"/>
        <w:bottom w:val="none" w:sz="0" w:space="0" w:color="auto"/>
        <w:right w:val="none" w:sz="0" w:space="0" w:color="auto"/>
      </w:divBdr>
    </w:div>
    <w:div w:id="300311507">
      <w:bodyDiv w:val="1"/>
      <w:marLeft w:val="0"/>
      <w:marRight w:val="0"/>
      <w:marTop w:val="0"/>
      <w:marBottom w:val="0"/>
      <w:divBdr>
        <w:top w:val="none" w:sz="0" w:space="0" w:color="auto"/>
        <w:left w:val="none" w:sz="0" w:space="0" w:color="auto"/>
        <w:bottom w:val="none" w:sz="0" w:space="0" w:color="auto"/>
        <w:right w:val="none" w:sz="0" w:space="0" w:color="auto"/>
      </w:divBdr>
    </w:div>
    <w:div w:id="302661401">
      <w:bodyDiv w:val="1"/>
      <w:marLeft w:val="0"/>
      <w:marRight w:val="0"/>
      <w:marTop w:val="0"/>
      <w:marBottom w:val="0"/>
      <w:divBdr>
        <w:top w:val="none" w:sz="0" w:space="0" w:color="auto"/>
        <w:left w:val="none" w:sz="0" w:space="0" w:color="auto"/>
        <w:bottom w:val="none" w:sz="0" w:space="0" w:color="auto"/>
        <w:right w:val="none" w:sz="0" w:space="0" w:color="auto"/>
      </w:divBdr>
    </w:div>
    <w:div w:id="305091990">
      <w:bodyDiv w:val="1"/>
      <w:marLeft w:val="0"/>
      <w:marRight w:val="0"/>
      <w:marTop w:val="0"/>
      <w:marBottom w:val="0"/>
      <w:divBdr>
        <w:top w:val="none" w:sz="0" w:space="0" w:color="auto"/>
        <w:left w:val="none" w:sz="0" w:space="0" w:color="auto"/>
        <w:bottom w:val="none" w:sz="0" w:space="0" w:color="auto"/>
        <w:right w:val="none" w:sz="0" w:space="0" w:color="auto"/>
      </w:divBdr>
    </w:div>
    <w:div w:id="317654286">
      <w:bodyDiv w:val="1"/>
      <w:marLeft w:val="0"/>
      <w:marRight w:val="0"/>
      <w:marTop w:val="0"/>
      <w:marBottom w:val="0"/>
      <w:divBdr>
        <w:top w:val="none" w:sz="0" w:space="0" w:color="auto"/>
        <w:left w:val="none" w:sz="0" w:space="0" w:color="auto"/>
        <w:bottom w:val="none" w:sz="0" w:space="0" w:color="auto"/>
        <w:right w:val="none" w:sz="0" w:space="0" w:color="auto"/>
      </w:divBdr>
    </w:div>
    <w:div w:id="318071401">
      <w:bodyDiv w:val="1"/>
      <w:marLeft w:val="0"/>
      <w:marRight w:val="0"/>
      <w:marTop w:val="0"/>
      <w:marBottom w:val="0"/>
      <w:divBdr>
        <w:top w:val="none" w:sz="0" w:space="0" w:color="auto"/>
        <w:left w:val="none" w:sz="0" w:space="0" w:color="auto"/>
        <w:bottom w:val="none" w:sz="0" w:space="0" w:color="auto"/>
        <w:right w:val="none" w:sz="0" w:space="0" w:color="auto"/>
      </w:divBdr>
    </w:div>
    <w:div w:id="327635169">
      <w:bodyDiv w:val="1"/>
      <w:marLeft w:val="0"/>
      <w:marRight w:val="0"/>
      <w:marTop w:val="0"/>
      <w:marBottom w:val="0"/>
      <w:divBdr>
        <w:top w:val="none" w:sz="0" w:space="0" w:color="auto"/>
        <w:left w:val="none" w:sz="0" w:space="0" w:color="auto"/>
        <w:bottom w:val="none" w:sz="0" w:space="0" w:color="auto"/>
        <w:right w:val="none" w:sz="0" w:space="0" w:color="auto"/>
      </w:divBdr>
    </w:div>
    <w:div w:id="338773972">
      <w:bodyDiv w:val="1"/>
      <w:marLeft w:val="0"/>
      <w:marRight w:val="0"/>
      <w:marTop w:val="0"/>
      <w:marBottom w:val="0"/>
      <w:divBdr>
        <w:top w:val="none" w:sz="0" w:space="0" w:color="auto"/>
        <w:left w:val="none" w:sz="0" w:space="0" w:color="auto"/>
        <w:bottom w:val="none" w:sz="0" w:space="0" w:color="auto"/>
        <w:right w:val="none" w:sz="0" w:space="0" w:color="auto"/>
      </w:divBdr>
    </w:div>
    <w:div w:id="341050270">
      <w:bodyDiv w:val="1"/>
      <w:marLeft w:val="0"/>
      <w:marRight w:val="0"/>
      <w:marTop w:val="0"/>
      <w:marBottom w:val="0"/>
      <w:divBdr>
        <w:top w:val="none" w:sz="0" w:space="0" w:color="auto"/>
        <w:left w:val="none" w:sz="0" w:space="0" w:color="auto"/>
        <w:bottom w:val="none" w:sz="0" w:space="0" w:color="auto"/>
        <w:right w:val="none" w:sz="0" w:space="0" w:color="auto"/>
      </w:divBdr>
    </w:div>
    <w:div w:id="348262561">
      <w:bodyDiv w:val="1"/>
      <w:marLeft w:val="0"/>
      <w:marRight w:val="0"/>
      <w:marTop w:val="0"/>
      <w:marBottom w:val="0"/>
      <w:divBdr>
        <w:top w:val="none" w:sz="0" w:space="0" w:color="auto"/>
        <w:left w:val="none" w:sz="0" w:space="0" w:color="auto"/>
        <w:bottom w:val="none" w:sz="0" w:space="0" w:color="auto"/>
        <w:right w:val="none" w:sz="0" w:space="0" w:color="auto"/>
      </w:divBdr>
    </w:div>
    <w:div w:id="352264440">
      <w:bodyDiv w:val="1"/>
      <w:marLeft w:val="0"/>
      <w:marRight w:val="0"/>
      <w:marTop w:val="0"/>
      <w:marBottom w:val="0"/>
      <w:divBdr>
        <w:top w:val="none" w:sz="0" w:space="0" w:color="auto"/>
        <w:left w:val="none" w:sz="0" w:space="0" w:color="auto"/>
        <w:bottom w:val="none" w:sz="0" w:space="0" w:color="auto"/>
        <w:right w:val="none" w:sz="0" w:space="0" w:color="auto"/>
      </w:divBdr>
    </w:div>
    <w:div w:id="352847452">
      <w:bodyDiv w:val="1"/>
      <w:marLeft w:val="0"/>
      <w:marRight w:val="0"/>
      <w:marTop w:val="0"/>
      <w:marBottom w:val="0"/>
      <w:divBdr>
        <w:top w:val="none" w:sz="0" w:space="0" w:color="auto"/>
        <w:left w:val="none" w:sz="0" w:space="0" w:color="auto"/>
        <w:bottom w:val="none" w:sz="0" w:space="0" w:color="auto"/>
        <w:right w:val="none" w:sz="0" w:space="0" w:color="auto"/>
      </w:divBdr>
      <w:divsChild>
        <w:div w:id="1341129107">
          <w:marLeft w:val="0"/>
          <w:marRight w:val="0"/>
          <w:marTop w:val="0"/>
          <w:marBottom w:val="0"/>
          <w:divBdr>
            <w:top w:val="none" w:sz="0" w:space="0" w:color="auto"/>
            <w:left w:val="none" w:sz="0" w:space="0" w:color="auto"/>
            <w:bottom w:val="none" w:sz="0" w:space="0" w:color="auto"/>
            <w:right w:val="none" w:sz="0" w:space="0" w:color="auto"/>
          </w:divBdr>
        </w:div>
      </w:divsChild>
    </w:div>
    <w:div w:id="355011605">
      <w:bodyDiv w:val="1"/>
      <w:marLeft w:val="0"/>
      <w:marRight w:val="0"/>
      <w:marTop w:val="0"/>
      <w:marBottom w:val="0"/>
      <w:divBdr>
        <w:top w:val="none" w:sz="0" w:space="0" w:color="auto"/>
        <w:left w:val="none" w:sz="0" w:space="0" w:color="auto"/>
        <w:bottom w:val="none" w:sz="0" w:space="0" w:color="auto"/>
        <w:right w:val="none" w:sz="0" w:space="0" w:color="auto"/>
      </w:divBdr>
    </w:div>
    <w:div w:id="355665608">
      <w:bodyDiv w:val="1"/>
      <w:marLeft w:val="0"/>
      <w:marRight w:val="0"/>
      <w:marTop w:val="0"/>
      <w:marBottom w:val="0"/>
      <w:divBdr>
        <w:top w:val="none" w:sz="0" w:space="0" w:color="auto"/>
        <w:left w:val="none" w:sz="0" w:space="0" w:color="auto"/>
        <w:bottom w:val="none" w:sz="0" w:space="0" w:color="auto"/>
        <w:right w:val="none" w:sz="0" w:space="0" w:color="auto"/>
      </w:divBdr>
      <w:divsChild>
        <w:div w:id="1880118953">
          <w:marLeft w:val="0"/>
          <w:marRight w:val="0"/>
          <w:marTop w:val="0"/>
          <w:marBottom w:val="0"/>
          <w:divBdr>
            <w:top w:val="none" w:sz="0" w:space="0" w:color="auto"/>
            <w:left w:val="none" w:sz="0" w:space="0" w:color="auto"/>
            <w:bottom w:val="none" w:sz="0" w:space="0" w:color="auto"/>
            <w:right w:val="none" w:sz="0" w:space="0" w:color="auto"/>
          </w:divBdr>
        </w:div>
      </w:divsChild>
    </w:div>
    <w:div w:id="356589184">
      <w:bodyDiv w:val="1"/>
      <w:marLeft w:val="0"/>
      <w:marRight w:val="0"/>
      <w:marTop w:val="0"/>
      <w:marBottom w:val="0"/>
      <w:divBdr>
        <w:top w:val="none" w:sz="0" w:space="0" w:color="auto"/>
        <w:left w:val="none" w:sz="0" w:space="0" w:color="auto"/>
        <w:bottom w:val="none" w:sz="0" w:space="0" w:color="auto"/>
        <w:right w:val="none" w:sz="0" w:space="0" w:color="auto"/>
      </w:divBdr>
    </w:div>
    <w:div w:id="359742849">
      <w:bodyDiv w:val="1"/>
      <w:marLeft w:val="0"/>
      <w:marRight w:val="0"/>
      <w:marTop w:val="0"/>
      <w:marBottom w:val="0"/>
      <w:divBdr>
        <w:top w:val="none" w:sz="0" w:space="0" w:color="auto"/>
        <w:left w:val="none" w:sz="0" w:space="0" w:color="auto"/>
        <w:bottom w:val="none" w:sz="0" w:space="0" w:color="auto"/>
        <w:right w:val="none" w:sz="0" w:space="0" w:color="auto"/>
      </w:divBdr>
      <w:divsChild>
        <w:div w:id="685601683">
          <w:marLeft w:val="0"/>
          <w:marRight w:val="0"/>
          <w:marTop w:val="0"/>
          <w:marBottom w:val="0"/>
          <w:divBdr>
            <w:top w:val="none" w:sz="0" w:space="0" w:color="auto"/>
            <w:left w:val="none" w:sz="0" w:space="0" w:color="auto"/>
            <w:bottom w:val="none" w:sz="0" w:space="0" w:color="auto"/>
            <w:right w:val="none" w:sz="0" w:space="0" w:color="auto"/>
          </w:divBdr>
        </w:div>
      </w:divsChild>
    </w:div>
    <w:div w:id="362025886">
      <w:bodyDiv w:val="1"/>
      <w:marLeft w:val="0"/>
      <w:marRight w:val="0"/>
      <w:marTop w:val="0"/>
      <w:marBottom w:val="0"/>
      <w:divBdr>
        <w:top w:val="none" w:sz="0" w:space="0" w:color="auto"/>
        <w:left w:val="none" w:sz="0" w:space="0" w:color="auto"/>
        <w:bottom w:val="none" w:sz="0" w:space="0" w:color="auto"/>
        <w:right w:val="none" w:sz="0" w:space="0" w:color="auto"/>
      </w:divBdr>
    </w:div>
    <w:div w:id="365252371">
      <w:bodyDiv w:val="1"/>
      <w:marLeft w:val="0"/>
      <w:marRight w:val="0"/>
      <w:marTop w:val="0"/>
      <w:marBottom w:val="0"/>
      <w:divBdr>
        <w:top w:val="none" w:sz="0" w:space="0" w:color="auto"/>
        <w:left w:val="none" w:sz="0" w:space="0" w:color="auto"/>
        <w:bottom w:val="none" w:sz="0" w:space="0" w:color="auto"/>
        <w:right w:val="none" w:sz="0" w:space="0" w:color="auto"/>
      </w:divBdr>
    </w:div>
    <w:div w:id="369258491">
      <w:bodyDiv w:val="1"/>
      <w:marLeft w:val="0"/>
      <w:marRight w:val="0"/>
      <w:marTop w:val="0"/>
      <w:marBottom w:val="0"/>
      <w:divBdr>
        <w:top w:val="none" w:sz="0" w:space="0" w:color="auto"/>
        <w:left w:val="none" w:sz="0" w:space="0" w:color="auto"/>
        <w:bottom w:val="none" w:sz="0" w:space="0" w:color="auto"/>
        <w:right w:val="none" w:sz="0" w:space="0" w:color="auto"/>
      </w:divBdr>
    </w:div>
    <w:div w:id="372506863">
      <w:bodyDiv w:val="1"/>
      <w:marLeft w:val="0"/>
      <w:marRight w:val="0"/>
      <w:marTop w:val="0"/>
      <w:marBottom w:val="0"/>
      <w:divBdr>
        <w:top w:val="none" w:sz="0" w:space="0" w:color="auto"/>
        <w:left w:val="none" w:sz="0" w:space="0" w:color="auto"/>
        <w:bottom w:val="none" w:sz="0" w:space="0" w:color="auto"/>
        <w:right w:val="none" w:sz="0" w:space="0" w:color="auto"/>
      </w:divBdr>
    </w:div>
    <w:div w:id="373311615">
      <w:bodyDiv w:val="1"/>
      <w:marLeft w:val="0"/>
      <w:marRight w:val="0"/>
      <w:marTop w:val="0"/>
      <w:marBottom w:val="0"/>
      <w:divBdr>
        <w:top w:val="none" w:sz="0" w:space="0" w:color="auto"/>
        <w:left w:val="none" w:sz="0" w:space="0" w:color="auto"/>
        <w:bottom w:val="none" w:sz="0" w:space="0" w:color="auto"/>
        <w:right w:val="none" w:sz="0" w:space="0" w:color="auto"/>
      </w:divBdr>
    </w:div>
    <w:div w:id="373500828">
      <w:bodyDiv w:val="1"/>
      <w:marLeft w:val="0"/>
      <w:marRight w:val="0"/>
      <w:marTop w:val="0"/>
      <w:marBottom w:val="0"/>
      <w:divBdr>
        <w:top w:val="none" w:sz="0" w:space="0" w:color="auto"/>
        <w:left w:val="none" w:sz="0" w:space="0" w:color="auto"/>
        <w:bottom w:val="none" w:sz="0" w:space="0" w:color="auto"/>
        <w:right w:val="none" w:sz="0" w:space="0" w:color="auto"/>
      </w:divBdr>
    </w:div>
    <w:div w:id="374089971">
      <w:bodyDiv w:val="1"/>
      <w:marLeft w:val="0"/>
      <w:marRight w:val="0"/>
      <w:marTop w:val="0"/>
      <w:marBottom w:val="0"/>
      <w:divBdr>
        <w:top w:val="none" w:sz="0" w:space="0" w:color="auto"/>
        <w:left w:val="none" w:sz="0" w:space="0" w:color="auto"/>
        <w:bottom w:val="none" w:sz="0" w:space="0" w:color="auto"/>
        <w:right w:val="none" w:sz="0" w:space="0" w:color="auto"/>
      </w:divBdr>
    </w:div>
    <w:div w:id="382412273">
      <w:bodyDiv w:val="1"/>
      <w:marLeft w:val="0"/>
      <w:marRight w:val="0"/>
      <w:marTop w:val="0"/>
      <w:marBottom w:val="0"/>
      <w:divBdr>
        <w:top w:val="none" w:sz="0" w:space="0" w:color="auto"/>
        <w:left w:val="none" w:sz="0" w:space="0" w:color="auto"/>
        <w:bottom w:val="none" w:sz="0" w:space="0" w:color="auto"/>
        <w:right w:val="none" w:sz="0" w:space="0" w:color="auto"/>
      </w:divBdr>
    </w:div>
    <w:div w:id="382796375">
      <w:bodyDiv w:val="1"/>
      <w:marLeft w:val="0"/>
      <w:marRight w:val="0"/>
      <w:marTop w:val="0"/>
      <w:marBottom w:val="0"/>
      <w:divBdr>
        <w:top w:val="none" w:sz="0" w:space="0" w:color="auto"/>
        <w:left w:val="none" w:sz="0" w:space="0" w:color="auto"/>
        <w:bottom w:val="none" w:sz="0" w:space="0" w:color="auto"/>
        <w:right w:val="none" w:sz="0" w:space="0" w:color="auto"/>
      </w:divBdr>
    </w:div>
    <w:div w:id="386759321">
      <w:bodyDiv w:val="1"/>
      <w:marLeft w:val="0"/>
      <w:marRight w:val="0"/>
      <w:marTop w:val="0"/>
      <w:marBottom w:val="0"/>
      <w:divBdr>
        <w:top w:val="none" w:sz="0" w:space="0" w:color="auto"/>
        <w:left w:val="none" w:sz="0" w:space="0" w:color="auto"/>
        <w:bottom w:val="none" w:sz="0" w:space="0" w:color="auto"/>
        <w:right w:val="none" w:sz="0" w:space="0" w:color="auto"/>
      </w:divBdr>
    </w:div>
    <w:div w:id="393823246">
      <w:bodyDiv w:val="1"/>
      <w:marLeft w:val="0"/>
      <w:marRight w:val="0"/>
      <w:marTop w:val="0"/>
      <w:marBottom w:val="0"/>
      <w:divBdr>
        <w:top w:val="none" w:sz="0" w:space="0" w:color="auto"/>
        <w:left w:val="none" w:sz="0" w:space="0" w:color="auto"/>
        <w:bottom w:val="none" w:sz="0" w:space="0" w:color="auto"/>
        <w:right w:val="none" w:sz="0" w:space="0" w:color="auto"/>
      </w:divBdr>
    </w:div>
    <w:div w:id="395006616">
      <w:bodyDiv w:val="1"/>
      <w:marLeft w:val="0"/>
      <w:marRight w:val="0"/>
      <w:marTop w:val="0"/>
      <w:marBottom w:val="0"/>
      <w:divBdr>
        <w:top w:val="none" w:sz="0" w:space="0" w:color="auto"/>
        <w:left w:val="none" w:sz="0" w:space="0" w:color="auto"/>
        <w:bottom w:val="none" w:sz="0" w:space="0" w:color="auto"/>
        <w:right w:val="none" w:sz="0" w:space="0" w:color="auto"/>
      </w:divBdr>
      <w:divsChild>
        <w:div w:id="414473535">
          <w:marLeft w:val="0"/>
          <w:marRight w:val="0"/>
          <w:marTop w:val="0"/>
          <w:marBottom w:val="0"/>
          <w:divBdr>
            <w:top w:val="none" w:sz="0" w:space="0" w:color="auto"/>
            <w:left w:val="none" w:sz="0" w:space="0" w:color="auto"/>
            <w:bottom w:val="none" w:sz="0" w:space="0" w:color="auto"/>
            <w:right w:val="none" w:sz="0" w:space="0" w:color="auto"/>
          </w:divBdr>
        </w:div>
      </w:divsChild>
    </w:div>
    <w:div w:id="398556045">
      <w:bodyDiv w:val="1"/>
      <w:marLeft w:val="0"/>
      <w:marRight w:val="0"/>
      <w:marTop w:val="0"/>
      <w:marBottom w:val="0"/>
      <w:divBdr>
        <w:top w:val="none" w:sz="0" w:space="0" w:color="auto"/>
        <w:left w:val="none" w:sz="0" w:space="0" w:color="auto"/>
        <w:bottom w:val="none" w:sz="0" w:space="0" w:color="auto"/>
        <w:right w:val="none" w:sz="0" w:space="0" w:color="auto"/>
      </w:divBdr>
    </w:div>
    <w:div w:id="399522602">
      <w:bodyDiv w:val="1"/>
      <w:marLeft w:val="0"/>
      <w:marRight w:val="0"/>
      <w:marTop w:val="0"/>
      <w:marBottom w:val="0"/>
      <w:divBdr>
        <w:top w:val="none" w:sz="0" w:space="0" w:color="auto"/>
        <w:left w:val="none" w:sz="0" w:space="0" w:color="auto"/>
        <w:bottom w:val="none" w:sz="0" w:space="0" w:color="auto"/>
        <w:right w:val="none" w:sz="0" w:space="0" w:color="auto"/>
      </w:divBdr>
    </w:div>
    <w:div w:id="400299417">
      <w:bodyDiv w:val="1"/>
      <w:marLeft w:val="0"/>
      <w:marRight w:val="0"/>
      <w:marTop w:val="0"/>
      <w:marBottom w:val="0"/>
      <w:divBdr>
        <w:top w:val="none" w:sz="0" w:space="0" w:color="auto"/>
        <w:left w:val="none" w:sz="0" w:space="0" w:color="auto"/>
        <w:bottom w:val="none" w:sz="0" w:space="0" w:color="auto"/>
        <w:right w:val="none" w:sz="0" w:space="0" w:color="auto"/>
      </w:divBdr>
    </w:div>
    <w:div w:id="405222067">
      <w:bodyDiv w:val="1"/>
      <w:marLeft w:val="0"/>
      <w:marRight w:val="0"/>
      <w:marTop w:val="0"/>
      <w:marBottom w:val="0"/>
      <w:divBdr>
        <w:top w:val="none" w:sz="0" w:space="0" w:color="auto"/>
        <w:left w:val="none" w:sz="0" w:space="0" w:color="auto"/>
        <w:bottom w:val="none" w:sz="0" w:space="0" w:color="auto"/>
        <w:right w:val="none" w:sz="0" w:space="0" w:color="auto"/>
      </w:divBdr>
      <w:divsChild>
        <w:div w:id="472648974">
          <w:marLeft w:val="0"/>
          <w:marRight w:val="0"/>
          <w:marTop w:val="0"/>
          <w:marBottom w:val="0"/>
          <w:divBdr>
            <w:top w:val="none" w:sz="0" w:space="0" w:color="auto"/>
            <w:left w:val="none" w:sz="0" w:space="0" w:color="auto"/>
            <w:bottom w:val="none" w:sz="0" w:space="0" w:color="auto"/>
            <w:right w:val="none" w:sz="0" w:space="0" w:color="auto"/>
          </w:divBdr>
        </w:div>
      </w:divsChild>
    </w:div>
    <w:div w:id="405228659">
      <w:bodyDiv w:val="1"/>
      <w:marLeft w:val="0"/>
      <w:marRight w:val="0"/>
      <w:marTop w:val="0"/>
      <w:marBottom w:val="0"/>
      <w:divBdr>
        <w:top w:val="none" w:sz="0" w:space="0" w:color="auto"/>
        <w:left w:val="none" w:sz="0" w:space="0" w:color="auto"/>
        <w:bottom w:val="none" w:sz="0" w:space="0" w:color="auto"/>
        <w:right w:val="none" w:sz="0" w:space="0" w:color="auto"/>
      </w:divBdr>
      <w:divsChild>
        <w:div w:id="913053036">
          <w:marLeft w:val="0"/>
          <w:marRight w:val="0"/>
          <w:marTop w:val="0"/>
          <w:marBottom w:val="0"/>
          <w:divBdr>
            <w:top w:val="none" w:sz="0" w:space="0" w:color="auto"/>
            <w:left w:val="none" w:sz="0" w:space="0" w:color="auto"/>
            <w:bottom w:val="none" w:sz="0" w:space="0" w:color="auto"/>
            <w:right w:val="none" w:sz="0" w:space="0" w:color="auto"/>
          </w:divBdr>
        </w:div>
      </w:divsChild>
    </w:div>
    <w:div w:id="408234670">
      <w:bodyDiv w:val="1"/>
      <w:marLeft w:val="0"/>
      <w:marRight w:val="0"/>
      <w:marTop w:val="0"/>
      <w:marBottom w:val="0"/>
      <w:divBdr>
        <w:top w:val="none" w:sz="0" w:space="0" w:color="auto"/>
        <w:left w:val="none" w:sz="0" w:space="0" w:color="auto"/>
        <w:bottom w:val="none" w:sz="0" w:space="0" w:color="auto"/>
        <w:right w:val="none" w:sz="0" w:space="0" w:color="auto"/>
      </w:divBdr>
      <w:divsChild>
        <w:div w:id="1701280368">
          <w:marLeft w:val="0"/>
          <w:marRight w:val="0"/>
          <w:marTop w:val="0"/>
          <w:marBottom w:val="0"/>
          <w:divBdr>
            <w:top w:val="none" w:sz="0" w:space="0" w:color="auto"/>
            <w:left w:val="none" w:sz="0" w:space="0" w:color="auto"/>
            <w:bottom w:val="none" w:sz="0" w:space="0" w:color="auto"/>
            <w:right w:val="none" w:sz="0" w:space="0" w:color="auto"/>
          </w:divBdr>
        </w:div>
      </w:divsChild>
    </w:div>
    <w:div w:id="411048542">
      <w:bodyDiv w:val="1"/>
      <w:marLeft w:val="0"/>
      <w:marRight w:val="0"/>
      <w:marTop w:val="0"/>
      <w:marBottom w:val="0"/>
      <w:divBdr>
        <w:top w:val="none" w:sz="0" w:space="0" w:color="auto"/>
        <w:left w:val="none" w:sz="0" w:space="0" w:color="auto"/>
        <w:bottom w:val="none" w:sz="0" w:space="0" w:color="auto"/>
        <w:right w:val="none" w:sz="0" w:space="0" w:color="auto"/>
      </w:divBdr>
    </w:div>
    <w:div w:id="418254806">
      <w:bodyDiv w:val="1"/>
      <w:marLeft w:val="0"/>
      <w:marRight w:val="0"/>
      <w:marTop w:val="0"/>
      <w:marBottom w:val="0"/>
      <w:divBdr>
        <w:top w:val="none" w:sz="0" w:space="0" w:color="auto"/>
        <w:left w:val="none" w:sz="0" w:space="0" w:color="auto"/>
        <w:bottom w:val="none" w:sz="0" w:space="0" w:color="auto"/>
        <w:right w:val="none" w:sz="0" w:space="0" w:color="auto"/>
      </w:divBdr>
    </w:div>
    <w:div w:id="421068915">
      <w:bodyDiv w:val="1"/>
      <w:marLeft w:val="0"/>
      <w:marRight w:val="0"/>
      <w:marTop w:val="0"/>
      <w:marBottom w:val="0"/>
      <w:divBdr>
        <w:top w:val="none" w:sz="0" w:space="0" w:color="auto"/>
        <w:left w:val="none" w:sz="0" w:space="0" w:color="auto"/>
        <w:bottom w:val="none" w:sz="0" w:space="0" w:color="auto"/>
        <w:right w:val="none" w:sz="0" w:space="0" w:color="auto"/>
      </w:divBdr>
      <w:divsChild>
        <w:div w:id="642269661">
          <w:marLeft w:val="0"/>
          <w:marRight w:val="0"/>
          <w:marTop w:val="0"/>
          <w:marBottom w:val="0"/>
          <w:divBdr>
            <w:top w:val="none" w:sz="0" w:space="0" w:color="auto"/>
            <w:left w:val="none" w:sz="0" w:space="0" w:color="auto"/>
            <w:bottom w:val="none" w:sz="0" w:space="0" w:color="auto"/>
            <w:right w:val="none" w:sz="0" w:space="0" w:color="auto"/>
          </w:divBdr>
        </w:div>
      </w:divsChild>
    </w:div>
    <w:div w:id="427778099">
      <w:bodyDiv w:val="1"/>
      <w:marLeft w:val="0"/>
      <w:marRight w:val="0"/>
      <w:marTop w:val="0"/>
      <w:marBottom w:val="0"/>
      <w:divBdr>
        <w:top w:val="none" w:sz="0" w:space="0" w:color="auto"/>
        <w:left w:val="none" w:sz="0" w:space="0" w:color="auto"/>
        <w:bottom w:val="none" w:sz="0" w:space="0" w:color="auto"/>
        <w:right w:val="none" w:sz="0" w:space="0" w:color="auto"/>
      </w:divBdr>
    </w:div>
    <w:div w:id="432553995">
      <w:bodyDiv w:val="1"/>
      <w:marLeft w:val="0"/>
      <w:marRight w:val="0"/>
      <w:marTop w:val="0"/>
      <w:marBottom w:val="0"/>
      <w:divBdr>
        <w:top w:val="none" w:sz="0" w:space="0" w:color="auto"/>
        <w:left w:val="none" w:sz="0" w:space="0" w:color="auto"/>
        <w:bottom w:val="none" w:sz="0" w:space="0" w:color="auto"/>
        <w:right w:val="none" w:sz="0" w:space="0" w:color="auto"/>
      </w:divBdr>
    </w:div>
    <w:div w:id="434131274">
      <w:bodyDiv w:val="1"/>
      <w:marLeft w:val="0"/>
      <w:marRight w:val="0"/>
      <w:marTop w:val="0"/>
      <w:marBottom w:val="0"/>
      <w:divBdr>
        <w:top w:val="none" w:sz="0" w:space="0" w:color="auto"/>
        <w:left w:val="none" w:sz="0" w:space="0" w:color="auto"/>
        <w:bottom w:val="none" w:sz="0" w:space="0" w:color="auto"/>
        <w:right w:val="none" w:sz="0" w:space="0" w:color="auto"/>
      </w:divBdr>
    </w:div>
    <w:div w:id="440615600">
      <w:bodyDiv w:val="1"/>
      <w:marLeft w:val="0"/>
      <w:marRight w:val="0"/>
      <w:marTop w:val="0"/>
      <w:marBottom w:val="0"/>
      <w:divBdr>
        <w:top w:val="none" w:sz="0" w:space="0" w:color="auto"/>
        <w:left w:val="none" w:sz="0" w:space="0" w:color="auto"/>
        <w:bottom w:val="none" w:sz="0" w:space="0" w:color="auto"/>
        <w:right w:val="none" w:sz="0" w:space="0" w:color="auto"/>
      </w:divBdr>
    </w:div>
    <w:div w:id="441339590">
      <w:bodyDiv w:val="1"/>
      <w:marLeft w:val="0"/>
      <w:marRight w:val="0"/>
      <w:marTop w:val="0"/>
      <w:marBottom w:val="0"/>
      <w:divBdr>
        <w:top w:val="none" w:sz="0" w:space="0" w:color="auto"/>
        <w:left w:val="none" w:sz="0" w:space="0" w:color="auto"/>
        <w:bottom w:val="none" w:sz="0" w:space="0" w:color="auto"/>
        <w:right w:val="none" w:sz="0" w:space="0" w:color="auto"/>
      </w:divBdr>
    </w:div>
    <w:div w:id="443230738">
      <w:bodyDiv w:val="1"/>
      <w:marLeft w:val="0"/>
      <w:marRight w:val="0"/>
      <w:marTop w:val="0"/>
      <w:marBottom w:val="0"/>
      <w:divBdr>
        <w:top w:val="none" w:sz="0" w:space="0" w:color="auto"/>
        <w:left w:val="none" w:sz="0" w:space="0" w:color="auto"/>
        <w:bottom w:val="none" w:sz="0" w:space="0" w:color="auto"/>
        <w:right w:val="none" w:sz="0" w:space="0" w:color="auto"/>
      </w:divBdr>
      <w:divsChild>
        <w:div w:id="355038040">
          <w:marLeft w:val="0"/>
          <w:marRight w:val="0"/>
          <w:marTop w:val="0"/>
          <w:marBottom w:val="0"/>
          <w:divBdr>
            <w:top w:val="none" w:sz="0" w:space="0" w:color="auto"/>
            <w:left w:val="none" w:sz="0" w:space="0" w:color="auto"/>
            <w:bottom w:val="none" w:sz="0" w:space="0" w:color="auto"/>
            <w:right w:val="none" w:sz="0" w:space="0" w:color="auto"/>
          </w:divBdr>
        </w:div>
      </w:divsChild>
    </w:div>
    <w:div w:id="443577119">
      <w:bodyDiv w:val="1"/>
      <w:marLeft w:val="0"/>
      <w:marRight w:val="0"/>
      <w:marTop w:val="0"/>
      <w:marBottom w:val="0"/>
      <w:divBdr>
        <w:top w:val="none" w:sz="0" w:space="0" w:color="auto"/>
        <w:left w:val="none" w:sz="0" w:space="0" w:color="auto"/>
        <w:bottom w:val="none" w:sz="0" w:space="0" w:color="auto"/>
        <w:right w:val="none" w:sz="0" w:space="0" w:color="auto"/>
      </w:divBdr>
    </w:div>
    <w:div w:id="446436000">
      <w:bodyDiv w:val="1"/>
      <w:marLeft w:val="0"/>
      <w:marRight w:val="0"/>
      <w:marTop w:val="0"/>
      <w:marBottom w:val="0"/>
      <w:divBdr>
        <w:top w:val="none" w:sz="0" w:space="0" w:color="auto"/>
        <w:left w:val="none" w:sz="0" w:space="0" w:color="auto"/>
        <w:bottom w:val="none" w:sz="0" w:space="0" w:color="auto"/>
        <w:right w:val="none" w:sz="0" w:space="0" w:color="auto"/>
      </w:divBdr>
    </w:div>
    <w:div w:id="447163793">
      <w:bodyDiv w:val="1"/>
      <w:marLeft w:val="0"/>
      <w:marRight w:val="0"/>
      <w:marTop w:val="0"/>
      <w:marBottom w:val="0"/>
      <w:divBdr>
        <w:top w:val="none" w:sz="0" w:space="0" w:color="auto"/>
        <w:left w:val="none" w:sz="0" w:space="0" w:color="auto"/>
        <w:bottom w:val="none" w:sz="0" w:space="0" w:color="auto"/>
        <w:right w:val="none" w:sz="0" w:space="0" w:color="auto"/>
      </w:divBdr>
    </w:div>
    <w:div w:id="447436224">
      <w:bodyDiv w:val="1"/>
      <w:marLeft w:val="0"/>
      <w:marRight w:val="0"/>
      <w:marTop w:val="0"/>
      <w:marBottom w:val="0"/>
      <w:divBdr>
        <w:top w:val="none" w:sz="0" w:space="0" w:color="auto"/>
        <w:left w:val="none" w:sz="0" w:space="0" w:color="auto"/>
        <w:bottom w:val="none" w:sz="0" w:space="0" w:color="auto"/>
        <w:right w:val="none" w:sz="0" w:space="0" w:color="auto"/>
      </w:divBdr>
      <w:divsChild>
        <w:div w:id="1779714402">
          <w:marLeft w:val="0"/>
          <w:marRight w:val="0"/>
          <w:marTop w:val="0"/>
          <w:marBottom w:val="0"/>
          <w:divBdr>
            <w:top w:val="none" w:sz="0" w:space="0" w:color="auto"/>
            <w:left w:val="none" w:sz="0" w:space="0" w:color="auto"/>
            <w:bottom w:val="none" w:sz="0" w:space="0" w:color="auto"/>
            <w:right w:val="none" w:sz="0" w:space="0" w:color="auto"/>
          </w:divBdr>
        </w:div>
      </w:divsChild>
    </w:div>
    <w:div w:id="454367190">
      <w:bodyDiv w:val="1"/>
      <w:marLeft w:val="0"/>
      <w:marRight w:val="0"/>
      <w:marTop w:val="0"/>
      <w:marBottom w:val="0"/>
      <w:divBdr>
        <w:top w:val="none" w:sz="0" w:space="0" w:color="auto"/>
        <w:left w:val="none" w:sz="0" w:space="0" w:color="auto"/>
        <w:bottom w:val="none" w:sz="0" w:space="0" w:color="auto"/>
        <w:right w:val="none" w:sz="0" w:space="0" w:color="auto"/>
      </w:divBdr>
    </w:div>
    <w:div w:id="458304733">
      <w:bodyDiv w:val="1"/>
      <w:marLeft w:val="0"/>
      <w:marRight w:val="0"/>
      <w:marTop w:val="0"/>
      <w:marBottom w:val="0"/>
      <w:divBdr>
        <w:top w:val="none" w:sz="0" w:space="0" w:color="auto"/>
        <w:left w:val="none" w:sz="0" w:space="0" w:color="auto"/>
        <w:bottom w:val="none" w:sz="0" w:space="0" w:color="auto"/>
        <w:right w:val="none" w:sz="0" w:space="0" w:color="auto"/>
      </w:divBdr>
    </w:div>
    <w:div w:id="461078056">
      <w:bodyDiv w:val="1"/>
      <w:marLeft w:val="0"/>
      <w:marRight w:val="0"/>
      <w:marTop w:val="0"/>
      <w:marBottom w:val="0"/>
      <w:divBdr>
        <w:top w:val="none" w:sz="0" w:space="0" w:color="auto"/>
        <w:left w:val="none" w:sz="0" w:space="0" w:color="auto"/>
        <w:bottom w:val="none" w:sz="0" w:space="0" w:color="auto"/>
        <w:right w:val="none" w:sz="0" w:space="0" w:color="auto"/>
      </w:divBdr>
    </w:div>
    <w:div w:id="462430791">
      <w:bodyDiv w:val="1"/>
      <w:marLeft w:val="0"/>
      <w:marRight w:val="0"/>
      <w:marTop w:val="0"/>
      <w:marBottom w:val="0"/>
      <w:divBdr>
        <w:top w:val="none" w:sz="0" w:space="0" w:color="auto"/>
        <w:left w:val="none" w:sz="0" w:space="0" w:color="auto"/>
        <w:bottom w:val="none" w:sz="0" w:space="0" w:color="auto"/>
        <w:right w:val="none" w:sz="0" w:space="0" w:color="auto"/>
      </w:divBdr>
    </w:div>
    <w:div w:id="462965977">
      <w:bodyDiv w:val="1"/>
      <w:marLeft w:val="0"/>
      <w:marRight w:val="0"/>
      <w:marTop w:val="0"/>
      <w:marBottom w:val="0"/>
      <w:divBdr>
        <w:top w:val="none" w:sz="0" w:space="0" w:color="auto"/>
        <w:left w:val="none" w:sz="0" w:space="0" w:color="auto"/>
        <w:bottom w:val="none" w:sz="0" w:space="0" w:color="auto"/>
        <w:right w:val="none" w:sz="0" w:space="0" w:color="auto"/>
      </w:divBdr>
    </w:div>
    <w:div w:id="467013491">
      <w:bodyDiv w:val="1"/>
      <w:marLeft w:val="0"/>
      <w:marRight w:val="0"/>
      <w:marTop w:val="0"/>
      <w:marBottom w:val="0"/>
      <w:divBdr>
        <w:top w:val="none" w:sz="0" w:space="0" w:color="auto"/>
        <w:left w:val="none" w:sz="0" w:space="0" w:color="auto"/>
        <w:bottom w:val="none" w:sz="0" w:space="0" w:color="auto"/>
        <w:right w:val="none" w:sz="0" w:space="0" w:color="auto"/>
      </w:divBdr>
    </w:div>
    <w:div w:id="467671788">
      <w:bodyDiv w:val="1"/>
      <w:marLeft w:val="0"/>
      <w:marRight w:val="0"/>
      <w:marTop w:val="0"/>
      <w:marBottom w:val="0"/>
      <w:divBdr>
        <w:top w:val="none" w:sz="0" w:space="0" w:color="auto"/>
        <w:left w:val="none" w:sz="0" w:space="0" w:color="auto"/>
        <w:bottom w:val="none" w:sz="0" w:space="0" w:color="auto"/>
        <w:right w:val="none" w:sz="0" w:space="0" w:color="auto"/>
      </w:divBdr>
    </w:div>
    <w:div w:id="467934794">
      <w:bodyDiv w:val="1"/>
      <w:marLeft w:val="0"/>
      <w:marRight w:val="0"/>
      <w:marTop w:val="0"/>
      <w:marBottom w:val="0"/>
      <w:divBdr>
        <w:top w:val="none" w:sz="0" w:space="0" w:color="auto"/>
        <w:left w:val="none" w:sz="0" w:space="0" w:color="auto"/>
        <w:bottom w:val="none" w:sz="0" w:space="0" w:color="auto"/>
        <w:right w:val="none" w:sz="0" w:space="0" w:color="auto"/>
      </w:divBdr>
    </w:div>
    <w:div w:id="475343803">
      <w:bodyDiv w:val="1"/>
      <w:marLeft w:val="0"/>
      <w:marRight w:val="0"/>
      <w:marTop w:val="0"/>
      <w:marBottom w:val="0"/>
      <w:divBdr>
        <w:top w:val="none" w:sz="0" w:space="0" w:color="auto"/>
        <w:left w:val="none" w:sz="0" w:space="0" w:color="auto"/>
        <w:bottom w:val="none" w:sz="0" w:space="0" w:color="auto"/>
        <w:right w:val="none" w:sz="0" w:space="0" w:color="auto"/>
      </w:divBdr>
    </w:div>
    <w:div w:id="476338361">
      <w:bodyDiv w:val="1"/>
      <w:marLeft w:val="0"/>
      <w:marRight w:val="0"/>
      <w:marTop w:val="0"/>
      <w:marBottom w:val="0"/>
      <w:divBdr>
        <w:top w:val="none" w:sz="0" w:space="0" w:color="auto"/>
        <w:left w:val="none" w:sz="0" w:space="0" w:color="auto"/>
        <w:bottom w:val="none" w:sz="0" w:space="0" w:color="auto"/>
        <w:right w:val="none" w:sz="0" w:space="0" w:color="auto"/>
      </w:divBdr>
      <w:divsChild>
        <w:div w:id="708726042">
          <w:marLeft w:val="0"/>
          <w:marRight w:val="0"/>
          <w:marTop w:val="0"/>
          <w:marBottom w:val="0"/>
          <w:divBdr>
            <w:top w:val="none" w:sz="0" w:space="0" w:color="auto"/>
            <w:left w:val="none" w:sz="0" w:space="0" w:color="auto"/>
            <w:bottom w:val="none" w:sz="0" w:space="0" w:color="auto"/>
            <w:right w:val="none" w:sz="0" w:space="0" w:color="auto"/>
          </w:divBdr>
        </w:div>
      </w:divsChild>
    </w:div>
    <w:div w:id="484007108">
      <w:bodyDiv w:val="1"/>
      <w:marLeft w:val="0"/>
      <w:marRight w:val="0"/>
      <w:marTop w:val="0"/>
      <w:marBottom w:val="0"/>
      <w:divBdr>
        <w:top w:val="none" w:sz="0" w:space="0" w:color="auto"/>
        <w:left w:val="none" w:sz="0" w:space="0" w:color="auto"/>
        <w:bottom w:val="none" w:sz="0" w:space="0" w:color="auto"/>
        <w:right w:val="none" w:sz="0" w:space="0" w:color="auto"/>
      </w:divBdr>
      <w:divsChild>
        <w:div w:id="1688366453">
          <w:marLeft w:val="0"/>
          <w:marRight w:val="0"/>
          <w:marTop w:val="0"/>
          <w:marBottom w:val="0"/>
          <w:divBdr>
            <w:top w:val="none" w:sz="0" w:space="0" w:color="auto"/>
            <w:left w:val="none" w:sz="0" w:space="0" w:color="auto"/>
            <w:bottom w:val="none" w:sz="0" w:space="0" w:color="auto"/>
            <w:right w:val="none" w:sz="0" w:space="0" w:color="auto"/>
          </w:divBdr>
        </w:div>
      </w:divsChild>
    </w:div>
    <w:div w:id="495076095">
      <w:bodyDiv w:val="1"/>
      <w:marLeft w:val="0"/>
      <w:marRight w:val="0"/>
      <w:marTop w:val="0"/>
      <w:marBottom w:val="0"/>
      <w:divBdr>
        <w:top w:val="none" w:sz="0" w:space="0" w:color="auto"/>
        <w:left w:val="none" w:sz="0" w:space="0" w:color="auto"/>
        <w:bottom w:val="none" w:sz="0" w:space="0" w:color="auto"/>
        <w:right w:val="none" w:sz="0" w:space="0" w:color="auto"/>
      </w:divBdr>
      <w:divsChild>
        <w:div w:id="194274240">
          <w:marLeft w:val="0"/>
          <w:marRight w:val="0"/>
          <w:marTop w:val="0"/>
          <w:marBottom w:val="0"/>
          <w:divBdr>
            <w:top w:val="none" w:sz="0" w:space="0" w:color="auto"/>
            <w:left w:val="none" w:sz="0" w:space="0" w:color="auto"/>
            <w:bottom w:val="none" w:sz="0" w:space="0" w:color="auto"/>
            <w:right w:val="none" w:sz="0" w:space="0" w:color="auto"/>
          </w:divBdr>
        </w:div>
      </w:divsChild>
    </w:div>
    <w:div w:id="496456752">
      <w:bodyDiv w:val="1"/>
      <w:marLeft w:val="0"/>
      <w:marRight w:val="0"/>
      <w:marTop w:val="0"/>
      <w:marBottom w:val="0"/>
      <w:divBdr>
        <w:top w:val="none" w:sz="0" w:space="0" w:color="auto"/>
        <w:left w:val="none" w:sz="0" w:space="0" w:color="auto"/>
        <w:bottom w:val="none" w:sz="0" w:space="0" w:color="auto"/>
        <w:right w:val="none" w:sz="0" w:space="0" w:color="auto"/>
      </w:divBdr>
    </w:div>
    <w:div w:id="497188813">
      <w:bodyDiv w:val="1"/>
      <w:marLeft w:val="0"/>
      <w:marRight w:val="0"/>
      <w:marTop w:val="0"/>
      <w:marBottom w:val="0"/>
      <w:divBdr>
        <w:top w:val="none" w:sz="0" w:space="0" w:color="auto"/>
        <w:left w:val="none" w:sz="0" w:space="0" w:color="auto"/>
        <w:bottom w:val="none" w:sz="0" w:space="0" w:color="auto"/>
        <w:right w:val="none" w:sz="0" w:space="0" w:color="auto"/>
      </w:divBdr>
      <w:divsChild>
        <w:div w:id="1337802922">
          <w:marLeft w:val="0"/>
          <w:marRight w:val="0"/>
          <w:marTop w:val="0"/>
          <w:marBottom w:val="0"/>
          <w:divBdr>
            <w:top w:val="none" w:sz="0" w:space="0" w:color="auto"/>
            <w:left w:val="none" w:sz="0" w:space="0" w:color="auto"/>
            <w:bottom w:val="none" w:sz="0" w:space="0" w:color="auto"/>
            <w:right w:val="none" w:sz="0" w:space="0" w:color="auto"/>
          </w:divBdr>
        </w:div>
      </w:divsChild>
    </w:div>
    <w:div w:id="498622562">
      <w:bodyDiv w:val="1"/>
      <w:marLeft w:val="0"/>
      <w:marRight w:val="0"/>
      <w:marTop w:val="0"/>
      <w:marBottom w:val="0"/>
      <w:divBdr>
        <w:top w:val="none" w:sz="0" w:space="0" w:color="auto"/>
        <w:left w:val="none" w:sz="0" w:space="0" w:color="auto"/>
        <w:bottom w:val="none" w:sz="0" w:space="0" w:color="auto"/>
        <w:right w:val="none" w:sz="0" w:space="0" w:color="auto"/>
      </w:divBdr>
      <w:divsChild>
        <w:div w:id="1243417030">
          <w:marLeft w:val="0"/>
          <w:marRight w:val="0"/>
          <w:marTop w:val="0"/>
          <w:marBottom w:val="0"/>
          <w:divBdr>
            <w:top w:val="none" w:sz="0" w:space="0" w:color="auto"/>
            <w:left w:val="none" w:sz="0" w:space="0" w:color="auto"/>
            <w:bottom w:val="none" w:sz="0" w:space="0" w:color="auto"/>
            <w:right w:val="none" w:sz="0" w:space="0" w:color="auto"/>
          </w:divBdr>
        </w:div>
      </w:divsChild>
    </w:div>
    <w:div w:id="500194666">
      <w:bodyDiv w:val="1"/>
      <w:marLeft w:val="0"/>
      <w:marRight w:val="0"/>
      <w:marTop w:val="0"/>
      <w:marBottom w:val="0"/>
      <w:divBdr>
        <w:top w:val="none" w:sz="0" w:space="0" w:color="auto"/>
        <w:left w:val="none" w:sz="0" w:space="0" w:color="auto"/>
        <w:bottom w:val="none" w:sz="0" w:space="0" w:color="auto"/>
        <w:right w:val="none" w:sz="0" w:space="0" w:color="auto"/>
      </w:divBdr>
    </w:div>
    <w:div w:id="510144811">
      <w:bodyDiv w:val="1"/>
      <w:marLeft w:val="0"/>
      <w:marRight w:val="0"/>
      <w:marTop w:val="0"/>
      <w:marBottom w:val="0"/>
      <w:divBdr>
        <w:top w:val="none" w:sz="0" w:space="0" w:color="auto"/>
        <w:left w:val="none" w:sz="0" w:space="0" w:color="auto"/>
        <w:bottom w:val="none" w:sz="0" w:space="0" w:color="auto"/>
        <w:right w:val="none" w:sz="0" w:space="0" w:color="auto"/>
      </w:divBdr>
    </w:div>
    <w:div w:id="511799916">
      <w:bodyDiv w:val="1"/>
      <w:marLeft w:val="0"/>
      <w:marRight w:val="0"/>
      <w:marTop w:val="0"/>
      <w:marBottom w:val="0"/>
      <w:divBdr>
        <w:top w:val="none" w:sz="0" w:space="0" w:color="auto"/>
        <w:left w:val="none" w:sz="0" w:space="0" w:color="auto"/>
        <w:bottom w:val="none" w:sz="0" w:space="0" w:color="auto"/>
        <w:right w:val="none" w:sz="0" w:space="0" w:color="auto"/>
      </w:divBdr>
    </w:div>
    <w:div w:id="514156268">
      <w:bodyDiv w:val="1"/>
      <w:marLeft w:val="0"/>
      <w:marRight w:val="0"/>
      <w:marTop w:val="0"/>
      <w:marBottom w:val="0"/>
      <w:divBdr>
        <w:top w:val="none" w:sz="0" w:space="0" w:color="auto"/>
        <w:left w:val="none" w:sz="0" w:space="0" w:color="auto"/>
        <w:bottom w:val="none" w:sz="0" w:space="0" w:color="auto"/>
        <w:right w:val="none" w:sz="0" w:space="0" w:color="auto"/>
      </w:divBdr>
      <w:divsChild>
        <w:div w:id="1563297131">
          <w:marLeft w:val="0"/>
          <w:marRight w:val="0"/>
          <w:marTop w:val="0"/>
          <w:marBottom w:val="0"/>
          <w:divBdr>
            <w:top w:val="none" w:sz="0" w:space="0" w:color="auto"/>
            <w:left w:val="none" w:sz="0" w:space="0" w:color="auto"/>
            <w:bottom w:val="none" w:sz="0" w:space="0" w:color="auto"/>
            <w:right w:val="none" w:sz="0" w:space="0" w:color="auto"/>
          </w:divBdr>
        </w:div>
      </w:divsChild>
    </w:div>
    <w:div w:id="514347572">
      <w:bodyDiv w:val="1"/>
      <w:marLeft w:val="0"/>
      <w:marRight w:val="0"/>
      <w:marTop w:val="0"/>
      <w:marBottom w:val="0"/>
      <w:divBdr>
        <w:top w:val="none" w:sz="0" w:space="0" w:color="auto"/>
        <w:left w:val="none" w:sz="0" w:space="0" w:color="auto"/>
        <w:bottom w:val="none" w:sz="0" w:space="0" w:color="auto"/>
        <w:right w:val="none" w:sz="0" w:space="0" w:color="auto"/>
      </w:divBdr>
      <w:divsChild>
        <w:div w:id="809633563">
          <w:marLeft w:val="0"/>
          <w:marRight w:val="0"/>
          <w:marTop w:val="0"/>
          <w:marBottom w:val="0"/>
          <w:divBdr>
            <w:top w:val="none" w:sz="0" w:space="0" w:color="auto"/>
            <w:left w:val="none" w:sz="0" w:space="0" w:color="auto"/>
            <w:bottom w:val="none" w:sz="0" w:space="0" w:color="auto"/>
            <w:right w:val="none" w:sz="0" w:space="0" w:color="auto"/>
          </w:divBdr>
        </w:div>
      </w:divsChild>
    </w:div>
    <w:div w:id="516114544">
      <w:bodyDiv w:val="1"/>
      <w:marLeft w:val="0"/>
      <w:marRight w:val="0"/>
      <w:marTop w:val="0"/>
      <w:marBottom w:val="0"/>
      <w:divBdr>
        <w:top w:val="none" w:sz="0" w:space="0" w:color="auto"/>
        <w:left w:val="none" w:sz="0" w:space="0" w:color="auto"/>
        <w:bottom w:val="none" w:sz="0" w:space="0" w:color="auto"/>
        <w:right w:val="none" w:sz="0" w:space="0" w:color="auto"/>
      </w:divBdr>
    </w:div>
    <w:div w:id="519439590">
      <w:bodyDiv w:val="1"/>
      <w:marLeft w:val="0"/>
      <w:marRight w:val="0"/>
      <w:marTop w:val="0"/>
      <w:marBottom w:val="0"/>
      <w:divBdr>
        <w:top w:val="none" w:sz="0" w:space="0" w:color="auto"/>
        <w:left w:val="none" w:sz="0" w:space="0" w:color="auto"/>
        <w:bottom w:val="none" w:sz="0" w:space="0" w:color="auto"/>
        <w:right w:val="none" w:sz="0" w:space="0" w:color="auto"/>
      </w:divBdr>
    </w:div>
    <w:div w:id="519663780">
      <w:bodyDiv w:val="1"/>
      <w:marLeft w:val="0"/>
      <w:marRight w:val="0"/>
      <w:marTop w:val="0"/>
      <w:marBottom w:val="0"/>
      <w:divBdr>
        <w:top w:val="none" w:sz="0" w:space="0" w:color="auto"/>
        <w:left w:val="none" w:sz="0" w:space="0" w:color="auto"/>
        <w:bottom w:val="none" w:sz="0" w:space="0" w:color="auto"/>
        <w:right w:val="none" w:sz="0" w:space="0" w:color="auto"/>
      </w:divBdr>
    </w:div>
    <w:div w:id="524637345">
      <w:bodyDiv w:val="1"/>
      <w:marLeft w:val="0"/>
      <w:marRight w:val="0"/>
      <w:marTop w:val="0"/>
      <w:marBottom w:val="0"/>
      <w:divBdr>
        <w:top w:val="none" w:sz="0" w:space="0" w:color="auto"/>
        <w:left w:val="none" w:sz="0" w:space="0" w:color="auto"/>
        <w:bottom w:val="none" w:sz="0" w:space="0" w:color="auto"/>
        <w:right w:val="none" w:sz="0" w:space="0" w:color="auto"/>
      </w:divBdr>
    </w:div>
    <w:div w:id="530343396">
      <w:bodyDiv w:val="1"/>
      <w:marLeft w:val="0"/>
      <w:marRight w:val="0"/>
      <w:marTop w:val="0"/>
      <w:marBottom w:val="0"/>
      <w:divBdr>
        <w:top w:val="none" w:sz="0" w:space="0" w:color="auto"/>
        <w:left w:val="none" w:sz="0" w:space="0" w:color="auto"/>
        <w:bottom w:val="none" w:sz="0" w:space="0" w:color="auto"/>
        <w:right w:val="none" w:sz="0" w:space="0" w:color="auto"/>
      </w:divBdr>
      <w:divsChild>
        <w:div w:id="544677714">
          <w:marLeft w:val="0"/>
          <w:marRight w:val="0"/>
          <w:marTop w:val="0"/>
          <w:marBottom w:val="0"/>
          <w:divBdr>
            <w:top w:val="none" w:sz="0" w:space="0" w:color="auto"/>
            <w:left w:val="none" w:sz="0" w:space="0" w:color="auto"/>
            <w:bottom w:val="none" w:sz="0" w:space="0" w:color="auto"/>
            <w:right w:val="none" w:sz="0" w:space="0" w:color="auto"/>
          </w:divBdr>
        </w:div>
      </w:divsChild>
    </w:div>
    <w:div w:id="531528947">
      <w:bodyDiv w:val="1"/>
      <w:marLeft w:val="0"/>
      <w:marRight w:val="0"/>
      <w:marTop w:val="0"/>
      <w:marBottom w:val="0"/>
      <w:divBdr>
        <w:top w:val="none" w:sz="0" w:space="0" w:color="auto"/>
        <w:left w:val="none" w:sz="0" w:space="0" w:color="auto"/>
        <w:bottom w:val="none" w:sz="0" w:space="0" w:color="auto"/>
        <w:right w:val="none" w:sz="0" w:space="0" w:color="auto"/>
      </w:divBdr>
    </w:div>
    <w:div w:id="533008782">
      <w:bodyDiv w:val="1"/>
      <w:marLeft w:val="0"/>
      <w:marRight w:val="0"/>
      <w:marTop w:val="0"/>
      <w:marBottom w:val="0"/>
      <w:divBdr>
        <w:top w:val="none" w:sz="0" w:space="0" w:color="auto"/>
        <w:left w:val="none" w:sz="0" w:space="0" w:color="auto"/>
        <w:bottom w:val="none" w:sz="0" w:space="0" w:color="auto"/>
        <w:right w:val="none" w:sz="0" w:space="0" w:color="auto"/>
      </w:divBdr>
    </w:div>
    <w:div w:id="540938854">
      <w:bodyDiv w:val="1"/>
      <w:marLeft w:val="0"/>
      <w:marRight w:val="0"/>
      <w:marTop w:val="0"/>
      <w:marBottom w:val="0"/>
      <w:divBdr>
        <w:top w:val="none" w:sz="0" w:space="0" w:color="auto"/>
        <w:left w:val="none" w:sz="0" w:space="0" w:color="auto"/>
        <w:bottom w:val="none" w:sz="0" w:space="0" w:color="auto"/>
        <w:right w:val="none" w:sz="0" w:space="0" w:color="auto"/>
      </w:divBdr>
    </w:div>
    <w:div w:id="545680923">
      <w:bodyDiv w:val="1"/>
      <w:marLeft w:val="0"/>
      <w:marRight w:val="0"/>
      <w:marTop w:val="0"/>
      <w:marBottom w:val="0"/>
      <w:divBdr>
        <w:top w:val="none" w:sz="0" w:space="0" w:color="auto"/>
        <w:left w:val="none" w:sz="0" w:space="0" w:color="auto"/>
        <w:bottom w:val="none" w:sz="0" w:space="0" w:color="auto"/>
        <w:right w:val="none" w:sz="0" w:space="0" w:color="auto"/>
      </w:divBdr>
    </w:div>
    <w:div w:id="548566425">
      <w:bodyDiv w:val="1"/>
      <w:marLeft w:val="0"/>
      <w:marRight w:val="0"/>
      <w:marTop w:val="0"/>
      <w:marBottom w:val="0"/>
      <w:divBdr>
        <w:top w:val="none" w:sz="0" w:space="0" w:color="auto"/>
        <w:left w:val="none" w:sz="0" w:space="0" w:color="auto"/>
        <w:bottom w:val="none" w:sz="0" w:space="0" w:color="auto"/>
        <w:right w:val="none" w:sz="0" w:space="0" w:color="auto"/>
      </w:divBdr>
    </w:div>
    <w:div w:id="550920088">
      <w:bodyDiv w:val="1"/>
      <w:marLeft w:val="0"/>
      <w:marRight w:val="0"/>
      <w:marTop w:val="0"/>
      <w:marBottom w:val="0"/>
      <w:divBdr>
        <w:top w:val="none" w:sz="0" w:space="0" w:color="auto"/>
        <w:left w:val="none" w:sz="0" w:space="0" w:color="auto"/>
        <w:bottom w:val="none" w:sz="0" w:space="0" w:color="auto"/>
        <w:right w:val="none" w:sz="0" w:space="0" w:color="auto"/>
      </w:divBdr>
    </w:div>
    <w:div w:id="550966864">
      <w:bodyDiv w:val="1"/>
      <w:marLeft w:val="0"/>
      <w:marRight w:val="0"/>
      <w:marTop w:val="0"/>
      <w:marBottom w:val="0"/>
      <w:divBdr>
        <w:top w:val="none" w:sz="0" w:space="0" w:color="auto"/>
        <w:left w:val="none" w:sz="0" w:space="0" w:color="auto"/>
        <w:bottom w:val="none" w:sz="0" w:space="0" w:color="auto"/>
        <w:right w:val="none" w:sz="0" w:space="0" w:color="auto"/>
      </w:divBdr>
    </w:div>
    <w:div w:id="565265154">
      <w:bodyDiv w:val="1"/>
      <w:marLeft w:val="0"/>
      <w:marRight w:val="0"/>
      <w:marTop w:val="0"/>
      <w:marBottom w:val="0"/>
      <w:divBdr>
        <w:top w:val="none" w:sz="0" w:space="0" w:color="auto"/>
        <w:left w:val="none" w:sz="0" w:space="0" w:color="auto"/>
        <w:bottom w:val="none" w:sz="0" w:space="0" w:color="auto"/>
        <w:right w:val="none" w:sz="0" w:space="0" w:color="auto"/>
      </w:divBdr>
    </w:div>
    <w:div w:id="565919513">
      <w:bodyDiv w:val="1"/>
      <w:marLeft w:val="0"/>
      <w:marRight w:val="0"/>
      <w:marTop w:val="0"/>
      <w:marBottom w:val="0"/>
      <w:divBdr>
        <w:top w:val="none" w:sz="0" w:space="0" w:color="auto"/>
        <w:left w:val="none" w:sz="0" w:space="0" w:color="auto"/>
        <w:bottom w:val="none" w:sz="0" w:space="0" w:color="auto"/>
        <w:right w:val="none" w:sz="0" w:space="0" w:color="auto"/>
      </w:divBdr>
    </w:div>
    <w:div w:id="566770504">
      <w:bodyDiv w:val="1"/>
      <w:marLeft w:val="0"/>
      <w:marRight w:val="0"/>
      <w:marTop w:val="0"/>
      <w:marBottom w:val="0"/>
      <w:divBdr>
        <w:top w:val="none" w:sz="0" w:space="0" w:color="auto"/>
        <w:left w:val="none" w:sz="0" w:space="0" w:color="auto"/>
        <w:bottom w:val="none" w:sz="0" w:space="0" w:color="auto"/>
        <w:right w:val="none" w:sz="0" w:space="0" w:color="auto"/>
      </w:divBdr>
      <w:divsChild>
        <w:div w:id="2081831974">
          <w:marLeft w:val="0"/>
          <w:marRight w:val="0"/>
          <w:marTop w:val="0"/>
          <w:marBottom w:val="0"/>
          <w:divBdr>
            <w:top w:val="none" w:sz="0" w:space="0" w:color="auto"/>
            <w:left w:val="none" w:sz="0" w:space="0" w:color="auto"/>
            <w:bottom w:val="none" w:sz="0" w:space="0" w:color="auto"/>
            <w:right w:val="none" w:sz="0" w:space="0" w:color="auto"/>
          </w:divBdr>
        </w:div>
      </w:divsChild>
    </w:div>
    <w:div w:id="569850672">
      <w:bodyDiv w:val="1"/>
      <w:marLeft w:val="0"/>
      <w:marRight w:val="0"/>
      <w:marTop w:val="0"/>
      <w:marBottom w:val="0"/>
      <w:divBdr>
        <w:top w:val="none" w:sz="0" w:space="0" w:color="auto"/>
        <w:left w:val="none" w:sz="0" w:space="0" w:color="auto"/>
        <w:bottom w:val="none" w:sz="0" w:space="0" w:color="auto"/>
        <w:right w:val="none" w:sz="0" w:space="0" w:color="auto"/>
      </w:divBdr>
      <w:divsChild>
        <w:div w:id="1657226186">
          <w:marLeft w:val="0"/>
          <w:marRight w:val="0"/>
          <w:marTop w:val="0"/>
          <w:marBottom w:val="0"/>
          <w:divBdr>
            <w:top w:val="none" w:sz="0" w:space="0" w:color="auto"/>
            <w:left w:val="none" w:sz="0" w:space="0" w:color="auto"/>
            <w:bottom w:val="none" w:sz="0" w:space="0" w:color="auto"/>
            <w:right w:val="none" w:sz="0" w:space="0" w:color="auto"/>
          </w:divBdr>
        </w:div>
      </w:divsChild>
    </w:div>
    <w:div w:id="571699125">
      <w:bodyDiv w:val="1"/>
      <w:marLeft w:val="0"/>
      <w:marRight w:val="0"/>
      <w:marTop w:val="0"/>
      <w:marBottom w:val="0"/>
      <w:divBdr>
        <w:top w:val="none" w:sz="0" w:space="0" w:color="auto"/>
        <w:left w:val="none" w:sz="0" w:space="0" w:color="auto"/>
        <w:bottom w:val="none" w:sz="0" w:space="0" w:color="auto"/>
        <w:right w:val="none" w:sz="0" w:space="0" w:color="auto"/>
      </w:divBdr>
    </w:div>
    <w:div w:id="571744995">
      <w:bodyDiv w:val="1"/>
      <w:marLeft w:val="0"/>
      <w:marRight w:val="0"/>
      <w:marTop w:val="0"/>
      <w:marBottom w:val="0"/>
      <w:divBdr>
        <w:top w:val="none" w:sz="0" w:space="0" w:color="auto"/>
        <w:left w:val="none" w:sz="0" w:space="0" w:color="auto"/>
        <w:bottom w:val="none" w:sz="0" w:space="0" w:color="auto"/>
        <w:right w:val="none" w:sz="0" w:space="0" w:color="auto"/>
      </w:divBdr>
    </w:div>
    <w:div w:id="574707042">
      <w:bodyDiv w:val="1"/>
      <w:marLeft w:val="0"/>
      <w:marRight w:val="0"/>
      <w:marTop w:val="0"/>
      <w:marBottom w:val="0"/>
      <w:divBdr>
        <w:top w:val="none" w:sz="0" w:space="0" w:color="auto"/>
        <w:left w:val="none" w:sz="0" w:space="0" w:color="auto"/>
        <w:bottom w:val="none" w:sz="0" w:space="0" w:color="auto"/>
        <w:right w:val="none" w:sz="0" w:space="0" w:color="auto"/>
      </w:divBdr>
    </w:div>
    <w:div w:id="576211500">
      <w:bodyDiv w:val="1"/>
      <w:marLeft w:val="0"/>
      <w:marRight w:val="0"/>
      <w:marTop w:val="0"/>
      <w:marBottom w:val="0"/>
      <w:divBdr>
        <w:top w:val="none" w:sz="0" w:space="0" w:color="auto"/>
        <w:left w:val="none" w:sz="0" w:space="0" w:color="auto"/>
        <w:bottom w:val="none" w:sz="0" w:space="0" w:color="auto"/>
        <w:right w:val="none" w:sz="0" w:space="0" w:color="auto"/>
      </w:divBdr>
    </w:div>
    <w:div w:id="576864199">
      <w:bodyDiv w:val="1"/>
      <w:marLeft w:val="0"/>
      <w:marRight w:val="0"/>
      <w:marTop w:val="0"/>
      <w:marBottom w:val="0"/>
      <w:divBdr>
        <w:top w:val="none" w:sz="0" w:space="0" w:color="auto"/>
        <w:left w:val="none" w:sz="0" w:space="0" w:color="auto"/>
        <w:bottom w:val="none" w:sz="0" w:space="0" w:color="auto"/>
        <w:right w:val="none" w:sz="0" w:space="0" w:color="auto"/>
      </w:divBdr>
    </w:div>
    <w:div w:id="578557403">
      <w:bodyDiv w:val="1"/>
      <w:marLeft w:val="0"/>
      <w:marRight w:val="0"/>
      <w:marTop w:val="0"/>
      <w:marBottom w:val="0"/>
      <w:divBdr>
        <w:top w:val="none" w:sz="0" w:space="0" w:color="auto"/>
        <w:left w:val="none" w:sz="0" w:space="0" w:color="auto"/>
        <w:bottom w:val="none" w:sz="0" w:space="0" w:color="auto"/>
        <w:right w:val="none" w:sz="0" w:space="0" w:color="auto"/>
      </w:divBdr>
    </w:div>
    <w:div w:id="584145359">
      <w:bodyDiv w:val="1"/>
      <w:marLeft w:val="0"/>
      <w:marRight w:val="0"/>
      <w:marTop w:val="0"/>
      <w:marBottom w:val="0"/>
      <w:divBdr>
        <w:top w:val="none" w:sz="0" w:space="0" w:color="auto"/>
        <w:left w:val="none" w:sz="0" w:space="0" w:color="auto"/>
        <w:bottom w:val="none" w:sz="0" w:space="0" w:color="auto"/>
        <w:right w:val="none" w:sz="0" w:space="0" w:color="auto"/>
      </w:divBdr>
      <w:divsChild>
        <w:div w:id="1650554392">
          <w:marLeft w:val="0"/>
          <w:marRight w:val="0"/>
          <w:marTop w:val="0"/>
          <w:marBottom w:val="0"/>
          <w:divBdr>
            <w:top w:val="none" w:sz="0" w:space="0" w:color="auto"/>
            <w:left w:val="none" w:sz="0" w:space="0" w:color="auto"/>
            <w:bottom w:val="none" w:sz="0" w:space="0" w:color="auto"/>
            <w:right w:val="none" w:sz="0" w:space="0" w:color="auto"/>
          </w:divBdr>
        </w:div>
      </w:divsChild>
    </w:div>
    <w:div w:id="584800051">
      <w:bodyDiv w:val="1"/>
      <w:marLeft w:val="0"/>
      <w:marRight w:val="0"/>
      <w:marTop w:val="0"/>
      <w:marBottom w:val="0"/>
      <w:divBdr>
        <w:top w:val="none" w:sz="0" w:space="0" w:color="auto"/>
        <w:left w:val="none" w:sz="0" w:space="0" w:color="auto"/>
        <w:bottom w:val="none" w:sz="0" w:space="0" w:color="auto"/>
        <w:right w:val="none" w:sz="0" w:space="0" w:color="auto"/>
      </w:divBdr>
    </w:div>
    <w:div w:id="586034503">
      <w:bodyDiv w:val="1"/>
      <w:marLeft w:val="0"/>
      <w:marRight w:val="0"/>
      <w:marTop w:val="0"/>
      <w:marBottom w:val="0"/>
      <w:divBdr>
        <w:top w:val="none" w:sz="0" w:space="0" w:color="auto"/>
        <w:left w:val="none" w:sz="0" w:space="0" w:color="auto"/>
        <w:bottom w:val="none" w:sz="0" w:space="0" w:color="auto"/>
        <w:right w:val="none" w:sz="0" w:space="0" w:color="auto"/>
      </w:divBdr>
      <w:divsChild>
        <w:div w:id="1487667871">
          <w:marLeft w:val="0"/>
          <w:marRight w:val="0"/>
          <w:marTop w:val="0"/>
          <w:marBottom w:val="0"/>
          <w:divBdr>
            <w:top w:val="none" w:sz="0" w:space="0" w:color="auto"/>
            <w:left w:val="none" w:sz="0" w:space="0" w:color="auto"/>
            <w:bottom w:val="none" w:sz="0" w:space="0" w:color="auto"/>
            <w:right w:val="none" w:sz="0" w:space="0" w:color="auto"/>
          </w:divBdr>
        </w:div>
      </w:divsChild>
    </w:div>
    <w:div w:id="586504054">
      <w:bodyDiv w:val="1"/>
      <w:marLeft w:val="0"/>
      <w:marRight w:val="0"/>
      <w:marTop w:val="0"/>
      <w:marBottom w:val="0"/>
      <w:divBdr>
        <w:top w:val="none" w:sz="0" w:space="0" w:color="auto"/>
        <w:left w:val="none" w:sz="0" w:space="0" w:color="auto"/>
        <w:bottom w:val="none" w:sz="0" w:space="0" w:color="auto"/>
        <w:right w:val="none" w:sz="0" w:space="0" w:color="auto"/>
      </w:divBdr>
    </w:div>
    <w:div w:id="589697329">
      <w:bodyDiv w:val="1"/>
      <w:marLeft w:val="0"/>
      <w:marRight w:val="0"/>
      <w:marTop w:val="0"/>
      <w:marBottom w:val="0"/>
      <w:divBdr>
        <w:top w:val="none" w:sz="0" w:space="0" w:color="auto"/>
        <w:left w:val="none" w:sz="0" w:space="0" w:color="auto"/>
        <w:bottom w:val="none" w:sz="0" w:space="0" w:color="auto"/>
        <w:right w:val="none" w:sz="0" w:space="0" w:color="auto"/>
      </w:divBdr>
    </w:div>
    <w:div w:id="598297303">
      <w:bodyDiv w:val="1"/>
      <w:marLeft w:val="0"/>
      <w:marRight w:val="0"/>
      <w:marTop w:val="0"/>
      <w:marBottom w:val="0"/>
      <w:divBdr>
        <w:top w:val="none" w:sz="0" w:space="0" w:color="auto"/>
        <w:left w:val="none" w:sz="0" w:space="0" w:color="auto"/>
        <w:bottom w:val="none" w:sz="0" w:space="0" w:color="auto"/>
        <w:right w:val="none" w:sz="0" w:space="0" w:color="auto"/>
      </w:divBdr>
    </w:div>
    <w:div w:id="599214823">
      <w:bodyDiv w:val="1"/>
      <w:marLeft w:val="0"/>
      <w:marRight w:val="0"/>
      <w:marTop w:val="0"/>
      <w:marBottom w:val="0"/>
      <w:divBdr>
        <w:top w:val="none" w:sz="0" w:space="0" w:color="auto"/>
        <w:left w:val="none" w:sz="0" w:space="0" w:color="auto"/>
        <w:bottom w:val="none" w:sz="0" w:space="0" w:color="auto"/>
        <w:right w:val="none" w:sz="0" w:space="0" w:color="auto"/>
      </w:divBdr>
      <w:divsChild>
        <w:div w:id="1344476082">
          <w:marLeft w:val="0"/>
          <w:marRight w:val="0"/>
          <w:marTop w:val="0"/>
          <w:marBottom w:val="0"/>
          <w:divBdr>
            <w:top w:val="none" w:sz="0" w:space="0" w:color="auto"/>
            <w:left w:val="none" w:sz="0" w:space="0" w:color="auto"/>
            <w:bottom w:val="none" w:sz="0" w:space="0" w:color="auto"/>
            <w:right w:val="none" w:sz="0" w:space="0" w:color="auto"/>
          </w:divBdr>
        </w:div>
      </w:divsChild>
    </w:div>
    <w:div w:id="605381697">
      <w:bodyDiv w:val="1"/>
      <w:marLeft w:val="0"/>
      <w:marRight w:val="0"/>
      <w:marTop w:val="0"/>
      <w:marBottom w:val="0"/>
      <w:divBdr>
        <w:top w:val="none" w:sz="0" w:space="0" w:color="auto"/>
        <w:left w:val="none" w:sz="0" w:space="0" w:color="auto"/>
        <w:bottom w:val="none" w:sz="0" w:space="0" w:color="auto"/>
        <w:right w:val="none" w:sz="0" w:space="0" w:color="auto"/>
      </w:divBdr>
    </w:div>
    <w:div w:id="613559489">
      <w:bodyDiv w:val="1"/>
      <w:marLeft w:val="0"/>
      <w:marRight w:val="0"/>
      <w:marTop w:val="0"/>
      <w:marBottom w:val="0"/>
      <w:divBdr>
        <w:top w:val="none" w:sz="0" w:space="0" w:color="auto"/>
        <w:left w:val="none" w:sz="0" w:space="0" w:color="auto"/>
        <w:bottom w:val="none" w:sz="0" w:space="0" w:color="auto"/>
        <w:right w:val="none" w:sz="0" w:space="0" w:color="auto"/>
      </w:divBdr>
    </w:div>
    <w:div w:id="621226635">
      <w:bodyDiv w:val="1"/>
      <w:marLeft w:val="0"/>
      <w:marRight w:val="0"/>
      <w:marTop w:val="0"/>
      <w:marBottom w:val="0"/>
      <w:divBdr>
        <w:top w:val="none" w:sz="0" w:space="0" w:color="auto"/>
        <w:left w:val="none" w:sz="0" w:space="0" w:color="auto"/>
        <w:bottom w:val="none" w:sz="0" w:space="0" w:color="auto"/>
        <w:right w:val="none" w:sz="0" w:space="0" w:color="auto"/>
      </w:divBdr>
    </w:div>
    <w:div w:id="621375750">
      <w:bodyDiv w:val="1"/>
      <w:marLeft w:val="0"/>
      <w:marRight w:val="0"/>
      <w:marTop w:val="0"/>
      <w:marBottom w:val="0"/>
      <w:divBdr>
        <w:top w:val="none" w:sz="0" w:space="0" w:color="auto"/>
        <w:left w:val="none" w:sz="0" w:space="0" w:color="auto"/>
        <w:bottom w:val="none" w:sz="0" w:space="0" w:color="auto"/>
        <w:right w:val="none" w:sz="0" w:space="0" w:color="auto"/>
      </w:divBdr>
    </w:div>
    <w:div w:id="623192221">
      <w:bodyDiv w:val="1"/>
      <w:marLeft w:val="0"/>
      <w:marRight w:val="0"/>
      <w:marTop w:val="0"/>
      <w:marBottom w:val="0"/>
      <w:divBdr>
        <w:top w:val="none" w:sz="0" w:space="0" w:color="auto"/>
        <w:left w:val="none" w:sz="0" w:space="0" w:color="auto"/>
        <w:bottom w:val="none" w:sz="0" w:space="0" w:color="auto"/>
        <w:right w:val="none" w:sz="0" w:space="0" w:color="auto"/>
      </w:divBdr>
    </w:div>
    <w:div w:id="631249898">
      <w:bodyDiv w:val="1"/>
      <w:marLeft w:val="0"/>
      <w:marRight w:val="0"/>
      <w:marTop w:val="0"/>
      <w:marBottom w:val="0"/>
      <w:divBdr>
        <w:top w:val="none" w:sz="0" w:space="0" w:color="auto"/>
        <w:left w:val="none" w:sz="0" w:space="0" w:color="auto"/>
        <w:bottom w:val="none" w:sz="0" w:space="0" w:color="auto"/>
        <w:right w:val="none" w:sz="0" w:space="0" w:color="auto"/>
      </w:divBdr>
      <w:divsChild>
        <w:div w:id="1859157869">
          <w:marLeft w:val="0"/>
          <w:marRight w:val="0"/>
          <w:marTop w:val="0"/>
          <w:marBottom w:val="0"/>
          <w:divBdr>
            <w:top w:val="none" w:sz="0" w:space="0" w:color="auto"/>
            <w:left w:val="none" w:sz="0" w:space="0" w:color="auto"/>
            <w:bottom w:val="none" w:sz="0" w:space="0" w:color="auto"/>
            <w:right w:val="none" w:sz="0" w:space="0" w:color="auto"/>
          </w:divBdr>
        </w:div>
      </w:divsChild>
    </w:div>
    <w:div w:id="632827109">
      <w:bodyDiv w:val="1"/>
      <w:marLeft w:val="0"/>
      <w:marRight w:val="0"/>
      <w:marTop w:val="0"/>
      <w:marBottom w:val="0"/>
      <w:divBdr>
        <w:top w:val="none" w:sz="0" w:space="0" w:color="auto"/>
        <w:left w:val="none" w:sz="0" w:space="0" w:color="auto"/>
        <w:bottom w:val="none" w:sz="0" w:space="0" w:color="auto"/>
        <w:right w:val="none" w:sz="0" w:space="0" w:color="auto"/>
      </w:divBdr>
    </w:div>
    <w:div w:id="632908560">
      <w:bodyDiv w:val="1"/>
      <w:marLeft w:val="0"/>
      <w:marRight w:val="0"/>
      <w:marTop w:val="0"/>
      <w:marBottom w:val="0"/>
      <w:divBdr>
        <w:top w:val="none" w:sz="0" w:space="0" w:color="auto"/>
        <w:left w:val="none" w:sz="0" w:space="0" w:color="auto"/>
        <w:bottom w:val="none" w:sz="0" w:space="0" w:color="auto"/>
        <w:right w:val="none" w:sz="0" w:space="0" w:color="auto"/>
      </w:divBdr>
      <w:divsChild>
        <w:div w:id="1626276323">
          <w:marLeft w:val="0"/>
          <w:marRight w:val="0"/>
          <w:marTop w:val="0"/>
          <w:marBottom w:val="0"/>
          <w:divBdr>
            <w:top w:val="none" w:sz="0" w:space="0" w:color="auto"/>
            <w:left w:val="none" w:sz="0" w:space="0" w:color="auto"/>
            <w:bottom w:val="none" w:sz="0" w:space="0" w:color="auto"/>
            <w:right w:val="none" w:sz="0" w:space="0" w:color="auto"/>
          </w:divBdr>
        </w:div>
      </w:divsChild>
    </w:div>
    <w:div w:id="640615745">
      <w:bodyDiv w:val="1"/>
      <w:marLeft w:val="0"/>
      <w:marRight w:val="0"/>
      <w:marTop w:val="0"/>
      <w:marBottom w:val="0"/>
      <w:divBdr>
        <w:top w:val="none" w:sz="0" w:space="0" w:color="auto"/>
        <w:left w:val="none" w:sz="0" w:space="0" w:color="auto"/>
        <w:bottom w:val="none" w:sz="0" w:space="0" w:color="auto"/>
        <w:right w:val="none" w:sz="0" w:space="0" w:color="auto"/>
      </w:divBdr>
    </w:div>
    <w:div w:id="642387757">
      <w:bodyDiv w:val="1"/>
      <w:marLeft w:val="0"/>
      <w:marRight w:val="0"/>
      <w:marTop w:val="0"/>
      <w:marBottom w:val="0"/>
      <w:divBdr>
        <w:top w:val="none" w:sz="0" w:space="0" w:color="auto"/>
        <w:left w:val="none" w:sz="0" w:space="0" w:color="auto"/>
        <w:bottom w:val="none" w:sz="0" w:space="0" w:color="auto"/>
        <w:right w:val="none" w:sz="0" w:space="0" w:color="auto"/>
      </w:divBdr>
    </w:div>
    <w:div w:id="643120495">
      <w:bodyDiv w:val="1"/>
      <w:marLeft w:val="0"/>
      <w:marRight w:val="0"/>
      <w:marTop w:val="0"/>
      <w:marBottom w:val="0"/>
      <w:divBdr>
        <w:top w:val="none" w:sz="0" w:space="0" w:color="auto"/>
        <w:left w:val="none" w:sz="0" w:space="0" w:color="auto"/>
        <w:bottom w:val="none" w:sz="0" w:space="0" w:color="auto"/>
        <w:right w:val="none" w:sz="0" w:space="0" w:color="auto"/>
      </w:divBdr>
    </w:div>
    <w:div w:id="652760881">
      <w:bodyDiv w:val="1"/>
      <w:marLeft w:val="0"/>
      <w:marRight w:val="0"/>
      <w:marTop w:val="0"/>
      <w:marBottom w:val="0"/>
      <w:divBdr>
        <w:top w:val="none" w:sz="0" w:space="0" w:color="auto"/>
        <w:left w:val="none" w:sz="0" w:space="0" w:color="auto"/>
        <w:bottom w:val="none" w:sz="0" w:space="0" w:color="auto"/>
        <w:right w:val="none" w:sz="0" w:space="0" w:color="auto"/>
      </w:divBdr>
    </w:div>
    <w:div w:id="653530335">
      <w:bodyDiv w:val="1"/>
      <w:marLeft w:val="0"/>
      <w:marRight w:val="0"/>
      <w:marTop w:val="0"/>
      <w:marBottom w:val="0"/>
      <w:divBdr>
        <w:top w:val="none" w:sz="0" w:space="0" w:color="auto"/>
        <w:left w:val="none" w:sz="0" w:space="0" w:color="auto"/>
        <w:bottom w:val="none" w:sz="0" w:space="0" w:color="auto"/>
        <w:right w:val="none" w:sz="0" w:space="0" w:color="auto"/>
      </w:divBdr>
    </w:div>
    <w:div w:id="653753319">
      <w:bodyDiv w:val="1"/>
      <w:marLeft w:val="0"/>
      <w:marRight w:val="0"/>
      <w:marTop w:val="0"/>
      <w:marBottom w:val="0"/>
      <w:divBdr>
        <w:top w:val="none" w:sz="0" w:space="0" w:color="auto"/>
        <w:left w:val="none" w:sz="0" w:space="0" w:color="auto"/>
        <w:bottom w:val="none" w:sz="0" w:space="0" w:color="auto"/>
        <w:right w:val="none" w:sz="0" w:space="0" w:color="auto"/>
      </w:divBdr>
      <w:divsChild>
        <w:div w:id="1768651081">
          <w:marLeft w:val="0"/>
          <w:marRight w:val="0"/>
          <w:marTop w:val="0"/>
          <w:marBottom w:val="0"/>
          <w:divBdr>
            <w:top w:val="none" w:sz="0" w:space="0" w:color="auto"/>
            <w:left w:val="none" w:sz="0" w:space="0" w:color="auto"/>
            <w:bottom w:val="none" w:sz="0" w:space="0" w:color="auto"/>
            <w:right w:val="none" w:sz="0" w:space="0" w:color="auto"/>
          </w:divBdr>
        </w:div>
      </w:divsChild>
    </w:div>
    <w:div w:id="654994799">
      <w:bodyDiv w:val="1"/>
      <w:marLeft w:val="0"/>
      <w:marRight w:val="0"/>
      <w:marTop w:val="0"/>
      <w:marBottom w:val="0"/>
      <w:divBdr>
        <w:top w:val="none" w:sz="0" w:space="0" w:color="auto"/>
        <w:left w:val="none" w:sz="0" w:space="0" w:color="auto"/>
        <w:bottom w:val="none" w:sz="0" w:space="0" w:color="auto"/>
        <w:right w:val="none" w:sz="0" w:space="0" w:color="auto"/>
      </w:divBdr>
    </w:div>
    <w:div w:id="656497247">
      <w:bodyDiv w:val="1"/>
      <w:marLeft w:val="0"/>
      <w:marRight w:val="0"/>
      <w:marTop w:val="0"/>
      <w:marBottom w:val="0"/>
      <w:divBdr>
        <w:top w:val="none" w:sz="0" w:space="0" w:color="auto"/>
        <w:left w:val="none" w:sz="0" w:space="0" w:color="auto"/>
        <w:bottom w:val="none" w:sz="0" w:space="0" w:color="auto"/>
        <w:right w:val="none" w:sz="0" w:space="0" w:color="auto"/>
      </w:divBdr>
    </w:div>
    <w:div w:id="659966852">
      <w:bodyDiv w:val="1"/>
      <w:marLeft w:val="0"/>
      <w:marRight w:val="0"/>
      <w:marTop w:val="0"/>
      <w:marBottom w:val="0"/>
      <w:divBdr>
        <w:top w:val="none" w:sz="0" w:space="0" w:color="auto"/>
        <w:left w:val="none" w:sz="0" w:space="0" w:color="auto"/>
        <w:bottom w:val="none" w:sz="0" w:space="0" w:color="auto"/>
        <w:right w:val="none" w:sz="0" w:space="0" w:color="auto"/>
      </w:divBdr>
      <w:divsChild>
        <w:div w:id="1953050399">
          <w:marLeft w:val="0"/>
          <w:marRight w:val="0"/>
          <w:marTop w:val="0"/>
          <w:marBottom w:val="0"/>
          <w:divBdr>
            <w:top w:val="none" w:sz="0" w:space="0" w:color="auto"/>
            <w:left w:val="none" w:sz="0" w:space="0" w:color="auto"/>
            <w:bottom w:val="none" w:sz="0" w:space="0" w:color="auto"/>
            <w:right w:val="none" w:sz="0" w:space="0" w:color="auto"/>
          </w:divBdr>
        </w:div>
      </w:divsChild>
    </w:div>
    <w:div w:id="661857980">
      <w:bodyDiv w:val="1"/>
      <w:marLeft w:val="0"/>
      <w:marRight w:val="0"/>
      <w:marTop w:val="0"/>
      <w:marBottom w:val="0"/>
      <w:divBdr>
        <w:top w:val="none" w:sz="0" w:space="0" w:color="auto"/>
        <w:left w:val="none" w:sz="0" w:space="0" w:color="auto"/>
        <w:bottom w:val="none" w:sz="0" w:space="0" w:color="auto"/>
        <w:right w:val="none" w:sz="0" w:space="0" w:color="auto"/>
      </w:divBdr>
      <w:divsChild>
        <w:div w:id="782917783">
          <w:marLeft w:val="0"/>
          <w:marRight w:val="0"/>
          <w:marTop w:val="0"/>
          <w:marBottom w:val="0"/>
          <w:divBdr>
            <w:top w:val="none" w:sz="0" w:space="0" w:color="auto"/>
            <w:left w:val="none" w:sz="0" w:space="0" w:color="auto"/>
            <w:bottom w:val="none" w:sz="0" w:space="0" w:color="auto"/>
            <w:right w:val="none" w:sz="0" w:space="0" w:color="auto"/>
          </w:divBdr>
        </w:div>
      </w:divsChild>
    </w:div>
    <w:div w:id="666786480">
      <w:bodyDiv w:val="1"/>
      <w:marLeft w:val="0"/>
      <w:marRight w:val="0"/>
      <w:marTop w:val="0"/>
      <w:marBottom w:val="0"/>
      <w:divBdr>
        <w:top w:val="none" w:sz="0" w:space="0" w:color="auto"/>
        <w:left w:val="none" w:sz="0" w:space="0" w:color="auto"/>
        <w:bottom w:val="none" w:sz="0" w:space="0" w:color="auto"/>
        <w:right w:val="none" w:sz="0" w:space="0" w:color="auto"/>
      </w:divBdr>
    </w:div>
    <w:div w:id="666902636">
      <w:bodyDiv w:val="1"/>
      <w:marLeft w:val="0"/>
      <w:marRight w:val="0"/>
      <w:marTop w:val="0"/>
      <w:marBottom w:val="0"/>
      <w:divBdr>
        <w:top w:val="none" w:sz="0" w:space="0" w:color="auto"/>
        <w:left w:val="none" w:sz="0" w:space="0" w:color="auto"/>
        <w:bottom w:val="none" w:sz="0" w:space="0" w:color="auto"/>
        <w:right w:val="none" w:sz="0" w:space="0" w:color="auto"/>
      </w:divBdr>
    </w:div>
    <w:div w:id="667093824">
      <w:bodyDiv w:val="1"/>
      <w:marLeft w:val="0"/>
      <w:marRight w:val="0"/>
      <w:marTop w:val="0"/>
      <w:marBottom w:val="0"/>
      <w:divBdr>
        <w:top w:val="none" w:sz="0" w:space="0" w:color="auto"/>
        <w:left w:val="none" w:sz="0" w:space="0" w:color="auto"/>
        <w:bottom w:val="none" w:sz="0" w:space="0" w:color="auto"/>
        <w:right w:val="none" w:sz="0" w:space="0" w:color="auto"/>
      </w:divBdr>
    </w:div>
    <w:div w:id="675616678">
      <w:bodyDiv w:val="1"/>
      <w:marLeft w:val="0"/>
      <w:marRight w:val="0"/>
      <w:marTop w:val="0"/>
      <w:marBottom w:val="0"/>
      <w:divBdr>
        <w:top w:val="none" w:sz="0" w:space="0" w:color="auto"/>
        <w:left w:val="none" w:sz="0" w:space="0" w:color="auto"/>
        <w:bottom w:val="none" w:sz="0" w:space="0" w:color="auto"/>
        <w:right w:val="none" w:sz="0" w:space="0" w:color="auto"/>
      </w:divBdr>
    </w:div>
    <w:div w:id="678969883">
      <w:bodyDiv w:val="1"/>
      <w:marLeft w:val="0"/>
      <w:marRight w:val="0"/>
      <w:marTop w:val="0"/>
      <w:marBottom w:val="0"/>
      <w:divBdr>
        <w:top w:val="none" w:sz="0" w:space="0" w:color="auto"/>
        <w:left w:val="none" w:sz="0" w:space="0" w:color="auto"/>
        <w:bottom w:val="none" w:sz="0" w:space="0" w:color="auto"/>
        <w:right w:val="none" w:sz="0" w:space="0" w:color="auto"/>
      </w:divBdr>
    </w:div>
    <w:div w:id="680543376">
      <w:bodyDiv w:val="1"/>
      <w:marLeft w:val="0"/>
      <w:marRight w:val="0"/>
      <w:marTop w:val="0"/>
      <w:marBottom w:val="0"/>
      <w:divBdr>
        <w:top w:val="none" w:sz="0" w:space="0" w:color="auto"/>
        <w:left w:val="none" w:sz="0" w:space="0" w:color="auto"/>
        <w:bottom w:val="none" w:sz="0" w:space="0" w:color="auto"/>
        <w:right w:val="none" w:sz="0" w:space="0" w:color="auto"/>
      </w:divBdr>
    </w:div>
    <w:div w:id="681006500">
      <w:bodyDiv w:val="1"/>
      <w:marLeft w:val="0"/>
      <w:marRight w:val="0"/>
      <w:marTop w:val="0"/>
      <w:marBottom w:val="0"/>
      <w:divBdr>
        <w:top w:val="none" w:sz="0" w:space="0" w:color="auto"/>
        <w:left w:val="none" w:sz="0" w:space="0" w:color="auto"/>
        <w:bottom w:val="none" w:sz="0" w:space="0" w:color="auto"/>
        <w:right w:val="none" w:sz="0" w:space="0" w:color="auto"/>
      </w:divBdr>
    </w:div>
    <w:div w:id="681010667">
      <w:bodyDiv w:val="1"/>
      <w:marLeft w:val="0"/>
      <w:marRight w:val="0"/>
      <w:marTop w:val="0"/>
      <w:marBottom w:val="0"/>
      <w:divBdr>
        <w:top w:val="none" w:sz="0" w:space="0" w:color="auto"/>
        <w:left w:val="none" w:sz="0" w:space="0" w:color="auto"/>
        <w:bottom w:val="none" w:sz="0" w:space="0" w:color="auto"/>
        <w:right w:val="none" w:sz="0" w:space="0" w:color="auto"/>
      </w:divBdr>
    </w:div>
    <w:div w:id="684139510">
      <w:bodyDiv w:val="1"/>
      <w:marLeft w:val="0"/>
      <w:marRight w:val="0"/>
      <w:marTop w:val="0"/>
      <w:marBottom w:val="0"/>
      <w:divBdr>
        <w:top w:val="none" w:sz="0" w:space="0" w:color="auto"/>
        <w:left w:val="none" w:sz="0" w:space="0" w:color="auto"/>
        <w:bottom w:val="none" w:sz="0" w:space="0" w:color="auto"/>
        <w:right w:val="none" w:sz="0" w:space="0" w:color="auto"/>
      </w:divBdr>
      <w:divsChild>
        <w:div w:id="1690596491">
          <w:marLeft w:val="0"/>
          <w:marRight w:val="0"/>
          <w:marTop w:val="0"/>
          <w:marBottom w:val="0"/>
          <w:divBdr>
            <w:top w:val="none" w:sz="0" w:space="0" w:color="auto"/>
            <w:left w:val="none" w:sz="0" w:space="0" w:color="auto"/>
            <w:bottom w:val="none" w:sz="0" w:space="0" w:color="auto"/>
            <w:right w:val="none" w:sz="0" w:space="0" w:color="auto"/>
          </w:divBdr>
        </w:div>
      </w:divsChild>
    </w:div>
    <w:div w:id="686173720">
      <w:bodyDiv w:val="1"/>
      <w:marLeft w:val="0"/>
      <w:marRight w:val="0"/>
      <w:marTop w:val="0"/>
      <w:marBottom w:val="0"/>
      <w:divBdr>
        <w:top w:val="none" w:sz="0" w:space="0" w:color="auto"/>
        <w:left w:val="none" w:sz="0" w:space="0" w:color="auto"/>
        <w:bottom w:val="none" w:sz="0" w:space="0" w:color="auto"/>
        <w:right w:val="none" w:sz="0" w:space="0" w:color="auto"/>
      </w:divBdr>
      <w:divsChild>
        <w:div w:id="2048680520">
          <w:marLeft w:val="0"/>
          <w:marRight w:val="0"/>
          <w:marTop w:val="0"/>
          <w:marBottom w:val="0"/>
          <w:divBdr>
            <w:top w:val="none" w:sz="0" w:space="0" w:color="auto"/>
            <w:left w:val="none" w:sz="0" w:space="0" w:color="auto"/>
            <w:bottom w:val="none" w:sz="0" w:space="0" w:color="auto"/>
            <w:right w:val="none" w:sz="0" w:space="0" w:color="auto"/>
          </w:divBdr>
        </w:div>
      </w:divsChild>
    </w:div>
    <w:div w:id="686256924">
      <w:bodyDiv w:val="1"/>
      <w:marLeft w:val="0"/>
      <w:marRight w:val="0"/>
      <w:marTop w:val="0"/>
      <w:marBottom w:val="0"/>
      <w:divBdr>
        <w:top w:val="none" w:sz="0" w:space="0" w:color="auto"/>
        <w:left w:val="none" w:sz="0" w:space="0" w:color="auto"/>
        <w:bottom w:val="none" w:sz="0" w:space="0" w:color="auto"/>
        <w:right w:val="none" w:sz="0" w:space="0" w:color="auto"/>
      </w:divBdr>
      <w:divsChild>
        <w:div w:id="1503201785">
          <w:marLeft w:val="0"/>
          <w:marRight w:val="0"/>
          <w:marTop w:val="0"/>
          <w:marBottom w:val="0"/>
          <w:divBdr>
            <w:top w:val="none" w:sz="0" w:space="0" w:color="auto"/>
            <w:left w:val="none" w:sz="0" w:space="0" w:color="auto"/>
            <w:bottom w:val="none" w:sz="0" w:space="0" w:color="auto"/>
            <w:right w:val="none" w:sz="0" w:space="0" w:color="auto"/>
          </w:divBdr>
        </w:div>
      </w:divsChild>
    </w:div>
    <w:div w:id="687289645">
      <w:bodyDiv w:val="1"/>
      <w:marLeft w:val="0"/>
      <w:marRight w:val="0"/>
      <w:marTop w:val="0"/>
      <w:marBottom w:val="0"/>
      <w:divBdr>
        <w:top w:val="none" w:sz="0" w:space="0" w:color="auto"/>
        <w:left w:val="none" w:sz="0" w:space="0" w:color="auto"/>
        <w:bottom w:val="none" w:sz="0" w:space="0" w:color="auto"/>
        <w:right w:val="none" w:sz="0" w:space="0" w:color="auto"/>
      </w:divBdr>
      <w:divsChild>
        <w:div w:id="1932736527">
          <w:marLeft w:val="0"/>
          <w:marRight w:val="0"/>
          <w:marTop w:val="0"/>
          <w:marBottom w:val="0"/>
          <w:divBdr>
            <w:top w:val="none" w:sz="0" w:space="0" w:color="auto"/>
            <w:left w:val="none" w:sz="0" w:space="0" w:color="auto"/>
            <w:bottom w:val="none" w:sz="0" w:space="0" w:color="auto"/>
            <w:right w:val="none" w:sz="0" w:space="0" w:color="auto"/>
          </w:divBdr>
          <w:divsChild>
            <w:div w:id="47843682">
              <w:marLeft w:val="0"/>
              <w:marRight w:val="0"/>
              <w:marTop w:val="0"/>
              <w:marBottom w:val="0"/>
              <w:divBdr>
                <w:top w:val="none" w:sz="0" w:space="0" w:color="auto"/>
                <w:left w:val="none" w:sz="0" w:space="0" w:color="auto"/>
                <w:bottom w:val="none" w:sz="0" w:space="0" w:color="auto"/>
                <w:right w:val="none" w:sz="0" w:space="0" w:color="auto"/>
              </w:divBdr>
              <w:divsChild>
                <w:div w:id="2090233053">
                  <w:marLeft w:val="0"/>
                  <w:marRight w:val="0"/>
                  <w:marTop w:val="0"/>
                  <w:marBottom w:val="0"/>
                  <w:divBdr>
                    <w:top w:val="none" w:sz="0" w:space="0" w:color="auto"/>
                    <w:left w:val="none" w:sz="0" w:space="0" w:color="auto"/>
                    <w:bottom w:val="none" w:sz="0" w:space="0" w:color="auto"/>
                    <w:right w:val="none" w:sz="0" w:space="0" w:color="auto"/>
                  </w:divBdr>
                  <w:divsChild>
                    <w:div w:id="1651713403">
                      <w:marLeft w:val="0"/>
                      <w:marRight w:val="0"/>
                      <w:marTop w:val="0"/>
                      <w:marBottom w:val="0"/>
                      <w:divBdr>
                        <w:top w:val="none" w:sz="0" w:space="0" w:color="auto"/>
                        <w:left w:val="none" w:sz="0" w:space="0" w:color="auto"/>
                        <w:bottom w:val="none" w:sz="0" w:space="0" w:color="auto"/>
                        <w:right w:val="none" w:sz="0" w:space="0" w:color="auto"/>
                      </w:divBdr>
                      <w:divsChild>
                        <w:div w:id="2018001553">
                          <w:marLeft w:val="0"/>
                          <w:marRight w:val="0"/>
                          <w:marTop w:val="0"/>
                          <w:marBottom w:val="0"/>
                          <w:divBdr>
                            <w:top w:val="none" w:sz="0" w:space="0" w:color="auto"/>
                            <w:left w:val="none" w:sz="0" w:space="0" w:color="auto"/>
                            <w:bottom w:val="none" w:sz="0" w:space="0" w:color="auto"/>
                            <w:right w:val="none" w:sz="0" w:space="0" w:color="auto"/>
                          </w:divBdr>
                          <w:divsChild>
                            <w:div w:id="1477533072">
                              <w:marLeft w:val="0"/>
                              <w:marRight w:val="0"/>
                              <w:marTop w:val="0"/>
                              <w:marBottom w:val="0"/>
                              <w:divBdr>
                                <w:top w:val="none" w:sz="0" w:space="0" w:color="auto"/>
                                <w:left w:val="none" w:sz="0" w:space="0" w:color="auto"/>
                                <w:bottom w:val="none" w:sz="0" w:space="0" w:color="auto"/>
                                <w:right w:val="none" w:sz="0" w:space="0" w:color="auto"/>
                              </w:divBdr>
                              <w:divsChild>
                                <w:div w:id="1880581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94113426">
      <w:bodyDiv w:val="1"/>
      <w:marLeft w:val="0"/>
      <w:marRight w:val="0"/>
      <w:marTop w:val="0"/>
      <w:marBottom w:val="0"/>
      <w:divBdr>
        <w:top w:val="none" w:sz="0" w:space="0" w:color="auto"/>
        <w:left w:val="none" w:sz="0" w:space="0" w:color="auto"/>
        <w:bottom w:val="none" w:sz="0" w:space="0" w:color="auto"/>
        <w:right w:val="none" w:sz="0" w:space="0" w:color="auto"/>
      </w:divBdr>
      <w:divsChild>
        <w:div w:id="21057974">
          <w:marLeft w:val="0"/>
          <w:marRight w:val="0"/>
          <w:marTop w:val="0"/>
          <w:marBottom w:val="0"/>
          <w:divBdr>
            <w:top w:val="none" w:sz="0" w:space="0" w:color="auto"/>
            <w:left w:val="none" w:sz="0" w:space="0" w:color="auto"/>
            <w:bottom w:val="none" w:sz="0" w:space="0" w:color="auto"/>
            <w:right w:val="none" w:sz="0" w:space="0" w:color="auto"/>
          </w:divBdr>
        </w:div>
      </w:divsChild>
    </w:div>
    <w:div w:id="694502272">
      <w:bodyDiv w:val="1"/>
      <w:marLeft w:val="0"/>
      <w:marRight w:val="0"/>
      <w:marTop w:val="0"/>
      <w:marBottom w:val="0"/>
      <w:divBdr>
        <w:top w:val="none" w:sz="0" w:space="0" w:color="auto"/>
        <w:left w:val="none" w:sz="0" w:space="0" w:color="auto"/>
        <w:bottom w:val="none" w:sz="0" w:space="0" w:color="auto"/>
        <w:right w:val="none" w:sz="0" w:space="0" w:color="auto"/>
      </w:divBdr>
    </w:div>
    <w:div w:id="699012787">
      <w:bodyDiv w:val="1"/>
      <w:marLeft w:val="0"/>
      <w:marRight w:val="0"/>
      <w:marTop w:val="0"/>
      <w:marBottom w:val="0"/>
      <w:divBdr>
        <w:top w:val="none" w:sz="0" w:space="0" w:color="auto"/>
        <w:left w:val="none" w:sz="0" w:space="0" w:color="auto"/>
        <w:bottom w:val="none" w:sz="0" w:space="0" w:color="auto"/>
        <w:right w:val="none" w:sz="0" w:space="0" w:color="auto"/>
      </w:divBdr>
      <w:divsChild>
        <w:div w:id="2079790436">
          <w:marLeft w:val="0"/>
          <w:marRight w:val="0"/>
          <w:marTop w:val="0"/>
          <w:marBottom w:val="0"/>
          <w:divBdr>
            <w:top w:val="none" w:sz="0" w:space="0" w:color="auto"/>
            <w:left w:val="none" w:sz="0" w:space="0" w:color="auto"/>
            <w:bottom w:val="none" w:sz="0" w:space="0" w:color="auto"/>
            <w:right w:val="none" w:sz="0" w:space="0" w:color="auto"/>
          </w:divBdr>
        </w:div>
      </w:divsChild>
    </w:div>
    <w:div w:id="701125714">
      <w:bodyDiv w:val="1"/>
      <w:marLeft w:val="0"/>
      <w:marRight w:val="0"/>
      <w:marTop w:val="0"/>
      <w:marBottom w:val="0"/>
      <w:divBdr>
        <w:top w:val="none" w:sz="0" w:space="0" w:color="auto"/>
        <w:left w:val="none" w:sz="0" w:space="0" w:color="auto"/>
        <w:bottom w:val="none" w:sz="0" w:space="0" w:color="auto"/>
        <w:right w:val="none" w:sz="0" w:space="0" w:color="auto"/>
      </w:divBdr>
    </w:div>
    <w:div w:id="704985861">
      <w:bodyDiv w:val="1"/>
      <w:marLeft w:val="0"/>
      <w:marRight w:val="0"/>
      <w:marTop w:val="0"/>
      <w:marBottom w:val="0"/>
      <w:divBdr>
        <w:top w:val="none" w:sz="0" w:space="0" w:color="auto"/>
        <w:left w:val="none" w:sz="0" w:space="0" w:color="auto"/>
        <w:bottom w:val="none" w:sz="0" w:space="0" w:color="auto"/>
        <w:right w:val="none" w:sz="0" w:space="0" w:color="auto"/>
      </w:divBdr>
    </w:div>
    <w:div w:id="714696883">
      <w:bodyDiv w:val="1"/>
      <w:marLeft w:val="0"/>
      <w:marRight w:val="0"/>
      <w:marTop w:val="0"/>
      <w:marBottom w:val="0"/>
      <w:divBdr>
        <w:top w:val="none" w:sz="0" w:space="0" w:color="auto"/>
        <w:left w:val="none" w:sz="0" w:space="0" w:color="auto"/>
        <w:bottom w:val="none" w:sz="0" w:space="0" w:color="auto"/>
        <w:right w:val="none" w:sz="0" w:space="0" w:color="auto"/>
      </w:divBdr>
    </w:div>
    <w:div w:id="723335943">
      <w:bodyDiv w:val="1"/>
      <w:marLeft w:val="0"/>
      <w:marRight w:val="0"/>
      <w:marTop w:val="0"/>
      <w:marBottom w:val="0"/>
      <w:divBdr>
        <w:top w:val="none" w:sz="0" w:space="0" w:color="auto"/>
        <w:left w:val="none" w:sz="0" w:space="0" w:color="auto"/>
        <w:bottom w:val="none" w:sz="0" w:space="0" w:color="auto"/>
        <w:right w:val="none" w:sz="0" w:space="0" w:color="auto"/>
      </w:divBdr>
    </w:div>
    <w:div w:id="724372202">
      <w:bodyDiv w:val="1"/>
      <w:marLeft w:val="0"/>
      <w:marRight w:val="0"/>
      <w:marTop w:val="0"/>
      <w:marBottom w:val="0"/>
      <w:divBdr>
        <w:top w:val="none" w:sz="0" w:space="0" w:color="auto"/>
        <w:left w:val="none" w:sz="0" w:space="0" w:color="auto"/>
        <w:bottom w:val="none" w:sz="0" w:space="0" w:color="auto"/>
        <w:right w:val="none" w:sz="0" w:space="0" w:color="auto"/>
      </w:divBdr>
    </w:div>
    <w:div w:id="728043015">
      <w:bodyDiv w:val="1"/>
      <w:marLeft w:val="0"/>
      <w:marRight w:val="0"/>
      <w:marTop w:val="0"/>
      <w:marBottom w:val="0"/>
      <w:divBdr>
        <w:top w:val="none" w:sz="0" w:space="0" w:color="auto"/>
        <w:left w:val="none" w:sz="0" w:space="0" w:color="auto"/>
        <w:bottom w:val="none" w:sz="0" w:space="0" w:color="auto"/>
        <w:right w:val="none" w:sz="0" w:space="0" w:color="auto"/>
      </w:divBdr>
      <w:divsChild>
        <w:div w:id="1441412140">
          <w:marLeft w:val="0"/>
          <w:marRight w:val="0"/>
          <w:marTop w:val="0"/>
          <w:marBottom w:val="0"/>
          <w:divBdr>
            <w:top w:val="none" w:sz="0" w:space="0" w:color="auto"/>
            <w:left w:val="none" w:sz="0" w:space="0" w:color="auto"/>
            <w:bottom w:val="none" w:sz="0" w:space="0" w:color="auto"/>
            <w:right w:val="none" w:sz="0" w:space="0" w:color="auto"/>
          </w:divBdr>
        </w:div>
      </w:divsChild>
    </w:div>
    <w:div w:id="737021980">
      <w:bodyDiv w:val="1"/>
      <w:marLeft w:val="0"/>
      <w:marRight w:val="0"/>
      <w:marTop w:val="0"/>
      <w:marBottom w:val="0"/>
      <w:divBdr>
        <w:top w:val="none" w:sz="0" w:space="0" w:color="auto"/>
        <w:left w:val="none" w:sz="0" w:space="0" w:color="auto"/>
        <w:bottom w:val="none" w:sz="0" w:space="0" w:color="auto"/>
        <w:right w:val="none" w:sz="0" w:space="0" w:color="auto"/>
      </w:divBdr>
    </w:div>
    <w:div w:id="740179135">
      <w:bodyDiv w:val="1"/>
      <w:marLeft w:val="0"/>
      <w:marRight w:val="0"/>
      <w:marTop w:val="0"/>
      <w:marBottom w:val="0"/>
      <w:divBdr>
        <w:top w:val="none" w:sz="0" w:space="0" w:color="auto"/>
        <w:left w:val="none" w:sz="0" w:space="0" w:color="auto"/>
        <w:bottom w:val="none" w:sz="0" w:space="0" w:color="auto"/>
        <w:right w:val="none" w:sz="0" w:space="0" w:color="auto"/>
      </w:divBdr>
    </w:div>
    <w:div w:id="742798931">
      <w:bodyDiv w:val="1"/>
      <w:marLeft w:val="0"/>
      <w:marRight w:val="0"/>
      <w:marTop w:val="0"/>
      <w:marBottom w:val="0"/>
      <w:divBdr>
        <w:top w:val="none" w:sz="0" w:space="0" w:color="auto"/>
        <w:left w:val="none" w:sz="0" w:space="0" w:color="auto"/>
        <w:bottom w:val="none" w:sz="0" w:space="0" w:color="auto"/>
        <w:right w:val="none" w:sz="0" w:space="0" w:color="auto"/>
      </w:divBdr>
    </w:div>
    <w:div w:id="743917874">
      <w:bodyDiv w:val="1"/>
      <w:marLeft w:val="0"/>
      <w:marRight w:val="0"/>
      <w:marTop w:val="0"/>
      <w:marBottom w:val="0"/>
      <w:divBdr>
        <w:top w:val="none" w:sz="0" w:space="0" w:color="auto"/>
        <w:left w:val="none" w:sz="0" w:space="0" w:color="auto"/>
        <w:bottom w:val="none" w:sz="0" w:space="0" w:color="auto"/>
        <w:right w:val="none" w:sz="0" w:space="0" w:color="auto"/>
      </w:divBdr>
    </w:div>
    <w:div w:id="751850014">
      <w:bodyDiv w:val="1"/>
      <w:marLeft w:val="0"/>
      <w:marRight w:val="0"/>
      <w:marTop w:val="0"/>
      <w:marBottom w:val="0"/>
      <w:divBdr>
        <w:top w:val="none" w:sz="0" w:space="0" w:color="auto"/>
        <w:left w:val="none" w:sz="0" w:space="0" w:color="auto"/>
        <w:bottom w:val="none" w:sz="0" w:space="0" w:color="auto"/>
        <w:right w:val="none" w:sz="0" w:space="0" w:color="auto"/>
      </w:divBdr>
    </w:div>
    <w:div w:id="757865915">
      <w:bodyDiv w:val="1"/>
      <w:marLeft w:val="0"/>
      <w:marRight w:val="0"/>
      <w:marTop w:val="0"/>
      <w:marBottom w:val="0"/>
      <w:divBdr>
        <w:top w:val="none" w:sz="0" w:space="0" w:color="auto"/>
        <w:left w:val="none" w:sz="0" w:space="0" w:color="auto"/>
        <w:bottom w:val="none" w:sz="0" w:space="0" w:color="auto"/>
        <w:right w:val="none" w:sz="0" w:space="0" w:color="auto"/>
      </w:divBdr>
    </w:div>
    <w:div w:id="766460192">
      <w:bodyDiv w:val="1"/>
      <w:marLeft w:val="0"/>
      <w:marRight w:val="0"/>
      <w:marTop w:val="0"/>
      <w:marBottom w:val="0"/>
      <w:divBdr>
        <w:top w:val="none" w:sz="0" w:space="0" w:color="auto"/>
        <w:left w:val="none" w:sz="0" w:space="0" w:color="auto"/>
        <w:bottom w:val="none" w:sz="0" w:space="0" w:color="auto"/>
        <w:right w:val="none" w:sz="0" w:space="0" w:color="auto"/>
      </w:divBdr>
      <w:divsChild>
        <w:div w:id="384186795">
          <w:marLeft w:val="0"/>
          <w:marRight w:val="0"/>
          <w:marTop w:val="0"/>
          <w:marBottom w:val="0"/>
          <w:divBdr>
            <w:top w:val="none" w:sz="0" w:space="0" w:color="auto"/>
            <w:left w:val="none" w:sz="0" w:space="0" w:color="auto"/>
            <w:bottom w:val="none" w:sz="0" w:space="0" w:color="auto"/>
            <w:right w:val="none" w:sz="0" w:space="0" w:color="auto"/>
          </w:divBdr>
        </w:div>
      </w:divsChild>
    </w:div>
    <w:div w:id="767695328">
      <w:bodyDiv w:val="1"/>
      <w:marLeft w:val="0"/>
      <w:marRight w:val="0"/>
      <w:marTop w:val="0"/>
      <w:marBottom w:val="0"/>
      <w:divBdr>
        <w:top w:val="none" w:sz="0" w:space="0" w:color="auto"/>
        <w:left w:val="none" w:sz="0" w:space="0" w:color="auto"/>
        <w:bottom w:val="none" w:sz="0" w:space="0" w:color="auto"/>
        <w:right w:val="none" w:sz="0" w:space="0" w:color="auto"/>
      </w:divBdr>
    </w:div>
    <w:div w:id="768433755">
      <w:bodyDiv w:val="1"/>
      <w:marLeft w:val="0"/>
      <w:marRight w:val="0"/>
      <w:marTop w:val="0"/>
      <w:marBottom w:val="0"/>
      <w:divBdr>
        <w:top w:val="none" w:sz="0" w:space="0" w:color="auto"/>
        <w:left w:val="none" w:sz="0" w:space="0" w:color="auto"/>
        <w:bottom w:val="none" w:sz="0" w:space="0" w:color="auto"/>
        <w:right w:val="none" w:sz="0" w:space="0" w:color="auto"/>
      </w:divBdr>
    </w:div>
    <w:div w:id="769812917">
      <w:bodyDiv w:val="1"/>
      <w:marLeft w:val="0"/>
      <w:marRight w:val="0"/>
      <w:marTop w:val="0"/>
      <w:marBottom w:val="0"/>
      <w:divBdr>
        <w:top w:val="none" w:sz="0" w:space="0" w:color="auto"/>
        <w:left w:val="none" w:sz="0" w:space="0" w:color="auto"/>
        <w:bottom w:val="none" w:sz="0" w:space="0" w:color="auto"/>
        <w:right w:val="none" w:sz="0" w:space="0" w:color="auto"/>
      </w:divBdr>
    </w:div>
    <w:div w:id="769818599">
      <w:bodyDiv w:val="1"/>
      <w:marLeft w:val="0"/>
      <w:marRight w:val="0"/>
      <w:marTop w:val="0"/>
      <w:marBottom w:val="0"/>
      <w:divBdr>
        <w:top w:val="none" w:sz="0" w:space="0" w:color="auto"/>
        <w:left w:val="none" w:sz="0" w:space="0" w:color="auto"/>
        <w:bottom w:val="none" w:sz="0" w:space="0" w:color="auto"/>
        <w:right w:val="none" w:sz="0" w:space="0" w:color="auto"/>
      </w:divBdr>
      <w:divsChild>
        <w:div w:id="266351355">
          <w:marLeft w:val="0"/>
          <w:marRight w:val="0"/>
          <w:marTop w:val="0"/>
          <w:marBottom w:val="0"/>
          <w:divBdr>
            <w:top w:val="none" w:sz="0" w:space="0" w:color="auto"/>
            <w:left w:val="none" w:sz="0" w:space="0" w:color="auto"/>
            <w:bottom w:val="none" w:sz="0" w:space="0" w:color="auto"/>
            <w:right w:val="none" w:sz="0" w:space="0" w:color="auto"/>
          </w:divBdr>
        </w:div>
        <w:div w:id="765804125">
          <w:marLeft w:val="0"/>
          <w:marRight w:val="0"/>
          <w:marTop w:val="0"/>
          <w:marBottom w:val="0"/>
          <w:divBdr>
            <w:top w:val="none" w:sz="0" w:space="0" w:color="auto"/>
            <w:left w:val="none" w:sz="0" w:space="0" w:color="auto"/>
            <w:bottom w:val="none" w:sz="0" w:space="0" w:color="auto"/>
            <w:right w:val="none" w:sz="0" w:space="0" w:color="auto"/>
          </w:divBdr>
        </w:div>
        <w:div w:id="1295990144">
          <w:marLeft w:val="0"/>
          <w:marRight w:val="0"/>
          <w:marTop w:val="0"/>
          <w:marBottom w:val="0"/>
          <w:divBdr>
            <w:top w:val="none" w:sz="0" w:space="0" w:color="auto"/>
            <w:left w:val="none" w:sz="0" w:space="0" w:color="auto"/>
            <w:bottom w:val="none" w:sz="0" w:space="0" w:color="auto"/>
            <w:right w:val="none" w:sz="0" w:space="0" w:color="auto"/>
          </w:divBdr>
        </w:div>
        <w:div w:id="1723138620">
          <w:marLeft w:val="0"/>
          <w:marRight w:val="0"/>
          <w:marTop w:val="0"/>
          <w:marBottom w:val="0"/>
          <w:divBdr>
            <w:top w:val="none" w:sz="0" w:space="0" w:color="auto"/>
            <w:left w:val="none" w:sz="0" w:space="0" w:color="auto"/>
            <w:bottom w:val="none" w:sz="0" w:space="0" w:color="auto"/>
            <w:right w:val="none" w:sz="0" w:space="0" w:color="auto"/>
          </w:divBdr>
        </w:div>
        <w:div w:id="1738942266">
          <w:marLeft w:val="0"/>
          <w:marRight w:val="0"/>
          <w:marTop w:val="0"/>
          <w:marBottom w:val="0"/>
          <w:divBdr>
            <w:top w:val="none" w:sz="0" w:space="0" w:color="auto"/>
            <w:left w:val="none" w:sz="0" w:space="0" w:color="auto"/>
            <w:bottom w:val="none" w:sz="0" w:space="0" w:color="auto"/>
            <w:right w:val="none" w:sz="0" w:space="0" w:color="auto"/>
          </w:divBdr>
        </w:div>
      </w:divsChild>
    </w:div>
    <w:div w:id="769853059">
      <w:bodyDiv w:val="1"/>
      <w:marLeft w:val="0"/>
      <w:marRight w:val="0"/>
      <w:marTop w:val="0"/>
      <w:marBottom w:val="0"/>
      <w:divBdr>
        <w:top w:val="none" w:sz="0" w:space="0" w:color="auto"/>
        <w:left w:val="none" w:sz="0" w:space="0" w:color="auto"/>
        <w:bottom w:val="none" w:sz="0" w:space="0" w:color="auto"/>
        <w:right w:val="none" w:sz="0" w:space="0" w:color="auto"/>
      </w:divBdr>
    </w:div>
    <w:div w:id="774598017">
      <w:bodyDiv w:val="1"/>
      <w:marLeft w:val="0"/>
      <w:marRight w:val="0"/>
      <w:marTop w:val="0"/>
      <w:marBottom w:val="0"/>
      <w:divBdr>
        <w:top w:val="none" w:sz="0" w:space="0" w:color="auto"/>
        <w:left w:val="none" w:sz="0" w:space="0" w:color="auto"/>
        <w:bottom w:val="none" w:sz="0" w:space="0" w:color="auto"/>
        <w:right w:val="none" w:sz="0" w:space="0" w:color="auto"/>
      </w:divBdr>
    </w:div>
    <w:div w:id="775102810">
      <w:bodyDiv w:val="1"/>
      <w:marLeft w:val="0"/>
      <w:marRight w:val="0"/>
      <w:marTop w:val="0"/>
      <w:marBottom w:val="0"/>
      <w:divBdr>
        <w:top w:val="none" w:sz="0" w:space="0" w:color="auto"/>
        <w:left w:val="none" w:sz="0" w:space="0" w:color="auto"/>
        <w:bottom w:val="none" w:sz="0" w:space="0" w:color="auto"/>
        <w:right w:val="none" w:sz="0" w:space="0" w:color="auto"/>
      </w:divBdr>
    </w:div>
    <w:div w:id="776025962">
      <w:bodyDiv w:val="1"/>
      <w:marLeft w:val="0"/>
      <w:marRight w:val="0"/>
      <w:marTop w:val="0"/>
      <w:marBottom w:val="0"/>
      <w:divBdr>
        <w:top w:val="none" w:sz="0" w:space="0" w:color="auto"/>
        <w:left w:val="none" w:sz="0" w:space="0" w:color="auto"/>
        <w:bottom w:val="none" w:sz="0" w:space="0" w:color="auto"/>
        <w:right w:val="none" w:sz="0" w:space="0" w:color="auto"/>
      </w:divBdr>
    </w:div>
    <w:div w:id="777143388">
      <w:bodyDiv w:val="1"/>
      <w:marLeft w:val="0"/>
      <w:marRight w:val="0"/>
      <w:marTop w:val="0"/>
      <w:marBottom w:val="0"/>
      <w:divBdr>
        <w:top w:val="none" w:sz="0" w:space="0" w:color="auto"/>
        <w:left w:val="none" w:sz="0" w:space="0" w:color="auto"/>
        <w:bottom w:val="none" w:sz="0" w:space="0" w:color="auto"/>
        <w:right w:val="none" w:sz="0" w:space="0" w:color="auto"/>
      </w:divBdr>
    </w:div>
    <w:div w:id="777680328">
      <w:bodyDiv w:val="1"/>
      <w:marLeft w:val="0"/>
      <w:marRight w:val="0"/>
      <w:marTop w:val="0"/>
      <w:marBottom w:val="0"/>
      <w:divBdr>
        <w:top w:val="none" w:sz="0" w:space="0" w:color="auto"/>
        <w:left w:val="none" w:sz="0" w:space="0" w:color="auto"/>
        <w:bottom w:val="none" w:sz="0" w:space="0" w:color="auto"/>
        <w:right w:val="none" w:sz="0" w:space="0" w:color="auto"/>
      </w:divBdr>
    </w:div>
    <w:div w:id="777913461">
      <w:bodyDiv w:val="1"/>
      <w:marLeft w:val="0"/>
      <w:marRight w:val="0"/>
      <w:marTop w:val="0"/>
      <w:marBottom w:val="0"/>
      <w:divBdr>
        <w:top w:val="none" w:sz="0" w:space="0" w:color="auto"/>
        <w:left w:val="none" w:sz="0" w:space="0" w:color="auto"/>
        <w:bottom w:val="none" w:sz="0" w:space="0" w:color="auto"/>
        <w:right w:val="none" w:sz="0" w:space="0" w:color="auto"/>
      </w:divBdr>
    </w:div>
    <w:div w:id="779447268">
      <w:bodyDiv w:val="1"/>
      <w:marLeft w:val="0"/>
      <w:marRight w:val="0"/>
      <w:marTop w:val="0"/>
      <w:marBottom w:val="0"/>
      <w:divBdr>
        <w:top w:val="none" w:sz="0" w:space="0" w:color="auto"/>
        <w:left w:val="none" w:sz="0" w:space="0" w:color="auto"/>
        <w:bottom w:val="none" w:sz="0" w:space="0" w:color="auto"/>
        <w:right w:val="none" w:sz="0" w:space="0" w:color="auto"/>
      </w:divBdr>
    </w:div>
    <w:div w:id="780298566">
      <w:bodyDiv w:val="1"/>
      <w:marLeft w:val="0"/>
      <w:marRight w:val="0"/>
      <w:marTop w:val="0"/>
      <w:marBottom w:val="0"/>
      <w:divBdr>
        <w:top w:val="none" w:sz="0" w:space="0" w:color="auto"/>
        <w:left w:val="none" w:sz="0" w:space="0" w:color="auto"/>
        <w:bottom w:val="none" w:sz="0" w:space="0" w:color="auto"/>
        <w:right w:val="none" w:sz="0" w:space="0" w:color="auto"/>
      </w:divBdr>
    </w:div>
    <w:div w:id="780879465">
      <w:bodyDiv w:val="1"/>
      <w:marLeft w:val="0"/>
      <w:marRight w:val="0"/>
      <w:marTop w:val="0"/>
      <w:marBottom w:val="0"/>
      <w:divBdr>
        <w:top w:val="none" w:sz="0" w:space="0" w:color="auto"/>
        <w:left w:val="none" w:sz="0" w:space="0" w:color="auto"/>
        <w:bottom w:val="none" w:sz="0" w:space="0" w:color="auto"/>
        <w:right w:val="none" w:sz="0" w:space="0" w:color="auto"/>
      </w:divBdr>
    </w:div>
    <w:div w:id="782192803">
      <w:bodyDiv w:val="1"/>
      <w:marLeft w:val="0"/>
      <w:marRight w:val="0"/>
      <w:marTop w:val="0"/>
      <w:marBottom w:val="0"/>
      <w:divBdr>
        <w:top w:val="none" w:sz="0" w:space="0" w:color="auto"/>
        <w:left w:val="none" w:sz="0" w:space="0" w:color="auto"/>
        <w:bottom w:val="none" w:sz="0" w:space="0" w:color="auto"/>
        <w:right w:val="none" w:sz="0" w:space="0" w:color="auto"/>
      </w:divBdr>
      <w:divsChild>
        <w:div w:id="1211720731">
          <w:marLeft w:val="0"/>
          <w:marRight w:val="0"/>
          <w:marTop w:val="0"/>
          <w:marBottom w:val="0"/>
          <w:divBdr>
            <w:top w:val="none" w:sz="0" w:space="0" w:color="auto"/>
            <w:left w:val="none" w:sz="0" w:space="0" w:color="auto"/>
            <w:bottom w:val="none" w:sz="0" w:space="0" w:color="auto"/>
            <w:right w:val="none" w:sz="0" w:space="0" w:color="auto"/>
          </w:divBdr>
        </w:div>
      </w:divsChild>
    </w:div>
    <w:div w:id="785082261">
      <w:bodyDiv w:val="1"/>
      <w:marLeft w:val="0"/>
      <w:marRight w:val="0"/>
      <w:marTop w:val="0"/>
      <w:marBottom w:val="0"/>
      <w:divBdr>
        <w:top w:val="none" w:sz="0" w:space="0" w:color="auto"/>
        <w:left w:val="none" w:sz="0" w:space="0" w:color="auto"/>
        <w:bottom w:val="none" w:sz="0" w:space="0" w:color="auto"/>
        <w:right w:val="none" w:sz="0" w:space="0" w:color="auto"/>
      </w:divBdr>
    </w:div>
    <w:div w:id="786701180">
      <w:bodyDiv w:val="1"/>
      <w:marLeft w:val="0"/>
      <w:marRight w:val="0"/>
      <w:marTop w:val="0"/>
      <w:marBottom w:val="0"/>
      <w:divBdr>
        <w:top w:val="none" w:sz="0" w:space="0" w:color="auto"/>
        <w:left w:val="none" w:sz="0" w:space="0" w:color="auto"/>
        <w:bottom w:val="none" w:sz="0" w:space="0" w:color="auto"/>
        <w:right w:val="none" w:sz="0" w:space="0" w:color="auto"/>
      </w:divBdr>
      <w:divsChild>
        <w:div w:id="458498441">
          <w:marLeft w:val="0"/>
          <w:marRight w:val="0"/>
          <w:marTop w:val="0"/>
          <w:marBottom w:val="0"/>
          <w:divBdr>
            <w:top w:val="none" w:sz="0" w:space="0" w:color="auto"/>
            <w:left w:val="none" w:sz="0" w:space="0" w:color="auto"/>
            <w:bottom w:val="none" w:sz="0" w:space="0" w:color="auto"/>
            <w:right w:val="none" w:sz="0" w:space="0" w:color="auto"/>
          </w:divBdr>
        </w:div>
      </w:divsChild>
    </w:div>
    <w:div w:id="790168830">
      <w:bodyDiv w:val="1"/>
      <w:marLeft w:val="0"/>
      <w:marRight w:val="0"/>
      <w:marTop w:val="0"/>
      <w:marBottom w:val="0"/>
      <w:divBdr>
        <w:top w:val="none" w:sz="0" w:space="0" w:color="auto"/>
        <w:left w:val="none" w:sz="0" w:space="0" w:color="auto"/>
        <w:bottom w:val="none" w:sz="0" w:space="0" w:color="auto"/>
        <w:right w:val="none" w:sz="0" w:space="0" w:color="auto"/>
      </w:divBdr>
      <w:divsChild>
        <w:div w:id="1456558281">
          <w:marLeft w:val="0"/>
          <w:marRight w:val="0"/>
          <w:marTop w:val="0"/>
          <w:marBottom w:val="0"/>
          <w:divBdr>
            <w:top w:val="none" w:sz="0" w:space="0" w:color="auto"/>
            <w:left w:val="none" w:sz="0" w:space="0" w:color="auto"/>
            <w:bottom w:val="none" w:sz="0" w:space="0" w:color="auto"/>
            <w:right w:val="none" w:sz="0" w:space="0" w:color="auto"/>
          </w:divBdr>
        </w:div>
      </w:divsChild>
    </w:div>
    <w:div w:id="792791529">
      <w:bodyDiv w:val="1"/>
      <w:marLeft w:val="0"/>
      <w:marRight w:val="0"/>
      <w:marTop w:val="0"/>
      <w:marBottom w:val="0"/>
      <w:divBdr>
        <w:top w:val="none" w:sz="0" w:space="0" w:color="auto"/>
        <w:left w:val="none" w:sz="0" w:space="0" w:color="auto"/>
        <w:bottom w:val="none" w:sz="0" w:space="0" w:color="auto"/>
        <w:right w:val="none" w:sz="0" w:space="0" w:color="auto"/>
      </w:divBdr>
    </w:div>
    <w:div w:id="798064336">
      <w:bodyDiv w:val="1"/>
      <w:marLeft w:val="0"/>
      <w:marRight w:val="0"/>
      <w:marTop w:val="0"/>
      <w:marBottom w:val="0"/>
      <w:divBdr>
        <w:top w:val="none" w:sz="0" w:space="0" w:color="auto"/>
        <w:left w:val="none" w:sz="0" w:space="0" w:color="auto"/>
        <w:bottom w:val="none" w:sz="0" w:space="0" w:color="auto"/>
        <w:right w:val="none" w:sz="0" w:space="0" w:color="auto"/>
      </w:divBdr>
    </w:div>
    <w:div w:id="803080315">
      <w:bodyDiv w:val="1"/>
      <w:marLeft w:val="0"/>
      <w:marRight w:val="0"/>
      <w:marTop w:val="0"/>
      <w:marBottom w:val="0"/>
      <w:divBdr>
        <w:top w:val="none" w:sz="0" w:space="0" w:color="auto"/>
        <w:left w:val="none" w:sz="0" w:space="0" w:color="auto"/>
        <w:bottom w:val="none" w:sz="0" w:space="0" w:color="auto"/>
        <w:right w:val="none" w:sz="0" w:space="0" w:color="auto"/>
      </w:divBdr>
      <w:divsChild>
        <w:div w:id="1725255248">
          <w:marLeft w:val="0"/>
          <w:marRight w:val="0"/>
          <w:marTop w:val="0"/>
          <w:marBottom w:val="0"/>
          <w:divBdr>
            <w:top w:val="none" w:sz="0" w:space="0" w:color="auto"/>
            <w:left w:val="none" w:sz="0" w:space="0" w:color="auto"/>
            <w:bottom w:val="none" w:sz="0" w:space="0" w:color="auto"/>
            <w:right w:val="none" w:sz="0" w:space="0" w:color="auto"/>
          </w:divBdr>
        </w:div>
      </w:divsChild>
    </w:div>
    <w:div w:id="814184651">
      <w:bodyDiv w:val="1"/>
      <w:marLeft w:val="0"/>
      <w:marRight w:val="0"/>
      <w:marTop w:val="0"/>
      <w:marBottom w:val="0"/>
      <w:divBdr>
        <w:top w:val="none" w:sz="0" w:space="0" w:color="auto"/>
        <w:left w:val="none" w:sz="0" w:space="0" w:color="auto"/>
        <w:bottom w:val="none" w:sz="0" w:space="0" w:color="auto"/>
        <w:right w:val="none" w:sz="0" w:space="0" w:color="auto"/>
      </w:divBdr>
      <w:divsChild>
        <w:div w:id="1297377137">
          <w:marLeft w:val="0"/>
          <w:marRight w:val="0"/>
          <w:marTop w:val="0"/>
          <w:marBottom w:val="0"/>
          <w:divBdr>
            <w:top w:val="none" w:sz="0" w:space="0" w:color="auto"/>
            <w:left w:val="none" w:sz="0" w:space="0" w:color="auto"/>
            <w:bottom w:val="none" w:sz="0" w:space="0" w:color="auto"/>
            <w:right w:val="none" w:sz="0" w:space="0" w:color="auto"/>
          </w:divBdr>
        </w:div>
      </w:divsChild>
    </w:div>
    <w:div w:id="814637542">
      <w:bodyDiv w:val="1"/>
      <w:marLeft w:val="0"/>
      <w:marRight w:val="0"/>
      <w:marTop w:val="0"/>
      <w:marBottom w:val="0"/>
      <w:divBdr>
        <w:top w:val="none" w:sz="0" w:space="0" w:color="auto"/>
        <w:left w:val="none" w:sz="0" w:space="0" w:color="auto"/>
        <w:bottom w:val="none" w:sz="0" w:space="0" w:color="auto"/>
        <w:right w:val="none" w:sz="0" w:space="0" w:color="auto"/>
      </w:divBdr>
    </w:div>
    <w:div w:id="815145991">
      <w:bodyDiv w:val="1"/>
      <w:marLeft w:val="0"/>
      <w:marRight w:val="0"/>
      <w:marTop w:val="0"/>
      <w:marBottom w:val="0"/>
      <w:divBdr>
        <w:top w:val="none" w:sz="0" w:space="0" w:color="auto"/>
        <w:left w:val="none" w:sz="0" w:space="0" w:color="auto"/>
        <w:bottom w:val="none" w:sz="0" w:space="0" w:color="auto"/>
        <w:right w:val="none" w:sz="0" w:space="0" w:color="auto"/>
      </w:divBdr>
    </w:div>
    <w:div w:id="818309914">
      <w:bodyDiv w:val="1"/>
      <w:marLeft w:val="0"/>
      <w:marRight w:val="0"/>
      <w:marTop w:val="0"/>
      <w:marBottom w:val="0"/>
      <w:divBdr>
        <w:top w:val="none" w:sz="0" w:space="0" w:color="auto"/>
        <w:left w:val="none" w:sz="0" w:space="0" w:color="auto"/>
        <w:bottom w:val="none" w:sz="0" w:space="0" w:color="auto"/>
        <w:right w:val="none" w:sz="0" w:space="0" w:color="auto"/>
      </w:divBdr>
    </w:div>
    <w:div w:id="818696445">
      <w:bodyDiv w:val="1"/>
      <w:marLeft w:val="0"/>
      <w:marRight w:val="0"/>
      <w:marTop w:val="0"/>
      <w:marBottom w:val="0"/>
      <w:divBdr>
        <w:top w:val="none" w:sz="0" w:space="0" w:color="auto"/>
        <w:left w:val="none" w:sz="0" w:space="0" w:color="auto"/>
        <w:bottom w:val="none" w:sz="0" w:space="0" w:color="auto"/>
        <w:right w:val="none" w:sz="0" w:space="0" w:color="auto"/>
      </w:divBdr>
      <w:divsChild>
        <w:div w:id="138574020">
          <w:marLeft w:val="0"/>
          <w:marRight w:val="0"/>
          <w:marTop w:val="0"/>
          <w:marBottom w:val="0"/>
          <w:divBdr>
            <w:top w:val="none" w:sz="0" w:space="0" w:color="auto"/>
            <w:left w:val="none" w:sz="0" w:space="0" w:color="auto"/>
            <w:bottom w:val="none" w:sz="0" w:space="0" w:color="auto"/>
            <w:right w:val="none" w:sz="0" w:space="0" w:color="auto"/>
          </w:divBdr>
        </w:div>
      </w:divsChild>
    </w:div>
    <w:div w:id="819345365">
      <w:bodyDiv w:val="1"/>
      <w:marLeft w:val="0"/>
      <w:marRight w:val="0"/>
      <w:marTop w:val="0"/>
      <w:marBottom w:val="0"/>
      <w:divBdr>
        <w:top w:val="none" w:sz="0" w:space="0" w:color="auto"/>
        <w:left w:val="none" w:sz="0" w:space="0" w:color="auto"/>
        <w:bottom w:val="none" w:sz="0" w:space="0" w:color="auto"/>
        <w:right w:val="none" w:sz="0" w:space="0" w:color="auto"/>
      </w:divBdr>
      <w:divsChild>
        <w:div w:id="815950496">
          <w:marLeft w:val="0"/>
          <w:marRight w:val="0"/>
          <w:marTop w:val="0"/>
          <w:marBottom w:val="0"/>
          <w:divBdr>
            <w:top w:val="none" w:sz="0" w:space="0" w:color="auto"/>
            <w:left w:val="none" w:sz="0" w:space="0" w:color="auto"/>
            <w:bottom w:val="none" w:sz="0" w:space="0" w:color="auto"/>
            <w:right w:val="none" w:sz="0" w:space="0" w:color="auto"/>
          </w:divBdr>
        </w:div>
      </w:divsChild>
    </w:div>
    <w:div w:id="823937222">
      <w:bodyDiv w:val="1"/>
      <w:marLeft w:val="0"/>
      <w:marRight w:val="0"/>
      <w:marTop w:val="0"/>
      <w:marBottom w:val="0"/>
      <w:divBdr>
        <w:top w:val="none" w:sz="0" w:space="0" w:color="auto"/>
        <w:left w:val="none" w:sz="0" w:space="0" w:color="auto"/>
        <w:bottom w:val="none" w:sz="0" w:space="0" w:color="auto"/>
        <w:right w:val="none" w:sz="0" w:space="0" w:color="auto"/>
      </w:divBdr>
    </w:div>
    <w:div w:id="826016427">
      <w:bodyDiv w:val="1"/>
      <w:marLeft w:val="0"/>
      <w:marRight w:val="0"/>
      <w:marTop w:val="0"/>
      <w:marBottom w:val="0"/>
      <w:divBdr>
        <w:top w:val="none" w:sz="0" w:space="0" w:color="auto"/>
        <w:left w:val="none" w:sz="0" w:space="0" w:color="auto"/>
        <w:bottom w:val="none" w:sz="0" w:space="0" w:color="auto"/>
        <w:right w:val="none" w:sz="0" w:space="0" w:color="auto"/>
      </w:divBdr>
    </w:div>
    <w:div w:id="833299204">
      <w:bodyDiv w:val="1"/>
      <w:marLeft w:val="0"/>
      <w:marRight w:val="0"/>
      <w:marTop w:val="0"/>
      <w:marBottom w:val="0"/>
      <w:divBdr>
        <w:top w:val="none" w:sz="0" w:space="0" w:color="auto"/>
        <w:left w:val="none" w:sz="0" w:space="0" w:color="auto"/>
        <w:bottom w:val="none" w:sz="0" w:space="0" w:color="auto"/>
        <w:right w:val="none" w:sz="0" w:space="0" w:color="auto"/>
      </w:divBdr>
    </w:div>
    <w:div w:id="833448413">
      <w:bodyDiv w:val="1"/>
      <w:marLeft w:val="0"/>
      <w:marRight w:val="0"/>
      <w:marTop w:val="0"/>
      <w:marBottom w:val="0"/>
      <w:divBdr>
        <w:top w:val="none" w:sz="0" w:space="0" w:color="auto"/>
        <w:left w:val="none" w:sz="0" w:space="0" w:color="auto"/>
        <w:bottom w:val="none" w:sz="0" w:space="0" w:color="auto"/>
        <w:right w:val="none" w:sz="0" w:space="0" w:color="auto"/>
      </w:divBdr>
    </w:div>
    <w:div w:id="842278630">
      <w:bodyDiv w:val="1"/>
      <w:marLeft w:val="0"/>
      <w:marRight w:val="0"/>
      <w:marTop w:val="0"/>
      <w:marBottom w:val="0"/>
      <w:divBdr>
        <w:top w:val="none" w:sz="0" w:space="0" w:color="auto"/>
        <w:left w:val="none" w:sz="0" w:space="0" w:color="auto"/>
        <w:bottom w:val="none" w:sz="0" w:space="0" w:color="auto"/>
        <w:right w:val="none" w:sz="0" w:space="0" w:color="auto"/>
      </w:divBdr>
    </w:div>
    <w:div w:id="843857224">
      <w:bodyDiv w:val="1"/>
      <w:marLeft w:val="0"/>
      <w:marRight w:val="0"/>
      <w:marTop w:val="0"/>
      <w:marBottom w:val="0"/>
      <w:divBdr>
        <w:top w:val="none" w:sz="0" w:space="0" w:color="auto"/>
        <w:left w:val="none" w:sz="0" w:space="0" w:color="auto"/>
        <w:bottom w:val="none" w:sz="0" w:space="0" w:color="auto"/>
        <w:right w:val="none" w:sz="0" w:space="0" w:color="auto"/>
      </w:divBdr>
      <w:divsChild>
        <w:div w:id="136648048">
          <w:marLeft w:val="0"/>
          <w:marRight w:val="0"/>
          <w:marTop w:val="0"/>
          <w:marBottom w:val="0"/>
          <w:divBdr>
            <w:top w:val="none" w:sz="0" w:space="0" w:color="auto"/>
            <w:left w:val="none" w:sz="0" w:space="0" w:color="auto"/>
            <w:bottom w:val="none" w:sz="0" w:space="0" w:color="auto"/>
            <w:right w:val="none" w:sz="0" w:space="0" w:color="auto"/>
          </w:divBdr>
        </w:div>
      </w:divsChild>
    </w:div>
    <w:div w:id="849027610">
      <w:bodyDiv w:val="1"/>
      <w:marLeft w:val="0"/>
      <w:marRight w:val="0"/>
      <w:marTop w:val="0"/>
      <w:marBottom w:val="0"/>
      <w:divBdr>
        <w:top w:val="none" w:sz="0" w:space="0" w:color="auto"/>
        <w:left w:val="none" w:sz="0" w:space="0" w:color="auto"/>
        <w:bottom w:val="none" w:sz="0" w:space="0" w:color="auto"/>
        <w:right w:val="none" w:sz="0" w:space="0" w:color="auto"/>
      </w:divBdr>
    </w:div>
    <w:div w:id="854226959">
      <w:bodyDiv w:val="1"/>
      <w:marLeft w:val="0"/>
      <w:marRight w:val="0"/>
      <w:marTop w:val="0"/>
      <w:marBottom w:val="0"/>
      <w:divBdr>
        <w:top w:val="none" w:sz="0" w:space="0" w:color="auto"/>
        <w:left w:val="none" w:sz="0" w:space="0" w:color="auto"/>
        <w:bottom w:val="none" w:sz="0" w:space="0" w:color="auto"/>
        <w:right w:val="none" w:sz="0" w:space="0" w:color="auto"/>
      </w:divBdr>
    </w:div>
    <w:div w:id="855387149">
      <w:bodyDiv w:val="1"/>
      <w:marLeft w:val="0"/>
      <w:marRight w:val="0"/>
      <w:marTop w:val="0"/>
      <w:marBottom w:val="0"/>
      <w:divBdr>
        <w:top w:val="none" w:sz="0" w:space="0" w:color="auto"/>
        <w:left w:val="none" w:sz="0" w:space="0" w:color="auto"/>
        <w:bottom w:val="none" w:sz="0" w:space="0" w:color="auto"/>
        <w:right w:val="none" w:sz="0" w:space="0" w:color="auto"/>
      </w:divBdr>
    </w:div>
    <w:div w:id="856117209">
      <w:bodyDiv w:val="1"/>
      <w:marLeft w:val="0"/>
      <w:marRight w:val="0"/>
      <w:marTop w:val="0"/>
      <w:marBottom w:val="0"/>
      <w:divBdr>
        <w:top w:val="none" w:sz="0" w:space="0" w:color="auto"/>
        <w:left w:val="none" w:sz="0" w:space="0" w:color="auto"/>
        <w:bottom w:val="none" w:sz="0" w:space="0" w:color="auto"/>
        <w:right w:val="none" w:sz="0" w:space="0" w:color="auto"/>
      </w:divBdr>
      <w:divsChild>
        <w:div w:id="740106065">
          <w:marLeft w:val="0"/>
          <w:marRight w:val="0"/>
          <w:marTop w:val="0"/>
          <w:marBottom w:val="0"/>
          <w:divBdr>
            <w:top w:val="none" w:sz="0" w:space="0" w:color="auto"/>
            <w:left w:val="none" w:sz="0" w:space="0" w:color="auto"/>
            <w:bottom w:val="none" w:sz="0" w:space="0" w:color="auto"/>
            <w:right w:val="none" w:sz="0" w:space="0" w:color="auto"/>
          </w:divBdr>
        </w:div>
      </w:divsChild>
    </w:div>
    <w:div w:id="857810373">
      <w:bodyDiv w:val="1"/>
      <w:marLeft w:val="0"/>
      <w:marRight w:val="0"/>
      <w:marTop w:val="0"/>
      <w:marBottom w:val="0"/>
      <w:divBdr>
        <w:top w:val="none" w:sz="0" w:space="0" w:color="auto"/>
        <w:left w:val="none" w:sz="0" w:space="0" w:color="auto"/>
        <w:bottom w:val="none" w:sz="0" w:space="0" w:color="auto"/>
        <w:right w:val="none" w:sz="0" w:space="0" w:color="auto"/>
      </w:divBdr>
    </w:div>
    <w:div w:id="866680624">
      <w:bodyDiv w:val="1"/>
      <w:marLeft w:val="0"/>
      <w:marRight w:val="0"/>
      <w:marTop w:val="0"/>
      <w:marBottom w:val="0"/>
      <w:divBdr>
        <w:top w:val="none" w:sz="0" w:space="0" w:color="auto"/>
        <w:left w:val="none" w:sz="0" w:space="0" w:color="auto"/>
        <w:bottom w:val="none" w:sz="0" w:space="0" w:color="auto"/>
        <w:right w:val="none" w:sz="0" w:space="0" w:color="auto"/>
      </w:divBdr>
      <w:divsChild>
        <w:div w:id="2138598317">
          <w:marLeft w:val="0"/>
          <w:marRight w:val="0"/>
          <w:marTop w:val="0"/>
          <w:marBottom w:val="0"/>
          <w:divBdr>
            <w:top w:val="none" w:sz="0" w:space="0" w:color="auto"/>
            <w:left w:val="none" w:sz="0" w:space="0" w:color="auto"/>
            <w:bottom w:val="none" w:sz="0" w:space="0" w:color="auto"/>
            <w:right w:val="none" w:sz="0" w:space="0" w:color="auto"/>
          </w:divBdr>
        </w:div>
      </w:divsChild>
    </w:div>
    <w:div w:id="866721185">
      <w:bodyDiv w:val="1"/>
      <w:marLeft w:val="0"/>
      <w:marRight w:val="0"/>
      <w:marTop w:val="0"/>
      <w:marBottom w:val="0"/>
      <w:divBdr>
        <w:top w:val="none" w:sz="0" w:space="0" w:color="auto"/>
        <w:left w:val="none" w:sz="0" w:space="0" w:color="auto"/>
        <w:bottom w:val="none" w:sz="0" w:space="0" w:color="auto"/>
        <w:right w:val="none" w:sz="0" w:space="0" w:color="auto"/>
      </w:divBdr>
    </w:div>
    <w:div w:id="873466986">
      <w:bodyDiv w:val="1"/>
      <w:marLeft w:val="0"/>
      <w:marRight w:val="0"/>
      <w:marTop w:val="0"/>
      <w:marBottom w:val="0"/>
      <w:divBdr>
        <w:top w:val="none" w:sz="0" w:space="0" w:color="auto"/>
        <w:left w:val="none" w:sz="0" w:space="0" w:color="auto"/>
        <w:bottom w:val="none" w:sz="0" w:space="0" w:color="auto"/>
        <w:right w:val="none" w:sz="0" w:space="0" w:color="auto"/>
      </w:divBdr>
      <w:divsChild>
        <w:div w:id="1195926033">
          <w:marLeft w:val="0"/>
          <w:marRight w:val="0"/>
          <w:marTop w:val="0"/>
          <w:marBottom w:val="0"/>
          <w:divBdr>
            <w:top w:val="none" w:sz="0" w:space="0" w:color="auto"/>
            <w:left w:val="none" w:sz="0" w:space="0" w:color="auto"/>
            <w:bottom w:val="none" w:sz="0" w:space="0" w:color="auto"/>
            <w:right w:val="none" w:sz="0" w:space="0" w:color="auto"/>
          </w:divBdr>
        </w:div>
      </w:divsChild>
    </w:div>
    <w:div w:id="878669682">
      <w:bodyDiv w:val="1"/>
      <w:marLeft w:val="0"/>
      <w:marRight w:val="0"/>
      <w:marTop w:val="0"/>
      <w:marBottom w:val="0"/>
      <w:divBdr>
        <w:top w:val="none" w:sz="0" w:space="0" w:color="auto"/>
        <w:left w:val="none" w:sz="0" w:space="0" w:color="auto"/>
        <w:bottom w:val="none" w:sz="0" w:space="0" w:color="auto"/>
        <w:right w:val="none" w:sz="0" w:space="0" w:color="auto"/>
      </w:divBdr>
    </w:div>
    <w:div w:id="878975961">
      <w:bodyDiv w:val="1"/>
      <w:marLeft w:val="0"/>
      <w:marRight w:val="0"/>
      <w:marTop w:val="0"/>
      <w:marBottom w:val="0"/>
      <w:divBdr>
        <w:top w:val="none" w:sz="0" w:space="0" w:color="auto"/>
        <w:left w:val="none" w:sz="0" w:space="0" w:color="auto"/>
        <w:bottom w:val="none" w:sz="0" w:space="0" w:color="auto"/>
        <w:right w:val="none" w:sz="0" w:space="0" w:color="auto"/>
      </w:divBdr>
      <w:divsChild>
        <w:div w:id="1429351085">
          <w:marLeft w:val="0"/>
          <w:marRight w:val="0"/>
          <w:marTop w:val="0"/>
          <w:marBottom w:val="0"/>
          <w:divBdr>
            <w:top w:val="none" w:sz="0" w:space="0" w:color="auto"/>
            <w:left w:val="none" w:sz="0" w:space="0" w:color="auto"/>
            <w:bottom w:val="none" w:sz="0" w:space="0" w:color="auto"/>
            <w:right w:val="none" w:sz="0" w:space="0" w:color="auto"/>
          </w:divBdr>
        </w:div>
      </w:divsChild>
    </w:div>
    <w:div w:id="879821145">
      <w:bodyDiv w:val="1"/>
      <w:marLeft w:val="0"/>
      <w:marRight w:val="0"/>
      <w:marTop w:val="0"/>
      <w:marBottom w:val="0"/>
      <w:divBdr>
        <w:top w:val="none" w:sz="0" w:space="0" w:color="auto"/>
        <w:left w:val="none" w:sz="0" w:space="0" w:color="auto"/>
        <w:bottom w:val="none" w:sz="0" w:space="0" w:color="auto"/>
        <w:right w:val="none" w:sz="0" w:space="0" w:color="auto"/>
      </w:divBdr>
    </w:div>
    <w:div w:id="883055219">
      <w:bodyDiv w:val="1"/>
      <w:marLeft w:val="0"/>
      <w:marRight w:val="0"/>
      <w:marTop w:val="0"/>
      <w:marBottom w:val="0"/>
      <w:divBdr>
        <w:top w:val="none" w:sz="0" w:space="0" w:color="auto"/>
        <w:left w:val="none" w:sz="0" w:space="0" w:color="auto"/>
        <w:bottom w:val="none" w:sz="0" w:space="0" w:color="auto"/>
        <w:right w:val="none" w:sz="0" w:space="0" w:color="auto"/>
      </w:divBdr>
    </w:div>
    <w:div w:id="883756966">
      <w:bodyDiv w:val="1"/>
      <w:marLeft w:val="0"/>
      <w:marRight w:val="0"/>
      <w:marTop w:val="0"/>
      <w:marBottom w:val="0"/>
      <w:divBdr>
        <w:top w:val="none" w:sz="0" w:space="0" w:color="auto"/>
        <w:left w:val="none" w:sz="0" w:space="0" w:color="auto"/>
        <w:bottom w:val="none" w:sz="0" w:space="0" w:color="auto"/>
        <w:right w:val="none" w:sz="0" w:space="0" w:color="auto"/>
      </w:divBdr>
    </w:div>
    <w:div w:id="884412004">
      <w:bodyDiv w:val="1"/>
      <w:marLeft w:val="0"/>
      <w:marRight w:val="0"/>
      <w:marTop w:val="0"/>
      <w:marBottom w:val="0"/>
      <w:divBdr>
        <w:top w:val="none" w:sz="0" w:space="0" w:color="auto"/>
        <w:left w:val="none" w:sz="0" w:space="0" w:color="auto"/>
        <w:bottom w:val="none" w:sz="0" w:space="0" w:color="auto"/>
        <w:right w:val="none" w:sz="0" w:space="0" w:color="auto"/>
      </w:divBdr>
    </w:div>
    <w:div w:id="887717769">
      <w:bodyDiv w:val="1"/>
      <w:marLeft w:val="0"/>
      <w:marRight w:val="0"/>
      <w:marTop w:val="0"/>
      <w:marBottom w:val="0"/>
      <w:divBdr>
        <w:top w:val="none" w:sz="0" w:space="0" w:color="auto"/>
        <w:left w:val="none" w:sz="0" w:space="0" w:color="auto"/>
        <w:bottom w:val="none" w:sz="0" w:space="0" w:color="auto"/>
        <w:right w:val="none" w:sz="0" w:space="0" w:color="auto"/>
      </w:divBdr>
    </w:div>
    <w:div w:id="888490907">
      <w:bodyDiv w:val="1"/>
      <w:marLeft w:val="0"/>
      <w:marRight w:val="0"/>
      <w:marTop w:val="0"/>
      <w:marBottom w:val="0"/>
      <w:divBdr>
        <w:top w:val="none" w:sz="0" w:space="0" w:color="auto"/>
        <w:left w:val="none" w:sz="0" w:space="0" w:color="auto"/>
        <w:bottom w:val="none" w:sz="0" w:space="0" w:color="auto"/>
        <w:right w:val="none" w:sz="0" w:space="0" w:color="auto"/>
      </w:divBdr>
    </w:div>
    <w:div w:id="889069878">
      <w:bodyDiv w:val="1"/>
      <w:marLeft w:val="0"/>
      <w:marRight w:val="0"/>
      <w:marTop w:val="0"/>
      <w:marBottom w:val="0"/>
      <w:divBdr>
        <w:top w:val="none" w:sz="0" w:space="0" w:color="auto"/>
        <w:left w:val="none" w:sz="0" w:space="0" w:color="auto"/>
        <w:bottom w:val="none" w:sz="0" w:space="0" w:color="auto"/>
        <w:right w:val="none" w:sz="0" w:space="0" w:color="auto"/>
      </w:divBdr>
      <w:divsChild>
        <w:div w:id="1207985586">
          <w:marLeft w:val="0"/>
          <w:marRight w:val="0"/>
          <w:marTop w:val="0"/>
          <w:marBottom w:val="0"/>
          <w:divBdr>
            <w:top w:val="none" w:sz="0" w:space="0" w:color="auto"/>
            <w:left w:val="none" w:sz="0" w:space="0" w:color="auto"/>
            <w:bottom w:val="none" w:sz="0" w:space="0" w:color="auto"/>
            <w:right w:val="none" w:sz="0" w:space="0" w:color="auto"/>
          </w:divBdr>
        </w:div>
      </w:divsChild>
    </w:div>
    <w:div w:id="889416296">
      <w:bodyDiv w:val="1"/>
      <w:marLeft w:val="0"/>
      <w:marRight w:val="0"/>
      <w:marTop w:val="0"/>
      <w:marBottom w:val="0"/>
      <w:divBdr>
        <w:top w:val="none" w:sz="0" w:space="0" w:color="auto"/>
        <w:left w:val="none" w:sz="0" w:space="0" w:color="auto"/>
        <w:bottom w:val="none" w:sz="0" w:space="0" w:color="auto"/>
        <w:right w:val="none" w:sz="0" w:space="0" w:color="auto"/>
      </w:divBdr>
      <w:divsChild>
        <w:div w:id="1465851346">
          <w:marLeft w:val="0"/>
          <w:marRight w:val="0"/>
          <w:marTop w:val="0"/>
          <w:marBottom w:val="0"/>
          <w:divBdr>
            <w:top w:val="none" w:sz="0" w:space="0" w:color="auto"/>
            <w:left w:val="none" w:sz="0" w:space="0" w:color="auto"/>
            <w:bottom w:val="none" w:sz="0" w:space="0" w:color="auto"/>
            <w:right w:val="none" w:sz="0" w:space="0" w:color="auto"/>
          </w:divBdr>
        </w:div>
      </w:divsChild>
    </w:div>
    <w:div w:id="890307426">
      <w:bodyDiv w:val="1"/>
      <w:marLeft w:val="0"/>
      <w:marRight w:val="0"/>
      <w:marTop w:val="0"/>
      <w:marBottom w:val="0"/>
      <w:divBdr>
        <w:top w:val="none" w:sz="0" w:space="0" w:color="auto"/>
        <w:left w:val="none" w:sz="0" w:space="0" w:color="auto"/>
        <w:bottom w:val="none" w:sz="0" w:space="0" w:color="auto"/>
        <w:right w:val="none" w:sz="0" w:space="0" w:color="auto"/>
      </w:divBdr>
      <w:divsChild>
        <w:div w:id="1718238737">
          <w:marLeft w:val="0"/>
          <w:marRight w:val="0"/>
          <w:marTop w:val="0"/>
          <w:marBottom w:val="0"/>
          <w:divBdr>
            <w:top w:val="none" w:sz="0" w:space="0" w:color="auto"/>
            <w:left w:val="none" w:sz="0" w:space="0" w:color="auto"/>
            <w:bottom w:val="none" w:sz="0" w:space="0" w:color="auto"/>
            <w:right w:val="none" w:sz="0" w:space="0" w:color="auto"/>
          </w:divBdr>
        </w:div>
      </w:divsChild>
    </w:div>
    <w:div w:id="890842267">
      <w:bodyDiv w:val="1"/>
      <w:marLeft w:val="0"/>
      <w:marRight w:val="0"/>
      <w:marTop w:val="0"/>
      <w:marBottom w:val="0"/>
      <w:divBdr>
        <w:top w:val="none" w:sz="0" w:space="0" w:color="auto"/>
        <w:left w:val="none" w:sz="0" w:space="0" w:color="auto"/>
        <w:bottom w:val="none" w:sz="0" w:space="0" w:color="auto"/>
        <w:right w:val="none" w:sz="0" w:space="0" w:color="auto"/>
      </w:divBdr>
    </w:div>
    <w:div w:id="891111797">
      <w:bodyDiv w:val="1"/>
      <w:marLeft w:val="0"/>
      <w:marRight w:val="0"/>
      <w:marTop w:val="0"/>
      <w:marBottom w:val="0"/>
      <w:divBdr>
        <w:top w:val="none" w:sz="0" w:space="0" w:color="auto"/>
        <w:left w:val="none" w:sz="0" w:space="0" w:color="auto"/>
        <w:bottom w:val="none" w:sz="0" w:space="0" w:color="auto"/>
        <w:right w:val="none" w:sz="0" w:space="0" w:color="auto"/>
      </w:divBdr>
    </w:div>
    <w:div w:id="901670666">
      <w:bodyDiv w:val="1"/>
      <w:marLeft w:val="0"/>
      <w:marRight w:val="0"/>
      <w:marTop w:val="0"/>
      <w:marBottom w:val="0"/>
      <w:divBdr>
        <w:top w:val="none" w:sz="0" w:space="0" w:color="auto"/>
        <w:left w:val="none" w:sz="0" w:space="0" w:color="auto"/>
        <w:bottom w:val="none" w:sz="0" w:space="0" w:color="auto"/>
        <w:right w:val="none" w:sz="0" w:space="0" w:color="auto"/>
      </w:divBdr>
    </w:div>
    <w:div w:id="903639124">
      <w:bodyDiv w:val="1"/>
      <w:marLeft w:val="0"/>
      <w:marRight w:val="0"/>
      <w:marTop w:val="0"/>
      <w:marBottom w:val="0"/>
      <w:divBdr>
        <w:top w:val="none" w:sz="0" w:space="0" w:color="auto"/>
        <w:left w:val="none" w:sz="0" w:space="0" w:color="auto"/>
        <w:bottom w:val="none" w:sz="0" w:space="0" w:color="auto"/>
        <w:right w:val="none" w:sz="0" w:space="0" w:color="auto"/>
      </w:divBdr>
    </w:div>
    <w:div w:id="909001343">
      <w:bodyDiv w:val="1"/>
      <w:marLeft w:val="0"/>
      <w:marRight w:val="0"/>
      <w:marTop w:val="0"/>
      <w:marBottom w:val="0"/>
      <w:divBdr>
        <w:top w:val="none" w:sz="0" w:space="0" w:color="auto"/>
        <w:left w:val="none" w:sz="0" w:space="0" w:color="auto"/>
        <w:bottom w:val="none" w:sz="0" w:space="0" w:color="auto"/>
        <w:right w:val="none" w:sz="0" w:space="0" w:color="auto"/>
      </w:divBdr>
    </w:div>
    <w:div w:id="910772722">
      <w:bodyDiv w:val="1"/>
      <w:marLeft w:val="0"/>
      <w:marRight w:val="0"/>
      <w:marTop w:val="0"/>
      <w:marBottom w:val="0"/>
      <w:divBdr>
        <w:top w:val="none" w:sz="0" w:space="0" w:color="auto"/>
        <w:left w:val="none" w:sz="0" w:space="0" w:color="auto"/>
        <w:bottom w:val="none" w:sz="0" w:space="0" w:color="auto"/>
        <w:right w:val="none" w:sz="0" w:space="0" w:color="auto"/>
      </w:divBdr>
    </w:div>
    <w:div w:id="913008045">
      <w:bodyDiv w:val="1"/>
      <w:marLeft w:val="0"/>
      <w:marRight w:val="0"/>
      <w:marTop w:val="0"/>
      <w:marBottom w:val="0"/>
      <w:divBdr>
        <w:top w:val="none" w:sz="0" w:space="0" w:color="auto"/>
        <w:left w:val="none" w:sz="0" w:space="0" w:color="auto"/>
        <w:bottom w:val="none" w:sz="0" w:space="0" w:color="auto"/>
        <w:right w:val="none" w:sz="0" w:space="0" w:color="auto"/>
      </w:divBdr>
      <w:divsChild>
        <w:div w:id="1338507751">
          <w:marLeft w:val="0"/>
          <w:marRight w:val="0"/>
          <w:marTop w:val="0"/>
          <w:marBottom w:val="0"/>
          <w:divBdr>
            <w:top w:val="none" w:sz="0" w:space="0" w:color="auto"/>
            <w:left w:val="none" w:sz="0" w:space="0" w:color="auto"/>
            <w:bottom w:val="none" w:sz="0" w:space="0" w:color="auto"/>
            <w:right w:val="none" w:sz="0" w:space="0" w:color="auto"/>
          </w:divBdr>
        </w:div>
      </w:divsChild>
    </w:div>
    <w:div w:id="915018284">
      <w:bodyDiv w:val="1"/>
      <w:marLeft w:val="0"/>
      <w:marRight w:val="0"/>
      <w:marTop w:val="0"/>
      <w:marBottom w:val="0"/>
      <w:divBdr>
        <w:top w:val="none" w:sz="0" w:space="0" w:color="auto"/>
        <w:left w:val="none" w:sz="0" w:space="0" w:color="auto"/>
        <w:bottom w:val="none" w:sz="0" w:space="0" w:color="auto"/>
        <w:right w:val="none" w:sz="0" w:space="0" w:color="auto"/>
      </w:divBdr>
    </w:div>
    <w:div w:id="915938846">
      <w:bodyDiv w:val="1"/>
      <w:marLeft w:val="0"/>
      <w:marRight w:val="0"/>
      <w:marTop w:val="0"/>
      <w:marBottom w:val="0"/>
      <w:divBdr>
        <w:top w:val="none" w:sz="0" w:space="0" w:color="auto"/>
        <w:left w:val="none" w:sz="0" w:space="0" w:color="auto"/>
        <w:bottom w:val="none" w:sz="0" w:space="0" w:color="auto"/>
        <w:right w:val="none" w:sz="0" w:space="0" w:color="auto"/>
      </w:divBdr>
    </w:div>
    <w:div w:id="916936601">
      <w:bodyDiv w:val="1"/>
      <w:marLeft w:val="0"/>
      <w:marRight w:val="0"/>
      <w:marTop w:val="0"/>
      <w:marBottom w:val="0"/>
      <w:divBdr>
        <w:top w:val="none" w:sz="0" w:space="0" w:color="auto"/>
        <w:left w:val="none" w:sz="0" w:space="0" w:color="auto"/>
        <w:bottom w:val="none" w:sz="0" w:space="0" w:color="auto"/>
        <w:right w:val="none" w:sz="0" w:space="0" w:color="auto"/>
      </w:divBdr>
    </w:div>
    <w:div w:id="917519571">
      <w:bodyDiv w:val="1"/>
      <w:marLeft w:val="0"/>
      <w:marRight w:val="0"/>
      <w:marTop w:val="0"/>
      <w:marBottom w:val="0"/>
      <w:divBdr>
        <w:top w:val="none" w:sz="0" w:space="0" w:color="auto"/>
        <w:left w:val="none" w:sz="0" w:space="0" w:color="auto"/>
        <w:bottom w:val="none" w:sz="0" w:space="0" w:color="auto"/>
        <w:right w:val="none" w:sz="0" w:space="0" w:color="auto"/>
      </w:divBdr>
      <w:divsChild>
        <w:div w:id="216475531">
          <w:marLeft w:val="0"/>
          <w:marRight w:val="0"/>
          <w:marTop w:val="0"/>
          <w:marBottom w:val="0"/>
          <w:divBdr>
            <w:top w:val="none" w:sz="0" w:space="0" w:color="auto"/>
            <w:left w:val="none" w:sz="0" w:space="0" w:color="auto"/>
            <w:bottom w:val="none" w:sz="0" w:space="0" w:color="auto"/>
            <w:right w:val="none" w:sz="0" w:space="0" w:color="auto"/>
          </w:divBdr>
        </w:div>
      </w:divsChild>
    </w:div>
    <w:div w:id="919405367">
      <w:bodyDiv w:val="1"/>
      <w:marLeft w:val="0"/>
      <w:marRight w:val="0"/>
      <w:marTop w:val="0"/>
      <w:marBottom w:val="0"/>
      <w:divBdr>
        <w:top w:val="none" w:sz="0" w:space="0" w:color="auto"/>
        <w:left w:val="none" w:sz="0" w:space="0" w:color="auto"/>
        <w:bottom w:val="none" w:sz="0" w:space="0" w:color="auto"/>
        <w:right w:val="none" w:sz="0" w:space="0" w:color="auto"/>
      </w:divBdr>
    </w:div>
    <w:div w:id="919875674">
      <w:bodyDiv w:val="1"/>
      <w:marLeft w:val="0"/>
      <w:marRight w:val="0"/>
      <w:marTop w:val="0"/>
      <w:marBottom w:val="0"/>
      <w:divBdr>
        <w:top w:val="none" w:sz="0" w:space="0" w:color="auto"/>
        <w:left w:val="none" w:sz="0" w:space="0" w:color="auto"/>
        <w:bottom w:val="none" w:sz="0" w:space="0" w:color="auto"/>
        <w:right w:val="none" w:sz="0" w:space="0" w:color="auto"/>
      </w:divBdr>
      <w:divsChild>
        <w:div w:id="475417958">
          <w:marLeft w:val="0"/>
          <w:marRight w:val="0"/>
          <w:marTop w:val="0"/>
          <w:marBottom w:val="0"/>
          <w:divBdr>
            <w:top w:val="none" w:sz="0" w:space="0" w:color="auto"/>
            <w:left w:val="none" w:sz="0" w:space="0" w:color="auto"/>
            <w:bottom w:val="none" w:sz="0" w:space="0" w:color="auto"/>
            <w:right w:val="none" w:sz="0" w:space="0" w:color="auto"/>
          </w:divBdr>
        </w:div>
        <w:div w:id="1648974285">
          <w:marLeft w:val="0"/>
          <w:marRight w:val="0"/>
          <w:marTop w:val="0"/>
          <w:marBottom w:val="0"/>
          <w:divBdr>
            <w:top w:val="none" w:sz="0" w:space="0" w:color="auto"/>
            <w:left w:val="none" w:sz="0" w:space="0" w:color="auto"/>
            <w:bottom w:val="none" w:sz="0" w:space="0" w:color="auto"/>
            <w:right w:val="none" w:sz="0" w:space="0" w:color="auto"/>
          </w:divBdr>
        </w:div>
        <w:div w:id="1885291771">
          <w:marLeft w:val="0"/>
          <w:marRight w:val="0"/>
          <w:marTop w:val="0"/>
          <w:marBottom w:val="0"/>
          <w:divBdr>
            <w:top w:val="none" w:sz="0" w:space="0" w:color="auto"/>
            <w:left w:val="none" w:sz="0" w:space="0" w:color="auto"/>
            <w:bottom w:val="none" w:sz="0" w:space="0" w:color="auto"/>
            <w:right w:val="none" w:sz="0" w:space="0" w:color="auto"/>
          </w:divBdr>
        </w:div>
      </w:divsChild>
    </w:div>
    <w:div w:id="931544058">
      <w:bodyDiv w:val="1"/>
      <w:marLeft w:val="0"/>
      <w:marRight w:val="0"/>
      <w:marTop w:val="0"/>
      <w:marBottom w:val="0"/>
      <w:divBdr>
        <w:top w:val="none" w:sz="0" w:space="0" w:color="auto"/>
        <w:left w:val="none" w:sz="0" w:space="0" w:color="auto"/>
        <w:bottom w:val="none" w:sz="0" w:space="0" w:color="auto"/>
        <w:right w:val="none" w:sz="0" w:space="0" w:color="auto"/>
      </w:divBdr>
    </w:div>
    <w:div w:id="932054841">
      <w:bodyDiv w:val="1"/>
      <w:marLeft w:val="0"/>
      <w:marRight w:val="0"/>
      <w:marTop w:val="0"/>
      <w:marBottom w:val="0"/>
      <w:divBdr>
        <w:top w:val="none" w:sz="0" w:space="0" w:color="auto"/>
        <w:left w:val="none" w:sz="0" w:space="0" w:color="auto"/>
        <w:bottom w:val="none" w:sz="0" w:space="0" w:color="auto"/>
        <w:right w:val="none" w:sz="0" w:space="0" w:color="auto"/>
      </w:divBdr>
    </w:div>
    <w:div w:id="933515075">
      <w:bodyDiv w:val="1"/>
      <w:marLeft w:val="0"/>
      <w:marRight w:val="0"/>
      <w:marTop w:val="0"/>
      <w:marBottom w:val="0"/>
      <w:divBdr>
        <w:top w:val="none" w:sz="0" w:space="0" w:color="auto"/>
        <w:left w:val="none" w:sz="0" w:space="0" w:color="auto"/>
        <w:bottom w:val="none" w:sz="0" w:space="0" w:color="auto"/>
        <w:right w:val="none" w:sz="0" w:space="0" w:color="auto"/>
      </w:divBdr>
    </w:div>
    <w:div w:id="935138656">
      <w:bodyDiv w:val="1"/>
      <w:marLeft w:val="0"/>
      <w:marRight w:val="0"/>
      <w:marTop w:val="0"/>
      <w:marBottom w:val="0"/>
      <w:divBdr>
        <w:top w:val="none" w:sz="0" w:space="0" w:color="auto"/>
        <w:left w:val="none" w:sz="0" w:space="0" w:color="auto"/>
        <w:bottom w:val="none" w:sz="0" w:space="0" w:color="auto"/>
        <w:right w:val="none" w:sz="0" w:space="0" w:color="auto"/>
      </w:divBdr>
      <w:divsChild>
        <w:div w:id="1203516480">
          <w:marLeft w:val="0"/>
          <w:marRight w:val="0"/>
          <w:marTop w:val="0"/>
          <w:marBottom w:val="0"/>
          <w:divBdr>
            <w:top w:val="none" w:sz="0" w:space="0" w:color="auto"/>
            <w:left w:val="none" w:sz="0" w:space="0" w:color="auto"/>
            <w:bottom w:val="none" w:sz="0" w:space="0" w:color="auto"/>
            <w:right w:val="none" w:sz="0" w:space="0" w:color="auto"/>
          </w:divBdr>
        </w:div>
      </w:divsChild>
    </w:div>
    <w:div w:id="940336726">
      <w:bodyDiv w:val="1"/>
      <w:marLeft w:val="0"/>
      <w:marRight w:val="0"/>
      <w:marTop w:val="0"/>
      <w:marBottom w:val="0"/>
      <w:divBdr>
        <w:top w:val="none" w:sz="0" w:space="0" w:color="auto"/>
        <w:left w:val="none" w:sz="0" w:space="0" w:color="auto"/>
        <w:bottom w:val="none" w:sz="0" w:space="0" w:color="auto"/>
        <w:right w:val="none" w:sz="0" w:space="0" w:color="auto"/>
      </w:divBdr>
      <w:divsChild>
        <w:div w:id="1352102750">
          <w:marLeft w:val="0"/>
          <w:marRight w:val="0"/>
          <w:marTop w:val="0"/>
          <w:marBottom w:val="0"/>
          <w:divBdr>
            <w:top w:val="none" w:sz="0" w:space="0" w:color="auto"/>
            <w:left w:val="none" w:sz="0" w:space="0" w:color="auto"/>
            <w:bottom w:val="none" w:sz="0" w:space="0" w:color="auto"/>
            <w:right w:val="none" w:sz="0" w:space="0" w:color="auto"/>
          </w:divBdr>
        </w:div>
      </w:divsChild>
    </w:div>
    <w:div w:id="940382707">
      <w:bodyDiv w:val="1"/>
      <w:marLeft w:val="0"/>
      <w:marRight w:val="0"/>
      <w:marTop w:val="0"/>
      <w:marBottom w:val="0"/>
      <w:divBdr>
        <w:top w:val="none" w:sz="0" w:space="0" w:color="auto"/>
        <w:left w:val="none" w:sz="0" w:space="0" w:color="auto"/>
        <w:bottom w:val="none" w:sz="0" w:space="0" w:color="auto"/>
        <w:right w:val="none" w:sz="0" w:space="0" w:color="auto"/>
      </w:divBdr>
    </w:div>
    <w:div w:id="943226342">
      <w:bodyDiv w:val="1"/>
      <w:marLeft w:val="0"/>
      <w:marRight w:val="0"/>
      <w:marTop w:val="0"/>
      <w:marBottom w:val="0"/>
      <w:divBdr>
        <w:top w:val="none" w:sz="0" w:space="0" w:color="auto"/>
        <w:left w:val="none" w:sz="0" w:space="0" w:color="auto"/>
        <w:bottom w:val="none" w:sz="0" w:space="0" w:color="auto"/>
        <w:right w:val="none" w:sz="0" w:space="0" w:color="auto"/>
      </w:divBdr>
    </w:div>
    <w:div w:id="943539336">
      <w:bodyDiv w:val="1"/>
      <w:marLeft w:val="0"/>
      <w:marRight w:val="0"/>
      <w:marTop w:val="0"/>
      <w:marBottom w:val="0"/>
      <w:divBdr>
        <w:top w:val="none" w:sz="0" w:space="0" w:color="auto"/>
        <w:left w:val="none" w:sz="0" w:space="0" w:color="auto"/>
        <w:bottom w:val="none" w:sz="0" w:space="0" w:color="auto"/>
        <w:right w:val="none" w:sz="0" w:space="0" w:color="auto"/>
      </w:divBdr>
    </w:div>
    <w:div w:id="945968970">
      <w:bodyDiv w:val="1"/>
      <w:marLeft w:val="0"/>
      <w:marRight w:val="0"/>
      <w:marTop w:val="0"/>
      <w:marBottom w:val="0"/>
      <w:divBdr>
        <w:top w:val="none" w:sz="0" w:space="0" w:color="auto"/>
        <w:left w:val="none" w:sz="0" w:space="0" w:color="auto"/>
        <w:bottom w:val="none" w:sz="0" w:space="0" w:color="auto"/>
        <w:right w:val="none" w:sz="0" w:space="0" w:color="auto"/>
      </w:divBdr>
    </w:div>
    <w:div w:id="946347843">
      <w:bodyDiv w:val="1"/>
      <w:marLeft w:val="0"/>
      <w:marRight w:val="0"/>
      <w:marTop w:val="0"/>
      <w:marBottom w:val="0"/>
      <w:divBdr>
        <w:top w:val="none" w:sz="0" w:space="0" w:color="auto"/>
        <w:left w:val="none" w:sz="0" w:space="0" w:color="auto"/>
        <w:bottom w:val="none" w:sz="0" w:space="0" w:color="auto"/>
        <w:right w:val="none" w:sz="0" w:space="0" w:color="auto"/>
      </w:divBdr>
    </w:div>
    <w:div w:id="947272178">
      <w:bodyDiv w:val="1"/>
      <w:marLeft w:val="0"/>
      <w:marRight w:val="0"/>
      <w:marTop w:val="0"/>
      <w:marBottom w:val="0"/>
      <w:divBdr>
        <w:top w:val="none" w:sz="0" w:space="0" w:color="auto"/>
        <w:left w:val="none" w:sz="0" w:space="0" w:color="auto"/>
        <w:bottom w:val="none" w:sz="0" w:space="0" w:color="auto"/>
        <w:right w:val="none" w:sz="0" w:space="0" w:color="auto"/>
      </w:divBdr>
      <w:divsChild>
        <w:div w:id="1311137469">
          <w:marLeft w:val="0"/>
          <w:marRight w:val="0"/>
          <w:marTop w:val="0"/>
          <w:marBottom w:val="0"/>
          <w:divBdr>
            <w:top w:val="none" w:sz="0" w:space="0" w:color="auto"/>
            <w:left w:val="none" w:sz="0" w:space="0" w:color="auto"/>
            <w:bottom w:val="none" w:sz="0" w:space="0" w:color="auto"/>
            <w:right w:val="none" w:sz="0" w:space="0" w:color="auto"/>
          </w:divBdr>
        </w:div>
      </w:divsChild>
    </w:div>
    <w:div w:id="947811664">
      <w:bodyDiv w:val="1"/>
      <w:marLeft w:val="0"/>
      <w:marRight w:val="0"/>
      <w:marTop w:val="0"/>
      <w:marBottom w:val="0"/>
      <w:divBdr>
        <w:top w:val="none" w:sz="0" w:space="0" w:color="auto"/>
        <w:left w:val="none" w:sz="0" w:space="0" w:color="auto"/>
        <w:bottom w:val="none" w:sz="0" w:space="0" w:color="auto"/>
        <w:right w:val="none" w:sz="0" w:space="0" w:color="auto"/>
      </w:divBdr>
    </w:div>
    <w:div w:id="948969612">
      <w:bodyDiv w:val="1"/>
      <w:marLeft w:val="0"/>
      <w:marRight w:val="0"/>
      <w:marTop w:val="0"/>
      <w:marBottom w:val="0"/>
      <w:divBdr>
        <w:top w:val="none" w:sz="0" w:space="0" w:color="auto"/>
        <w:left w:val="none" w:sz="0" w:space="0" w:color="auto"/>
        <w:bottom w:val="none" w:sz="0" w:space="0" w:color="auto"/>
        <w:right w:val="none" w:sz="0" w:space="0" w:color="auto"/>
      </w:divBdr>
    </w:div>
    <w:div w:id="948976779">
      <w:bodyDiv w:val="1"/>
      <w:marLeft w:val="0"/>
      <w:marRight w:val="0"/>
      <w:marTop w:val="0"/>
      <w:marBottom w:val="0"/>
      <w:divBdr>
        <w:top w:val="none" w:sz="0" w:space="0" w:color="auto"/>
        <w:left w:val="none" w:sz="0" w:space="0" w:color="auto"/>
        <w:bottom w:val="none" w:sz="0" w:space="0" w:color="auto"/>
        <w:right w:val="none" w:sz="0" w:space="0" w:color="auto"/>
      </w:divBdr>
      <w:divsChild>
        <w:div w:id="475074393">
          <w:marLeft w:val="0"/>
          <w:marRight w:val="0"/>
          <w:marTop w:val="0"/>
          <w:marBottom w:val="0"/>
          <w:divBdr>
            <w:top w:val="none" w:sz="0" w:space="0" w:color="auto"/>
            <w:left w:val="none" w:sz="0" w:space="0" w:color="auto"/>
            <w:bottom w:val="none" w:sz="0" w:space="0" w:color="auto"/>
            <w:right w:val="none" w:sz="0" w:space="0" w:color="auto"/>
          </w:divBdr>
        </w:div>
      </w:divsChild>
    </w:div>
    <w:div w:id="955603883">
      <w:bodyDiv w:val="1"/>
      <w:marLeft w:val="0"/>
      <w:marRight w:val="0"/>
      <w:marTop w:val="0"/>
      <w:marBottom w:val="0"/>
      <w:divBdr>
        <w:top w:val="none" w:sz="0" w:space="0" w:color="auto"/>
        <w:left w:val="none" w:sz="0" w:space="0" w:color="auto"/>
        <w:bottom w:val="none" w:sz="0" w:space="0" w:color="auto"/>
        <w:right w:val="none" w:sz="0" w:space="0" w:color="auto"/>
      </w:divBdr>
    </w:div>
    <w:div w:id="956258137">
      <w:bodyDiv w:val="1"/>
      <w:marLeft w:val="0"/>
      <w:marRight w:val="0"/>
      <w:marTop w:val="0"/>
      <w:marBottom w:val="0"/>
      <w:divBdr>
        <w:top w:val="none" w:sz="0" w:space="0" w:color="auto"/>
        <w:left w:val="none" w:sz="0" w:space="0" w:color="auto"/>
        <w:bottom w:val="none" w:sz="0" w:space="0" w:color="auto"/>
        <w:right w:val="none" w:sz="0" w:space="0" w:color="auto"/>
      </w:divBdr>
    </w:div>
    <w:div w:id="956529135">
      <w:bodyDiv w:val="1"/>
      <w:marLeft w:val="0"/>
      <w:marRight w:val="0"/>
      <w:marTop w:val="0"/>
      <w:marBottom w:val="0"/>
      <w:divBdr>
        <w:top w:val="none" w:sz="0" w:space="0" w:color="auto"/>
        <w:left w:val="none" w:sz="0" w:space="0" w:color="auto"/>
        <w:bottom w:val="none" w:sz="0" w:space="0" w:color="auto"/>
        <w:right w:val="none" w:sz="0" w:space="0" w:color="auto"/>
      </w:divBdr>
    </w:div>
    <w:div w:id="956760237">
      <w:bodyDiv w:val="1"/>
      <w:marLeft w:val="0"/>
      <w:marRight w:val="0"/>
      <w:marTop w:val="0"/>
      <w:marBottom w:val="0"/>
      <w:divBdr>
        <w:top w:val="none" w:sz="0" w:space="0" w:color="auto"/>
        <w:left w:val="none" w:sz="0" w:space="0" w:color="auto"/>
        <w:bottom w:val="none" w:sz="0" w:space="0" w:color="auto"/>
        <w:right w:val="none" w:sz="0" w:space="0" w:color="auto"/>
      </w:divBdr>
    </w:div>
    <w:div w:id="957225521">
      <w:bodyDiv w:val="1"/>
      <w:marLeft w:val="0"/>
      <w:marRight w:val="0"/>
      <w:marTop w:val="0"/>
      <w:marBottom w:val="0"/>
      <w:divBdr>
        <w:top w:val="none" w:sz="0" w:space="0" w:color="auto"/>
        <w:left w:val="none" w:sz="0" w:space="0" w:color="auto"/>
        <w:bottom w:val="none" w:sz="0" w:space="0" w:color="auto"/>
        <w:right w:val="none" w:sz="0" w:space="0" w:color="auto"/>
      </w:divBdr>
      <w:divsChild>
        <w:div w:id="843320124">
          <w:marLeft w:val="0"/>
          <w:marRight w:val="0"/>
          <w:marTop w:val="0"/>
          <w:marBottom w:val="0"/>
          <w:divBdr>
            <w:top w:val="none" w:sz="0" w:space="0" w:color="auto"/>
            <w:left w:val="none" w:sz="0" w:space="0" w:color="auto"/>
            <w:bottom w:val="none" w:sz="0" w:space="0" w:color="auto"/>
            <w:right w:val="none" w:sz="0" w:space="0" w:color="auto"/>
          </w:divBdr>
        </w:div>
      </w:divsChild>
    </w:div>
    <w:div w:id="957641164">
      <w:bodyDiv w:val="1"/>
      <w:marLeft w:val="0"/>
      <w:marRight w:val="0"/>
      <w:marTop w:val="0"/>
      <w:marBottom w:val="0"/>
      <w:divBdr>
        <w:top w:val="none" w:sz="0" w:space="0" w:color="auto"/>
        <w:left w:val="none" w:sz="0" w:space="0" w:color="auto"/>
        <w:bottom w:val="none" w:sz="0" w:space="0" w:color="auto"/>
        <w:right w:val="none" w:sz="0" w:space="0" w:color="auto"/>
      </w:divBdr>
    </w:div>
    <w:div w:id="961499127">
      <w:bodyDiv w:val="1"/>
      <w:marLeft w:val="0"/>
      <w:marRight w:val="0"/>
      <w:marTop w:val="0"/>
      <w:marBottom w:val="0"/>
      <w:divBdr>
        <w:top w:val="none" w:sz="0" w:space="0" w:color="auto"/>
        <w:left w:val="none" w:sz="0" w:space="0" w:color="auto"/>
        <w:bottom w:val="none" w:sz="0" w:space="0" w:color="auto"/>
        <w:right w:val="none" w:sz="0" w:space="0" w:color="auto"/>
      </w:divBdr>
    </w:div>
    <w:div w:id="963996859">
      <w:bodyDiv w:val="1"/>
      <w:marLeft w:val="0"/>
      <w:marRight w:val="0"/>
      <w:marTop w:val="0"/>
      <w:marBottom w:val="0"/>
      <w:divBdr>
        <w:top w:val="none" w:sz="0" w:space="0" w:color="auto"/>
        <w:left w:val="none" w:sz="0" w:space="0" w:color="auto"/>
        <w:bottom w:val="none" w:sz="0" w:space="0" w:color="auto"/>
        <w:right w:val="none" w:sz="0" w:space="0" w:color="auto"/>
      </w:divBdr>
    </w:div>
    <w:div w:id="965280188">
      <w:bodyDiv w:val="1"/>
      <w:marLeft w:val="0"/>
      <w:marRight w:val="0"/>
      <w:marTop w:val="0"/>
      <w:marBottom w:val="0"/>
      <w:divBdr>
        <w:top w:val="none" w:sz="0" w:space="0" w:color="auto"/>
        <w:left w:val="none" w:sz="0" w:space="0" w:color="auto"/>
        <w:bottom w:val="none" w:sz="0" w:space="0" w:color="auto"/>
        <w:right w:val="none" w:sz="0" w:space="0" w:color="auto"/>
      </w:divBdr>
      <w:divsChild>
        <w:div w:id="1527980012">
          <w:marLeft w:val="0"/>
          <w:marRight w:val="0"/>
          <w:marTop w:val="0"/>
          <w:marBottom w:val="0"/>
          <w:divBdr>
            <w:top w:val="none" w:sz="0" w:space="0" w:color="auto"/>
            <w:left w:val="none" w:sz="0" w:space="0" w:color="auto"/>
            <w:bottom w:val="none" w:sz="0" w:space="0" w:color="auto"/>
            <w:right w:val="none" w:sz="0" w:space="0" w:color="auto"/>
          </w:divBdr>
        </w:div>
      </w:divsChild>
    </w:div>
    <w:div w:id="967855543">
      <w:bodyDiv w:val="1"/>
      <w:marLeft w:val="0"/>
      <w:marRight w:val="0"/>
      <w:marTop w:val="0"/>
      <w:marBottom w:val="0"/>
      <w:divBdr>
        <w:top w:val="none" w:sz="0" w:space="0" w:color="auto"/>
        <w:left w:val="none" w:sz="0" w:space="0" w:color="auto"/>
        <w:bottom w:val="none" w:sz="0" w:space="0" w:color="auto"/>
        <w:right w:val="none" w:sz="0" w:space="0" w:color="auto"/>
      </w:divBdr>
    </w:div>
    <w:div w:id="969897644">
      <w:bodyDiv w:val="1"/>
      <w:marLeft w:val="0"/>
      <w:marRight w:val="0"/>
      <w:marTop w:val="0"/>
      <w:marBottom w:val="0"/>
      <w:divBdr>
        <w:top w:val="none" w:sz="0" w:space="0" w:color="auto"/>
        <w:left w:val="none" w:sz="0" w:space="0" w:color="auto"/>
        <w:bottom w:val="none" w:sz="0" w:space="0" w:color="auto"/>
        <w:right w:val="none" w:sz="0" w:space="0" w:color="auto"/>
      </w:divBdr>
    </w:div>
    <w:div w:id="976761662">
      <w:bodyDiv w:val="1"/>
      <w:marLeft w:val="0"/>
      <w:marRight w:val="0"/>
      <w:marTop w:val="0"/>
      <w:marBottom w:val="0"/>
      <w:divBdr>
        <w:top w:val="none" w:sz="0" w:space="0" w:color="auto"/>
        <w:left w:val="none" w:sz="0" w:space="0" w:color="auto"/>
        <w:bottom w:val="none" w:sz="0" w:space="0" w:color="auto"/>
        <w:right w:val="none" w:sz="0" w:space="0" w:color="auto"/>
      </w:divBdr>
      <w:divsChild>
        <w:div w:id="129439344">
          <w:marLeft w:val="0"/>
          <w:marRight w:val="0"/>
          <w:marTop w:val="0"/>
          <w:marBottom w:val="0"/>
          <w:divBdr>
            <w:top w:val="none" w:sz="0" w:space="0" w:color="auto"/>
            <w:left w:val="none" w:sz="0" w:space="0" w:color="auto"/>
            <w:bottom w:val="none" w:sz="0" w:space="0" w:color="auto"/>
            <w:right w:val="none" w:sz="0" w:space="0" w:color="auto"/>
          </w:divBdr>
        </w:div>
      </w:divsChild>
    </w:div>
    <w:div w:id="977151509">
      <w:bodyDiv w:val="1"/>
      <w:marLeft w:val="0"/>
      <w:marRight w:val="0"/>
      <w:marTop w:val="0"/>
      <w:marBottom w:val="0"/>
      <w:divBdr>
        <w:top w:val="none" w:sz="0" w:space="0" w:color="auto"/>
        <w:left w:val="none" w:sz="0" w:space="0" w:color="auto"/>
        <w:bottom w:val="none" w:sz="0" w:space="0" w:color="auto"/>
        <w:right w:val="none" w:sz="0" w:space="0" w:color="auto"/>
      </w:divBdr>
    </w:div>
    <w:div w:id="978418259">
      <w:bodyDiv w:val="1"/>
      <w:marLeft w:val="0"/>
      <w:marRight w:val="0"/>
      <w:marTop w:val="0"/>
      <w:marBottom w:val="0"/>
      <w:divBdr>
        <w:top w:val="none" w:sz="0" w:space="0" w:color="auto"/>
        <w:left w:val="none" w:sz="0" w:space="0" w:color="auto"/>
        <w:bottom w:val="none" w:sz="0" w:space="0" w:color="auto"/>
        <w:right w:val="none" w:sz="0" w:space="0" w:color="auto"/>
      </w:divBdr>
      <w:divsChild>
        <w:div w:id="1525826160">
          <w:marLeft w:val="0"/>
          <w:marRight w:val="0"/>
          <w:marTop w:val="0"/>
          <w:marBottom w:val="0"/>
          <w:divBdr>
            <w:top w:val="none" w:sz="0" w:space="0" w:color="auto"/>
            <w:left w:val="none" w:sz="0" w:space="0" w:color="auto"/>
            <w:bottom w:val="none" w:sz="0" w:space="0" w:color="auto"/>
            <w:right w:val="none" w:sz="0" w:space="0" w:color="auto"/>
          </w:divBdr>
        </w:div>
      </w:divsChild>
    </w:div>
    <w:div w:id="981539216">
      <w:bodyDiv w:val="1"/>
      <w:marLeft w:val="0"/>
      <w:marRight w:val="0"/>
      <w:marTop w:val="0"/>
      <w:marBottom w:val="0"/>
      <w:divBdr>
        <w:top w:val="none" w:sz="0" w:space="0" w:color="auto"/>
        <w:left w:val="none" w:sz="0" w:space="0" w:color="auto"/>
        <w:bottom w:val="none" w:sz="0" w:space="0" w:color="auto"/>
        <w:right w:val="none" w:sz="0" w:space="0" w:color="auto"/>
      </w:divBdr>
    </w:div>
    <w:div w:id="983198858">
      <w:bodyDiv w:val="1"/>
      <w:marLeft w:val="0"/>
      <w:marRight w:val="0"/>
      <w:marTop w:val="0"/>
      <w:marBottom w:val="0"/>
      <w:divBdr>
        <w:top w:val="none" w:sz="0" w:space="0" w:color="auto"/>
        <w:left w:val="none" w:sz="0" w:space="0" w:color="auto"/>
        <w:bottom w:val="none" w:sz="0" w:space="0" w:color="auto"/>
        <w:right w:val="none" w:sz="0" w:space="0" w:color="auto"/>
      </w:divBdr>
    </w:div>
    <w:div w:id="984431070">
      <w:bodyDiv w:val="1"/>
      <w:marLeft w:val="0"/>
      <w:marRight w:val="0"/>
      <w:marTop w:val="0"/>
      <w:marBottom w:val="0"/>
      <w:divBdr>
        <w:top w:val="none" w:sz="0" w:space="0" w:color="auto"/>
        <w:left w:val="none" w:sz="0" w:space="0" w:color="auto"/>
        <w:bottom w:val="none" w:sz="0" w:space="0" w:color="auto"/>
        <w:right w:val="none" w:sz="0" w:space="0" w:color="auto"/>
      </w:divBdr>
    </w:div>
    <w:div w:id="985008180">
      <w:bodyDiv w:val="1"/>
      <w:marLeft w:val="0"/>
      <w:marRight w:val="0"/>
      <w:marTop w:val="0"/>
      <w:marBottom w:val="0"/>
      <w:divBdr>
        <w:top w:val="none" w:sz="0" w:space="0" w:color="auto"/>
        <w:left w:val="none" w:sz="0" w:space="0" w:color="auto"/>
        <w:bottom w:val="none" w:sz="0" w:space="0" w:color="auto"/>
        <w:right w:val="none" w:sz="0" w:space="0" w:color="auto"/>
      </w:divBdr>
    </w:div>
    <w:div w:id="985822377">
      <w:bodyDiv w:val="1"/>
      <w:marLeft w:val="0"/>
      <w:marRight w:val="0"/>
      <w:marTop w:val="0"/>
      <w:marBottom w:val="0"/>
      <w:divBdr>
        <w:top w:val="none" w:sz="0" w:space="0" w:color="auto"/>
        <w:left w:val="none" w:sz="0" w:space="0" w:color="auto"/>
        <w:bottom w:val="none" w:sz="0" w:space="0" w:color="auto"/>
        <w:right w:val="none" w:sz="0" w:space="0" w:color="auto"/>
      </w:divBdr>
    </w:div>
    <w:div w:id="986472076">
      <w:bodyDiv w:val="1"/>
      <w:marLeft w:val="0"/>
      <w:marRight w:val="0"/>
      <w:marTop w:val="0"/>
      <w:marBottom w:val="0"/>
      <w:divBdr>
        <w:top w:val="none" w:sz="0" w:space="0" w:color="auto"/>
        <w:left w:val="none" w:sz="0" w:space="0" w:color="auto"/>
        <w:bottom w:val="none" w:sz="0" w:space="0" w:color="auto"/>
        <w:right w:val="none" w:sz="0" w:space="0" w:color="auto"/>
      </w:divBdr>
    </w:div>
    <w:div w:id="990791792">
      <w:bodyDiv w:val="1"/>
      <w:marLeft w:val="0"/>
      <w:marRight w:val="0"/>
      <w:marTop w:val="0"/>
      <w:marBottom w:val="0"/>
      <w:divBdr>
        <w:top w:val="none" w:sz="0" w:space="0" w:color="auto"/>
        <w:left w:val="none" w:sz="0" w:space="0" w:color="auto"/>
        <w:bottom w:val="none" w:sz="0" w:space="0" w:color="auto"/>
        <w:right w:val="none" w:sz="0" w:space="0" w:color="auto"/>
      </w:divBdr>
    </w:div>
    <w:div w:id="992682956">
      <w:bodyDiv w:val="1"/>
      <w:marLeft w:val="0"/>
      <w:marRight w:val="0"/>
      <w:marTop w:val="0"/>
      <w:marBottom w:val="0"/>
      <w:divBdr>
        <w:top w:val="none" w:sz="0" w:space="0" w:color="auto"/>
        <w:left w:val="none" w:sz="0" w:space="0" w:color="auto"/>
        <w:bottom w:val="none" w:sz="0" w:space="0" w:color="auto"/>
        <w:right w:val="none" w:sz="0" w:space="0" w:color="auto"/>
      </w:divBdr>
      <w:divsChild>
        <w:div w:id="456412563">
          <w:marLeft w:val="0"/>
          <w:marRight w:val="0"/>
          <w:marTop w:val="0"/>
          <w:marBottom w:val="0"/>
          <w:divBdr>
            <w:top w:val="none" w:sz="0" w:space="0" w:color="auto"/>
            <w:left w:val="none" w:sz="0" w:space="0" w:color="auto"/>
            <w:bottom w:val="none" w:sz="0" w:space="0" w:color="auto"/>
            <w:right w:val="none" w:sz="0" w:space="0" w:color="auto"/>
          </w:divBdr>
        </w:div>
      </w:divsChild>
    </w:div>
    <w:div w:id="992835152">
      <w:bodyDiv w:val="1"/>
      <w:marLeft w:val="0"/>
      <w:marRight w:val="0"/>
      <w:marTop w:val="0"/>
      <w:marBottom w:val="0"/>
      <w:divBdr>
        <w:top w:val="none" w:sz="0" w:space="0" w:color="auto"/>
        <w:left w:val="none" w:sz="0" w:space="0" w:color="auto"/>
        <w:bottom w:val="none" w:sz="0" w:space="0" w:color="auto"/>
        <w:right w:val="none" w:sz="0" w:space="0" w:color="auto"/>
      </w:divBdr>
    </w:div>
    <w:div w:id="997344554">
      <w:bodyDiv w:val="1"/>
      <w:marLeft w:val="0"/>
      <w:marRight w:val="0"/>
      <w:marTop w:val="0"/>
      <w:marBottom w:val="0"/>
      <w:divBdr>
        <w:top w:val="none" w:sz="0" w:space="0" w:color="auto"/>
        <w:left w:val="none" w:sz="0" w:space="0" w:color="auto"/>
        <w:bottom w:val="none" w:sz="0" w:space="0" w:color="auto"/>
        <w:right w:val="none" w:sz="0" w:space="0" w:color="auto"/>
      </w:divBdr>
    </w:div>
    <w:div w:id="997615545">
      <w:bodyDiv w:val="1"/>
      <w:marLeft w:val="0"/>
      <w:marRight w:val="0"/>
      <w:marTop w:val="0"/>
      <w:marBottom w:val="0"/>
      <w:divBdr>
        <w:top w:val="none" w:sz="0" w:space="0" w:color="auto"/>
        <w:left w:val="none" w:sz="0" w:space="0" w:color="auto"/>
        <w:bottom w:val="none" w:sz="0" w:space="0" w:color="auto"/>
        <w:right w:val="none" w:sz="0" w:space="0" w:color="auto"/>
      </w:divBdr>
    </w:div>
    <w:div w:id="1004238239">
      <w:bodyDiv w:val="1"/>
      <w:marLeft w:val="0"/>
      <w:marRight w:val="0"/>
      <w:marTop w:val="0"/>
      <w:marBottom w:val="0"/>
      <w:divBdr>
        <w:top w:val="none" w:sz="0" w:space="0" w:color="auto"/>
        <w:left w:val="none" w:sz="0" w:space="0" w:color="auto"/>
        <w:bottom w:val="none" w:sz="0" w:space="0" w:color="auto"/>
        <w:right w:val="none" w:sz="0" w:space="0" w:color="auto"/>
      </w:divBdr>
    </w:div>
    <w:div w:id="1005548787">
      <w:bodyDiv w:val="1"/>
      <w:marLeft w:val="0"/>
      <w:marRight w:val="0"/>
      <w:marTop w:val="0"/>
      <w:marBottom w:val="0"/>
      <w:divBdr>
        <w:top w:val="none" w:sz="0" w:space="0" w:color="auto"/>
        <w:left w:val="none" w:sz="0" w:space="0" w:color="auto"/>
        <w:bottom w:val="none" w:sz="0" w:space="0" w:color="auto"/>
        <w:right w:val="none" w:sz="0" w:space="0" w:color="auto"/>
      </w:divBdr>
    </w:div>
    <w:div w:id="1005590279">
      <w:bodyDiv w:val="1"/>
      <w:marLeft w:val="0"/>
      <w:marRight w:val="0"/>
      <w:marTop w:val="0"/>
      <w:marBottom w:val="0"/>
      <w:divBdr>
        <w:top w:val="none" w:sz="0" w:space="0" w:color="auto"/>
        <w:left w:val="none" w:sz="0" w:space="0" w:color="auto"/>
        <w:bottom w:val="none" w:sz="0" w:space="0" w:color="auto"/>
        <w:right w:val="none" w:sz="0" w:space="0" w:color="auto"/>
      </w:divBdr>
      <w:divsChild>
        <w:div w:id="359475782">
          <w:marLeft w:val="0"/>
          <w:marRight w:val="0"/>
          <w:marTop w:val="0"/>
          <w:marBottom w:val="0"/>
          <w:divBdr>
            <w:top w:val="none" w:sz="0" w:space="0" w:color="auto"/>
            <w:left w:val="none" w:sz="0" w:space="0" w:color="auto"/>
            <w:bottom w:val="none" w:sz="0" w:space="0" w:color="auto"/>
            <w:right w:val="none" w:sz="0" w:space="0" w:color="auto"/>
          </w:divBdr>
        </w:div>
      </w:divsChild>
    </w:div>
    <w:div w:id="1015619125">
      <w:bodyDiv w:val="1"/>
      <w:marLeft w:val="0"/>
      <w:marRight w:val="0"/>
      <w:marTop w:val="0"/>
      <w:marBottom w:val="0"/>
      <w:divBdr>
        <w:top w:val="none" w:sz="0" w:space="0" w:color="auto"/>
        <w:left w:val="none" w:sz="0" w:space="0" w:color="auto"/>
        <w:bottom w:val="none" w:sz="0" w:space="0" w:color="auto"/>
        <w:right w:val="none" w:sz="0" w:space="0" w:color="auto"/>
      </w:divBdr>
    </w:div>
    <w:div w:id="1017001798">
      <w:bodyDiv w:val="1"/>
      <w:marLeft w:val="0"/>
      <w:marRight w:val="0"/>
      <w:marTop w:val="0"/>
      <w:marBottom w:val="0"/>
      <w:divBdr>
        <w:top w:val="none" w:sz="0" w:space="0" w:color="auto"/>
        <w:left w:val="none" w:sz="0" w:space="0" w:color="auto"/>
        <w:bottom w:val="none" w:sz="0" w:space="0" w:color="auto"/>
        <w:right w:val="none" w:sz="0" w:space="0" w:color="auto"/>
      </w:divBdr>
    </w:div>
    <w:div w:id="1023167045">
      <w:bodyDiv w:val="1"/>
      <w:marLeft w:val="0"/>
      <w:marRight w:val="0"/>
      <w:marTop w:val="0"/>
      <w:marBottom w:val="0"/>
      <w:divBdr>
        <w:top w:val="none" w:sz="0" w:space="0" w:color="auto"/>
        <w:left w:val="none" w:sz="0" w:space="0" w:color="auto"/>
        <w:bottom w:val="none" w:sz="0" w:space="0" w:color="auto"/>
        <w:right w:val="none" w:sz="0" w:space="0" w:color="auto"/>
      </w:divBdr>
    </w:div>
    <w:div w:id="1023478758">
      <w:bodyDiv w:val="1"/>
      <w:marLeft w:val="0"/>
      <w:marRight w:val="0"/>
      <w:marTop w:val="0"/>
      <w:marBottom w:val="0"/>
      <w:divBdr>
        <w:top w:val="none" w:sz="0" w:space="0" w:color="auto"/>
        <w:left w:val="none" w:sz="0" w:space="0" w:color="auto"/>
        <w:bottom w:val="none" w:sz="0" w:space="0" w:color="auto"/>
        <w:right w:val="none" w:sz="0" w:space="0" w:color="auto"/>
      </w:divBdr>
    </w:div>
    <w:div w:id="1023895743">
      <w:bodyDiv w:val="1"/>
      <w:marLeft w:val="0"/>
      <w:marRight w:val="0"/>
      <w:marTop w:val="0"/>
      <w:marBottom w:val="0"/>
      <w:divBdr>
        <w:top w:val="none" w:sz="0" w:space="0" w:color="auto"/>
        <w:left w:val="none" w:sz="0" w:space="0" w:color="auto"/>
        <w:bottom w:val="none" w:sz="0" w:space="0" w:color="auto"/>
        <w:right w:val="none" w:sz="0" w:space="0" w:color="auto"/>
      </w:divBdr>
    </w:div>
    <w:div w:id="1026298964">
      <w:bodyDiv w:val="1"/>
      <w:marLeft w:val="0"/>
      <w:marRight w:val="0"/>
      <w:marTop w:val="0"/>
      <w:marBottom w:val="0"/>
      <w:divBdr>
        <w:top w:val="none" w:sz="0" w:space="0" w:color="auto"/>
        <w:left w:val="none" w:sz="0" w:space="0" w:color="auto"/>
        <w:bottom w:val="none" w:sz="0" w:space="0" w:color="auto"/>
        <w:right w:val="none" w:sz="0" w:space="0" w:color="auto"/>
      </w:divBdr>
    </w:div>
    <w:div w:id="1028987677">
      <w:bodyDiv w:val="1"/>
      <w:marLeft w:val="0"/>
      <w:marRight w:val="0"/>
      <w:marTop w:val="0"/>
      <w:marBottom w:val="0"/>
      <w:divBdr>
        <w:top w:val="none" w:sz="0" w:space="0" w:color="auto"/>
        <w:left w:val="none" w:sz="0" w:space="0" w:color="auto"/>
        <w:bottom w:val="none" w:sz="0" w:space="0" w:color="auto"/>
        <w:right w:val="none" w:sz="0" w:space="0" w:color="auto"/>
      </w:divBdr>
    </w:div>
    <w:div w:id="1031537684">
      <w:bodyDiv w:val="1"/>
      <w:marLeft w:val="0"/>
      <w:marRight w:val="0"/>
      <w:marTop w:val="0"/>
      <w:marBottom w:val="0"/>
      <w:divBdr>
        <w:top w:val="none" w:sz="0" w:space="0" w:color="auto"/>
        <w:left w:val="none" w:sz="0" w:space="0" w:color="auto"/>
        <w:bottom w:val="none" w:sz="0" w:space="0" w:color="auto"/>
        <w:right w:val="none" w:sz="0" w:space="0" w:color="auto"/>
      </w:divBdr>
      <w:divsChild>
        <w:div w:id="402068390">
          <w:marLeft w:val="0"/>
          <w:marRight w:val="0"/>
          <w:marTop w:val="0"/>
          <w:marBottom w:val="0"/>
          <w:divBdr>
            <w:top w:val="none" w:sz="0" w:space="0" w:color="auto"/>
            <w:left w:val="none" w:sz="0" w:space="0" w:color="auto"/>
            <w:bottom w:val="none" w:sz="0" w:space="0" w:color="auto"/>
            <w:right w:val="none" w:sz="0" w:space="0" w:color="auto"/>
          </w:divBdr>
        </w:div>
      </w:divsChild>
    </w:div>
    <w:div w:id="1037436987">
      <w:bodyDiv w:val="1"/>
      <w:marLeft w:val="0"/>
      <w:marRight w:val="0"/>
      <w:marTop w:val="0"/>
      <w:marBottom w:val="0"/>
      <w:divBdr>
        <w:top w:val="none" w:sz="0" w:space="0" w:color="auto"/>
        <w:left w:val="none" w:sz="0" w:space="0" w:color="auto"/>
        <w:bottom w:val="none" w:sz="0" w:space="0" w:color="auto"/>
        <w:right w:val="none" w:sz="0" w:space="0" w:color="auto"/>
      </w:divBdr>
    </w:div>
    <w:div w:id="1039356082">
      <w:bodyDiv w:val="1"/>
      <w:marLeft w:val="0"/>
      <w:marRight w:val="0"/>
      <w:marTop w:val="0"/>
      <w:marBottom w:val="0"/>
      <w:divBdr>
        <w:top w:val="none" w:sz="0" w:space="0" w:color="auto"/>
        <w:left w:val="none" w:sz="0" w:space="0" w:color="auto"/>
        <w:bottom w:val="none" w:sz="0" w:space="0" w:color="auto"/>
        <w:right w:val="none" w:sz="0" w:space="0" w:color="auto"/>
      </w:divBdr>
    </w:div>
    <w:div w:id="1041368745">
      <w:bodyDiv w:val="1"/>
      <w:marLeft w:val="0"/>
      <w:marRight w:val="0"/>
      <w:marTop w:val="0"/>
      <w:marBottom w:val="0"/>
      <w:divBdr>
        <w:top w:val="none" w:sz="0" w:space="0" w:color="auto"/>
        <w:left w:val="none" w:sz="0" w:space="0" w:color="auto"/>
        <w:bottom w:val="none" w:sz="0" w:space="0" w:color="auto"/>
        <w:right w:val="none" w:sz="0" w:space="0" w:color="auto"/>
      </w:divBdr>
    </w:div>
    <w:div w:id="1042436545">
      <w:bodyDiv w:val="1"/>
      <w:marLeft w:val="0"/>
      <w:marRight w:val="0"/>
      <w:marTop w:val="0"/>
      <w:marBottom w:val="0"/>
      <w:divBdr>
        <w:top w:val="none" w:sz="0" w:space="0" w:color="auto"/>
        <w:left w:val="none" w:sz="0" w:space="0" w:color="auto"/>
        <w:bottom w:val="none" w:sz="0" w:space="0" w:color="auto"/>
        <w:right w:val="none" w:sz="0" w:space="0" w:color="auto"/>
      </w:divBdr>
    </w:div>
    <w:div w:id="1048802064">
      <w:bodyDiv w:val="1"/>
      <w:marLeft w:val="0"/>
      <w:marRight w:val="0"/>
      <w:marTop w:val="0"/>
      <w:marBottom w:val="0"/>
      <w:divBdr>
        <w:top w:val="none" w:sz="0" w:space="0" w:color="auto"/>
        <w:left w:val="none" w:sz="0" w:space="0" w:color="auto"/>
        <w:bottom w:val="none" w:sz="0" w:space="0" w:color="auto"/>
        <w:right w:val="none" w:sz="0" w:space="0" w:color="auto"/>
      </w:divBdr>
    </w:div>
    <w:div w:id="1049380235">
      <w:bodyDiv w:val="1"/>
      <w:marLeft w:val="0"/>
      <w:marRight w:val="0"/>
      <w:marTop w:val="0"/>
      <w:marBottom w:val="0"/>
      <w:divBdr>
        <w:top w:val="none" w:sz="0" w:space="0" w:color="auto"/>
        <w:left w:val="none" w:sz="0" w:space="0" w:color="auto"/>
        <w:bottom w:val="none" w:sz="0" w:space="0" w:color="auto"/>
        <w:right w:val="none" w:sz="0" w:space="0" w:color="auto"/>
      </w:divBdr>
      <w:divsChild>
        <w:div w:id="1960796859">
          <w:marLeft w:val="0"/>
          <w:marRight w:val="0"/>
          <w:marTop w:val="0"/>
          <w:marBottom w:val="0"/>
          <w:divBdr>
            <w:top w:val="none" w:sz="0" w:space="0" w:color="auto"/>
            <w:left w:val="none" w:sz="0" w:space="0" w:color="auto"/>
            <w:bottom w:val="none" w:sz="0" w:space="0" w:color="auto"/>
            <w:right w:val="none" w:sz="0" w:space="0" w:color="auto"/>
          </w:divBdr>
        </w:div>
      </w:divsChild>
    </w:div>
    <w:div w:id="1052266923">
      <w:bodyDiv w:val="1"/>
      <w:marLeft w:val="0"/>
      <w:marRight w:val="0"/>
      <w:marTop w:val="0"/>
      <w:marBottom w:val="0"/>
      <w:divBdr>
        <w:top w:val="none" w:sz="0" w:space="0" w:color="auto"/>
        <w:left w:val="none" w:sz="0" w:space="0" w:color="auto"/>
        <w:bottom w:val="none" w:sz="0" w:space="0" w:color="auto"/>
        <w:right w:val="none" w:sz="0" w:space="0" w:color="auto"/>
      </w:divBdr>
    </w:div>
    <w:div w:id="1054159316">
      <w:bodyDiv w:val="1"/>
      <w:marLeft w:val="0"/>
      <w:marRight w:val="0"/>
      <w:marTop w:val="0"/>
      <w:marBottom w:val="0"/>
      <w:divBdr>
        <w:top w:val="none" w:sz="0" w:space="0" w:color="auto"/>
        <w:left w:val="none" w:sz="0" w:space="0" w:color="auto"/>
        <w:bottom w:val="none" w:sz="0" w:space="0" w:color="auto"/>
        <w:right w:val="none" w:sz="0" w:space="0" w:color="auto"/>
      </w:divBdr>
    </w:div>
    <w:div w:id="1057975209">
      <w:bodyDiv w:val="1"/>
      <w:marLeft w:val="0"/>
      <w:marRight w:val="0"/>
      <w:marTop w:val="0"/>
      <w:marBottom w:val="0"/>
      <w:divBdr>
        <w:top w:val="none" w:sz="0" w:space="0" w:color="auto"/>
        <w:left w:val="none" w:sz="0" w:space="0" w:color="auto"/>
        <w:bottom w:val="none" w:sz="0" w:space="0" w:color="auto"/>
        <w:right w:val="none" w:sz="0" w:space="0" w:color="auto"/>
      </w:divBdr>
    </w:div>
    <w:div w:id="1065831916">
      <w:bodyDiv w:val="1"/>
      <w:marLeft w:val="0"/>
      <w:marRight w:val="0"/>
      <w:marTop w:val="0"/>
      <w:marBottom w:val="0"/>
      <w:divBdr>
        <w:top w:val="none" w:sz="0" w:space="0" w:color="auto"/>
        <w:left w:val="none" w:sz="0" w:space="0" w:color="auto"/>
        <w:bottom w:val="none" w:sz="0" w:space="0" w:color="auto"/>
        <w:right w:val="none" w:sz="0" w:space="0" w:color="auto"/>
      </w:divBdr>
    </w:div>
    <w:div w:id="1071124285">
      <w:bodyDiv w:val="1"/>
      <w:marLeft w:val="0"/>
      <w:marRight w:val="0"/>
      <w:marTop w:val="0"/>
      <w:marBottom w:val="0"/>
      <w:divBdr>
        <w:top w:val="none" w:sz="0" w:space="0" w:color="auto"/>
        <w:left w:val="none" w:sz="0" w:space="0" w:color="auto"/>
        <w:bottom w:val="none" w:sz="0" w:space="0" w:color="auto"/>
        <w:right w:val="none" w:sz="0" w:space="0" w:color="auto"/>
      </w:divBdr>
      <w:divsChild>
        <w:div w:id="1941176486">
          <w:marLeft w:val="0"/>
          <w:marRight w:val="0"/>
          <w:marTop w:val="0"/>
          <w:marBottom w:val="0"/>
          <w:divBdr>
            <w:top w:val="none" w:sz="0" w:space="0" w:color="auto"/>
            <w:left w:val="none" w:sz="0" w:space="0" w:color="auto"/>
            <w:bottom w:val="none" w:sz="0" w:space="0" w:color="auto"/>
            <w:right w:val="none" w:sz="0" w:space="0" w:color="auto"/>
          </w:divBdr>
        </w:div>
      </w:divsChild>
    </w:div>
    <w:div w:id="1074010181">
      <w:bodyDiv w:val="1"/>
      <w:marLeft w:val="0"/>
      <w:marRight w:val="0"/>
      <w:marTop w:val="0"/>
      <w:marBottom w:val="0"/>
      <w:divBdr>
        <w:top w:val="none" w:sz="0" w:space="0" w:color="auto"/>
        <w:left w:val="none" w:sz="0" w:space="0" w:color="auto"/>
        <w:bottom w:val="none" w:sz="0" w:space="0" w:color="auto"/>
        <w:right w:val="none" w:sz="0" w:space="0" w:color="auto"/>
      </w:divBdr>
    </w:div>
    <w:div w:id="1075858387">
      <w:bodyDiv w:val="1"/>
      <w:marLeft w:val="0"/>
      <w:marRight w:val="0"/>
      <w:marTop w:val="0"/>
      <w:marBottom w:val="0"/>
      <w:divBdr>
        <w:top w:val="none" w:sz="0" w:space="0" w:color="auto"/>
        <w:left w:val="none" w:sz="0" w:space="0" w:color="auto"/>
        <w:bottom w:val="none" w:sz="0" w:space="0" w:color="auto"/>
        <w:right w:val="none" w:sz="0" w:space="0" w:color="auto"/>
      </w:divBdr>
      <w:divsChild>
        <w:div w:id="152183731">
          <w:marLeft w:val="0"/>
          <w:marRight w:val="0"/>
          <w:marTop w:val="0"/>
          <w:marBottom w:val="0"/>
          <w:divBdr>
            <w:top w:val="none" w:sz="0" w:space="0" w:color="auto"/>
            <w:left w:val="none" w:sz="0" w:space="0" w:color="auto"/>
            <w:bottom w:val="none" w:sz="0" w:space="0" w:color="auto"/>
            <w:right w:val="none" w:sz="0" w:space="0" w:color="auto"/>
          </w:divBdr>
        </w:div>
      </w:divsChild>
    </w:div>
    <w:div w:id="1082602801">
      <w:bodyDiv w:val="1"/>
      <w:marLeft w:val="0"/>
      <w:marRight w:val="0"/>
      <w:marTop w:val="0"/>
      <w:marBottom w:val="0"/>
      <w:divBdr>
        <w:top w:val="none" w:sz="0" w:space="0" w:color="auto"/>
        <w:left w:val="none" w:sz="0" w:space="0" w:color="auto"/>
        <w:bottom w:val="none" w:sz="0" w:space="0" w:color="auto"/>
        <w:right w:val="none" w:sz="0" w:space="0" w:color="auto"/>
      </w:divBdr>
    </w:div>
    <w:div w:id="1082878044">
      <w:bodyDiv w:val="1"/>
      <w:marLeft w:val="0"/>
      <w:marRight w:val="0"/>
      <w:marTop w:val="0"/>
      <w:marBottom w:val="0"/>
      <w:divBdr>
        <w:top w:val="none" w:sz="0" w:space="0" w:color="auto"/>
        <w:left w:val="none" w:sz="0" w:space="0" w:color="auto"/>
        <w:bottom w:val="none" w:sz="0" w:space="0" w:color="auto"/>
        <w:right w:val="none" w:sz="0" w:space="0" w:color="auto"/>
      </w:divBdr>
    </w:div>
    <w:div w:id="1088425853">
      <w:bodyDiv w:val="1"/>
      <w:marLeft w:val="0"/>
      <w:marRight w:val="0"/>
      <w:marTop w:val="0"/>
      <w:marBottom w:val="0"/>
      <w:divBdr>
        <w:top w:val="none" w:sz="0" w:space="0" w:color="auto"/>
        <w:left w:val="none" w:sz="0" w:space="0" w:color="auto"/>
        <w:bottom w:val="none" w:sz="0" w:space="0" w:color="auto"/>
        <w:right w:val="none" w:sz="0" w:space="0" w:color="auto"/>
      </w:divBdr>
    </w:div>
    <w:div w:id="1090010685">
      <w:bodyDiv w:val="1"/>
      <w:marLeft w:val="0"/>
      <w:marRight w:val="0"/>
      <w:marTop w:val="0"/>
      <w:marBottom w:val="0"/>
      <w:divBdr>
        <w:top w:val="none" w:sz="0" w:space="0" w:color="auto"/>
        <w:left w:val="none" w:sz="0" w:space="0" w:color="auto"/>
        <w:bottom w:val="none" w:sz="0" w:space="0" w:color="auto"/>
        <w:right w:val="none" w:sz="0" w:space="0" w:color="auto"/>
      </w:divBdr>
    </w:div>
    <w:div w:id="1090547388">
      <w:bodyDiv w:val="1"/>
      <w:marLeft w:val="0"/>
      <w:marRight w:val="0"/>
      <w:marTop w:val="0"/>
      <w:marBottom w:val="0"/>
      <w:divBdr>
        <w:top w:val="none" w:sz="0" w:space="0" w:color="auto"/>
        <w:left w:val="none" w:sz="0" w:space="0" w:color="auto"/>
        <w:bottom w:val="none" w:sz="0" w:space="0" w:color="auto"/>
        <w:right w:val="none" w:sz="0" w:space="0" w:color="auto"/>
      </w:divBdr>
    </w:div>
    <w:div w:id="1094477352">
      <w:bodyDiv w:val="1"/>
      <w:marLeft w:val="0"/>
      <w:marRight w:val="0"/>
      <w:marTop w:val="0"/>
      <w:marBottom w:val="0"/>
      <w:divBdr>
        <w:top w:val="none" w:sz="0" w:space="0" w:color="auto"/>
        <w:left w:val="none" w:sz="0" w:space="0" w:color="auto"/>
        <w:bottom w:val="none" w:sz="0" w:space="0" w:color="auto"/>
        <w:right w:val="none" w:sz="0" w:space="0" w:color="auto"/>
      </w:divBdr>
      <w:divsChild>
        <w:div w:id="2053575299">
          <w:marLeft w:val="0"/>
          <w:marRight w:val="0"/>
          <w:marTop w:val="0"/>
          <w:marBottom w:val="0"/>
          <w:divBdr>
            <w:top w:val="none" w:sz="0" w:space="0" w:color="auto"/>
            <w:left w:val="none" w:sz="0" w:space="0" w:color="auto"/>
            <w:bottom w:val="none" w:sz="0" w:space="0" w:color="auto"/>
            <w:right w:val="none" w:sz="0" w:space="0" w:color="auto"/>
          </w:divBdr>
        </w:div>
      </w:divsChild>
    </w:div>
    <w:div w:id="1095662803">
      <w:bodyDiv w:val="1"/>
      <w:marLeft w:val="0"/>
      <w:marRight w:val="0"/>
      <w:marTop w:val="0"/>
      <w:marBottom w:val="0"/>
      <w:divBdr>
        <w:top w:val="none" w:sz="0" w:space="0" w:color="auto"/>
        <w:left w:val="none" w:sz="0" w:space="0" w:color="auto"/>
        <w:bottom w:val="none" w:sz="0" w:space="0" w:color="auto"/>
        <w:right w:val="none" w:sz="0" w:space="0" w:color="auto"/>
      </w:divBdr>
    </w:div>
    <w:div w:id="1099790960">
      <w:bodyDiv w:val="1"/>
      <w:marLeft w:val="0"/>
      <w:marRight w:val="0"/>
      <w:marTop w:val="0"/>
      <w:marBottom w:val="0"/>
      <w:divBdr>
        <w:top w:val="none" w:sz="0" w:space="0" w:color="auto"/>
        <w:left w:val="none" w:sz="0" w:space="0" w:color="auto"/>
        <w:bottom w:val="none" w:sz="0" w:space="0" w:color="auto"/>
        <w:right w:val="none" w:sz="0" w:space="0" w:color="auto"/>
      </w:divBdr>
    </w:div>
    <w:div w:id="1100490393">
      <w:bodyDiv w:val="1"/>
      <w:marLeft w:val="0"/>
      <w:marRight w:val="0"/>
      <w:marTop w:val="0"/>
      <w:marBottom w:val="0"/>
      <w:divBdr>
        <w:top w:val="none" w:sz="0" w:space="0" w:color="auto"/>
        <w:left w:val="none" w:sz="0" w:space="0" w:color="auto"/>
        <w:bottom w:val="none" w:sz="0" w:space="0" w:color="auto"/>
        <w:right w:val="none" w:sz="0" w:space="0" w:color="auto"/>
      </w:divBdr>
      <w:divsChild>
        <w:div w:id="16005774">
          <w:marLeft w:val="0"/>
          <w:marRight w:val="0"/>
          <w:marTop w:val="0"/>
          <w:marBottom w:val="0"/>
          <w:divBdr>
            <w:top w:val="none" w:sz="0" w:space="0" w:color="auto"/>
            <w:left w:val="none" w:sz="0" w:space="0" w:color="auto"/>
            <w:bottom w:val="none" w:sz="0" w:space="0" w:color="auto"/>
            <w:right w:val="none" w:sz="0" w:space="0" w:color="auto"/>
          </w:divBdr>
        </w:div>
      </w:divsChild>
    </w:div>
    <w:div w:id="1100643345">
      <w:bodyDiv w:val="1"/>
      <w:marLeft w:val="0"/>
      <w:marRight w:val="0"/>
      <w:marTop w:val="0"/>
      <w:marBottom w:val="0"/>
      <w:divBdr>
        <w:top w:val="none" w:sz="0" w:space="0" w:color="auto"/>
        <w:left w:val="none" w:sz="0" w:space="0" w:color="auto"/>
        <w:bottom w:val="none" w:sz="0" w:space="0" w:color="auto"/>
        <w:right w:val="none" w:sz="0" w:space="0" w:color="auto"/>
      </w:divBdr>
    </w:div>
    <w:div w:id="1102845298">
      <w:bodyDiv w:val="1"/>
      <w:marLeft w:val="0"/>
      <w:marRight w:val="0"/>
      <w:marTop w:val="0"/>
      <w:marBottom w:val="0"/>
      <w:divBdr>
        <w:top w:val="none" w:sz="0" w:space="0" w:color="auto"/>
        <w:left w:val="none" w:sz="0" w:space="0" w:color="auto"/>
        <w:bottom w:val="none" w:sz="0" w:space="0" w:color="auto"/>
        <w:right w:val="none" w:sz="0" w:space="0" w:color="auto"/>
      </w:divBdr>
    </w:div>
    <w:div w:id="1103839508">
      <w:bodyDiv w:val="1"/>
      <w:marLeft w:val="0"/>
      <w:marRight w:val="0"/>
      <w:marTop w:val="0"/>
      <w:marBottom w:val="0"/>
      <w:divBdr>
        <w:top w:val="none" w:sz="0" w:space="0" w:color="auto"/>
        <w:left w:val="none" w:sz="0" w:space="0" w:color="auto"/>
        <w:bottom w:val="none" w:sz="0" w:space="0" w:color="auto"/>
        <w:right w:val="none" w:sz="0" w:space="0" w:color="auto"/>
      </w:divBdr>
    </w:div>
    <w:div w:id="1105223414">
      <w:bodyDiv w:val="1"/>
      <w:marLeft w:val="0"/>
      <w:marRight w:val="0"/>
      <w:marTop w:val="0"/>
      <w:marBottom w:val="0"/>
      <w:divBdr>
        <w:top w:val="none" w:sz="0" w:space="0" w:color="auto"/>
        <w:left w:val="none" w:sz="0" w:space="0" w:color="auto"/>
        <w:bottom w:val="none" w:sz="0" w:space="0" w:color="auto"/>
        <w:right w:val="none" w:sz="0" w:space="0" w:color="auto"/>
      </w:divBdr>
    </w:div>
    <w:div w:id="1108964437">
      <w:bodyDiv w:val="1"/>
      <w:marLeft w:val="0"/>
      <w:marRight w:val="0"/>
      <w:marTop w:val="0"/>
      <w:marBottom w:val="0"/>
      <w:divBdr>
        <w:top w:val="none" w:sz="0" w:space="0" w:color="auto"/>
        <w:left w:val="none" w:sz="0" w:space="0" w:color="auto"/>
        <w:bottom w:val="none" w:sz="0" w:space="0" w:color="auto"/>
        <w:right w:val="none" w:sz="0" w:space="0" w:color="auto"/>
      </w:divBdr>
      <w:divsChild>
        <w:div w:id="1775513143">
          <w:marLeft w:val="0"/>
          <w:marRight w:val="0"/>
          <w:marTop w:val="0"/>
          <w:marBottom w:val="0"/>
          <w:divBdr>
            <w:top w:val="none" w:sz="0" w:space="0" w:color="auto"/>
            <w:left w:val="none" w:sz="0" w:space="0" w:color="auto"/>
            <w:bottom w:val="none" w:sz="0" w:space="0" w:color="auto"/>
            <w:right w:val="none" w:sz="0" w:space="0" w:color="auto"/>
          </w:divBdr>
        </w:div>
      </w:divsChild>
    </w:div>
    <w:div w:id="1114979980">
      <w:bodyDiv w:val="1"/>
      <w:marLeft w:val="0"/>
      <w:marRight w:val="0"/>
      <w:marTop w:val="0"/>
      <w:marBottom w:val="0"/>
      <w:divBdr>
        <w:top w:val="none" w:sz="0" w:space="0" w:color="auto"/>
        <w:left w:val="none" w:sz="0" w:space="0" w:color="auto"/>
        <w:bottom w:val="none" w:sz="0" w:space="0" w:color="auto"/>
        <w:right w:val="none" w:sz="0" w:space="0" w:color="auto"/>
      </w:divBdr>
      <w:divsChild>
        <w:div w:id="1184248988">
          <w:marLeft w:val="0"/>
          <w:marRight w:val="0"/>
          <w:marTop w:val="0"/>
          <w:marBottom w:val="0"/>
          <w:divBdr>
            <w:top w:val="none" w:sz="0" w:space="0" w:color="auto"/>
            <w:left w:val="none" w:sz="0" w:space="0" w:color="auto"/>
            <w:bottom w:val="none" w:sz="0" w:space="0" w:color="auto"/>
            <w:right w:val="none" w:sz="0" w:space="0" w:color="auto"/>
          </w:divBdr>
        </w:div>
      </w:divsChild>
    </w:div>
    <w:div w:id="1117793688">
      <w:bodyDiv w:val="1"/>
      <w:marLeft w:val="0"/>
      <w:marRight w:val="0"/>
      <w:marTop w:val="0"/>
      <w:marBottom w:val="0"/>
      <w:divBdr>
        <w:top w:val="none" w:sz="0" w:space="0" w:color="auto"/>
        <w:left w:val="none" w:sz="0" w:space="0" w:color="auto"/>
        <w:bottom w:val="none" w:sz="0" w:space="0" w:color="auto"/>
        <w:right w:val="none" w:sz="0" w:space="0" w:color="auto"/>
      </w:divBdr>
    </w:div>
    <w:div w:id="1133909684">
      <w:bodyDiv w:val="1"/>
      <w:marLeft w:val="0"/>
      <w:marRight w:val="0"/>
      <w:marTop w:val="0"/>
      <w:marBottom w:val="0"/>
      <w:divBdr>
        <w:top w:val="none" w:sz="0" w:space="0" w:color="auto"/>
        <w:left w:val="none" w:sz="0" w:space="0" w:color="auto"/>
        <w:bottom w:val="none" w:sz="0" w:space="0" w:color="auto"/>
        <w:right w:val="none" w:sz="0" w:space="0" w:color="auto"/>
      </w:divBdr>
      <w:divsChild>
        <w:div w:id="126315907">
          <w:marLeft w:val="0"/>
          <w:marRight w:val="0"/>
          <w:marTop w:val="0"/>
          <w:marBottom w:val="0"/>
          <w:divBdr>
            <w:top w:val="none" w:sz="0" w:space="0" w:color="auto"/>
            <w:left w:val="none" w:sz="0" w:space="0" w:color="auto"/>
            <w:bottom w:val="none" w:sz="0" w:space="0" w:color="auto"/>
            <w:right w:val="none" w:sz="0" w:space="0" w:color="auto"/>
          </w:divBdr>
        </w:div>
      </w:divsChild>
    </w:div>
    <w:div w:id="1133911251">
      <w:bodyDiv w:val="1"/>
      <w:marLeft w:val="0"/>
      <w:marRight w:val="0"/>
      <w:marTop w:val="0"/>
      <w:marBottom w:val="0"/>
      <w:divBdr>
        <w:top w:val="none" w:sz="0" w:space="0" w:color="auto"/>
        <w:left w:val="none" w:sz="0" w:space="0" w:color="auto"/>
        <w:bottom w:val="none" w:sz="0" w:space="0" w:color="auto"/>
        <w:right w:val="none" w:sz="0" w:space="0" w:color="auto"/>
      </w:divBdr>
      <w:divsChild>
        <w:div w:id="2104642194">
          <w:marLeft w:val="0"/>
          <w:marRight w:val="0"/>
          <w:marTop w:val="0"/>
          <w:marBottom w:val="0"/>
          <w:divBdr>
            <w:top w:val="none" w:sz="0" w:space="0" w:color="auto"/>
            <w:left w:val="none" w:sz="0" w:space="0" w:color="auto"/>
            <w:bottom w:val="none" w:sz="0" w:space="0" w:color="auto"/>
            <w:right w:val="none" w:sz="0" w:space="0" w:color="auto"/>
          </w:divBdr>
        </w:div>
      </w:divsChild>
    </w:div>
    <w:div w:id="1134833366">
      <w:bodyDiv w:val="1"/>
      <w:marLeft w:val="0"/>
      <w:marRight w:val="0"/>
      <w:marTop w:val="0"/>
      <w:marBottom w:val="0"/>
      <w:divBdr>
        <w:top w:val="none" w:sz="0" w:space="0" w:color="auto"/>
        <w:left w:val="none" w:sz="0" w:space="0" w:color="auto"/>
        <w:bottom w:val="none" w:sz="0" w:space="0" w:color="auto"/>
        <w:right w:val="none" w:sz="0" w:space="0" w:color="auto"/>
      </w:divBdr>
    </w:div>
    <w:div w:id="1135216239">
      <w:bodyDiv w:val="1"/>
      <w:marLeft w:val="0"/>
      <w:marRight w:val="0"/>
      <w:marTop w:val="0"/>
      <w:marBottom w:val="0"/>
      <w:divBdr>
        <w:top w:val="none" w:sz="0" w:space="0" w:color="auto"/>
        <w:left w:val="none" w:sz="0" w:space="0" w:color="auto"/>
        <w:bottom w:val="none" w:sz="0" w:space="0" w:color="auto"/>
        <w:right w:val="none" w:sz="0" w:space="0" w:color="auto"/>
      </w:divBdr>
      <w:divsChild>
        <w:div w:id="2018338108">
          <w:marLeft w:val="0"/>
          <w:marRight w:val="0"/>
          <w:marTop w:val="0"/>
          <w:marBottom w:val="0"/>
          <w:divBdr>
            <w:top w:val="none" w:sz="0" w:space="0" w:color="auto"/>
            <w:left w:val="none" w:sz="0" w:space="0" w:color="auto"/>
            <w:bottom w:val="none" w:sz="0" w:space="0" w:color="auto"/>
            <w:right w:val="none" w:sz="0" w:space="0" w:color="auto"/>
          </w:divBdr>
        </w:div>
      </w:divsChild>
    </w:div>
    <w:div w:id="1142305458">
      <w:bodyDiv w:val="1"/>
      <w:marLeft w:val="0"/>
      <w:marRight w:val="0"/>
      <w:marTop w:val="0"/>
      <w:marBottom w:val="0"/>
      <w:divBdr>
        <w:top w:val="none" w:sz="0" w:space="0" w:color="auto"/>
        <w:left w:val="none" w:sz="0" w:space="0" w:color="auto"/>
        <w:bottom w:val="none" w:sz="0" w:space="0" w:color="auto"/>
        <w:right w:val="none" w:sz="0" w:space="0" w:color="auto"/>
      </w:divBdr>
      <w:divsChild>
        <w:div w:id="957833871">
          <w:marLeft w:val="0"/>
          <w:marRight w:val="0"/>
          <w:marTop w:val="0"/>
          <w:marBottom w:val="0"/>
          <w:divBdr>
            <w:top w:val="none" w:sz="0" w:space="0" w:color="auto"/>
            <w:left w:val="none" w:sz="0" w:space="0" w:color="auto"/>
            <w:bottom w:val="none" w:sz="0" w:space="0" w:color="auto"/>
            <w:right w:val="none" w:sz="0" w:space="0" w:color="auto"/>
          </w:divBdr>
        </w:div>
      </w:divsChild>
    </w:div>
    <w:div w:id="1142964405">
      <w:bodyDiv w:val="1"/>
      <w:marLeft w:val="0"/>
      <w:marRight w:val="0"/>
      <w:marTop w:val="0"/>
      <w:marBottom w:val="0"/>
      <w:divBdr>
        <w:top w:val="none" w:sz="0" w:space="0" w:color="auto"/>
        <w:left w:val="none" w:sz="0" w:space="0" w:color="auto"/>
        <w:bottom w:val="none" w:sz="0" w:space="0" w:color="auto"/>
        <w:right w:val="none" w:sz="0" w:space="0" w:color="auto"/>
      </w:divBdr>
    </w:div>
    <w:div w:id="1143347369">
      <w:bodyDiv w:val="1"/>
      <w:marLeft w:val="0"/>
      <w:marRight w:val="0"/>
      <w:marTop w:val="0"/>
      <w:marBottom w:val="0"/>
      <w:divBdr>
        <w:top w:val="none" w:sz="0" w:space="0" w:color="auto"/>
        <w:left w:val="none" w:sz="0" w:space="0" w:color="auto"/>
        <w:bottom w:val="none" w:sz="0" w:space="0" w:color="auto"/>
        <w:right w:val="none" w:sz="0" w:space="0" w:color="auto"/>
      </w:divBdr>
    </w:div>
    <w:div w:id="1145850697">
      <w:bodyDiv w:val="1"/>
      <w:marLeft w:val="0"/>
      <w:marRight w:val="0"/>
      <w:marTop w:val="0"/>
      <w:marBottom w:val="0"/>
      <w:divBdr>
        <w:top w:val="none" w:sz="0" w:space="0" w:color="auto"/>
        <w:left w:val="none" w:sz="0" w:space="0" w:color="auto"/>
        <w:bottom w:val="none" w:sz="0" w:space="0" w:color="auto"/>
        <w:right w:val="none" w:sz="0" w:space="0" w:color="auto"/>
      </w:divBdr>
    </w:div>
    <w:div w:id="1148863554">
      <w:bodyDiv w:val="1"/>
      <w:marLeft w:val="0"/>
      <w:marRight w:val="0"/>
      <w:marTop w:val="0"/>
      <w:marBottom w:val="0"/>
      <w:divBdr>
        <w:top w:val="none" w:sz="0" w:space="0" w:color="auto"/>
        <w:left w:val="none" w:sz="0" w:space="0" w:color="auto"/>
        <w:bottom w:val="none" w:sz="0" w:space="0" w:color="auto"/>
        <w:right w:val="none" w:sz="0" w:space="0" w:color="auto"/>
      </w:divBdr>
    </w:div>
    <w:div w:id="1155684133">
      <w:bodyDiv w:val="1"/>
      <w:marLeft w:val="0"/>
      <w:marRight w:val="0"/>
      <w:marTop w:val="0"/>
      <w:marBottom w:val="0"/>
      <w:divBdr>
        <w:top w:val="none" w:sz="0" w:space="0" w:color="auto"/>
        <w:left w:val="none" w:sz="0" w:space="0" w:color="auto"/>
        <w:bottom w:val="none" w:sz="0" w:space="0" w:color="auto"/>
        <w:right w:val="none" w:sz="0" w:space="0" w:color="auto"/>
      </w:divBdr>
      <w:divsChild>
        <w:div w:id="376198470">
          <w:marLeft w:val="0"/>
          <w:marRight w:val="0"/>
          <w:marTop w:val="0"/>
          <w:marBottom w:val="0"/>
          <w:divBdr>
            <w:top w:val="none" w:sz="0" w:space="0" w:color="auto"/>
            <w:left w:val="none" w:sz="0" w:space="0" w:color="auto"/>
            <w:bottom w:val="none" w:sz="0" w:space="0" w:color="auto"/>
            <w:right w:val="none" w:sz="0" w:space="0" w:color="auto"/>
          </w:divBdr>
        </w:div>
      </w:divsChild>
    </w:div>
    <w:div w:id="1170484400">
      <w:bodyDiv w:val="1"/>
      <w:marLeft w:val="0"/>
      <w:marRight w:val="0"/>
      <w:marTop w:val="0"/>
      <w:marBottom w:val="0"/>
      <w:divBdr>
        <w:top w:val="none" w:sz="0" w:space="0" w:color="auto"/>
        <w:left w:val="none" w:sz="0" w:space="0" w:color="auto"/>
        <w:bottom w:val="none" w:sz="0" w:space="0" w:color="auto"/>
        <w:right w:val="none" w:sz="0" w:space="0" w:color="auto"/>
      </w:divBdr>
    </w:div>
    <w:div w:id="1171605058">
      <w:bodyDiv w:val="1"/>
      <w:marLeft w:val="0"/>
      <w:marRight w:val="0"/>
      <w:marTop w:val="0"/>
      <w:marBottom w:val="0"/>
      <w:divBdr>
        <w:top w:val="none" w:sz="0" w:space="0" w:color="auto"/>
        <w:left w:val="none" w:sz="0" w:space="0" w:color="auto"/>
        <w:bottom w:val="none" w:sz="0" w:space="0" w:color="auto"/>
        <w:right w:val="none" w:sz="0" w:space="0" w:color="auto"/>
      </w:divBdr>
      <w:divsChild>
        <w:div w:id="349796121">
          <w:marLeft w:val="0"/>
          <w:marRight w:val="0"/>
          <w:marTop w:val="0"/>
          <w:marBottom w:val="0"/>
          <w:divBdr>
            <w:top w:val="none" w:sz="0" w:space="0" w:color="auto"/>
            <w:left w:val="none" w:sz="0" w:space="0" w:color="auto"/>
            <w:bottom w:val="none" w:sz="0" w:space="0" w:color="auto"/>
            <w:right w:val="none" w:sz="0" w:space="0" w:color="auto"/>
          </w:divBdr>
        </w:div>
      </w:divsChild>
    </w:div>
    <w:div w:id="1176312489">
      <w:bodyDiv w:val="1"/>
      <w:marLeft w:val="0"/>
      <w:marRight w:val="0"/>
      <w:marTop w:val="0"/>
      <w:marBottom w:val="0"/>
      <w:divBdr>
        <w:top w:val="none" w:sz="0" w:space="0" w:color="auto"/>
        <w:left w:val="none" w:sz="0" w:space="0" w:color="auto"/>
        <w:bottom w:val="none" w:sz="0" w:space="0" w:color="auto"/>
        <w:right w:val="none" w:sz="0" w:space="0" w:color="auto"/>
      </w:divBdr>
    </w:div>
    <w:div w:id="1180582834">
      <w:bodyDiv w:val="1"/>
      <w:marLeft w:val="0"/>
      <w:marRight w:val="0"/>
      <w:marTop w:val="0"/>
      <w:marBottom w:val="0"/>
      <w:divBdr>
        <w:top w:val="none" w:sz="0" w:space="0" w:color="auto"/>
        <w:left w:val="none" w:sz="0" w:space="0" w:color="auto"/>
        <w:bottom w:val="none" w:sz="0" w:space="0" w:color="auto"/>
        <w:right w:val="none" w:sz="0" w:space="0" w:color="auto"/>
      </w:divBdr>
    </w:div>
    <w:div w:id="1184586999">
      <w:bodyDiv w:val="1"/>
      <w:marLeft w:val="0"/>
      <w:marRight w:val="0"/>
      <w:marTop w:val="0"/>
      <w:marBottom w:val="0"/>
      <w:divBdr>
        <w:top w:val="none" w:sz="0" w:space="0" w:color="auto"/>
        <w:left w:val="none" w:sz="0" w:space="0" w:color="auto"/>
        <w:bottom w:val="none" w:sz="0" w:space="0" w:color="auto"/>
        <w:right w:val="none" w:sz="0" w:space="0" w:color="auto"/>
      </w:divBdr>
    </w:div>
    <w:div w:id="1185747148">
      <w:bodyDiv w:val="1"/>
      <w:marLeft w:val="0"/>
      <w:marRight w:val="0"/>
      <w:marTop w:val="0"/>
      <w:marBottom w:val="0"/>
      <w:divBdr>
        <w:top w:val="none" w:sz="0" w:space="0" w:color="auto"/>
        <w:left w:val="none" w:sz="0" w:space="0" w:color="auto"/>
        <w:bottom w:val="none" w:sz="0" w:space="0" w:color="auto"/>
        <w:right w:val="none" w:sz="0" w:space="0" w:color="auto"/>
      </w:divBdr>
    </w:div>
    <w:div w:id="1188370654">
      <w:bodyDiv w:val="1"/>
      <w:marLeft w:val="0"/>
      <w:marRight w:val="0"/>
      <w:marTop w:val="0"/>
      <w:marBottom w:val="0"/>
      <w:divBdr>
        <w:top w:val="none" w:sz="0" w:space="0" w:color="auto"/>
        <w:left w:val="none" w:sz="0" w:space="0" w:color="auto"/>
        <w:bottom w:val="none" w:sz="0" w:space="0" w:color="auto"/>
        <w:right w:val="none" w:sz="0" w:space="0" w:color="auto"/>
      </w:divBdr>
      <w:divsChild>
        <w:div w:id="1380084392">
          <w:marLeft w:val="0"/>
          <w:marRight w:val="0"/>
          <w:marTop w:val="0"/>
          <w:marBottom w:val="0"/>
          <w:divBdr>
            <w:top w:val="none" w:sz="0" w:space="0" w:color="auto"/>
            <w:left w:val="none" w:sz="0" w:space="0" w:color="auto"/>
            <w:bottom w:val="none" w:sz="0" w:space="0" w:color="auto"/>
            <w:right w:val="none" w:sz="0" w:space="0" w:color="auto"/>
          </w:divBdr>
        </w:div>
      </w:divsChild>
    </w:div>
    <w:div w:id="1201631116">
      <w:bodyDiv w:val="1"/>
      <w:marLeft w:val="0"/>
      <w:marRight w:val="0"/>
      <w:marTop w:val="0"/>
      <w:marBottom w:val="0"/>
      <w:divBdr>
        <w:top w:val="none" w:sz="0" w:space="0" w:color="auto"/>
        <w:left w:val="none" w:sz="0" w:space="0" w:color="auto"/>
        <w:bottom w:val="none" w:sz="0" w:space="0" w:color="auto"/>
        <w:right w:val="none" w:sz="0" w:space="0" w:color="auto"/>
      </w:divBdr>
    </w:div>
    <w:div w:id="1202092663">
      <w:bodyDiv w:val="1"/>
      <w:marLeft w:val="0"/>
      <w:marRight w:val="0"/>
      <w:marTop w:val="0"/>
      <w:marBottom w:val="0"/>
      <w:divBdr>
        <w:top w:val="none" w:sz="0" w:space="0" w:color="auto"/>
        <w:left w:val="none" w:sz="0" w:space="0" w:color="auto"/>
        <w:bottom w:val="none" w:sz="0" w:space="0" w:color="auto"/>
        <w:right w:val="none" w:sz="0" w:space="0" w:color="auto"/>
      </w:divBdr>
      <w:divsChild>
        <w:div w:id="676663107">
          <w:marLeft w:val="0"/>
          <w:marRight w:val="0"/>
          <w:marTop w:val="0"/>
          <w:marBottom w:val="0"/>
          <w:divBdr>
            <w:top w:val="none" w:sz="0" w:space="0" w:color="auto"/>
            <w:left w:val="none" w:sz="0" w:space="0" w:color="auto"/>
            <w:bottom w:val="none" w:sz="0" w:space="0" w:color="auto"/>
            <w:right w:val="none" w:sz="0" w:space="0" w:color="auto"/>
          </w:divBdr>
        </w:div>
      </w:divsChild>
    </w:div>
    <w:div w:id="1207108296">
      <w:bodyDiv w:val="1"/>
      <w:marLeft w:val="0"/>
      <w:marRight w:val="0"/>
      <w:marTop w:val="0"/>
      <w:marBottom w:val="0"/>
      <w:divBdr>
        <w:top w:val="none" w:sz="0" w:space="0" w:color="auto"/>
        <w:left w:val="none" w:sz="0" w:space="0" w:color="auto"/>
        <w:bottom w:val="none" w:sz="0" w:space="0" w:color="auto"/>
        <w:right w:val="none" w:sz="0" w:space="0" w:color="auto"/>
      </w:divBdr>
    </w:div>
    <w:div w:id="1208027894">
      <w:bodyDiv w:val="1"/>
      <w:marLeft w:val="0"/>
      <w:marRight w:val="0"/>
      <w:marTop w:val="0"/>
      <w:marBottom w:val="0"/>
      <w:divBdr>
        <w:top w:val="none" w:sz="0" w:space="0" w:color="auto"/>
        <w:left w:val="none" w:sz="0" w:space="0" w:color="auto"/>
        <w:bottom w:val="none" w:sz="0" w:space="0" w:color="auto"/>
        <w:right w:val="none" w:sz="0" w:space="0" w:color="auto"/>
      </w:divBdr>
      <w:divsChild>
        <w:div w:id="556865418">
          <w:marLeft w:val="0"/>
          <w:marRight w:val="0"/>
          <w:marTop w:val="0"/>
          <w:marBottom w:val="0"/>
          <w:divBdr>
            <w:top w:val="none" w:sz="0" w:space="0" w:color="auto"/>
            <w:left w:val="none" w:sz="0" w:space="0" w:color="auto"/>
            <w:bottom w:val="none" w:sz="0" w:space="0" w:color="auto"/>
            <w:right w:val="none" w:sz="0" w:space="0" w:color="auto"/>
          </w:divBdr>
        </w:div>
      </w:divsChild>
    </w:div>
    <w:div w:id="1209805287">
      <w:bodyDiv w:val="1"/>
      <w:marLeft w:val="0"/>
      <w:marRight w:val="0"/>
      <w:marTop w:val="0"/>
      <w:marBottom w:val="0"/>
      <w:divBdr>
        <w:top w:val="none" w:sz="0" w:space="0" w:color="auto"/>
        <w:left w:val="none" w:sz="0" w:space="0" w:color="auto"/>
        <w:bottom w:val="none" w:sz="0" w:space="0" w:color="auto"/>
        <w:right w:val="none" w:sz="0" w:space="0" w:color="auto"/>
      </w:divBdr>
    </w:div>
    <w:div w:id="1218860735">
      <w:bodyDiv w:val="1"/>
      <w:marLeft w:val="0"/>
      <w:marRight w:val="0"/>
      <w:marTop w:val="0"/>
      <w:marBottom w:val="0"/>
      <w:divBdr>
        <w:top w:val="none" w:sz="0" w:space="0" w:color="auto"/>
        <w:left w:val="none" w:sz="0" w:space="0" w:color="auto"/>
        <w:bottom w:val="none" w:sz="0" w:space="0" w:color="auto"/>
        <w:right w:val="none" w:sz="0" w:space="0" w:color="auto"/>
      </w:divBdr>
    </w:div>
    <w:div w:id="1219048847">
      <w:bodyDiv w:val="1"/>
      <w:marLeft w:val="0"/>
      <w:marRight w:val="0"/>
      <w:marTop w:val="0"/>
      <w:marBottom w:val="0"/>
      <w:divBdr>
        <w:top w:val="none" w:sz="0" w:space="0" w:color="auto"/>
        <w:left w:val="none" w:sz="0" w:space="0" w:color="auto"/>
        <w:bottom w:val="none" w:sz="0" w:space="0" w:color="auto"/>
        <w:right w:val="none" w:sz="0" w:space="0" w:color="auto"/>
      </w:divBdr>
    </w:div>
    <w:div w:id="1221669876">
      <w:bodyDiv w:val="1"/>
      <w:marLeft w:val="0"/>
      <w:marRight w:val="0"/>
      <w:marTop w:val="0"/>
      <w:marBottom w:val="0"/>
      <w:divBdr>
        <w:top w:val="none" w:sz="0" w:space="0" w:color="auto"/>
        <w:left w:val="none" w:sz="0" w:space="0" w:color="auto"/>
        <w:bottom w:val="none" w:sz="0" w:space="0" w:color="auto"/>
        <w:right w:val="none" w:sz="0" w:space="0" w:color="auto"/>
      </w:divBdr>
    </w:div>
    <w:div w:id="1228227523">
      <w:bodyDiv w:val="1"/>
      <w:marLeft w:val="0"/>
      <w:marRight w:val="0"/>
      <w:marTop w:val="0"/>
      <w:marBottom w:val="0"/>
      <w:divBdr>
        <w:top w:val="none" w:sz="0" w:space="0" w:color="auto"/>
        <w:left w:val="none" w:sz="0" w:space="0" w:color="auto"/>
        <w:bottom w:val="none" w:sz="0" w:space="0" w:color="auto"/>
        <w:right w:val="none" w:sz="0" w:space="0" w:color="auto"/>
      </w:divBdr>
    </w:div>
    <w:div w:id="1229806897">
      <w:bodyDiv w:val="1"/>
      <w:marLeft w:val="0"/>
      <w:marRight w:val="0"/>
      <w:marTop w:val="0"/>
      <w:marBottom w:val="0"/>
      <w:divBdr>
        <w:top w:val="none" w:sz="0" w:space="0" w:color="auto"/>
        <w:left w:val="none" w:sz="0" w:space="0" w:color="auto"/>
        <w:bottom w:val="none" w:sz="0" w:space="0" w:color="auto"/>
        <w:right w:val="none" w:sz="0" w:space="0" w:color="auto"/>
      </w:divBdr>
    </w:div>
    <w:div w:id="1230725297">
      <w:bodyDiv w:val="1"/>
      <w:marLeft w:val="0"/>
      <w:marRight w:val="0"/>
      <w:marTop w:val="0"/>
      <w:marBottom w:val="0"/>
      <w:divBdr>
        <w:top w:val="none" w:sz="0" w:space="0" w:color="auto"/>
        <w:left w:val="none" w:sz="0" w:space="0" w:color="auto"/>
        <w:bottom w:val="none" w:sz="0" w:space="0" w:color="auto"/>
        <w:right w:val="none" w:sz="0" w:space="0" w:color="auto"/>
      </w:divBdr>
      <w:divsChild>
        <w:div w:id="455218367">
          <w:marLeft w:val="0"/>
          <w:marRight w:val="0"/>
          <w:marTop w:val="0"/>
          <w:marBottom w:val="0"/>
          <w:divBdr>
            <w:top w:val="none" w:sz="0" w:space="0" w:color="auto"/>
            <w:left w:val="none" w:sz="0" w:space="0" w:color="auto"/>
            <w:bottom w:val="none" w:sz="0" w:space="0" w:color="auto"/>
            <w:right w:val="none" w:sz="0" w:space="0" w:color="auto"/>
          </w:divBdr>
        </w:div>
      </w:divsChild>
    </w:div>
    <w:div w:id="1231618761">
      <w:bodyDiv w:val="1"/>
      <w:marLeft w:val="0"/>
      <w:marRight w:val="0"/>
      <w:marTop w:val="0"/>
      <w:marBottom w:val="0"/>
      <w:divBdr>
        <w:top w:val="none" w:sz="0" w:space="0" w:color="auto"/>
        <w:left w:val="none" w:sz="0" w:space="0" w:color="auto"/>
        <w:bottom w:val="none" w:sz="0" w:space="0" w:color="auto"/>
        <w:right w:val="none" w:sz="0" w:space="0" w:color="auto"/>
      </w:divBdr>
      <w:divsChild>
        <w:div w:id="1560632247">
          <w:marLeft w:val="0"/>
          <w:marRight w:val="0"/>
          <w:marTop w:val="0"/>
          <w:marBottom w:val="0"/>
          <w:divBdr>
            <w:top w:val="none" w:sz="0" w:space="0" w:color="auto"/>
            <w:left w:val="none" w:sz="0" w:space="0" w:color="auto"/>
            <w:bottom w:val="none" w:sz="0" w:space="0" w:color="auto"/>
            <w:right w:val="none" w:sz="0" w:space="0" w:color="auto"/>
          </w:divBdr>
        </w:div>
      </w:divsChild>
    </w:div>
    <w:div w:id="1233736130">
      <w:bodyDiv w:val="1"/>
      <w:marLeft w:val="0"/>
      <w:marRight w:val="0"/>
      <w:marTop w:val="0"/>
      <w:marBottom w:val="0"/>
      <w:divBdr>
        <w:top w:val="none" w:sz="0" w:space="0" w:color="auto"/>
        <w:left w:val="none" w:sz="0" w:space="0" w:color="auto"/>
        <w:bottom w:val="none" w:sz="0" w:space="0" w:color="auto"/>
        <w:right w:val="none" w:sz="0" w:space="0" w:color="auto"/>
      </w:divBdr>
    </w:div>
    <w:div w:id="1237939374">
      <w:bodyDiv w:val="1"/>
      <w:marLeft w:val="0"/>
      <w:marRight w:val="0"/>
      <w:marTop w:val="0"/>
      <w:marBottom w:val="0"/>
      <w:divBdr>
        <w:top w:val="none" w:sz="0" w:space="0" w:color="auto"/>
        <w:left w:val="none" w:sz="0" w:space="0" w:color="auto"/>
        <w:bottom w:val="none" w:sz="0" w:space="0" w:color="auto"/>
        <w:right w:val="none" w:sz="0" w:space="0" w:color="auto"/>
      </w:divBdr>
    </w:div>
    <w:div w:id="1238394642">
      <w:bodyDiv w:val="1"/>
      <w:marLeft w:val="0"/>
      <w:marRight w:val="0"/>
      <w:marTop w:val="0"/>
      <w:marBottom w:val="0"/>
      <w:divBdr>
        <w:top w:val="none" w:sz="0" w:space="0" w:color="auto"/>
        <w:left w:val="none" w:sz="0" w:space="0" w:color="auto"/>
        <w:bottom w:val="none" w:sz="0" w:space="0" w:color="auto"/>
        <w:right w:val="none" w:sz="0" w:space="0" w:color="auto"/>
      </w:divBdr>
      <w:divsChild>
        <w:div w:id="1829445189">
          <w:marLeft w:val="0"/>
          <w:marRight w:val="0"/>
          <w:marTop w:val="0"/>
          <w:marBottom w:val="0"/>
          <w:divBdr>
            <w:top w:val="none" w:sz="0" w:space="0" w:color="auto"/>
            <w:left w:val="none" w:sz="0" w:space="0" w:color="auto"/>
            <w:bottom w:val="none" w:sz="0" w:space="0" w:color="auto"/>
            <w:right w:val="none" w:sz="0" w:space="0" w:color="auto"/>
          </w:divBdr>
        </w:div>
      </w:divsChild>
    </w:div>
    <w:div w:id="1240599059">
      <w:bodyDiv w:val="1"/>
      <w:marLeft w:val="0"/>
      <w:marRight w:val="0"/>
      <w:marTop w:val="0"/>
      <w:marBottom w:val="0"/>
      <w:divBdr>
        <w:top w:val="none" w:sz="0" w:space="0" w:color="auto"/>
        <w:left w:val="none" w:sz="0" w:space="0" w:color="auto"/>
        <w:bottom w:val="none" w:sz="0" w:space="0" w:color="auto"/>
        <w:right w:val="none" w:sz="0" w:space="0" w:color="auto"/>
      </w:divBdr>
    </w:div>
    <w:div w:id="1245912939">
      <w:bodyDiv w:val="1"/>
      <w:marLeft w:val="0"/>
      <w:marRight w:val="0"/>
      <w:marTop w:val="0"/>
      <w:marBottom w:val="0"/>
      <w:divBdr>
        <w:top w:val="none" w:sz="0" w:space="0" w:color="auto"/>
        <w:left w:val="none" w:sz="0" w:space="0" w:color="auto"/>
        <w:bottom w:val="none" w:sz="0" w:space="0" w:color="auto"/>
        <w:right w:val="none" w:sz="0" w:space="0" w:color="auto"/>
      </w:divBdr>
    </w:div>
    <w:div w:id="1246188237">
      <w:bodyDiv w:val="1"/>
      <w:marLeft w:val="0"/>
      <w:marRight w:val="0"/>
      <w:marTop w:val="0"/>
      <w:marBottom w:val="0"/>
      <w:divBdr>
        <w:top w:val="none" w:sz="0" w:space="0" w:color="auto"/>
        <w:left w:val="none" w:sz="0" w:space="0" w:color="auto"/>
        <w:bottom w:val="none" w:sz="0" w:space="0" w:color="auto"/>
        <w:right w:val="none" w:sz="0" w:space="0" w:color="auto"/>
      </w:divBdr>
    </w:div>
    <w:div w:id="1247033037">
      <w:bodyDiv w:val="1"/>
      <w:marLeft w:val="0"/>
      <w:marRight w:val="0"/>
      <w:marTop w:val="0"/>
      <w:marBottom w:val="0"/>
      <w:divBdr>
        <w:top w:val="none" w:sz="0" w:space="0" w:color="auto"/>
        <w:left w:val="none" w:sz="0" w:space="0" w:color="auto"/>
        <w:bottom w:val="none" w:sz="0" w:space="0" w:color="auto"/>
        <w:right w:val="none" w:sz="0" w:space="0" w:color="auto"/>
      </w:divBdr>
      <w:divsChild>
        <w:div w:id="899444008">
          <w:marLeft w:val="0"/>
          <w:marRight w:val="0"/>
          <w:marTop w:val="0"/>
          <w:marBottom w:val="0"/>
          <w:divBdr>
            <w:top w:val="none" w:sz="0" w:space="0" w:color="auto"/>
            <w:left w:val="none" w:sz="0" w:space="0" w:color="auto"/>
            <w:bottom w:val="none" w:sz="0" w:space="0" w:color="auto"/>
            <w:right w:val="none" w:sz="0" w:space="0" w:color="auto"/>
          </w:divBdr>
        </w:div>
      </w:divsChild>
    </w:div>
    <w:div w:id="1249001537">
      <w:bodyDiv w:val="1"/>
      <w:marLeft w:val="0"/>
      <w:marRight w:val="0"/>
      <w:marTop w:val="0"/>
      <w:marBottom w:val="0"/>
      <w:divBdr>
        <w:top w:val="none" w:sz="0" w:space="0" w:color="auto"/>
        <w:left w:val="none" w:sz="0" w:space="0" w:color="auto"/>
        <w:bottom w:val="none" w:sz="0" w:space="0" w:color="auto"/>
        <w:right w:val="none" w:sz="0" w:space="0" w:color="auto"/>
      </w:divBdr>
    </w:div>
    <w:div w:id="1250777178">
      <w:bodyDiv w:val="1"/>
      <w:marLeft w:val="0"/>
      <w:marRight w:val="0"/>
      <w:marTop w:val="0"/>
      <w:marBottom w:val="0"/>
      <w:divBdr>
        <w:top w:val="none" w:sz="0" w:space="0" w:color="auto"/>
        <w:left w:val="none" w:sz="0" w:space="0" w:color="auto"/>
        <w:bottom w:val="none" w:sz="0" w:space="0" w:color="auto"/>
        <w:right w:val="none" w:sz="0" w:space="0" w:color="auto"/>
      </w:divBdr>
      <w:divsChild>
        <w:div w:id="861669364">
          <w:marLeft w:val="0"/>
          <w:marRight w:val="0"/>
          <w:marTop w:val="0"/>
          <w:marBottom w:val="0"/>
          <w:divBdr>
            <w:top w:val="none" w:sz="0" w:space="0" w:color="auto"/>
            <w:left w:val="none" w:sz="0" w:space="0" w:color="auto"/>
            <w:bottom w:val="none" w:sz="0" w:space="0" w:color="auto"/>
            <w:right w:val="none" w:sz="0" w:space="0" w:color="auto"/>
          </w:divBdr>
        </w:div>
      </w:divsChild>
    </w:div>
    <w:div w:id="1251354026">
      <w:bodyDiv w:val="1"/>
      <w:marLeft w:val="0"/>
      <w:marRight w:val="0"/>
      <w:marTop w:val="0"/>
      <w:marBottom w:val="0"/>
      <w:divBdr>
        <w:top w:val="none" w:sz="0" w:space="0" w:color="auto"/>
        <w:left w:val="none" w:sz="0" w:space="0" w:color="auto"/>
        <w:bottom w:val="none" w:sz="0" w:space="0" w:color="auto"/>
        <w:right w:val="none" w:sz="0" w:space="0" w:color="auto"/>
      </w:divBdr>
    </w:div>
    <w:div w:id="1252621784">
      <w:bodyDiv w:val="1"/>
      <w:marLeft w:val="0"/>
      <w:marRight w:val="0"/>
      <w:marTop w:val="0"/>
      <w:marBottom w:val="0"/>
      <w:divBdr>
        <w:top w:val="none" w:sz="0" w:space="0" w:color="auto"/>
        <w:left w:val="none" w:sz="0" w:space="0" w:color="auto"/>
        <w:bottom w:val="none" w:sz="0" w:space="0" w:color="auto"/>
        <w:right w:val="none" w:sz="0" w:space="0" w:color="auto"/>
      </w:divBdr>
      <w:divsChild>
        <w:div w:id="1098258355">
          <w:marLeft w:val="0"/>
          <w:marRight w:val="0"/>
          <w:marTop w:val="0"/>
          <w:marBottom w:val="0"/>
          <w:divBdr>
            <w:top w:val="none" w:sz="0" w:space="0" w:color="auto"/>
            <w:left w:val="none" w:sz="0" w:space="0" w:color="auto"/>
            <w:bottom w:val="none" w:sz="0" w:space="0" w:color="auto"/>
            <w:right w:val="none" w:sz="0" w:space="0" w:color="auto"/>
          </w:divBdr>
        </w:div>
      </w:divsChild>
    </w:div>
    <w:div w:id="1261914737">
      <w:bodyDiv w:val="1"/>
      <w:marLeft w:val="0"/>
      <w:marRight w:val="0"/>
      <w:marTop w:val="0"/>
      <w:marBottom w:val="0"/>
      <w:divBdr>
        <w:top w:val="none" w:sz="0" w:space="0" w:color="auto"/>
        <w:left w:val="none" w:sz="0" w:space="0" w:color="auto"/>
        <w:bottom w:val="none" w:sz="0" w:space="0" w:color="auto"/>
        <w:right w:val="none" w:sz="0" w:space="0" w:color="auto"/>
      </w:divBdr>
      <w:divsChild>
        <w:div w:id="601962090">
          <w:marLeft w:val="0"/>
          <w:marRight w:val="0"/>
          <w:marTop w:val="0"/>
          <w:marBottom w:val="0"/>
          <w:divBdr>
            <w:top w:val="none" w:sz="0" w:space="0" w:color="auto"/>
            <w:left w:val="none" w:sz="0" w:space="0" w:color="auto"/>
            <w:bottom w:val="none" w:sz="0" w:space="0" w:color="auto"/>
            <w:right w:val="none" w:sz="0" w:space="0" w:color="auto"/>
          </w:divBdr>
        </w:div>
      </w:divsChild>
    </w:div>
    <w:div w:id="1270893503">
      <w:bodyDiv w:val="1"/>
      <w:marLeft w:val="0"/>
      <w:marRight w:val="0"/>
      <w:marTop w:val="0"/>
      <w:marBottom w:val="0"/>
      <w:divBdr>
        <w:top w:val="none" w:sz="0" w:space="0" w:color="auto"/>
        <w:left w:val="none" w:sz="0" w:space="0" w:color="auto"/>
        <w:bottom w:val="none" w:sz="0" w:space="0" w:color="auto"/>
        <w:right w:val="none" w:sz="0" w:space="0" w:color="auto"/>
      </w:divBdr>
      <w:divsChild>
        <w:div w:id="306053372">
          <w:marLeft w:val="0"/>
          <w:marRight w:val="0"/>
          <w:marTop w:val="0"/>
          <w:marBottom w:val="0"/>
          <w:divBdr>
            <w:top w:val="none" w:sz="0" w:space="0" w:color="auto"/>
            <w:left w:val="none" w:sz="0" w:space="0" w:color="auto"/>
            <w:bottom w:val="none" w:sz="0" w:space="0" w:color="auto"/>
            <w:right w:val="none" w:sz="0" w:space="0" w:color="auto"/>
          </w:divBdr>
        </w:div>
      </w:divsChild>
    </w:div>
    <w:div w:id="1278751930">
      <w:bodyDiv w:val="1"/>
      <w:marLeft w:val="0"/>
      <w:marRight w:val="0"/>
      <w:marTop w:val="0"/>
      <w:marBottom w:val="0"/>
      <w:divBdr>
        <w:top w:val="none" w:sz="0" w:space="0" w:color="auto"/>
        <w:left w:val="none" w:sz="0" w:space="0" w:color="auto"/>
        <w:bottom w:val="none" w:sz="0" w:space="0" w:color="auto"/>
        <w:right w:val="none" w:sz="0" w:space="0" w:color="auto"/>
      </w:divBdr>
      <w:divsChild>
        <w:div w:id="1997831991">
          <w:marLeft w:val="0"/>
          <w:marRight w:val="0"/>
          <w:marTop w:val="0"/>
          <w:marBottom w:val="0"/>
          <w:divBdr>
            <w:top w:val="none" w:sz="0" w:space="0" w:color="auto"/>
            <w:left w:val="none" w:sz="0" w:space="0" w:color="auto"/>
            <w:bottom w:val="none" w:sz="0" w:space="0" w:color="auto"/>
            <w:right w:val="none" w:sz="0" w:space="0" w:color="auto"/>
          </w:divBdr>
        </w:div>
      </w:divsChild>
    </w:div>
    <w:div w:id="1278872400">
      <w:bodyDiv w:val="1"/>
      <w:marLeft w:val="0"/>
      <w:marRight w:val="0"/>
      <w:marTop w:val="0"/>
      <w:marBottom w:val="0"/>
      <w:divBdr>
        <w:top w:val="none" w:sz="0" w:space="0" w:color="auto"/>
        <w:left w:val="none" w:sz="0" w:space="0" w:color="auto"/>
        <w:bottom w:val="none" w:sz="0" w:space="0" w:color="auto"/>
        <w:right w:val="none" w:sz="0" w:space="0" w:color="auto"/>
      </w:divBdr>
      <w:divsChild>
        <w:div w:id="161749256">
          <w:marLeft w:val="0"/>
          <w:marRight w:val="0"/>
          <w:marTop w:val="0"/>
          <w:marBottom w:val="0"/>
          <w:divBdr>
            <w:top w:val="none" w:sz="0" w:space="0" w:color="auto"/>
            <w:left w:val="none" w:sz="0" w:space="0" w:color="auto"/>
            <w:bottom w:val="none" w:sz="0" w:space="0" w:color="auto"/>
            <w:right w:val="none" w:sz="0" w:space="0" w:color="auto"/>
          </w:divBdr>
        </w:div>
      </w:divsChild>
    </w:div>
    <w:div w:id="1280142856">
      <w:bodyDiv w:val="1"/>
      <w:marLeft w:val="0"/>
      <w:marRight w:val="0"/>
      <w:marTop w:val="0"/>
      <w:marBottom w:val="0"/>
      <w:divBdr>
        <w:top w:val="none" w:sz="0" w:space="0" w:color="auto"/>
        <w:left w:val="none" w:sz="0" w:space="0" w:color="auto"/>
        <w:bottom w:val="none" w:sz="0" w:space="0" w:color="auto"/>
        <w:right w:val="none" w:sz="0" w:space="0" w:color="auto"/>
      </w:divBdr>
      <w:divsChild>
        <w:div w:id="37358861">
          <w:marLeft w:val="0"/>
          <w:marRight w:val="0"/>
          <w:marTop w:val="0"/>
          <w:marBottom w:val="0"/>
          <w:divBdr>
            <w:top w:val="none" w:sz="0" w:space="0" w:color="auto"/>
            <w:left w:val="none" w:sz="0" w:space="0" w:color="auto"/>
            <w:bottom w:val="none" w:sz="0" w:space="0" w:color="auto"/>
            <w:right w:val="none" w:sz="0" w:space="0" w:color="auto"/>
          </w:divBdr>
        </w:div>
      </w:divsChild>
    </w:div>
    <w:div w:id="1284192946">
      <w:bodyDiv w:val="1"/>
      <w:marLeft w:val="0"/>
      <w:marRight w:val="0"/>
      <w:marTop w:val="0"/>
      <w:marBottom w:val="0"/>
      <w:divBdr>
        <w:top w:val="none" w:sz="0" w:space="0" w:color="auto"/>
        <w:left w:val="none" w:sz="0" w:space="0" w:color="auto"/>
        <w:bottom w:val="none" w:sz="0" w:space="0" w:color="auto"/>
        <w:right w:val="none" w:sz="0" w:space="0" w:color="auto"/>
      </w:divBdr>
    </w:div>
    <w:div w:id="1284458513">
      <w:bodyDiv w:val="1"/>
      <w:marLeft w:val="0"/>
      <w:marRight w:val="0"/>
      <w:marTop w:val="0"/>
      <w:marBottom w:val="0"/>
      <w:divBdr>
        <w:top w:val="none" w:sz="0" w:space="0" w:color="auto"/>
        <w:left w:val="none" w:sz="0" w:space="0" w:color="auto"/>
        <w:bottom w:val="none" w:sz="0" w:space="0" w:color="auto"/>
        <w:right w:val="none" w:sz="0" w:space="0" w:color="auto"/>
      </w:divBdr>
    </w:div>
    <w:div w:id="1284725499">
      <w:bodyDiv w:val="1"/>
      <w:marLeft w:val="0"/>
      <w:marRight w:val="0"/>
      <w:marTop w:val="0"/>
      <w:marBottom w:val="0"/>
      <w:divBdr>
        <w:top w:val="none" w:sz="0" w:space="0" w:color="auto"/>
        <w:left w:val="none" w:sz="0" w:space="0" w:color="auto"/>
        <w:bottom w:val="none" w:sz="0" w:space="0" w:color="auto"/>
        <w:right w:val="none" w:sz="0" w:space="0" w:color="auto"/>
      </w:divBdr>
      <w:divsChild>
        <w:div w:id="362243011">
          <w:marLeft w:val="0"/>
          <w:marRight w:val="0"/>
          <w:marTop w:val="0"/>
          <w:marBottom w:val="0"/>
          <w:divBdr>
            <w:top w:val="none" w:sz="0" w:space="0" w:color="auto"/>
            <w:left w:val="none" w:sz="0" w:space="0" w:color="auto"/>
            <w:bottom w:val="none" w:sz="0" w:space="0" w:color="auto"/>
            <w:right w:val="none" w:sz="0" w:space="0" w:color="auto"/>
          </w:divBdr>
        </w:div>
      </w:divsChild>
    </w:div>
    <w:div w:id="1291936999">
      <w:bodyDiv w:val="1"/>
      <w:marLeft w:val="0"/>
      <w:marRight w:val="0"/>
      <w:marTop w:val="0"/>
      <w:marBottom w:val="0"/>
      <w:divBdr>
        <w:top w:val="none" w:sz="0" w:space="0" w:color="auto"/>
        <w:left w:val="none" w:sz="0" w:space="0" w:color="auto"/>
        <w:bottom w:val="none" w:sz="0" w:space="0" w:color="auto"/>
        <w:right w:val="none" w:sz="0" w:space="0" w:color="auto"/>
      </w:divBdr>
    </w:div>
    <w:div w:id="1293901721">
      <w:bodyDiv w:val="1"/>
      <w:marLeft w:val="0"/>
      <w:marRight w:val="0"/>
      <w:marTop w:val="0"/>
      <w:marBottom w:val="0"/>
      <w:divBdr>
        <w:top w:val="none" w:sz="0" w:space="0" w:color="auto"/>
        <w:left w:val="none" w:sz="0" w:space="0" w:color="auto"/>
        <w:bottom w:val="none" w:sz="0" w:space="0" w:color="auto"/>
        <w:right w:val="none" w:sz="0" w:space="0" w:color="auto"/>
      </w:divBdr>
      <w:divsChild>
        <w:div w:id="253323128">
          <w:marLeft w:val="0"/>
          <w:marRight w:val="0"/>
          <w:marTop w:val="0"/>
          <w:marBottom w:val="0"/>
          <w:divBdr>
            <w:top w:val="none" w:sz="0" w:space="0" w:color="auto"/>
            <w:left w:val="none" w:sz="0" w:space="0" w:color="auto"/>
            <w:bottom w:val="none" w:sz="0" w:space="0" w:color="auto"/>
            <w:right w:val="none" w:sz="0" w:space="0" w:color="auto"/>
          </w:divBdr>
        </w:div>
      </w:divsChild>
    </w:div>
    <w:div w:id="1295602119">
      <w:bodyDiv w:val="1"/>
      <w:marLeft w:val="0"/>
      <w:marRight w:val="0"/>
      <w:marTop w:val="0"/>
      <w:marBottom w:val="0"/>
      <w:divBdr>
        <w:top w:val="none" w:sz="0" w:space="0" w:color="auto"/>
        <w:left w:val="none" w:sz="0" w:space="0" w:color="auto"/>
        <w:bottom w:val="none" w:sz="0" w:space="0" w:color="auto"/>
        <w:right w:val="none" w:sz="0" w:space="0" w:color="auto"/>
      </w:divBdr>
    </w:div>
    <w:div w:id="1297105646">
      <w:bodyDiv w:val="1"/>
      <w:marLeft w:val="0"/>
      <w:marRight w:val="0"/>
      <w:marTop w:val="0"/>
      <w:marBottom w:val="0"/>
      <w:divBdr>
        <w:top w:val="none" w:sz="0" w:space="0" w:color="auto"/>
        <w:left w:val="none" w:sz="0" w:space="0" w:color="auto"/>
        <w:bottom w:val="none" w:sz="0" w:space="0" w:color="auto"/>
        <w:right w:val="none" w:sz="0" w:space="0" w:color="auto"/>
      </w:divBdr>
    </w:div>
    <w:div w:id="1298804443">
      <w:bodyDiv w:val="1"/>
      <w:marLeft w:val="0"/>
      <w:marRight w:val="0"/>
      <w:marTop w:val="0"/>
      <w:marBottom w:val="0"/>
      <w:divBdr>
        <w:top w:val="none" w:sz="0" w:space="0" w:color="auto"/>
        <w:left w:val="none" w:sz="0" w:space="0" w:color="auto"/>
        <w:bottom w:val="none" w:sz="0" w:space="0" w:color="auto"/>
        <w:right w:val="none" w:sz="0" w:space="0" w:color="auto"/>
      </w:divBdr>
    </w:div>
    <w:div w:id="1302346557">
      <w:bodyDiv w:val="1"/>
      <w:marLeft w:val="0"/>
      <w:marRight w:val="0"/>
      <w:marTop w:val="0"/>
      <w:marBottom w:val="0"/>
      <w:divBdr>
        <w:top w:val="none" w:sz="0" w:space="0" w:color="auto"/>
        <w:left w:val="none" w:sz="0" w:space="0" w:color="auto"/>
        <w:bottom w:val="none" w:sz="0" w:space="0" w:color="auto"/>
        <w:right w:val="none" w:sz="0" w:space="0" w:color="auto"/>
      </w:divBdr>
    </w:div>
    <w:div w:id="1304038572">
      <w:bodyDiv w:val="1"/>
      <w:marLeft w:val="0"/>
      <w:marRight w:val="0"/>
      <w:marTop w:val="0"/>
      <w:marBottom w:val="0"/>
      <w:divBdr>
        <w:top w:val="none" w:sz="0" w:space="0" w:color="auto"/>
        <w:left w:val="none" w:sz="0" w:space="0" w:color="auto"/>
        <w:bottom w:val="none" w:sz="0" w:space="0" w:color="auto"/>
        <w:right w:val="none" w:sz="0" w:space="0" w:color="auto"/>
      </w:divBdr>
    </w:div>
    <w:div w:id="1317302840">
      <w:bodyDiv w:val="1"/>
      <w:marLeft w:val="0"/>
      <w:marRight w:val="0"/>
      <w:marTop w:val="0"/>
      <w:marBottom w:val="0"/>
      <w:divBdr>
        <w:top w:val="none" w:sz="0" w:space="0" w:color="auto"/>
        <w:left w:val="none" w:sz="0" w:space="0" w:color="auto"/>
        <w:bottom w:val="none" w:sz="0" w:space="0" w:color="auto"/>
        <w:right w:val="none" w:sz="0" w:space="0" w:color="auto"/>
      </w:divBdr>
    </w:div>
    <w:div w:id="1329947425">
      <w:bodyDiv w:val="1"/>
      <w:marLeft w:val="0"/>
      <w:marRight w:val="0"/>
      <w:marTop w:val="0"/>
      <w:marBottom w:val="0"/>
      <w:divBdr>
        <w:top w:val="none" w:sz="0" w:space="0" w:color="auto"/>
        <w:left w:val="none" w:sz="0" w:space="0" w:color="auto"/>
        <w:bottom w:val="none" w:sz="0" w:space="0" w:color="auto"/>
        <w:right w:val="none" w:sz="0" w:space="0" w:color="auto"/>
      </w:divBdr>
    </w:div>
    <w:div w:id="1330867274">
      <w:bodyDiv w:val="1"/>
      <w:marLeft w:val="0"/>
      <w:marRight w:val="0"/>
      <w:marTop w:val="0"/>
      <w:marBottom w:val="0"/>
      <w:divBdr>
        <w:top w:val="none" w:sz="0" w:space="0" w:color="auto"/>
        <w:left w:val="none" w:sz="0" w:space="0" w:color="auto"/>
        <w:bottom w:val="none" w:sz="0" w:space="0" w:color="auto"/>
        <w:right w:val="none" w:sz="0" w:space="0" w:color="auto"/>
      </w:divBdr>
    </w:div>
    <w:div w:id="1331716600">
      <w:bodyDiv w:val="1"/>
      <w:marLeft w:val="0"/>
      <w:marRight w:val="0"/>
      <w:marTop w:val="0"/>
      <w:marBottom w:val="0"/>
      <w:divBdr>
        <w:top w:val="none" w:sz="0" w:space="0" w:color="auto"/>
        <w:left w:val="none" w:sz="0" w:space="0" w:color="auto"/>
        <w:bottom w:val="none" w:sz="0" w:space="0" w:color="auto"/>
        <w:right w:val="none" w:sz="0" w:space="0" w:color="auto"/>
      </w:divBdr>
    </w:div>
    <w:div w:id="1331837243">
      <w:bodyDiv w:val="1"/>
      <w:marLeft w:val="0"/>
      <w:marRight w:val="0"/>
      <w:marTop w:val="0"/>
      <w:marBottom w:val="0"/>
      <w:divBdr>
        <w:top w:val="none" w:sz="0" w:space="0" w:color="auto"/>
        <w:left w:val="none" w:sz="0" w:space="0" w:color="auto"/>
        <w:bottom w:val="none" w:sz="0" w:space="0" w:color="auto"/>
        <w:right w:val="none" w:sz="0" w:space="0" w:color="auto"/>
      </w:divBdr>
      <w:divsChild>
        <w:div w:id="1120223958">
          <w:marLeft w:val="0"/>
          <w:marRight w:val="0"/>
          <w:marTop w:val="0"/>
          <w:marBottom w:val="0"/>
          <w:divBdr>
            <w:top w:val="none" w:sz="0" w:space="0" w:color="auto"/>
            <w:left w:val="none" w:sz="0" w:space="0" w:color="auto"/>
            <w:bottom w:val="none" w:sz="0" w:space="0" w:color="auto"/>
            <w:right w:val="none" w:sz="0" w:space="0" w:color="auto"/>
          </w:divBdr>
        </w:div>
      </w:divsChild>
    </w:div>
    <w:div w:id="1334650461">
      <w:bodyDiv w:val="1"/>
      <w:marLeft w:val="0"/>
      <w:marRight w:val="0"/>
      <w:marTop w:val="0"/>
      <w:marBottom w:val="0"/>
      <w:divBdr>
        <w:top w:val="none" w:sz="0" w:space="0" w:color="auto"/>
        <w:left w:val="none" w:sz="0" w:space="0" w:color="auto"/>
        <w:bottom w:val="none" w:sz="0" w:space="0" w:color="auto"/>
        <w:right w:val="none" w:sz="0" w:space="0" w:color="auto"/>
      </w:divBdr>
    </w:div>
    <w:div w:id="1336759935">
      <w:bodyDiv w:val="1"/>
      <w:marLeft w:val="0"/>
      <w:marRight w:val="0"/>
      <w:marTop w:val="0"/>
      <w:marBottom w:val="0"/>
      <w:divBdr>
        <w:top w:val="none" w:sz="0" w:space="0" w:color="auto"/>
        <w:left w:val="none" w:sz="0" w:space="0" w:color="auto"/>
        <w:bottom w:val="none" w:sz="0" w:space="0" w:color="auto"/>
        <w:right w:val="none" w:sz="0" w:space="0" w:color="auto"/>
      </w:divBdr>
      <w:divsChild>
        <w:div w:id="2084790109">
          <w:marLeft w:val="0"/>
          <w:marRight w:val="0"/>
          <w:marTop w:val="0"/>
          <w:marBottom w:val="0"/>
          <w:divBdr>
            <w:top w:val="none" w:sz="0" w:space="0" w:color="auto"/>
            <w:left w:val="none" w:sz="0" w:space="0" w:color="auto"/>
            <w:bottom w:val="none" w:sz="0" w:space="0" w:color="auto"/>
            <w:right w:val="none" w:sz="0" w:space="0" w:color="auto"/>
          </w:divBdr>
        </w:div>
      </w:divsChild>
    </w:div>
    <w:div w:id="1339232632">
      <w:bodyDiv w:val="1"/>
      <w:marLeft w:val="0"/>
      <w:marRight w:val="0"/>
      <w:marTop w:val="0"/>
      <w:marBottom w:val="0"/>
      <w:divBdr>
        <w:top w:val="none" w:sz="0" w:space="0" w:color="auto"/>
        <w:left w:val="none" w:sz="0" w:space="0" w:color="auto"/>
        <w:bottom w:val="none" w:sz="0" w:space="0" w:color="auto"/>
        <w:right w:val="none" w:sz="0" w:space="0" w:color="auto"/>
      </w:divBdr>
    </w:div>
    <w:div w:id="1346055763">
      <w:bodyDiv w:val="1"/>
      <w:marLeft w:val="0"/>
      <w:marRight w:val="0"/>
      <w:marTop w:val="0"/>
      <w:marBottom w:val="0"/>
      <w:divBdr>
        <w:top w:val="none" w:sz="0" w:space="0" w:color="auto"/>
        <w:left w:val="none" w:sz="0" w:space="0" w:color="auto"/>
        <w:bottom w:val="none" w:sz="0" w:space="0" w:color="auto"/>
        <w:right w:val="none" w:sz="0" w:space="0" w:color="auto"/>
      </w:divBdr>
    </w:div>
    <w:div w:id="1346781678">
      <w:bodyDiv w:val="1"/>
      <w:marLeft w:val="0"/>
      <w:marRight w:val="0"/>
      <w:marTop w:val="0"/>
      <w:marBottom w:val="0"/>
      <w:divBdr>
        <w:top w:val="none" w:sz="0" w:space="0" w:color="auto"/>
        <w:left w:val="none" w:sz="0" w:space="0" w:color="auto"/>
        <w:bottom w:val="none" w:sz="0" w:space="0" w:color="auto"/>
        <w:right w:val="none" w:sz="0" w:space="0" w:color="auto"/>
      </w:divBdr>
    </w:div>
    <w:div w:id="1348285522">
      <w:bodyDiv w:val="1"/>
      <w:marLeft w:val="0"/>
      <w:marRight w:val="0"/>
      <w:marTop w:val="0"/>
      <w:marBottom w:val="0"/>
      <w:divBdr>
        <w:top w:val="none" w:sz="0" w:space="0" w:color="auto"/>
        <w:left w:val="none" w:sz="0" w:space="0" w:color="auto"/>
        <w:bottom w:val="none" w:sz="0" w:space="0" w:color="auto"/>
        <w:right w:val="none" w:sz="0" w:space="0" w:color="auto"/>
      </w:divBdr>
    </w:div>
    <w:div w:id="1348484709">
      <w:bodyDiv w:val="1"/>
      <w:marLeft w:val="0"/>
      <w:marRight w:val="0"/>
      <w:marTop w:val="0"/>
      <w:marBottom w:val="0"/>
      <w:divBdr>
        <w:top w:val="none" w:sz="0" w:space="0" w:color="auto"/>
        <w:left w:val="none" w:sz="0" w:space="0" w:color="auto"/>
        <w:bottom w:val="none" w:sz="0" w:space="0" w:color="auto"/>
        <w:right w:val="none" w:sz="0" w:space="0" w:color="auto"/>
      </w:divBdr>
    </w:div>
    <w:div w:id="1350064978">
      <w:bodyDiv w:val="1"/>
      <w:marLeft w:val="0"/>
      <w:marRight w:val="0"/>
      <w:marTop w:val="0"/>
      <w:marBottom w:val="0"/>
      <w:divBdr>
        <w:top w:val="none" w:sz="0" w:space="0" w:color="auto"/>
        <w:left w:val="none" w:sz="0" w:space="0" w:color="auto"/>
        <w:bottom w:val="none" w:sz="0" w:space="0" w:color="auto"/>
        <w:right w:val="none" w:sz="0" w:space="0" w:color="auto"/>
      </w:divBdr>
    </w:div>
    <w:div w:id="1354265551">
      <w:bodyDiv w:val="1"/>
      <w:marLeft w:val="0"/>
      <w:marRight w:val="0"/>
      <w:marTop w:val="0"/>
      <w:marBottom w:val="0"/>
      <w:divBdr>
        <w:top w:val="none" w:sz="0" w:space="0" w:color="auto"/>
        <w:left w:val="none" w:sz="0" w:space="0" w:color="auto"/>
        <w:bottom w:val="none" w:sz="0" w:space="0" w:color="auto"/>
        <w:right w:val="none" w:sz="0" w:space="0" w:color="auto"/>
      </w:divBdr>
    </w:div>
    <w:div w:id="1354644996">
      <w:bodyDiv w:val="1"/>
      <w:marLeft w:val="0"/>
      <w:marRight w:val="0"/>
      <w:marTop w:val="0"/>
      <w:marBottom w:val="0"/>
      <w:divBdr>
        <w:top w:val="none" w:sz="0" w:space="0" w:color="auto"/>
        <w:left w:val="none" w:sz="0" w:space="0" w:color="auto"/>
        <w:bottom w:val="none" w:sz="0" w:space="0" w:color="auto"/>
        <w:right w:val="none" w:sz="0" w:space="0" w:color="auto"/>
      </w:divBdr>
      <w:divsChild>
        <w:div w:id="410153131">
          <w:marLeft w:val="0"/>
          <w:marRight w:val="0"/>
          <w:marTop w:val="0"/>
          <w:marBottom w:val="0"/>
          <w:divBdr>
            <w:top w:val="none" w:sz="0" w:space="0" w:color="auto"/>
            <w:left w:val="none" w:sz="0" w:space="0" w:color="auto"/>
            <w:bottom w:val="none" w:sz="0" w:space="0" w:color="auto"/>
            <w:right w:val="none" w:sz="0" w:space="0" w:color="auto"/>
          </w:divBdr>
        </w:div>
      </w:divsChild>
    </w:div>
    <w:div w:id="1357581492">
      <w:bodyDiv w:val="1"/>
      <w:marLeft w:val="0"/>
      <w:marRight w:val="0"/>
      <w:marTop w:val="0"/>
      <w:marBottom w:val="0"/>
      <w:divBdr>
        <w:top w:val="none" w:sz="0" w:space="0" w:color="auto"/>
        <w:left w:val="none" w:sz="0" w:space="0" w:color="auto"/>
        <w:bottom w:val="none" w:sz="0" w:space="0" w:color="auto"/>
        <w:right w:val="none" w:sz="0" w:space="0" w:color="auto"/>
      </w:divBdr>
    </w:div>
    <w:div w:id="1363049183">
      <w:bodyDiv w:val="1"/>
      <w:marLeft w:val="0"/>
      <w:marRight w:val="0"/>
      <w:marTop w:val="0"/>
      <w:marBottom w:val="0"/>
      <w:divBdr>
        <w:top w:val="none" w:sz="0" w:space="0" w:color="auto"/>
        <w:left w:val="none" w:sz="0" w:space="0" w:color="auto"/>
        <w:bottom w:val="none" w:sz="0" w:space="0" w:color="auto"/>
        <w:right w:val="none" w:sz="0" w:space="0" w:color="auto"/>
      </w:divBdr>
    </w:div>
    <w:div w:id="1365669817">
      <w:bodyDiv w:val="1"/>
      <w:marLeft w:val="0"/>
      <w:marRight w:val="0"/>
      <w:marTop w:val="0"/>
      <w:marBottom w:val="0"/>
      <w:divBdr>
        <w:top w:val="none" w:sz="0" w:space="0" w:color="auto"/>
        <w:left w:val="none" w:sz="0" w:space="0" w:color="auto"/>
        <w:bottom w:val="none" w:sz="0" w:space="0" w:color="auto"/>
        <w:right w:val="none" w:sz="0" w:space="0" w:color="auto"/>
      </w:divBdr>
    </w:div>
    <w:div w:id="1367949108">
      <w:bodyDiv w:val="1"/>
      <w:marLeft w:val="0"/>
      <w:marRight w:val="0"/>
      <w:marTop w:val="0"/>
      <w:marBottom w:val="0"/>
      <w:divBdr>
        <w:top w:val="none" w:sz="0" w:space="0" w:color="auto"/>
        <w:left w:val="none" w:sz="0" w:space="0" w:color="auto"/>
        <w:bottom w:val="none" w:sz="0" w:space="0" w:color="auto"/>
        <w:right w:val="none" w:sz="0" w:space="0" w:color="auto"/>
      </w:divBdr>
    </w:div>
    <w:div w:id="1369257591">
      <w:bodyDiv w:val="1"/>
      <w:marLeft w:val="0"/>
      <w:marRight w:val="0"/>
      <w:marTop w:val="0"/>
      <w:marBottom w:val="0"/>
      <w:divBdr>
        <w:top w:val="none" w:sz="0" w:space="0" w:color="auto"/>
        <w:left w:val="none" w:sz="0" w:space="0" w:color="auto"/>
        <w:bottom w:val="none" w:sz="0" w:space="0" w:color="auto"/>
        <w:right w:val="none" w:sz="0" w:space="0" w:color="auto"/>
      </w:divBdr>
      <w:divsChild>
        <w:div w:id="1806502016">
          <w:marLeft w:val="0"/>
          <w:marRight w:val="0"/>
          <w:marTop w:val="0"/>
          <w:marBottom w:val="0"/>
          <w:divBdr>
            <w:top w:val="none" w:sz="0" w:space="0" w:color="auto"/>
            <w:left w:val="none" w:sz="0" w:space="0" w:color="auto"/>
            <w:bottom w:val="none" w:sz="0" w:space="0" w:color="auto"/>
            <w:right w:val="none" w:sz="0" w:space="0" w:color="auto"/>
          </w:divBdr>
        </w:div>
      </w:divsChild>
    </w:div>
    <w:div w:id="1372614887">
      <w:bodyDiv w:val="1"/>
      <w:marLeft w:val="0"/>
      <w:marRight w:val="0"/>
      <w:marTop w:val="0"/>
      <w:marBottom w:val="0"/>
      <w:divBdr>
        <w:top w:val="none" w:sz="0" w:space="0" w:color="auto"/>
        <w:left w:val="none" w:sz="0" w:space="0" w:color="auto"/>
        <w:bottom w:val="none" w:sz="0" w:space="0" w:color="auto"/>
        <w:right w:val="none" w:sz="0" w:space="0" w:color="auto"/>
      </w:divBdr>
      <w:divsChild>
        <w:div w:id="102848188">
          <w:marLeft w:val="0"/>
          <w:marRight w:val="0"/>
          <w:marTop w:val="0"/>
          <w:marBottom w:val="0"/>
          <w:divBdr>
            <w:top w:val="none" w:sz="0" w:space="0" w:color="auto"/>
            <w:left w:val="none" w:sz="0" w:space="0" w:color="auto"/>
            <w:bottom w:val="none" w:sz="0" w:space="0" w:color="auto"/>
            <w:right w:val="none" w:sz="0" w:space="0" w:color="auto"/>
          </w:divBdr>
        </w:div>
      </w:divsChild>
    </w:div>
    <w:div w:id="1372805531">
      <w:bodyDiv w:val="1"/>
      <w:marLeft w:val="0"/>
      <w:marRight w:val="0"/>
      <w:marTop w:val="0"/>
      <w:marBottom w:val="0"/>
      <w:divBdr>
        <w:top w:val="none" w:sz="0" w:space="0" w:color="auto"/>
        <w:left w:val="none" w:sz="0" w:space="0" w:color="auto"/>
        <w:bottom w:val="none" w:sz="0" w:space="0" w:color="auto"/>
        <w:right w:val="none" w:sz="0" w:space="0" w:color="auto"/>
      </w:divBdr>
    </w:div>
    <w:div w:id="1373190376">
      <w:bodyDiv w:val="1"/>
      <w:marLeft w:val="0"/>
      <w:marRight w:val="0"/>
      <w:marTop w:val="0"/>
      <w:marBottom w:val="0"/>
      <w:divBdr>
        <w:top w:val="none" w:sz="0" w:space="0" w:color="auto"/>
        <w:left w:val="none" w:sz="0" w:space="0" w:color="auto"/>
        <w:bottom w:val="none" w:sz="0" w:space="0" w:color="auto"/>
        <w:right w:val="none" w:sz="0" w:space="0" w:color="auto"/>
      </w:divBdr>
    </w:div>
    <w:div w:id="1383675865">
      <w:bodyDiv w:val="1"/>
      <w:marLeft w:val="0"/>
      <w:marRight w:val="0"/>
      <w:marTop w:val="0"/>
      <w:marBottom w:val="0"/>
      <w:divBdr>
        <w:top w:val="none" w:sz="0" w:space="0" w:color="auto"/>
        <w:left w:val="none" w:sz="0" w:space="0" w:color="auto"/>
        <w:bottom w:val="none" w:sz="0" w:space="0" w:color="auto"/>
        <w:right w:val="none" w:sz="0" w:space="0" w:color="auto"/>
      </w:divBdr>
    </w:div>
    <w:div w:id="1386101943">
      <w:bodyDiv w:val="1"/>
      <w:marLeft w:val="0"/>
      <w:marRight w:val="0"/>
      <w:marTop w:val="0"/>
      <w:marBottom w:val="0"/>
      <w:divBdr>
        <w:top w:val="none" w:sz="0" w:space="0" w:color="auto"/>
        <w:left w:val="none" w:sz="0" w:space="0" w:color="auto"/>
        <w:bottom w:val="none" w:sz="0" w:space="0" w:color="auto"/>
        <w:right w:val="none" w:sz="0" w:space="0" w:color="auto"/>
      </w:divBdr>
      <w:divsChild>
        <w:div w:id="707529688">
          <w:marLeft w:val="0"/>
          <w:marRight w:val="0"/>
          <w:marTop w:val="0"/>
          <w:marBottom w:val="0"/>
          <w:divBdr>
            <w:top w:val="none" w:sz="0" w:space="0" w:color="auto"/>
            <w:left w:val="none" w:sz="0" w:space="0" w:color="auto"/>
            <w:bottom w:val="none" w:sz="0" w:space="0" w:color="auto"/>
            <w:right w:val="none" w:sz="0" w:space="0" w:color="auto"/>
          </w:divBdr>
        </w:div>
      </w:divsChild>
    </w:div>
    <w:div w:id="1386876806">
      <w:bodyDiv w:val="1"/>
      <w:marLeft w:val="0"/>
      <w:marRight w:val="0"/>
      <w:marTop w:val="0"/>
      <w:marBottom w:val="0"/>
      <w:divBdr>
        <w:top w:val="none" w:sz="0" w:space="0" w:color="auto"/>
        <w:left w:val="none" w:sz="0" w:space="0" w:color="auto"/>
        <w:bottom w:val="none" w:sz="0" w:space="0" w:color="auto"/>
        <w:right w:val="none" w:sz="0" w:space="0" w:color="auto"/>
      </w:divBdr>
      <w:divsChild>
        <w:div w:id="181405307">
          <w:marLeft w:val="0"/>
          <w:marRight w:val="0"/>
          <w:marTop w:val="0"/>
          <w:marBottom w:val="0"/>
          <w:divBdr>
            <w:top w:val="none" w:sz="0" w:space="0" w:color="auto"/>
            <w:left w:val="none" w:sz="0" w:space="0" w:color="auto"/>
            <w:bottom w:val="none" w:sz="0" w:space="0" w:color="auto"/>
            <w:right w:val="none" w:sz="0" w:space="0" w:color="auto"/>
          </w:divBdr>
        </w:div>
      </w:divsChild>
    </w:div>
    <w:div w:id="1387989284">
      <w:bodyDiv w:val="1"/>
      <w:marLeft w:val="0"/>
      <w:marRight w:val="0"/>
      <w:marTop w:val="0"/>
      <w:marBottom w:val="0"/>
      <w:divBdr>
        <w:top w:val="none" w:sz="0" w:space="0" w:color="auto"/>
        <w:left w:val="none" w:sz="0" w:space="0" w:color="auto"/>
        <w:bottom w:val="none" w:sz="0" w:space="0" w:color="auto"/>
        <w:right w:val="none" w:sz="0" w:space="0" w:color="auto"/>
      </w:divBdr>
      <w:divsChild>
        <w:div w:id="676469630">
          <w:marLeft w:val="0"/>
          <w:marRight w:val="0"/>
          <w:marTop w:val="0"/>
          <w:marBottom w:val="0"/>
          <w:divBdr>
            <w:top w:val="none" w:sz="0" w:space="0" w:color="auto"/>
            <w:left w:val="none" w:sz="0" w:space="0" w:color="auto"/>
            <w:bottom w:val="none" w:sz="0" w:space="0" w:color="auto"/>
            <w:right w:val="none" w:sz="0" w:space="0" w:color="auto"/>
          </w:divBdr>
        </w:div>
      </w:divsChild>
    </w:div>
    <w:div w:id="1388145544">
      <w:bodyDiv w:val="1"/>
      <w:marLeft w:val="0"/>
      <w:marRight w:val="0"/>
      <w:marTop w:val="0"/>
      <w:marBottom w:val="0"/>
      <w:divBdr>
        <w:top w:val="none" w:sz="0" w:space="0" w:color="auto"/>
        <w:left w:val="none" w:sz="0" w:space="0" w:color="auto"/>
        <w:bottom w:val="none" w:sz="0" w:space="0" w:color="auto"/>
        <w:right w:val="none" w:sz="0" w:space="0" w:color="auto"/>
      </w:divBdr>
      <w:divsChild>
        <w:div w:id="235435851">
          <w:marLeft w:val="0"/>
          <w:marRight w:val="0"/>
          <w:marTop w:val="0"/>
          <w:marBottom w:val="0"/>
          <w:divBdr>
            <w:top w:val="none" w:sz="0" w:space="0" w:color="auto"/>
            <w:left w:val="none" w:sz="0" w:space="0" w:color="auto"/>
            <w:bottom w:val="none" w:sz="0" w:space="0" w:color="auto"/>
            <w:right w:val="none" w:sz="0" w:space="0" w:color="auto"/>
          </w:divBdr>
        </w:div>
      </w:divsChild>
    </w:div>
    <w:div w:id="1393313806">
      <w:bodyDiv w:val="1"/>
      <w:marLeft w:val="0"/>
      <w:marRight w:val="0"/>
      <w:marTop w:val="0"/>
      <w:marBottom w:val="0"/>
      <w:divBdr>
        <w:top w:val="none" w:sz="0" w:space="0" w:color="auto"/>
        <w:left w:val="none" w:sz="0" w:space="0" w:color="auto"/>
        <w:bottom w:val="none" w:sz="0" w:space="0" w:color="auto"/>
        <w:right w:val="none" w:sz="0" w:space="0" w:color="auto"/>
      </w:divBdr>
    </w:div>
    <w:div w:id="1398094800">
      <w:bodyDiv w:val="1"/>
      <w:marLeft w:val="0"/>
      <w:marRight w:val="0"/>
      <w:marTop w:val="0"/>
      <w:marBottom w:val="0"/>
      <w:divBdr>
        <w:top w:val="none" w:sz="0" w:space="0" w:color="auto"/>
        <w:left w:val="none" w:sz="0" w:space="0" w:color="auto"/>
        <w:bottom w:val="none" w:sz="0" w:space="0" w:color="auto"/>
        <w:right w:val="none" w:sz="0" w:space="0" w:color="auto"/>
      </w:divBdr>
    </w:div>
    <w:div w:id="1401294489">
      <w:bodyDiv w:val="1"/>
      <w:marLeft w:val="0"/>
      <w:marRight w:val="0"/>
      <w:marTop w:val="0"/>
      <w:marBottom w:val="0"/>
      <w:divBdr>
        <w:top w:val="none" w:sz="0" w:space="0" w:color="auto"/>
        <w:left w:val="none" w:sz="0" w:space="0" w:color="auto"/>
        <w:bottom w:val="none" w:sz="0" w:space="0" w:color="auto"/>
        <w:right w:val="none" w:sz="0" w:space="0" w:color="auto"/>
      </w:divBdr>
    </w:div>
    <w:div w:id="1401825542">
      <w:bodyDiv w:val="1"/>
      <w:marLeft w:val="0"/>
      <w:marRight w:val="0"/>
      <w:marTop w:val="0"/>
      <w:marBottom w:val="0"/>
      <w:divBdr>
        <w:top w:val="none" w:sz="0" w:space="0" w:color="auto"/>
        <w:left w:val="none" w:sz="0" w:space="0" w:color="auto"/>
        <w:bottom w:val="none" w:sz="0" w:space="0" w:color="auto"/>
        <w:right w:val="none" w:sz="0" w:space="0" w:color="auto"/>
      </w:divBdr>
    </w:div>
    <w:div w:id="1403527947">
      <w:bodyDiv w:val="1"/>
      <w:marLeft w:val="0"/>
      <w:marRight w:val="0"/>
      <w:marTop w:val="0"/>
      <w:marBottom w:val="0"/>
      <w:divBdr>
        <w:top w:val="none" w:sz="0" w:space="0" w:color="auto"/>
        <w:left w:val="none" w:sz="0" w:space="0" w:color="auto"/>
        <w:bottom w:val="none" w:sz="0" w:space="0" w:color="auto"/>
        <w:right w:val="none" w:sz="0" w:space="0" w:color="auto"/>
      </w:divBdr>
    </w:div>
    <w:div w:id="1406220565">
      <w:bodyDiv w:val="1"/>
      <w:marLeft w:val="0"/>
      <w:marRight w:val="0"/>
      <w:marTop w:val="0"/>
      <w:marBottom w:val="0"/>
      <w:divBdr>
        <w:top w:val="none" w:sz="0" w:space="0" w:color="auto"/>
        <w:left w:val="none" w:sz="0" w:space="0" w:color="auto"/>
        <w:bottom w:val="none" w:sz="0" w:space="0" w:color="auto"/>
        <w:right w:val="none" w:sz="0" w:space="0" w:color="auto"/>
      </w:divBdr>
    </w:div>
    <w:div w:id="1408915107">
      <w:bodyDiv w:val="1"/>
      <w:marLeft w:val="0"/>
      <w:marRight w:val="0"/>
      <w:marTop w:val="0"/>
      <w:marBottom w:val="0"/>
      <w:divBdr>
        <w:top w:val="none" w:sz="0" w:space="0" w:color="auto"/>
        <w:left w:val="none" w:sz="0" w:space="0" w:color="auto"/>
        <w:bottom w:val="none" w:sz="0" w:space="0" w:color="auto"/>
        <w:right w:val="none" w:sz="0" w:space="0" w:color="auto"/>
      </w:divBdr>
    </w:div>
    <w:div w:id="1408962838">
      <w:bodyDiv w:val="1"/>
      <w:marLeft w:val="0"/>
      <w:marRight w:val="0"/>
      <w:marTop w:val="0"/>
      <w:marBottom w:val="0"/>
      <w:divBdr>
        <w:top w:val="none" w:sz="0" w:space="0" w:color="auto"/>
        <w:left w:val="none" w:sz="0" w:space="0" w:color="auto"/>
        <w:bottom w:val="none" w:sz="0" w:space="0" w:color="auto"/>
        <w:right w:val="none" w:sz="0" w:space="0" w:color="auto"/>
      </w:divBdr>
    </w:div>
    <w:div w:id="1409112070">
      <w:bodyDiv w:val="1"/>
      <w:marLeft w:val="0"/>
      <w:marRight w:val="0"/>
      <w:marTop w:val="0"/>
      <w:marBottom w:val="0"/>
      <w:divBdr>
        <w:top w:val="none" w:sz="0" w:space="0" w:color="auto"/>
        <w:left w:val="none" w:sz="0" w:space="0" w:color="auto"/>
        <w:bottom w:val="none" w:sz="0" w:space="0" w:color="auto"/>
        <w:right w:val="none" w:sz="0" w:space="0" w:color="auto"/>
      </w:divBdr>
    </w:div>
    <w:div w:id="1411585496">
      <w:bodyDiv w:val="1"/>
      <w:marLeft w:val="0"/>
      <w:marRight w:val="0"/>
      <w:marTop w:val="0"/>
      <w:marBottom w:val="0"/>
      <w:divBdr>
        <w:top w:val="none" w:sz="0" w:space="0" w:color="auto"/>
        <w:left w:val="none" w:sz="0" w:space="0" w:color="auto"/>
        <w:bottom w:val="none" w:sz="0" w:space="0" w:color="auto"/>
        <w:right w:val="none" w:sz="0" w:space="0" w:color="auto"/>
      </w:divBdr>
    </w:div>
    <w:div w:id="1412005181">
      <w:bodyDiv w:val="1"/>
      <w:marLeft w:val="0"/>
      <w:marRight w:val="0"/>
      <w:marTop w:val="0"/>
      <w:marBottom w:val="0"/>
      <w:divBdr>
        <w:top w:val="none" w:sz="0" w:space="0" w:color="auto"/>
        <w:left w:val="none" w:sz="0" w:space="0" w:color="auto"/>
        <w:bottom w:val="none" w:sz="0" w:space="0" w:color="auto"/>
        <w:right w:val="none" w:sz="0" w:space="0" w:color="auto"/>
      </w:divBdr>
      <w:divsChild>
        <w:div w:id="880019080">
          <w:marLeft w:val="0"/>
          <w:marRight w:val="0"/>
          <w:marTop w:val="0"/>
          <w:marBottom w:val="0"/>
          <w:divBdr>
            <w:top w:val="none" w:sz="0" w:space="0" w:color="auto"/>
            <w:left w:val="none" w:sz="0" w:space="0" w:color="auto"/>
            <w:bottom w:val="none" w:sz="0" w:space="0" w:color="auto"/>
            <w:right w:val="none" w:sz="0" w:space="0" w:color="auto"/>
          </w:divBdr>
        </w:div>
      </w:divsChild>
    </w:div>
    <w:div w:id="1416509093">
      <w:bodyDiv w:val="1"/>
      <w:marLeft w:val="0"/>
      <w:marRight w:val="0"/>
      <w:marTop w:val="0"/>
      <w:marBottom w:val="0"/>
      <w:divBdr>
        <w:top w:val="none" w:sz="0" w:space="0" w:color="auto"/>
        <w:left w:val="none" w:sz="0" w:space="0" w:color="auto"/>
        <w:bottom w:val="none" w:sz="0" w:space="0" w:color="auto"/>
        <w:right w:val="none" w:sz="0" w:space="0" w:color="auto"/>
      </w:divBdr>
      <w:divsChild>
        <w:div w:id="1505971974">
          <w:marLeft w:val="0"/>
          <w:marRight w:val="0"/>
          <w:marTop w:val="0"/>
          <w:marBottom w:val="0"/>
          <w:divBdr>
            <w:top w:val="none" w:sz="0" w:space="0" w:color="auto"/>
            <w:left w:val="none" w:sz="0" w:space="0" w:color="auto"/>
            <w:bottom w:val="none" w:sz="0" w:space="0" w:color="auto"/>
            <w:right w:val="none" w:sz="0" w:space="0" w:color="auto"/>
          </w:divBdr>
        </w:div>
      </w:divsChild>
    </w:div>
    <w:div w:id="1417047238">
      <w:bodyDiv w:val="1"/>
      <w:marLeft w:val="0"/>
      <w:marRight w:val="0"/>
      <w:marTop w:val="0"/>
      <w:marBottom w:val="0"/>
      <w:divBdr>
        <w:top w:val="none" w:sz="0" w:space="0" w:color="auto"/>
        <w:left w:val="none" w:sz="0" w:space="0" w:color="auto"/>
        <w:bottom w:val="none" w:sz="0" w:space="0" w:color="auto"/>
        <w:right w:val="none" w:sz="0" w:space="0" w:color="auto"/>
      </w:divBdr>
      <w:divsChild>
        <w:div w:id="1022509981">
          <w:marLeft w:val="0"/>
          <w:marRight w:val="0"/>
          <w:marTop w:val="0"/>
          <w:marBottom w:val="0"/>
          <w:divBdr>
            <w:top w:val="none" w:sz="0" w:space="0" w:color="auto"/>
            <w:left w:val="none" w:sz="0" w:space="0" w:color="auto"/>
            <w:bottom w:val="none" w:sz="0" w:space="0" w:color="auto"/>
            <w:right w:val="none" w:sz="0" w:space="0" w:color="auto"/>
          </w:divBdr>
        </w:div>
      </w:divsChild>
    </w:div>
    <w:div w:id="1417631277">
      <w:bodyDiv w:val="1"/>
      <w:marLeft w:val="0"/>
      <w:marRight w:val="0"/>
      <w:marTop w:val="0"/>
      <w:marBottom w:val="0"/>
      <w:divBdr>
        <w:top w:val="none" w:sz="0" w:space="0" w:color="auto"/>
        <w:left w:val="none" w:sz="0" w:space="0" w:color="auto"/>
        <w:bottom w:val="none" w:sz="0" w:space="0" w:color="auto"/>
        <w:right w:val="none" w:sz="0" w:space="0" w:color="auto"/>
      </w:divBdr>
    </w:div>
    <w:div w:id="1418331971">
      <w:bodyDiv w:val="1"/>
      <w:marLeft w:val="0"/>
      <w:marRight w:val="0"/>
      <w:marTop w:val="0"/>
      <w:marBottom w:val="0"/>
      <w:divBdr>
        <w:top w:val="none" w:sz="0" w:space="0" w:color="auto"/>
        <w:left w:val="none" w:sz="0" w:space="0" w:color="auto"/>
        <w:bottom w:val="none" w:sz="0" w:space="0" w:color="auto"/>
        <w:right w:val="none" w:sz="0" w:space="0" w:color="auto"/>
      </w:divBdr>
    </w:div>
    <w:div w:id="1421482175">
      <w:bodyDiv w:val="1"/>
      <w:marLeft w:val="0"/>
      <w:marRight w:val="0"/>
      <w:marTop w:val="0"/>
      <w:marBottom w:val="0"/>
      <w:divBdr>
        <w:top w:val="none" w:sz="0" w:space="0" w:color="auto"/>
        <w:left w:val="none" w:sz="0" w:space="0" w:color="auto"/>
        <w:bottom w:val="none" w:sz="0" w:space="0" w:color="auto"/>
        <w:right w:val="none" w:sz="0" w:space="0" w:color="auto"/>
      </w:divBdr>
      <w:divsChild>
        <w:div w:id="357203687">
          <w:marLeft w:val="0"/>
          <w:marRight w:val="0"/>
          <w:marTop w:val="0"/>
          <w:marBottom w:val="0"/>
          <w:divBdr>
            <w:top w:val="none" w:sz="0" w:space="0" w:color="auto"/>
            <w:left w:val="none" w:sz="0" w:space="0" w:color="auto"/>
            <w:bottom w:val="none" w:sz="0" w:space="0" w:color="auto"/>
            <w:right w:val="none" w:sz="0" w:space="0" w:color="auto"/>
          </w:divBdr>
        </w:div>
      </w:divsChild>
    </w:div>
    <w:div w:id="1421560433">
      <w:bodyDiv w:val="1"/>
      <w:marLeft w:val="0"/>
      <w:marRight w:val="0"/>
      <w:marTop w:val="0"/>
      <w:marBottom w:val="0"/>
      <w:divBdr>
        <w:top w:val="none" w:sz="0" w:space="0" w:color="auto"/>
        <w:left w:val="none" w:sz="0" w:space="0" w:color="auto"/>
        <w:bottom w:val="none" w:sz="0" w:space="0" w:color="auto"/>
        <w:right w:val="none" w:sz="0" w:space="0" w:color="auto"/>
      </w:divBdr>
    </w:div>
    <w:div w:id="1425027581">
      <w:bodyDiv w:val="1"/>
      <w:marLeft w:val="0"/>
      <w:marRight w:val="0"/>
      <w:marTop w:val="0"/>
      <w:marBottom w:val="0"/>
      <w:divBdr>
        <w:top w:val="none" w:sz="0" w:space="0" w:color="auto"/>
        <w:left w:val="none" w:sz="0" w:space="0" w:color="auto"/>
        <w:bottom w:val="none" w:sz="0" w:space="0" w:color="auto"/>
        <w:right w:val="none" w:sz="0" w:space="0" w:color="auto"/>
      </w:divBdr>
      <w:divsChild>
        <w:div w:id="747309179">
          <w:marLeft w:val="0"/>
          <w:marRight w:val="0"/>
          <w:marTop w:val="0"/>
          <w:marBottom w:val="0"/>
          <w:divBdr>
            <w:top w:val="none" w:sz="0" w:space="0" w:color="auto"/>
            <w:left w:val="none" w:sz="0" w:space="0" w:color="auto"/>
            <w:bottom w:val="none" w:sz="0" w:space="0" w:color="auto"/>
            <w:right w:val="none" w:sz="0" w:space="0" w:color="auto"/>
          </w:divBdr>
        </w:div>
      </w:divsChild>
    </w:div>
    <w:div w:id="1425955733">
      <w:bodyDiv w:val="1"/>
      <w:marLeft w:val="0"/>
      <w:marRight w:val="0"/>
      <w:marTop w:val="0"/>
      <w:marBottom w:val="0"/>
      <w:divBdr>
        <w:top w:val="none" w:sz="0" w:space="0" w:color="auto"/>
        <w:left w:val="none" w:sz="0" w:space="0" w:color="auto"/>
        <w:bottom w:val="none" w:sz="0" w:space="0" w:color="auto"/>
        <w:right w:val="none" w:sz="0" w:space="0" w:color="auto"/>
      </w:divBdr>
      <w:divsChild>
        <w:div w:id="217670134">
          <w:marLeft w:val="0"/>
          <w:marRight w:val="0"/>
          <w:marTop w:val="0"/>
          <w:marBottom w:val="0"/>
          <w:divBdr>
            <w:top w:val="none" w:sz="0" w:space="0" w:color="auto"/>
            <w:left w:val="none" w:sz="0" w:space="0" w:color="auto"/>
            <w:bottom w:val="none" w:sz="0" w:space="0" w:color="auto"/>
            <w:right w:val="none" w:sz="0" w:space="0" w:color="auto"/>
          </w:divBdr>
        </w:div>
      </w:divsChild>
    </w:div>
    <w:div w:id="1427262120">
      <w:bodyDiv w:val="1"/>
      <w:marLeft w:val="0"/>
      <w:marRight w:val="0"/>
      <w:marTop w:val="0"/>
      <w:marBottom w:val="0"/>
      <w:divBdr>
        <w:top w:val="none" w:sz="0" w:space="0" w:color="auto"/>
        <w:left w:val="none" w:sz="0" w:space="0" w:color="auto"/>
        <w:bottom w:val="none" w:sz="0" w:space="0" w:color="auto"/>
        <w:right w:val="none" w:sz="0" w:space="0" w:color="auto"/>
      </w:divBdr>
      <w:divsChild>
        <w:div w:id="715008753">
          <w:marLeft w:val="0"/>
          <w:marRight w:val="0"/>
          <w:marTop w:val="0"/>
          <w:marBottom w:val="0"/>
          <w:divBdr>
            <w:top w:val="none" w:sz="0" w:space="0" w:color="auto"/>
            <w:left w:val="none" w:sz="0" w:space="0" w:color="auto"/>
            <w:bottom w:val="none" w:sz="0" w:space="0" w:color="auto"/>
            <w:right w:val="none" w:sz="0" w:space="0" w:color="auto"/>
          </w:divBdr>
        </w:div>
      </w:divsChild>
    </w:div>
    <w:div w:id="1435787791">
      <w:bodyDiv w:val="1"/>
      <w:marLeft w:val="0"/>
      <w:marRight w:val="0"/>
      <w:marTop w:val="0"/>
      <w:marBottom w:val="0"/>
      <w:divBdr>
        <w:top w:val="none" w:sz="0" w:space="0" w:color="auto"/>
        <w:left w:val="none" w:sz="0" w:space="0" w:color="auto"/>
        <w:bottom w:val="none" w:sz="0" w:space="0" w:color="auto"/>
        <w:right w:val="none" w:sz="0" w:space="0" w:color="auto"/>
      </w:divBdr>
    </w:div>
    <w:div w:id="1440220827">
      <w:bodyDiv w:val="1"/>
      <w:marLeft w:val="0"/>
      <w:marRight w:val="0"/>
      <w:marTop w:val="0"/>
      <w:marBottom w:val="0"/>
      <w:divBdr>
        <w:top w:val="none" w:sz="0" w:space="0" w:color="auto"/>
        <w:left w:val="none" w:sz="0" w:space="0" w:color="auto"/>
        <w:bottom w:val="none" w:sz="0" w:space="0" w:color="auto"/>
        <w:right w:val="none" w:sz="0" w:space="0" w:color="auto"/>
      </w:divBdr>
    </w:div>
    <w:div w:id="1441607754">
      <w:bodyDiv w:val="1"/>
      <w:marLeft w:val="0"/>
      <w:marRight w:val="0"/>
      <w:marTop w:val="0"/>
      <w:marBottom w:val="0"/>
      <w:divBdr>
        <w:top w:val="none" w:sz="0" w:space="0" w:color="auto"/>
        <w:left w:val="none" w:sz="0" w:space="0" w:color="auto"/>
        <w:bottom w:val="none" w:sz="0" w:space="0" w:color="auto"/>
        <w:right w:val="none" w:sz="0" w:space="0" w:color="auto"/>
      </w:divBdr>
    </w:div>
    <w:div w:id="1442189812">
      <w:bodyDiv w:val="1"/>
      <w:marLeft w:val="0"/>
      <w:marRight w:val="0"/>
      <w:marTop w:val="0"/>
      <w:marBottom w:val="0"/>
      <w:divBdr>
        <w:top w:val="none" w:sz="0" w:space="0" w:color="auto"/>
        <w:left w:val="none" w:sz="0" w:space="0" w:color="auto"/>
        <w:bottom w:val="none" w:sz="0" w:space="0" w:color="auto"/>
        <w:right w:val="none" w:sz="0" w:space="0" w:color="auto"/>
      </w:divBdr>
      <w:divsChild>
        <w:div w:id="121702130">
          <w:marLeft w:val="0"/>
          <w:marRight w:val="0"/>
          <w:marTop w:val="0"/>
          <w:marBottom w:val="0"/>
          <w:divBdr>
            <w:top w:val="none" w:sz="0" w:space="0" w:color="auto"/>
            <w:left w:val="none" w:sz="0" w:space="0" w:color="auto"/>
            <w:bottom w:val="none" w:sz="0" w:space="0" w:color="auto"/>
            <w:right w:val="none" w:sz="0" w:space="0" w:color="auto"/>
          </w:divBdr>
        </w:div>
      </w:divsChild>
    </w:div>
    <w:div w:id="1444760961">
      <w:bodyDiv w:val="1"/>
      <w:marLeft w:val="0"/>
      <w:marRight w:val="0"/>
      <w:marTop w:val="0"/>
      <w:marBottom w:val="0"/>
      <w:divBdr>
        <w:top w:val="none" w:sz="0" w:space="0" w:color="auto"/>
        <w:left w:val="none" w:sz="0" w:space="0" w:color="auto"/>
        <w:bottom w:val="none" w:sz="0" w:space="0" w:color="auto"/>
        <w:right w:val="none" w:sz="0" w:space="0" w:color="auto"/>
      </w:divBdr>
    </w:div>
    <w:div w:id="1449394811">
      <w:bodyDiv w:val="1"/>
      <w:marLeft w:val="0"/>
      <w:marRight w:val="0"/>
      <w:marTop w:val="0"/>
      <w:marBottom w:val="0"/>
      <w:divBdr>
        <w:top w:val="none" w:sz="0" w:space="0" w:color="auto"/>
        <w:left w:val="none" w:sz="0" w:space="0" w:color="auto"/>
        <w:bottom w:val="none" w:sz="0" w:space="0" w:color="auto"/>
        <w:right w:val="none" w:sz="0" w:space="0" w:color="auto"/>
      </w:divBdr>
    </w:div>
    <w:div w:id="1450052178">
      <w:bodyDiv w:val="1"/>
      <w:marLeft w:val="0"/>
      <w:marRight w:val="0"/>
      <w:marTop w:val="0"/>
      <w:marBottom w:val="0"/>
      <w:divBdr>
        <w:top w:val="none" w:sz="0" w:space="0" w:color="auto"/>
        <w:left w:val="none" w:sz="0" w:space="0" w:color="auto"/>
        <w:bottom w:val="none" w:sz="0" w:space="0" w:color="auto"/>
        <w:right w:val="none" w:sz="0" w:space="0" w:color="auto"/>
      </w:divBdr>
    </w:div>
    <w:div w:id="1452480513">
      <w:bodyDiv w:val="1"/>
      <w:marLeft w:val="0"/>
      <w:marRight w:val="0"/>
      <w:marTop w:val="0"/>
      <w:marBottom w:val="0"/>
      <w:divBdr>
        <w:top w:val="none" w:sz="0" w:space="0" w:color="auto"/>
        <w:left w:val="none" w:sz="0" w:space="0" w:color="auto"/>
        <w:bottom w:val="none" w:sz="0" w:space="0" w:color="auto"/>
        <w:right w:val="none" w:sz="0" w:space="0" w:color="auto"/>
      </w:divBdr>
    </w:div>
    <w:div w:id="1461342868">
      <w:bodyDiv w:val="1"/>
      <w:marLeft w:val="0"/>
      <w:marRight w:val="0"/>
      <w:marTop w:val="0"/>
      <w:marBottom w:val="0"/>
      <w:divBdr>
        <w:top w:val="none" w:sz="0" w:space="0" w:color="auto"/>
        <w:left w:val="none" w:sz="0" w:space="0" w:color="auto"/>
        <w:bottom w:val="none" w:sz="0" w:space="0" w:color="auto"/>
        <w:right w:val="none" w:sz="0" w:space="0" w:color="auto"/>
      </w:divBdr>
    </w:div>
    <w:div w:id="1465810131">
      <w:bodyDiv w:val="1"/>
      <w:marLeft w:val="0"/>
      <w:marRight w:val="0"/>
      <w:marTop w:val="0"/>
      <w:marBottom w:val="0"/>
      <w:divBdr>
        <w:top w:val="none" w:sz="0" w:space="0" w:color="auto"/>
        <w:left w:val="none" w:sz="0" w:space="0" w:color="auto"/>
        <w:bottom w:val="none" w:sz="0" w:space="0" w:color="auto"/>
        <w:right w:val="none" w:sz="0" w:space="0" w:color="auto"/>
      </w:divBdr>
    </w:div>
    <w:div w:id="1467160840">
      <w:bodyDiv w:val="1"/>
      <w:marLeft w:val="0"/>
      <w:marRight w:val="0"/>
      <w:marTop w:val="0"/>
      <w:marBottom w:val="0"/>
      <w:divBdr>
        <w:top w:val="none" w:sz="0" w:space="0" w:color="auto"/>
        <w:left w:val="none" w:sz="0" w:space="0" w:color="auto"/>
        <w:bottom w:val="none" w:sz="0" w:space="0" w:color="auto"/>
        <w:right w:val="none" w:sz="0" w:space="0" w:color="auto"/>
      </w:divBdr>
    </w:div>
    <w:div w:id="1475026127">
      <w:bodyDiv w:val="1"/>
      <w:marLeft w:val="0"/>
      <w:marRight w:val="0"/>
      <w:marTop w:val="0"/>
      <w:marBottom w:val="0"/>
      <w:divBdr>
        <w:top w:val="none" w:sz="0" w:space="0" w:color="auto"/>
        <w:left w:val="none" w:sz="0" w:space="0" w:color="auto"/>
        <w:bottom w:val="none" w:sz="0" w:space="0" w:color="auto"/>
        <w:right w:val="none" w:sz="0" w:space="0" w:color="auto"/>
      </w:divBdr>
    </w:div>
    <w:div w:id="1489857493">
      <w:bodyDiv w:val="1"/>
      <w:marLeft w:val="0"/>
      <w:marRight w:val="0"/>
      <w:marTop w:val="0"/>
      <w:marBottom w:val="0"/>
      <w:divBdr>
        <w:top w:val="none" w:sz="0" w:space="0" w:color="auto"/>
        <w:left w:val="none" w:sz="0" w:space="0" w:color="auto"/>
        <w:bottom w:val="none" w:sz="0" w:space="0" w:color="auto"/>
        <w:right w:val="none" w:sz="0" w:space="0" w:color="auto"/>
      </w:divBdr>
    </w:div>
    <w:div w:id="1496342826">
      <w:bodyDiv w:val="1"/>
      <w:marLeft w:val="0"/>
      <w:marRight w:val="0"/>
      <w:marTop w:val="0"/>
      <w:marBottom w:val="0"/>
      <w:divBdr>
        <w:top w:val="none" w:sz="0" w:space="0" w:color="auto"/>
        <w:left w:val="none" w:sz="0" w:space="0" w:color="auto"/>
        <w:bottom w:val="none" w:sz="0" w:space="0" w:color="auto"/>
        <w:right w:val="none" w:sz="0" w:space="0" w:color="auto"/>
      </w:divBdr>
      <w:divsChild>
        <w:div w:id="2105301690">
          <w:marLeft w:val="0"/>
          <w:marRight w:val="0"/>
          <w:marTop w:val="0"/>
          <w:marBottom w:val="0"/>
          <w:divBdr>
            <w:top w:val="none" w:sz="0" w:space="0" w:color="auto"/>
            <w:left w:val="none" w:sz="0" w:space="0" w:color="auto"/>
            <w:bottom w:val="none" w:sz="0" w:space="0" w:color="auto"/>
            <w:right w:val="none" w:sz="0" w:space="0" w:color="auto"/>
          </w:divBdr>
        </w:div>
      </w:divsChild>
    </w:div>
    <w:div w:id="1497650819">
      <w:bodyDiv w:val="1"/>
      <w:marLeft w:val="0"/>
      <w:marRight w:val="0"/>
      <w:marTop w:val="0"/>
      <w:marBottom w:val="0"/>
      <w:divBdr>
        <w:top w:val="none" w:sz="0" w:space="0" w:color="auto"/>
        <w:left w:val="none" w:sz="0" w:space="0" w:color="auto"/>
        <w:bottom w:val="none" w:sz="0" w:space="0" w:color="auto"/>
        <w:right w:val="none" w:sz="0" w:space="0" w:color="auto"/>
      </w:divBdr>
    </w:div>
    <w:div w:id="1501196057">
      <w:bodyDiv w:val="1"/>
      <w:marLeft w:val="0"/>
      <w:marRight w:val="0"/>
      <w:marTop w:val="0"/>
      <w:marBottom w:val="0"/>
      <w:divBdr>
        <w:top w:val="none" w:sz="0" w:space="0" w:color="auto"/>
        <w:left w:val="none" w:sz="0" w:space="0" w:color="auto"/>
        <w:bottom w:val="none" w:sz="0" w:space="0" w:color="auto"/>
        <w:right w:val="none" w:sz="0" w:space="0" w:color="auto"/>
      </w:divBdr>
    </w:div>
    <w:div w:id="1501695792">
      <w:bodyDiv w:val="1"/>
      <w:marLeft w:val="0"/>
      <w:marRight w:val="0"/>
      <w:marTop w:val="0"/>
      <w:marBottom w:val="0"/>
      <w:divBdr>
        <w:top w:val="none" w:sz="0" w:space="0" w:color="auto"/>
        <w:left w:val="none" w:sz="0" w:space="0" w:color="auto"/>
        <w:bottom w:val="none" w:sz="0" w:space="0" w:color="auto"/>
        <w:right w:val="none" w:sz="0" w:space="0" w:color="auto"/>
      </w:divBdr>
    </w:div>
    <w:div w:id="1505128110">
      <w:bodyDiv w:val="1"/>
      <w:marLeft w:val="0"/>
      <w:marRight w:val="0"/>
      <w:marTop w:val="0"/>
      <w:marBottom w:val="0"/>
      <w:divBdr>
        <w:top w:val="none" w:sz="0" w:space="0" w:color="auto"/>
        <w:left w:val="none" w:sz="0" w:space="0" w:color="auto"/>
        <w:bottom w:val="none" w:sz="0" w:space="0" w:color="auto"/>
        <w:right w:val="none" w:sz="0" w:space="0" w:color="auto"/>
      </w:divBdr>
    </w:div>
    <w:div w:id="1511262342">
      <w:bodyDiv w:val="1"/>
      <w:marLeft w:val="0"/>
      <w:marRight w:val="0"/>
      <w:marTop w:val="0"/>
      <w:marBottom w:val="0"/>
      <w:divBdr>
        <w:top w:val="none" w:sz="0" w:space="0" w:color="auto"/>
        <w:left w:val="none" w:sz="0" w:space="0" w:color="auto"/>
        <w:bottom w:val="none" w:sz="0" w:space="0" w:color="auto"/>
        <w:right w:val="none" w:sz="0" w:space="0" w:color="auto"/>
      </w:divBdr>
    </w:div>
    <w:div w:id="1512137408">
      <w:bodyDiv w:val="1"/>
      <w:marLeft w:val="0"/>
      <w:marRight w:val="0"/>
      <w:marTop w:val="0"/>
      <w:marBottom w:val="0"/>
      <w:divBdr>
        <w:top w:val="none" w:sz="0" w:space="0" w:color="auto"/>
        <w:left w:val="none" w:sz="0" w:space="0" w:color="auto"/>
        <w:bottom w:val="none" w:sz="0" w:space="0" w:color="auto"/>
        <w:right w:val="none" w:sz="0" w:space="0" w:color="auto"/>
      </w:divBdr>
    </w:div>
    <w:div w:id="1512378987">
      <w:bodyDiv w:val="1"/>
      <w:marLeft w:val="0"/>
      <w:marRight w:val="0"/>
      <w:marTop w:val="0"/>
      <w:marBottom w:val="0"/>
      <w:divBdr>
        <w:top w:val="none" w:sz="0" w:space="0" w:color="auto"/>
        <w:left w:val="none" w:sz="0" w:space="0" w:color="auto"/>
        <w:bottom w:val="none" w:sz="0" w:space="0" w:color="auto"/>
        <w:right w:val="none" w:sz="0" w:space="0" w:color="auto"/>
      </w:divBdr>
      <w:divsChild>
        <w:div w:id="1352295485">
          <w:marLeft w:val="0"/>
          <w:marRight w:val="0"/>
          <w:marTop w:val="0"/>
          <w:marBottom w:val="0"/>
          <w:divBdr>
            <w:top w:val="none" w:sz="0" w:space="0" w:color="auto"/>
            <w:left w:val="none" w:sz="0" w:space="0" w:color="auto"/>
            <w:bottom w:val="none" w:sz="0" w:space="0" w:color="auto"/>
            <w:right w:val="none" w:sz="0" w:space="0" w:color="auto"/>
          </w:divBdr>
        </w:div>
      </w:divsChild>
    </w:div>
    <w:div w:id="1513687008">
      <w:bodyDiv w:val="1"/>
      <w:marLeft w:val="0"/>
      <w:marRight w:val="0"/>
      <w:marTop w:val="0"/>
      <w:marBottom w:val="0"/>
      <w:divBdr>
        <w:top w:val="none" w:sz="0" w:space="0" w:color="auto"/>
        <w:left w:val="none" w:sz="0" w:space="0" w:color="auto"/>
        <w:bottom w:val="none" w:sz="0" w:space="0" w:color="auto"/>
        <w:right w:val="none" w:sz="0" w:space="0" w:color="auto"/>
      </w:divBdr>
      <w:divsChild>
        <w:div w:id="641740968">
          <w:marLeft w:val="0"/>
          <w:marRight w:val="0"/>
          <w:marTop w:val="0"/>
          <w:marBottom w:val="0"/>
          <w:divBdr>
            <w:top w:val="none" w:sz="0" w:space="0" w:color="auto"/>
            <w:left w:val="none" w:sz="0" w:space="0" w:color="auto"/>
            <w:bottom w:val="none" w:sz="0" w:space="0" w:color="auto"/>
            <w:right w:val="none" w:sz="0" w:space="0" w:color="auto"/>
          </w:divBdr>
        </w:div>
      </w:divsChild>
    </w:div>
    <w:div w:id="1517571743">
      <w:bodyDiv w:val="1"/>
      <w:marLeft w:val="0"/>
      <w:marRight w:val="0"/>
      <w:marTop w:val="0"/>
      <w:marBottom w:val="0"/>
      <w:divBdr>
        <w:top w:val="none" w:sz="0" w:space="0" w:color="auto"/>
        <w:left w:val="none" w:sz="0" w:space="0" w:color="auto"/>
        <w:bottom w:val="none" w:sz="0" w:space="0" w:color="auto"/>
        <w:right w:val="none" w:sz="0" w:space="0" w:color="auto"/>
      </w:divBdr>
      <w:divsChild>
        <w:div w:id="1257715834">
          <w:marLeft w:val="0"/>
          <w:marRight w:val="0"/>
          <w:marTop w:val="0"/>
          <w:marBottom w:val="0"/>
          <w:divBdr>
            <w:top w:val="none" w:sz="0" w:space="0" w:color="auto"/>
            <w:left w:val="none" w:sz="0" w:space="0" w:color="auto"/>
            <w:bottom w:val="none" w:sz="0" w:space="0" w:color="auto"/>
            <w:right w:val="none" w:sz="0" w:space="0" w:color="auto"/>
          </w:divBdr>
        </w:div>
      </w:divsChild>
    </w:div>
    <w:div w:id="1519463214">
      <w:bodyDiv w:val="1"/>
      <w:marLeft w:val="0"/>
      <w:marRight w:val="0"/>
      <w:marTop w:val="0"/>
      <w:marBottom w:val="0"/>
      <w:divBdr>
        <w:top w:val="none" w:sz="0" w:space="0" w:color="auto"/>
        <w:left w:val="none" w:sz="0" w:space="0" w:color="auto"/>
        <w:bottom w:val="none" w:sz="0" w:space="0" w:color="auto"/>
        <w:right w:val="none" w:sz="0" w:space="0" w:color="auto"/>
      </w:divBdr>
      <w:divsChild>
        <w:div w:id="1926649683">
          <w:marLeft w:val="0"/>
          <w:marRight w:val="0"/>
          <w:marTop w:val="0"/>
          <w:marBottom w:val="0"/>
          <w:divBdr>
            <w:top w:val="none" w:sz="0" w:space="0" w:color="auto"/>
            <w:left w:val="none" w:sz="0" w:space="0" w:color="auto"/>
            <w:bottom w:val="none" w:sz="0" w:space="0" w:color="auto"/>
            <w:right w:val="none" w:sz="0" w:space="0" w:color="auto"/>
          </w:divBdr>
        </w:div>
      </w:divsChild>
    </w:div>
    <w:div w:id="1519928235">
      <w:bodyDiv w:val="1"/>
      <w:marLeft w:val="0"/>
      <w:marRight w:val="0"/>
      <w:marTop w:val="0"/>
      <w:marBottom w:val="0"/>
      <w:divBdr>
        <w:top w:val="none" w:sz="0" w:space="0" w:color="auto"/>
        <w:left w:val="none" w:sz="0" w:space="0" w:color="auto"/>
        <w:bottom w:val="none" w:sz="0" w:space="0" w:color="auto"/>
        <w:right w:val="none" w:sz="0" w:space="0" w:color="auto"/>
      </w:divBdr>
    </w:div>
    <w:div w:id="1528132576">
      <w:bodyDiv w:val="1"/>
      <w:marLeft w:val="0"/>
      <w:marRight w:val="0"/>
      <w:marTop w:val="0"/>
      <w:marBottom w:val="0"/>
      <w:divBdr>
        <w:top w:val="none" w:sz="0" w:space="0" w:color="auto"/>
        <w:left w:val="none" w:sz="0" w:space="0" w:color="auto"/>
        <w:bottom w:val="none" w:sz="0" w:space="0" w:color="auto"/>
        <w:right w:val="none" w:sz="0" w:space="0" w:color="auto"/>
      </w:divBdr>
    </w:div>
    <w:div w:id="1538932332">
      <w:bodyDiv w:val="1"/>
      <w:marLeft w:val="0"/>
      <w:marRight w:val="0"/>
      <w:marTop w:val="0"/>
      <w:marBottom w:val="0"/>
      <w:divBdr>
        <w:top w:val="none" w:sz="0" w:space="0" w:color="auto"/>
        <w:left w:val="none" w:sz="0" w:space="0" w:color="auto"/>
        <w:bottom w:val="none" w:sz="0" w:space="0" w:color="auto"/>
        <w:right w:val="none" w:sz="0" w:space="0" w:color="auto"/>
      </w:divBdr>
    </w:div>
    <w:div w:id="1540320293">
      <w:bodyDiv w:val="1"/>
      <w:marLeft w:val="0"/>
      <w:marRight w:val="0"/>
      <w:marTop w:val="0"/>
      <w:marBottom w:val="0"/>
      <w:divBdr>
        <w:top w:val="none" w:sz="0" w:space="0" w:color="auto"/>
        <w:left w:val="none" w:sz="0" w:space="0" w:color="auto"/>
        <w:bottom w:val="none" w:sz="0" w:space="0" w:color="auto"/>
        <w:right w:val="none" w:sz="0" w:space="0" w:color="auto"/>
      </w:divBdr>
    </w:div>
    <w:div w:id="1548757270">
      <w:bodyDiv w:val="1"/>
      <w:marLeft w:val="0"/>
      <w:marRight w:val="0"/>
      <w:marTop w:val="0"/>
      <w:marBottom w:val="0"/>
      <w:divBdr>
        <w:top w:val="none" w:sz="0" w:space="0" w:color="auto"/>
        <w:left w:val="none" w:sz="0" w:space="0" w:color="auto"/>
        <w:bottom w:val="none" w:sz="0" w:space="0" w:color="auto"/>
        <w:right w:val="none" w:sz="0" w:space="0" w:color="auto"/>
      </w:divBdr>
      <w:divsChild>
        <w:div w:id="717240087">
          <w:marLeft w:val="0"/>
          <w:marRight w:val="0"/>
          <w:marTop w:val="0"/>
          <w:marBottom w:val="0"/>
          <w:divBdr>
            <w:top w:val="none" w:sz="0" w:space="0" w:color="auto"/>
            <w:left w:val="none" w:sz="0" w:space="0" w:color="auto"/>
            <w:bottom w:val="none" w:sz="0" w:space="0" w:color="auto"/>
            <w:right w:val="none" w:sz="0" w:space="0" w:color="auto"/>
          </w:divBdr>
        </w:div>
      </w:divsChild>
    </w:div>
    <w:div w:id="1548954641">
      <w:bodyDiv w:val="1"/>
      <w:marLeft w:val="0"/>
      <w:marRight w:val="0"/>
      <w:marTop w:val="0"/>
      <w:marBottom w:val="0"/>
      <w:divBdr>
        <w:top w:val="none" w:sz="0" w:space="0" w:color="auto"/>
        <w:left w:val="none" w:sz="0" w:space="0" w:color="auto"/>
        <w:bottom w:val="none" w:sz="0" w:space="0" w:color="auto"/>
        <w:right w:val="none" w:sz="0" w:space="0" w:color="auto"/>
      </w:divBdr>
      <w:divsChild>
        <w:div w:id="746734006">
          <w:marLeft w:val="0"/>
          <w:marRight w:val="0"/>
          <w:marTop w:val="0"/>
          <w:marBottom w:val="0"/>
          <w:divBdr>
            <w:top w:val="none" w:sz="0" w:space="0" w:color="auto"/>
            <w:left w:val="none" w:sz="0" w:space="0" w:color="auto"/>
            <w:bottom w:val="none" w:sz="0" w:space="0" w:color="auto"/>
            <w:right w:val="none" w:sz="0" w:space="0" w:color="auto"/>
          </w:divBdr>
        </w:div>
      </w:divsChild>
    </w:div>
    <w:div w:id="1550534695">
      <w:bodyDiv w:val="1"/>
      <w:marLeft w:val="0"/>
      <w:marRight w:val="0"/>
      <w:marTop w:val="0"/>
      <w:marBottom w:val="0"/>
      <w:divBdr>
        <w:top w:val="none" w:sz="0" w:space="0" w:color="auto"/>
        <w:left w:val="none" w:sz="0" w:space="0" w:color="auto"/>
        <w:bottom w:val="none" w:sz="0" w:space="0" w:color="auto"/>
        <w:right w:val="none" w:sz="0" w:space="0" w:color="auto"/>
      </w:divBdr>
      <w:divsChild>
        <w:div w:id="1734309267">
          <w:marLeft w:val="0"/>
          <w:marRight w:val="0"/>
          <w:marTop w:val="0"/>
          <w:marBottom w:val="0"/>
          <w:divBdr>
            <w:top w:val="none" w:sz="0" w:space="0" w:color="auto"/>
            <w:left w:val="none" w:sz="0" w:space="0" w:color="auto"/>
            <w:bottom w:val="none" w:sz="0" w:space="0" w:color="auto"/>
            <w:right w:val="none" w:sz="0" w:space="0" w:color="auto"/>
          </w:divBdr>
        </w:div>
      </w:divsChild>
    </w:div>
    <w:div w:id="1554346980">
      <w:bodyDiv w:val="1"/>
      <w:marLeft w:val="0"/>
      <w:marRight w:val="0"/>
      <w:marTop w:val="0"/>
      <w:marBottom w:val="0"/>
      <w:divBdr>
        <w:top w:val="none" w:sz="0" w:space="0" w:color="auto"/>
        <w:left w:val="none" w:sz="0" w:space="0" w:color="auto"/>
        <w:bottom w:val="none" w:sz="0" w:space="0" w:color="auto"/>
        <w:right w:val="none" w:sz="0" w:space="0" w:color="auto"/>
      </w:divBdr>
      <w:divsChild>
        <w:div w:id="1014070877">
          <w:marLeft w:val="0"/>
          <w:marRight w:val="0"/>
          <w:marTop w:val="0"/>
          <w:marBottom w:val="0"/>
          <w:divBdr>
            <w:top w:val="none" w:sz="0" w:space="0" w:color="auto"/>
            <w:left w:val="none" w:sz="0" w:space="0" w:color="auto"/>
            <w:bottom w:val="none" w:sz="0" w:space="0" w:color="auto"/>
            <w:right w:val="none" w:sz="0" w:space="0" w:color="auto"/>
          </w:divBdr>
        </w:div>
      </w:divsChild>
    </w:div>
    <w:div w:id="1555962916">
      <w:bodyDiv w:val="1"/>
      <w:marLeft w:val="0"/>
      <w:marRight w:val="0"/>
      <w:marTop w:val="0"/>
      <w:marBottom w:val="0"/>
      <w:divBdr>
        <w:top w:val="none" w:sz="0" w:space="0" w:color="auto"/>
        <w:left w:val="none" w:sz="0" w:space="0" w:color="auto"/>
        <w:bottom w:val="none" w:sz="0" w:space="0" w:color="auto"/>
        <w:right w:val="none" w:sz="0" w:space="0" w:color="auto"/>
      </w:divBdr>
    </w:div>
    <w:div w:id="1559705543">
      <w:bodyDiv w:val="1"/>
      <w:marLeft w:val="0"/>
      <w:marRight w:val="0"/>
      <w:marTop w:val="0"/>
      <w:marBottom w:val="0"/>
      <w:divBdr>
        <w:top w:val="none" w:sz="0" w:space="0" w:color="auto"/>
        <w:left w:val="none" w:sz="0" w:space="0" w:color="auto"/>
        <w:bottom w:val="none" w:sz="0" w:space="0" w:color="auto"/>
        <w:right w:val="none" w:sz="0" w:space="0" w:color="auto"/>
      </w:divBdr>
      <w:divsChild>
        <w:div w:id="1039941075">
          <w:marLeft w:val="0"/>
          <w:marRight w:val="0"/>
          <w:marTop w:val="0"/>
          <w:marBottom w:val="0"/>
          <w:divBdr>
            <w:top w:val="none" w:sz="0" w:space="0" w:color="auto"/>
            <w:left w:val="none" w:sz="0" w:space="0" w:color="auto"/>
            <w:bottom w:val="none" w:sz="0" w:space="0" w:color="auto"/>
            <w:right w:val="none" w:sz="0" w:space="0" w:color="auto"/>
          </w:divBdr>
        </w:div>
      </w:divsChild>
    </w:div>
    <w:div w:id="1561790767">
      <w:bodyDiv w:val="1"/>
      <w:marLeft w:val="0"/>
      <w:marRight w:val="0"/>
      <w:marTop w:val="0"/>
      <w:marBottom w:val="0"/>
      <w:divBdr>
        <w:top w:val="none" w:sz="0" w:space="0" w:color="auto"/>
        <w:left w:val="none" w:sz="0" w:space="0" w:color="auto"/>
        <w:bottom w:val="none" w:sz="0" w:space="0" w:color="auto"/>
        <w:right w:val="none" w:sz="0" w:space="0" w:color="auto"/>
      </w:divBdr>
    </w:div>
    <w:div w:id="1562786033">
      <w:bodyDiv w:val="1"/>
      <w:marLeft w:val="0"/>
      <w:marRight w:val="0"/>
      <w:marTop w:val="0"/>
      <w:marBottom w:val="0"/>
      <w:divBdr>
        <w:top w:val="none" w:sz="0" w:space="0" w:color="auto"/>
        <w:left w:val="none" w:sz="0" w:space="0" w:color="auto"/>
        <w:bottom w:val="none" w:sz="0" w:space="0" w:color="auto"/>
        <w:right w:val="none" w:sz="0" w:space="0" w:color="auto"/>
      </w:divBdr>
    </w:div>
    <w:div w:id="1566986742">
      <w:bodyDiv w:val="1"/>
      <w:marLeft w:val="0"/>
      <w:marRight w:val="0"/>
      <w:marTop w:val="0"/>
      <w:marBottom w:val="0"/>
      <w:divBdr>
        <w:top w:val="none" w:sz="0" w:space="0" w:color="auto"/>
        <w:left w:val="none" w:sz="0" w:space="0" w:color="auto"/>
        <w:bottom w:val="none" w:sz="0" w:space="0" w:color="auto"/>
        <w:right w:val="none" w:sz="0" w:space="0" w:color="auto"/>
      </w:divBdr>
    </w:div>
    <w:div w:id="1567300679">
      <w:bodyDiv w:val="1"/>
      <w:marLeft w:val="0"/>
      <w:marRight w:val="0"/>
      <w:marTop w:val="0"/>
      <w:marBottom w:val="0"/>
      <w:divBdr>
        <w:top w:val="none" w:sz="0" w:space="0" w:color="auto"/>
        <w:left w:val="none" w:sz="0" w:space="0" w:color="auto"/>
        <w:bottom w:val="none" w:sz="0" w:space="0" w:color="auto"/>
        <w:right w:val="none" w:sz="0" w:space="0" w:color="auto"/>
      </w:divBdr>
    </w:div>
    <w:div w:id="1567908735">
      <w:bodyDiv w:val="1"/>
      <w:marLeft w:val="0"/>
      <w:marRight w:val="0"/>
      <w:marTop w:val="0"/>
      <w:marBottom w:val="0"/>
      <w:divBdr>
        <w:top w:val="none" w:sz="0" w:space="0" w:color="auto"/>
        <w:left w:val="none" w:sz="0" w:space="0" w:color="auto"/>
        <w:bottom w:val="none" w:sz="0" w:space="0" w:color="auto"/>
        <w:right w:val="none" w:sz="0" w:space="0" w:color="auto"/>
      </w:divBdr>
    </w:div>
    <w:div w:id="1573659925">
      <w:bodyDiv w:val="1"/>
      <w:marLeft w:val="0"/>
      <w:marRight w:val="0"/>
      <w:marTop w:val="0"/>
      <w:marBottom w:val="0"/>
      <w:divBdr>
        <w:top w:val="none" w:sz="0" w:space="0" w:color="auto"/>
        <w:left w:val="none" w:sz="0" w:space="0" w:color="auto"/>
        <w:bottom w:val="none" w:sz="0" w:space="0" w:color="auto"/>
        <w:right w:val="none" w:sz="0" w:space="0" w:color="auto"/>
      </w:divBdr>
      <w:divsChild>
        <w:div w:id="1510634318">
          <w:marLeft w:val="0"/>
          <w:marRight w:val="0"/>
          <w:marTop w:val="0"/>
          <w:marBottom w:val="0"/>
          <w:divBdr>
            <w:top w:val="none" w:sz="0" w:space="0" w:color="auto"/>
            <w:left w:val="none" w:sz="0" w:space="0" w:color="auto"/>
            <w:bottom w:val="none" w:sz="0" w:space="0" w:color="auto"/>
            <w:right w:val="none" w:sz="0" w:space="0" w:color="auto"/>
          </w:divBdr>
        </w:div>
      </w:divsChild>
    </w:div>
    <w:div w:id="1574776554">
      <w:bodyDiv w:val="1"/>
      <w:marLeft w:val="0"/>
      <w:marRight w:val="0"/>
      <w:marTop w:val="0"/>
      <w:marBottom w:val="0"/>
      <w:divBdr>
        <w:top w:val="none" w:sz="0" w:space="0" w:color="auto"/>
        <w:left w:val="none" w:sz="0" w:space="0" w:color="auto"/>
        <w:bottom w:val="none" w:sz="0" w:space="0" w:color="auto"/>
        <w:right w:val="none" w:sz="0" w:space="0" w:color="auto"/>
      </w:divBdr>
    </w:div>
    <w:div w:id="1576208311">
      <w:bodyDiv w:val="1"/>
      <w:marLeft w:val="0"/>
      <w:marRight w:val="0"/>
      <w:marTop w:val="0"/>
      <w:marBottom w:val="0"/>
      <w:divBdr>
        <w:top w:val="none" w:sz="0" w:space="0" w:color="auto"/>
        <w:left w:val="none" w:sz="0" w:space="0" w:color="auto"/>
        <w:bottom w:val="none" w:sz="0" w:space="0" w:color="auto"/>
        <w:right w:val="none" w:sz="0" w:space="0" w:color="auto"/>
      </w:divBdr>
    </w:div>
    <w:div w:id="1576892790">
      <w:bodyDiv w:val="1"/>
      <w:marLeft w:val="0"/>
      <w:marRight w:val="0"/>
      <w:marTop w:val="0"/>
      <w:marBottom w:val="0"/>
      <w:divBdr>
        <w:top w:val="none" w:sz="0" w:space="0" w:color="auto"/>
        <w:left w:val="none" w:sz="0" w:space="0" w:color="auto"/>
        <w:bottom w:val="none" w:sz="0" w:space="0" w:color="auto"/>
        <w:right w:val="none" w:sz="0" w:space="0" w:color="auto"/>
      </w:divBdr>
    </w:div>
    <w:div w:id="1579247609">
      <w:bodyDiv w:val="1"/>
      <w:marLeft w:val="0"/>
      <w:marRight w:val="0"/>
      <w:marTop w:val="0"/>
      <w:marBottom w:val="0"/>
      <w:divBdr>
        <w:top w:val="none" w:sz="0" w:space="0" w:color="auto"/>
        <w:left w:val="none" w:sz="0" w:space="0" w:color="auto"/>
        <w:bottom w:val="none" w:sz="0" w:space="0" w:color="auto"/>
        <w:right w:val="none" w:sz="0" w:space="0" w:color="auto"/>
      </w:divBdr>
    </w:div>
    <w:div w:id="1580823503">
      <w:bodyDiv w:val="1"/>
      <w:marLeft w:val="0"/>
      <w:marRight w:val="0"/>
      <w:marTop w:val="0"/>
      <w:marBottom w:val="0"/>
      <w:divBdr>
        <w:top w:val="none" w:sz="0" w:space="0" w:color="auto"/>
        <w:left w:val="none" w:sz="0" w:space="0" w:color="auto"/>
        <w:bottom w:val="none" w:sz="0" w:space="0" w:color="auto"/>
        <w:right w:val="none" w:sz="0" w:space="0" w:color="auto"/>
      </w:divBdr>
    </w:div>
    <w:div w:id="1582907078">
      <w:bodyDiv w:val="1"/>
      <w:marLeft w:val="0"/>
      <w:marRight w:val="0"/>
      <w:marTop w:val="0"/>
      <w:marBottom w:val="0"/>
      <w:divBdr>
        <w:top w:val="none" w:sz="0" w:space="0" w:color="auto"/>
        <w:left w:val="none" w:sz="0" w:space="0" w:color="auto"/>
        <w:bottom w:val="none" w:sz="0" w:space="0" w:color="auto"/>
        <w:right w:val="none" w:sz="0" w:space="0" w:color="auto"/>
      </w:divBdr>
    </w:div>
    <w:div w:id="1590582960">
      <w:bodyDiv w:val="1"/>
      <w:marLeft w:val="0"/>
      <w:marRight w:val="0"/>
      <w:marTop w:val="0"/>
      <w:marBottom w:val="0"/>
      <w:divBdr>
        <w:top w:val="none" w:sz="0" w:space="0" w:color="auto"/>
        <w:left w:val="none" w:sz="0" w:space="0" w:color="auto"/>
        <w:bottom w:val="none" w:sz="0" w:space="0" w:color="auto"/>
        <w:right w:val="none" w:sz="0" w:space="0" w:color="auto"/>
      </w:divBdr>
    </w:div>
    <w:div w:id="1590962759">
      <w:bodyDiv w:val="1"/>
      <w:marLeft w:val="0"/>
      <w:marRight w:val="0"/>
      <w:marTop w:val="0"/>
      <w:marBottom w:val="0"/>
      <w:divBdr>
        <w:top w:val="none" w:sz="0" w:space="0" w:color="auto"/>
        <w:left w:val="none" w:sz="0" w:space="0" w:color="auto"/>
        <w:bottom w:val="none" w:sz="0" w:space="0" w:color="auto"/>
        <w:right w:val="none" w:sz="0" w:space="0" w:color="auto"/>
      </w:divBdr>
    </w:div>
    <w:div w:id="1596864715">
      <w:bodyDiv w:val="1"/>
      <w:marLeft w:val="0"/>
      <w:marRight w:val="0"/>
      <w:marTop w:val="0"/>
      <w:marBottom w:val="0"/>
      <w:divBdr>
        <w:top w:val="none" w:sz="0" w:space="0" w:color="auto"/>
        <w:left w:val="none" w:sz="0" w:space="0" w:color="auto"/>
        <w:bottom w:val="none" w:sz="0" w:space="0" w:color="auto"/>
        <w:right w:val="none" w:sz="0" w:space="0" w:color="auto"/>
      </w:divBdr>
      <w:divsChild>
        <w:div w:id="1777602100">
          <w:marLeft w:val="0"/>
          <w:marRight w:val="0"/>
          <w:marTop w:val="0"/>
          <w:marBottom w:val="0"/>
          <w:divBdr>
            <w:top w:val="none" w:sz="0" w:space="0" w:color="auto"/>
            <w:left w:val="none" w:sz="0" w:space="0" w:color="auto"/>
            <w:bottom w:val="none" w:sz="0" w:space="0" w:color="auto"/>
            <w:right w:val="none" w:sz="0" w:space="0" w:color="auto"/>
          </w:divBdr>
        </w:div>
      </w:divsChild>
    </w:div>
    <w:div w:id="1598633590">
      <w:bodyDiv w:val="1"/>
      <w:marLeft w:val="0"/>
      <w:marRight w:val="0"/>
      <w:marTop w:val="0"/>
      <w:marBottom w:val="0"/>
      <w:divBdr>
        <w:top w:val="none" w:sz="0" w:space="0" w:color="auto"/>
        <w:left w:val="none" w:sz="0" w:space="0" w:color="auto"/>
        <w:bottom w:val="none" w:sz="0" w:space="0" w:color="auto"/>
        <w:right w:val="none" w:sz="0" w:space="0" w:color="auto"/>
      </w:divBdr>
      <w:divsChild>
        <w:div w:id="1158419733">
          <w:marLeft w:val="0"/>
          <w:marRight w:val="0"/>
          <w:marTop w:val="0"/>
          <w:marBottom w:val="0"/>
          <w:divBdr>
            <w:top w:val="none" w:sz="0" w:space="0" w:color="auto"/>
            <w:left w:val="none" w:sz="0" w:space="0" w:color="auto"/>
            <w:bottom w:val="none" w:sz="0" w:space="0" w:color="auto"/>
            <w:right w:val="none" w:sz="0" w:space="0" w:color="auto"/>
          </w:divBdr>
        </w:div>
      </w:divsChild>
    </w:div>
    <w:div w:id="1599488129">
      <w:bodyDiv w:val="1"/>
      <w:marLeft w:val="0"/>
      <w:marRight w:val="0"/>
      <w:marTop w:val="0"/>
      <w:marBottom w:val="0"/>
      <w:divBdr>
        <w:top w:val="none" w:sz="0" w:space="0" w:color="auto"/>
        <w:left w:val="none" w:sz="0" w:space="0" w:color="auto"/>
        <w:bottom w:val="none" w:sz="0" w:space="0" w:color="auto"/>
        <w:right w:val="none" w:sz="0" w:space="0" w:color="auto"/>
      </w:divBdr>
    </w:div>
    <w:div w:id="1604999772">
      <w:bodyDiv w:val="1"/>
      <w:marLeft w:val="0"/>
      <w:marRight w:val="0"/>
      <w:marTop w:val="0"/>
      <w:marBottom w:val="0"/>
      <w:divBdr>
        <w:top w:val="none" w:sz="0" w:space="0" w:color="auto"/>
        <w:left w:val="none" w:sz="0" w:space="0" w:color="auto"/>
        <w:bottom w:val="none" w:sz="0" w:space="0" w:color="auto"/>
        <w:right w:val="none" w:sz="0" w:space="0" w:color="auto"/>
      </w:divBdr>
    </w:div>
    <w:div w:id="1605647058">
      <w:bodyDiv w:val="1"/>
      <w:marLeft w:val="0"/>
      <w:marRight w:val="0"/>
      <w:marTop w:val="0"/>
      <w:marBottom w:val="0"/>
      <w:divBdr>
        <w:top w:val="none" w:sz="0" w:space="0" w:color="auto"/>
        <w:left w:val="none" w:sz="0" w:space="0" w:color="auto"/>
        <w:bottom w:val="none" w:sz="0" w:space="0" w:color="auto"/>
        <w:right w:val="none" w:sz="0" w:space="0" w:color="auto"/>
      </w:divBdr>
      <w:divsChild>
        <w:div w:id="631325332">
          <w:marLeft w:val="0"/>
          <w:marRight w:val="0"/>
          <w:marTop w:val="0"/>
          <w:marBottom w:val="0"/>
          <w:divBdr>
            <w:top w:val="none" w:sz="0" w:space="0" w:color="auto"/>
            <w:left w:val="none" w:sz="0" w:space="0" w:color="auto"/>
            <w:bottom w:val="none" w:sz="0" w:space="0" w:color="auto"/>
            <w:right w:val="none" w:sz="0" w:space="0" w:color="auto"/>
          </w:divBdr>
        </w:div>
      </w:divsChild>
    </w:div>
    <w:div w:id="1609191413">
      <w:bodyDiv w:val="1"/>
      <w:marLeft w:val="0"/>
      <w:marRight w:val="0"/>
      <w:marTop w:val="0"/>
      <w:marBottom w:val="0"/>
      <w:divBdr>
        <w:top w:val="none" w:sz="0" w:space="0" w:color="auto"/>
        <w:left w:val="none" w:sz="0" w:space="0" w:color="auto"/>
        <w:bottom w:val="none" w:sz="0" w:space="0" w:color="auto"/>
        <w:right w:val="none" w:sz="0" w:space="0" w:color="auto"/>
      </w:divBdr>
    </w:div>
    <w:div w:id="1609779788">
      <w:bodyDiv w:val="1"/>
      <w:marLeft w:val="0"/>
      <w:marRight w:val="0"/>
      <w:marTop w:val="0"/>
      <w:marBottom w:val="0"/>
      <w:divBdr>
        <w:top w:val="none" w:sz="0" w:space="0" w:color="auto"/>
        <w:left w:val="none" w:sz="0" w:space="0" w:color="auto"/>
        <w:bottom w:val="none" w:sz="0" w:space="0" w:color="auto"/>
        <w:right w:val="none" w:sz="0" w:space="0" w:color="auto"/>
      </w:divBdr>
    </w:div>
    <w:div w:id="1613197776">
      <w:bodyDiv w:val="1"/>
      <w:marLeft w:val="0"/>
      <w:marRight w:val="0"/>
      <w:marTop w:val="0"/>
      <w:marBottom w:val="0"/>
      <w:divBdr>
        <w:top w:val="none" w:sz="0" w:space="0" w:color="auto"/>
        <w:left w:val="none" w:sz="0" w:space="0" w:color="auto"/>
        <w:bottom w:val="none" w:sz="0" w:space="0" w:color="auto"/>
        <w:right w:val="none" w:sz="0" w:space="0" w:color="auto"/>
      </w:divBdr>
    </w:div>
    <w:div w:id="1615211269">
      <w:bodyDiv w:val="1"/>
      <w:marLeft w:val="0"/>
      <w:marRight w:val="0"/>
      <w:marTop w:val="0"/>
      <w:marBottom w:val="0"/>
      <w:divBdr>
        <w:top w:val="none" w:sz="0" w:space="0" w:color="auto"/>
        <w:left w:val="none" w:sz="0" w:space="0" w:color="auto"/>
        <w:bottom w:val="none" w:sz="0" w:space="0" w:color="auto"/>
        <w:right w:val="none" w:sz="0" w:space="0" w:color="auto"/>
      </w:divBdr>
    </w:div>
    <w:div w:id="1626081267">
      <w:bodyDiv w:val="1"/>
      <w:marLeft w:val="0"/>
      <w:marRight w:val="0"/>
      <w:marTop w:val="0"/>
      <w:marBottom w:val="0"/>
      <w:divBdr>
        <w:top w:val="none" w:sz="0" w:space="0" w:color="auto"/>
        <w:left w:val="none" w:sz="0" w:space="0" w:color="auto"/>
        <w:bottom w:val="none" w:sz="0" w:space="0" w:color="auto"/>
        <w:right w:val="none" w:sz="0" w:space="0" w:color="auto"/>
      </w:divBdr>
      <w:divsChild>
        <w:div w:id="424808457">
          <w:marLeft w:val="0"/>
          <w:marRight w:val="0"/>
          <w:marTop w:val="0"/>
          <w:marBottom w:val="0"/>
          <w:divBdr>
            <w:top w:val="none" w:sz="0" w:space="0" w:color="auto"/>
            <w:left w:val="none" w:sz="0" w:space="0" w:color="auto"/>
            <w:bottom w:val="none" w:sz="0" w:space="0" w:color="auto"/>
            <w:right w:val="none" w:sz="0" w:space="0" w:color="auto"/>
          </w:divBdr>
        </w:div>
      </w:divsChild>
    </w:div>
    <w:div w:id="1632900676">
      <w:bodyDiv w:val="1"/>
      <w:marLeft w:val="0"/>
      <w:marRight w:val="0"/>
      <w:marTop w:val="0"/>
      <w:marBottom w:val="0"/>
      <w:divBdr>
        <w:top w:val="none" w:sz="0" w:space="0" w:color="auto"/>
        <w:left w:val="none" w:sz="0" w:space="0" w:color="auto"/>
        <w:bottom w:val="none" w:sz="0" w:space="0" w:color="auto"/>
        <w:right w:val="none" w:sz="0" w:space="0" w:color="auto"/>
      </w:divBdr>
    </w:div>
    <w:div w:id="1634751283">
      <w:bodyDiv w:val="1"/>
      <w:marLeft w:val="0"/>
      <w:marRight w:val="0"/>
      <w:marTop w:val="0"/>
      <w:marBottom w:val="0"/>
      <w:divBdr>
        <w:top w:val="none" w:sz="0" w:space="0" w:color="auto"/>
        <w:left w:val="none" w:sz="0" w:space="0" w:color="auto"/>
        <w:bottom w:val="none" w:sz="0" w:space="0" w:color="auto"/>
        <w:right w:val="none" w:sz="0" w:space="0" w:color="auto"/>
      </w:divBdr>
    </w:div>
    <w:div w:id="1635327068">
      <w:bodyDiv w:val="1"/>
      <w:marLeft w:val="0"/>
      <w:marRight w:val="0"/>
      <w:marTop w:val="0"/>
      <w:marBottom w:val="0"/>
      <w:divBdr>
        <w:top w:val="none" w:sz="0" w:space="0" w:color="auto"/>
        <w:left w:val="none" w:sz="0" w:space="0" w:color="auto"/>
        <w:bottom w:val="none" w:sz="0" w:space="0" w:color="auto"/>
        <w:right w:val="none" w:sz="0" w:space="0" w:color="auto"/>
      </w:divBdr>
      <w:divsChild>
        <w:div w:id="940187361">
          <w:marLeft w:val="0"/>
          <w:marRight w:val="0"/>
          <w:marTop w:val="0"/>
          <w:marBottom w:val="0"/>
          <w:divBdr>
            <w:top w:val="none" w:sz="0" w:space="0" w:color="auto"/>
            <w:left w:val="none" w:sz="0" w:space="0" w:color="auto"/>
            <w:bottom w:val="none" w:sz="0" w:space="0" w:color="auto"/>
            <w:right w:val="none" w:sz="0" w:space="0" w:color="auto"/>
          </w:divBdr>
        </w:div>
      </w:divsChild>
    </w:div>
    <w:div w:id="1637832006">
      <w:bodyDiv w:val="1"/>
      <w:marLeft w:val="0"/>
      <w:marRight w:val="0"/>
      <w:marTop w:val="0"/>
      <w:marBottom w:val="0"/>
      <w:divBdr>
        <w:top w:val="none" w:sz="0" w:space="0" w:color="auto"/>
        <w:left w:val="none" w:sz="0" w:space="0" w:color="auto"/>
        <w:bottom w:val="none" w:sz="0" w:space="0" w:color="auto"/>
        <w:right w:val="none" w:sz="0" w:space="0" w:color="auto"/>
      </w:divBdr>
      <w:divsChild>
        <w:div w:id="538393860">
          <w:marLeft w:val="0"/>
          <w:marRight w:val="0"/>
          <w:marTop w:val="0"/>
          <w:marBottom w:val="0"/>
          <w:divBdr>
            <w:top w:val="none" w:sz="0" w:space="0" w:color="auto"/>
            <w:left w:val="none" w:sz="0" w:space="0" w:color="auto"/>
            <w:bottom w:val="none" w:sz="0" w:space="0" w:color="auto"/>
            <w:right w:val="none" w:sz="0" w:space="0" w:color="auto"/>
          </w:divBdr>
        </w:div>
      </w:divsChild>
    </w:div>
    <w:div w:id="1637837531">
      <w:bodyDiv w:val="1"/>
      <w:marLeft w:val="0"/>
      <w:marRight w:val="0"/>
      <w:marTop w:val="0"/>
      <w:marBottom w:val="0"/>
      <w:divBdr>
        <w:top w:val="none" w:sz="0" w:space="0" w:color="auto"/>
        <w:left w:val="none" w:sz="0" w:space="0" w:color="auto"/>
        <w:bottom w:val="none" w:sz="0" w:space="0" w:color="auto"/>
        <w:right w:val="none" w:sz="0" w:space="0" w:color="auto"/>
      </w:divBdr>
      <w:divsChild>
        <w:div w:id="168299904">
          <w:marLeft w:val="0"/>
          <w:marRight w:val="0"/>
          <w:marTop w:val="0"/>
          <w:marBottom w:val="0"/>
          <w:divBdr>
            <w:top w:val="none" w:sz="0" w:space="0" w:color="auto"/>
            <w:left w:val="none" w:sz="0" w:space="0" w:color="auto"/>
            <w:bottom w:val="none" w:sz="0" w:space="0" w:color="auto"/>
            <w:right w:val="none" w:sz="0" w:space="0" w:color="auto"/>
          </w:divBdr>
        </w:div>
      </w:divsChild>
    </w:div>
    <w:div w:id="1641183702">
      <w:bodyDiv w:val="1"/>
      <w:marLeft w:val="0"/>
      <w:marRight w:val="0"/>
      <w:marTop w:val="38"/>
      <w:marBottom w:val="38"/>
      <w:divBdr>
        <w:top w:val="none" w:sz="0" w:space="0" w:color="auto"/>
        <w:left w:val="none" w:sz="0" w:space="0" w:color="auto"/>
        <w:bottom w:val="none" w:sz="0" w:space="0" w:color="auto"/>
        <w:right w:val="none" w:sz="0" w:space="0" w:color="auto"/>
      </w:divBdr>
      <w:divsChild>
        <w:div w:id="1029140123">
          <w:marLeft w:val="0"/>
          <w:marRight w:val="0"/>
          <w:marTop w:val="0"/>
          <w:marBottom w:val="0"/>
          <w:divBdr>
            <w:top w:val="none" w:sz="0" w:space="0" w:color="auto"/>
            <w:left w:val="none" w:sz="0" w:space="0" w:color="auto"/>
            <w:bottom w:val="none" w:sz="0" w:space="0" w:color="auto"/>
            <w:right w:val="none" w:sz="0" w:space="0" w:color="auto"/>
          </w:divBdr>
          <w:divsChild>
            <w:div w:id="1010839233">
              <w:marLeft w:val="0"/>
              <w:marRight w:val="0"/>
              <w:marTop w:val="0"/>
              <w:marBottom w:val="0"/>
              <w:divBdr>
                <w:top w:val="none" w:sz="0" w:space="0" w:color="auto"/>
                <w:left w:val="none" w:sz="0" w:space="0" w:color="auto"/>
                <w:bottom w:val="none" w:sz="0" w:space="0" w:color="auto"/>
                <w:right w:val="none" w:sz="0" w:space="0" w:color="auto"/>
              </w:divBdr>
              <w:divsChild>
                <w:div w:id="635062125">
                  <w:marLeft w:val="0"/>
                  <w:marRight w:val="0"/>
                  <w:marTop w:val="0"/>
                  <w:marBottom w:val="0"/>
                  <w:divBdr>
                    <w:top w:val="none" w:sz="0" w:space="0" w:color="auto"/>
                    <w:left w:val="none" w:sz="0" w:space="0" w:color="auto"/>
                    <w:bottom w:val="none" w:sz="0" w:space="0" w:color="auto"/>
                    <w:right w:val="none" w:sz="0" w:space="0" w:color="auto"/>
                  </w:divBdr>
                  <w:divsChild>
                    <w:div w:id="1420131328">
                      <w:marLeft w:val="0"/>
                      <w:marRight w:val="0"/>
                      <w:marTop w:val="0"/>
                      <w:marBottom w:val="0"/>
                      <w:divBdr>
                        <w:top w:val="none" w:sz="0" w:space="0" w:color="auto"/>
                        <w:left w:val="none" w:sz="0" w:space="0" w:color="auto"/>
                        <w:bottom w:val="none" w:sz="0" w:space="0" w:color="auto"/>
                        <w:right w:val="none" w:sz="0" w:space="0" w:color="auto"/>
                      </w:divBdr>
                      <w:divsChild>
                        <w:div w:id="1828282540">
                          <w:marLeft w:val="0"/>
                          <w:marRight w:val="0"/>
                          <w:marTop w:val="263"/>
                          <w:marBottom w:val="0"/>
                          <w:divBdr>
                            <w:top w:val="none" w:sz="0" w:space="0" w:color="auto"/>
                            <w:left w:val="none" w:sz="0" w:space="0" w:color="auto"/>
                            <w:bottom w:val="none" w:sz="0" w:space="0" w:color="auto"/>
                            <w:right w:val="none" w:sz="0" w:space="0" w:color="auto"/>
                          </w:divBdr>
                          <w:divsChild>
                            <w:div w:id="1832216683">
                              <w:marLeft w:val="1653"/>
                              <w:marRight w:val="3181"/>
                              <w:marTop w:val="0"/>
                              <w:marBottom w:val="0"/>
                              <w:divBdr>
                                <w:top w:val="none" w:sz="0" w:space="0" w:color="auto"/>
                                <w:left w:val="none" w:sz="0" w:space="0" w:color="auto"/>
                                <w:bottom w:val="none" w:sz="0" w:space="0" w:color="auto"/>
                                <w:right w:val="none" w:sz="0" w:space="0" w:color="auto"/>
                              </w:divBdr>
                              <w:divsChild>
                                <w:div w:id="1292977660">
                                  <w:marLeft w:val="0"/>
                                  <w:marRight w:val="0"/>
                                  <w:marTop w:val="0"/>
                                  <w:marBottom w:val="0"/>
                                  <w:divBdr>
                                    <w:top w:val="none" w:sz="0" w:space="0" w:color="auto"/>
                                    <w:left w:val="none" w:sz="0" w:space="0" w:color="auto"/>
                                    <w:bottom w:val="none" w:sz="0" w:space="0" w:color="auto"/>
                                    <w:right w:val="none" w:sz="0" w:space="0" w:color="auto"/>
                                  </w:divBdr>
                                  <w:divsChild>
                                    <w:div w:id="944271897">
                                      <w:marLeft w:val="0"/>
                                      <w:marRight w:val="0"/>
                                      <w:marTop w:val="0"/>
                                      <w:marBottom w:val="0"/>
                                      <w:divBdr>
                                        <w:top w:val="none" w:sz="0" w:space="0" w:color="auto"/>
                                        <w:left w:val="none" w:sz="0" w:space="0" w:color="auto"/>
                                        <w:bottom w:val="none" w:sz="0" w:space="0" w:color="auto"/>
                                        <w:right w:val="none" w:sz="0" w:space="0" w:color="auto"/>
                                      </w:divBdr>
                                      <w:divsChild>
                                        <w:div w:id="973678970">
                                          <w:marLeft w:val="0"/>
                                          <w:marRight w:val="0"/>
                                          <w:marTop w:val="0"/>
                                          <w:marBottom w:val="0"/>
                                          <w:divBdr>
                                            <w:top w:val="none" w:sz="0" w:space="0" w:color="auto"/>
                                            <w:left w:val="none" w:sz="0" w:space="0" w:color="auto"/>
                                            <w:bottom w:val="none" w:sz="0" w:space="0" w:color="auto"/>
                                            <w:right w:val="none" w:sz="0" w:space="0" w:color="auto"/>
                                          </w:divBdr>
                                          <w:divsChild>
                                            <w:div w:id="367723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41618505">
      <w:bodyDiv w:val="1"/>
      <w:marLeft w:val="0"/>
      <w:marRight w:val="0"/>
      <w:marTop w:val="0"/>
      <w:marBottom w:val="0"/>
      <w:divBdr>
        <w:top w:val="none" w:sz="0" w:space="0" w:color="auto"/>
        <w:left w:val="none" w:sz="0" w:space="0" w:color="auto"/>
        <w:bottom w:val="none" w:sz="0" w:space="0" w:color="auto"/>
        <w:right w:val="none" w:sz="0" w:space="0" w:color="auto"/>
      </w:divBdr>
      <w:divsChild>
        <w:div w:id="186261548">
          <w:marLeft w:val="0"/>
          <w:marRight w:val="0"/>
          <w:marTop w:val="0"/>
          <w:marBottom w:val="0"/>
          <w:divBdr>
            <w:top w:val="none" w:sz="0" w:space="0" w:color="auto"/>
            <w:left w:val="none" w:sz="0" w:space="0" w:color="auto"/>
            <w:bottom w:val="none" w:sz="0" w:space="0" w:color="auto"/>
            <w:right w:val="none" w:sz="0" w:space="0" w:color="auto"/>
          </w:divBdr>
        </w:div>
      </w:divsChild>
    </w:div>
    <w:div w:id="1642273346">
      <w:bodyDiv w:val="1"/>
      <w:marLeft w:val="0"/>
      <w:marRight w:val="0"/>
      <w:marTop w:val="0"/>
      <w:marBottom w:val="0"/>
      <w:divBdr>
        <w:top w:val="none" w:sz="0" w:space="0" w:color="auto"/>
        <w:left w:val="none" w:sz="0" w:space="0" w:color="auto"/>
        <w:bottom w:val="none" w:sz="0" w:space="0" w:color="auto"/>
        <w:right w:val="none" w:sz="0" w:space="0" w:color="auto"/>
      </w:divBdr>
    </w:div>
    <w:div w:id="1642691488">
      <w:bodyDiv w:val="1"/>
      <w:marLeft w:val="0"/>
      <w:marRight w:val="0"/>
      <w:marTop w:val="0"/>
      <w:marBottom w:val="0"/>
      <w:divBdr>
        <w:top w:val="none" w:sz="0" w:space="0" w:color="auto"/>
        <w:left w:val="none" w:sz="0" w:space="0" w:color="auto"/>
        <w:bottom w:val="none" w:sz="0" w:space="0" w:color="auto"/>
        <w:right w:val="none" w:sz="0" w:space="0" w:color="auto"/>
      </w:divBdr>
    </w:div>
    <w:div w:id="1646809403">
      <w:bodyDiv w:val="1"/>
      <w:marLeft w:val="0"/>
      <w:marRight w:val="0"/>
      <w:marTop w:val="0"/>
      <w:marBottom w:val="0"/>
      <w:divBdr>
        <w:top w:val="none" w:sz="0" w:space="0" w:color="auto"/>
        <w:left w:val="none" w:sz="0" w:space="0" w:color="auto"/>
        <w:bottom w:val="none" w:sz="0" w:space="0" w:color="auto"/>
        <w:right w:val="none" w:sz="0" w:space="0" w:color="auto"/>
      </w:divBdr>
    </w:div>
    <w:div w:id="1647932419">
      <w:bodyDiv w:val="1"/>
      <w:marLeft w:val="0"/>
      <w:marRight w:val="0"/>
      <w:marTop w:val="0"/>
      <w:marBottom w:val="0"/>
      <w:divBdr>
        <w:top w:val="none" w:sz="0" w:space="0" w:color="auto"/>
        <w:left w:val="none" w:sz="0" w:space="0" w:color="auto"/>
        <w:bottom w:val="none" w:sz="0" w:space="0" w:color="auto"/>
        <w:right w:val="none" w:sz="0" w:space="0" w:color="auto"/>
      </w:divBdr>
    </w:div>
    <w:div w:id="1652254101">
      <w:bodyDiv w:val="1"/>
      <w:marLeft w:val="0"/>
      <w:marRight w:val="0"/>
      <w:marTop w:val="0"/>
      <w:marBottom w:val="0"/>
      <w:divBdr>
        <w:top w:val="none" w:sz="0" w:space="0" w:color="auto"/>
        <w:left w:val="none" w:sz="0" w:space="0" w:color="auto"/>
        <w:bottom w:val="none" w:sz="0" w:space="0" w:color="auto"/>
        <w:right w:val="none" w:sz="0" w:space="0" w:color="auto"/>
      </w:divBdr>
    </w:div>
    <w:div w:id="1653213362">
      <w:bodyDiv w:val="1"/>
      <w:marLeft w:val="0"/>
      <w:marRight w:val="0"/>
      <w:marTop w:val="0"/>
      <w:marBottom w:val="0"/>
      <w:divBdr>
        <w:top w:val="none" w:sz="0" w:space="0" w:color="auto"/>
        <w:left w:val="none" w:sz="0" w:space="0" w:color="auto"/>
        <w:bottom w:val="none" w:sz="0" w:space="0" w:color="auto"/>
        <w:right w:val="none" w:sz="0" w:space="0" w:color="auto"/>
      </w:divBdr>
    </w:div>
    <w:div w:id="1656639840">
      <w:bodyDiv w:val="1"/>
      <w:marLeft w:val="0"/>
      <w:marRight w:val="0"/>
      <w:marTop w:val="0"/>
      <w:marBottom w:val="0"/>
      <w:divBdr>
        <w:top w:val="none" w:sz="0" w:space="0" w:color="auto"/>
        <w:left w:val="none" w:sz="0" w:space="0" w:color="auto"/>
        <w:bottom w:val="none" w:sz="0" w:space="0" w:color="auto"/>
        <w:right w:val="none" w:sz="0" w:space="0" w:color="auto"/>
      </w:divBdr>
    </w:div>
    <w:div w:id="1659722591">
      <w:bodyDiv w:val="1"/>
      <w:marLeft w:val="0"/>
      <w:marRight w:val="0"/>
      <w:marTop w:val="0"/>
      <w:marBottom w:val="0"/>
      <w:divBdr>
        <w:top w:val="none" w:sz="0" w:space="0" w:color="auto"/>
        <w:left w:val="none" w:sz="0" w:space="0" w:color="auto"/>
        <w:bottom w:val="none" w:sz="0" w:space="0" w:color="auto"/>
        <w:right w:val="none" w:sz="0" w:space="0" w:color="auto"/>
      </w:divBdr>
    </w:div>
    <w:div w:id="1661228714">
      <w:bodyDiv w:val="1"/>
      <w:marLeft w:val="0"/>
      <w:marRight w:val="0"/>
      <w:marTop w:val="0"/>
      <w:marBottom w:val="0"/>
      <w:divBdr>
        <w:top w:val="none" w:sz="0" w:space="0" w:color="auto"/>
        <w:left w:val="none" w:sz="0" w:space="0" w:color="auto"/>
        <w:bottom w:val="none" w:sz="0" w:space="0" w:color="auto"/>
        <w:right w:val="none" w:sz="0" w:space="0" w:color="auto"/>
      </w:divBdr>
    </w:div>
    <w:div w:id="1661426856">
      <w:bodyDiv w:val="1"/>
      <w:marLeft w:val="0"/>
      <w:marRight w:val="0"/>
      <w:marTop w:val="0"/>
      <w:marBottom w:val="0"/>
      <w:divBdr>
        <w:top w:val="none" w:sz="0" w:space="0" w:color="auto"/>
        <w:left w:val="none" w:sz="0" w:space="0" w:color="auto"/>
        <w:bottom w:val="none" w:sz="0" w:space="0" w:color="auto"/>
        <w:right w:val="none" w:sz="0" w:space="0" w:color="auto"/>
      </w:divBdr>
    </w:div>
    <w:div w:id="1664895761">
      <w:bodyDiv w:val="1"/>
      <w:marLeft w:val="0"/>
      <w:marRight w:val="0"/>
      <w:marTop w:val="0"/>
      <w:marBottom w:val="0"/>
      <w:divBdr>
        <w:top w:val="none" w:sz="0" w:space="0" w:color="auto"/>
        <w:left w:val="none" w:sz="0" w:space="0" w:color="auto"/>
        <w:bottom w:val="none" w:sz="0" w:space="0" w:color="auto"/>
        <w:right w:val="none" w:sz="0" w:space="0" w:color="auto"/>
      </w:divBdr>
    </w:div>
    <w:div w:id="1665625499">
      <w:bodyDiv w:val="1"/>
      <w:marLeft w:val="0"/>
      <w:marRight w:val="0"/>
      <w:marTop w:val="0"/>
      <w:marBottom w:val="0"/>
      <w:divBdr>
        <w:top w:val="none" w:sz="0" w:space="0" w:color="auto"/>
        <w:left w:val="none" w:sz="0" w:space="0" w:color="auto"/>
        <w:bottom w:val="none" w:sz="0" w:space="0" w:color="auto"/>
        <w:right w:val="none" w:sz="0" w:space="0" w:color="auto"/>
      </w:divBdr>
    </w:div>
    <w:div w:id="1671374375">
      <w:bodyDiv w:val="1"/>
      <w:marLeft w:val="0"/>
      <w:marRight w:val="0"/>
      <w:marTop w:val="0"/>
      <w:marBottom w:val="0"/>
      <w:divBdr>
        <w:top w:val="none" w:sz="0" w:space="0" w:color="auto"/>
        <w:left w:val="none" w:sz="0" w:space="0" w:color="auto"/>
        <w:bottom w:val="none" w:sz="0" w:space="0" w:color="auto"/>
        <w:right w:val="none" w:sz="0" w:space="0" w:color="auto"/>
      </w:divBdr>
      <w:divsChild>
        <w:div w:id="1758863883">
          <w:marLeft w:val="0"/>
          <w:marRight w:val="0"/>
          <w:marTop w:val="0"/>
          <w:marBottom w:val="0"/>
          <w:divBdr>
            <w:top w:val="none" w:sz="0" w:space="0" w:color="auto"/>
            <w:left w:val="none" w:sz="0" w:space="0" w:color="auto"/>
            <w:bottom w:val="none" w:sz="0" w:space="0" w:color="auto"/>
            <w:right w:val="none" w:sz="0" w:space="0" w:color="auto"/>
          </w:divBdr>
        </w:div>
      </w:divsChild>
    </w:div>
    <w:div w:id="1671786631">
      <w:bodyDiv w:val="1"/>
      <w:marLeft w:val="0"/>
      <w:marRight w:val="0"/>
      <w:marTop w:val="0"/>
      <w:marBottom w:val="0"/>
      <w:divBdr>
        <w:top w:val="none" w:sz="0" w:space="0" w:color="auto"/>
        <w:left w:val="none" w:sz="0" w:space="0" w:color="auto"/>
        <w:bottom w:val="none" w:sz="0" w:space="0" w:color="auto"/>
        <w:right w:val="none" w:sz="0" w:space="0" w:color="auto"/>
      </w:divBdr>
    </w:div>
    <w:div w:id="1676301633">
      <w:bodyDiv w:val="1"/>
      <w:marLeft w:val="0"/>
      <w:marRight w:val="0"/>
      <w:marTop w:val="0"/>
      <w:marBottom w:val="0"/>
      <w:divBdr>
        <w:top w:val="none" w:sz="0" w:space="0" w:color="auto"/>
        <w:left w:val="none" w:sz="0" w:space="0" w:color="auto"/>
        <w:bottom w:val="none" w:sz="0" w:space="0" w:color="auto"/>
        <w:right w:val="none" w:sz="0" w:space="0" w:color="auto"/>
      </w:divBdr>
    </w:div>
    <w:div w:id="1685935265">
      <w:bodyDiv w:val="1"/>
      <w:marLeft w:val="0"/>
      <w:marRight w:val="0"/>
      <w:marTop w:val="0"/>
      <w:marBottom w:val="0"/>
      <w:divBdr>
        <w:top w:val="none" w:sz="0" w:space="0" w:color="auto"/>
        <w:left w:val="none" w:sz="0" w:space="0" w:color="auto"/>
        <w:bottom w:val="none" w:sz="0" w:space="0" w:color="auto"/>
        <w:right w:val="none" w:sz="0" w:space="0" w:color="auto"/>
      </w:divBdr>
    </w:div>
    <w:div w:id="1692996172">
      <w:bodyDiv w:val="1"/>
      <w:marLeft w:val="0"/>
      <w:marRight w:val="0"/>
      <w:marTop w:val="0"/>
      <w:marBottom w:val="0"/>
      <w:divBdr>
        <w:top w:val="none" w:sz="0" w:space="0" w:color="auto"/>
        <w:left w:val="none" w:sz="0" w:space="0" w:color="auto"/>
        <w:bottom w:val="none" w:sz="0" w:space="0" w:color="auto"/>
        <w:right w:val="none" w:sz="0" w:space="0" w:color="auto"/>
      </w:divBdr>
    </w:div>
    <w:div w:id="1693189311">
      <w:bodyDiv w:val="1"/>
      <w:marLeft w:val="0"/>
      <w:marRight w:val="0"/>
      <w:marTop w:val="0"/>
      <w:marBottom w:val="0"/>
      <w:divBdr>
        <w:top w:val="none" w:sz="0" w:space="0" w:color="auto"/>
        <w:left w:val="none" w:sz="0" w:space="0" w:color="auto"/>
        <w:bottom w:val="none" w:sz="0" w:space="0" w:color="auto"/>
        <w:right w:val="none" w:sz="0" w:space="0" w:color="auto"/>
      </w:divBdr>
      <w:divsChild>
        <w:div w:id="878661345">
          <w:marLeft w:val="0"/>
          <w:marRight w:val="0"/>
          <w:marTop w:val="0"/>
          <w:marBottom w:val="0"/>
          <w:divBdr>
            <w:top w:val="none" w:sz="0" w:space="0" w:color="auto"/>
            <w:left w:val="none" w:sz="0" w:space="0" w:color="auto"/>
            <w:bottom w:val="none" w:sz="0" w:space="0" w:color="auto"/>
            <w:right w:val="none" w:sz="0" w:space="0" w:color="auto"/>
          </w:divBdr>
        </w:div>
      </w:divsChild>
    </w:div>
    <w:div w:id="1693411358">
      <w:bodyDiv w:val="1"/>
      <w:marLeft w:val="0"/>
      <w:marRight w:val="0"/>
      <w:marTop w:val="0"/>
      <w:marBottom w:val="0"/>
      <w:divBdr>
        <w:top w:val="none" w:sz="0" w:space="0" w:color="auto"/>
        <w:left w:val="none" w:sz="0" w:space="0" w:color="auto"/>
        <w:bottom w:val="none" w:sz="0" w:space="0" w:color="auto"/>
        <w:right w:val="none" w:sz="0" w:space="0" w:color="auto"/>
      </w:divBdr>
    </w:div>
    <w:div w:id="1699307830">
      <w:bodyDiv w:val="1"/>
      <w:marLeft w:val="0"/>
      <w:marRight w:val="0"/>
      <w:marTop w:val="0"/>
      <w:marBottom w:val="0"/>
      <w:divBdr>
        <w:top w:val="none" w:sz="0" w:space="0" w:color="auto"/>
        <w:left w:val="none" w:sz="0" w:space="0" w:color="auto"/>
        <w:bottom w:val="none" w:sz="0" w:space="0" w:color="auto"/>
        <w:right w:val="none" w:sz="0" w:space="0" w:color="auto"/>
      </w:divBdr>
      <w:divsChild>
        <w:div w:id="498616910">
          <w:marLeft w:val="0"/>
          <w:marRight w:val="0"/>
          <w:marTop w:val="0"/>
          <w:marBottom w:val="0"/>
          <w:divBdr>
            <w:top w:val="none" w:sz="0" w:space="0" w:color="auto"/>
            <w:left w:val="none" w:sz="0" w:space="0" w:color="auto"/>
            <w:bottom w:val="none" w:sz="0" w:space="0" w:color="auto"/>
            <w:right w:val="none" w:sz="0" w:space="0" w:color="auto"/>
          </w:divBdr>
        </w:div>
      </w:divsChild>
    </w:div>
    <w:div w:id="1701125065">
      <w:bodyDiv w:val="1"/>
      <w:marLeft w:val="0"/>
      <w:marRight w:val="0"/>
      <w:marTop w:val="0"/>
      <w:marBottom w:val="0"/>
      <w:divBdr>
        <w:top w:val="none" w:sz="0" w:space="0" w:color="auto"/>
        <w:left w:val="none" w:sz="0" w:space="0" w:color="auto"/>
        <w:bottom w:val="none" w:sz="0" w:space="0" w:color="auto"/>
        <w:right w:val="none" w:sz="0" w:space="0" w:color="auto"/>
      </w:divBdr>
      <w:divsChild>
        <w:div w:id="103577808">
          <w:marLeft w:val="0"/>
          <w:marRight w:val="0"/>
          <w:marTop w:val="0"/>
          <w:marBottom w:val="0"/>
          <w:divBdr>
            <w:top w:val="none" w:sz="0" w:space="0" w:color="auto"/>
            <w:left w:val="none" w:sz="0" w:space="0" w:color="auto"/>
            <w:bottom w:val="none" w:sz="0" w:space="0" w:color="auto"/>
            <w:right w:val="none" w:sz="0" w:space="0" w:color="auto"/>
          </w:divBdr>
          <w:divsChild>
            <w:div w:id="993945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396263">
      <w:bodyDiv w:val="1"/>
      <w:marLeft w:val="0"/>
      <w:marRight w:val="0"/>
      <w:marTop w:val="0"/>
      <w:marBottom w:val="0"/>
      <w:divBdr>
        <w:top w:val="none" w:sz="0" w:space="0" w:color="auto"/>
        <w:left w:val="none" w:sz="0" w:space="0" w:color="auto"/>
        <w:bottom w:val="none" w:sz="0" w:space="0" w:color="auto"/>
        <w:right w:val="none" w:sz="0" w:space="0" w:color="auto"/>
      </w:divBdr>
      <w:divsChild>
        <w:div w:id="1147670718">
          <w:marLeft w:val="0"/>
          <w:marRight w:val="0"/>
          <w:marTop w:val="0"/>
          <w:marBottom w:val="0"/>
          <w:divBdr>
            <w:top w:val="none" w:sz="0" w:space="0" w:color="auto"/>
            <w:left w:val="none" w:sz="0" w:space="0" w:color="auto"/>
            <w:bottom w:val="none" w:sz="0" w:space="0" w:color="auto"/>
            <w:right w:val="none" w:sz="0" w:space="0" w:color="auto"/>
          </w:divBdr>
        </w:div>
      </w:divsChild>
    </w:div>
    <w:div w:id="1704599092">
      <w:bodyDiv w:val="1"/>
      <w:marLeft w:val="0"/>
      <w:marRight w:val="0"/>
      <w:marTop w:val="0"/>
      <w:marBottom w:val="0"/>
      <w:divBdr>
        <w:top w:val="none" w:sz="0" w:space="0" w:color="auto"/>
        <w:left w:val="none" w:sz="0" w:space="0" w:color="auto"/>
        <w:bottom w:val="none" w:sz="0" w:space="0" w:color="auto"/>
        <w:right w:val="none" w:sz="0" w:space="0" w:color="auto"/>
      </w:divBdr>
    </w:div>
    <w:div w:id="1705246815">
      <w:bodyDiv w:val="1"/>
      <w:marLeft w:val="0"/>
      <w:marRight w:val="0"/>
      <w:marTop w:val="0"/>
      <w:marBottom w:val="0"/>
      <w:divBdr>
        <w:top w:val="none" w:sz="0" w:space="0" w:color="auto"/>
        <w:left w:val="none" w:sz="0" w:space="0" w:color="auto"/>
        <w:bottom w:val="none" w:sz="0" w:space="0" w:color="auto"/>
        <w:right w:val="none" w:sz="0" w:space="0" w:color="auto"/>
      </w:divBdr>
    </w:div>
    <w:div w:id="1705863929">
      <w:bodyDiv w:val="1"/>
      <w:marLeft w:val="0"/>
      <w:marRight w:val="0"/>
      <w:marTop w:val="0"/>
      <w:marBottom w:val="0"/>
      <w:divBdr>
        <w:top w:val="none" w:sz="0" w:space="0" w:color="auto"/>
        <w:left w:val="none" w:sz="0" w:space="0" w:color="auto"/>
        <w:bottom w:val="none" w:sz="0" w:space="0" w:color="auto"/>
        <w:right w:val="none" w:sz="0" w:space="0" w:color="auto"/>
      </w:divBdr>
    </w:div>
    <w:div w:id="1710059238">
      <w:bodyDiv w:val="1"/>
      <w:marLeft w:val="0"/>
      <w:marRight w:val="0"/>
      <w:marTop w:val="0"/>
      <w:marBottom w:val="0"/>
      <w:divBdr>
        <w:top w:val="none" w:sz="0" w:space="0" w:color="auto"/>
        <w:left w:val="none" w:sz="0" w:space="0" w:color="auto"/>
        <w:bottom w:val="none" w:sz="0" w:space="0" w:color="auto"/>
        <w:right w:val="none" w:sz="0" w:space="0" w:color="auto"/>
      </w:divBdr>
    </w:div>
    <w:div w:id="1714573130">
      <w:bodyDiv w:val="1"/>
      <w:marLeft w:val="0"/>
      <w:marRight w:val="0"/>
      <w:marTop w:val="0"/>
      <w:marBottom w:val="0"/>
      <w:divBdr>
        <w:top w:val="none" w:sz="0" w:space="0" w:color="auto"/>
        <w:left w:val="none" w:sz="0" w:space="0" w:color="auto"/>
        <w:bottom w:val="none" w:sz="0" w:space="0" w:color="auto"/>
        <w:right w:val="none" w:sz="0" w:space="0" w:color="auto"/>
      </w:divBdr>
      <w:divsChild>
        <w:div w:id="583226383">
          <w:marLeft w:val="0"/>
          <w:marRight w:val="0"/>
          <w:marTop w:val="0"/>
          <w:marBottom w:val="0"/>
          <w:divBdr>
            <w:top w:val="none" w:sz="0" w:space="0" w:color="auto"/>
            <w:left w:val="none" w:sz="0" w:space="0" w:color="auto"/>
            <w:bottom w:val="none" w:sz="0" w:space="0" w:color="auto"/>
            <w:right w:val="none" w:sz="0" w:space="0" w:color="auto"/>
          </w:divBdr>
        </w:div>
      </w:divsChild>
    </w:div>
    <w:div w:id="1717270287">
      <w:bodyDiv w:val="1"/>
      <w:marLeft w:val="0"/>
      <w:marRight w:val="0"/>
      <w:marTop w:val="0"/>
      <w:marBottom w:val="0"/>
      <w:divBdr>
        <w:top w:val="none" w:sz="0" w:space="0" w:color="auto"/>
        <w:left w:val="none" w:sz="0" w:space="0" w:color="auto"/>
        <w:bottom w:val="none" w:sz="0" w:space="0" w:color="auto"/>
        <w:right w:val="none" w:sz="0" w:space="0" w:color="auto"/>
      </w:divBdr>
      <w:divsChild>
        <w:div w:id="1197698531">
          <w:marLeft w:val="0"/>
          <w:marRight w:val="0"/>
          <w:marTop w:val="0"/>
          <w:marBottom w:val="0"/>
          <w:divBdr>
            <w:top w:val="none" w:sz="0" w:space="0" w:color="auto"/>
            <w:left w:val="none" w:sz="0" w:space="0" w:color="auto"/>
            <w:bottom w:val="none" w:sz="0" w:space="0" w:color="auto"/>
            <w:right w:val="none" w:sz="0" w:space="0" w:color="auto"/>
          </w:divBdr>
        </w:div>
      </w:divsChild>
    </w:div>
    <w:div w:id="1721585895">
      <w:bodyDiv w:val="1"/>
      <w:marLeft w:val="0"/>
      <w:marRight w:val="0"/>
      <w:marTop w:val="0"/>
      <w:marBottom w:val="0"/>
      <w:divBdr>
        <w:top w:val="none" w:sz="0" w:space="0" w:color="auto"/>
        <w:left w:val="none" w:sz="0" w:space="0" w:color="auto"/>
        <w:bottom w:val="none" w:sz="0" w:space="0" w:color="auto"/>
        <w:right w:val="none" w:sz="0" w:space="0" w:color="auto"/>
      </w:divBdr>
    </w:div>
    <w:div w:id="1724214993">
      <w:bodyDiv w:val="1"/>
      <w:marLeft w:val="0"/>
      <w:marRight w:val="0"/>
      <w:marTop w:val="0"/>
      <w:marBottom w:val="0"/>
      <w:divBdr>
        <w:top w:val="none" w:sz="0" w:space="0" w:color="auto"/>
        <w:left w:val="none" w:sz="0" w:space="0" w:color="auto"/>
        <w:bottom w:val="none" w:sz="0" w:space="0" w:color="auto"/>
        <w:right w:val="none" w:sz="0" w:space="0" w:color="auto"/>
      </w:divBdr>
    </w:div>
    <w:div w:id="1724600881">
      <w:bodyDiv w:val="1"/>
      <w:marLeft w:val="0"/>
      <w:marRight w:val="0"/>
      <w:marTop w:val="0"/>
      <w:marBottom w:val="0"/>
      <w:divBdr>
        <w:top w:val="none" w:sz="0" w:space="0" w:color="auto"/>
        <w:left w:val="none" w:sz="0" w:space="0" w:color="auto"/>
        <w:bottom w:val="none" w:sz="0" w:space="0" w:color="auto"/>
        <w:right w:val="none" w:sz="0" w:space="0" w:color="auto"/>
      </w:divBdr>
    </w:div>
    <w:div w:id="1726371286">
      <w:bodyDiv w:val="1"/>
      <w:marLeft w:val="0"/>
      <w:marRight w:val="0"/>
      <w:marTop w:val="0"/>
      <w:marBottom w:val="0"/>
      <w:divBdr>
        <w:top w:val="none" w:sz="0" w:space="0" w:color="auto"/>
        <w:left w:val="none" w:sz="0" w:space="0" w:color="auto"/>
        <w:bottom w:val="none" w:sz="0" w:space="0" w:color="auto"/>
        <w:right w:val="none" w:sz="0" w:space="0" w:color="auto"/>
      </w:divBdr>
    </w:div>
    <w:div w:id="1728337482">
      <w:bodyDiv w:val="1"/>
      <w:marLeft w:val="0"/>
      <w:marRight w:val="0"/>
      <w:marTop w:val="0"/>
      <w:marBottom w:val="0"/>
      <w:divBdr>
        <w:top w:val="none" w:sz="0" w:space="0" w:color="auto"/>
        <w:left w:val="none" w:sz="0" w:space="0" w:color="auto"/>
        <w:bottom w:val="none" w:sz="0" w:space="0" w:color="auto"/>
        <w:right w:val="none" w:sz="0" w:space="0" w:color="auto"/>
      </w:divBdr>
      <w:divsChild>
        <w:div w:id="1543856979">
          <w:marLeft w:val="0"/>
          <w:marRight w:val="0"/>
          <w:marTop w:val="0"/>
          <w:marBottom w:val="0"/>
          <w:divBdr>
            <w:top w:val="none" w:sz="0" w:space="0" w:color="auto"/>
            <w:left w:val="none" w:sz="0" w:space="0" w:color="auto"/>
            <w:bottom w:val="none" w:sz="0" w:space="0" w:color="auto"/>
            <w:right w:val="none" w:sz="0" w:space="0" w:color="auto"/>
          </w:divBdr>
        </w:div>
      </w:divsChild>
    </w:div>
    <w:div w:id="1729760562">
      <w:bodyDiv w:val="1"/>
      <w:marLeft w:val="0"/>
      <w:marRight w:val="0"/>
      <w:marTop w:val="0"/>
      <w:marBottom w:val="0"/>
      <w:divBdr>
        <w:top w:val="none" w:sz="0" w:space="0" w:color="auto"/>
        <w:left w:val="none" w:sz="0" w:space="0" w:color="auto"/>
        <w:bottom w:val="none" w:sz="0" w:space="0" w:color="auto"/>
        <w:right w:val="none" w:sz="0" w:space="0" w:color="auto"/>
      </w:divBdr>
    </w:div>
    <w:div w:id="1729768058">
      <w:bodyDiv w:val="1"/>
      <w:marLeft w:val="0"/>
      <w:marRight w:val="0"/>
      <w:marTop w:val="0"/>
      <w:marBottom w:val="0"/>
      <w:divBdr>
        <w:top w:val="none" w:sz="0" w:space="0" w:color="auto"/>
        <w:left w:val="none" w:sz="0" w:space="0" w:color="auto"/>
        <w:bottom w:val="none" w:sz="0" w:space="0" w:color="auto"/>
        <w:right w:val="none" w:sz="0" w:space="0" w:color="auto"/>
      </w:divBdr>
      <w:divsChild>
        <w:div w:id="1883470090">
          <w:marLeft w:val="0"/>
          <w:marRight w:val="0"/>
          <w:marTop w:val="0"/>
          <w:marBottom w:val="0"/>
          <w:divBdr>
            <w:top w:val="none" w:sz="0" w:space="0" w:color="auto"/>
            <w:left w:val="none" w:sz="0" w:space="0" w:color="auto"/>
            <w:bottom w:val="none" w:sz="0" w:space="0" w:color="auto"/>
            <w:right w:val="none" w:sz="0" w:space="0" w:color="auto"/>
          </w:divBdr>
        </w:div>
      </w:divsChild>
    </w:div>
    <w:div w:id="1738016636">
      <w:bodyDiv w:val="1"/>
      <w:marLeft w:val="0"/>
      <w:marRight w:val="0"/>
      <w:marTop w:val="0"/>
      <w:marBottom w:val="0"/>
      <w:divBdr>
        <w:top w:val="none" w:sz="0" w:space="0" w:color="auto"/>
        <w:left w:val="none" w:sz="0" w:space="0" w:color="auto"/>
        <w:bottom w:val="none" w:sz="0" w:space="0" w:color="auto"/>
        <w:right w:val="none" w:sz="0" w:space="0" w:color="auto"/>
      </w:divBdr>
      <w:divsChild>
        <w:div w:id="1035352866">
          <w:marLeft w:val="0"/>
          <w:marRight w:val="0"/>
          <w:marTop w:val="0"/>
          <w:marBottom w:val="0"/>
          <w:divBdr>
            <w:top w:val="none" w:sz="0" w:space="0" w:color="auto"/>
            <w:left w:val="none" w:sz="0" w:space="0" w:color="auto"/>
            <w:bottom w:val="none" w:sz="0" w:space="0" w:color="auto"/>
            <w:right w:val="none" w:sz="0" w:space="0" w:color="auto"/>
          </w:divBdr>
        </w:div>
      </w:divsChild>
    </w:div>
    <w:div w:id="1741561488">
      <w:bodyDiv w:val="1"/>
      <w:marLeft w:val="0"/>
      <w:marRight w:val="0"/>
      <w:marTop w:val="0"/>
      <w:marBottom w:val="0"/>
      <w:divBdr>
        <w:top w:val="none" w:sz="0" w:space="0" w:color="auto"/>
        <w:left w:val="none" w:sz="0" w:space="0" w:color="auto"/>
        <w:bottom w:val="none" w:sz="0" w:space="0" w:color="auto"/>
        <w:right w:val="none" w:sz="0" w:space="0" w:color="auto"/>
      </w:divBdr>
      <w:divsChild>
        <w:div w:id="874384871">
          <w:marLeft w:val="0"/>
          <w:marRight w:val="0"/>
          <w:marTop w:val="0"/>
          <w:marBottom w:val="0"/>
          <w:divBdr>
            <w:top w:val="none" w:sz="0" w:space="0" w:color="auto"/>
            <w:left w:val="none" w:sz="0" w:space="0" w:color="auto"/>
            <w:bottom w:val="none" w:sz="0" w:space="0" w:color="auto"/>
            <w:right w:val="none" w:sz="0" w:space="0" w:color="auto"/>
          </w:divBdr>
        </w:div>
      </w:divsChild>
    </w:div>
    <w:div w:id="1743142446">
      <w:bodyDiv w:val="1"/>
      <w:marLeft w:val="0"/>
      <w:marRight w:val="0"/>
      <w:marTop w:val="0"/>
      <w:marBottom w:val="0"/>
      <w:divBdr>
        <w:top w:val="none" w:sz="0" w:space="0" w:color="auto"/>
        <w:left w:val="none" w:sz="0" w:space="0" w:color="auto"/>
        <w:bottom w:val="none" w:sz="0" w:space="0" w:color="auto"/>
        <w:right w:val="none" w:sz="0" w:space="0" w:color="auto"/>
      </w:divBdr>
    </w:div>
    <w:div w:id="1748921630">
      <w:bodyDiv w:val="1"/>
      <w:marLeft w:val="0"/>
      <w:marRight w:val="0"/>
      <w:marTop w:val="0"/>
      <w:marBottom w:val="0"/>
      <w:divBdr>
        <w:top w:val="none" w:sz="0" w:space="0" w:color="auto"/>
        <w:left w:val="none" w:sz="0" w:space="0" w:color="auto"/>
        <w:bottom w:val="none" w:sz="0" w:space="0" w:color="auto"/>
        <w:right w:val="none" w:sz="0" w:space="0" w:color="auto"/>
      </w:divBdr>
    </w:div>
    <w:div w:id="1750544869">
      <w:bodyDiv w:val="1"/>
      <w:marLeft w:val="0"/>
      <w:marRight w:val="0"/>
      <w:marTop w:val="0"/>
      <w:marBottom w:val="0"/>
      <w:divBdr>
        <w:top w:val="none" w:sz="0" w:space="0" w:color="auto"/>
        <w:left w:val="none" w:sz="0" w:space="0" w:color="auto"/>
        <w:bottom w:val="none" w:sz="0" w:space="0" w:color="auto"/>
        <w:right w:val="none" w:sz="0" w:space="0" w:color="auto"/>
      </w:divBdr>
    </w:div>
    <w:div w:id="1755009224">
      <w:bodyDiv w:val="1"/>
      <w:marLeft w:val="0"/>
      <w:marRight w:val="0"/>
      <w:marTop w:val="0"/>
      <w:marBottom w:val="0"/>
      <w:divBdr>
        <w:top w:val="none" w:sz="0" w:space="0" w:color="auto"/>
        <w:left w:val="none" w:sz="0" w:space="0" w:color="auto"/>
        <w:bottom w:val="none" w:sz="0" w:space="0" w:color="auto"/>
        <w:right w:val="none" w:sz="0" w:space="0" w:color="auto"/>
      </w:divBdr>
    </w:div>
    <w:div w:id="1757903249">
      <w:bodyDiv w:val="1"/>
      <w:marLeft w:val="0"/>
      <w:marRight w:val="0"/>
      <w:marTop w:val="0"/>
      <w:marBottom w:val="0"/>
      <w:divBdr>
        <w:top w:val="none" w:sz="0" w:space="0" w:color="auto"/>
        <w:left w:val="none" w:sz="0" w:space="0" w:color="auto"/>
        <w:bottom w:val="none" w:sz="0" w:space="0" w:color="auto"/>
        <w:right w:val="none" w:sz="0" w:space="0" w:color="auto"/>
      </w:divBdr>
    </w:div>
    <w:div w:id="1762290948">
      <w:bodyDiv w:val="1"/>
      <w:marLeft w:val="0"/>
      <w:marRight w:val="0"/>
      <w:marTop w:val="0"/>
      <w:marBottom w:val="0"/>
      <w:divBdr>
        <w:top w:val="none" w:sz="0" w:space="0" w:color="auto"/>
        <w:left w:val="none" w:sz="0" w:space="0" w:color="auto"/>
        <w:bottom w:val="none" w:sz="0" w:space="0" w:color="auto"/>
        <w:right w:val="none" w:sz="0" w:space="0" w:color="auto"/>
      </w:divBdr>
    </w:div>
    <w:div w:id="1767189225">
      <w:bodyDiv w:val="1"/>
      <w:marLeft w:val="0"/>
      <w:marRight w:val="0"/>
      <w:marTop w:val="0"/>
      <w:marBottom w:val="0"/>
      <w:divBdr>
        <w:top w:val="none" w:sz="0" w:space="0" w:color="auto"/>
        <w:left w:val="none" w:sz="0" w:space="0" w:color="auto"/>
        <w:bottom w:val="none" w:sz="0" w:space="0" w:color="auto"/>
        <w:right w:val="none" w:sz="0" w:space="0" w:color="auto"/>
      </w:divBdr>
      <w:divsChild>
        <w:div w:id="1370378143">
          <w:marLeft w:val="0"/>
          <w:marRight w:val="0"/>
          <w:marTop w:val="0"/>
          <w:marBottom w:val="0"/>
          <w:divBdr>
            <w:top w:val="none" w:sz="0" w:space="0" w:color="auto"/>
            <w:left w:val="none" w:sz="0" w:space="0" w:color="auto"/>
            <w:bottom w:val="none" w:sz="0" w:space="0" w:color="auto"/>
            <w:right w:val="none" w:sz="0" w:space="0" w:color="auto"/>
          </w:divBdr>
        </w:div>
      </w:divsChild>
    </w:div>
    <w:div w:id="1767388104">
      <w:bodyDiv w:val="1"/>
      <w:marLeft w:val="0"/>
      <w:marRight w:val="0"/>
      <w:marTop w:val="0"/>
      <w:marBottom w:val="0"/>
      <w:divBdr>
        <w:top w:val="none" w:sz="0" w:space="0" w:color="auto"/>
        <w:left w:val="none" w:sz="0" w:space="0" w:color="auto"/>
        <w:bottom w:val="none" w:sz="0" w:space="0" w:color="auto"/>
        <w:right w:val="none" w:sz="0" w:space="0" w:color="auto"/>
      </w:divBdr>
    </w:div>
    <w:div w:id="1767649010">
      <w:bodyDiv w:val="1"/>
      <w:marLeft w:val="0"/>
      <w:marRight w:val="0"/>
      <w:marTop w:val="0"/>
      <w:marBottom w:val="0"/>
      <w:divBdr>
        <w:top w:val="none" w:sz="0" w:space="0" w:color="auto"/>
        <w:left w:val="none" w:sz="0" w:space="0" w:color="auto"/>
        <w:bottom w:val="none" w:sz="0" w:space="0" w:color="auto"/>
        <w:right w:val="none" w:sz="0" w:space="0" w:color="auto"/>
      </w:divBdr>
    </w:div>
    <w:div w:id="1773469998">
      <w:bodyDiv w:val="1"/>
      <w:marLeft w:val="0"/>
      <w:marRight w:val="0"/>
      <w:marTop w:val="0"/>
      <w:marBottom w:val="0"/>
      <w:divBdr>
        <w:top w:val="none" w:sz="0" w:space="0" w:color="auto"/>
        <w:left w:val="none" w:sz="0" w:space="0" w:color="auto"/>
        <w:bottom w:val="none" w:sz="0" w:space="0" w:color="auto"/>
        <w:right w:val="none" w:sz="0" w:space="0" w:color="auto"/>
      </w:divBdr>
    </w:div>
    <w:div w:id="1775246184">
      <w:bodyDiv w:val="1"/>
      <w:marLeft w:val="0"/>
      <w:marRight w:val="0"/>
      <w:marTop w:val="0"/>
      <w:marBottom w:val="0"/>
      <w:divBdr>
        <w:top w:val="none" w:sz="0" w:space="0" w:color="auto"/>
        <w:left w:val="none" w:sz="0" w:space="0" w:color="auto"/>
        <w:bottom w:val="none" w:sz="0" w:space="0" w:color="auto"/>
        <w:right w:val="none" w:sz="0" w:space="0" w:color="auto"/>
      </w:divBdr>
      <w:divsChild>
        <w:div w:id="174030302">
          <w:marLeft w:val="0"/>
          <w:marRight w:val="0"/>
          <w:marTop w:val="0"/>
          <w:marBottom w:val="0"/>
          <w:divBdr>
            <w:top w:val="none" w:sz="0" w:space="0" w:color="auto"/>
            <w:left w:val="none" w:sz="0" w:space="0" w:color="auto"/>
            <w:bottom w:val="none" w:sz="0" w:space="0" w:color="auto"/>
            <w:right w:val="none" w:sz="0" w:space="0" w:color="auto"/>
          </w:divBdr>
        </w:div>
      </w:divsChild>
    </w:div>
    <w:div w:id="1782726199">
      <w:bodyDiv w:val="1"/>
      <w:marLeft w:val="0"/>
      <w:marRight w:val="0"/>
      <w:marTop w:val="0"/>
      <w:marBottom w:val="0"/>
      <w:divBdr>
        <w:top w:val="none" w:sz="0" w:space="0" w:color="auto"/>
        <w:left w:val="none" w:sz="0" w:space="0" w:color="auto"/>
        <w:bottom w:val="none" w:sz="0" w:space="0" w:color="auto"/>
        <w:right w:val="none" w:sz="0" w:space="0" w:color="auto"/>
      </w:divBdr>
    </w:div>
    <w:div w:id="1784568866">
      <w:bodyDiv w:val="1"/>
      <w:marLeft w:val="0"/>
      <w:marRight w:val="0"/>
      <w:marTop w:val="0"/>
      <w:marBottom w:val="0"/>
      <w:divBdr>
        <w:top w:val="none" w:sz="0" w:space="0" w:color="auto"/>
        <w:left w:val="none" w:sz="0" w:space="0" w:color="auto"/>
        <w:bottom w:val="none" w:sz="0" w:space="0" w:color="auto"/>
        <w:right w:val="none" w:sz="0" w:space="0" w:color="auto"/>
      </w:divBdr>
      <w:divsChild>
        <w:div w:id="1889105035">
          <w:marLeft w:val="0"/>
          <w:marRight w:val="0"/>
          <w:marTop w:val="0"/>
          <w:marBottom w:val="0"/>
          <w:divBdr>
            <w:top w:val="none" w:sz="0" w:space="0" w:color="auto"/>
            <w:left w:val="none" w:sz="0" w:space="0" w:color="auto"/>
            <w:bottom w:val="none" w:sz="0" w:space="0" w:color="auto"/>
            <w:right w:val="none" w:sz="0" w:space="0" w:color="auto"/>
          </w:divBdr>
        </w:div>
      </w:divsChild>
    </w:div>
    <w:div w:id="1786388243">
      <w:bodyDiv w:val="1"/>
      <w:marLeft w:val="0"/>
      <w:marRight w:val="0"/>
      <w:marTop w:val="0"/>
      <w:marBottom w:val="0"/>
      <w:divBdr>
        <w:top w:val="none" w:sz="0" w:space="0" w:color="auto"/>
        <w:left w:val="none" w:sz="0" w:space="0" w:color="auto"/>
        <w:bottom w:val="none" w:sz="0" w:space="0" w:color="auto"/>
        <w:right w:val="none" w:sz="0" w:space="0" w:color="auto"/>
      </w:divBdr>
    </w:div>
    <w:div w:id="1788887061">
      <w:bodyDiv w:val="1"/>
      <w:marLeft w:val="0"/>
      <w:marRight w:val="0"/>
      <w:marTop w:val="0"/>
      <w:marBottom w:val="0"/>
      <w:divBdr>
        <w:top w:val="none" w:sz="0" w:space="0" w:color="auto"/>
        <w:left w:val="none" w:sz="0" w:space="0" w:color="auto"/>
        <w:bottom w:val="none" w:sz="0" w:space="0" w:color="auto"/>
        <w:right w:val="none" w:sz="0" w:space="0" w:color="auto"/>
      </w:divBdr>
      <w:divsChild>
        <w:div w:id="1217081913">
          <w:marLeft w:val="0"/>
          <w:marRight w:val="0"/>
          <w:marTop w:val="0"/>
          <w:marBottom w:val="0"/>
          <w:divBdr>
            <w:top w:val="none" w:sz="0" w:space="0" w:color="auto"/>
            <w:left w:val="none" w:sz="0" w:space="0" w:color="auto"/>
            <w:bottom w:val="none" w:sz="0" w:space="0" w:color="auto"/>
            <w:right w:val="none" w:sz="0" w:space="0" w:color="auto"/>
          </w:divBdr>
        </w:div>
      </w:divsChild>
    </w:div>
    <w:div w:id="1791436052">
      <w:bodyDiv w:val="1"/>
      <w:marLeft w:val="0"/>
      <w:marRight w:val="0"/>
      <w:marTop w:val="0"/>
      <w:marBottom w:val="0"/>
      <w:divBdr>
        <w:top w:val="none" w:sz="0" w:space="0" w:color="auto"/>
        <w:left w:val="none" w:sz="0" w:space="0" w:color="auto"/>
        <w:bottom w:val="none" w:sz="0" w:space="0" w:color="auto"/>
        <w:right w:val="none" w:sz="0" w:space="0" w:color="auto"/>
      </w:divBdr>
    </w:div>
    <w:div w:id="1791781252">
      <w:bodyDiv w:val="1"/>
      <w:marLeft w:val="0"/>
      <w:marRight w:val="0"/>
      <w:marTop w:val="0"/>
      <w:marBottom w:val="0"/>
      <w:divBdr>
        <w:top w:val="none" w:sz="0" w:space="0" w:color="auto"/>
        <w:left w:val="none" w:sz="0" w:space="0" w:color="auto"/>
        <w:bottom w:val="none" w:sz="0" w:space="0" w:color="auto"/>
        <w:right w:val="none" w:sz="0" w:space="0" w:color="auto"/>
      </w:divBdr>
    </w:div>
    <w:div w:id="1793590296">
      <w:bodyDiv w:val="1"/>
      <w:marLeft w:val="0"/>
      <w:marRight w:val="0"/>
      <w:marTop w:val="0"/>
      <w:marBottom w:val="0"/>
      <w:divBdr>
        <w:top w:val="none" w:sz="0" w:space="0" w:color="auto"/>
        <w:left w:val="none" w:sz="0" w:space="0" w:color="auto"/>
        <w:bottom w:val="none" w:sz="0" w:space="0" w:color="auto"/>
        <w:right w:val="none" w:sz="0" w:space="0" w:color="auto"/>
      </w:divBdr>
    </w:div>
    <w:div w:id="1795636987">
      <w:bodyDiv w:val="1"/>
      <w:marLeft w:val="0"/>
      <w:marRight w:val="0"/>
      <w:marTop w:val="0"/>
      <w:marBottom w:val="0"/>
      <w:divBdr>
        <w:top w:val="none" w:sz="0" w:space="0" w:color="auto"/>
        <w:left w:val="none" w:sz="0" w:space="0" w:color="auto"/>
        <w:bottom w:val="none" w:sz="0" w:space="0" w:color="auto"/>
        <w:right w:val="none" w:sz="0" w:space="0" w:color="auto"/>
      </w:divBdr>
    </w:div>
    <w:div w:id="1796756272">
      <w:bodyDiv w:val="1"/>
      <w:marLeft w:val="0"/>
      <w:marRight w:val="0"/>
      <w:marTop w:val="0"/>
      <w:marBottom w:val="0"/>
      <w:divBdr>
        <w:top w:val="none" w:sz="0" w:space="0" w:color="auto"/>
        <w:left w:val="none" w:sz="0" w:space="0" w:color="auto"/>
        <w:bottom w:val="none" w:sz="0" w:space="0" w:color="auto"/>
        <w:right w:val="none" w:sz="0" w:space="0" w:color="auto"/>
      </w:divBdr>
    </w:div>
    <w:div w:id="1797095164">
      <w:bodyDiv w:val="1"/>
      <w:marLeft w:val="0"/>
      <w:marRight w:val="0"/>
      <w:marTop w:val="0"/>
      <w:marBottom w:val="0"/>
      <w:divBdr>
        <w:top w:val="none" w:sz="0" w:space="0" w:color="auto"/>
        <w:left w:val="none" w:sz="0" w:space="0" w:color="auto"/>
        <w:bottom w:val="none" w:sz="0" w:space="0" w:color="auto"/>
        <w:right w:val="none" w:sz="0" w:space="0" w:color="auto"/>
      </w:divBdr>
      <w:divsChild>
        <w:div w:id="752624216">
          <w:marLeft w:val="0"/>
          <w:marRight w:val="0"/>
          <w:marTop w:val="0"/>
          <w:marBottom w:val="0"/>
          <w:divBdr>
            <w:top w:val="none" w:sz="0" w:space="0" w:color="auto"/>
            <w:left w:val="none" w:sz="0" w:space="0" w:color="auto"/>
            <w:bottom w:val="none" w:sz="0" w:space="0" w:color="auto"/>
            <w:right w:val="none" w:sz="0" w:space="0" w:color="auto"/>
          </w:divBdr>
        </w:div>
      </w:divsChild>
    </w:div>
    <w:div w:id="1798332791">
      <w:bodyDiv w:val="1"/>
      <w:marLeft w:val="0"/>
      <w:marRight w:val="0"/>
      <w:marTop w:val="0"/>
      <w:marBottom w:val="0"/>
      <w:divBdr>
        <w:top w:val="none" w:sz="0" w:space="0" w:color="auto"/>
        <w:left w:val="none" w:sz="0" w:space="0" w:color="auto"/>
        <w:bottom w:val="none" w:sz="0" w:space="0" w:color="auto"/>
        <w:right w:val="none" w:sz="0" w:space="0" w:color="auto"/>
      </w:divBdr>
      <w:divsChild>
        <w:div w:id="217977553">
          <w:marLeft w:val="0"/>
          <w:marRight w:val="0"/>
          <w:marTop w:val="0"/>
          <w:marBottom w:val="0"/>
          <w:divBdr>
            <w:top w:val="none" w:sz="0" w:space="0" w:color="auto"/>
            <w:left w:val="none" w:sz="0" w:space="0" w:color="auto"/>
            <w:bottom w:val="none" w:sz="0" w:space="0" w:color="auto"/>
            <w:right w:val="none" w:sz="0" w:space="0" w:color="auto"/>
          </w:divBdr>
        </w:div>
      </w:divsChild>
    </w:div>
    <w:div w:id="1801419001">
      <w:bodyDiv w:val="1"/>
      <w:marLeft w:val="0"/>
      <w:marRight w:val="0"/>
      <w:marTop w:val="0"/>
      <w:marBottom w:val="0"/>
      <w:divBdr>
        <w:top w:val="none" w:sz="0" w:space="0" w:color="auto"/>
        <w:left w:val="none" w:sz="0" w:space="0" w:color="auto"/>
        <w:bottom w:val="none" w:sz="0" w:space="0" w:color="auto"/>
        <w:right w:val="none" w:sz="0" w:space="0" w:color="auto"/>
      </w:divBdr>
    </w:div>
    <w:div w:id="1806773961">
      <w:bodyDiv w:val="1"/>
      <w:marLeft w:val="0"/>
      <w:marRight w:val="0"/>
      <w:marTop w:val="0"/>
      <w:marBottom w:val="0"/>
      <w:divBdr>
        <w:top w:val="none" w:sz="0" w:space="0" w:color="auto"/>
        <w:left w:val="none" w:sz="0" w:space="0" w:color="auto"/>
        <w:bottom w:val="none" w:sz="0" w:space="0" w:color="auto"/>
        <w:right w:val="none" w:sz="0" w:space="0" w:color="auto"/>
      </w:divBdr>
    </w:div>
    <w:div w:id="1811366192">
      <w:bodyDiv w:val="1"/>
      <w:marLeft w:val="0"/>
      <w:marRight w:val="0"/>
      <w:marTop w:val="0"/>
      <w:marBottom w:val="0"/>
      <w:divBdr>
        <w:top w:val="none" w:sz="0" w:space="0" w:color="auto"/>
        <w:left w:val="none" w:sz="0" w:space="0" w:color="auto"/>
        <w:bottom w:val="none" w:sz="0" w:space="0" w:color="auto"/>
        <w:right w:val="none" w:sz="0" w:space="0" w:color="auto"/>
      </w:divBdr>
      <w:divsChild>
        <w:div w:id="1976718051">
          <w:marLeft w:val="0"/>
          <w:marRight w:val="0"/>
          <w:marTop w:val="0"/>
          <w:marBottom w:val="0"/>
          <w:divBdr>
            <w:top w:val="none" w:sz="0" w:space="0" w:color="auto"/>
            <w:left w:val="none" w:sz="0" w:space="0" w:color="auto"/>
            <w:bottom w:val="none" w:sz="0" w:space="0" w:color="auto"/>
            <w:right w:val="none" w:sz="0" w:space="0" w:color="auto"/>
          </w:divBdr>
        </w:div>
      </w:divsChild>
    </w:div>
    <w:div w:id="1814984402">
      <w:bodyDiv w:val="1"/>
      <w:marLeft w:val="0"/>
      <w:marRight w:val="0"/>
      <w:marTop w:val="0"/>
      <w:marBottom w:val="0"/>
      <w:divBdr>
        <w:top w:val="none" w:sz="0" w:space="0" w:color="auto"/>
        <w:left w:val="none" w:sz="0" w:space="0" w:color="auto"/>
        <w:bottom w:val="none" w:sz="0" w:space="0" w:color="auto"/>
        <w:right w:val="none" w:sz="0" w:space="0" w:color="auto"/>
      </w:divBdr>
    </w:div>
    <w:div w:id="1822307290">
      <w:bodyDiv w:val="1"/>
      <w:marLeft w:val="0"/>
      <w:marRight w:val="0"/>
      <w:marTop w:val="0"/>
      <w:marBottom w:val="0"/>
      <w:divBdr>
        <w:top w:val="none" w:sz="0" w:space="0" w:color="auto"/>
        <w:left w:val="none" w:sz="0" w:space="0" w:color="auto"/>
        <w:bottom w:val="none" w:sz="0" w:space="0" w:color="auto"/>
        <w:right w:val="none" w:sz="0" w:space="0" w:color="auto"/>
      </w:divBdr>
    </w:div>
    <w:div w:id="1825006970">
      <w:bodyDiv w:val="1"/>
      <w:marLeft w:val="0"/>
      <w:marRight w:val="0"/>
      <w:marTop w:val="0"/>
      <w:marBottom w:val="0"/>
      <w:divBdr>
        <w:top w:val="none" w:sz="0" w:space="0" w:color="auto"/>
        <w:left w:val="none" w:sz="0" w:space="0" w:color="auto"/>
        <w:bottom w:val="none" w:sz="0" w:space="0" w:color="auto"/>
        <w:right w:val="none" w:sz="0" w:space="0" w:color="auto"/>
      </w:divBdr>
    </w:div>
    <w:div w:id="1829129511">
      <w:bodyDiv w:val="1"/>
      <w:marLeft w:val="0"/>
      <w:marRight w:val="0"/>
      <w:marTop w:val="0"/>
      <w:marBottom w:val="0"/>
      <w:divBdr>
        <w:top w:val="none" w:sz="0" w:space="0" w:color="auto"/>
        <w:left w:val="none" w:sz="0" w:space="0" w:color="auto"/>
        <w:bottom w:val="none" w:sz="0" w:space="0" w:color="auto"/>
        <w:right w:val="none" w:sz="0" w:space="0" w:color="auto"/>
      </w:divBdr>
    </w:div>
    <w:div w:id="1839543018">
      <w:bodyDiv w:val="1"/>
      <w:marLeft w:val="0"/>
      <w:marRight w:val="0"/>
      <w:marTop w:val="0"/>
      <w:marBottom w:val="0"/>
      <w:divBdr>
        <w:top w:val="none" w:sz="0" w:space="0" w:color="auto"/>
        <w:left w:val="none" w:sz="0" w:space="0" w:color="auto"/>
        <w:bottom w:val="none" w:sz="0" w:space="0" w:color="auto"/>
        <w:right w:val="none" w:sz="0" w:space="0" w:color="auto"/>
      </w:divBdr>
    </w:div>
    <w:div w:id="1850750309">
      <w:bodyDiv w:val="1"/>
      <w:marLeft w:val="0"/>
      <w:marRight w:val="0"/>
      <w:marTop w:val="0"/>
      <w:marBottom w:val="0"/>
      <w:divBdr>
        <w:top w:val="none" w:sz="0" w:space="0" w:color="auto"/>
        <w:left w:val="none" w:sz="0" w:space="0" w:color="auto"/>
        <w:bottom w:val="none" w:sz="0" w:space="0" w:color="auto"/>
        <w:right w:val="none" w:sz="0" w:space="0" w:color="auto"/>
      </w:divBdr>
    </w:div>
    <w:div w:id="1851751017">
      <w:bodyDiv w:val="1"/>
      <w:marLeft w:val="0"/>
      <w:marRight w:val="0"/>
      <w:marTop w:val="0"/>
      <w:marBottom w:val="0"/>
      <w:divBdr>
        <w:top w:val="none" w:sz="0" w:space="0" w:color="auto"/>
        <w:left w:val="none" w:sz="0" w:space="0" w:color="auto"/>
        <w:bottom w:val="none" w:sz="0" w:space="0" w:color="auto"/>
        <w:right w:val="none" w:sz="0" w:space="0" w:color="auto"/>
      </w:divBdr>
    </w:div>
    <w:div w:id="1855266453">
      <w:bodyDiv w:val="1"/>
      <w:marLeft w:val="0"/>
      <w:marRight w:val="0"/>
      <w:marTop w:val="0"/>
      <w:marBottom w:val="0"/>
      <w:divBdr>
        <w:top w:val="none" w:sz="0" w:space="0" w:color="auto"/>
        <w:left w:val="none" w:sz="0" w:space="0" w:color="auto"/>
        <w:bottom w:val="none" w:sz="0" w:space="0" w:color="auto"/>
        <w:right w:val="none" w:sz="0" w:space="0" w:color="auto"/>
      </w:divBdr>
      <w:divsChild>
        <w:div w:id="1643577496">
          <w:marLeft w:val="0"/>
          <w:marRight w:val="0"/>
          <w:marTop w:val="0"/>
          <w:marBottom w:val="0"/>
          <w:divBdr>
            <w:top w:val="none" w:sz="0" w:space="0" w:color="auto"/>
            <w:left w:val="none" w:sz="0" w:space="0" w:color="auto"/>
            <w:bottom w:val="none" w:sz="0" w:space="0" w:color="auto"/>
            <w:right w:val="none" w:sz="0" w:space="0" w:color="auto"/>
          </w:divBdr>
        </w:div>
      </w:divsChild>
    </w:div>
    <w:div w:id="1860004760">
      <w:bodyDiv w:val="1"/>
      <w:marLeft w:val="0"/>
      <w:marRight w:val="0"/>
      <w:marTop w:val="0"/>
      <w:marBottom w:val="0"/>
      <w:divBdr>
        <w:top w:val="none" w:sz="0" w:space="0" w:color="auto"/>
        <w:left w:val="none" w:sz="0" w:space="0" w:color="auto"/>
        <w:bottom w:val="none" w:sz="0" w:space="0" w:color="auto"/>
        <w:right w:val="none" w:sz="0" w:space="0" w:color="auto"/>
      </w:divBdr>
      <w:divsChild>
        <w:div w:id="693729886">
          <w:marLeft w:val="0"/>
          <w:marRight w:val="0"/>
          <w:marTop w:val="0"/>
          <w:marBottom w:val="0"/>
          <w:divBdr>
            <w:top w:val="none" w:sz="0" w:space="0" w:color="auto"/>
            <w:left w:val="none" w:sz="0" w:space="0" w:color="auto"/>
            <w:bottom w:val="none" w:sz="0" w:space="0" w:color="auto"/>
            <w:right w:val="none" w:sz="0" w:space="0" w:color="auto"/>
          </w:divBdr>
        </w:div>
      </w:divsChild>
    </w:div>
    <w:div w:id="1867450273">
      <w:bodyDiv w:val="1"/>
      <w:marLeft w:val="0"/>
      <w:marRight w:val="0"/>
      <w:marTop w:val="0"/>
      <w:marBottom w:val="0"/>
      <w:divBdr>
        <w:top w:val="none" w:sz="0" w:space="0" w:color="auto"/>
        <w:left w:val="none" w:sz="0" w:space="0" w:color="auto"/>
        <w:bottom w:val="none" w:sz="0" w:space="0" w:color="auto"/>
        <w:right w:val="none" w:sz="0" w:space="0" w:color="auto"/>
      </w:divBdr>
    </w:div>
    <w:div w:id="1867525363">
      <w:bodyDiv w:val="1"/>
      <w:marLeft w:val="0"/>
      <w:marRight w:val="0"/>
      <w:marTop w:val="0"/>
      <w:marBottom w:val="0"/>
      <w:divBdr>
        <w:top w:val="none" w:sz="0" w:space="0" w:color="auto"/>
        <w:left w:val="none" w:sz="0" w:space="0" w:color="auto"/>
        <w:bottom w:val="none" w:sz="0" w:space="0" w:color="auto"/>
        <w:right w:val="none" w:sz="0" w:space="0" w:color="auto"/>
      </w:divBdr>
    </w:div>
    <w:div w:id="1871990348">
      <w:bodyDiv w:val="1"/>
      <w:marLeft w:val="0"/>
      <w:marRight w:val="0"/>
      <w:marTop w:val="0"/>
      <w:marBottom w:val="0"/>
      <w:divBdr>
        <w:top w:val="none" w:sz="0" w:space="0" w:color="auto"/>
        <w:left w:val="none" w:sz="0" w:space="0" w:color="auto"/>
        <w:bottom w:val="none" w:sz="0" w:space="0" w:color="auto"/>
        <w:right w:val="none" w:sz="0" w:space="0" w:color="auto"/>
      </w:divBdr>
    </w:div>
    <w:div w:id="1872303793">
      <w:bodyDiv w:val="1"/>
      <w:marLeft w:val="0"/>
      <w:marRight w:val="0"/>
      <w:marTop w:val="0"/>
      <w:marBottom w:val="0"/>
      <w:divBdr>
        <w:top w:val="none" w:sz="0" w:space="0" w:color="auto"/>
        <w:left w:val="none" w:sz="0" w:space="0" w:color="auto"/>
        <w:bottom w:val="none" w:sz="0" w:space="0" w:color="auto"/>
        <w:right w:val="none" w:sz="0" w:space="0" w:color="auto"/>
      </w:divBdr>
    </w:div>
    <w:div w:id="1875533485">
      <w:bodyDiv w:val="1"/>
      <w:marLeft w:val="0"/>
      <w:marRight w:val="0"/>
      <w:marTop w:val="0"/>
      <w:marBottom w:val="0"/>
      <w:divBdr>
        <w:top w:val="none" w:sz="0" w:space="0" w:color="auto"/>
        <w:left w:val="none" w:sz="0" w:space="0" w:color="auto"/>
        <w:bottom w:val="none" w:sz="0" w:space="0" w:color="auto"/>
        <w:right w:val="none" w:sz="0" w:space="0" w:color="auto"/>
      </w:divBdr>
      <w:divsChild>
        <w:div w:id="875895510">
          <w:marLeft w:val="0"/>
          <w:marRight w:val="0"/>
          <w:marTop w:val="0"/>
          <w:marBottom w:val="0"/>
          <w:divBdr>
            <w:top w:val="none" w:sz="0" w:space="0" w:color="auto"/>
            <w:left w:val="none" w:sz="0" w:space="0" w:color="auto"/>
            <w:bottom w:val="none" w:sz="0" w:space="0" w:color="auto"/>
            <w:right w:val="none" w:sz="0" w:space="0" w:color="auto"/>
          </w:divBdr>
        </w:div>
      </w:divsChild>
    </w:div>
    <w:div w:id="1875724691">
      <w:bodyDiv w:val="1"/>
      <w:marLeft w:val="0"/>
      <w:marRight w:val="0"/>
      <w:marTop w:val="0"/>
      <w:marBottom w:val="0"/>
      <w:divBdr>
        <w:top w:val="none" w:sz="0" w:space="0" w:color="auto"/>
        <w:left w:val="none" w:sz="0" w:space="0" w:color="auto"/>
        <w:bottom w:val="none" w:sz="0" w:space="0" w:color="auto"/>
        <w:right w:val="none" w:sz="0" w:space="0" w:color="auto"/>
      </w:divBdr>
    </w:div>
    <w:div w:id="1876506391">
      <w:bodyDiv w:val="1"/>
      <w:marLeft w:val="0"/>
      <w:marRight w:val="0"/>
      <w:marTop w:val="0"/>
      <w:marBottom w:val="0"/>
      <w:divBdr>
        <w:top w:val="none" w:sz="0" w:space="0" w:color="auto"/>
        <w:left w:val="none" w:sz="0" w:space="0" w:color="auto"/>
        <w:bottom w:val="none" w:sz="0" w:space="0" w:color="auto"/>
        <w:right w:val="none" w:sz="0" w:space="0" w:color="auto"/>
      </w:divBdr>
    </w:div>
    <w:div w:id="1877888073">
      <w:bodyDiv w:val="1"/>
      <w:marLeft w:val="0"/>
      <w:marRight w:val="0"/>
      <w:marTop w:val="0"/>
      <w:marBottom w:val="0"/>
      <w:divBdr>
        <w:top w:val="none" w:sz="0" w:space="0" w:color="auto"/>
        <w:left w:val="none" w:sz="0" w:space="0" w:color="auto"/>
        <w:bottom w:val="none" w:sz="0" w:space="0" w:color="auto"/>
        <w:right w:val="none" w:sz="0" w:space="0" w:color="auto"/>
      </w:divBdr>
    </w:div>
    <w:div w:id="1880587315">
      <w:bodyDiv w:val="1"/>
      <w:marLeft w:val="0"/>
      <w:marRight w:val="0"/>
      <w:marTop w:val="0"/>
      <w:marBottom w:val="0"/>
      <w:divBdr>
        <w:top w:val="none" w:sz="0" w:space="0" w:color="auto"/>
        <w:left w:val="none" w:sz="0" w:space="0" w:color="auto"/>
        <w:bottom w:val="none" w:sz="0" w:space="0" w:color="auto"/>
        <w:right w:val="none" w:sz="0" w:space="0" w:color="auto"/>
      </w:divBdr>
      <w:divsChild>
        <w:div w:id="865169005">
          <w:marLeft w:val="0"/>
          <w:marRight w:val="0"/>
          <w:marTop w:val="0"/>
          <w:marBottom w:val="0"/>
          <w:divBdr>
            <w:top w:val="none" w:sz="0" w:space="0" w:color="auto"/>
            <w:left w:val="none" w:sz="0" w:space="0" w:color="auto"/>
            <w:bottom w:val="none" w:sz="0" w:space="0" w:color="auto"/>
            <w:right w:val="none" w:sz="0" w:space="0" w:color="auto"/>
          </w:divBdr>
        </w:div>
      </w:divsChild>
    </w:div>
    <w:div w:id="1881670221">
      <w:bodyDiv w:val="1"/>
      <w:marLeft w:val="0"/>
      <w:marRight w:val="0"/>
      <w:marTop w:val="0"/>
      <w:marBottom w:val="0"/>
      <w:divBdr>
        <w:top w:val="none" w:sz="0" w:space="0" w:color="auto"/>
        <w:left w:val="none" w:sz="0" w:space="0" w:color="auto"/>
        <w:bottom w:val="none" w:sz="0" w:space="0" w:color="auto"/>
        <w:right w:val="none" w:sz="0" w:space="0" w:color="auto"/>
      </w:divBdr>
    </w:div>
    <w:div w:id="1882093066">
      <w:bodyDiv w:val="1"/>
      <w:marLeft w:val="0"/>
      <w:marRight w:val="0"/>
      <w:marTop w:val="0"/>
      <w:marBottom w:val="0"/>
      <w:divBdr>
        <w:top w:val="none" w:sz="0" w:space="0" w:color="auto"/>
        <w:left w:val="none" w:sz="0" w:space="0" w:color="auto"/>
        <w:bottom w:val="none" w:sz="0" w:space="0" w:color="auto"/>
        <w:right w:val="none" w:sz="0" w:space="0" w:color="auto"/>
      </w:divBdr>
      <w:divsChild>
        <w:div w:id="330180564">
          <w:marLeft w:val="0"/>
          <w:marRight w:val="0"/>
          <w:marTop w:val="0"/>
          <w:marBottom w:val="0"/>
          <w:divBdr>
            <w:top w:val="none" w:sz="0" w:space="0" w:color="auto"/>
            <w:left w:val="none" w:sz="0" w:space="0" w:color="auto"/>
            <w:bottom w:val="none" w:sz="0" w:space="0" w:color="auto"/>
            <w:right w:val="none" w:sz="0" w:space="0" w:color="auto"/>
          </w:divBdr>
        </w:div>
      </w:divsChild>
    </w:div>
    <w:div w:id="1882397197">
      <w:bodyDiv w:val="1"/>
      <w:marLeft w:val="0"/>
      <w:marRight w:val="0"/>
      <w:marTop w:val="0"/>
      <w:marBottom w:val="0"/>
      <w:divBdr>
        <w:top w:val="none" w:sz="0" w:space="0" w:color="auto"/>
        <w:left w:val="none" w:sz="0" w:space="0" w:color="auto"/>
        <w:bottom w:val="none" w:sz="0" w:space="0" w:color="auto"/>
        <w:right w:val="none" w:sz="0" w:space="0" w:color="auto"/>
      </w:divBdr>
    </w:div>
    <w:div w:id="1886604116">
      <w:bodyDiv w:val="1"/>
      <w:marLeft w:val="0"/>
      <w:marRight w:val="0"/>
      <w:marTop w:val="0"/>
      <w:marBottom w:val="0"/>
      <w:divBdr>
        <w:top w:val="none" w:sz="0" w:space="0" w:color="auto"/>
        <w:left w:val="none" w:sz="0" w:space="0" w:color="auto"/>
        <w:bottom w:val="none" w:sz="0" w:space="0" w:color="auto"/>
        <w:right w:val="none" w:sz="0" w:space="0" w:color="auto"/>
      </w:divBdr>
    </w:div>
    <w:div w:id="1890066201">
      <w:bodyDiv w:val="1"/>
      <w:marLeft w:val="0"/>
      <w:marRight w:val="0"/>
      <w:marTop w:val="0"/>
      <w:marBottom w:val="0"/>
      <w:divBdr>
        <w:top w:val="none" w:sz="0" w:space="0" w:color="auto"/>
        <w:left w:val="none" w:sz="0" w:space="0" w:color="auto"/>
        <w:bottom w:val="none" w:sz="0" w:space="0" w:color="auto"/>
        <w:right w:val="none" w:sz="0" w:space="0" w:color="auto"/>
      </w:divBdr>
      <w:divsChild>
        <w:div w:id="1824350985">
          <w:marLeft w:val="0"/>
          <w:marRight w:val="0"/>
          <w:marTop w:val="0"/>
          <w:marBottom w:val="0"/>
          <w:divBdr>
            <w:top w:val="none" w:sz="0" w:space="0" w:color="auto"/>
            <w:left w:val="none" w:sz="0" w:space="0" w:color="auto"/>
            <w:bottom w:val="none" w:sz="0" w:space="0" w:color="auto"/>
            <w:right w:val="none" w:sz="0" w:space="0" w:color="auto"/>
          </w:divBdr>
          <w:divsChild>
            <w:div w:id="556741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333724">
      <w:bodyDiv w:val="1"/>
      <w:marLeft w:val="0"/>
      <w:marRight w:val="0"/>
      <w:marTop w:val="0"/>
      <w:marBottom w:val="0"/>
      <w:divBdr>
        <w:top w:val="none" w:sz="0" w:space="0" w:color="auto"/>
        <w:left w:val="none" w:sz="0" w:space="0" w:color="auto"/>
        <w:bottom w:val="none" w:sz="0" w:space="0" w:color="auto"/>
        <w:right w:val="none" w:sz="0" w:space="0" w:color="auto"/>
      </w:divBdr>
    </w:div>
    <w:div w:id="1893496819">
      <w:bodyDiv w:val="1"/>
      <w:marLeft w:val="0"/>
      <w:marRight w:val="0"/>
      <w:marTop w:val="0"/>
      <w:marBottom w:val="0"/>
      <w:divBdr>
        <w:top w:val="none" w:sz="0" w:space="0" w:color="auto"/>
        <w:left w:val="none" w:sz="0" w:space="0" w:color="auto"/>
        <w:bottom w:val="none" w:sz="0" w:space="0" w:color="auto"/>
        <w:right w:val="none" w:sz="0" w:space="0" w:color="auto"/>
      </w:divBdr>
    </w:div>
    <w:div w:id="1894005784">
      <w:bodyDiv w:val="1"/>
      <w:marLeft w:val="0"/>
      <w:marRight w:val="0"/>
      <w:marTop w:val="0"/>
      <w:marBottom w:val="0"/>
      <w:divBdr>
        <w:top w:val="none" w:sz="0" w:space="0" w:color="auto"/>
        <w:left w:val="none" w:sz="0" w:space="0" w:color="auto"/>
        <w:bottom w:val="none" w:sz="0" w:space="0" w:color="auto"/>
        <w:right w:val="none" w:sz="0" w:space="0" w:color="auto"/>
      </w:divBdr>
      <w:divsChild>
        <w:div w:id="1288316627">
          <w:marLeft w:val="0"/>
          <w:marRight w:val="0"/>
          <w:marTop w:val="0"/>
          <w:marBottom w:val="0"/>
          <w:divBdr>
            <w:top w:val="none" w:sz="0" w:space="0" w:color="auto"/>
            <w:left w:val="none" w:sz="0" w:space="0" w:color="auto"/>
            <w:bottom w:val="none" w:sz="0" w:space="0" w:color="auto"/>
            <w:right w:val="none" w:sz="0" w:space="0" w:color="auto"/>
          </w:divBdr>
        </w:div>
      </w:divsChild>
    </w:div>
    <w:div w:id="1895654320">
      <w:bodyDiv w:val="1"/>
      <w:marLeft w:val="0"/>
      <w:marRight w:val="0"/>
      <w:marTop w:val="0"/>
      <w:marBottom w:val="0"/>
      <w:divBdr>
        <w:top w:val="none" w:sz="0" w:space="0" w:color="auto"/>
        <w:left w:val="none" w:sz="0" w:space="0" w:color="auto"/>
        <w:bottom w:val="none" w:sz="0" w:space="0" w:color="auto"/>
        <w:right w:val="none" w:sz="0" w:space="0" w:color="auto"/>
      </w:divBdr>
    </w:div>
    <w:div w:id="1898082048">
      <w:bodyDiv w:val="1"/>
      <w:marLeft w:val="0"/>
      <w:marRight w:val="0"/>
      <w:marTop w:val="0"/>
      <w:marBottom w:val="0"/>
      <w:divBdr>
        <w:top w:val="none" w:sz="0" w:space="0" w:color="auto"/>
        <w:left w:val="none" w:sz="0" w:space="0" w:color="auto"/>
        <w:bottom w:val="none" w:sz="0" w:space="0" w:color="auto"/>
        <w:right w:val="none" w:sz="0" w:space="0" w:color="auto"/>
      </w:divBdr>
    </w:div>
    <w:div w:id="1904296933">
      <w:bodyDiv w:val="1"/>
      <w:marLeft w:val="0"/>
      <w:marRight w:val="0"/>
      <w:marTop w:val="0"/>
      <w:marBottom w:val="0"/>
      <w:divBdr>
        <w:top w:val="none" w:sz="0" w:space="0" w:color="auto"/>
        <w:left w:val="none" w:sz="0" w:space="0" w:color="auto"/>
        <w:bottom w:val="none" w:sz="0" w:space="0" w:color="auto"/>
        <w:right w:val="none" w:sz="0" w:space="0" w:color="auto"/>
      </w:divBdr>
      <w:divsChild>
        <w:div w:id="1178542685">
          <w:marLeft w:val="0"/>
          <w:marRight w:val="0"/>
          <w:marTop w:val="0"/>
          <w:marBottom w:val="0"/>
          <w:divBdr>
            <w:top w:val="none" w:sz="0" w:space="0" w:color="auto"/>
            <w:left w:val="none" w:sz="0" w:space="0" w:color="auto"/>
            <w:bottom w:val="none" w:sz="0" w:space="0" w:color="auto"/>
            <w:right w:val="none" w:sz="0" w:space="0" w:color="auto"/>
          </w:divBdr>
        </w:div>
      </w:divsChild>
    </w:div>
    <w:div w:id="1907952503">
      <w:bodyDiv w:val="1"/>
      <w:marLeft w:val="0"/>
      <w:marRight w:val="0"/>
      <w:marTop w:val="0"/>
      <w:marBottom w:val="0"/>
      <w:divBdr>
        <w:top w:val="none" w:sz="0" w:space="0" w:color="auto"/>
        <w:left w:val="none" w:sz="0" w:space="0" w:color="auto"/>
        <w:bottom w:val="none" w:sz="0" w:space="0" w:color="auto"/>
        <w:right w:val="none" w:sz="0" w:space="0" w:color="auto"/>
      </w:divBdr>
      <w:divsChild>
        <w:div w:id="1097097477">
          <w:marLeft w:val="0"/>
          <w:marRight w:val="0"/>
          <w:marTop w:val="0"/>
          <w:marBottom w:val="0"/>
          <w:divBdr>
            <w:top w:val="none" w:sz="0" w:space="0" w:color="auto"/>
            <w:left w:val="none" w:sz="0" w:space="0" w:color="auto"/>
            <w:bottom w:val="none" w:sz="0" w:space="0" w:color="auto"/>
            <w:right w:val="none" w:sz="0" w:space="0" w:color="auto"/>
          </w:divBdr>
        </w:div>
      </w:divsChild>
    </w:div>
    <w:div w:id="1908764033">
      <w:bodyDiv w:val="1"/>
      <w:marLeft w:val="0"/>
      <w:marRight w:val="0"/>
      <w:marTop w:val="0"/>
      <w:marBottom w:val="0"/>
      <w:divBdr>
        <w:top w:val="none" w:sz="0" w:space="0" w:color="auto"/>
        <w:left w:val="none" w:sz="0" w:space="0" w:color="auto"/>
        <w:bottom w:val="none" w:sz="0" w:space="0" w:color="auto"/>
        <w:right w:val="none" w:sz="0" w:space="0" w:color="auto"/>
      </w:divBdr>
    </w:div>
    <w:div w:id="1909459071">
      <w:bodyDiv w:val="1"/>
      <w:marLeft w:val="0"/>
      <w:marRight w:val="0"/>
      <w:marTop w:val="0"/>
      <w:marBottom w:val="0"/>
      <w:divBdr>
        <w:top w:val="none" w:sz="0" w:space="0" w:color="auto"/>
        <w:left w:val="none" w:sz="0" w:space="0" w:color="auto"/>
        <w:bottom w:val="none" w:sz="0" w:space="0" w:color="auto"/>
        <w:right w:val="none" w:sz="0" w:space="0" w:color="auto"/>
      </w:divBdr>
      <w:divsChild>
        <w:div w:id="1866097074">
          <w:marLeft w:val="0"/>
          <w:marRight w:val="0"/>
          <w:marTop w:val="0"/>
          <w:marBottom w:val="0"/>
          <w:divBdr>
            <w:top w:val="none" w:sz="0" w:space="0" w:color="auto"/>
            <w:left w:val="none" w:sz="0" w:space="0" w:color="auto"/>
            <w:bottom w:val="none" w:sz="0" w:space="0" w:color="auto"/>
            <w:right w:val="none" w:sz="0" w:space="0" w:color="auto"/>
          </w:divBdr>
        </w:div>
      </w:divsChild>
    </w:div>
    <w:div w:id="1910653538">
      <w:bodyDiv w:val="1"/>
      <w:marLeft w:val="0"/>
      <w:marRight w:val="0"/>
      <w:marTop w:val="0"/>
      <w:marBottom w:val="0"/>
      <w:divBdr>
        <w:top w:val="none" w:sz="0" w:space="0" w:color="auto"/>
        <w:left w:val="none" w:sz="0" w:space="0" w:color="auto"/>
        <w:bottom w:val="none" w:sz="0" w:space="0" w:color="auto"/>
        <w:right w:val="none" w:sz="0" w:space="0" w:color="auto"/>
      </w:divBdr>
    </w:div>
    <w:div w:id="1911118376">
      <w:bodyDiv w:val="1"/>
      <w:marLeft w:val="0"/>
      <w:marRight w:val="0"/>
      <w:marTop w:val="0"/>
      <w:marBottom w:val="0"/>
      <w:divBdr>
        <w:top w:val="none" w:sz="0" w:space="0" w:color="auto"/>
        <w:left w:val="none" w:sz="0" w:space="0" w:color="auto"/>
        <w:bottom w:val="none" w:sz="0" w:space="0" w:color="auto"/>
        <w:right w:val="none" w:sz="0" w:space="0" w:color="auto"/>
      </w:divBdr>
    </w:div>
    <w:div w:id="1913157221">
      <w:bodyDiv w:val="1"/>
      <w:marLeft w:val="0"/>
      <w:marRight w:val="0"/>
      <w:marTop w:val="0"/>
      <w:marBottom w:val="0"/>
      <w:divBdr>
        <w:top w:val="none" w:sz="0" w:space="0" w:color="auto"/>
        <w:left w:val="none" w:sz="0" w:space="0" w:color="auto"/>
        <w:bottom w:val="none" w:sz="0" w:space="0" w:color="auto"/>
        <w:right w:val="none" w:sz="0" w:space="0" w:color="auto"/>
      </w:divBdr>
    </w:div>
    <w:div w:id="1914509051">
      <w:bodyDiv w:val="1"/>
      <w:marLeft w:val="0"/>
      <w:marRight w:val="0"/>
      <w:marTop w:val="0"/>
      <w:marBottom w:val="0"/>
      <w:divBdr>
        <w:top w:val="none" w:sz="0" w:space="0" w:color="auto"/>
        <w:left w:val="none" w:sz="0" w:space="0" w:color="auto"/>
        <w:bottom w:val="none" w:sz="0" w:space="0" w:color="auto"/>
        <w:right w:val="none" w:sz="0" w:space="0" w:color="auto"/>
      </w:divBdr>
    </w:div>
    <w:div w:id="1918056408">
      <w:bodyDiv w:val="1"/>
      <w:marLeft w:val="0"/>
      <w:marRight w:val="0"/>
      <w:marTop w:val="0"/>
      <w:marBottom w:val="0"/>
      <w:divBdr>
        <w:top w:val="none" w:sz="0" w:space="0" w:color="auto"/>
        <w:left w:val="none" w:sz="0" w:space="0" w:color="auto"/>
        <w:bottom w:val="none" w:sz="0" w:space="0" w:color="auto"/>
        <w:right w:val="none" w:sz="0" w:space="0" w:color="auto"/>
      </w:divBdr>
    </w:div>
    <w:div w:id="1918398989">
      <w:bodyDiv w:val="1"/>
      <w:marLeft w:val="0"/>
      <w:marRight w:val="0"/>
      <w:marTop w:val="0"/>
      <w:marBottom w:val="0"/>
      <w:divBdr>
        <w:top w:val="none" w:sz="0" w:space="0" w:color="auto"/>
        <w:left w:val="none" w:sz="0" w:space="0" w:color="auto"/>
        <w:bottom w:val="none" w:sz="0" w:space="0" w:color="auto"/>
        <w:right w:val="none" w:sz="0" w:space="0" w:color="auto"/>
      </w:divBdr>
    </w:div>
    <w:div w:id="1922524675">
      <w:bodyDiv w:val="1"/>
      <w:marLeft w:val="0"/>
      <w:marRight w:val="0"/>
      <w:marTop w:val="0"/>
      <w:marBottom w:val="0"/>
      <w:divBdr>
        <w:top w:val="none" w:sz="0" w:space="0" w:color="auto"/>
        <w:left w:val="none" w:sz="0" w:space="0" w:color="auto"/>
        <w:bottom w:val="none" w:sz="0" w:space="0" w:color="auto"/>
        <w:right w:val="none" w:sz="0" w:space="0" w:color="auto"/>
      </w:divBdr>
      <w:divsChild>
        <w:div w:id="1578053447">
          <w:marLeft w:val="0"/>
          <w:marRight w:val="0"/>
          <w:marTop w:val="0"/>
          <w:marBottom w:val="0"/>
          <w:divBdr>
            <w:top w:val="none" w:sz="0" w:space="0" w:color="auto"/>
            <w:left w:val="none" w:sz="0" w:space="0" w:color="auto"/>
            <w:bottom w:val="none" w:sz="0" w:space="0" w:color="auto"/>
            <w:right w:val="none" w:sz="0" w:space="0" w:color="auto"/>
          </w:divBdr>
        </w:div>
      </w:divsChild>
    </w:div>
    <w:div w:id="1924754663">
      <w:bodyDiv w:val="1"/>
      <w:marLeft w:val="0"/>
      <w:marRight w:val="0"/>
      <w:marTop w:val="0"/>
      <w:marBottom w:val="0"/>
      <w:divBdr>
        <w:top w:val="none" w:sz="0" w:space="0" w:color="auto"/>
        <w:left w:val="none" w:sz="0" w:space="0" w:color="auto"/>
        <w:bottom w:val="none" w:sz="0" w:space="0" w:color="auto"/>
        <w:right w:val="none" w:sz="0" w:space="0" w:color="auto"/>
      </w:divBdr>
    </w:div>
    <w:div w:id="1925721990">
      <w:bodyDiv w:val="1"/>
      <w:marLeft w:val="0"/>
      <w:marRight w:val="0"/>
      <w:marTop w:val="0"/>
      <w:marBottom w:val="0"/>
      <w:divBdr>
        <w:top w:val="none" w:sz="0" w:space="0" w:color="auto"/>
        <w:left w:val="none" w:sz="0" w:space="0" w:color="auto"/>
        <w:bottom w:val="none" w:sz="0" w:space="0" w:color="auto"/>
        <w:right w:val="none" w:sz="0" w:space="0" w:color="auto"/>
      </w:divBdr>
      <w:divsChild>
        <w:div w:id="2122793726">
          <w:marLeft w:val="0"/>
          <w:marRight w:val="0"/>
          <w:marTop w:val="0"/>
          <w:marBottom w:val="0"/>
          <w:divBdr>
            <w:top w:val="none" w:sz="0" w:space="0" w:color="auto"/>
            <w:left w:val="none" w:sz="0" w:space="0" w:color="auto"/>
            <w:bottom w:val="none" w:sz="0" w:space="0" w:color="auto"/>
            <w:right w:val="none" w:sz="0" w:space="0" w:color="auto"/>
          </w:divBdr>
        </w:div>
      </w:divsChild>
    </w:div>
    <w:div w:id="1935701206">
      <w:bodyDiv w:val="1"/>
      <w:marLeft w:val="0"/>
      <w:marRight w:val="0"/>
      <w:marTop w:val="0"/>
      <w:marBottom w:val="0"/>
      <w:divBdr>
        <w:top w:val="none" w:sz="0" w:space="0" w:color="auto"/>
        <w:left w:val="none" w:sz="0" w:space="0" w:color="auto"/>
        <w:bottom w:val="none" w:sz="0" w:space="0" w:color="auto"/>
        <w:right w:val="none" w:sz="0" w:space="0" w:color="auto"/>
      </w:divBdr>
    </w:div>
    <w:div w:id="1939942271">
      <w:bodyDiv w:val="1"/>
      <w:marLeft w:val="0"/>
      <w:marRight w:val="0"/>
      <w:marTop w:val="0"/>
      <w:marBottom w:val="0"/>
      <w:divBdr>
        <w:top w:val="none" w:sz="0" w:space="0" w:color="auto"/>
        <w:left w:val="none" w:sz="0" w:space="0" w:color="auto"/>
        <w:bottom w:val="none" w:sz="0" w:space="0" w:color="auto"/>
        <w:right w:val="none" w:sz="0" w:space="0" w:color="auto"/>
      </w:divBdr>
      <w:divsChild>
        <w:div w:id="389576662">
          <w:marLeft w:val="0"/>
          <w:marRight w:val="0"/>
          <w:marTop w:val="0"/>
          <w:marBottom w:val="0"/>
          <w:divBdr>
            <w:top w:val="none" w:sz="0" w:space="0" w:color="auto"/>
            <w:left w:val="none" w:sz="0" w:space="0" w:color="auto"/>
            <w:bottom w:val="none" w:sz="0" w:space="0" w:color="auto"/>
            <w:right w:val="none" w:sz="0" w:space="0" w:color="auto"/>
          </w:divBdr>
        </w:div>
      </w:divsChild>
    </w:div>
    <w:div w:id="1946648428">
      <w:bodyDiv w:val="1"/>
      <w:marLeft w:val="0"/>
      <w:marRight w:val="0"/>
      <w:marTop w:val="0"/>
      <w:marBottom w:val="0"/>
      <w:divBdr>
        <w:top w:val="none" w:sz="0" w:space="0" w:color="auto"/>
        <w:left w:val="none" w:sz="0" w:space="0" w:color="auto"/>
        <w:bottom w:val="none" w:sz="0" w:space="0" w:color="auto"/>
        <w:right w:val="none" w:sz="0" w:space="0" w:color="auto"/>
      </w:divBdr>
    </w:div>
    <w:div w:id="1948345531">
      <w:bodyDiv w:val="1"/>
      <w:marLeft w:val="0"/>
      <w:marRight w:val="0"/>
      <w:marTop w:val="0"/>
      <w:marBottom w:val="0"/>
      <w:divBdr>
        <w:top w:val="none" w:sz="0" w:space="0" w:color="auto"/>
        <w:left w:val="none" w:sz="0" w:space="0" w:color="auto"/>
        <w:bottom w:val="none" w:sz="0" w:space="0" w:color="auto"/>
        <w:right w:val="none" w:sz="0" w:space="0" w:color="auto"/>
      </w:divBdr>
    </w:div>
    <w:div w:id="1952543292">
      <w:bodyDiv w:val="1"/>
      <w:marLeft w:val="0"/>
      <w:marRight w:val="0"/>
      <w:marTop w:val="0"/>
      <w:marBottom w:val="0"/>
      <w:divBdr>
        <w:top w:val="none" w:sz="0" w:space="0" w:color="auto"/>
        <w:left w:val="none" w:sz="0" w:space="0" w:color="auto"/>
        <w:bottom w:val="none" w:sz="0" w:space="0" w:color="auto"/>
        <w:right w:val="none" w:sz="0" w:space="0" w:color="auto"/>
      </w:divBdr>
    </w:div>
    <w:div w:id="1953780246">
      <w:bodyDiv w:val="1"/>
      <w:marLeft w:val="0"/>
      <w:marRight w:val="0"/>
      <w:marTop w:val="0"/>
      <w:marBottom w:val="0"/>
      <w:divBdr>
        <w:top w:val="none" w:sz="0" w:space="0" w:color="auto"/>
        <w:left w:val="none" w:sz="0" w:space="0" w:color="auto"/>
        <w:bottom w:val="none" w:sz="0" w:space="0" w:color="auto"/>
        <w:right w:val="none" w:sz="0" w:space="0" w:color="auto"/>
      </w:divBdr>
    </w:div>
    <w:div w:id="1954241586">
      <w:bodyDiv w:val="1"/>
      <w:marLeft w:val="0"/>
      <w:marRight w:val="0"/>
      <w:marTop w:val="0"/>
      <w:marBottom w:val="0"/>
      <w:divBdr>
        <w:top w:val="none" w:sz="0" w:space="0" w:color="auto"/>
        <w:left w:val="none" w:sz="0" w:space="0" w:color="auto"/>
        <w:bottom w:val="none" w:sz="0" w:space="0" w:color="auto"/>
        <w:right w:val="none" w:sz="0" w:space="0" w:color="auto"/>
      </w:divBdr>
      <w:divsChild>
        <w:div w:id="1770269745">
          <w:marLeft w:val="0"/>
          <w:marRight w:val="0"/>
          <w:marTop w:val="0"/>
          <w:marBottom w:val="0"/>
          <w:divBdr>
            <w:top w:val="none" w:sz="0" w:space="0" w:color="auto"/>
            <w:left w:val="none" w:sz="0" w:space="0" w:color="auto"/>
            <w:bottom w:val="none" w:sz="0" w:space="0" w:color="auto"/>
            <w:right w:val="none" w:sz="0" w:space="0" w:color="auto"/>
          </w:divBdr>
        </w:div>
      </w:divsChild>
    </w:div>
    <w:div w:id="1958756456">
      <w:bodyDiv w:val="1"/>
      <w:marLeft w:val="0"/>
      <w:marRight w:val="0"/>
      <w:marTop w:val="0"/>
      <w:marBottom w:val="0"/>
      <w:divBdr>
        <w:top w:val="none" w:sz="0" w:space="0" w:color="auto"/>
        <w:left w:val="none" w:sz="0" w:space="0" w:color="auto"/>
        <w:bottom w:val="none" w:sz="0" w:space="0" w:color="auto"/>
        <w:right w:val="none" w:sz="0" w:space="0" w:color="auto"/>
      </w:divBdr>
    </w:div>
    <w:div w:id="1961450998">
      <w:bodyDiv w:val="1"/>
      <w:marLeft w:val="0"/>
      <w:marRight w:val="0"/>
      <w:marTop w:val="0"/>
      <w:marBottom w:val="0"/>
      <w:divBdr>
        <w:top w:val="none" w:sz="0" w:space="0" w:color="auto"/>
        <w:left w:val="none" w:sz="0" w:space="0" w:color="auto"/>
        <w:bottom w:val="none" w:sz="0" w:space="0" w:color="auto"/>
        <w:right w:val="none" w:sz="0" w:space="0" w:color="auto"/>
      </w:divBdr>
    </w:div>
    <w:div w:id="1962109715">
      <w:bodyDiv w:val="1"/>
      <w:marLeft w:val="0"/>
      <w:marRight w:val="0"/>
      <w:marTop w:val="0"/>
      <w:marBottom w:val="0"/>
      <w:divBdr>
        <w:top w:val="none" w:sz="0" w:space="0" w:color="auto"/>
        <w:left w:val="none" w:sz="0" w:space="0" w:color="auto"/>
        <w:bottom w:val="none" w:sz="0" w:space="0" w:color="auto"/>
        <w:right w:val="none" w:sz="0" w:space="0" w:color="auto"/>
      </w:divBdr>
    </w:div>
    <w:div w:id="1965425007">
      <w:bodyDiv w:val="1"/>
      <w:marLeft w:val="0"/>
      <w:marRight w:val="0"/>
      <w:marTop w:val="0"/>
      <w:marBottom w:val="0"/>
      <w:divBdr>
        <w:top w:val="none" w:sz="0" w:space="0" w:color="auto"/>
        <w:left w:val="none" w:sz="0" w:space="0" w:color="auto"/>
        <w:bottom w:val="none" w:sz="0" w:space="0" w:color="auto"/>
        <w:right w:val="none" w:sz="0" w:space="0" w:color="auto"/>
      </w:divBdr>
    </w:div>
    <w:div w:id="1966933513">
      <w:bodyDiv w:val="1"/>
      <w:marLeft w:val="0"/>
      <w:marRight w:val="0"/>
      <w:marTop w:val="0"/>
      <w:marBottom w:val="0"/>
      <w:divBdr>
        <w:top w:val="none" w:sz="0" w:space="0" w:color="auto"/>
        <w:left w:val="none" w:sz="0" w:space="0" w:color="auto"/>
        <w:bottom w:val="none" w:sz="0" w:space="0" w:color="auto"/>
        <w:right w:val="none" w:sz="0" w:space="0" w:color="auto"/>
      </w:divBdr>
    </w:div>
    <w:div w:id="1972862700">
      <w:bodyDiv w:val="1"/>
      <w:marLeft w:val="0"/>
      <w:marRight w:val="0"/>
      <w:marTop w:val="0"/>
      <w:marBottom w:val="0"/>
      <w:divBdr>
        <w:top w:val="none" w:sz="0" w:space="0" w:color="auto"/>
        <w:left w:val="none" w:sz="0" w:space="0" w:color="auto"/>
        <w:bottom w:val="none" w:sz="0" w:space="0" w:color="auto"/>
        <w:right w:val="none" w:sz="0" w:space="0" w:color="auto"/>
      </w:divBdr>
      <w:divsChild>
        <w:div w:id="2125877498">
          <w:marLeft w:val="0"/>
          <w:marRight w:val="0"/>
          <w:marTop w:val="0"/>
          <w:marBottom w:val="0"/>
          <w:divBdr>
            <w:top w:val="none" w:sz="0" w:space="0" w:color="auto"/>
            <w:left w:val="none" w:sz="0" w:space="0" w:color="auto"/>
            <w:bottom w:val="none" w:sz="0" w:space="0" w:color="auto"/>
            <w:right w:val="none" w:sz="0" w:space="0" w:color="auto"/>
          </w:divBdr>
        </w:div>
      </w:divsChild>
    </w:div>
    <w:div w:id="1973290050">
      <w:bodyDiv w:val="1"/>
      <w:marLeft w:val="0"/>
      <w:marRight w:val="0"/>
      <w:marTop w:val="0"/>
      <w:marBottom w:val="0"/>
      <w:divBdr>
        <w:top w:val="none" w:sz="0" w:space="0" w:color="auto"/>
        <w:left w:val="none" w:sz="0" w:space="0" w:color="auto"/>
        <w:bottom w:val="none" w:sz="0" w:space="0" w:color="auto"/>
        <w:right w:val="none" w:sz="0" w:space="0" w:color="auto"/>
      </w:divBdr>
    </w:div>
    <w:div w:id="1973511859">
      <w:bodyDiv w:val="1"/>
      <w:marLeft w:val="0"/>
      <w:marRight w:val="0"/>
      <w:marTop w:val="0"/>
      <w:marBottom w:val="0"/>
      <w:divBdr>
        <w:top w:val="none" w:sz="0" w:space="0" w:color="auto"/>
        <w:left w:val="none" w:sz="0" w:space="0" w:color="auto"/>
        <w:bottom w:val="none" w:sz="0" w:space="0" w:color="auto"/>
        <w:right w:val="none" w:sz="0" w:space="0" w:color="auto"/>
      </w:divBdr>
    </w:div>
    <w:div w:id="1976061036">
      <w:bodyDiv w:val="1"/>
      <w:marLeft w:val="0"/>
      <w:marRight w:val="0"/>
      <w:marTop w:val="0"/>
      <w:marBottom w:val="0"/>
      <w:divBdr>
        <w:top w:val="none" w:sz="0" w:space="0" w:color="auto"/>
        <w:left w:val="none" w:sz="0" w:space="0" w:color="auto"/>
        <w:bottom w:val="none" w:sz="0" w:space="0" w:color="auto"/>
        <w:right w:val="none" w:sz="0" w:space="0" w:color="auto"/>
      </w:divBdr>
    </w:div>
    <w:div w:id="1981114235">
      <w:bodyDiv w:val="1"/>
      <w:marLeft w:val="0"/>
      <w:marRight w:val="0"/>
      <w:marTop w:val="0"/>
      <w:marBottom w:val="0"/>
      <w:divBdr>
        <w:top w:val="none" w:sz="0" w:space="0" w:color="auto"/>
        <w:left w:val="none" w:sz="0" w:space="0" w:color="auto"/>
        <w:bottom w:val="none" w:sz="0" w:space="0" w:color="auto"/>
        <w:right w:val="none" w:sz="0" w:space="0" w:color="auto"/>
      </w:divBdr>
    </w:div>
    <w:div w:id="1982341974">
      <w:bodyDiv w:val="1"/>
      <w:marLeft w:val="0"/>
      <w:marRight w:val="0"/>
      <w:marTop w:val="0"/>
      <w:marBottom w:val="0"/>
      <w:divBdr>
        <w:top w:val="none" w:sz="0" w:space="0" w:color="auto"/>
        <w:left w:val="none" w:sz="0" w:space="0" w:color="auto"/>
        <w:bottom w:val="none" w:sz="0" w:space="0" w:color="auto"/>
        <w:right w:val="none" w:sz="0" w:space="0" w:color="auto"/>
      </w:divBdr>
      <w:divsChild>
        <w:div w:id="219293712">
          <w:marLeft w:val="0"/>
          <w:marRight w:val="0"/>
          <w:marTop w:val="0"/>
          <w:marBottom w:val="0"/>
          <w:divBdr>
            <w:top w:val="none" w:sz="0" w:space="0" w:color="auto"/>
            <w:left w:val="none" w:sz="0" w:space="0" w:color="auto"/>
            <w:bottom w:val="none" w:sz="0" w:space="0" w:color="auto"/>
            <w:right w:val="none" w:sz="0" w:space="0" w:color="auto"/>
          </w:divBdr>
        </w:div>
      </w:divsChild>
    </w:div>
    <w:div w:id="1982692423">
      <w:bodyDiv w:val="1"/>
      <w:marLeft w:val="0"/>
      <w:marRight w:val="0"/>
      <w:marTop w:val="0"/>
      <w:marBottom w:val="0"/>
      <w:divBdr>
        <w:top w:val="none" w:sz="0" w:space="0" w:color="auto"/>
        <w:left w:val="none" w:sz="0" w:space="0" w:color="auto"/>
        <w:bottom w:val="none" w:sz="0" w:space="0" w:color="auto"/>
        <w:right w:val="none" w:sz="0" w:space="0" w:color="auto"/>
      </w:divBdr>
      <w:divsChild>
        <w:div w:id="778915518">
          <w:marLeft w:val="0"/>
          <w:marRight w:val="0"/>
          <w:marTop w:val="0"/>
          <w:marBottom w:val="0"/>
          <w:divBdr>
            <w:top w:val="none" w:sz="0" w:space="0" w:color="auto"/>
            <w:left w:val="none" w:sz="0" w:space="0" w:color="auto"/>
            <w:bottom w:val="none" w:sz="0" w:space="0" w:color="auto"/>
            <w:right w:val="none" w:sz="0" w:space="0" w:color="auto"/>
          </w:divBdr>
        </w:div>
      </w:divsChild>
    </w:div>
    <w:div w:id="1983726283">
      <w:bodyDiv w:val="1"/>
      <w:marLeft w:val="0"/>
      <w:marRight w:val="0"/>
      <w:marTop w:val="0"/>
      <w:marBottom w:val="0"/>
      <w:divBdr>
        <w:top w:val="none" w:sz="0" w:space="0" w:color="auto"/>
        <w:left w:val="none" w:sz="0" w:space="0" w:color="auto"/>
        <w:bottom w:val="none" w:sz="0" w:space="0" w:color="auto"/>
        <w:right w:val="none" w:sz="0" w:space="0" w:color="auto"/>
      </w:divBdr>
      <w:divsChild>
        <w:div w:id="1509447844">
          <w:marLeft w:val="0"/>
          <w:marRight w:val="0"/>
          <w:marTop w:val="0"/>
          <w:marBottom w:val="0"/>
          <w:divBdr>
            <w:top w:val="none" w:sz="0" w:space="0" w:color="auto"/>
            <w:left w:val="none" w:sz="0" w:space="0" w:color="auto"/>
            <w:bottom w:val="none" w:sz="0" w:space="0" w:color="auto"/>
            <w:right w:val="none" w:sz="0" w:space="0" w:color="auto"/>
          </w:divBdr>
        </w:div>
      </w:divsChild>
    </w:div>
    <w:div w:id="1983730692">
      <w:bodyDiv w:val="1"/>
      <w:marLeft w:val="0"/>
      <w:marRight w:val="0"/>
      <w:marTop w:val="0"/>
      <w:marBottom w:val="0"/>
      <w:divBdr>
        <w:top w:val="none" w:sz="0" w:space="0" w:color="auto"/>
        <w:left w:val="none" w:sz="0" w:space="0" w:color="auto"/>
        <w:bottom w:val="none" w:sz="0" w:space="0" w:color="auto"/>
        <w:right w:val="none" w:sz="0" w:space="0" w:color="auto"/>
      </w:divBdr>
      <w:divsChild>
        <w:div w:id="41952409">
          <w:marLeft w:val="0"/>
          <w:marRight w:val="0"/>
          <w:marTop w:val="0"/>
          <w:marBottom w:val="0"/>
          <w:divBdr>
            <w:top w:val="none" w:sz="0" w:space="0" w:color="auto"/>
            <w:left w:val="none" w:sz="0" w:space="0" w:color="auto"/>
            <w:bottom w:val="none" w:sz="0" w:space="0" w:color="auto"/>
            <w:right w:val="none" w:sz="0" w:space="0" w:color="auto"/>
          </w:divBdr>
        </w:div>
      </w:divsChild>
    </w:div>
    <w:div w:id="1989283001">
      <w:bodyDiv w:val="1"/>
      <w:marLeft w:val="0"/>
      <w:marRight w:val="0"/>
      <w:marTop w:val="0"/>
      <w:marBottom w:val="0"/>
      <w:divBdr>
        <w:top w:val="none" w:sz="0" w:space="0" w:color="auto"/>
        <w:left w:val="none" w:sz="0" w:space="0" w:color="auto"/>
        <w:bottom w:val="none" w:sz="0" w:space="0" w:color="auto"/>
        <w:right w:val="none" w:sz="0" w:space="0" w:color="auto"/>
      </w:divBdr>
    </w:div>
    <w:div w:id="1990086324">
      <w:bodyDiv w:val="1"/>
      <w:marLeft w:val="0"/>
      <w:marRight w:val="0"/>
      <w:marTop w:val="0"/>
      <w:marBottom w:val="0"/>
      <w:divBdr>
        <w:top w:val="none" w:sz="0" w:space="0" w:color="auto"/>
        <w:left w:val="none" w:sz="0" w:space="0" w:color="auto"/>
        <w:bottom w:val="none" w:sz="0" w:space="0" w:color="auto"/>
        <w:right w:val="none" w:sz="0" w:space="0" w:color="auto"/>
      </w:divBdr>
      <w:divsChild>
        <w:div w:id="1740979219">
          <w:marLeft w:val="0"/>
          <w:marRight w:val="0"/>
          <w:marTop w:val="0"/>
          <w:marBottom w:val="0"/>
          <w:divBdr>
            <w:top w:val="none" w:sz="0" w:space="0" w:color="auto"/>
            <w:left w:val="none" w:sz="0" w:space="0" w:color="auto"/>
            <w:bottom w:val="none" w:sz="0" w:space="0" w:color="auto"/>
            <w:right w:val="none" w:sz="0" w:space="0" w:color="auto"/>
          </w:divBdr>
        </w:div>
      </w:divsChild>
    </w:div>
    <w:div w:id="1998653655">
      <w:bodyDiv w:val="1"/>
      <w:marLeft w:val="0"/>
      <w:marRight w:val="0"/>
      <w:marTop w:val="0"/>
      <w:marBottom w:val="0"/>
      <w:divBdr>
        <w:top w:val="none" w:sz="0" w:space="0" w:color="auto"/>
        <w:left w:val="none" w:sz="0" w:space="0" w:color="auto"/>
        <w:bottom w:val="none" w:sz="0" w:space="0" w:color="auto"/>
        <w:right w:val="none" w:sz="0" w:space="0" w:color="auto"/>
      </w:divBdr>
    </w:div>
    <w:div w:id="2014531298">
      <w:bodyDiv w:val="1"/>
      <w:marLeft w:val="0"/>
      <w:marRight w:val="0"/>
      <w:marTop w:val="0"/>
      <w:marBottom w:val="0"/>
      <w:divBdr>
        <w:top w:val="none" w:sz="0" w:space="0" w:color="auto"/>
        <w:left w:val="none" w:sz="0" w:space="0" w:color="auto"/>
        <w:bottom w:val="none" w:sz="0" w:space="0" w:color="auto"/>
        <w:right w:val="none" w:sz="0" w:space="0" w:color="auto"/>
      </w:divBdr>
    </w:div>
    <w:div w:id="2014843450">
      <w:bodyDiv w:val="1"/>
      <w:marLeft w:val="0"/>
      <w:marRight w:val="0"/>
      <w:marTop w:val="0"/>
      <w:marBottom w:val="0"/>
      <w:divBdr>
        <w:top w:val="none" w:sz="0" w:space="0" w:color="auto"/>
        <w:left w:val="none" w:sz="0" w:space="0" w:color="auto"/>
        <w:bottom w:val="none" w:sz="0" w:space="0" w:color="auto"/>
        <w:right w:val="none" w:sz="0" w:space="0" w:color="auto"/>
      </w:divBdr>
      <w:divsChild>
        <w:div w:id="1155220311">
          <w:marLeft w:val="0"/>
          <w:marRight w:val="0"/>
          <w:marTop w:val="0"/>
          <w:marBottom w:val="0"/>
          <w:divBdr>
            <w:top w:val="none" w:sz="0" w:space="0" w:color="auto"/>
            <w:left w:val="none" w:sz="0" w:space="0" w:color="auto"/>
            <w:bottom w:val="none" w:sz="0" w:space="0" w:color="auto"/>
            <w:right w:val="none" w:sz="0" w:space="0" w:color="auto"/>
          </w:divBdr>
        </w:div>
      </w:divsChild>
    </w:div>
    <w:div w:id="2015955877">
      <w:bodyDiv w:val="1"/>
      <w:marLeft w:val="0"/>
      <w:marRight w:val="0"/>
      <w:marTop w:val="0"/>
      <w:marBottom w:val="0"/>
      <w:divBdr>
        <w:top w:val="none" w:sz="0" w:space="0" w:color="auto"/>
        <w:left w:val="none" w:sz="0" w:space="0" w:color="auto"/>
        <w:bottom w:val="none" w:sz="0" w:space="0" w:color="auto"/>
        <w:right w:val="none" w:sz="0" w:space="0" w:color="auto"/>
      </w:divBdr>
    </w:div>
    <w:div w:id="2018338819">
      <w:bodyDiv w:val="1"/>
      <w:marLeft w:val="0"/>
      <w:marRight w:val="0"/>
      <w:marTop w:val="0"/>
      <w:marBottom w:val="0"/>
      <w:divBdr>
        <w:top w:val="none" w:sz="0" w:space="0" w:color="auto"/>
        <w:left w:val="none" w:sz="0" w:space="0" w:color="auto"/>
        <w:bottom w:val="none" w:sz="0" w:space="0" w:color="auto"/>
        <w:right w:val="none" w:sz="0" w:space="0" w:color="auto"/>
      </w:divBdr>
      <w:divsChild>
        <w:div w:id="1208571596">
          <w:marLeft w:val="0"/>
          <w:marRight w:val="0"/>
          <w:marTop w:val="0"/>
          <w:marBottom w:val="0"/>
          <w:divBdr>
            <w:top w:val="none" w:sz="0" w:space="0" w:color="auto"/>
            <w:left w:val="none" w:sz="0" w:space="0" w:color="auto"/>
            <w:bottom w:val="none" w:sz="0" w:space="0" w:color="auto"/>
            <w:right w:val="none" w:sz="0" w:space="0" w:color="auto"/>
          </w:divBdr>
        </w:div>
      </w:divsChild>
    </w:div>
    <w:div w:id="2023891582">
      <w:bodyDiv w:val="1"/>
      <w:marLeft w:val="0"/>
      <w:marRight w:val="0"/>
      <w:marTop w:val="0"/>
      <w:marBottom w:val="0"/>
      <w:divBdr>
        <w:top w:val="none" w:sz="0" w:space="0" w:color="auto"/>
        <w:left w:val="none" w:sz="0" w:space="0" w:color="auto"/>
        <w:bottom w:val="none" w:sz="0" w:space="0" w:color="auto"/>
        <w:right w:val="none" w:sz="0" w:space="0" w:color="auto"/>
      </w:divBdr>
    </w:div>
    <w:div w:id="2025741133">
      <w:bodyDiv w:val="1"/>
      <w:marLeft w:val="0"/>
      <w:marRight w:val="0"/>
      <w:marTop w:val="0"/>
      <w:marBottom w:val="0"/>
      <w:divBdr>
        <w:top w:val="none" w:sz="0" w:space="0" w:color="auto"/>
        <w:left w:val="none" w:sz="0" w:space="0" w:color="auto"/>
        <w:bottom w:val="none" w:sz="0" w:space="0" w:color="auto"/>
        <w:right w:val="none" w:sz="0" w:space="0" w:color="auto"/>
      </w:divBdr>
    </w:div>
    <w:div w:id="2026399552">
      <w:bodyDiv w:val="1"/>
      <w:marLeft w:val="0"/>
      <w:marRight w:val="0"/>
      <w:marTop w:val="0"/>
      <w:marBottom w:val="0"/>
      <w:divBdr>
        <w:top w:val="none" w:sz="0" w:space="0" w:color="auto"/>
        <w:left w:val="none" w:sz="0" w:space="0" w:color="auto"/>
        <w:bottom w:val="none" w:sz="0" w:space="0" w:color="auto"/>
        <w:right w:val="none" w:sz="0" w:space="0" w:color="auto"/>
      </w:divBdr>
      <w:divsChild>
        <w:div w:id="338317226">
          <w:marLeft w:val="0"/>
          <w:marRight w:val="0"/>
          <w:marTop w:val="0"/>
          <w:marBottom w:val="0"/>
          <w:divBdr>
            <w:top w:val="none" w:sz="0" w:space="0" w:color="auto"/>
            <w:left w:val="none" w:sz="0" w:space="0" w:color="auto"/>
            <w:bottom w:val="none" w:sz="0" w:space="0" w:color="auto"/>
            <w:right w:val="none" w:sz="0" w:space="0" w:color="auto"/>
          </w:divBdr>
        </w:div>
      </w:divsChild>
    </w:div>
    <w:div w:id="2029794727">
      <w:bodyDiv w:val="1"/>
      <w:marLeft w:val="0"/>
      <w:marRight w:val="0"/>
      <w:marTop w:val="0"/>
      <w:marBottom w:val="0"/>
      <w:divBdr>
        <w:top w:val="none" w:sz="0" w:space="0" w:color="auto"/>
        <w:left w:val="none" w:sz="0" w:space="0" w:color="auto"/>
        <w:bottom w:val="none" w:sz="0" w:space="0" w:color="auto"/>
        <w:right w:val="none" w:sz="0" w:space="0" w:color="auto"/>
      </w:divBdr>
    </w:div>
    <w:div w:id="2030597060">
      <w:bodyDiv w:val="1"/>
      <w:marLeft w:val="0"/>
      <w:marRight w:val="0"/>
      <w:marTop w:val="0"/>
      <w:marBottom w:val="0"/>
      <w:divBdr>
        <w:top w:val="none" w:sz="0" w:space="0" w:color="auto"/>
        <w:left w:val="none" w:sz="0" w:space="0" w:color="auto"/>
        <w:bottom w:val="none" w:sz="0" w:space="0" w:color="auto"/>
        <w:right w:val="none" w:sz="0" w:space="0" w:color="auto"/>
      </w:divBdr>
    </w:div>
    <w:div w:id="2033992008">
      <w:bodyDiv w:val="1"/>
      <w:marLeft w:val="0"/>
      <w:marRight w:val="0"/>
      <w:marTop w:val="0"/>
      <w:marBottom w:val="0"/>
      <w:divBdr>
        <w:top w:val="none" w:sz="0" w:space="0" w:color="auto"/>
        <w:left w:val="none" w:sz="0" w:space="0" w:color="auto"/>
        <w:bottom w:val="none" w:sz="0" w:space="0" w:color="auto"/>
        <w:right w:val="none" w:sz="0" w:space="0" w:color="auto"/>
      </w:divBdr>
      <w:divsChild>
        <w:div w:id="2100633468">
          <w:marLeft w:val="0"/>
          <w:marRight w:val="0"/>
          <w:marTop w:val="0"/>
          <w:marBottom w:val="0"/>
          <w:divBdr>
            <w:top w:val="none" w:sz="0" w:space="0" w:color="auto"/>
            <w:left w:val="none" w:sz="0" w:space="0" w:color="auto"/>
            <w:bottom w:val="none" w:sz="0" w:space="0" w:color="auto"/>
            <w:right w:val="none" w:sz="0" w:space="0" w:color="auto"/>
          </w:divBdr>
        </w:div>
      </w:divsChild>
    </w:div>
    <w:div w:id="2037148247">
      <w:bodyDiv w:val="1"/>
      <w:marLeft w:val="0"/>
      <w:marRight w:val="0"/>
      <w:marTop w:val="0"/>
      <w:marBottom w:val="0"/>
      <w:divBdr>
        <w:top w:val="none" w:sz="0" w:space="0" w:color="auto"/>
        <w:left w:val="none" w:sz="0" w:space="0" w:color="auto"/>
        <w:bottom w:val="none" w:sz="0" w:space="0" w:color="auto"/>
        <w:right w:val="none" w:sz="0" w:space="0" w:color="auto"/>
      </w:divBdr>
    </w:div>
    <w:div w:id="2043166003">
      <w:bodyDiv w:val="1"/>
      <w:marLeft w:val="0"/>
      <w:marRight w:val="0"/>
      <w:marTop w:val="0"/>
      <w:marBottom w:val="0"/>
      <w:divBdr>
        <w:top w:val="none" w:sz="0" w:space="0" w:color="auto"/>
        <w:left w:val="none" w:sz="0" w:space="0" w:color="auto"/>
        <w:bottom w:val="none" w:sz="0" w:space="0" w:color="auto"/>
        <w:right w:val="none" w:sz="0" w:space="0" w:color="auto"/>
      </w:divBdr>
    </w:div>
    <w:div w:id="2044554439">
      <w:bodyDiv w:val="1"/>
      <w:marLeft w:val="0"/>
      <w:marRight w:val="0"/>
      <w:marTop w:val="0"/>
      <w:marBottom w:val="0"/>
      <w:divBdr>
        <w:top w:val="none" w:sz="0" w:space="0" w:color="auto"/>
        <w:left w:val="none" w:sz="0" w:space="0" w:color="auto"/>
        <w:bottom w:val="none" w:sz="0" w:space="0" w:color="auto"/>
        <w:right w:val="none" w:sz="0" w:space="0" w:color="auto"/>
      </w:divBdr>
      <w:divsChild>
        <w:div w:id="22638028">
          <w:marLeft w:val="0"/>
          <w:marRight w:val="0"/>
          <w:marTop w:val="0"/>
          <w:marBottom w:val="0"/>
          <w:divBdr>
            <w:top w:val="none" w:sz="0" w:space="0" w:color="auto"/>
            <w:left w:val="none" w:sz="0" w:space="0" w:color="auto"/>
            <w:bottom w:val="none" w:sz="0" w:space="0" w:color="auto"/>
            <w:right w:val="none" w:sz="0" w:space="0" w:color="auto"/>
          </w:divBdr>
        </w:div>
      </w:divsChild>
    </w:div>
    <w:div w:id="2046245828">
      <w:bodyDiv w:val="1"/>
      <w:marLeft w:val="0"/>
      <w:marRight w:val="0"/>
      <w:marTop w:val="0"/>
      <w:marBottom w:val="0"/>
      <w:divBdr>
        <w:top w:val="none" w:sz="0" w:space="0" w:color="auto"/>
        <w:left w:val="none" w:sz="0" w:space="0" w:color="auto"/>
        <w:bottom w:val="none" w:sz="0" w:space="0" w:color="auto"/>
        <w:right w:val="none" w:sz="0" w:space="0" w:color="auto"/>
      </w:divBdr>
    </w:div>
    <w:div w:id="2052148596">
      <w:bodyDiv w:val="1"/>
      <w:marLeft w:val="0"/>
      <w:marRight w:val="0"/>
      <w:marTop w:val="0"/>
      <w:marBottom w:val="0"/>
      <w:divBdr>
        <w:top w:val="none" w:sz="0" w:space="0" w:color="auto"/>
        <w:left w:val="none" w:sz="0" w:space="0" w:color="auto"/>
        <w:bottom w:val="none" w:sz="0" w:space="0" w:color="auto"/>
        <w:right w:val="none" w:sz="0" w:space="0" w:color="auto"/>
      </w:divBdr>
    </w:div>
    <w:div w:id="2060324561">
      <w:bodyDiv w:val="1"/>
      <w:marLeft w:val="0"/>
      <w:marRight w:val="0"/>
      <w:marTop w:val="0"/>
      <w:marBottom w:val="0"/>
      <w:divBdr>
        <w:top w:val="none" w:sz="0" w:space="0" w:color="auto"/>
        <w:left w:val="none" w:sz="0" w:space="0" w:color="auto"/>
        <w:bottom w:val="none" w:sz="0" w:space="0" w:color="auto"/>
        <w:right w:val="none" w:sz="0" w:space="0" w:color="auto"/>
      </w:divBdr>
    </w:div>
    <w:div w:id="2062753440">
      <w:bodyDiv w:val="1"/>
      <w:marLeft w:val="0"/>
      <w:marRight w:val="0"/>
      <w:marTop w:val="0"/>
      <w:marBottom w:val="0"/>
      <w:divBdr>
        <w:top w:val="none" w:sz="0" w:space="0" w:color="auto"/>
        <w:left w:val="none" w:sz="0" w:space="0" w:color="auto"/>
        <w:bottom w:val="none" w:sz="0" w:space="0" w:color="auto"/>
        <w:right w:val="none" w:sz="0" w:space="0" w:color="auto"/>
      </w:divBdr>
      <w:divsChild>
        <w:div w:id="1783108633">
          <w:marLeft w:val="0"/>
          <w:marRight w:val="0"/>
          <w:marTop w:val="0"/>
          <w:marBottom w:val="0"/>
          <w:divBdr>
            <w:top w:val="none" w:sz="0" w:space="0" w:color="auto"/>
            <w:left w:val="none" w:sz="0" w:space="0" w:color="auto"/>
            <w:bottom w:val="none" w:sz="0" w:space="0" w:color="auto"/>
            <w:right w:val="none" w:sz="0" w:space="0" w:color="auto"/>
          </w:divBdr>
        </w:div>
      </w:divsChild>
    </w:div>
    <w:div w:id="2063746144">
      <w:bodyDiv w:val="1"/>
      <w:marLeft w:val="0"/>
      <w:marRight w:val="0"/>
      <w:marTop w:val="0"/>
      <w:marBottom w:val="0"/>
      <w:divBdr>
        <w:top w:val="none" w:sz="0" w:space="0" w:color="auto"/>
        <w:left w:val="none" w:sz="0" w:space="0" w:color="auto"/>
        <w:bottom w:val="none" w:sz="0" w:space="0" w:color="auto"/>
        <w:right w:val="none" w:sz="0" w:space="0" w:color="auto"/>
      </w:divBdr>
    </w:div>
    <w:div w:id="2067795261">
      <w:bodyDiv w:val="1"/>
      <w:marLeft w:val="0"/>
      <w:marRight w:val="0"/>
      <w:marTop w:val="0"/>
      <w:marBottom w:val="0"/>
      <w:divBdr>
        <w:top w:val="none" w:sz="0" w:space="0" w:color="auto"/>
        <w:left w:val="none" w:sz="0" w:space="0" w:color="auto"/>
        <w:bottom w:val="none" w:sz="0" w:space="0" w:color="auto"/>
        <w:right w:val="none" w:sz="0" w:space="0" w:color="auto"/>
      </w:divBdr>
    </w:div>
    <w:div w:id="2067946946">
      <w:bodyDiv w:val="1"/>
      <w:marLeft w:val="0"/>
      <w:marRight w:val="0"/>
      <w:marTop w:val="0"/>
      <w:marBottom w:val="0"/>
      <w:divBdr>
        <w:top w:val="none" w:sz="0" w:space="0" w:color="auto"/>
        <w:left w:val="none" w:sz="0" w:space="0" w:color="auto"/>
        <w:bottom w:val="none" w:sz="0" w:space="0" w:color="auto"/>
        <w:right w:val="none" w:sz="0" w:space="0" w:color="auto"/>
      </w:divBdr>
      <w:divsChild>
        <w:div w:id="1656103308">
          <w:marLeft w:val="0"/>
          <w:marRight w:val="0"/>
          <w:marTop w:val="0"/>
          <w:marBottom w:val="0"/>
          <w:divBdr>
            <w:top w:val="none" w:sz="0" w:space="0" w:color="auto"/>
            <w:left w:val="none" w:sz="0" w:space="0" w:color="auto"/>
            <w:bottom w:val="none" w:sz="0" w:space="0" w:color="auto"/>
            <w:right w:val="none" w:sz="0" w:space="0" w:color="auto"/>
          </w:divBdr>
        </w:div>
      </w:divsChild>
    </w:div>
    <w:div w:id="2070299952">
      <w:bodyDiv w:val="1"/>
      <w:marLeft w:val="0"/>
      <w:marRight w:val="0"/>
      <w:marTop w:val="0"/>
      <w:marBottom w:val="0"/>
      <w:divBdr>
        <w:top w:val="none" w:sz="0" w:space="0" w:color="auto"/>
        <w:left w:val="none" w:sz="0" w:space="0" w:color="auto"/>
        <w:bottom w:val="none" w:sz="0" w:space="0" w:color="auto"/>
        <w:right w:val="none" w:sz="0" w:space="0" w:color="auto"/>
      </w:divBdr>
    </w:div>
    <w:div w:id="2076125042">
      <w:bodyDiv w:val="1"/>
      <w:marLeft w:val="0"/>
      <w:marRight w:val="0"/>
      <w:marTop w:val="0"/>
      <w:marBottom w:val="0"/>
      <w:divBdr>
        <w:top w:val="none" w:sz="0" w:space="0" w:color="auto"/>
        <w:left w:val="none" w:sz="0" w:space="0" w:color="auto"/>
        <w:bottom w:val="none" w:sz="0" w:space="0" w:color="auto"/>
        <w:right w:val="none" w:sz="0" w:space="0" w:color="auto"/>
      </w:divBdr>
    </w:div>
    <w:div w:id="2080783499">
      <w:bodyDiv w:val="1"/>
      <w:marLeft w:val="0"/>
      <w:marRight w:val="0"/>
      <w:marTop w:val="0"/>
      <w:marBottom w:val="0"/>
      <w:divBdr>
        <w:top w:val="none" w:sz="0" w:space="0" w:color="auto"/>
        <w:left w:val="none" w:sz="0" w:space="0" w:color="auto"/>
        <w:bottom w:val="none" w:sz="0" w:space="0" w:color="auto"/>
        <w:right w:val="none" w:sz="0" w:space="0" w:color="auto"/>
      </w:divBdr>
    </w:div>
    <w:div w:id="2084332715">
      <w:bodyDiv w:val="1"/>
      <w:marLeft w:val="0"/>
      <w:marRight w:val="0"/>
      <w:marTop w:val="0"/>
      <w:marBottom w:val="0"/>
      <w:divBdr>
        <w:top w:val="none" w:sz="0" w:space="0" w:color="auto"/>
        <w:left w:val="none" w:sz="0" w:space="0" w:color="auto"/>
        <w:bottom w:val="none" w:sz="0" w:space="0" w:color="auto"/>
        <w:right w:val="none" w:sz="0" w:space="0" w:color="auto"/>
      </w:divBdr>
    </w:div>
    <w:div w:id="2085833827">
      <w:bodyDiv w:val="1"/>
      <w:marLeft w:val="0"/>
      <w:marRight w:val="0"/>
      <w:marTop w:val="0"/>
      <w:marBottom w:val="0"/>
      <w:divBdr>
        <w:top w:val="none" w:sz="0" w:space="0" w:color="auto"/>
        <w:left w:val="none" w:sz="0" w:space="0" w:color="auto"/>
        <w:bottom w:val="none" w:sz="0" w:space="0" w:color="auto"/>
        <w:right w:val="none" w:sz="0" w:space="0" w:color="auto"/>
      </w:divBdr>
      <w:divsChild>
        <w:div w:id="1388605307">
          <w:marLeft w:val="0"/>
          <w:marRight w:val="0"/>
          <w:marTop w:val="0"/>
          <w:marBottom w:val="0"/>
          <w:divBdr>
            <w:top w:val="none" w:sz="0" w:space="0" w:color="auto"/>
            <w:left w:val="none" w:sz="0" w:space="0" w:color="auto"/>
            <w:bottom w:val="none" w:sz="0" w:space="0" w:color="auto"/>
            <w:right w:val="none" w:sz="0" w:space="0" w:color="auto"/>
          </w:divBdr>
        </w:div>
      </w:divsChild>
    </w:div>
    <w:div w:id="2090074409">
      <w:bodyDiv w:val="1"/>
      <w:marLeft w:val="0"/>
      <w:marRight w:val="0"/>
      <w:marTop w:val="0"/>
      <w:marBottom w:val="0"/>
      <w:divBdr>
        <w:top w:val="none" w:sz="0" w:space="0" w:color="auto"/>
        <w:left w:val="none" w:sz="0" w:space="0" w:color="auto"/>
        <w:bottom w:val="none" w:sz="0" w:space="0" w:color="auto"/>
        <w:right w:val="none" w:sz="0" w:space="0" w:color="auto"/>
      </w:divBdr>
    </w:div>
    <w:div w:id="2090957235">
      <w:bodyDiv w:val="1"/>
      <w:marLeft w:val="0"/>
      <w:marRight w:val="0"/>
      <w:marTop w:val="0"/>
      <w:marBottom w:val="0"/>
      <w:divBdr>
        <w:top w:val="none" w:sz="0" w:space="0" w:color="auto"/>
        <w:left w:val="none" w:sz="0" w:space="0" w:color="auto"/>
        <w:bottom w:val="none" w:sz="0" w:space="0" w:color="auto"/>
        <w:right w:val="none" w:sz="0" w:space="0" w:color="auto"/>
      </w:divBdr>
      <w:divsChild>
        <w:div w:id="1675306035">
          <w:marLeft w:val="0"/>
          <w:marRight w:val="0"/>
          <w:marTop w:val="0"/>
          <w:marBottom w:val="0"/>
          <w:divBdr>
            <w:top w:val="none" w:sz="0" w:space="0" w:color="auto"/>
            <w:left w:val="none" w:sz="0" w:space="0" w:color="auto"/>
            <w:bottom w:val="none" w:sz="0" w:space="0" w:color="auto"/>
            <w:right w:val="none" w:sz="0" w:space="0" w:color="auto"/>
          </w:divBdr>
        </w:div>
      </w:divsChild>
    </w:div>
    <w:div w:id="2091612850">
      <w:bodyDiv w:val="1"/>
      <w:marLeft w:val="0"/>
      <w:marRight w:val="0"/>
      <w:marTop w:val="0"/>
      <w:marBottom w:val="0"/>
      <w:divBdr>
        <w:top w:val="none" w:sz="0" w:space="0" w:color="auto"/>
        <w:left w:val="none" w:sz="0" w:space="0" w:color="auto"/>
        <w:bottom w:val="none" w:sz="0" w:space="0" w:color="auto"/>
        <w:right w:val="none" w:sz="0" w:space="0" w:color="auto"/>
      </w:divBdr>
      <w:divsChild>
        <w:div w:id="969867999">
          <w:marLeft w:val="0"/>
          <w:marRight w:val="0"/>
          <w:marTop w:val="0"/>
          <w:marBottom w:val="0"/>
          <w:divBdr>
            <w:top w:val="none" w:sz="0" w:space="0" w:color="auto"/>
            <w:left w:val="none" w:sz="0" w:space="0" w:color="auto"/>
            <w:bottom w:val="none" w:sz="0" w:space="0" w:color="auto"/>
            <w:right w:val="none" w:sz="0" w:space="0" w:color="auto"/>
          </w:divBdr>
        </w:div>
      </w:divsChild>
    </w:div>
    <w:div w:id="2093115829">
      <w:bodyDiv w:val="1"/>
      <w:marLeft w:val="0"/>
      <w:marRight w:val="0"/>
      <w:marTop w:val="0"/>
      <w:marBottom w:val="0"/>
      <w:divBdr>
        <w:top w:val="none" w:sz="0" w:space="0" w:color="auto"/>
        <w:left w:val="none" w:sz="0" w:space="0" w:color="auto"/>
        <w:bottom w:val="none" w:sz="0" w:space="0" w:color="auto"/>
        <w:right w:val="none" w:sz="0" w:space="0" w:color="auto"/>
      </w:divBdr>
    </w:div>
    <w:div w:id="2098013955">
      <w:bodyDiv w:val="1"/>
      <w:marLeft w:val="0"/>
      <w:marRight w:val="0"/>
      <w:marTop w:val="0"/>
      <w:marBottom w:val="0"/>
      <w:divBdr>
        <w:top w:val="none" w:sz="0" w:space="0" w:color="auto"/>
        <w:left w:val="none" w:sz="0" w:space="0" w:color="auto"/>
        <w:bottom w:val="none" w:sz="0" w:space="0" w:color="auto"/>
        <w:right w:val="none" w:sz="0" w:space="0" w:color="auto"/>
      </w:divBdr>
      <w:divsChild>
        <w:div w:id="492844102">
          <w:marLeft w:val="0"/>
          <w:marRight w:val="0"/>
          <w:marTop w:val="0"/>
          <w:marBottom w:val="0"/>
          <w:divBdr>
            <w:top w:val="none" w:sz="0" w:space="0" w:color="auto"/>
            <w:left w:val="none" w:sz="0" w:space="0" w:color="auto"/>
            <w:bottom w:val="none" w:sz="0" w:space="0" w:color="auto"/>
            <w:right w:val="none" w:sz="0" w:space="0" w:color="auto"/>
          </w:divBdr>
        </w:div>
      </w:divsChild>
    </w:div>
    <w:div w:id="2098600606">
      <w:bodyDiv w:val="1"/>
      <w:marLeft w:val="0"/>
      <w:marRight w:val="0"/>
      <w:marTop w:val="0"/>
      <w:marBottom w:val="0"/>
      <w:divBdr>
        <w:top w:val="none" w:sz="0" w:space="0" w:color="auto"/>
        <w:left w:val="none" w:sz="0" w:space="0" w:color="auto"/>
        <w:bottom w:val="none" w:sz="0" w:space="0" w:color="auto"/>
        <w:right w:val="none" w:sz="0" w:space="0" w:color="auto"/>
      </w:divBdr>
      <w:divsChild>
        <w:div w:id="904948824">
          <w:marLeft w:val="0"/>
          <w:marRight w:val="0"/>
          <w:marTop w:val="0"/>
          <w:marBottom w:val="0"/>
          <w:divBdr>
            <w:top w:val="none" w:sz="0" w:space="0" w:color="auto"/>
            <w:left w:val="none" w:sz="0" w:space="0" w:color="auto"/>
            <w:bottom w:val="none" w:sz="0" w:space="0" w:color="auto"/>
            <w:right w:val="none" w:sz="0" w:space="0" w:color="auto"/>
          </w:divBdr>
        </w:div>
      </w:divsChild>
    </w:div>
    <w:div w:id="2099015111">
      <w:bodyDiv w:val="1"/>
      <w:marLeft w:val="0"/>
      <w:marRight w:val="0"/>
      <w:marTop w:val="0"/>
      <w:marBottom w:val="0"/>
      <w:divBdr>
        <w:top w:val="none" w:sz="0" w:space="0" w:color="auto"/>
        <w:left w:val="none" w:sz="0" w:space="0" w:color="auto"/>
        <w:bottom w:val="none" w:sz="0" w:space="0" w:color="auto"/>
        <w:right w:val="none" w:sz="0" w:space="0" w:color="auto"/>
      </w:divBdr>
    </w:div>
    <w:div w:id="2099206738">
      <w:bodyDiv w:val="1"/>
      <w:marLeft w:val="0"/>
      <w:marRight w:val="0"/>
      <w:marTop w:val="0"/>
      <w:marBottom w:val="0"/>
      <w:divBdr>
        <w:top w:val="none" w:sz="0" w:space="0" w:color="auto"/>
        <w:left w:val="none" w:sz="0" w:space="0" w:color="auto"/>
        <w:bottom w:val="none" w:sz="0" w:space="0" w:color="auto"/>
        <w:right w:val="none" w:sz="0" w:space="0" w:color="auto"/>
      </w:divBdr>
      <w:divsChild>
        <w:div w:id="704334643">
          <w:marLeft w:val="0"/>
          <w:marRight w:val="0"/>
          <w:marTop w:val="0"/>
          <w:marBottom w:val="0"/>
          <w:divBdr>
            <w:top w:val="none" w:sz="0" w:space="0" w:color="auto"/>
            <w:left w:val="none" w:sz="0" w:space="0" w:color="auto"/>
            <w:bottom w:val="none" w:sz="0" w:space="0" w:color="auto"/>
            <w:right w:val="none" w:sz="0" w:space="0" w:color="auto"/>
          </w:divBdr>
        </w:div>
      </w:divsChild>
    </w:div>
    <w:div w:id="2099324936">
      <w:bodyDiv w:val="1"/>
      <w:marLeft w:val="0"/>
      <w:marRight w:val="0"/>
      <w:marTop w:val="0"/>
      <w:marBottom w:val="0"/>
      <w:divBdr>
        <w:top w:val="none" w:sz="0" w:space="0" w:color="auto"/>
        <w:left w:val="none" w:sz="0" w:space="0" w:color="auto"/>
        <w:bottom w:val="none" w:sz="0" w:space="0" w:color="auto"/>
        <w:right w:val="none" w:sz="0" w:space="0" w:color="auto"/>
      </w:divBdr>
      <w:divsChild>
        <w:div w:id="148253112">
          <w:marLeft w:val="0"/>
          <w:marRight w:val="0"/>
          <w:marTop w:val="0"/>
          <w:marBottom w:val="0"/>
          <w:divBdr>
            <w:top w:val="none" w:sz="0" w:space="0" w:color="auto"/>
            <w:left w:val="none" w:sz="0" w:space="0" w:color="auto"/>
            <w:bottom w:val="none" w:sz="0" w:space="0" w:color="auto"/>
            <w:right w:val="none" w:sz="0" w:space="0" w:color="auto"/>
          </w:divBdr>
        </w:div>
      </w:divsChild>
    </w:div>
    <w:div w:id="2102605711">
      <w:bodyDiv w:val="1"/>
      <w:marLeft w:val="0"/>
      <w:marRight w:val="0"/>
      <w:marTop w:val="0"/>
      <w:marBottom w:val="0"/>
      <w:divBdr>
        <w:top w:val="none" w:sz="0" w:space="0" w:color="auto"/>
        <w:left w:val="none" w:sz="0" w:space="0" w:color="auto"/>
        <w:bottom w:val="none" w:sz="0" w:space="0" w:color="auto"/>
        <w:right w:val="none" w:sz="0" w:space="0" w:color="auto"/>
      </w:divBdr>
      <w:divsChild>
        <w:div w:id="512230238">
          <w:marLeft w:val="0"/>
          <w:marRight w:val="0"/>
          <w:marTop w:val="0"/>
          <w:marBottom w:val="0"/>
          <w:divBdr>
            <w:top w:val="none" w:sz="0" w:space="0" w:color="auto"/>
            <w:left w:val="none" w:sz="0" w:space="0" w:color="auto"/>
            <w:bottom w:val="none" w:sz="0" w:space="0" w:color="auto"/>
            <w:right w:val="none" w:sz="0" w:space="0" w:color="auto"/>
          </w:divBdr>
        </w:div>
      </w:divsChild>
    </w:div>
    <w:div w:id="2108573161">
      <w:bodyDiv w:val="1"/>
      <w:marLeft w:val="0"/>
      <w:marRight w:val="0"/>
      <w:marTop w:val="0"/>
      <w:marBottom w:val="0"/>
      <w:divBdr>
        <w:top w:val="none" w:sz="0" w:space="0" w:color="auto"/>
        <w:left w:val="none" w:sz="0" w:space="0" w:color="auto"/>
        <w:bottom w:val="none" w:sz="0" w:space="0" w:color="auto"/>
        <w:right w:val="none" w:sz="0" w:space="0" w:color="auto"/>
      </w:divBdr>
    </w:div>
    <w:div w:id="2111045933">
      <w:bodyDiv w:val="1"/>
      <w:marLeft w:val="0"/>
      <w:marRight w:val="0"/>
      <w:marTop w:val="0"/>
      <w:marBottom w:val="0"/>
      <w:divBdr>
        <w:top w:val="none" w:sz="0" w:space="0" w:color="auto"/>
        <w:left w:val="none" w:sz="0" w:space="0" w:color="auto"/>
        <w:bottom w:val="none" w:sz="0" w:space="0" w:color="auto"/>
        <w:right w:val="none" w:sz="0" w:space="0" w:color="auto"/>
      </w:divBdr>
    </w:div>
    <w:div w:id="2113474329">
      <w:bodyDiv w:val="1"/>
      <w:marLeft w:val="0"/>
      <w:marRight w:val="0"/>
      <w:marTop w:val="0"/>
      <w:marBottom w:val="0"/>
      <w:divBdr>
        <w:top w:val="none" w:sz="0" w:space="0" w:color="auto"/>
        <w:left w:val="none" w:sz="0" w:space="0" w:color="auto"/>
        <w:bottom w:val="none" w:sz="0" w:space="0" w:color="auto"/>
        <w:right w:val="none" w:sz="0" w:space="0" w:color="auto"/>
      </w:divBdr>
    </w:div>
    <w:div w:id="2114864257">
      <w:bodyDiv w:val="1"/>
      <w:marLeft w:val="0"/>
      <w:marRight w:val="0"/>
      <w:marTop w:val="0"/>
      <w:marBottom w:val="0"/>
      <w:divBdr>
        <w:top w:val="none" w:sz="0" w:space="0" w:color="auto"/>
        <w:left w:val="none" w:sz="0" w:space="0" w:color="auto"/>
        <w:bottom w:val="none" w:sz="0" w:space="0" w:color="auto"/>
        <w:right w:val="none" w:sz="0" w:space="0" w:color="auto"/>
      </w:divBdr>
    </w:div>
    <w:div w:id="2116752054">
      <w:bodyDiv w:val="1"/>
      <w:marLeft w:val="0"/>
      <w:marRight w:val="0"/>
      <w:marTop w:val="0"/>
      <w:marBottom w:val="0"/>
      <w:divBdr>
        <w:top w:val="none" w:sz="0" w:space="0" w:color="auto"/>
        <w:left w:val="none" w:sz="0" w:space="0" w:color="auto"/>
        <w:bottom w:val="none" w:sz="0" w:space="0" w:color="auto"/>
        <w:right w:val="none" w:sz="0" w:space="0" w:color="auto"/>
      </w:divBdr>
    </w:div>
    <w:div w:id="2117291807">
      <w:bodyDiv w:val="1"/>
      <w:marLeft w:val="0"/>
      <w:marRight w:val="0"/>
      <w:marTop w:val="0"/>
      <w:marBottom w:val="0"/>
      <w:divBdr>
        <w:top w:val="none" w:sz="0" w:space="0" w:color="auto"/>
        <w:left w:val="none" w:sz="0" w:space="0" w:color="auto"/>
        <w:bottom w:val="none" w:sz="0" w:space="0" w:color="auto"/>
        <w:right w:val="none" w:sz="0" w:space="0" w:color="auto"/>
      </w:divBdr>
    </w:div>
    <w:div w:id="2120441894">
      <w:bodyDiv w:val="1"/>
      <w:marLeft w:val="0"/>
      <w:marRight w:val="0"/>
      <w:marTop w:val="0"/>
      <w:marBottom w:val="0"/>
      <w:divBdr>
        <w:top w:val="none" w:sz="0" w:space="0" w:color="auto"/>
        <w:left w:val="none" w:sz="0" w:space="0" w:color="auto"/>
        <w:bottom w:val="none" w:sz="0" w:space="0" w:color="auto"/>
        <w:right w:val="none" w:sz="0" w:space="0" w:color="auto"/>
      </w:divBdr>
    </w:div>
    <w:div w:id="2124767988">
      <w:bodyDiv w:val="1"/>
      <w:marLeft w:val="0"/>
      <w:marRight w:val="0"/>
      <w:marTop w:val="0"/>
      <w:marBottom w:val="0"/>
      <w:divBdr>
        <w:top w:val="none" w:sz="0" w:space="0" w:color="auto"/>
        <w:left w:val="none" w:sz="0" w:space="0" w:color="auto"/>
        <w:bottom w:val="none" w:sz="0" w:space="0" w:color="auto"/>
        <w:right w:val="none" w:sz="0" w:space="0" w:color="auto"/>
      </w:divBdr>
    </w:div>
    <w:div w:id="2128696610">
      <w:bodyDiv w:val="1"/>
      <w:marLeft w:val="0"/>
      <w:marRight w:val="0"/>
      <w:marTop w:val="0"/>
      <w:marBottom w:val="0"/>
      <w:divBdr>
        <w:top w:val="none" w:sz="0" w:space="0" w:color="auto"/>
        <w:left w:val="none" w:sz="0" w:space="0" w:color="auto"/>
        <w:bottom w:val="none" w:sz="0" w:space="0" w:color="auto"/>
        <w:right w:val="none" w:sz="0" w:space="0" w:color="auto"/>
      </w:divBdr>
    </w:div>
    <w:div w:id="2129884845">
      <w:bodyDiv w:val="1"/>
      <w:marLeft w:val="0"/>
      <w:marRight w:val="0"/>
      <w:marTop w:val="0"/>
      <w:marBottom w:val="0"/>
      <w:divBdr>
        <w:top w:val="none" w:sz="0" w:space="0" w:color="auto"/>
        <w:left w:val="none" w:sz="0" w:space="0" w:color="auto"/>
        <w:bottom w:val="none" w:sz="0" w:space="0" w:color="auto"/>
        <w:right w:val="none" w:sz="0" w:space="0" w:color="auto"/>
      </w:divBdr>
    </w:div>
    <w:div w:id="2132241767">
      <w:bodyDiv w:val="1"/>
      <w:marLeft w:val="0"/>
      <w:marRight w:val="0"/>
      <w:marTop w:val="0"/>
      <w:marBottom w:val="0"/>
      <w:divBdr>
        <w:top w:val="none" w:sz="0" w:space="0" w:color="auto"/>
        <w:left w:val="none" w:sz="0" w:space="0" w:color="auto"/>
        <w:bottom w:val="none" w:sz="0" w:space="0" w:color="auto"/>
        <w:right w:val="none" w:sz="0" w:space="0" w:color="auto"/>
      </w:divBdr>
    </w:div>
    <w:div w:id="2132900792">
      <w:bodyDiv w:val="1"/>
      <w:marLeft w:val="0"/>
      <w:marRight w:val="0"/>
      <w:marTop w:val="0"/>
      <w:marBottom w:val="0"/>
      <w:divBdr>
        <w:top w:val="none" w:sz="0" w:space="0" w:color="auto"/>
        <w:left w:val="none" w:sz="0" w:space="0" w:color="auto"/>
        <w:bottom w:val="none" w:sz="0" w:space="0" w:color="auto"/>
        <w:right w:val="none" w:sz="0" w:space="0" w:color="auto"/>
      </w:divBdr>
      <w:divsChild>
        <w:div w:id="899754769">
          <w:marLeft w:val="0"/>
          <w:marRight w:val="0"/>
          <w:marTop w:val="0"/>
          <w:marBottom w:val="0"/>
          <w:divBdr>
            <w:top w:val="none" w:sz="0" w:space="0" w:color="auto"/>
            <w:left w:val="none" w:sz="0" w:space="0" w:color="auto"/>
            <w:bottom w:val="none" w:sz="0" w:space="0" w:color="auto"/>
            <w:right w:val="none" w:sz="0" w:space="0" w:color="auto"/>
          </w:divBdr>
        </w:div>
      </w:divsChild>
    </w:div>
    <w:div w:id="2134203563">
      <w:bodyDiv w:val="1"/>
      <w:marLeft w:val="0"/>
      <w:marRight w:val="0"/>
      <w:marTop w:val="0"/>
      <w:marBottom w:val="0"/>
      <w:divBdr>
        <w:top w:val="none" w:sz="0" w:space="0" w:color="auto"/>
        <w:left w:val="none" w:sz="0" w:space="0" w:color="auto"/>
        <w:bottom w:val="none" w:sz="0" w:space="0" w:color="auto"/>
        <w:right w:val="none" w:sz="0" w:space="0" w:color="auto"/>
      </w:divBdr>
    </w:div>
    <w:div w:id="2134520667">
      <w:bodyDiv w:val="1"/>
      <w:marLeft w:val="0"/>
      <w:marRight w:val="0"/>
      <w:marTop w:val="0"/>
      <w:marBottom w:val="0"/>
      <w:divBdr>
        <w:top w:val="none" w:sz="0" w:space="0" w:color="auto"/>
        <w:left w:val="none" w:sz="0" w:space="0" w:color="auto"/>
        <w:bottom w:val="none" w:sz="0" w:space="0" w:color="auto"/>
        <w:right w:val="none" w:sz="0" w:space="0" w:color="auto"/>
      </w:divBdr>
    </w:div>
    <w:div w:id="2141604616">
      <w:bodyDiv w:val="1"/>
      <w:marLeft w:val="0"/>
      <w:marRight w:val="0"/>
      <w:marTop w:val="0"/>
      <w:marBottom w:val="0"/>
      <w:divBdr>
        <w:top w:val="none" w:sz="0" w:space="0" w:color="auto"/>
        <w:left w:val="none" w:sz="0" w:space="0" w:color="auto"/>
        <w:bottom w:val="none" w:sz="0" w:space="0" w:color="auto"/>
        <w:right w:val="none" w:sz="0" w:space="0" w:color="auto"/>
      </w:divBdr>
    </w:div>
    <w:div w:id="2141873497">
      <w:bodyDiv w:val="1"/>
      <w:marLeft w:val="0"/>
      <w:marRight w:val="0"/>
      <w:marTop w:val="0"/>
      <w:marBottom w:val="0"/>
      <w:divBdr>
        <w:top w:val="none" w:sz="0" w:space="0" w:color="auto"/>
        <w:left w:val="none" w:sz="0" w:space="0" w:color="auto"/>
        <w:bottom w:val="none" w:sz="0" w:space="0" w:color="auto"/>
        <w:right w:val="none" w:sz="0" w:space="0" w:color="auto"/>
      </w:divBdr>
    </w:div>
    <w:div w:id="2144686111">
      <w:bodyDiv w:val="1"/>
      <w:marLeft w:val="0"/>
      <w:marRight w:val="0"/>
      <w:marTop w:val="0"/>
      <w:marBottom w:val="0"/>
      <w:divBdr>
        <w:top w:val="none" w:sz="0" w:space="0" w:color="auto"/>
        <w:left w:val="none" w:sz="0" w:space="0" w:color="auto"/>
        <w:bottom w:val="none" w:sz="0" w:space="0" w:color="auto"/>
        <w:right w:val="none" w:sz="0" w:space="0" w:color="auto"/>
      </w:divBdr>
      <w:divsChild>
        <w:div w:id="13757395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2.jpeg"/><Relationship Id="rId21" Type="http://schemas.openxmlformats.org/officeDocument/2006/relationships/image" Target="media/image2.png"/><Relationship Id="rId42" Type="http://schemas.openxmlformats.org/officeDocument/2006/relationships/image" Target="media/image21.png"/><Relationship Id="rId63" Type="http://schemas.openxmlformats.org/officeDocument/2006/relationships/image" Target="media/image42.jpeg"/><Relationship Id="rId84" Type="http://schemas.openxmlformats.org/officeDocument/2006/relationships/image" Target="media/image58.png"/><Relationship Id="rId138" Type="http://schemas.openxmlformats.org/officeDocument/2006/relationships/image" Target="media/image99.jpeg"/><Relationship Id="rId159" Type="http://schemas.openxmlformats.org/officeDocument/2006/relationships/header" Target="header15.xml"/><Relationship Id="rId107" Type="http://schemas.openxmlformats.org/officeDocument/2006/relationships/image" Target="media/image75.png"/><Relationship Id="rId11" Type="http://schemas.openxmlformats.org/officeDocument/2006/relationships/image" Target="media/image1.png"/><Relationship Id="rId32" Type="http://schemas.openxmlformats.org/officeDocument/2006/relationships/image" Target="media/image12.png"/><Relationship Id="rId53" Type="http://schemas.openxmlformats.org/officeDocument/2006/relationships/image" Target="media/image32.png"/><Relationship Id="rId74" Type="http://schemas.openxmlformats.org/officeDocument/2006/relationships/image" Target="media/image49.png"/><Relationship Id="rId128" Type="http://schemas.openxmlformats.org/officeDocument/2006/relationships/image" Target="media/image90.png"/><Relationship Id="rId149" Type="http://schemas.openxmlformats.org/officeDocument/2006/relationships/image" Target="media/image108.png"/><Relationship Id="rId5" Type="http://schemas.openxmlformats.org/officeDocument/2006/relationships/numbering" Target="numbering.xml"/><Relationship Id="rId95" Type="http://schemas.openxmlformats.org/officeDocument/2006/relationships/image" Target="media/image68.jpeg"/><Relationship Id="rId160" Type="http://schemas.openxmlformats.org/officeDocument/2006/relationships/fontTable" Target="fontTable.xml"/><Relationship Id="rId22" Type="http://schemas.openxmlformats.org/officeDocument/2006/relationships/image" Target="media/image3.png"/><Relationship Id="rId43" Type="http://schemas.openxmlformats.org/officeDocument/2006/relationships/image" Target="media/image22.png"/><Relationship Id="rId64" Type="http://schemas.openxmlformats.org/officeDocument/2006/relationships/image" Target="media/image43.jpeg"/><Relationship Id="rId118" Type="http://schemas.openxmlformats.org/officeDocument/2006/relationships/image" Target="media/image83.jpeg"/><Relationship Id="rId139" Type="http://schemas.openxmlformats.org/officeDocument/2006/relationships/image" Target="media/image100.png"/><Relationship Id="rId85" Type="http://schemas.openxmlformats.org/officeDocument/2006/relationships/image" Target="media/image59.jpeg"/><Relationship Id="rId150" Type="http://schemas.openxmlformats.org/officeDocument/2006/relationships/image" Target="media/image109.png"/><Relationship Id="rId12" Type="http://schemas.openxmlformats.org/officeDocument/2006/relationships/header" Target="header1.xml"/><Relationship Id="rId17" Type="http://schemas.openxmlformats.org/officeDocument/2006/relationships/comments" Target="comments.xml"/><Relationship Id="rId33" Type="http://schemas.openxmlformats.org/officeDocument/2006/relationships/header" Target="header7.xml"/><Relationship Id="rId38" Type="http://schemas.openxmlformats.org/officeDocument/2006/relationships/image" Target="media/image17.png"/><Relationship Id="rId59" Type="http://schemas.openxmlformats.org/officeDocument/2006/relationships/image" Target="media/image38.png"/><Relationship Id="rId103" Type="http://schemas.microsoft.com/office/2007/relationships/hdphoto" Target="media/hdphoto7.wdp"/><Relationship Id="rId108" Type="http://schemas.microsoft.com/office/2007/relationships/hdphoto" Target="media/hdphoto9.wdp"/><Relationship Id="rId124" Type="http://schemas.openxmlformats.org/officeDocument/2006/relationships/image" Target="media/image88.png"/><Relationship Id="rId129" Type="http://schemas.openxmlformats.org/officeDocument/2006/relationships/image" Target="media/image91.png"/><Relationship Id="rId54" Type="http://schemas.openxmlformats.org/officeDocument/2006/relationships/image" Target="media/image33.png"/><Relationship Id="rId70" Type="http://schemas.openxmlformats.org/officeDocument/2006/relationships/oleObject" Target="embeddings/oleObject2.bin"/><Relationship Id="rId75" Type="http://schemas.openxmlformats.org/officeDocument/2006/relationships/image" Target="media/image50.png"/><Relationship Id="rId91" Type="http://schemas.openxmlformats.org/officeDocument/2006/relationships/image" Target="media/image64.jpeg"/><Relationship Id="rId96" Type="http://schemas.openxmlformats.org/officeDocument/2006/relationships/image" Target="media/image69.png"/><Relationship Id="rId140" Type="http://schemas.openxmlformats.org/officeDocument/2006/relationships/image" Target="media/image101.jpeg"/><Relationship Id="rId145" Type="http://schemas.openxmlformats.org/officeDocument/2006/relationships/header" Target="header11.xml"/><Relationship Id="rId161" Type="http://schemas.microsoft.com/office/2011/relationships/people" Target="people.xm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header" Target="header6.xml"/><Relationship Id="rId28" Type="http://schemas.openxmlformats.org/officeDocument/2006/relationships/image" Target="media/image8.jpeg"/><Relationship Id="rId49" Type="http://schemas.openxmlformats.org/officeDocument/2006/relationships/image" Target="media/image28.png"/><Relationship Id="rId114" Type="http://schemas.openxmlformats.org/officeDocument/2006/relationships/image" Target="media/image80.png"/><Relationship Id="rId119" Type="http://schemas.openxmlformats.org/officeDocument/2006/relationships/image" Target="media/image84.png"/><Relationship Id="rId44" Type="http://schemas.openxmlformats.org/officeDocument/2006/relationships/image" Target="media/image23.png"/><Relationship Id="rId60" Type="http://schemas.openxmlformats.org/officeDocument/2006/relationships/image" Target="media/image39.png"/><Relationship Id="rId65" Type="http://schemas.openxmlformats.org/officeDocument/2006/relationships/image" Target="media/image44.png"/><Relationship Id="rId81" Type="http://schemas.openxmlformats.org/officeDocument/2006/relationships/image" Target="media/image55.jpeg"/><Relationship Id="rId86" Type="http://schemas.openxmlformats.org/officeDocument/2006/relationships/image" Target="media/image60.jpeg"/><Relationship Id="rId130" Type="http://schemas.openxmlformats.org/officeDocument/2006/relationships/image" Target="media/image92.jpeg"/><Relationship Id="rId135" Type="http://schemas.openxmlformats.org/officeDocument/2006/relationships/image" Target="media/image96.png"/><Relationship Id="rId151" Type="http://schemas.openxmlformats.org/officeDocument/2006/relationships/image" Target="media/image110.png"/><Relationship Id="rId156" Type="http://schemas.openxmlformats.org/officeDocument/2006/relationships/header" Target="header12.xml"/><Relationship Id="rId13" Type="http://schemas.openxmlformats.org/officeDocument/2006/relationships/header" Target="header2.xml"/><Relationship Id="rId18" Type="http://schemas.microsoft.com/office/2011/relationships/commentsExtended" Target="commentsExtended.xml"/><Relationship Id="rId39" Type="http://schemas.openxmlformats.org/officeDocument/2006/relationships/image" Target="media/image18.png"/><Relationship Id="rId109" Type="http://schemas.openxmlformats.org/officeDocument/2006/relationships/image" Target="media/image76.jpeg"/><Relationship Id="rId34" Type="http://schemas.openxmlformats.org/officeDocument/2006/relationships/image" Target="media/image13.png"/><Relationship Id="rId50" Type="http://schemas.openxmlformats.org/officeDocument/2006/relationships/image" Target="media/image29.png"/><Relationship Id="rId55" Type="http://schemas.openxmlformats.org/officeDocument/2006/relationships/image" Target="media/image34.png"/><Relationship Id="rId76" Type="http://schemas.openxmlformats.org/officeDocument/2006/relationships/image" Target="media/image51.png"/><Relationship Id="rId97" Type="http://schemas.microsoft.com/office/2007/relationships/hdphoto" Target="media/hdphoto4.wdp"/><Relationship Id="rId104" Type="http://schemas.openxmlformats.org/officeDocument/2006/relationships/image" Target="media/image73.jpg"/><Relationship Id="rId120" Type="http://schemas.microsoft.com/office/2007/relationships/hdphoto" Target="media/hdphoto12.wdp"/><Relationship Id="rId125" Type="http://schemas.microsoft.com/office/2007/relationships/hdphoto" Target="media/hdphoto13.wdp"/><Relationship Id="rId141" Type="http://schemas.openxmlformats.org/officeDocument/2006/relationships/image" Target="media/image102.png"/><Relationship Id="rId146" Type="http://schemas.openxmlformats.org/officeDocument/2006/relationships/image" Target="media/image105.png"/><Relationship Id="rId7" Type="http://schemas.openxmlformats.org/officeDocument/2006/relationships/settings" Target="settings.xml"/><Relationship Id="rId71" Type="http://schemas.openxmlformats.org/officeDocument/2006/relationships/image" Target="media/image47.png"/><Relationship Id="rId92" Type="http://schemas.openxmlformats.org/officeDocument/2006/relationships/image" Target="media/image65.jpeg"/><Relationship Id="rId162" Type="http://schemas.openxmlformats.org/officeDocument/2006/relationships/theme" Target="theme/theme1.xml"/><Relationship Id="rId2" Type="http://schemas.openxmlformats.org/officeDocument/2006/relationships/customXml" Target="../customXml/item2.xml"/><Relationship Id="rId29" Type="http://schemas.openxmlformats.org/officeDocument/2006/relationships/image" Target="media/image9.png"/><Relationship Id="rId24" Type="http://schemas.openxmlformats.org/officeDocument/2006/relationships/image" Target="media/image4.png"/><Relationship Id="rId40" Type="http://schemas.openxmlformats.org/officeDocument/2006/relationships/image" Target="media/image19.png"/><Relationship Id="rId45" Type="http://schemas.openxmlformats.org/officeDocument/2006/relationships/image" Target="media/image24.png"/><Relationship Id="rId66" Type="http://schemas.microsoft.com/office/2007/relationships/hdphoto" Target="media/hdphoto1.wdp"/><Relationship Id="rId87" Type="http://schemas.openxmlformats.org/officeDocument/2006/relationships/image" Target="media/image61.png"/><Relationship Id="rId110" Type="http://schemas.openxmlformats.org/officeDocument/2006/relationships/image" Target="media/image77.png"/><Relationship Id="rId115" Type="http://schemas.microsoft.com/office/2007/relationships/hdphoto" Target="media/hdphoto11.wdp"/><Relationship Id="rId131" Type="http://schemas.openxmlformats.org/officeDocument/2006/relationships/image" Target="media/image93.jpeg"/><Relationship Id="rId136" Type="http://schemas.openxmlformats.org/officeDocument/2006/relationships/image" Target="media/image97.jpeg"/><Relationship Id="rId157" Type="http://schemas.openxmlformats.org/officeDocument/2006/relationships/header" Target="header13.xml"/><Relationship Id="rId61" Type="http://schemas.openxmlformats.org/officeDocument/2006/relationships/image" Target="media/image40.png"/><Relationship Id="rId82" Type="http://schemas.openxmlformats.org/officeDocument/2006/relationships/image" Target="media/image56.jpeg"/><Relationship Id="rId152" Type="http://schemas.openxmlformats.org/officeDocument/2006/relationships/image" Target="media/image111.png"/><Relationship Id="rId19" Type="http://schemas.microsoft.com/office/2016/09/relationships/commentsIds" Target="commentsIds.xml"/><Relationship Id="rId14" Type="http://schemas.openxmlformats.org/officeDocument/2006/relationships/header" Target="header3.xml"/><Relationship Id="rId30" Type="http://schemas.openxmlformats.org/officeDocument/2006/relationships/image" Target="media/image10.png"/><Relationship Id="rId35" Type="http://schemas.openxmlformats.org/officeDocument/2006/relationships/image" Target="media/image14.png"/><Relationship Id="rId56" Type="http://schemas.openxmlformats.org/officeDocument/2006/relationships/image" Target="media/image35.png"/><Relationship Id="rId77" Type="http://schemas.microsoft.com/office/2007/relationships/hdphoto" Target="media/hdphoto2.wdp"/><Relationship Id="rId100" Type="http://schemas.openxmlformats.org/officeDocument/2006/relationships/image" Target="media/image71.png"/><Relationship Id="rId105" Type="http://schemas.openxmlformats.org/officeDocument/2006/relationships/image" Target="media/image74.png"/><Relationship Id="rId126" Type="http://schemas.openxmlformats.org/officeDocument/2006/relationships/image" Target="media/image89.png"/><Relationship Id="rId147" Type="http://schemas.openxmlformats.org/officeDocument/2006/relationships/image" Target="media/image106.png"/><Relationship Id="rId8" Type="http://schemas.openxmlformats.org/officeDocument/2006/relationships/webSettings" Target="webSettings.xml"/><Relationship Id="rId51" Type="http://schemas.openxmlformats.org/officeDocument/2006/relationships/image" Target="media/image30.png"/><Relationship Id="rId72" Type="http://schemas.openxmlformats.org/officeDocument/2006/relationships/image" Target="media/image48.png"/><Relationship Id="rId93" Type="http://schemas.openxmlformats.org/officeDocument/2006/relationships/image" Target="media/image66.jpeg"/><Relationship Id="rId98" Type="http://schemas.openxmlformats.org/officeDocument/2006/relationships/image" Target="media/image70.png"/><Relationship Id="rId121" Type="http://schemas.openxmlformats.org/officeDocument/2006/relationships/image" Target="media/image85.png"/><Relationship Id="rId142" Type="http://schemas.openxmlformats.org/officeDocument/2006/relationships/image" Target="media/image103.jpeg"/><Relationship Id="rId3" Type="http://schemas.openxmlformats.org/officeDocument/2006/relationships/customXml" Target="../customXml/item3.xml"/><Relationship Id="rId25" Type="http://schemas.openxmlformats.org/officeDocument/2006/relationships/image" Target="media/image5.png"/><Relationship Id="rId46" Type="http://schemas.openxmlformats.org/officeDocument/2006/relationships/image" Target="media/image25.png"/><Relationship Id="rId67" Type="http://schemas.openxmlformats.org/officeDocument/2006/relationships/image" Target="media/image45.png"/><Relationship Id="rId116" Type="http://schemas.openxmlformats.org/officeDocument/2006/relationships/image" Target="media/image81.jpeg"/><Relationship Id="rId137" Type="http://schemas.openxmlformats.org/officeDocument/2006/relationships/image" Target="media/image98.png"/><Relationship Id="rId158" Type="http://schemas.openxmlformats.org/officeDocument/2006/relationships/header" Target="header14.xml"/><Relationship Id="rId20" Type="http://schemas.microsoft.com/office/2018/08/relationships/commentsExtensible" Target="commentsExtensible.xml"/><Relationship Id="rId41" Type="http://schemas.openxmlformats.org/officeDocument/2006/relationships/image" Target="media/image20.png"/><Relationship Id="rId62" Type="http://schemas.openxmlformats.org/officeDocument/2006/relationships/image" Target="media/image41.jpeg"/><Relationship Id="rId83" Type="http://schemas.openxmlformats.org/officeDocument/2006/relationships/image" Target="media/image57.png"/><Relationship Id="rId88" Type="http://schemas.openxmlformats.org/officeDocument/2006/relationships/image" Target="media/image62.png"/><Relationship Id="rId111" Type="http://schemas.microsoft.com/office/2007/relationships/hdphoto" Target="media/hdphoto10.wdp"/><Relationship Id="rId132" Type="http://schemas.openxmlformats.org/officeDocument/2006/relationships/header" Target="header9.xml"/><Relationship Id="rId153" Type="http://schemas.openxmlformats.org/officeDocument/2006/relationships/image" Target="media/image112.png"/><Relationship Id="rId15" Type="http://schemas.openxmlformats.org/officeDocument/2006/relationships/header" Target="header4.xml"/><Relationship Id="rId36" Type="http://schemas.openxmlformats.org/officeDocument/2006/relationships/image" Target="media/image15.png"/><Relationship Id="rId57" Type="http://schemas.openxmlformats.org/officeDocument/2006/relationships/image" Target="media/image36.png"/><Relationship Id="rId106" Type="http://schemas.microsoft.com/office/2007/relationships/hdphoto" Target="media/hdphoto8.wdp"/><Relationship Id="rId127" Type="http://schemas.microsoft.com/office/2007/relationships/hdphoto" Target="media/hdphoto14.wdp"/><Relationship Id="rId10" Type="http://schemas.openxmlformats.org/officeDocument/2006/relationships/endnotes" Target="endnotes.xml"/><Relationship Id="rId31" Type="http://schemas.openxmlformats.org/officeDocument/2006/relationships/image" Target="media/image11.jpeg"/><Relationship Id="rId52" Type="http://schemas.openxmlformats.org/officeDocument/2006/relationships/image" Target="media/image31.png"/><Relationship Id="rId73" Type="http://schemas.openxmlformats.org/officeDocument/2006/relationships/header" Target="header8.xml"/><Relationship Id="rId78" Type="http://schemas.openxmlformats.org/officeDocument/2006/relationships/image" Target="media/image52.png"/><Relationship Id="rId94" Type="http://schemas.openxmlformats.org/officeDocument/2006/relationships/image" Target="media/image67.jpeg"/><Relationship Id="rId99" Type="http://schemas.microsoft.com/office/2007/relationships/hdphoto" Target="media/hdphoto5.wdp"/><Relationship Id="rId101" Type="http://schemas.microsoft.com/office/2007/relationships/hdphoto" Target="media/hdphoto6.wdp"/><Relationship Id="rId122" Type="http://schemas.openxmlformats.org/officeDocument/2006/relationships/image" Target="media/image86.jpeg"/><Relationship Id="rId143" Type="http://schemas.openxmlformats.org/officeDocument/2006/relationships/image" Target="media/image104.png"/><Relationship Id="rId148" Type="http://schemas.openxmlformats.org/officeDocument/2006/relationships/image" Target="media/image107.png"/><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6.png"/><Relationship Id="rId47" Type="http://schemas.openxmlformats.org/officeDocument/2006/relationships/image" Target="media/image26.png"/><Relationship Id="rId68" Type="http://schemas.openxmlformats.org/officeDocument/2006/relationships/oleObject" Target="embeddings/oleObject1.bin"/><Relationship Id="rId89" Type="http://schemas.openxmlformats.org/officeDocument/2006/relationships/image" Target="media/image63.png"/><Relationship Id="rId112" Type="http://schemas.openxmlformats.org/officeDocument/2006/relationships/image" Target="media/image78.png"/><Relationship Id="rId133" Type="http://schemas.openxmlformats.org/officeDocument/2006/relationships/image" Target="media/image94.png"/><Relationship Id="rId154" Type="http://schemas.openxmlformats.org/officeDocument/2006/relationships/image" Target="media/image113.png"/><Relationship Id="rId16" Type="http://schemas.openxmlformats.org/officeDocument/2006/relationships/header" Target="header5.xml"/><Relationship Id="rId37" Type="http://schemas.openxmlformats.org/officeDocument/2006/relationships/image" Target="media/image16.png"/><Relationship Id="rId58" Type="http://schemas.openxmlformats.org/officeDocument/2006/relationships/image" Target="media/image37.png"/><Relationship Id="rId79" Type="http://schemas.openxmlformats.org/officeDocument/2006/relationships/image" Target="media/image53.png"/><Relationship Id="rId102" Type="http://schemas.openxmlformats.org/officeDocument/2006/relationships/image" Target="media/image72.png"/><Relationship Id="rId123" Type="http://schemas.openxmlformats.org/officeDocument/2006/relationships/image" Target="media/image87.jpeg"/><Relationship Id="rId144" Type="http://schemas.openxmlformats.org/officeDocument/2006/relationships/header" Target="header10.xml"/><Relationship Id="rId90" Type="http://schemas.microsoft.com/office/2007/relationships/hdphoto" Target="media/hdphoto3.wdp"/><Relationship Id="rId27" Type="http://schemas.openxmlformats.org/officeDocument/2006/relationships/image" Target="media/image7.jpeg"/><Relationship Id="rId48" Type="http://schemas.openxmlformats.org/officeDocument/2006/relationships/image" Target="media/image27.png"/><Relationship Id="rId69" Type="http://schemas.openxmlformats.org/officeDocument/2006/relationships/image" Target="media/image46.png"/><Relationship Id="rId113" Type="http://schemas.openxmlformats.org/officeDocument/2006/relationships/image" Target="media/image79.png"/><Relationship Id="rId134" Type="http://schemas.openxmlformats.org/officeDocument/2006/relationships/image" Target="media/image95.jpeg"/><Relationship Id="rId80" Type="http://schemas.openxmlformats.org/officeDocument/2006/relationships/image" Target="media/image54.jpeg"/><Relationship Id="rId155" Type="http://schemas.openxmlformats.org/officeDocument/2006/relationships/image" Target="media/image114.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AC2E8663BEFE154C9872964BA74A069B" ma:contentTypeVersion="2" ma:contentTypeDescription="Criar um novo documento." ma:contentTypeScope="" ma:versionID="419eecd40a7aa7e56a584c4f4bbf6770">
  <xsd:schema xmlns:xsd="http://www.w3.org/2001/XMLSchema" xmlns:xs="http://www.w3.org/2001/XMLSchema" xmlns:p="http://schemas.microsoft.com/office/2006/metadata/properties" xmlns:ns2="b4a7aa59-eed9-47bd-b709-4f7f606125a5" targetNamespace="http://schemas.microsoft.com/office/2006/metadata/properties" ma:root="true" ma:fieldsID="f844ab2f7456f336e882b496be63f619" ns2:_="">
    <xsd:import namespace="b4a7aa59-eed9-47bd-b709-4f7f606125a5"/>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4a7aa59-eed9-47bd-b709-4f7f606125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IEEE2006OfficeOnline.xsl" StyleName="IEEE" Version="2006">
  <b:Source>
    <b:Tag>Phi03</b:Tag>
    <b:SourceType>Patent</b:SourceType>
    <b:Guid>{CCCE75F3-8AAF-4768-BF9D-4133BC43DC45}</b:Guid>
    <b:Author>
      <b:Inventor>
        <b:NameList>
          <b:Person>
            <b:Last>Semiconductors</b:Last>
            <b:First>Philips</b:First>
          </b:Person>
        </b:NameList>
      </b:Inventor>
    </b:Author>
    <b:Title>74HCT14 Hex inverting Schmitt trigger</b:Title>
    <b:Year>2003</b:Year>
    <b:Month>outubro</b:Month>
    <b:Day>30</b:Day>
    <b:PatentNumber>74HCT14</b:PatentNumber>
    <b:RefOrder>8</b:RefOrder>
  </b:Source>
  <b:Source>
    <b:Tag>STM00</b:Tag>
    <b:SourceType>Patent</b:SourceType>
    <b:Guid>{01091C34-9A72-457A-AAE9-F6B4E922BF56}</b:Guid>
    <b:Title>DUAL FULL-BRIDGE DRIVER</b:Title>
    <b:Year>2000</b:Year>
    <b:Author>
      <b:Inventor>
        <b:NameList>
          <b:Person>
            <b:Last>STMicroelectronics</b:Last>
          </b:Person>
        </b:NameList>
      </b:Inventor>
    </b:Author>
    <b:Month>janeiro</b:Month>
    <b:PatentNumber>L298 datasheet</b:PatentNumber>
    <b:RefOrder>10</b:RefOrder>
  </b:Source>
  <b:Source>
    <b:Tag>Tex96</b:Tag>
    <b:SourceType>DocumentFromInternetSite</b:SourceType>
    <b:Guid>{2541DDAE-44CB-4282-BC76-119A284FBAC2}</b:Guid>
    <b:Title>SN54/74HCT CMOS Logic Family Applications and Restrictions</b:Title>
    <b:Year>1996</b:Year>
    <b:Month>maio</b:Month>
    <b:YearAccessed>2021</b:YearAccessed>
    <b:MonthAccessed>fevereiro</b:MonthAccessed>
    <b:DayAccessed>2</b:DayAccessed>
    <b:URL>https://www.ti.com/lit/an/scla011/scla011.pdf?ts=1612201599681&amp;ref_url=https%253A%252F%252Fwww.ti.com%252Fproduct%252FCD74HCT251</b:URL>
    <b:Author>
      <b:Author>
        <b:Corporate>Texas Instruments</b:Corporate>
      </b:Author>
    </b:Author>
    <b:RefOrder>7</b:RefOrder>
  </b:Source>
  <b:Source>
    <b:Tag>Pol14</b:Tag>
    <b:SourceType>DocumentFromInternetSite</b:SourceType>
    <b:Guid>{5B80554E-37BC-445A-A2C2-2120D62663C9}</b:Guid>
    <b:Title>pololu.com</b:Title>
    <b:Year>2001-2014</b:Year>
    <b:YearAccessed>2021</b:YearAccessed>
    <b:MonthAccessed>fevereiro</b:MonthAccessed>
    <b:DayAccessed>3</b:DayAccessed>
    <b:URL>https://www.pololu.com/docs/pdf/0J12/QTR-8x.pdf</b:URL>
    <b:Author>
      <b:Author>
        <b:NameList>
          <b:Person>
            <b:Last>Corporation</b:Last>
            <b:First>Pololu</b:First>
          </b:Person>
        </b:NameList>
      </b:Author>
    </b:Author>
    <b:RefOrder>19</b:RefOrder>
  </b:Source>
  <b:Source>
    <b:Tag>Ana21</b:Tag>
    <b:SourceType>InternetSite</b:SourceType>
    <b:Guid>{279223FF-F0DD-41B1-9B8A-317B50ADC143}</b:Guid>
    <b:Title>Fecha tudo. Escolas e universidades em casa a partir de sexta-feira.</b:Title>
    <b:Year>2021</b:Year>
    <b:Author>
      <b:Author>
        <b:NameList>
          <b:Person>
            <b:Last>Cardoso</b:Last>
            <b:First>Ana</b:First>
            <b:Middle>Gaspar e Inês</b:Middle>
          </b:Person>
        </b:NameList>
      </b:Author>
    </b:Author>
    <b:ProductionCompany>Jornal de Notícias</b:ProductionCompany>
    <b:Month>janeiro</b:Month>
    <b:Day>21</b:Day>
    <b:YearAccessed>2021</b:YearAccessed>
    <b:MonthAccessed>fevereiro</b:MonthAccessed>
    <b:DayAccessed>3</b:DayAccessed>
    <b:URL>https://www.jn.pt/nacional/fecha-tudo-escolas-e-universidade-em-casa-a-partir-de-sexta-feira-13256762.html</b:URL>
    <b:RefOrder>6</b:RefOrder>
  </b:Source>
  <b:Source>
    <b:Tag>SNS20</b:Tag>
    <b:SourceType>InternetSite</b:SourceType>
    <b:Guid>{956384FE-D6BB-40C6-A238-0CCE9466A549}</b:Guid>
    <b:Title>Covid-19 | Pandemia</b:Title>
    <b:InternetSiteTitle>Sns.gov.pt</b:InternetSiteTitle>
    <b:Year>2020</b:Year>
    <b:Month>março</b:Month>
    <b:Day>11</b:Day>
    <b:URL>https://www.sns.gov.pt/noticias/2020/03/11/covid-19-pandemia/</b:URL>
    <b:YearAccessed>2020</b:YearAccessed>
    <b:MonthAccessed>dezembro</b:MonthAccessed>
    <b:DayAccessed>16</b:DayAccessed>
    <b:Author>
      <b:Author>
        <b:Corporate>SNS - Serviço Nacional de Saúde</b:Corporate>
      </b:Author>
    </b:Author>
    <b:RefOrder>1</b:RefOrder>
  </b:Source>
  <b:Source>
    <b:Tag>DOn</b:Tag>
    <b:SourceType>InternetSite</b:SourceType>
    <b:Guid>{32F1AACB-2B0A-41D8-81D9-8A4B16FDFEBD}</b:Guid>
    <b:Author>
      <b:Author>
        <b:NameList>
          <b:Person>
            <b:Last>D'Onfro</b:Last>
            <b:First>Jillian</b:First>
          </b:Person>
        </b:NameList>
      </b:Author>
    </b:Author>
    <b:Title>Robots To The Rescue: How High-Tech Machines Are Being Used To Contain The Wuhan Coronavirus</b:Title>
    <b:Year>2020</b:Year>
    <b:Month>fevereiro</b:Month>
    <b:Day>2</b:Day>
    <b:YearAccessed>2020</b:YearAccessed>
    <b:MonthAccessed>dezembro</b:MonthAccessed>
    <b:DayAccessed>16</b:DayAccessed>
    <b:URL>https://www.forbes.com/sites/jilliandonfro/2020/02/02/robots-to-the-rescue-how-high-tech-machines-are-being-used-to-contain-the-wuhan-coronavirus/?sh=73364f201779</b:URL>
    <b:InternetSiteTitle>Forbes</b:InternetSiteTitle>
    <b:RefOrder>5</b:RefOrder>
  </b:Source>
  <b:Source>
    <b:Tag>Ins83</b:Tag>
    <b:SourceType>Patent</b:SourceType>
    <b:Guid>{708CFDD3-3663-41E1-A07E-3F31ECB37AE7}</b:Guid>
    <b:Author>
      <b:Inventor>
        <b:NameList>
          <b:Person>
            <b:Last>Instruments</b:Last>
            <b:First>Texas</b:First>
          </b:Person>
        </b:NameList>
      </b:Inventor>
    </b:Author>
    <b:Title>TL494 Pulse-Width-Modulation Control Circui</b:Title>
    <b:Year>1983</b:Year>
    <b:Month>janeiro</b:Month>
    <b:YearAccessed>2017</b:YearAccessed>
    <b:MonthAccessed>março</b:MonthAccessed>
    <b:PatentNumber>TL494 datasheet</b:PatentNumber>
    <b:RefOrder>9</b:RefOrder>
  </b:Source>
  <b:Source>
    <b:Tag>TUR21</b:Tag>
    <b:SourceType>InternetSite</b:SourceType>
    <b:Guid>{87820586-5C74-411A-88C2-BA783F123D4D}</b:Guid>
    <b:Title>O que é o certificado CE?</b:Title>
    <b:YearAccessed>2021</b:YearAccessed>
    <b:MonthAccessed>fevereiro</b:MonthAccessed>
    <b:DayAccessed>2</b:DayAccessed>
    <b:URL>https://www.ceisaret.com/pt/ce-sertifikasi-nedir/</b:URL>
    <b:Author>
      <b:Author>
        <b:Corporate>TUR CERT</b:Corporate>
      </b:Author>
    </b:Author>
    <b:RefOrder>17</b:RefOrder>
  </b:Source>
  <b:Source>
    <b:Tag>Jor14</b:Tag>
    <b:SourceType>DocumentFromInternetSite</b:SourceType>
    <b:Guid>{B6C6E63D-7D29-492C-8913-207470242B3F}</b:Guid>
    <b:Author>
      <b:Author>
        <b:Corporate>Jornal Oficial da União Europeia</b:Corporate>
      </b:Author>
    </b:Author>
    <b:Title>DIRETIVA 2014/35/UE DO PARLAMENTO EUROPEU E DO CONSELHO</b:Title>
    <b:Year>2014</b:Year>
    <b:Month>março</b:Month>
    <b:Day>29</b:Day>
    <b:YearAccessed>2021</b:YearAccessed>
    <b:MonthAccessed>fevereiro</b:MonthAccessed>
    <b:DayAccessed>8</b:DayAccessed>
    <b:URL>https://eur-lex.europa.eu/legal-content/PT/TXT/PDF/?uri=CELEX:32014L0035&amp;from=EN</b:URL>
    <b:PeriodicalTitle>relativa à harmonização da legislação dos Estados-Membros respeitante à disponibilização no mercado de material elétrico destinado a ser utilizado dentro de certos limites</b:PeriodicalTitle>
    <b:RefOrder>18</b:RefOrder>
  </b:Source>
  <b:Source>
    <b:Tag>motor</b:Tag>
    <b:SourceType>Patent</b:SourceType>
    <b:Guid>{6716613E-328E-4047-B945-7553D3F4A8F6}</b:Guid>
    <b:Author>
      <b:Inventor>
        <b:NameList>
          <b:Person>
            <b:Last>Electromotor</b:Last>
            <b:First>Zhengk</b:First>
          </b:Person>
        </b:NameList>
      </b:Inventor>
    </b:Author>
    <b:PatentNumber>ZGB37RG</b:PatentNumber>
    <b:RefOrder>13</b:RefOrder>
  </b:Source>
  <b:Source>
    <b:Tag>Ele21</b:Tag>
    <b:SourceType>InternetSite</b:SourceType>
    <b:Guid>{331DD8D7-0AFB-4737-BCA5-51FD7C2A7E88}</b:Guid>
    <b:Title>Electrostatic-sensitive device</b:Title>
    <b:ProductionCompany>Wikipedia</b:ProductionCompany>
    <b:YearAccessed>2021</b:YearAccessed>
    <b:MonthAccessed>fevereiro</b:MonthAccessed>
    <b:DayAccessed>8</b:DayAccessed>
    <b:URL>https://en.wikipedia.org/wiki/Electrostatic-sensitive_device</b:URL>
    <b:RefOrder>16</b:RefOrder>
  </b:Source>
  <b:Source>
    <b:Tag>fiabilidade</b:Tag>
    <b:SourceType>DocumentFromInternetSite</b:SourceType>
    <b:Guid>{B8E6C0D8-D812-43F9-A40A-F3AD844AB05B}</b:Guid>
    <b:Title>Fiabilidade e boas práticas de projeto</b:Title>
    <b:Year>2014</b:Year>
    <b:Author>
      <b:Author>
        <b:NameList>
          <b:Person>
            <b:Last>Carvalhal</b:Last>
            <b:First>Paulo</b:First>
          </b:Person>
        </b:NameList>
      </b:Author>
    </b:Author>
    <b:YearAccessed>2021</b:YearAccessed>
    <b:MonthAccessed>fevereiro</b:MonthAccessed>
    <b:DayAccessed>3</b:DayAccessed>
    <b:URL>https://elearning.uminho.pt/bbcswebdav/pid-1045855-dt-content-rid-3987823_1/courses/2021.9305O4_1/FiabilidadeBoasPraticasProjeto_PCarvalhal.pdf</b:URL>
    <b:RefOrder>15</b:RefOrder>
  </b:Source>
  <b:Source>
    <b:Tag>Con20</b:Tag>
    <b:SourceType>InternetSite</b:SourceType>
    <b:Guid>{46824C75-EB35-4539-88D4-3EF24CC3C497}</b:Guid>
    <b:Title>Conheça Jaci: o robô de desinfecção que auxilia no combate a Covid-19</b:Title>
    <b:Year>2020</b:Year>
    <b:Month>abril</b:Month>
    <b:Day>29</b:Day>
    <b:YearAccessed>2021</b:YearAccessed>
    <b:MonthAccessed>fevereiro</b:MonthAccessed>
    <b:DayAccessed>8</b:DayAccessed>
    <b:URL>https://www.pucrs.br/tecnopuc/2020/04/29/conheca-jaci-o-robo-de-desinfeccao-que-auxilia-no-combate-covid-19/</b:URL>
    <b:ProductionCompany>Tecnopuc</b:ProductionCompany>
    <b:RefOrder>2</b:RefOrder>
  </b:Source>
  <b:Source>
    <b:Tag>Battery</b:Tag>
    <b:SourceType>Patent</b:SourceType>
    <b:Guid>{7B65117C-1A96-4270-BEC9-DBF25A6C4AEC}</b:Guid>
    <b:Title>TENERGY 18650 2200 mAh Li-Ion Cell </b:Title>
    <b:Author>
      <b:Inventor>
        <b:NameList>
          <b:Person>
            <b:Last>Corporation</b:Last>
            <b:First>Tenergy</b:First>
          </b:Person>
        </b:NameList>
      </b:Inventor>
    </b:Author>
    <b:PatentNumber>Tenergy 18650</b:PatentNumber>
    <b:RefOrder>11</b:RefOrder>
  </b:Source>
  <b:Source>
    <b:Tag>Regulator</b:Tag>
    <b:SourceType>Patent</b:SourceType>
    <b:Guid>{6A5245FC-1063-47E0-8465-63D20AACAE6F}</b:Guid>
    <b:Title>LM340, LM340A and LM78xx Wide VIN 1.5-A Fixed Voltage Regulators</b:Title>
    <b:Year>2000</b:Year>
    <b:Month>setembro</b:Month>
    <b:Author>
      <b:Inventor>
        <b:NameList>
          <b:Person>
            <b:Last>Instruments</b:Last>
            <b:First>Texas</b:First>
          </b:Person>
        </b:NameList>
      </b:Inventor>
    </b:Author>
    <b:PatentNumber>LM7805 datasheet</b:PatentNumber>
    <b:RefOrder>14</b:RefOrder>
  </b:Source>
  <b:Source>
    <b:Tag>BMS21</b:Tag>
    <b:SourceType>InternetSite</b:SourceType>
    <b:Guid>{FBE7F21F-A60E-4791-9DCB-1C1B3A3D8442}</b:Guid>
    <b:Title>BMS PARA PROTECÇÃO BATERIAS 18650 3S 12,6V 20A</b:Title>
    <b:YearAccessed>2021</b:YearAccessed>
    <b:MonthAccessed>fevereiro</b:MonthAccessed>
    <b:DayAccessed>10</b:DayAccessed>
    <b:URL>https://www.botnroll.com/pt/acessorios/2558-bms-para-protec-o-baterias-18650-3s-12-6v-20a.html</b:URL>
    <b:RefOrder>12</b:RefOrder>
  </b:Source>
  <b:Source>
    <b:Tag>RestockHospitals</b:Tag>
    <b:SourceType>InternetSite</b:SourceType>
    <b:Guid>{62F86B4E-BEA8-4408-9B7C-62A3B9CB7725}</b:Guid>
    <b:Author>
      <b:Author>
        <b:NameList>
          <b:Person>
            <b:Last>Brand Talk</b:Last>
            <b:First>Evangeline</b:First>
            <b:Middle>Lew</b:Middle>
          </b:Person>
        </b:NameList>
      </b:Author>
    </b:Author>
    <b:Title>Pandemic and the Smarter World: A Future of Robots?</b:Title>
    <b:Year>2020</b:Year>
    <b:Month>maio</b:Month>
    <b:Day>5</b:Day>
    <b:YearAccessed>2021</b:YearAccessed>
    <b:MonthAccessed>fevereiro</b:MonthAccessed>
    <b:DayAccessed>10</b:DayAccessed>
    <b:URL>https://www8.gsb.columbia.edu/articles/brand-talk/pandemic-and-smarter-world-future-robots</b:URL>
    <b:RefOrder>3</b:RefOrder>
  </b:Source>
  <b:Source>
    <b:Tag>Eri20</b:Tag>
    <b:SourceType>InternetSite</b:SourceType>
    <b:Guid>{8957223C-4F27-4D47-BA27-4895FF9624EA}</b:Guid>
    <b:Author>
      <b:Author>
        <b:NameList>
          <b:Person>
            <b:Last>Erico Guizzo</b:Last>
            <b:First>Randi</b:First>
            <b:Middle>Klett</b:Middle>
          </b:Person>
        </b:NameList>
      </b:Author>
    </b:Author>
    <b:Title>How Robots Became Essential Workers in the COVID-19 Response</b:Title>
    <b:ProductionCompany>IEEE SPECTRUM</b:ProductionCompany>
    <b:Year>2020</b:Year>
    <b:Month>setembro</b:Month>
    <b:Day>30</b:Day>
    <b:YearAccessed>2021</b:YearAccessed>
    <b:MonthAccessed>fevereiro</b:MonthAccessed>
    <b:DayAccessed>10</b:DayAccessed>
    <b:URL>https://spectrum.ieee.org/robotics/medical-robots/how-robots-became-essential-workers-in-the-covid19-response</b:URL>
    <b:RefOrder>4</b:RefOrder>
  </b:Source>
  <b:Source>
    <b:Tag>Gar21</b:Tag>
    <b:SourceType>InternetSite</b:SourceType>
    <b:Guid>{39D08B21-0821-49CD-9A06-696C3F75E8FF}</b:Guid>
    <b:Author>
      <b:Author>
        <b:NameList>
          <b:Person>
            <b:Last>Bocock</b:Last>
            <b:First>Gary</b:First>
          </b:Person>
        </b:NameList>
      </b:Author>
    </b:Author>
    <b:Title>Electrolytic Capacitors Determine The Lifetime Of A Power Supply</b:Title>
    <b:ProductionCompany>XP Power</b:ProductionCompany>
    <b:YearAccessed>2021</b:YearAccessed>
    <b:MonthAccessed>fevereiro</b:MonthAccessed>
    <b:DayAccessed>11</b:DayAccessed>
    <b:URL>https://www.xppower.com/resources/blog/electrolytic-capacitor-lifetime-in-power-supplies</b:URL>
    <b:RefOrder>20</b:RefOrder>
  </b:Source>
  <b:Source>
    <b:Tag>Ceramics</b:Tag>
    <b:SourceType>InternetSite</b:SourceType>
    <b:Guid>{87B31000-3073-4A77-9365-0DE90468060F}</b:Guid>
    <b:Title>How can I estimate the life of ceramic capacitors?</b:Title>
    <b:ProductionCompany>Taiyo Yuden</b:ProductionCompany>
    <b:YearAccessed>2021</b:YearAccessed>
    <b:MonthAccessed>fevereiro</b:MonthAccessed>
    <b:DayAccessed>11</b:DayAccessed>
    <b:URL>https://www.yuden.co.jp/eu/product/support/faq/q020.html</b:URL>
    <b:RefOrder>21</b:RefOrder>
  </b:Source>
  <b:Source>
    <b:Tag>Baterias</b:Tag>
    <b:SourceType>InternetSite</b:SourceType>
    <b:Guid>{E4A4F815-ACEC-4DB1-8B9B-A8D8862C96CD}</b:Guid>
    <b:Title>How to Prolong the Life of an 18650 Battery</b:Title>
    <b:ProductionCompany>instructables ciruits</b:ProductionCompany>
    <b:YearAccessed>2021</b:YearAccessed>
    <b:MonthAccessed>fevereiro</b:MonthAccessed>
    <b:DayAccessed>11</b:DayAccessed>
    <b:URL>https://www.instructables.com/How-to-Prolong-the-Life-of-an-18650-Battery/</b:URL>
    <b:RefOrder>22</b:RefOrder>
  </b:Source>
  <b:Source>
    <b:Tag>Motor</b:Tag>
    <b:SourceType>InternetSite</b:SourceType>
    <b:Guid>{A5526F78-2023-498C-BD18-E4EDF0A3989E}</b:Guid>
    <b:Title>Brushed vs. brushless DC motors</b:Title>
    <b:YearAccessed>2021</b:YearAccessed>
    <b:MonthAccessed>fevereiro</b:MonthAccessed>
    <b:DayAccessed>11</b:DayAccessed>
    <b:URL>https://drive.tech/en/stream-content/brushed-vs-brushless-dc-motors</b:URL>
    <b:Author>
      <b:Author>
        <b:NameList>
          <b:Person>
            <b:Last>Perzan</b:Last>
            <b:First>Angelica</b:First>
          </b:Person>
        </b:NameList>
      </b:Author>
    </b:Author>
    <b:ProductionCompany>drive.tech</b:ProductionCompany>
    <b:RefOrder>23</b:RefOrder>
  </b:Source>
  <b:Source>
    <b:Tag>Semiconductors</b:Tag>
    <b:SourceType>DocumentFromInternetSite</b:SourceType>
    <b:Guid>{91F12616-048F-42F5-B121-A2A9A5545F43}</b:Guid>
    <b:Title>Calculating Useful Lifetimes of Embedded Processors</b:Title>
    <b:Year>2014</b:Year>
    <b:URL>https://www.ti.com/lit/an/sprabx4b/sprabx4b.pdf?ts=1612984192026</b:URL>
    <b:Author>
      <b:Author>
        <b:NameList>
          <b:Person>
            <b:Last>Instruments</b:Last>
            <b:First>Texas</b:First>
          </b:Person>
        </b:NameList>
      </b:Author>
    </b:Author>
    <b:YearAccessed>2021</b:YearAccessed>
    <b:MonthAccessed>fevereiro</b:MonthAccessed>
    <b:DayAccessed>11</b:DayAccessed>
    <b:RefOrder>24</b:RefOrder>
  </b:Source>
  <b:Source>
    <b:Tag>SIC20</b:Tag>
    <b:SourceType>DocumentFromInternetSite</b:SourceType>
    <b:Guid>{6BF87046-8BEF-4598-8BEF-BD861CC715AA}</b:Guid>
    <b:Author>
      <b:Author>
        <b:Corporate>SIC Notícias</b:Corporate>
      </b:Author>
    </b:Author>
    <b:Title>Coronavírus - Hospitais de Lisboa quase a esgotar capacidade</b:Title>
    <b:Year>2020</b:Year>
    <b:Month>outubro</b:Month>
    <b:Day>14</b:Day>
    <b:YearAccessed>2021</b:YearAccessed>
    <b:MonthAccessed>março</b:MonthAccessed>
    <b:DayAccessed>24</b:DayAccessed>
    <b:URL>https://sicnoticias.pt/especiais/coronavirus/2020-10-14-Hospitais-de-Lisboa-quase-a-esgotar-capacidade</b:URL>
    <b:RefOrder>2</b:RefOrder>
  </b:Source>
  <b:Source>
    <b:Tag>ApresGarr</b:Tag>
    <b:SourceType>DocumentFromInternetSite</b:SourceType>
    <b:Guid>{130364D0-51DF-4046-AD00-E89F9AB9668F}</b:Guid>
    <b:Title>Apresentação PI</b:Title>
    <b:Year>2020</b:Year>
    <b:Author>
      <b:Author>
        <b:NameList>
          <b:Person>
            <b:Last>Garrido</b:Last>
            <b:First>Paulo</b:First>
          </b:Person>
        </b:NameList>
      </b:Author>
    </b:Author>
    <b:URL>https://elearning.uminho.pt/bbcswebdav/pid-1045855-dt-content-rid-3987827_1/courses/2021.9305O4_1/ProjetoIntegrador_LPI1_2021.pptx%281%29.pdf</b:URL>
    <b:RefOrder>7</b:RefOrder>
  </b:Source>
  <b:Source>
    <b:Tag>STM21</b:Tag>
    <b:SourceType>InternetSite</b:SourceType>
    <b:Guid>{2B42E625-5D23-4016-9709-B0822ECCD785}</b:Guid>
    <b:Author>
      <b:Author>
        <b:NameList>
          <b:Person>
            <b:Last>STMicroeletronics</b:Last>
          </b:Person>
        </b:NameList>
      </b:Author>
    </b:Author>
    <b:Title>NUCLEO-F767ZI - STM32 Nucleo-144 development board with STM32F767ZI MCU, supports Arduino, ST Zio and morpho connectivity</b:Title>
    <b:YearAccessed>2021</b:YearAccessed>
    <b:MonthAccessed>março</b:MonthAccessed>
    <b:DayAccessed>24</b:DayAccessed>
    <b:URL>https://www.st.com/en/evaluation-tools/nucleo-f767zi.html</b:URL>
    <b:RefOrder>8</b:RefOrder>
  </b:Source>
  <b:Source>
    <b:Tag>STM211</b:Tag>
    <b:SourceType>InternetSite</b:SourceType>
    <b:Guid>{8BC22F64-8A7C-4A8C-B6CA-B152A073955F}</b:Guid>
    <b:Author>
      <b:Author>
        <b:NameList>
          <b:Person>
            <b:Last>STMicroeletronics</b:Last>
          </b:Person>
        </b:NameList>
      </b:Author>
    </b:Author>
    <b:Title>STM32CubeMX - STM32Cube initialization code generator</b:Title>
    <b:YearAccessed>2021</b:YearAccessed>
    <b:MonthAccessed>março</b:MonthAccessed>
    <b:DayAccessed>24</b:DayAccessed>
    <b:URL>https://www.st.com/en/development-tools/stm32cubemx.html</b:URL>
    <b:RefOrder>9</b:RefOrder>
  </b:Source>
  <b:Source>
    <b:Tag>keil</b:Tag>
    <b:SourceType>InternetSite</b:SourceType>
    <b:Guid>{6C11492E-A65B-441D-AEA8-D0E2F7BBD208}</b:Guid>
    <b:Author>
      <b:Author>
        <b:NameList>
          <b:Person>
            <b:Last>KEIL</b:Last>
            <b:First>Arm</b:First>
          </b:Person>
        </b:NameList>
      </b:Author>
    </b:Author>
    <b:Title>µVision IDE</b:Title>
    <b:YearAccessed>2021</b:YearAccessed>
    <b:MonthAccessed>março</b:MonthAccessed>
    <b:DayAccessed>24</b:DayAccessed>
    <b:URL>https://www2.keil.com/mdk5/uvision/</b:URL>
    <b:RefOrder>10</b:RefOrder>
  </b:Source>
  <b:Source>
    <b:Tag>RFID</b:Tag>
    <b:SourceType>ArticleInAPeriodical</b:SourceType>
    <b:Guid>{C4D39680-5E1C-48E9-89EA-4033AC6E6CB4}</b:Guid>
    <b:Title>IEEE Pervasive Computing</b:Title>
    <b:Year>2006</b:Year>
    <b:Month>janeiro - março</b:Month>
    <b:Author>
      <b:Author>
        <b:NameList>
          <b:Person>
            <b:Last>Want</b:Last>
            <b:First>Roy</b:First>
          </b:Person>
        </b:NameList>
      </b:Author>
    </b:Author>
    <b:PeriodicalTitle>An Introduction to RFID Technology</b:PeriodicalTitle>
    <b:Pages>IEEE Computer Society Digital Library</b:Pages>
    <b:RefOrder>11</b:RefOrder>
  </b:Source>
</b:Sources>
</file>

<file path=customXml/itemProps1.xml><?xml version="1.0" encoding="utf-8"?>
<ds:datastoreItem xmlns:ds="http://schemas.openxmlformats.org/officeDocument/2006/customXml" ds:itemID="{95B20B32-3CE6-477F-A81E-12113806FE7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4a7aa59-eed9-47bd-b709-4f7f606125a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DFE4A8F6-1B4F-4C39-B713-8F028533E31D}">
  <ds:schemaRefs>
    <ds:schemaRef ds:uri="http://schemas.microsoft.com/sharepoint/v3/contenttype/forms"/>
  </ds:schemaRefs>
</ds:datastoreItem>
</file>

<file path=customXml/itemProps3.xml><?xml version="1.0" encoding="utf-8"?>
<ds:datastoreItem xmlns:ds="http://schemas.openxmlformats.org/officeDocument/2006/customXml" ds:itemID="{1B42263A-F16D-40CE-8DA1-4DEA5A5209E1}">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2DD5526F-3424-4856-ACC8-6AB0B6989F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59</TotalTime>
  <Pages>70</Pages>
  <Words>16242</Words>
  <Characters>87713</Characters>
  <Application>Microsoft Office Word</Application>
  <DocSecurity>0</DocSecurity>
  <Lines>730</Lines>
  <Paragraphs>207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103748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luisbarros_3@hotmail.com</dc:creator>
  <cp:keywords/>
  <dc:description/>
  <cp:lastModifiedBy>Diogo Fernandes</cp:lastModifiedBy>
  <cp:revision>5</cp:revision>
  <cp:lastPrinted>2021-02-11T07:31:00Z</cp:lastPrinted>
  <dcterms:created xsi:type="dcterms:W3CDTF">2021-06-20T09:46:00Z</dcterms:created>
  <dcterms:modified xsi:type="dcterms:W3CDTF">2021-06-20T10:57:00Z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gpinto@dei.uminho.pt@https://www.mendeley.com</vt:lpwstr>
  </property>
  <property fmtid="{D5CDD505-2E9C-101B-9397-08002B2CF9AE}" pid="4" name="Mendeley Citation Style_1">
    <vt:lpwstr>http://www.zotero.org/styles/ieee</vt:lpwstr>
  </property>
  <property fmtid="{D5CDD505-2E9C-101B-9397-08002B2CF9AE}" pid="5" name="Mendeley Recent Style Name 0_1">
    <vt:lpwstr>American Medical Association</vt:lpwstr>
  </property>
  <property fmtid="{D5CDD505-2E9C-101B-9397-08002B2CF9AE}" pid="6" name="Mendeley Recent Style Id 0_1">
    <vt:lpwstr>http://www.zotero.org/styles/ama</vt:lpwstr>
  </property>
  <property fmtid="{D5CDD505-2E9C-101B-9397-08002B2CF9AE}" pid="7" name="Mendeley Recent Style Name 1_1">
    <vt:lpwstr>American Political Science Association</vt:lpwstr>
  </property>
  <property fmtid="{D5CDD505-2E9C-101B-9397-08002B2CF9AE}" pid="8" name="Mendeley Recent Style Id 1_1">
    <vt:lpwstr>http://www.zotero.org/styles/apsa</vt:lpwstr>
  </property>
  <property fmtid="{D5CDD505-2E9C-101B-9397-08002B2CF9AE}" pid="9" name="Mendeley Recent Style Name 2_1">
    <vt:lpwstr>American Psychological Association 6th Edition</vt:lpwstr>
  </property>
  <property fmtid="{D5CDD505-2E9C-101B-9397-08002B2CF9AE}" pid="10" name="Mendeley Recent Style Id 2_1">
    <vt:lpwstr>http://www.zotero.org/styles/apa</vt:lpwstr>
  </property>
  <property fmtid="{D5CDD505-2E9C-101B-9397-08002B2CF9AE}" pid="11" name="Mendeley Recent Style Name 3_1">
    <vt:lpwstr>American Sociological Association</vt:lpwstr>
  </property>
  <property fmtid="{D5CDD505-2E9C-101B-9397-08002B2CF9AE}" pid="12" name="Mendeley Recent Style Id 3_1">
    <vt:lpwstr>http://www.zotero.org/styles/asa</vt:lpwstr>
  </property>
  <property fmtid="{D5CDD505-2E9C-101B-9397-08002B2CF9AE}" pid="13" name="Mendeley Recent Style Name 4_1">
    <vt:lpwstr>Chicago Manual of Style (Author-Date format)</vt:lpwstr>
  </property>
  <property fmtid="{D5CDD505-2E9C-101B-9397-08002B2CF9AE}" pid="14" name="Mendeley Recent Style Id 4_1">
    <vt:lpwstr>http://www.zotero.org/styles/chicago-author-date</vt:lpwstr>
  </property>
  <property fmtid="{D5CDD505-2E9C-101B-9397-08002B2CF9AE}" pid="15" name="Mendeley Recent Style Name 5_1">
    <vt:lpwstr>Chicago Manual of Style (Full Note with Bibliography)</vt:lpwstr>
  </property>
  <property fmtid="{D5CDD505-2E9C-101B-9397-08002B2CF9AE}" pid="16" name="Mendeley Recent Style Id 5_1">
    <vt:lpwstr>http://www.zotero.org/styles/chicago-fullnote-bibliography</vt:lpwstr>
  </property>
  <property fmtid="{D5CDD505-2E9C-101B-9397-08002B2CF9AE}" pid="17" name="Mendeley Recent Style Name 6_1">
    <vt:lpwstr>Chicago Manual of Style (Note with Bibliography)</vt:lpwstr>
  </property>
  <property fmtid="{D5CDD505-2E9C-101B-9397-08002B2CF9AE}" pid="18" name="Mendeley Recent Style Id 6_1">
    <vt:lpwstr>http://www.zotero.org/styles/chicago-note-bibliography</vt:lpwstr>
  </property>
  <property fmtid="{D5CDD505-2E9C-101B-9397-08002B2CF9AE}" pid="19" name="Mendeley Recent Style Name 7_1">
    <vt:lpwstr>Harvard Reference format 1 (Author-Date)</vt:lpwstr>
  </property>
  <property fmtid="{D5CDD505-2E9C-101B-9397-08002B2CF9AE}" pid="20" name="Mendeley Recent Style Id 7_1">
    <vt:lpwstr>http://www.zotero.org/styles/harvard1</vt:lpwstr>
  </property>
  <property fmtid="{D5CDD505-2E9C-101B-9397-08002B2CF9AE}" pid="21" name="Mendeley Recent Style Name 8_1">
    <vt:lpwstr>IEEE</vt:lpwstr>
  </property>
  <property fmtid="{D5CDD505-2E9C-101B-9397-08002B2CF9AE}" pid="22" name="Mendeley Recent Style Id 8_1">
    <vt:lpwstr>http://www.zotero.org/styles/ieee</vt:lpwstr>
  </property>
  <property fmtid="{D5CDD505-2E9C-101B-9397-08002B2CF9AE}" pid="23" name="Mendeley Recent Style Name 9_1">
    <vt:lpwstr>Modern Humanities Research Association (Note with Bibliography)</vt:lpwstr>
  </property>
  <property fmtid="{D5CDD505-2E9C-101B-9397-08002B2CF9AE}" pid="24" name="Mendeley Recent Style Id 9_1">
    <vt:lpwstr>http://www.zotero.org/styles/mhra</vt:lpwstr>
  </property>
  <property fmtid="{D5CDD505-2E9C-101B-9397-08002B2CF9AE}" pid="25" name="ContentTypeId">
    <vt:lpwstr>0x010100AC2E8663BEFE154C9872964BA74A069B</vt:lpwstr>
  </property>
</Properties>
</file>