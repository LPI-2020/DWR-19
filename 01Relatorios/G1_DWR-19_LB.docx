
<file path=[Content_Types].xml><?xml version="1.0" encoding="utf-8"?>
<Types xmlns="http://schemas.openxmlformats.org/package/2006/content-types">
  <Default Extension="emf" ContentType="image/x-emf"/>
  <Default Extension="jpeg" ContentType="image/jpeg"/>
  <Default Extension="jpg" ContentType="image/pn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6.xml" ContentType="application/vnd.openxmlformats-officedocument.wordprocessingml.header+xml"/>
  <Override PartName="/word/footer4.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elacomGrelha"/>
        <w:tblW w:w="6571" w:type="dxa"/>
        <w:tblInd w:w="311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50"/>
        <w:gridCol w:w="3121"/>
      </w:tblGrid>
      <w:tr w:rsidR="00A6066A" w:rsidRPr="00B66544" w14:paraId="703774E7" w14:textId="77777777" w:rsidTr="00C11ABF">
        <w:trPr>
          <w:gridAfter w:val="1"/>
          <w:wAfter w:w="3121" w:type="dxa"/>
          <w:trHeight w:val="4309"/>
        </w:trPr>
        <w:tc>
          <w:tcPr>
            <w:tcW w:w="3450" w:type="dxa"/>
          </w:tcPr>
          <w:p w14:paraId="7D458CCC" w14:textId="77777777" w:rsidR="00A6066A" w:rsidRPr="00B66544" w:rsidRDefault="00A6066A" w:rsidP="00DD6A03">
            <w:pPr>
              <w:pStyle w:val="Corpodetexto"/>
              <w:jc w:val="center"/>
              <w:rPr>
                <w:rFonts w:ascii="NewsGotT" w:hAnsi="NewsGotT"/>
                <w:lang w:val="en-US" w:eastAsia="pt-PT"/>
              </w:rPr>
            </w:pPr>
            <w:r>
              <w:rPr>
                <w:noProof/>
                <w:lang w:eastAsia="pt-PT"/>
              </w:rPr>
              <w:drawing>
                <wp:inline distT="0" distB="0" distL="0" distR="0" wp14:anchorId="77B43484" wp14:editId="574F9E11">
                  <wp:extent cx="1885950" cy="1695450"/>
                  <wp:effectExtent l="0" t="0" r="0" b="0"/>
                  <wp:docPr id="21" name="Imagem 21" descr="C:\Users\lbarros.DEI\AppData\Local\Microsoft\Windows\INetCache\Content.Word\E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1"/>
                          <pic:cNvPicPr/>
                        </pic:nvPicPr>
                        <pic:blipFill>
                          <a:blip r:embed="rId11">
                            <a:extLst>
                              <a:ext uri="{28A0092B-C50C-407E-A947-70E740481C1C}">
                                <a14:useLocalDpi xmlns:a14="http://schemas.microsoft.com/office/drawing/2010/main" val="0"/>
                              </a:ext>
                            </a:extLst>
                          </a:blip>
                          <a:stretch>
                            <a:fillRect/>
                          </a:stretch>
                        </pic:blipFill>
                        <pic:spPr>
                          <a:xfrm>
                            <a:off x="0" y="0"/>
                            <a:ext cx="1885950" cy="1695450"/>
                          </a:xfrm>
                          <a:prstGeom prst="rect">
                            <a:avLst/>
                          </a:prstGeom>
                        </pic:spPr>
                      </pic:pic>
                    </a:graphicData>
                  </a:graphic>
                </wp:inline>
              </w:drawing>
            </w:r>
          </w:p>
        </w:tc>
      </w:tr>
      <w:tr w:rsidR="00A6066A" w:rsidRPr="00B66544" w14:paraId="28A1CE51" w14:textId="77777777" w:rsidTr="00C11ABF">
        <w:trPr>
          <w:trHeight w:val="5613"/>
        </w:trPr>
        <w:tc>
          <w:tcPr>
            <w:tcW w:w="6571" w:type="dxa"/>
            <w:gridSpan w:val="2"/>
          </w:tcPr>
          <w:p w14:paraId="1A8CB96E" w14:textId="77777777" w:rsidR="00A6066A" w:rsidRPr="00D0184A" w:rsidRDefault="00A6066A" w:rsidP="00955430">
            <w:pPr>
              <w:jc w:val="both"/>
              <w:rPr>
                <w:rFonts w:ascii="NewsGotT" w:hAnsi="NewsGotT"/>
                <w:color w:val="97999B"/>
                <w:sz w:val="34"/>
                <w:szCs w:val="34"/>
              </w:rPr>
            </w:pPr>
            <w:r w:rsidRPr="00D0184A">
              <w:rPr>
                <w:rFonts w:ascii="NewsGotT" w:hAnsi="NewsGotT"/>
                <w:color w:val="97999B"/>
                <w:sz w:val="34"/>
                <w:szCs w:val="34"/>
              </w:rPr>
              <w:t>Bruno Miguel Vasconcelos da Silva, a88289</w:t>
            </w:r>
          </w:p>
          <w:p w14:paraId="23B28003" w14:textId="77777777" w:rsidR="00A6066A" w:rsidRPr="00D0184A" w:rsidRDefault="00A6066A" w:rsidP="00955430">
            <w:pPr>
              <w:jc w:val="both"/>
              <w:rPr>
                <w:rFonts w:ascii="NewsGotT" w:hAnsi="NewsGotT"/>
                <w:color w:val="97999B"/>
                <w:sz w:val="34"/>
                <w:szCs w:val="34"/>
              </w:rPr>
            </w:pPr>
            <w:r w:rsidRPr="00D0184A">
              <w:rPr>
                <w:rFonts w:ascii="NewsGotT" w:hAnsi="NewsGotT"/>
                <w:color w:val="97999B"/>
                <w:sz w:val="34"/>
                <w:szCs w:val="34"/>
              </w:rPr>
              <w:t>Diogo Miguel Cunha Fernandes, a88262</w:t>
            </w:r>
          </w:p>
          <w:p w14:paraId="11E5BEC5" w14:textId="77777777" w:rsidR="00A6066A" w:rsidRPr="00D0184A" w:rsidRDefault="00A6066A" w:rsidP="00955430">
            <w:pPr>
              <w:jc w:val="both"/>
              <w:rPr>
                <w:rFonts w:ascii="NewsGotT" w:hAnsi="NewsGotT"/>
                <w:color w:val="97999B"/>
                <w:sz w:val="34"/>
                <w:szCs w:val="34"/>
              </w:rPr>
            </w:pPr>
            <w:r w:rsidRPr="00D0184A">
              <w:rPr>
                <w:rFonts w:ascii="NewsGotT" w:hAnsi="NewsGotT"/>
                <w:color w:val="97999B"/>
                <w:sz w:val="34"/>
                <w:szCs w:val="34"/>
              </w:rPr>
              <w:t>Duarte Miguel Novo Rodrigues, a88259</w:t>
            </w:r>
          </w:p>
          <w:p w14:paraId="35D45094" w14:textId="77777777" w:rsidR="00A6066A" w:rsidRPr="00D0184A" w:rsidRDefault="00A6066A" w:rsidP="00955430">
            <w:pPr>
              <w:jc w:val="both"/>
              <w:rPr>
                <w:rFonts w:ascii="NewsGotT" w:hAnsi="NewsGotT"/>
                <w:color w:val="97999B"/>
                <w:sz w:val="34"/>
                <w:szCs w:val="34"/>
              </w:rPr>
            </w:pPr>
            <w:r w:rsidRPr="00D0184A">
              <w:rPr>
                <w:rFonts w:ascii="NewsGotT" w:hAnsi="NewsGotT"/>
                <w:color w:val="97999B"/>
                <w:sz w:val="34"/>
                <w:szCs w:val="34"/>
              </w:rPr>
              <w:t xml:space="preserve">Francisco Lopes Salgado, a88231 </w:t>
            </w:r>
          </w:p>
          <w:p w14:paraId="2D23FC68" w14:textId="77777777" w:rsidR="00A6066A" w:rsidRPr="00D0184A" w:rsidRDefault="00A6066A" w:rsidP="00955430">
            <w:pPr>
              <w:jc w:val="both"/>
              <w:rPr>
                <w:rFonts w:ascii="NewsGotT" w:hAnsi="NewsGotT"/>
                <w:color w:val="97999B"/>
                <w:sz w:val="34"/>
                <w:szCs w:val="34"/>
              </w:rPr>
            </w:pPr>
            <w:r w:rsidRPr="00D0184A">
              <w:rPr>
                <w:rFonts w:ascii="NewsGotT" w:hAnsi="NewsGotT"/>
                <w:color w:val="97999B"/>
                <w:sz w:val="34"/>
                <w:szCs w:val="34"/>
              </w:rPr>
              <w:t>João Pedro Dias Miranda, a88237</w:t>
            </w:r>
          </w:p>
          <w:p w14:paraId="5896F5ED" w14:textId="77777777" w:rsidR="00A6066A" w:rsidRPr="00D0184A" w:rsidRDefault="00A6066A" w:rsidP="00955430">
            <w:pPr>
              <w:jc w:val="both"/>
              <w:rPr>
                <w:rFonts w:ascii="NewsGotT" w:hAnsi="NewsGotT"/>
                <w:color w:val="97999B"/>
                <w:sz w:val="34"/>
                <w:szCs w:val="34"/>
              </w:rPr>
            </w:pPr>
            <w:r w:rsidRPr="00D0184A">
              <w:rPr>
                <w:rFonts w:ascii="NewsGotT" w:hAnsi="NewsGotT"/>
                <w:color w:val="97999B"/>
                <w:sz w:val="34"/>
                <w:szCs w:val="34"/>
              </w:rPr>
              <w:t>José Tomás Lima de Abreu, a88218</w:t>
            </w:r>
          </w:p>
          <w:p w14:paraId="32655E43" w14:textId="77777777" w:rsidR="00A6066A" w:rsidRPr="00D0184A" w:rsidRDefault="00A6066A" w:rsidP="00955430">
            <w:pPr>
              <w:spacing w:after="408"/>
              <w:rPr>
                <w:rFonts w:ascii="NewsGotT" w:hAnsi="NewsGotT"/>
                <w:color w:val="97999B"/>
                <w:sz w:val="34"/>
                <w:szCs w:val="34"/>
              </w:rPr>
            </w:pPr>
          </w:p>
          <w:p w14:paraId="75DE1005" w14:textId="7D66EAAB" w:rsidR="00A6066A" w:rsidRDefault="001A0CCF" w:rsidP="00955430">
            <w:pPr>
              <w:rPr>
                <w:rFonts w:ascii="NewsGotT" w:hAnsi="NewsGotT"/>
                <w:b/>
                <w:color w:val="97999B"/>
                <w:sz w:val="34"/>
                <w:lang w:val="en-US"/>
              </w:rPr>
            </w:pPr>
            <w:r>
              <w:rPr>
                <w:rFonts w:ascii="NewsGotT" w:hAnsi="NewsGotT"/>
                <w:b/>
                <w:color w:val="97999B"/>
                <w:sz w:val="34"/>
                <w:lang w:val="en-US"/>
              </w:rPr>
              <w:t>D</w:t>
            </w:r>
            <w:r w:rsidR="00A6066A">
              <w:rPr>
                <w:rFonts w:ascii="NewsGotT" w:hAnsi="NewsGotT"/>
                <w:b/>
                <w:color w:val="97999B"/>
                <w:sz w:val="34"/>
                <w:lang w:val="en-US"/>
              </w:rPr>
              <w:t xml:space="preserve">WR-19 </w:t>
            </w:r>
          </w:p>
          <w:p w14:paraId="63198E4B" w14:textId="34F79F81" w:rsidR="00A6066A" w:rsidRPr="0010476B" w:rsidRDefault="001A0CCF" w:rsidP="00955430">
            <w:pPr>
              <w:rPr>
                <w:rFonts w:ascii="NewsGotT" w:hAnsi="NewsGotT"/>
                <w:b/>
                <w:i/>
                <w:iCs/>
                <w:color w:val="97999B"/>
                <w:sz w:val="34"/>
                <w:lang w:val="en-US"/>
              </w:rPr>
            </w:pPr>
            <w:r>
              <w:rPr>
                <w:rFonts w:ascii="NewsGotT" w:hAnsi="NewsGotT"/>
                <w:b/>
                <w:i/>
                <w:iCs/>
                <w:color w:val="97999B"/>
                <w:sz w:val="34"/>
                <w:lang w:val="en-US"/>
              </w:rPr>
              <w:t>Digital</w:t>
            </w:r>
            <w:r w:rsidR="00A6066A" w:rsidRPr="0010476B">
              <w:rPr>
                <w:rFonts w:ascii="NewsGotT" w:hAnsi="NewsGotT"/>
                <w:b/>
                <w:i/>
                <w:iCs/>
                <w:color w:val="97999B"/>
                <w:sz w:val="34"/>
                <w:lang w:val="en-US"/>
              </w:rPr>
              <w:t xml:space="preserve"> Waiter Robot</w:t>
            </w:r>
          </w:p>
          <w:p w14:paraId="6674C476" w14:textId="77777777" w:rsidR="00A6066A" w:rsidRPr="00B66544" w:rsidRDefault="00A6066A" w:rsidP="00955430">
            <w:pPr>
              <w:pStyle w:val="Corpodetexto"/>
              <w:rPr>
                <w:rFonts w:ascii="NewsGotT" w:hAnsi="NewsGotT"/>
                <w:lang w:val="en-US" w:eastAsia="pt-PT"/>
              </w:rPr>
            </w:pPr>
          </w:p>
        </w:tc>
      </w:tr>
      <w:tr w:rsidR="00A6066A" w:rsidRPr="00B66544" w14:paraId="5754402F" w14:textId="77777777" w:rsidTr="00C11ABF">
        <w:trPr>
          <w:trHeight w:val="2835"/>
        </w:trPr>
        <w:tc>
          <w:tcPr>
            <w:tcW w:w="6571" w:type="dxa"/>
            <w:gridSpan w:val="2"/>
          </w:tcPr>
          <w:p w14:paraId="6274BF08" w14:textId="77777777" w:rsidR="00A6066A" w:rsidRPr="00D0184A" w:rsidRDefault="00A6066A" w:rsidP="00955430">
            <w:pPr>
              <w:rPr>
                <w:rFonts w:ascii="NewsGotT" w:hAnsi="NewsGotT"/>
                <w:color w:val="97999B"/>
                <w:sz w:val="28"/>
              </w:rPr>
            </w:pPr>
            <w:r w:rsidRPr="00D0184A">
              <w:rPr>
                <w:rFonts w:ascii="NewsGotT" w:hAnsi="NewsGotT"/>
                <w:color w:val="97999B"/>
                <w:sz w:val="28"/>
              </w:rPr>
              <w:t xml:space="preserve">Projeto integrador </w:t>
            </w:r>
          </w:p>
          <w:p w14:paraId="33D18C4B" w14:textId="77777777" w:rsidR="00A6066A" w:rsidRPr="00D0184A" w:rsidRDefault="00A6066A" w:rsidP="00955430">
            <w:pPr>
              <w:rPr>
                <w:rFonts w:ascii="NewsGotT" w:hAnsi="NewsGotT"/>
                <w:color w:val="97999B"/>
                <w:sz w:val="28"/>
              </w:rPr>
            </w:pPr>
            <w:r w:rsidRPr="00D0184A">
              <w:rPr>
                <w:rFonts w:ascii="NewsGotT" w:hAnsi="NewsGotT"/>
                <w:color w:val="97999B"/>
                <w:sz w:val="28"/>
              </w:rPr>
              <w:t>Laboratórios e P</w:t>
            </w:r>
            <w:r>
              <w:rPr>
                <w:rFonts w:ascii="NewsGotT" w:hAnsi="NewsGotT"/>
                <w:color w:val="97999B"/>
                <w:sz w:val="28"/>
              </w:rPr>
              <w:t>ráticas Integradas</w:t>
            </w:r>
          </w:p>
          <w:p w14:paraId="08FFF2CA" w14:textId="77777777" w:rsidR="00A6066A" w:rsidRPr="00D0184A" w:rsidRDefault="00A6066A" w:rsidP="00955430">
            <w:pPr>
              <w:rPr>
                <w:rFonts w:ascii="NewsGotT" w:hAnsi="NewsGotT"/>
                <w:color w:val="97999B"/>
                <w:sz w:val="28"/>
              </w:rPr>
            </w:pPr>
          </w:p>
          <w:p w14:paraId="5E11E52E" w14:textId="77777777" w:rsidR="00A6066A" w:rsidRPr="00A11510" w:rsidRDefault="00A6066A" w:rsidP="00955430">
            <w:pPr>
              <w:rPr>
                <w:rFonts w:ascii="NewsGotT" w:hAnsi="NewsGotT"/>
                <w:color w:val="97999B"/>
                <w:sz w:val="28"/>
              </w:rPr>
            </w:pPr>
            <w:r w:rsidRPr="00A11510">
              <w:rPr>
                <w:rFonts w:ascii="NewsGotT" w:hAnsi="NewsGotT"/>
                <w:color w:val="97999B"/>
                <w:sz w:val="28"/>
                <w:lang w:val="pt"/>
              </w:rPr>
              <w:t>Trabalho realizado sob a orientação do</w:t>
            </w:r>
          </w:p>
          <w:p w14:paraId="6F91FF95" w14:textId="77777777" w:rsidR="00A6066A" w:rsidRPr="00A11510" w:rsidRDefault="00A6066A" w:rsidP="00955430">
            <w:pPr>
              <w:rPr>
                <w:rFonts w:ascii="NewsGotT" w:hAnsi="NewsGotT"/>
                <w:b/>
                <w:color w:val="97999B"/>
                <w:sz w:val="28"/>
              </w:rPr>
            </w:pPr>
            <w:r w:rsidRPr="00A11510">
              <w:rPr>
                <w:rFonts w:ascii="NewsGotT" w:hAnsi="NewsGotT"/>
                <w:b/>
                <w:color w:val="97999B"/>
                <w:sz w:val="28"/>
              </w:rPr>
              <w:t>Professor Luís Barros</w:t>
            </w:r>
          </w:p>
          <w:p w14:paraId="4F06EA38" w14:textId="77777777" w:rsidR="00A6066A" w:rsidRPr="00B66544" w:rsidRDefault="00A6066A" w:rsidP="00955430">
            <w:pPr>
              <w:rPr>
                <w:rFonts w:ascii="NewsGotT" w:hAnsi="NewsGotT"/>
              </w:rPr>
            </w:pPr>
          </w:p>
        </w:tc>
      </w:tr>
      <w:tr w:rsidR="00A6066A" w:rsidRPr="00B66544" w14:paraId="686EA4C6" w14:textId="77777777" w:rsidTr="00C11ABF">
        <w:trPr>
          <w:trHeight w:val="72"/>
        </w:trPr>
        <w:tc>
          <w:tcPr>
            <w:tcW w:w="6571" w:type="dxa"/>
            <w:gridSpan w:val="2"/>
          </w:tcPr>
          <w:p w14:paraId="562F1CBF" w14:textId="3CA05E62" w:rsidR="00A6066A" w:rsidRPr="00D0184A" w:rsidRDefault="001A0CCF" w:rsidP="00955430">
            <w:pPr>
              <w:pStyle w:val="Corpodetexto"/>
              <w:jc w:val="left"/>
              <w:rPr>
                <w:rFonts w:ascii="NewsGotT" w:hAnsi="NewsGotT"/>
                <w:lang w:eastAsia="pt-PT"/>
              </w:rPr>
            </w:pPr>
            <w:r>
              <w:rPr>
                <w:rFonts w:ascii="NewsGotT" w:hAnsi="NewsGotT"/>
                <w:color w:val="97999B"/>
                <w:sz w:val="20"/>
              </w:rPr>
              <w:t>23</w:t>
            </w:r>
            <w:r w:rsidR="00A6066A">
              <w:rPr>
                <w:rFonts w:ascii="NewsGotT" w:hAnsi="NewsGotT"/>
                <w:color w:val="97999B"/>
                <w:sz w:val="20"/>
              </w:rPr>
              <w:t xml:space="preserve"> </w:t>
            </w:r>
            <w:r>
              <w:rPr>
                <w:rFonts w:ascii="NewsGotT" w:hAnsi="NewsGotT"/>
                <w:color w:val="97999B"/>
                <w:sz w:val="20"/>
              </w:rPr>
              <w:t>junho</w:t>
            </w:r>
            <w:r w:rsidR="00A6066A">
              <w:rPr>
                <w:rFonts w:ascii="NewsGotT" w:hAnsi="NewsGotT"/>
                <w:color w:val="97999B"/>
                <w:sz w:val="20"/>
              </w:rPr>
              <w:t xml:space="preserve"> 2021</w:t>
            </w:r>
          </w:p>
        </w:tc>
      </w:tr>
    </w:tbl>
    <w:p w14:paraId="74E58C05" w14:textId="17FCF0D9" w:rsidR="0030507B" w:rsidRDefault="00700113" w:rsidP="0030507B">
      <w:pPr>
        <w:rPr>
          <w:rFonts w:ascii="NewsGotT" w:hAnsi="NewsGotT"/>
        </w:rPr>
      </w:pPr>
      <w:r w:rsidRPr="00B66544">
        <w:rPr>
          <w:rFonts w:ascii="NewsGotT" w:hAnsi="NewsGotT"/>
        </w:rPr>
        <w:br w:type="page"/>
      </w:r>
    </w:p>
    <w:p w14:paraId="2DFDDF52" w14:textId="77777777" w:rsidR="0030507B" w:rsidRDefault="0030507B" w:rsidP="00C11ABF">
      <w:pPr>
        <w:pStyle w:val="Corpodetexto2"/>
        <w:tabs>
          <w:tab w:val="left" w:pos="3686"/>
          <w:tab w:val="left" w:pos="4046"/>
        </w:tabs>
        <w:jc w:val="left"/>
        <w:rPr>
          <w:rFonts w:ascii="NewsGotT" w:hAnsi="NewsGotT"/>
          <w:sz w:val="20"/>
        </w:rPr>
        <w:sectPr w:rsidR="0030507B" w:rsidSect="009A2B00">
          <w:headerReference w:type="default" r:id="rId12"/>
          <w:footerReference w:type="default" r:id="rId13"/>
          <w:pgSz w:w="11907" w:h="16840" w:code="9"/>
          <w:pgMar w:top="1134" w:right="1418" w:bottom="1134" w:left="1418" w:header="567" w:footer="57" w:gutter="0"/>
          <w:pgNumType w:chapSep="emDash"/>
          <w:cols w:space="720"/>
          <w:titlePg/>
          <w:docGrid w:linePitch="272"/>
        </w:sectPr>
      </w:pPr>
    </w:p>
    <w:p w14:paraId="171D37E7" w14:textId="25399B0C" w:rsidR="00C11ABF" w:rsidRPr="006139EE" w:rsidRDefault="00C11ABF" w:rsidP="00C11ABF">
      <w:pPr>
        <w:pStyle w:val="Corpodetexto2"/>
        <w:tabs>
          <w:tab w:val="left" w:pos="3686"/>
          <w:tab w:val="left" w:pos="4046"/>
        </w:tabs>
        <w:jc w:val="left"/>
        <w:rPr>
          <w:rFonts w:ascii="NewsGotT" w:hAnsi="NewsGotT"/>
          <w:sz w:val="24"/>
          <w:szCs w:val="24"/>
        </w:rPr>
      </w:pPr>
    </w:p>
    <w:p w14:paraId="602DABAC" w14:textId="77777777" w:rsidR="000E6366" w:rsidRPr="00B66544" w:rsidRDefault="000E6366" w:rsidP="005370A5">
      <w:pPr>
        <w:tabs>
          <w:tab w:val="left" w:pos="567"/>
        </w:tabs>
        <w:spacing w:before="720" w:after="800" w:line="360" w:lineRule="auto"/>
        <w:jc w:val="center"/>
        <w:rPr>
          <w:rFonts w:ascii="NewsGotT" w:hAnsi="NewsGotT"/>
        </w:rPr>
      </w:pPr>
      <w:r w:rsidRPr="00B66544">
        <w:rPr>
          <w:rFonts w:ascii="NewsGotT" w:eastAsiaTheme="minorHAnsi" w:hAnsi="NewsGotT"/>
          <w:b/>
          <w:smallCaps/>
          <w:sz w:val="44"/>
          <w:szCs w:val="22"/>
          <w:lang w:eastAsia="en-US"/>
        </w:rPr>
        <w:t>Índice</w:t>
      </w:r>
    </w:p>
    <w:p w14:paraId="529D947C" w14:textId="71E82A01" w:rsidR="00B53E42" w:rsidRDefault="00875F34">
      <w:pPr>
        <w:pStyle w:val="ndice1"/>
        <w:rPr>
          <w:rFonts w:asciiTheme="minorHAnsi" w:eastAsiaTheme="minorEastAsia" w:hAnsiTheme="minorHAnsi" w:cstheme="minorBidi"/>
          <w:bCs w:val="0"/>
          <w:noProof/>
          <w:sz w:val="22"/>
          <w:szCs w:val="22"/>
        </w:rPr>
      </w:pPr>
      <w:r>
        <w:fldChar w:fldCharType="begin"/>
      </w:r>
      <w:r>
        <w:instrText xml:space="preserve"> TOC \o "1-4" \h \z \u </w:instrText>
      </w:r>
      <w:r>
        <w:fldChar w:fldCharType="separate"/>
      </w:r>
      <w:hyperlink w:anchor="_Toc75199782" w:history="1">
        <w:r w:rsidR="00B53E42" w:rsidRPr="007D60E1">
          <w:rPr>
            <w:rStyle w:val="Hiperligao"/>
            <w:noProof/>
          </w:rPr>
          <w:t>Lista de Figuras</w:t>
        </w:r>
        <w:r w:rsidR="00B53E42">
          <w:rPr>
            <w:noProof/>
            <w:webHidden/>
          </w:rPr>
          <w:tab/>
        </w:r>
        <w:r w:rsidR="00B53E42">
          <w:rPr>
            <w:noProof/>
            <w:webHidden/>
          </w:rPr>
          <w:fldChar w:fldCharType="begin"/>
        </w:r>
        <w:r w:rsidR="00B53E42">
          <w:rPr>
            <w:noProof/>
            <w:webHidden/>
          </w:rPr>
          <w:instrText xml:space="preserve"> PAGEREF _Toc75199782 \h </w:instrText>
        </w:r>
        <w:r w:rsidR="00B53E42">
          <w:rPr>
            <w:noProof/>
            <w:webHidden/>
          </w:rPr>
        </w:r>
        <w:r w:rsidR="00B53E42">
          <w:rPr>
            <w:noProof/>
            <w:webHidden/>
          </w:rPr>
          <w:fldChar w:fldCharType="separate"/>
        </w:r>
        <w:r w:rsidR="00B53E42">
          <w:rPr>
            <w:noProof/>
            <w:webHidden/>
          </w:rPr>
          <w:t>v</w:t>
        </w:r>
        <w:r w:rsidR="00B53E42">
          <w:rPr>
            <w:noProof/>
            <w:webHidden/>
          </w:rPr>
          <w:fldChar w:fldCharType="end"/>
        </w:r>
      </w:hyperlink>
    </w:p>
    <w:p w14:paraId="02564C84" w14:textId="01260627" w:rsidR="00B53E42" w:rsidRDefault="00B53E42">
      <w:pPr>
        <w:pStyle w:val="ndice1"/>
        <w:rPr>
          <w:rFonts w:asciiTheme="minorHAnsi" w:eastAsiaTheme="minorEastAsia" w:hAnsiTheme="minorHAnsi" w:cstheme="minorBidi"/>
          <w:bCs w:val="0"/>
          <w:noProof/>
          <w:sz w:val="22"/>
          <w:szCs w:val="22"/>
        </w:rPr>
      </w:pPr>
      <w:hyperlink w:anchor="_Toc75199783" w:history="1">
        <w:r w:rsidRPr="007D60E1">
          <w:rPr>
            <w:rStyle w:val="Hiperligao"/>
            <w:noProof/>
          </w:rPr>
          <w:t>Lista de Tabelas</w:t>
        </w:r>
        <w:r>
          <w:rPr>
            <w:noProof/>
            <w:webHidden/>
          </w:rPr>
          <w:tab/>
        </w:r>
        <w:r>
          <w:rPr>
            <w:noProof/>
            <w:webHidden/>
          </w:rPr>
          <w:fldChar w:fldCharType="begin"/>
        </w:r>
        <w:r>
          <w:rPr>
            <w:noProof/>
            <w:webHidden/>
          </w:rPr>
          <w:instrText xml:space="preserve"> PAGEREF _Toc75199783 \h </w:instrText>
        </w:r>
        <w:r>
          <w:rPr>
            <w:noProof/>
            <w:webHidden/>
          </w:rPr>
        </w:r>
        <w:r>
          <w:rPr>
            <w:noProof/>
            <w:webHidden/>
          </w:rPr>
          <w:fldChar w:fldCharType="separate"/>
        </w:r>
        <w:r>
          <w:rPr>
            <w:noProof/>
            <w:webHidden/>
          </w:rPr>
          <w:t>vii</w:t>
        </w:r>
        <w:r>
          <w:rPr>
            <w:noProof/>
            <w:webHidden/>
          </w:rPr>
          <w:fldChar w:fldCharType="end"/>
        </w:r>
      </w:hyperlink>
    </w:p>
    <w:p w14:paraId="43C213E8" w14:textId="330D7A54" w:rsidR="00B53E42" w:rsidRDefault="00B53E42">
      <w:pPr>
        <w:pStyle w:val="ndice1"/>
        <w:rPr>
          <w:rFonts w:asciiTheme="minorHAnsi" w:eastAsiaTheme="minorEastAsia" w:hAnsiTheme="minorHAnsi" w:cstheme="minorBidi"/>
          <w:bCs w:val="0"/>
          <w:noProof/>
          <w:sz w:val="22"/>
          <w:szCs w:val="22"/>
        </w:rPr>
      </w:pPr>
      <w:hyperlink w:anchor="_Toc75199784" w:history="1">
        <w:r w:rsidRPr="007D60E1">
          <w:rPr>
            <w:rStyle w:val="Hiperligao"/>
            <w:noProof/>
          </w:rPr>
          <w:t>Acrónimos e Siglas</w:t>
        </w:r>
        <w:r>
          <w:rPr>
            <w:noProof/>
            <w:webHidden/>
          </w:rPr>
          <w:tab/>
        </w:r>
        <w:r>
          <w:rPr>
            <w:noProof/>
            <w:webHidden/>
          </w:rPr>
          <w:fldChar w:fldCharType="begin"/>
        </w:r>
        <w:r>
          <w:rPr>
            <w:noProof/>
            <w:webHidden/>
          </w:rPr>
          <w:instrText xml:space="preserve"> PAGEREF _Toc75199784 \h </w:instrText>
        </w:r>
        <w:r>
          <w:rPr>
            <w:noProof/>
            <w:webHidden/>
          </w:rPr>
        </w:r>
        <w:r>
          <w:rPr>
            <w:noProof/>
            <w:webHidden/>
          </w:rPr>
          <w:fldChar w:fldCharType="separate"/>
        </w:r>
        <w:r>
          <w:rPr>
            <w:noProof/>
            <w:webHidden/>
          </w:rPr>
          <w:t>ix</w:t>
        </w:r>
        <w:r>
          <w:rPr>
            <w:noProof/>
            <w:webHidden/>
          </w:rPr>
          <w:fldChar w:fldCharType="end"/>
        </w:r>
      </w:hyperlink>
    </w:p>
    <w:p w14:paraId="07828EB8" w14:textId="13359F7B" w:rsidR="00B53E42" w:rsidRDefault="00B53E42">
      <w:pPr>
        <w:pStyle w:val="ndice1"/>
        <w:rPr>
          <w:rFonts w:asciiTheme="minorHAnsi" w:eastAsiaTheme="minorEastAsia" w:hAnsiTheme="minorHAnsi" w:cstheme="minorBidi"/>
          <w:bCs w:val="0"/>
          <w:noProof/>
          <w:sz w:val="22"/>
          <w:szCs w:val="22"/>
        </w:rPr>
      </w:pPr>
      <w:hyperlink w:anchor="_Toc75199785" w:history="1">
        <w:r w:rsidRPr="007D60E1">
          <w:rPr>
            <w:rStyle w:val="Hiperligao"/>
            <w:noProof/>
          </w:rPr>
          <w:t>Capítulo 1 Introdução</w:t>
        </w:r>
        <w:r>
          <w:rPr>
            <w:noProof/>
            <w:webHidden/>
          </w:rPr>
          <w:tab/>
        </w:r>
        <w:r>
          <w:rPr>
            <w:noProof/>
            <w:webHidden/>
          </w:rPr>
          <w:fldChar w:fldCharType="begin"/>
        </w:r>
        <w:r>
          <w:rPr>
            <w:noProof/>
            <w:webHidden/>
          </w:rPr>
          <w:instrText xml:space="preserve"> PAGEREF _Toc75199785 \h </w:instrText>
        </w:r>
        <w:r>
          <w:rPr>
            <w:noProof/>
            <w:webHidden/>
          </w:rPr>
        </w:r>
        <w:r>
          <w:rPr>
            <w:noProof/>
            <w:webHidden/>
          </w:rPr>
          <w:fldChar w:fldCharType="separate"/>
        </w:r>
        <w:r>
          <w:rPr>
            <w:noProof/>
            <w:webHidden/>
          </w:rPr>
          <w:t>11</w:t>
        </w:r>
        <w:r>
          <w:rPr>
            <w:noProof/>
            <w:webHidden/>
          </w:rPr>
          <w:fldChar w:fldCharType="end"/>
        </w:r>
      </w:hyperlink>
    </w:p>
    <w:p w14:paraId="36A9CE62" w14:textId="11EF4538" w:rsidR="00B53E42" w:rsidRDefault="00B53E42">
      <w:pPr>
        <w:pStyle w:val="ndice2"/>
        <w:tabs>
          <w:tab w:val="left" w:pos="800"/>
        </w:tabs>
        <w:rPr>
          <w:rFonts w:asciiTheme="minorHAnsi" w:eastAsiaTheme="minorEastAsia" w:hAnsiTheme="minorHAnsi" w:cstheme="minorBidi"/>
          <w:noProof/>
          <w:sz w:val="22"/>
          <w:szCs w:val="22"/>
        </w:rPr>
      </w:pPr>
      <w:hyperlink w:anchor="_Toc75199786" w:history="1">
        <w:r w:rsidRPr="007D60E1">
          <w:rPr>
            <w:rStyle w:val="Hiperligao"/>
            <w:noProof/>
          </w:rPr>
          <w:t>1.1</w:t>
        </w:r>
        <w:r>
          <w:rPr>
            <w:rFonts w:asciiTheme="minorHAnsi" w:eastAsiaTheme="minorEastAsia" w:hAnsiTheme="minorHAnsi" w:cstheme="minorBidi"/>
            <w:noProof/>
            <w:sz w:val="22"/>
            <w:szCs w:val="22"/>
          </w:rPr>
          <w:tab/>
        </w:r>
        <w:r w:rsidRPr="007D60E1">
          <w:rPr>
            <w:rStyle w:val="Hiperligao"/>
            <w:noProof/>
          </w:rPr>
          <w:t>Introdução</w:t>
        </w:r>
        <w:r>
          <w:rPr>
            <w:noProof/>
            <w:webHidden/>
          </w:rPr>
          <w:tab/>
        </w:r>
        <w:r>
          <w:rPr>
            <w:noProof/>
            <w:webHidden/>
          </w:rPr>
          <w:fldChar w:fldCharType="begin"/>
        </w:r>
        <w:r>
          <w:rPr>
            <w:noProof/>
            <w:webHidden/>
          </w:rPr>
          <w:instrText xml:space="preserve"> PAGEREF _Toc75199786 \h </w:instrText>
        </w:r>
        <w:r>
          <w:rPr>
            <w:noProof/>
            <w:webHidden/>
          </w:rPr>
        </w:r>
        <w:r>
          <w:rPr>
            <w:noProof/>
            <w:webHidden/>
          </w:rPr>
          <w:fldChar w:fldCharType="separate"/>
        </w:r>
        <w:r>
          <w:rPr>
            <w:noProof/>
            <w:webHidden/>
          </w:rPr>
          <w:t>11</w:t>
        </w:r>
        <w:r>
          <w:rPr>
            <w:noProof/>
            <w:webHidden/>
          </w:rPr>
          <w:fldChar w:fldCharType="end"/>
        </w:r>
      </w:hyperlink>
    </w:p>
    <w:p w14:paraId="2B5F5F84" w14:textId="575F3591" w:rsidR="00B53E42" w:rsidRDefault="00B53E42">
      <w:pPr>
        <w:pStyle w:val="ndice2"/>
        <w:tabs>
          <w:tab w:val="left" w:pos="800"/>
        </w:tabs>
        <w:rPr>
          <w:rFonts w:asciiTheme="minorHAnsi" w:eastAsiaTheme="minorEastAsia" w:hAnsiTheme="minorHAnsi" w:cstheme="minorBidi"/>
          <w:noProof/>
          <w:sz w:val="22"/>
          <w:szCs w:val="22"/>
        </w:rPr>
      </w:pPr>
      <w:hyperlink w:anchor="_Toc75199787" w:history="1">
        <w:r w:rsidRPr="007D60E1">
          <w:rPr>
            <w:rStyle w:val="Hiperligao"/>
            <w:noProof/>
          </w:rPr>
          <w:t>1.2</w:t>
        </w:r>
        <w:r>
          <w:rPr>
            <w:rFonts w:asciiTheme="minorHAnsi" w:eastAsiaTheme="minorEastAsia" w:hAnsiTheme="minorHAnsi" w:cstheme="minorBidi"/>
            <w:noProof/>
            <w:sz w:val="22"/>
            <w:szCs w:val="22"/>
          </w:rPr>
          <w:tab/>
        </w:r>
        <w:r w:rsidRPr="007D60E1">
          <w:rPr>
            <w:rStyle w:val="Hiperligao"/>
            <w:noProof/>
          </w:rPr>
          <w:t>Enquadramento</w:t>
        </w:r>
        <w:r>
          <w:rPr>
            <w:noProof/>
            <w:webHidden/>
          </w:rPr>
          <w:tab/>
        </w:r>
        <w:r>
          <w:rPr>
            <w:noProof/>
            <w:webHidden/>
          </w:rPr>
          <w:fldChar w:fldCharType="begin"/>
        </w:r>
        <w:r>
          <w:rPr>
            <w:noProof/>
            <w:webHidden/>
          </w:rPr>
          <w:instrText xml:space="preserve"> PAGEREF _Toc75199787 \h </w:instrText>
        </w:r>
        <w:r>
          <w:rPr>
            <w:noProof/>
            <w:webHidden/>
          </w:rPr>
        </w:r>
        <w:r>
          <w:rPr>
            <w:noProof/>
            <w:webHidden/>
          </w:rPr>
          <w:fldChar w:fldCharType="separate"/>
        </w:r>
        <w:r>
          <w:rPr>
            <w:noProof/>
            <w:webHidden/>
          </w:rPr>
          <w:t>11</w:t>
        </w:r>
        <w:r>
          <w:rPr>
            <w:noProof/>
            <w:webHidden/>
          </w:rPr>
          <w:fldChar w:fldCharType="end"/>
        </w:r>
      </w:hyperlink>
    </w:p>
    <w:p w14:paraId="04E02399" w14:textId="0F9556AC" w:rsidR="00B53E42" w:rsidRDefault="00B53E42">
      <w:pPr>
        <w:pStyle w:val="ndice2"/>
        <w:tabs>
          <w:tab w:val="left" w:pos="800"/>
        </w:tabs>
        <w:rPr>
          <w:rFonts w:asciiTheme="minorHAnsi" w:eastAsiaTheme="minorEastAsia" w:hAnsiTheme="minorHAnsi" w:cstheme="minorBidi"/>
          <w:noProof/>
          <w:sz w:val="22"/>
          <w:szCs w:val="22"/>
        </w:rPr>
      </w:pPr>
      <w:hyperlink w:anchor="_Toc75199788" w:history="1">
        <w:r w:rsidRPr="007D60E1">
          <w:rPr>
            <w:rStyle w:val="Hiperligao"/>
            <w:noProof/>
          </w:rPr>
          <w:t>1.3</w:t>
        </w:r>
        <w:r>
          <w:rPr>
            <w:rFonts w:asciiTheme="minorHAnsi" w:eastAsiaTheme="minorEastAsia" w:hAnsiTheme="minorHAnsi" w:cstheme="minorBidi"/>
            <w:noProof/>
            <w:sz w:val="22"/>
            <w:szCs w:val="22"/>
          </w:rPr>
          <w:tab/>
        </w:r>
        <w:r w:rsidRPr="007D60E1">
          <w:rPr>
            <w:rStyle w:val="Hiperligao"/>
            <w:noProof/>
          </w:rPr>
          <w:t>Especificações Previstas</w:t>
        </w:r>
        <w:r>
          <w:rPr>
            <w:noProof/>
            <w:webHidden/>
          </w:rPr>
          <w:tab/>
        </w:r>
        <w:r>
          <w:rPr>
            <w:noProof/>
            <w:webHidden/>
          </w:rPr>
          <w:fldChar w:fldCharType="begin"/>
        </w:r>
        <w:r>
          <w:rPr>
            <w:noProof/>
            <w:webHidden/>
          </w:rPr>
          <w:instrText xml:space="preserve"> PAGEREF _Toc75199788 \h </w:instrText>
        </w:r>
        <w:r>
          <w:rPr>
            <w:noProof/>
            <w:webHidden/>
          </w:rPr>
        </w:r>
        <w:r>
          <w:rPr>
            <w:noProof/>
            <w:webHidden/>
          </w:rPr>
          <w:fldChar w:fldCharType="separate"/>
        </w:r>
        <w:r>
          <w:rPr>
            <w:noProof/>
            <w:webHidden/>
          </w:rPr>
          <w:t>12</w:t>
        </w:r>
        <w:r>
          <w:rPr>
            <w:noProof/>
            <w:webHidden/>
          </w:rPr>
          <w:fldChar w:fldCharType="end"/>
        </w:r>
      </w:hyperlink>
    </w:p>
    <w:p w14:paraId="25C2537D" w14:textId="3EF8C6FF" w:rsidR="00B53E42" w:rsidRDefault="00B53E42">
      <w:pPr>
        <w:pStyle w:val="ndice3"/>
        <w:rPr>
          <w:rFonts w:asciiTheme="minorHAnsi" w:eastAsiaTheme="minorEastAsia" w:hAnsiTheme="minorHAnsi" w:cstheme="minorBidi"/>
          <w:iCs w:val="0"/>
          <w:noProof/>
          <w:sz w:val="22"/>
          <w:szCs w:val="22"/>
        </w:rPr>
      </w:pPr>
      <w:hyperlink w:anchor="_Toc75199789" w:history="1">
        <w:r w:rsidRPr="007D60E1">
          <w:rPr>
            <w:rStyle w:val="Hiperligao"/>
            <w:noProof/>
          </w:rPr>
          <w:t>1.3.1</w:t>
        </w:r>
        <w:r>
          <w:rPr>
            <w:rFonts w:asciiTheme="minorHAnsi" w:eastAsiaTheme="minorEastAsia" w:hAnsiTheme="minorHAnsi" w:cstheme="minorBidi"/>
            <w:iCs w:val="0"/>
            <w:noProof/>
            <w:sz w:val="22"/>
            <w:szCs w:val="22"/>
          </w:rPr>
          <w:tab/>
        </w:r>
        <w:r w:rsidRPr="007D60E1">
          <w:rPr>
            <w:rStyle w:val="Hiperligao"/>
            <w:noProof/>
          </w:rPr>
          <w:t>Especificações funcionais</w:t>
        </w:r>
        <w:r>
          <w:rPr>
            <w:noProof/>
            <w:webHidden/>
          </w:rPr>
          <w:tab/>
        </w:r>
        <w:r>
          <w:rPr>
            <w:noProof/>
            <w:webHidden/>
          </w:rPr>
          <w:fldChar w:fldCharType="begin"/>
        </w:r>
        <w:r>
          <w:rPr>
            <w:noProof/>
            <w:webHidden/>
          </w:rPr>
          <w:instrText xml:space="preserve"> PAGEREF _Toc75199789 \h </w:instrText>
        </w:r>
        <w:r>
          <w:rPr>
            <w:noProof/>
            <w:webHidden/>
          </w:rPr>
        </w:r>
        <w:r>
          <w:rPr>
            <w:noProof/>
            <w:webHidden/>
          </w:rPr>
          <w:fldChar w:fldCharType="separate"/>
        </w:r>
        <w:r>
          <w:rPr>
            <w:noProof/>
            <w:webHidden/>
          </w:rPr>
          <w:t>12</w:t>
        </w:r>
        <w:r>
          <w:rPr>
            <w:noProof/>
            <w:webHidden/>
          </w:rPr>
          <w:fldChar w:fldCharType="end"/>
        </w:r>
      </w:hyperlink>
    </w:p>
    <w:p w14:paraId="2B09B103" w14:textId="0BB5C3DA" w:rsidR="00B53E42" w:rsidRDefault="00B53E42">
      <w:pPr>
        <w:pStyle w:val="ndice3"/>
        <w:rPr>
          <w:rFonts w:asciiTheme="minorHAnsi" w:eastAsiaTheme="minorEastAsia" w:hAnsiTheme="minorHAnsi" w:cstheme="minorBidi"/>
          <w:iCs w:val="0"/>
          <w:noProof/>
          <w:sz w:val="22"/>
          <w:szCs w:val="22"/>
        </w:rPr>
      </w:pPr>
      <w:hyperlink w:anchor="_Toc75199790" w:history="1">
        <w:r w:rsidRPr="007D60E1">
          <w:rPr>
            <w:rStyle w:val="Hiperligao"/>
            <w:noProof/>
          </w:rPr>
          <w:t>1.3.2</w:t>
        </w:r>
        <w:r>
          <w:rPr>
            <w:rFonts w:asciiTheme="minorHAnsi" w:eastAsiaTheme="minorEastAsia" w:hAnsiTheme="minorHAnsi" w:cstheme="minorBidi"/>
            <w:iCs w:val="0"/>
            <w:noProof/>
            <w:sz w:val="22"/>
            <w:szCs w:val="22"/>
          </w:rPr>
          <w:tab/>
        </w:r>
        <w:r w:rsidRPr="007D60E1">
          <w:rPr>
            <w:rStyle w:val="Hiperligao"/>
            <w:noProof/>
          </w:rPr>
          <w:t>Especificações técnicas</w:t>
        </w:r>
        <w:r>
          <w:rPr>
            <w:noProof/>
            <w:webHidden/>
          </w:rPr>
          <w:tab/>
        </w:r>
        <w:r>
          <w:rPr>
            <w:noProof/>
            <w:webHidden/>
          </w:rPr>
          <w:fldChar w:fldCharType="begin"/>
        </w:r>
        <w:r>
          <w:rPr>
            <w:noProof/>
            <w:webHidden/>
          </w:rPr>
          <w:instrText xml:space="preserve"> PAGEREF _Toc75199790 \h </w:instrText>
        </w:r>
        <w:r>
          <w:rPr>
            <w:noProof/>
            <w:webHidden/>
          </w:rPr>
        </w:r>
        <w:r>
          <w:rPr>
            <w:noProof/>
            <w:webHidden/>
          </w:rPr>
          <w:fldChar w:fldCharType="separate"/>
        </w:r>
        <w:r>
          <w:rPr>
            <w:noProof/>
            <w:webHidden/>
          </w:rPr>
          <w:t>13</w:t>
        </w:r>
        <w:r>
          <w:rPr>
            <w:noProof/>
            <w:webHidden/>
          </w:rPr>
          <w:fldChar w:fldCharType="end"/>
        </w:r>
      </w:hyperlink>
    </w:p>
    <w:p w14:paraId="2DD88852" w14:textId="5812B9B9" w:rsidR="00B53E42" w:rsidRDefault="00B53E42">
      <w:pPr>
        <w:pStyle w:val="ndice2"/>
        <w:tabs>
          <w:tab w:val="left" w:pos="800"/>
        </w:tabs>
        <w:rPr>
          <w:rFonts w:asciiTheme="minorHAnsi" w:eastAsiaTheme="minorEastAsia" w:hAnsiTheme="minorHAnsi" w:cstheme="minorBidi"/>
          <w:noProof/>
          <w:sz w:val="22"/>
          <w:szCs w:val="22"/>
        </w:rPr>
      </w:pPr>
      <w:hyperlink w:anchor="_Toc75199791" w:history="1">
        <w:r w:rsidRPr="007D60E1">
          <w:rPr>
            <w:rStyle w:val="Hiperligao"/>
            <w:noProof/>
          </w:rPr>
          <w:t>1.4</w:t>
        </w:r>
        <w:r>
          <w:rPr>
            <w:rFonts w:asciiTheme="minorHAnsi" w:eastAsiaTheme="minorEastAsia" w:hAnsiTheme="minorHAnsi" w:cstheme="minorBidi"/>
            <w:noProof/>
            <w:sz w:val="22"/>
            <w:szCs w:val="22"/>
          </w:rPr>
          <w:tab/>
        </w:r>
        <w:r w:rsidRPr="007D60E1">
          <w:rPr>
            <w:rStyle w:val="Hiperligao"/>
            <w:noProof/>
          </w:rPr>
          <w:t>Planeamento</w:t>
        </w:r>
        <w:r>
          <w:rPr>
            <w:noProof/>
            <w:webHidden/>
          </w:rPr>
          <w:tab/>
        </w:r>
        <w:r>
          <w:rPr>
            <w:noProof/>
            <w:webHidden/>
          </w:rPr>
          <w:fldChar w:fldCharType="begin"/>
        </w:r>
        <w:r>
          <w:rPr>
            <w:noProof/>
            <w:webHidden/>
          </w:rPr>
          <w:instrText xml:space="preserve"> PAGEREF _Toc75199791 \h </w:instrText>
        </w:r>
        <w:r>
          <w:rPr>
            <w:noProof/>
            <w:webHidden/>
          </w:rPr>
        </w:r>
        <w:r>
          <w:rPr>
            <w:noProof/>
            <w:webHidden/>
          </w:rPr>
          <w:fldChar w:fldCharType="separate"/>
        </w:r>
        <w:r>
          <w:rPr>
            <w:noProof/>
            <w:webHidden/>
          </w:rPr>
          <w:t>15</w:t>
        </w:r>
        <w:r>
          <w:rPr>
            <w:noProof/>
            <w:webHidden/>
          </w:rPr>
          <w:fldChar w:fldCharType="end"/>
        </w:r>
      </w:hyperlink>
    </w:p>
    <w:p w14:paraId="66F28F86" w14:textId="2D2112D0" w:rsidR="00B53E42" w:rsidRDefault="00B53E42">
      <w:pPr>
        <w:pStyle w:val="ndice1"/>
        <w:rPr>
          <w:rFonts w:asciiTheme="minorHAnsi" w:eastAsiaTheme="minorEastAsia" w:hAnsiTheme="minorHAnsi" w:cstheme="minorBidi"/>
          <w:bCs w:val="0"/>
          <w:noProof/>
          <w:sz w:val="22"/>
          <w:szCs w:val="22"/>
        </w:rPr>
      </w:pPr>
      <w:hyperlink w:anchor="_Toc75199792" w:history="1">
        <w:r w:rsidRPr="007D60E1">
          <w:rPr>
            <w:rStyle w:val="Hiperligao"/>
            <w:noProof/>
          </w:rPr>
          <w:t>Capítulo 2 Arquitetura e Módulos Utilizados</w:t>
        </w:r>
        <w:r>
          <w:rPr>
            <w:noProof/>
            <w:webHidden/>
          </w:rPr>
          <w:tab/>
        </w:r>
        <w:r>
          <w:rPr>
            <w:noProof/>
            <w:webHidden/>
          </w:rPr>
          <w:fldChar w:fldCharType="begin"/>
        </w:r>
        <w:r>
          <w:rPr>
            <w:noProof/>
            <w:webHidden/>
          </w:rPr>
          <w:instrText xml:space="preserve"> PAGEREF _Toc75199792 \h </w:instrText>
        </w:r>
        <w:r>
          <w:rPr>
            <w:noProof/>
            <w:webHidden/>
          </w:rPr>
        </w:r>
        <w:r>
          <w:rPr>
            <w:noProof/>
            <w:webHidden/>
          </w:rPr>
          <w:fldChar w:fldCharType="separate"/>
        </w:r>
        <w:r>
          <w:rPr>
            <w:noProof/>
            <w:webHidden/>
          </w:rPr>
          <w:t>17</w:t>
        </w:r>
        <w:r>
          <w:rPr>
            <w:noProof/>
            <w:webHidden/>
          </w:rPr>
          <w:fldChar w:fldCharType="end"/>
        </w:r>
      </w:hyperlink>
    </w:p>
    <w:p w14:paraId="0278EA70" w14:textId="2720DFE9" w:rsidR="00B53E42" w:rsidRDefault="00B53E42">
      <w:pPr>
        <w:pStyle w:val="ndice2"/>
        <w:tabs>
          <w:tab w:val="left" w:pos="800"/>
        </w:tabs>
        <w:rPr>
          <w:rFonts w:asciiTheme="minorHAnsi" w:eastAsiaTheme="minorEastAsia" w:hAnsiTheme="minorHAnsi" w:cstheme="minorBidi"/>
          <w:noProof/>
          <w:sz w:val="22"/>
          <w:szCs w:val="22"/>
        </w:rPr>
      </w:pPr>
      <w:hyperlink w:anchor="_Toc75199793" w:history="1">
        <w:r w:rsidRPr="007D60E1">
          <w:rPr>
            <w:rStyle w:val="Hiperligao"/>
            <w:noProof/>
          </w:rPr>
          <w:t>2.1</w:t>
        </w:r>
        <w:r>
          <w:rPr>
            <w:rFonts w:asciiTheme="minorHAnsi" w:eastAsiaTheme="minorEastAsia" w:hAnsiTheme="minorHAnsi" w:cstheme="minorBidi"/>
            <w:noProof/>
            <w:sz w:val="22"/>
            <w:szCs w:val="22"/>
          </w:rPr>
          <w:tab/>
        </w:r>
        <w:r w:rsidRPr="007D60E1">
          <w:rPr>
            <w:rStyle w:val="Hiperligao"/>
            <w:noProof/>
          </w:rPr>
          <w:t>Introdução</w:t>
        </w:r>
        <w:r>
          <w:rPr>
            <w:noProof/>
            <w:webHidden/>
          </w:rPr>
          <w:tab/>
        </w:r>
        <w:r>
          <w:rPr>
            <w:noProof/>
            <w:webHidden/>
          </w:rPr>
          <w:fldChar w:fldCharType="begin"/>
        </w:r>
        <w:r>
          <w:rPr>
            <w:noProof/>
            <w:webHidden/>
          </w:rPr>
          <w:instrText xml:space="preserve"> PAGEREF _Toc75199793 \h </w:instrText>
        </w:r>
        <w:r>
          <w:rPr>
            <w:noProof/>
            <w:webHidden/>
          </w:rPr>
        </w:r>
        <w:r>
          <w:rPr>
            <w:noProof/>
            <w:webHidden/>
          </w:rPr>
          <w:fldChar w:fldCharType="separate"/>
        </w:r>
        <w:r>
          <w:rPr>
            <w:noProof/>
            <w:webHidden/>
          </w:rPr>
          <w:t>17</w:t>
        </w:r>
        <w:r>
          <w:rPr>
            <w:noProof/>
            <w:webHidden/>
          </w:rPr>
          <w:fldChar w:fldCharType="end"/>
        </w:r>
      </w:hyperlink>
    </w:p>
    <w:p w14:paraId="73C68D98" w14:textId="280CF64A" w:rsidR="00B53E42" w:rsidRDefault="00B53E42">
      <w:pPr>
        <w:pStyle w:val="ndice2"/>
        <w:tabs>
          <w:tab w:val="left" w:pos="800"/>
        </w:tabs>
        <w:rPr>
          <w:rFonts w:asciiTheme="minorHAnsi" w:eastAsiaTheme="minorEastAsia" w:hAnsiTheme="minorHAnsi" w:cstheme="minorBidi"/>
          <w:noProof/>
          <w:sz w:val="22"/>
          <w:szCs w:val="22"/>
        </w:rPr>
      </w:pPr>
      <w:hyperlink w:anchor="_Toc75199794" w:history="1">
        <w:r w:rsidRPr="007D60E1">
          <w:rPr>
            <w:rStyle w:val="Hiperligao"/>
            <w:noProof/>
          </w:rPr>
          <w:t>2.2</w:t>
        </w:r>
        <w:r>
          <w:rPr>
            <w:rFonts w:asciiTheme="minorHAnsi" w:eastAsiaTheme="minorEastAsia" w:hAnsiTheme="minorHAnsi" w:cstheme="minorBidi"/>
            <w:noProof/>
            <w:sz w:val="22"/>
            <w:szCs w:val="22"/>
          </w:rPr>
          <w:tab/>
        </w:r>
        <w:r w:rsidRPr="007D60E1">
          <w:rPr>
            <w:rStyle w:val="Hiperligao"/>
            <w:noProof/>
          </w:rPr>
          <w:t>Sensores</w:t>
        </w:r>
        <w:r>
          <w:rPr>
            <w:noProof/>
            <w:webHidden/>
          </w:rPr>
          <w:tab/>
        </w:r>
        <w:r>
          <w:rPr>
            <w:noProof/>
            <w:webHidden/>
          </w:rPr>
          <w:fldChar w:fldCharType="begin"/>
        </w:r>
        <w:r>
          <w:rPr>
            <w:noProof/>
            <w:webHidden/>
          </w:rPr>
          <w:instrText xml:space="preserve"> PAGEREF _Toc75199794 \h </w:instrText>
        </w:r>
        <w:r>
          <w:rPr>
            <w:noProof/>
            <w:webHidden/>
          </w:rPr>
        </w:r>
        <w:r>
          <w:rPr>
            <w:noProof/>
            <w:webHidden/>
          </w:rPr>
          <w:fldChar w:fldCharType="separate"/>
        </w:r>
        <w:r>
          <w:rPr>
            <w:noProof/>
            <w:webHidden/>
          </w:rPr>
          <w:t>18</w:t>
        </w:r>
        <w:r>
          <w:rPr>
            <w:noProof/>
            <w:webHidden/>
          </w:rPr>
          <w:fldChar w:fldCharType="end"/>
        </w:r>
      </w:hyperlink>
    </w:p>
    <w:p w14:paraId="2333084B" w14:textId="65DD1E68" w:rsidR="00B53E42" w:rsidRDefault="00B53E42">
      <w:pPr>
        <w:pStyle w:val="ndice3"/>
        <w:rPr>
          <w:rFonts w:asciiTheme="minorHAnsi" w:eastAsiaTheme="minorEastAsia" w:hAnsiTheme="minorHAnsi" w:cstheme="minorBidi"/>
          <w:iCs w:val="0"/>
          <w:noProof/>
          <w:sz w:val="22"/>
          <w:szCs w:val="22"/>
        </w:rPr>
      </w:pPr>
      <w:hyperlink w:anchor="_Toc75199795" w:history="1">
        <w:r w:rsidRPr="007D60E1">
          <w:rPr>
            <w:rStyle w:val="Hiperligao"/>
            <w:noProof/>
          </w:rPr>
          <w:t>2.2.1</w:t>
        </w:r>
        <w:r>
          <w:rPr>
            <w:rFonts w:asciiTheme="minorHAnsi" w:eastAsiaTheme="minorEastAsia" w:hAnsiTheme="minorHAnsi" w:cstheme="minorBidi"/>
            <w:iCs w:val="0"/>
            <w:noProof/>
            <w:sz w:val="22"/>
            <w:szCs w:val="22"/>
          </w:rPr>
          <w:tab/>
        </w:r>
        <w:r w:rsidRPr="007D60E1">
          <w:rPr>
            <w:rStyle w:val="Hiperligao"/>
            <w:i/>
            <w:noProof/>
          </w:rPr>
          <w:t>Array</w:t>
        </w:r>
        <w:r w:rsidRPr="007D60E1">
          <w:rPr>
            <w:rStyle w:val="Hiperligao"/>
            <w:noProof/>
          </w:rPr>
          <w:t xml:space="preserve"> de Sensores de reflexão</w:t>
        </w:r>
        <w:r>
          <w:rPr>
            <w:noProof/>
            <w:webHidden/>
          </w:rPr>
          <w:tab/>
        </w:r>
        <w:r>
          <w:rPr>
            <w:noProof/>
            <w:webHidden/>
          </w:rPr>
          <w:fldChar w:fldCharType="begin"/>
        </w:r>
        <w:r>
          <w:rPr>
            <w:noProof/>
            <w:webHidden/>
          </w:rPr>
          <w:instrText xml:space="preserve"> PAGEREF _Toc75199795 \h </w:instrText>
        </w:r>
        <w:r>
          <w:rPr>
            <w:noProof/>
            <w:webHidden/>
          </w:rPr>
        </w:r>
        <w:r>
          <w:rPr>
            <w:noProof/>
            <w:webHidden/>
          </w:rPr>
          <w:fldChar w:fldCharType="separate"/>
        </w:r>
        <w:r>
          <w:rPr>
            <w:noProof/>
            <w:webHidden/>
          </w:rPr>
          <w:t>18</w:t>
        </w:r>
        <w:r>
          <w:rPr>
            <w:noProof/>
            <w:webHidden/>
          </w:rPr>
          <w:fldChar w:fldCharType="end"/>
        </w:r>
      </w:hyperlink>
    </w:p>
    <w:p w14:paraId="77D1EA67" w14:textId="784079B7" w:rsidR="00B53E42" w:rsidRDefault="00B53E42">
      <w:pPr>
        <w:pStyle w:val="ndice3"/>
        <w:rPr>
          <w:rFonts w:asciiTheme="minorHAnsi" w:eastAsiaTheme="minorEastAsia" w:hAnsiTheme="minorHAnsi" w:cstheme="minorBidi"/>
          <w:iCs w:val="0"/>
          <w:noProof/>
          <w:sz w:val="22"/>
          <w:szCs w:val="22"/>
        </w:rPr>
      </w:pPr>
      <w:hyperlink w:anchor="_Toc75199796" w:history="1">
        <w:r w:rsidRPr="007D60E1">
          <w:rPr>
            <w:rStyle w:val="Hiperligao"/>
            <w:noProof/>
          </w:rPr>
          <w:t>2.2.2</w:t>
        </w:r>
        <w:r>
          <w:rPr>
            <w:rFonts w:asciiTheme="minorHAnsi" w:eastAsiaTheme="minorEastAsia" w:hAnsiTheme="minorHAnsi" w:cstheme="minorBidi"/>
            <w:iCs w:val="0"/>
            <w:noProof/>
            <w:sz w:val="22"/>
            <w:szCs w:val="22"/>
          </w:rPr>
          <w:tab/>
        </w:r>
        <w:r w:rsidRPr="007D60E1">
          <w:rPr>
            <w:rStyle w:val="Hiperligao"/>
            <w:noProof/>
          </w:rPr>
          <w:t>Sensor de obstáculos</w:t>
        </w:r>
        <w:r>
          <w:rPr>
            <w:noProof/>
            <w:webHidden/>
          </w:rPr>
          <w:tab/>
        </w:r>
        <w:r>
          <w:rPr>
            <w:noProof/>
            <w:webHidden/>
          </w:rPr>
          <w:fldChar w:fldCharType="begin"/>
        </w:r>
        <w:r>
          <w:rPr>
            <w:noProof/>
            <w:webHidden/>
          </w:rPr>
          <w:instrText xml:space="preserve"> PAGEREF _Toc75199796 \h </w:instrText>
        </w:r>
        <w:r>
          <w:rPr>
            <w:noProof/>
            <w:webHidden/>
          </w:rPr>
        </w:r>
        <w:r>
          <w:rPr>
            <w:noProof/>
            <w:webHidden/>
          </w:rPr>
          <w:fldChar w:fldCharType="separate"/>
        </w:r>
        <w:r>
          <w:rPr>
            <w:noProof/>
            <w:webHidden/>
          </w:rPr>
          <w:t>19</w:t>
        </w:r>
        <w:r>
          <w:rPr>
            <w:noProof/>
            <w:webHidden/>
          </w:rPr>
          <w:fldChar w:fldCharType="end"/>
        </w:r>
      </w:hyperlink>
    </w:p>
    <w:p w14:paraId="4B1A645C" w14:textId="717A61D2" w:rsidR="00B53E42" w:rsidRDefault="00B53E42">
      <w:pPr>
        <w:pStyle w:val="ndice2"/>
        <w:tabs>
          <w:tab w:val="left" w:pos="800"/>
        </w:tabs>
        <w:rPr>
          <w:rFonts w:asciiTheme="minorHAnsi" w:eastAsiaTheme="minorEastAsia" w:hAnsiTheme="minorHAnsi" w:cstheme="minorBidi"/>
          <w:noProof/>
          <w:sz w:val="22"/>
          <w:szCs w:val="22"/>
        </w:rPr>
      </w:pPr>
      <w:hyperlink w:anchor="_Toc75199797" w:history="1">
        <w:r w:rsidRPr="007D60E1">
          <w:rPr>
            <w:rStyle w:val="Hiperligao"/>
            <w:noProof/>
          </w:rPr>
          <w:t>2.3</w:t>
        </w:r>
        <w:r>
          <w:rPr>
            <w:rFonts w:asciiTheme="minorHAnsi" w:eastAsiaTheme="minorEastAsia" w:hAnsiTheme="minorHAnsi" w:cstheme="minorBidi"/>
            <w:noProof/>
            <w:sz w:val="22"/>
            <w:szCs w:val="22"/>
          </w:rPr>
          <w:tab/>
        </w:r>
        <w:r w:rsidRPr="007D60E1">
          <w:rPr>
            <w:rStyle w:val="Hiperligao"/>
            <w:noProof/>
          </w:rPr>
          <w:t>Driver</w:t>
        </w:r>
        <w:r>
          <w:rPr>
            <w:noProof/>
            <w:webHidden/>
          </w:rPr>
          <w:tab/>
        </w:r>
        <w:r>
          <w:rPr>
            <w:noProof/>
            <w:webHidden/>
          </w:rPr>
          <w:fldChar w:fldCharType="begin"/>
        </w:r>
        <w:r>
          <w:rPr>
            <w:noProof/>
            <w:webHidden/>
          </w:rPr>
          <w:instrText xml:space="preserve"> PAGEREF _Toc75199797 \h </w:instrText>
        </w:r>
        <w:r>
          <w:rPr>
            <w:noProof/>
            <w:webHidden/>
          </w:rPr>
        </w:r>
        <w:r>
          <w:rPr>
            <w:noProof/>
            <w:webHidden/>
          </w:rPr>
          <w:fldChar w:fldCharType="separate"/>
        </w:r>
        <w:r>
          <w:rPr>
            <w:noProof/>
            <w:webHidden/>
          </w:rPr>
          <w:t>19</w:t>
        </w:r>
        <w:r>
          <w:rPr>
            <w:noProof/>
            <w:webHidden/>
          </w:rPr>
          <w:fldChar w:fldCharType="end"/>
        </w:r>
      </w:hyperlink>
    </w:p>
    <w:p w14:paraId="4E88E979" w14:textId="1B671348" w:rsidR="00B53E42" w:rsidRDefault="00B53E42">
      <w:pPr>
        <w:pStyle w:val="ndice2"/>
        <w:tabs>
          <w:tab w:val="left" w:pos="800"/>
        </w:tabs>
        <w:rPr>
          <w:rFonts w:asciiTheme="minorHAnsi" w:eastAsiaTheme="minorEastAsia" w:hAnsiTheme="minorHAnsi" w:cstheme="minorBidi"/>
          <w:noProof/>
          <w:sz w:val="22"/>
          <w:szCs w:val="22"/>
        </w:rPr>
      </w:pPr>
      <w:hyperlink w:anchor="_Toc75199798" w:history="1">
        <w:r w:rsidRPr="007D60E1">
          <w:rPr>
            <w:rStyle w:val="Hiperligao"/>
            <w:noProof/>
          </w:rPr>
          <w:t>2.4</w:t>
        </w:r>
        <w:r>
          <w:rPr>
            <w:rFonts w:asciiTheme="minorHAnsi" w:eastAsiaTheme="minorEastAsia" w:hAnsiTheme="minorHAnsi" w:cstheme="minorBidi"/>
            <w:noProof/>
            <w:sz w:val="22"/>
            <w:szCs w:val="22"/>
          </w:rPr>
          <w:tab/>
        </w:r>
        <w:r w:rsidRPr="007D60E1">
          <w:rPr>
            <w:rStyle w:val="Hiperligao"/>
            <w:noProof/>
          </w:rPr>
          <w:t>Módulos de comunicação sem fios</w:t>
        </w:r>
        <w:r>
          <w:rPr>
            <w:noProof/>
            <w:webHidden/>
          </w:rPr>
          <w:tab/>
        </w:r>
        <w:r>
          <w:rPr>
            <w:noProof/>
            <w:webHidden/>
          </w:rPr>
          <w:fldChar w:fldCharType="begin"/>
        </w:r>
        <w:r>
          <w:rPr>
            <w:noProof/>
            <w:webHidden/>
          </w:rPr>
          <w:instrText xml:space="preserve"> PAGEREF _Toc75199798 \h </w:instrText>
        </w:r>
        <w:r>
          <w:rPr>
            <w:noProof/>
            <w:webHidden/>
          </w:rPr>
        </w:r>
        <w:r>
          <w:rPr>
            <w:noProof/>
            <w:webHidden/>
          </w:rPr>
          <w:fldChar w:fldCharType="separate"/>
        </w:r>
        <w:r>
          <w:rPr>
            <w:noProof/>
            <w:webHidden/>
          </w:rPr>
          <w:t>20</w:t>
        </w:r>
        <w:r>
          <w:rPr>
            <w:noProof/>
            <w:webHidden/>
          </w:rPr>
          <w:fldChar w:fldCharType="end"/>
        </w:r>
      </w:hyperlink>
    </w:p>
    <w:p w14:paraId="7571AECE" w14:textId="4C538AA9" w:rsidR="00B53E42" w:rsidRDefault="00B53E42">
      <w:pPr>
        <w:pStyle w:val="ndice3"/>
        <w:rPr>
          <w:rFonts w:asciiTheme="minorHAnsi" w:eastAsiaTheme="minorEastAsia" w:hAnsiTheme="minorHAnsi" w:cstheme="minorBidi"/>
          <w:iCs w:val="0"/>
          <w:noProof/>
          <w:sz w:val="22"/>
          <w:szCs w:val="22"/>
        </w:rPr>
      </w:pPr>
      <w:hyperlink w:anchor="_Toc75199799" w:history="1">
        <w:r w:rsidRPr="007D60E1">
          <w:rPr>
            <w:rStyle w:val="Hiperligao"/>
            <w:noProof/>
          </w:rPr>
          <w:t>2.4.1</w:t>
        </w:r>
        <w:r>
          <w:rPr>
            <w:rFonts w:asciiTheme="minorHAnsi" w:eastAsiaTheme="minorEastAsia" w:hAnsiTheme="minorHAnsi" w:cstheme="minorBidi"/>
            <w:iCs w:val="0"/>
            <w:noProof/>
            <w:sz w:val="22"/>
            <w:szCs w:val="22"/>
          </w:rPr>
          <w:tab/>
        </w:r>
        <w:r w:rsidRPr="007D60E1">
          <w:rPr>
            <w:rStyle w:val="Hiperligao"/>
            <w:i/>
            <w:noProof/>
          </w:rPr>
          <w:t xml:space="preserve">Radio Frequency Identification </w:t>
        </w:r>
        <w:r w:rsidRPr="007D60E1">
          <w:rPr>
            <w:rStyle w:val="Hiperligao"/>
            <w:noProof/>
          </w:rPr>
          <w:t>(RFID)</w:t>
        </w:r>
        <w:r>
          <w:rPr>
            <w:noProof/>
            <w:webHidden/>
          </w:rPr>
          <w:tab/>
        </w:r>
        <w:r>
          <w:rPr>
            <w:noProof/>
            <w:webHidden/>
          </w:rPr>
          <w:fldChar w:fldCharType="begin"/>
        </w:r>
        <w:r>
          <w:rPr>
            <w:noProof/>
            <w:webHidden/>
          </w:rPr>
          <w:instrText xml:space="preserve"> PAGEREF _Toc75199799 \h </w:instrText>
        </w:r>
        <w:r>
          <w:rPr>
            <w:noProof/>
            <w:webHidden/>
          </w:rPr>
        </w:r>
        <w:r>
          <w:rPr>
            <w:noProof/>
            <w:webHidden/>
          </w:rPr>
          <w:fldChar w:fldCharType="separate"/>
        </w:r>
        <w:r>
          <w:rPr>
            <w:noProof/>
            <w:webHidden/>
          </w:rPr>
          <w:t>20</w:t>
        </w:r>
        <w:r>
          <w:rPr>
            <w:noProof/>
            <w:webHidden/>
          </w:rPr>
          <w:fldChar w:fldCharType="end"/>
        </w:r>
      </w:hyperlink>
    </w:p>
    <w:p w14:paraId="254C0B99" w14:textId="0EB97074" w:rsidR="00B53E42" w:rsidRDefault="00B53E42">
      <w:pPr>
        <w:pStyle w:val="ndice3"/>
        <w:rPr>
          <w:rFonts w:asciiTheme="minorHAnsi" w:eastAsiaTheme="minorEastAsia" w:hAnsiTheme="minorHAnsi" w:cstheme="minorBidi"/>
          <w:iCs w:val="0"/>
          <w:noProof/>
          <w:sz w:val="22"/>
          <w:szCs w:val="22"/>
        </w:rPr>
      </w:pPr>
      <w:hyperlink w:anchor="_Toc75199800" w:history="1">
        <w:r w:rsidRPr="007D60E1">
          <w:rPr>
            <w:rStyle w:val="Hiperligao"/>
            <w:noProof/>
          </w:rPr>
          <w:t>2.4.2</w:t>
        </w:r>
        <w:r>
          <w:rPr>
            <w:rFonts w:asciiTheme="minorHAnsi" w:eastAsiaTheme="minorEastAsia" w:hAnsiTheme="minorHAnsi" w:cstheme="minorBidi"/>
            <w:iCs w:val="0"/>
            <w:noProof/>
            <w:sz w:val="22"/>
            <w:szCs w:val="22"/>
          </w:rPr>
          <w:tab/>
        </w:r>
        <w:r w:rsidRPr="007D60E1">
          <w:rPr>
            <w:rStyle w:val="Hiperligao"/>
            <w:noProof/>
          </w:rPr>
          <w:t>Bluetooth</w:t>
        </w:r>
        <w:r>
          <w:rPr>
            <w:noProof/>
            <w:webHidden/>
          </w:rPr>
          <w:tab/>
        </w:r>
        <w:r>
          <w:rPr>
            <w:noProof/>
            <w:webHidden/>
          </w:rPr>
          <w:fldChar w:fldCharType="begin"/>
        </w:r>
        <w:r>
          <w:rPr>
            <w:noProof/>
            <w:webHidden/>
          </w:rPr>
          <w:instrText xml:space="preserve"> PAGEREF _Toc75199800 \h </w:instrText>
        </w:r>
        <w:r>
          <w:rPr>
            <w:noProof/>
            <w:webHidden/>
          </w:rPr>
        </w:r>
        <w:r>
          <w:rPr>
            <w:noProof/>
            <w:webHidden/>
          </w:rPr>
          <w:fldChar w:fldCharType="separate"/>
        </w:r>
        <w:r>
          <w:rPr>
            <w:noProof/>
            <w:webHidden/>
          </w:rPr>
          <w:t>21</w:t>
        </w:r>
        <w:r>
          <w:rPr>
            <w:noProof/>
            <w:webHidden/>
          </w:rPr>
          <w:fldChar w:fldCharType="end"/>
        </w:r>
      </w:hyperlink>
    </w:p>
    <w:p w14:paraId="7165C2AC" w14:textId="673DBCE6" w:rsidR="00B53E42" w:rsidRDefault="00B53E42">
      <w:pPr>
        <w:pStyle w:val="ndice2"/>
        <w:tabs>
          <w:tab w:val="left" w:pos="800"/>
        </w:tabs>
        <w:rPr>
          <w:rFonts w:asciiTheme="minorHAnsi" w:eastAsiaTheme="minorEastAsia" w:hAnsiTheme="minorHAnsi" w:cstheme="minorBidi"/>
          <w:noProof/>
          <w:sz w:val="22"/>
          <w:szCs w:val="22"/>
        </w:rPr>
      </w:pPr>
      <w:hyperlink w:anchor="_Toc75199801" w:history="1">
        <w:r w:rsidRPr="007D60E1">
          <w:rPr>
            <w:rStyle w:val="Hiperligao"/>
            <w:i/>
            <w:iCs/>
            <w:noProof/>
          </w:rPr>
          <w:t>2.5</w:t>
        </w:r>
        <w:r>
          <w:rPr>
            <w:rFonts w:asciiTheme="minorHAnsi" w:eastAsiaTheme="minorEastAsia" w:hAnsiTheme="minorHAnsi" w:cstheme="minorBidi"/>
            <w:noProof/>
            <w:sz w:val="22"/>
            <w:szCs w:val="22"/>
          </w:rPr>
          <w:tab/>
        </w:r>
        <w:r w:rsidRPr="007D60E1">
          <w:rPr>
            <w:rStyle w:val="Hiperligao"/>
            <w:noProof/>
          </w:rPr>
          <w:t xml:space="preserve">Microcontrolador e </w:t>
        </w:r>
        <w:r w:rsidRPr="007D60E1">
          <w:rPr>
            <w:rStyle w:val="Hiperligao"/>
            <w:i/>
            <w:iCs/>
            <w:noProof/>
          </w:rPr>
          <w:t>Shield</w:t>
        </w:r>
        <w:r>
          <w:rPr>
            <w:noProof/>
            <w:webHidden/>
          </w:rPr>
          <w:tab/>
        </w:r>
        <w:r>
          <w:rPr>
            <w:noProof/>
            <w:webHidden/>
          </w:rPr>
          <w:fldChar w:fldCharType="begin"/>
        </w:r>
        <w:r>
          <w:rPr>
            <w:noProof/>
            <w:webHidden/>
          </w:rPr>
          <w:instrText xml:space="preserve"> PAGEREF _Toc75199801 \h </w:instrText>
        </w:r>
        <w:r>
          <w:rPr>
            <w:noProof/>
            <w:webHidden/>
          </w:rPr>
        </w:r>
        <w:r>
          <w:rPr>
            <w:noProof/>
            <w:webHidden/>
          </w:rPr>
          <w:fldChar w:fldCharType="separate"/>
        </w:r>
        <w:r>
          <w:rPr>
            <w:noProof/>
            <w:webHidden/>
          </w:rPr>
          <w:t>22</w:t>
        </w:r>
        <w:r>
          <w:rPr>
            <w:noProof/>
            <w:webHidden/>
          </w:rPr>
          <w:fldChar w:fldCharType="end"/>
        </w:r>
      </w:hyperlink>
    </w:p>
    <w:p w14:paraId="67EA355F" w14:textId="61F1F513" w:rsidR="00B53E42" w:rsidRDefault="00B53E42">
      <w:pPr>
        <w:pStyle w:val="ndice2"/>
        <w:tabs>
          <w:tab w:val="left" w:pos="800"/>
        </w:tabs>
        <w:rPr>
          <w:rFonts w:asciiTheme="minorHAnsi" w:eastAsiaTheme="minorEastAsia" w:hAnsiTheme="minorHAnsi" w:cstheme="minorBidi"/>
          <w:noProof/>
          <w:sz w:val="22"/>
          <w:szCs w:val="22"/>
        </w:rPr>
      </w:pPr>
      <w:hyperlink w:anchor="_Toc75199802" w:history="1">
        <w:r w:rsidRPr="007D60E1">
          <w:rPr>
            <w:rStyle w:val="Hiperligao"/>
            <w:noProof/>
          </w:rPr>
          <w:t>2.6</w:t>
        </w:r>
        <w:r>
          <w:rPr>
            <w:rFonts w:asciiTheme="minorHAnsi" w:eastAsiaTheme="minorEastAsia" w:hAnsiTheme="minorHAnsi" w:cstheme="minorBidi"/>
            <w:noProof/>
            <w:sz w:val="22"/>
            <w:szCs w:val="22"/>
          </w:rPr>
          <w:tab/>
        </w:r>
        <w:r w:rsidRPr="007D60E1">
          <w:rPr>
            <w:rStyle w:val="Hiperligao"/>
            <w:noProof/>
          </w:rPr>
          <w:t>Circuito de Alimentação</w:t>
        </w:r>
        <w:r>
          <w:rPr>
            <w:noProof/>
            <w:webHidden/>
          </w:rPr>
          <w:tab/>
        </w:r>
        <w:r>
          <w:rPr>
            <w:noProof/>
            <w:webHidden/>
          </w:rPr>
          <w:fldChar w:fldCharType="begin"/>
        </w:r>
        <w:r>
          <w:rPr>
            <w:noProof/>
            <w:webHidden/>
          </w:rPr>
          <w:instrText xml:space="preserve"> PAGEREF _Toc75199802 \h </w:instrText>
        </w:r>
        <w:r>
          <w:rPr>
            <w:noProof/>
            <w:webHidden/>
          </w:rPr>
        </w:r>
        <w:r>
          <w:rPr>
            <w:noProof/>
            <w:webHidden/>
          </w:rPr>
          <w:fldChar w:fldCharType="separate"/>
        </w:r>
        <w:r>
          <w:rPr>
            <w:noProof/>
            <w:webHidden/>
          </w:rPr>
          <w:t>23</w:t>
        </w:r>
        <w:r>
          <w:rPr>
            <w:noProof/>
            <w:webHidden/>
          </w:rPr>
          <w:fldChar w:fldCharType="end"/>
        </w:r>
      </w:hyperlink>
    </w:p>
    <w:p w14:paraId="1F0E6524" w14:textId="49573A03" w:rsidR="00B53E42" w:rsidRDefault="00B53E42">
      <w:pPr>
        <w:pStyle w:val="ndice1"/>
        <w:rPr>
          <w:rFonts w:asciiTheme="minorHAnsi" w:eastAsiaTheme="minorEastAsia" w:hAnsiTheme="minorHAnsi" w:cstheme="minorBidi"/>
          <w:bCs w:val="0"/>
          <w:noProof/>
          <w:sz w:val="22"/>
          <w:szCs w:val="22"/>
        </w:rPr>
      </w:pPr>
      <w:hyperlink w:anchor="_Toc75199803" w:history="1">
        <w:r w:rsidRPr="007D60E1">
          <w:rPr>
            <w:rStyle w:val="Hiperligao"/>
            <w:noProof/>
          </w:rPr>
          <w:t>Capítulo 3 Implementação em Software</w:t>
        </w:r>
        <w:r>
          <w:rPr>
            <w:noProof/>
            <w:webHidden/>
          </w:rPr>
          <w:tab/>
        </w:r>
        <w:r>
          <w:rPr>
            <w:noProof/>
            <w:webHidden/>
          </w:rPr>
          <w:fldChar w:fldCharType="begin"/>
        </w:r>
        <w:r>
          <w:rPr>
            <w:noProof/>
            <w:webHidden/>
          </w:rPr>
          <w:instrText xml:space="preserve"> PAGEREF _Toc75199803 \h </w:instrText>
        </w:r>
        <w:r>
          <w:rPr>
            <w:noProof/>
            <w:webHidden/>
          </w:rPr>
        </w:r>
        <w:r>
          <w:rPr>
            <w:noProof/>
            <w:webHidden/>
          </w:rPr>
          <w:fldChar w:fldCharType="separate"/>
        </w:r>
        <w:r>
          <w:rPr>
            <w:noProof/>
            <w:webHidden/>
          </w:rPr>
          <w:t>25</w:t>
        </w:r>
        <w:r>
          <w:rPr>
            <w:noProof/>
            <w:webHidden/>
          </w:rPr>
          <w:fldChar w:fldCharType="end"/>
        </w:r>
      </w:hyperlink>
    </w:p>
    <w:p w14:paraId="064AD193" w14:textId="03559E5B" w:rsidR="00B53E42" w:rsidRDefault="00B53E42">
      <w:pPr>
        <w:pStyle w:val="ndice2"/>
        <w:tabs>
          <w:tab w:val="left" w:pos="800"/>
        </w:tabs>
        <w:rPr>
          <w:rFonts w:asciiTheme="minorHAnsi" w:eastAsiaTheme="minorEastAsia" w:hAnsiTheme="minorHAnsi" w:cstheme="minorBidi"/>
          <w:noProof/>
          <w:sz w:val="22"/>
          <w:szCs w:val="22"/>
        </w:rPr>
      </w:pPr>
      <w:hyperlink w:anchor="_Toc75199804" w:history="1">
        <w:r w:rsidRPr="007D60E1">
          <w:rPr>
            <w:rStyle w:val="Hiperligao"/>
            <w:noProof/>
          </w:rPr>
          <w:t>3.1</w:t>
        </w:r>
        <w:r>
          <w:rPr>
            <w:rFonts w:asciiTheme="minorHAnsi" w:eastAsiaTheme="minorEastAsia" w:hAnsiTheme="minorHAnsi" w:cstheme="minorBidi"/>
            <w:noProof/>
            <w:sz w:val="22"/>
            <w:szCs w:val="22"/>
          </w:rPr>
          <w:tab/>
        </w:r>
        <w:r w:rsidRPr="007D60E1">
          <w:rPr>
            <w:rStyle w:val="Hiperligao"/>
            <w:noProof/>
          </w:rPr>
          <w:t>Introdução</w:t>
        </w:r>
        <w:r>
          <w:rPr>
            <w:noProof/>
            <w:webHidden/>
          </w:rPr>
          <w:tab/>
        </w:r>
        <w:r>
          <w:rPr>
            <w:noProof/>
            <w:webHidden/>
          </w:rPr>
          <w:fldChar w:fldCharType="begin"/>
        </w:r>
        <w:r>
          <w:rPr>
            <w:noProof/>
            <w:webHidden/>
          </w:rPr>
          <w:instrText xml:space="preserve"> PAGEREF _Toc75199804 \h </w:instrText>
        </w:r>
        <w:r>
          <w:rPr>
            <w:noProof/>
            <w:webHidden/>
          </w:rPr>
        </w:r>
        <w:r>
          <w:rPr>
            <w:noProof/>
            <w:webHidden/>
          </w:rPr>
          <w:fldChar w:fldCharType="separate"/>
        </w:r>
        <w:r>
          <w:rPr>
            <w:noProof/>
            <w:webHidden/>
          </w:rPr>
          <w:t>25</w:t>
        </w:r>
        <w:r>
          <w:rPr>
            <w:noProof/>
            <w:webHidden/>
          </w:rPr>
          <w:fldChar w:fldCharType="end"/>
        </w:r>
      </w:hyperlink>
    </w:p>
    <w:p w14:paraId="7F56B06B" w14:textId="4D29975B" w:rsidR="00B53E42" w:rsidRDefault="00B53E42">
      <w:pPr>
        <w:pStyle w:val="ndice2"/>
        <w:tabs>
          <w:tab w:val="left" w:pos="800"/>
        </w:tabs>
        <w:rPr>
          <w:rFonts w:asciiTheme="minorHAnsi" w:eastAsiaTheme="minorEastAsia" w:hAnsiTheme="minorHAnsi" w:cstheme="minorBidi"/>
          <w:noProof/>
          <w:sz w:val="22"/>
          <w:szCs w:val="22"/>
        </w:rPr>
      </w:pPr>
      <w:hyperlink w:anchor="_Toc75199805" w:history="1">
        <w:r w:rsidRPr="007D60E1">
          <w:rPr>
            <w:rStyle w:val="Hiperligao"/>
            <w:noProof/>
          </w:rPr>
          <w:t>3.2</w:t>
        </w:r>
        <w:r>
          <w:rPr>
            <w:rFonts w:asciiTheme="minorHAnsi" w:eastAsiaTheme="minorEastAsia" w:hAnsiTheme="minorHAnsi" w:cstheme="minorBidi"/>
            <w:noProof/>
            <w:sz w:val="22"/>
            <w:szCs w:val="22"/>
          </w:rPr>
          <w:tab/>
        </w:r>
        <w:r w:rsidRPr="007D60E1">
          <w:rPr>
            <w:rStyle w:val="Hiperligao"/>
            <w:noProof/>
          </w:rPr>
          <w:t>Periféricos</w:t>
        </w:r>
        <w:r>
          <w:rPr>
            <w:noProof/>
            <w:webHidden/>
          </w:rPr>
          <w:tab/>
        </w:r>
        <w:r>
          <w:rPr>
            <w:noProof/>
            <w:webHidden/>
          </w:rPr>
          <w:fldChar w:fldCharType="begin"/>
        </w:r>
        <w:r>
          <w:rPr>
            <w:noProof/>
            <w:webHidden/>
          </w:rPr>
          <w:instrText xml:space="preserve"> PAGEREF _Toc75199805 \h </w:instrText>
        </w:r>
        <w:r>
          <w:rPr>
            <w:noProof/>
            <w:webHidden/>
          </w:rPr>
        </w:r>
        <w:r>
          <w:rPr>
            <w:noProof/>
            <w:webHidden/>
          </w:rPr>
          <w:fldChar w:fldCharType="separate"/>
        </w:r>
        <w:r>
          <w:rPr>
            <w:noProof/>
            <w:webHidden/>
          </w:rPr>
          <w:t>26</w:t>
        </w:r>
        <w:r>
          <w:rPr>
            <w:noProof/>
            <w:webHidden/>
          </w:rPr>
          <w:fldChar w:fldCharType="end"/>
        </w:r>
      </w:hyperlink>
    </w:p>
    <w:p w14:paraId="3BBAE5AB" w14:textId="5A60566C" w:rsidR="00B53E42" w:rsidRDefault="00B53E42">
      <w:pPr>
        <w:pStyle w:val="ndice3"/>
        <w:rPr>
          <w:rFonts w:asciiTheme="minorHAnsi" w:eastAsiaTheme="minorEastAsia" w:hAnsiTheme="minorHAnsi" w:cstheme="minorBidi"/>
          <w:iCs w:val="0"/>
          <w:noProof/>
          <w:sz w:val="22"/>
          <w:szCs w:val="22"/>
        </w:rPr>
      </w:pPr>
      <w:hyperlink w:anchor="_Toc75199806" w:history="1">
        <w:r w:rsidRPr="007D60E1">
          <w:rPr>
            <w:rStyle w:val="Hiperligao"/>
            <w:noProof/>
          </w:rPr>
          <w:t>3.2.1</w:t>
        </w:r>
        <w:r>
          <w:rPr>
            <w:rFonts w:asciiTheme="minorHAnsi" w:eastAsiaTheme="minorEastAsia" w:hAnsiTheme="minorHAnsi" w:cstheme="minorBidi"/>
            <w:iCs w:val="0"/>
            <w:noProof/>
            <w:sz w:val="22"/>
            <w:szCs w:val="22"/>
          </w:rPr>
          <w:tab/>
        </w:r>
        <w:r w:rsidRPr="007D60E1">
          <w:rPr>
            <w:rStyle w:val="Hiperligao"/>
            <w:i/>
            <w:noProof/>
          </w:rPr>
          <w:t xml:space="preserve">Direct Memory Access </w:t>
        </w:r>
        <w:r w:rsidRPr="007D60E1">
          <w:rPr>
            <w:rStyle w:val="Hiperligao"/>
            <w:noProof/>
          </w:rPr>
          <w:t>(DMA)</w:t>
        </w:r>
        <w:r>
          <w:rPr>
            <w:noProof/>
            <w:webHidden/>
          </w:rPr>
          <w:tab/>
        </w:r>
        <w:r>
          <w:rPr>
            <w:noProof/>
            <w:webHidden/>
          </w:rPr>
          <w:fldChar w:fldCharType="begin"/>
        </w:r>
        <w:r>
          <w:rPr>
            <w:noProof/>
            <w:webHidden/>
          </w:rPr>
          <w:instrText xml:space="preserve"> PAGEREF _Toc75199806 \h </w:instrText>
        </w:r>
        <w:r>
          <w:rPr>
            <w:noProof/>
            <w:webHidden/>
          </w:rPr>
        </w:r>
        <w:r>
          <w:rPr>
            <w:noProof/>
            <w:webHidden/>
          </w:rPr>
          <w:fldChar w:fldCharType="separate"/>
        </w:r>
        <w:r>
          <w:rPr>
            <w:noProof/>
            <w:webHidden/>
          </w:rPr>
          <w:t>27</w:t>
        </w:r>
        <w:r>
          <w:rPr>
            <w:noProof/>
            <w:webHidden/>
          </w:rPr>
          <w:fldChar w:fldCharType="end"/>
        </w:r>
      </w:hyperlink>
    </w:p>
    <w:p w14:paraId="0C09A113" w14:textId="527B0B27" w:rsidR="00B53E42" w:rsidRDefault="00B53E42">
      <w:pPr>
        <w:pStyle w:val="ndice3"/>
        <w:rPr>
          <w:rFonts w:asciiTheme="minorHAnsi" w:eastAsiaTheme="minorEastAsia" w:hAnsiTheme="minorHAnsi" w:cstheme="minorBidi"/>
          <w:iCs w:val="0"/>
          <w:noProof/>
          <w:sz w:val="22"/>
          <w:szCs w:val="22"/>
        </w:rPr>
      </w:pPr>
      <w:hyperlink w:anchor="_Toc75199807" w:history="1">
        <w:r w:rsidRPr="007D60E1">
          <w:rPr>
            <w:rStyle w:val="Hiperligao"/>
            <w:noProof/>
          </w:rPr>
          <w:t>3.2.2</w:t>
        </w:r>
        <w:r>
          <w:rPr>
            <w:rFonts w:asciiTheme="minorHAnsi" w:eastAsiaTheme="minorEastAsia" w:hAnsiTheme="minorHAnsi" w:cstheme="minorBidi"/>
            <w:iCs w:val="0"/>
            <w:noProof/>
            <w:sz w:val="22"/>
            <w:szCs w:val="22"/>
          </w:rPr>
          <w:tab/>
        </w:r>
        <w:r w:rsidRPr="007D60E1">
          <w:rPr>
            <w:rStyle w:val="Hiperligao"/>
            <w:i/>
            <w:noProof/>
          </w:rPr>
          <w:t xml:space="preserve">Analog to Digital Converter </w:t>
        </w:r>
        <w:r w:rsidRPr="007D60E1">
          <w:rPr>
            <w:rStyle w:val="Hiperligao"/>
            <w:noProof/>
          </w:rPr>
          <w:t>(ADC)</w:t>
        </w:r>
        <w:r>
          <w:rPr>
            <w:noProof/>
            <w:webHidden/>
          </w:rPr>
          <w:tab/>
        </w:r>
        <w:r>
          <w:rPr>
            <w:noProof/>
            <w:webHidden/>
          </w:rPr>
          <w:fldChar w:fldCharType="begin"/>
        </w:r>
        <w:r>
          <w:rPr>
            <w:noProof/>
            <w:webHidden/>
          </w:rPr>
          <w:instrText xml:space="preserve"> PAGEREF _Toc75199807 \h </w:instrText>
        </w:r>
        <w:r>
          <w:rPr>
            <w:noProof/>
            <w:webHidden/>
          </w:rPr>
        </w:r>
        <w:r>
          <w:rPr>
            <w:noProof/>
            <w:webHidden/>
          </w:rPr>
          <w:fldChar w:fldCharType="separate"/>
        </w:r>
        <w:r>
          <w:rPr>
            <w:noProof/>
            <w:webHidden/>
          </w:rPr>
          <w:t>27</w:t>
        </w:r>
        <w:r>
          <w:rPr>
            <w:noProof/>
            <w:webHidden/>
          </w:rPr>
          <w:fldChar w:fldCharType="end"/>
        </w:r>
      </w:hyperlink>
    </w:p>
    <w:p w14:paraId="6875021C" w14:textId="56A2BBFE" w:rsidR="00B53E42" w:rsidRDefault="00B53E42">
      <w:pPr>
        <w:pStyle w:val="ndice3"/>
        <w:rPr>
          <w:rFonts w:asciiTheme="minorHAnsi" w:eastAsiaTheme="minorEastAsia" w:hAnsiTheme="minorHAnsi" w:cstheme="minorBidi"/>
          <w:iCs w:val="0"/>
          <w:noProof/>
          <w:sz w:val="22"/>
          <w:szCs w:val="22"/>
        </w:rPr>
      </w:pPr>
      <w:hyperlink w:anchor="_Toc75199808" w:history="1">
        <w:r w:rsidRPr="007D60E1">
          <w:rPr>
            <w:rStyle w:val="Hiperligao"/>
            <w:i/>
            <w:noProof/>
          </w:rPr>
          <w:t>3.2.3</w:t>
        </w:r>
        <w:r>
          <w:rPr>
            <w:rFonts w:asciiTheme="minorHAnsi" w:eastAsiaTheme="minorEastAsia" w:hAnsiTheme="minorHAnsi" w:cstheme="minorBidi"/>
            <w:iCs w:val="0"/>
            <w:noProof/>
            <w:sz w:val="22"/>
            <w:szCs w:val="22"/>
          </w:rPr>
          <w:tab/>
        </w:r>
        <w:r w:rsidRPr="007D60E1">
          <w:rPr>
            <w:rStyle w:val="Hiperligao"/>
            <w:i/>
            <w:noProof/>
          </w:rPr>
          <w:t xml:space="preserve">TIMER </w:t>
        </w:r>
        <w:r w:rsidRPr="007D60E1">
          <w:rPr>
            <w:rStyle w:val="Hiperligao"/>
            <w:noProof/>
          </w:rPr>
          <w:t>(TIM)</w:t>
        </w:r>
        <w:r>
          <w:rPr>
            <w:noProof/>
            <w:webHidden/>
          </w:rPr>
          <w:tab/>
        </w:r>
        <w:r>
          <w:rPr>
            <w:noProof/>
            <w:webHidden/>
          </w:rPr>
          <w:fldChar w:fldCharType="begin"/>
        </w:r>
        <w:r>
          <w:rPr>
            <w:noProof/>
            <w:webHidden/>
          </w:rPr>
          <w:instrText xml:space="preserve"> PAGEREF _Toc75199808 \h </w:instrText>
        </w:r>
        <w:r>
          <w:rPr>
            <w:noProof/>
            <w:webHidden/>
          </w:rPr>
        </w:r>
        <w:r>
          <w:rPr>
            <w:noProof/>
            <w:webHidden/>
          </w:rPr>
          <w:fldChar w:fldCharType="separate"/>
        </w:r>
        <w:r>
          <w:rPr>
            <w:noProof/>
            <w:webHidden/>
          </w:rPr>
          <w:t>29</w:t>
        </w:r>
        <w:r>
          <w:rPr>
            <w:noProof/>
            <w:webHidden/>
          </w:rPr>
          <w:fldChar w:fldCharType="end"/>
        </w:r>
      </w:hyperlink>
    </w:p>
    <w:p w14:paraId="6BDECC74" w14:textId="1983AD47" w:rsidR="00B53E42" w:rsidRDefault="00B53E42">
      <w:pPr>
        <w:pStyle w:val="ndice3"/>
        <w:rPr>
          <w:rFonts w:asciiTheme="minorHAnsi" w:eastAsiaTheme="minorEastAsia" w:hAnsiTheme="minorHAnsi" w:cstheme="minorBidi"/>
          <w:iCs w:val="0"/>
          <w:noProof/>
          <w:sz w:val="22"/>
          <w:szCs w:val="22"/>
        </w:rPr>
      </w:pPr>
      <w:hyperlink w:anchor="_Toc75199809" w:history="1">
        <w:r w:rsidRPr="007D60E1">
          <w:rPr>
            <w:rStyle w:val="Hiperligao"/>
            <w:noProof/>
          </w:rPr>
          <w:t>3.2.4</w:t>
        </w:r>
        <w:r>
          <w:rPr>
            <w:rFonts w:asciiTheme="minorHAnsi" w:eastAsiaTheme="minorEastAsia" w:hAnsiTheme="minorHAnsi" w:cstheme="minorBidi"/>
            <w:iCs w:val="0"/>
            <w:noProof/>
            <w:sz w:val="22"/>
            <w:szCs w:val="22"/>
          </w:rPr>
          <w:tab/>
        </w:r>
        <w:r w:rsidRPr="007D60E1">
          <w:rPr>
            <w:rStyle w:val="Hiperligao"/>
            <w:i/>
            <w:noProof/>
          </w:rPr>
          <w:t xml:space="preserve">Serial Peripheral Interface </w:t>
        </w:r>
        <w:r w:rsidRPr="007D60E1">
          <w:rPr>
            <w:rStyle w:val="Hiperligao"/>
            <w:noProof/>
          </w:rPr>
          <w:t>(SPI)</w:t>
        </w:r>
        <w:r>
          <w:rPr>
            <w:noProof/>
            <w:webHidden/>
          </w:rPr>
          <w:tab/>
        </w:r>
        <w:r>
          <w:rPr>
            <w:noProof/>
            <w:webHidden/>
          </w:rPr>
          <w:fldChar w:fldCharType="begin"/>
        </w:r>
        <w:r>
          <w:rPr>
            <w:noProof/>
            <w:webHidden/>
          </w:rPr>
          <w:instrText xml:space="preserve"> PAGEREF _Toc75199809 \h </w:instrText>
        </w:r>
        <w:r>
          <w:rPr>
            <w:noProof/>
            <w:webHidden/>
          </w:rPr>
        </w:r>
        <w:r>
          <w:rPr>
            <w:noProof/>
            <w:webHidden/>
          </w:rPr>
          <w:fldChar w:fldCharType="separate"/>
        </w:r>
        <w:r>
          <w:rPr>
            <w:noProof/>
            <w:webHidden/>
          </w:rPr>
          <w:t>30</w:t>
        </w:r>
        <w:r>
          <w:rPr>
            <w:noProof/>
            <w:webHidden/>
          </w:rPr>
          <w:fldChar w:fldCharType="end"/>
        </w:r>
      </w:hyperlink>
    </w:p>
    <w:p w14:paraId="5D5667A3" w14:textId="06A4CC6F" w:rsidR="00B53E42" w:rsidRDefault="00B53E42">
      <w:pPr>
        <w:pStyle w:val="ndice3"/>
        <w:rPr>
          <w:rFonts w:asciiTheme="minorHAnsi" w:eastAsiaTheme="minorEastAsia" w:hAnsiTheme="minorHAnsi" w:cstheme="minorBidi"/>
          <w:iCs w:val="0"/>
          <w:noProof/>
          <w:sz w:val="22"/>
          <w:szCs w:val="22"/>
        </w:rPr>
      </w:pPr>
      <w:hyperlink w:anchor="_Toc75199810" w:history="1">
        <w:r w:rsidRPr="007D60E1">
          <w:rPr>
            <w:rStyle w:val="Hiperligao"/>
            <w:noProof/>
            <w:lang w:val="en-GB"/>
          </w:rPr>
          <w:t>3.2.5</w:t>
        </w:r>
        <w:r>
          <w:rPr>
            <w:rFonts w:asciiTheme="minorHAnsi" w:eastAsiaTheme="minorEastAsia" w:hAnsiTheme="minorHAnsi" w:cstheme="minorBidi"/>
            <w:iCs w:val="0"/>
            <w:noProof/>
            <w:sz w:val="22"/>
            <w:szCs w:val="22"/>
          </w:rPr>
          <w:tab/>
        </w:r>
        <w:r w:rsidRPr="007D60E1">
          <w:rPr>
            <w:rStyle w:val="Hiperligao"/>
            <w:i/>
            <w:noProof/>
            <w:lang w:val="en-GB"/>
          </w:rPr>
          <w:t>Universal Asynchronous Receiver/Transmitter</w:t>
        </w:r>
        <w:r w:rsidRPr="007D60E1">
          <w:rPr>
            <w:rStyle w:val="Hiperligao"/>
            <w:noProof/>
            <w:lang w:val="en-GB"/>
          </w:rPr>
          <w:t xml:space="preserve"> (UART)</w:t>
        </w:r>
        <w:r>
          <w:rPr>
            <w:noProof/>
            <w:webHidden/>
          </w:rPr>
          <w:tab/>
        </w:r>
        <w:r>
          <w:rPr>
            <w:noProof/>
            <w:webHidden/>
          </w:rPr>
          <w:fldChar w:fldCharType="begin"/>
        </w:r>
        <w:r>
          <w:rPr>
            <w:noProof/>
            <w:webHidden/>
          </w:rPr>
          <w:instrText xml:space="preserve"> PAGEREF _Toc75199810 \h </w:instrText>
        </w:r>
        <w:r>
          <w:rPr>
            <w:noProof/>
            <w:webHidden/>
          </w:rPr>
        </w:r>
        <w:r>
          <w:rPr>
            <w:noProof/>
            <w:webHidden/>
          </w:rPr>
          <w:fldChar w:fldCharType="separate"/>
        </w:r>
        <w:r>
          <w:rPr>
            <w:noProof/>
            <w:webHidden/>
          </w:rPr>
          <w:t>31</w:t>
        </w:r>
        <w:r>
          <w:rPr>
            <w:noProof/>
            <w:webHidden/>
          </w:rPr>
          <w:fldChar w:fldCharType="end"/>
        </w:r>
      </w:hyperlink>
    </w:p>
    <w:p w14:paraId="56D2CED3" w14:textId="79E4BE2F" w:rsidR="00B53E42" w:rsidRDefault="00B53E42">
      <w:pPr>
        <w:pStyle w:val="ndice3"/>
        <w:rPr>
          <w:rFonts w:asciiTheme="minorHAnsi" w:eastAsiaTheme="minorEastAsia" w:hAnsiTheme="minorHAnsi" w:cstheme="minorBidi"/>
          <w:iCs w:val="0"/>
          <w:noProof/>
          <w:sz w:val="22"/>
          <w:szCs w:val="22"/>
        </w:rPr>
      </w:pPr>
      <w:hyperlink w:anchor="_Toc75199811" w:history="1">
        <w:r w:rsidRPr="007D60E1">
          <w:rPr>
            <w:rStyle w:val="Hiperligao"/>
            <w:noProof/>
          </w:rPr>
          <w:t>3.2.6</w:t>
        </w:r>
        <w:r>
          <w:rPr>
            <w:rFonts w:asciiTheme="minorHAnsi" w:eastAsiaTheme="minorEastAsia" w:hAnsiTheme="minorHAnsi" w:cstheme="minorBidi"/>
            <w:iCs w:val="0"/>
            <w:noProof/>
            <w:sz w:val="22"/>
            <w:szCs w:val="22"/>
          </w:rPr>
          <w:tab/>
        </w:r>
        <w:r w:rsidRPr="007D60E1">
          <w:rPr>
            <w:rStyle w:val="Hiperligao"/>
            <w:noProof/>
          </w:rPr>
          <w:t>Mapeamento dos periféricos</w:t>
        </w:r>
        <w:r>
          <w:rPr>
            <w:noProof/>
            <w:webHidden/>
          </w:rPr>
          <w:tab/>
        </w:r>
        <w:r>
          <w:rPr>
            <w:noProof/>
            <w:webHidden/>
          </w:rPr>
          <w:fldChar w:fldCharType="begin"/>
        </w:r>
        <w:r>
          <w:rPr>
            <w:noProof/>
            <w:webHidden/>
          </w:rPr>
          <w:instrText xml:space="preserve"> PAGEREF _Toc75199811 \h </w:instrText>
        </w:r>
        <w:r>
          <w:rPr>
            <w:noProof/>
            <w:webHidden/>
          </w:rPr>
        </w:r>
        <w:r>
          <w:rPr>
            <w:noProof/>
            <w:webHidden/>
          </w:rPr>
          <w:fldChar w:fldCharType="separate"/>
        </w:r>
        <w:r>
          <w:rPr>
            <w:noProof/>
            <w:webHidden/>
          </w:rPr>
          <w:t>32</w:t>
        </w:r>
        <w:r>
          <w:rPr>
            <w:noProof/>
            <w:webHidden/>
          </w:rPr>
          <w:fldChar w:fldCharType="end"/>
        </w:r>
      </w:hyperlink>
    </w:p>
    <w:p w14:paraId="70556318" w14:textId="6A37028C" w:rsidR="00B53E42" w:rsidRDefault="00B53E42">
      <w:pPr>
        <w:pStyle w:val="ndice2"/>
        <w:tabs>
          <w:tab w:val="left" w:pos="800"/>
        </w:tabs>
        <w:rPr>
          <w:rFonts w:asciiTheme="minorHAnsi" w:eastAsiaTheme="minorEastAsia" w:hAnsiTheme="minorHAnsi" w:cstheme="minorBidi"/>
          <w:noProof/>
          <w:sz w:val="22"/>
          <w:szCs w:val="22"/>
        </w:rPr>
      </w:pPr>
      <w:hyperlink w:anchor="_Toc75199812" w:history="1">
        <w:r w:rsidRPr="007D60E1">
          <w:rPr>
            <w:rStyle w:val="Hiperligao"/>
            <w:noProof/>
          </w:rPr>
          <w:t>3.3</w:t>
        </w:r>
        <w:r>
          <w:rPr>
            <w:rFonts w:asciiTheme="minorHAnsi" w:eastAsiaTheme="minorEastAsia" w:hAnsiTheme="minorHAnsi" w:cstheme="minorBidi"/>
            <w:noProof/>
            <w:sz w:val="22"/>
            <w:szCs w:val="22"/>
          </w:rPr>
          <w:tab/>
        </w:r>
        <w:r w:rsidRPr="007D60E1">
          <w:rPr>
            <w:rStyle w:val="Hiperligao"/>
            <w:noProof/>
          </w:rPr>
          <w:t xml:space="preserve">Descrição de </w:t>
        </w:r>
        <w:r w:rsidRPr="007D60E1">
          <w:rPr>
            <w:rStyle w:val="Hiperligao"/>
            <w:i/>
            <w:iCs/>
            <w:noProof/>
          </w:rPr>
          <w:t>Software</w:t>
        </w:r>
        <w:r w:rsidRPr="007D60E1">
          <w:rPr>
            <w:rStyle w:val="Hiperligao"/>
            <w:noProof/>
          </w:rPr>
          <w:t xml:space="preserve"> e Módulos Criados</w:t>
        </w:r>
        <w:r>
          <w:rPr>
            <w:noProof/>
            <w:webHidden/>
          </w:rPr>
          <w:tab/>
        </w:r>
        <w:r>
          <w:rPr>
            <w:noProof/>
            <w:webHidden/>
          </w:rPr>
          <w:fldChar w:fldCharType="begin"/>
        </w:r>
        <w:r>
          <w:rPr>
            <w:noProof/>
            <w:webHidden/>
          </w:rPr>
          <w:instrText xml:space="preserve"> PAGEREF _Toc75199812 \h </w:instrText>
        </w:r>
        <w:r>
          <w:rPr>
            <w:noProof/>
            <w:webHidden/>
          </w:rPr>
        </w:r>
        <w:r>
          <w:rPr>
            <w:noProof/>
            <w:webHidden/>
          </w:rPr>
          <w:fldChar w:fldCharType="separate"/>
        </w:r>
        <w:r>
          <w:rPr>
            <w:noProof/>
            <w:webHidden/>
          </w:rPr>
          <w:t>34</w:t>
        </w:r>
        <w:r>
          <w:rPr>
            <w:noProof/>
            <w:webHidden/>
          </w:rPr>
          <w:fldChar w:fldCharType="end"/>
        </w:r>
      </w:hyperlink>
    </w:p>
    <w:p w14:paraId="16C785E2" w14:textId="7F6CBD3C" w:rsidR="00B53E42" w:rsidRDefault="00B53E42">
      <w:pPr>
        <w:pStyle w:val="ndice3"/>
        <w:rPr>
          <w:rFonts w:asciiTheme="minorHAnsi" w:eastAsiaTheme="minorEastAsia" w:hAnsiTheme="minorHAnsi" w:cstheme="minorBidi"/>
          <w:iCs w:val="0"/>
          <w:noProof/>
          <w:sz w:val="22"/>
          <w:szCs w:val="22"/>
        </w:rPr>
      </w:pPr>
      <w:hyperlink w:anchor="_Toc75199813" w:history="1">
        <w:r w:rsidRPr="007D60E1">
          <w:rPr>
            <w:rStyle w:val="Hiperligao"/>
            <w:noProof/>
          </w:rPr>
          <w:t>3.3.1</w:t>
        </w:r>
        <w:r>
          <w:rPr>
            <w:rFonts w:asciiTheme="minorHAnsi" w:eastAsiaTheme="minorEastAsia" w:hAnsiTheme="minorHAnsi" w:cstheme="minorBidi"/>
            <w:iCs w:val="0"/>
            <w:noProof/>
            <w:sz w:val="22"/>
            <w:szCs w:val="22"/>
          </w:rPr>
          <w:tab/>
        </w:r>
        <w:r w:rsidRPr="007D60E1">
          <w:rPr>
            <w:rStyle w:val="Hiperligao"/>
            <w:noProof/>
          </w:rPr>
          <w:t>Módulos</w:t>
        </w:r>
        <w:r w:rsidRPr="007D60E1">
          <w:rPr>
            <w:rStyle w:val="Hiperligao"/>
            <w:i/>
            <w:noProof/>
          </w:rPr>
          <w:t xml:space="preserve"> </w:t>
        </w:r>
        <w:r w:rsidRPr="007D60E1">
          <w:rPr>
            <w:rStyle w:val="Hiperligao"/>
            <w:noProof/>
          </w:rPr>
          <w:t>Criados</w:t>
        </w:r>
        <w:r>
          <w:rPr>
            <w:noProof/>
            <w:webHidden/>
          </w:rPr>
          <w:tab/>
        </w:r>
        <w:r>
          <w:rPr>
            <w:noProof/>
            <w:webHidden/>
          </w:rPr>
          <w:fldChar w:fldCharType="begin"/>
        </w:r>
        <w:r>
          <w:rPr>
            <w:noProof/>
            <w:webHidden/>
          </w:rPr>
          <w:instrText xml:space="preserve"> PAGEREF _Toc75199813 \h </w:instrText>
        </w:r>
        <w:r>
          <w:rPr>
            <w:noProof/>
            <w:webHidden/>
          </w:rPr>
        </w:r>
        <w:r>
          <w:rPr>
            <w:noProof/>
            <w:webHidden/>
          </w:rPr>
          <w:fldChar w:fldCharType="separate"/>
        </w:r>
        <w:r>
          <w:rPr>
            <w:noProof/>
            <w:webHidden/>
          </w:rPr>
          <w:t>34</w:t>
        </w:r>
        <w:r>
          <w:rPr>
            <w:noProof/>
            <w:webHidden/>
          </w:rPr>
          <w:fldChar w:fldCharType="end"/>
        </w:r>
      </w:hyperlink>
    </w:p>
    <w:p w14:paraId="7F67F3CF" w14:textId="6DA80659" w:rsidR="00B53E42" w:rsidRDefault="00B53E42">
      <w:pPr>
        <w:pStyle w:val="ndice3"/>
        <w:rPr>
          <w:rFonts w:asciiTheme="minorHAnsi" w:eastAsiaTheme="minorEastAsia" w:hAnsiTheme="minorHAnsi" w:cstheme="minorBidi"/>
          <w:iCs w:val="0"/>
          <w:noProof/>
          <w:sz w:val="22"/>
          <w:szCs w:val="22"/>
        </w:rPr>
      </w:pPr>
      <w:hyperlink w:anchor="_Toc75199814" w:history="1">
        <w:r w:rsidRPr="007D60E1">
          <w:rPr>
            <w:rStyle w:val="Hiperligao"/>
            <w:noProof/>
          </w:rPr>
          <w:t>3.3.2</w:t>
        </w:r>
        <w:r>
          <w:rPr>
            <w:rFonts w:asciiTheme="minorHAnsi" w:eastAsiaTheme="minorEastAsia" w:hAnsiTheme="minorHAnsi" w:cstheme="minorBidi"/>
            <w:iCs w:val="0"/>
            <w:noProof/>
            <w:sz w:val="22"/>
            <w:szCs w:val="22"/>
          </w:rPr>
          <w:tab/>
        </w:r>
        <w:r w:rsidRPr="007D60E1">
          <w:rPr>
            <w:rStyle w:val="Hiperligao"/>
            <w:noProof/>
          </w:rPr>
          <w:t>Aplicação de Interface</w:t>
        </w:r>
        <w:r>
          <w:rPr>
            <w:noProof/>
            <w:webHidden/>
          </w:rPr>
          <w:tab/>
        </w:r>
        <w:r>
          <w:rPr>
            <w:noProof/>
            <w:webHidden/>
          </w:rPr>
          <w:fldChar w:fldCharType="begin"/>
        </w:r>
        <w:r>
          <w:rPr>
            <w:noProof/>
            <w:webHidden/>
          </w:rPr>
          <w:instrText xml:space="preserve"> PAGEREF _Toc75199814 \h </w:instrText>
        </w:r>
        <w:r>
          <w:rPr>
            <w:noProof/>
            <w:webHidden/>
          </w:rPr>
        </w:r>
        <w:r>
          <w:rPr>
            <w:noProof/>
            <w:webHidden/>
          </w:rPr>
          <w:fldChar w:fldCharType="separate"/>
        </w:r>
        <w:r>
          <w:rPr>
            <w:noProof/>
            <w:webHidden/>
          </w:rPr>
          <w:t>40</w:t>
        </w:r>
        <w:r>
          <w:rPr>
            <w:noProof/>
            <w:webHidden/>
          </w:rPr>
          <w:fldChar w:fldCharType="end"/>
        </w:r>
      </w:hyperlink>
    </w:p>
    <w:p w14:paraId="52013BB1" w14:textId="30430573" w:rsidR="00B53E42" w:rsidRDefault="00B53E42">
      <w:pPr>
        <w:pStyle w:val="ndice3"/>
        <w:rPr>
          <w:rFonts w:asciiTheme="minorHAnsi" w:eastAsiaTheme="minorEastAsia" w:hAnsiTheme="minorHAnsi" w:cstheme="minorBidi"/>
          <w:iCs w:val="0"/>
          <w:noProof/>
          <w:sz w:val="22"/>
          <w:szCs w:val="22"/>
        </w:rPr>
      </w:pPr>
      <w:hyperlink w:anchor="_Toc75199815" w:history="1">
        <w:r w:rsidRPr="007D60E1">
          <w:rPr>
            <w:rStyle w:val="Hiperligao"/>
            <w:noProof/>
          </w:rPr>
          <w:t>3.3.3</w:t>
        </w:r>
        <w:r>
          <w:rPr>
            <w:rFonts w:asciiTheme="minorHAnsi" w:eastAsiaTheme="minorEastAsia" w:hAnsiTheme="minorHAnsi" w:cstheme="minorBidi"/>
            <w:iCs w:val="0"/>
            <w:noProof/>
            <w:sz w:val="22"/>
            <w:szCs w:val="22"/>
          </w:rPr>
          <w:tab/>
        </w:r>
        <w:r w:rsidRPr="007D60E1">
          <w:rPr>
            <w:rStyle w:val="Hiperligao"/>
            <w:noProof/>
          </w:rPr>
          <w:t>Circuito de Controlo</w:t>
        </w:r>
        <w:r>
          <w:rPr>
            <w:noProof/>
            <w:webHidden/>
          </w:rPr>
          <w:tab/>
        </w:r>
        <w:r>
          <w:rPr>
            <w:noProof/>
            <w:webHidden/>
          </w:rPr>
          <w:fldChar w:fldCharType="begin"/>
        </w:r>
        <w:r>
          <w:rPr>
            <w:noProof/>
            <w:webHidden/>
          </w:rPr>
          <w:instrText xml:space="preserve"> PAGEREF _Toc75199815 \h </w:instrText>
        </w:r>
        <w:r>
          <w:rPr>
            <w:noProof/>
            <w:webHidden/>
          </w:rPr>
        </w:r>
        <w:r>
          <w:rPr>
            <w:noProof/>
            <w:webHidden/>
          </w:rPr>
          <w:fldChar w:fldCharType="separate"/>
        </w:r>
        <w:r>
          <w:rPr>
            <w:noProof/>
            <w:webHidden/>
          </w:rPr>
          <w:t>41</w:t>
        </w:r>
        <w:r>
          <w:rPr>
            <w:noProof/>
            <w:webHidden/>
          </w:rPr>
          <w:fldChar w:fldCharType="end"/>
        </w:r>
      </w:hyperlink>
    </w:p>
    <w:p w14:paraId="145BD9EF" w14:textId="3891DBFF" w:rsidR="00B53E42" w:rsidRDefault="00B53E42">
      <w:pPr>
        <w:pStyle w:val="ndice4"/>
        <w:tabs>
          <w:tab w:val="left" w:pos="1400"/>
          <w:tab w:val="right" w:leader="dot" w:pos="9061"/>
        </w:tabs>
        <w:rPr>
          <w:rFonts w:asciiTheme="minorHAnsi" w:eastAsiaTheme="minorEastAsia" w:hAnsiTheme="minorHAnsi" w:cstheme="minorBidi"/>
          <w:noProof/>
          <w:sz w:val="22"/>
          <w:szCs w:val="22"/>
        </w:rPr>
      </w:pPr>
      <w:hyperlink w:anchor="_Toc75199816" w:history="1">
        <w:r w:rsidRPr="007D60E1">
          <w:rPr>
            <w:rStyle w:val="Hiperligao"/>
            <w:rFonts w:ascii="NewsGotT" w:hAnsi="NewsGotT"/>
            <w:noProof/>
          </w:rPr>
          <w:t>3.3.3.1</w:t>
        </w:r>
        <w:r>
          <w:rPr>
            <w:rFonts w:asciiTheme="minorHAnsi" w:eastAsiaTheme="minorEastAsia" w:hAnsiTheme="minorHAnsi" w:cstheme="minorBidi"/>
            <w:noProof/>
            <w:sz w:val="22"/>
            <w:szCs w:val="22"/>
          </w:rPr>
          <w:tab/>
        </w:r>
        <w:r w:rsidRPr="007D60E1">
          <w:rPr>
            <w:rStyle w:val="Hiperligao"/>
            <w:rFonts w:ascii="NewsGotT" w:hAnsi="NewsGotT"/>
            <w:noProof/>
          </w:rPr>
          <w:t>O que é um Controlador?</w:t>
        </w:r>
        <w:r>
          <w:rPr>
            <w:noProof/>
            <w:webHidden/>
          </w:rPr>
          <w:tab/>
        </w:r>
        <w:r>
          <w:rPr>
            <w:noProof/>
            <w:webHidden/>
          </w:rPr>
          <w:fldChar w:fldCharType="begin"/>
        </w:r>
        <w:r>
          <w:rPr>
            <w:noProof/>
            <w:webHidden/>
          </w:rPr>
          <w:instrText xml:space="preserve"> PAGEREF _Toc75199816 \h </w:instrText>
        </w:r>
        <w:r>
          <w:rPr>
            <w:noProof/>
            <w:webHidden/>
          </w:rPr>
        </w:r>
        <w:r>
          <w:rPr>
            <w:noProof/>
            <w:webHidden/>
          </w:rPr>
          <w:fldChar w:fldCharType="separate"/>
        </w:r>
        <w:r>
          <w:rPr>
            <w:noProof/>
            <w:webHidden/>
          </w:rPr>
          <w:t>41</w:t>
        </w:r>
        <w:r>
          <w:rPr>
            <w:noProof/>
            <w:webHidden/>
          </w:rPr>
          <w:fldChar w:fldCharType="end"/>
        </w:r>
      </w:hyperlink>
    </w:p>
    <w:p w14:paraId="22C45721" w14:textId="49395D7A" w:rsidR="00B53E42" w:rsidRDefault="00B53E42">
      <w:pPr>
        <w:pStyle w:val="ndice4"/>
        <w:tabs>
          <w:tab w:val="left" w:pos="1400"/>
          <w:tab w:val="right" w:leader="dot" w:pos="9061"/>
        </w:tabs>
        <w:rPr>
          <w:rFonts w:asciiTheme="minorHAnsi" w:eastAsiaTheme="minorEastAsia" w:hAnsiTheme="minorHAnsi" w:cstheme="minorBidi"/>
          <w:noProof/>
          <w:sz w:val="22"/>
          <w:szCs w:val="22"/>
        </w:rPr>
      </w:pPr>
      <w:hyperlink w:anchor="_Toc75199817" w:history="1">
        <w:r w:rsidRPr="007D60E1">
          <w:rPr>
            <w:rStyle w:val="Hiperligao"/>
            <w:rFonts w:ascii="NewsGotT" w:hAnsi="NewsGotT"/>
            <w:noProof/>
          </w:rPr>
          <w:t>3.3.3.2</w:t>
        </w:r>
        <w:r>
          <w:rPr>
            <w:rFonts w:asciiTheme="minorHAnsi" w:eastAsiaTheme="minorEastAsia" w:hAnsiTheme="minorHAnsi" w:cstheme="minorBidi"/>
            <w:noProof/>
            <w:sz w:val="22"/>
            <w:szCs w:val="22"/>
          </w:rPr>
          <w:tab/>
        </w:r>
        <w:r w:rsidRPr="007D60E1">
          <w:rPr>
            <w:rStyle w:val="Hiperligao"/>
            <w:rFonts w:ascii="NewsGotT" w:hAnsi="NewsGotT"/>
            <w:noProof/>
          </w:rPr>
          <w:t>Análise do sistema de controlo</w:t>
        </w:r>
        <w:r>
          <w:rPr>
            <w:noProof/>
            <w:webHidden/>
          </w:rPr>
          <w:tab/>
        </w:r>
        <w:r>
          <w:rPr>
            <w:noProof/>
            <w:webHidden/>
          </w:rPr>
          <w:fldChar w:fldCharType="begin"/>
        </w:r>
        <w:r>
          <w:rPr>
            <w:noProof/>
            <w:webHidden/>
          </w:rPr>
          <w:instrText xml:space="preserve"> PAGEREF _Toc75199817 \h </w:instrText>
        </w:r>
        <w:r>
          <w:rPr>
            <w:noProof/>
            <w:webHidden/>
          </w:rPr>
        </w:r>
        <w:r>
          <w:rPr>
            <w:noProof/>
            <w:webHidden/>
          </w:rPr>
          <w:fldChar w:fldCharType="separate"/>
        </w:r>
        <w:r>
          <w:rPr>
            <w:noProof/>
            <w:webHidden/>
          </w:rPr>
          <w:t>42</w:t>
        </w:r>
        <w:r>
          <w:rPr>
            <w:noProof/>
            <w:webHidden/>
          </w:rPr>
          <w:fldChar w:fldCharType="end"/>
        </w:r>
      </w:hyperlink>
    </w:p>
    <w:p w14:paraId="614F5465" w14:textId="5AEF8A19" w:rsidR="00B53E42" w:rsidRDefault="00B53E42">
      <w:pPr>
        <w:pStyle w:val="ndice4"/>
        <w:tabs>
          <w:tab w:val="left" w:pos="1400"/>
          <w:tab w:val="right" w:leader="dot" w:pos="9061"/>
        </w:tabs>
        <w:rPr>
          <w:rFonts w:asciiTheme="minorHAnsi" w:eastAsiaTheme="minorEastAsia" w:hAnsiTheme="minorHAnsi" w:cstheme="minorBidi"/>
          <w:noProof/>
          <w:sz w:val="22"/>
          <w:szCs w:val="22"/>
        </w:rPr>
      </w:pPr>
      <w:hyperlink w:anchor="_Toc75199818" w:history="1">
        <w:r w:rsidRPr="007D60E1">
          <w:rPr>
            <w:rStyle w:val="Hiperligao"/>
            <w:rFonts w:ascii="NewsGotT" w:hAnsi="NewsGotT"/>
            <w:noProof/>
          </w:rPr>
          <w:t>3.3.3.3</w:t>
        </w:r>
        <w:r>
          <w:rPr>
            <w:rFonts w:asciiTheme="minorHAnsi" w:eastAsiaTheme="minorEastAsia" w:hAnsiTheme="minorHAnsi" w:cstheme="minorBidi"/>
            <w:noProof/>
            <w:sz w:val="22"/>
            <w:szCs w:val="22"/>
          </w:rPr>
          <w:tab/>
        </w:r>
        <w:r w:rsidRPr="007D60E1">
          <w:rPr>
            <w:rStyle w:val="Hiperligao"/>
            <w:rFonts w:ascii="NewsGotT" w:hAnsi="NewsGotT"/>
            <w:noProof/>
          </w:rPr>
          <w:t>Controlador implementado</w:t>
        </w:r>
        <w:r>
          <w:rPr>
            <w:noProof/>
            <w:webHidden/>
          </w:rPr>
          <w:tab/>
        </w:r>
        <w:r>
          <w:rPr>
            <w:noProof/>
            <w:webHidden/>
          </w:rPr>
          <w:fldChar w:fldCharType="begin"/>
        </w:r>
        <w:r>
          <w:rPr>
            <w:noProof/>
            <w:webHidden/>
          </w:rPr>
          <w:instrText xml:space="preserve"> PAGEREF _Toc75199818 \h </w:instrText>
        </w:r>
        <w:r>
          <w:rPr>
            <w:noProof/>
            <w:webHidden/>
          </w:rPr>
        </w:r>
        <w:r>
          <w:rPr>
            <w:noProof/>
            <w:webHidden/>
          </w:rPr>
          <w:fldChar w:fldCharType="separate"/>
        </w:r>
        <w:r>
          <w:rPr>
            <w:noProof/>
            <w:webHidden/>
          </w:rPr>
          <w:t>44</w:t>
        </w:r>
        <w:r>
          <w:rPr>
            <w:noProof/>
            <w:webHidden/>
          </w:rPr>
          <w:fldChar w:fldCharType="end"/>
        </w:r>
      </w:hyperlink>
    </w:p>
    <w:p w14:paraId="3B658481" w14:textId="15D6FE46" w:rsidR="00B53E42" w:rsidRDefault="00B53E42">
      <w:pPr>
        <w:pStyle w:val="ndice1"/>
        <w:rPr>
          <w:rFonts w:asciiTheme="minorHAnsi" w:eastAsiaTheme="minorEastAsia" w:hAnsiTheme="minorHAnsi" w:cstheme="minorBidi"/>
          <w:bCs w:val="0"/>
          <w:noProof/>
          <w:sz w:val="22"/>
          <w:szCs w:val="22"/>
        </w:rPr>
      </w:pPr>
      <w:hyperlink w:anchor="_Toc75199819" w:history="1">
        <w:r w:rsidRPr="007D60E1">
          <w:rPr>
            <w:rStyle w:val="Hiperligao"/>
            <w:noProof/>
          </w:rPr>
          <w:t>Capítulo 4 Lista de Componentes</w:t>
        </w:r>
        <w:r>
          <w:rPr>
            <w:noProof/>
            <w:webHidden/>
          </w:rPr>
          <w:tab/>
        </w:r>
        <w:r>
          <w:rPr>
            <w:noProof/>
            <w:webHidden/>
          </w:rPr>
          <w:fldChar w:fldCharType="begin"/>
        </w:r>
        <w:r>
          <w:rPr>
            <w:noProof/>
            <w:webHidden/>
          </w:rPr>
          <w:instrText xml:space="preserve"> PAGEREF _Toc75199819 \h </w:instrText>
        </w:r>
        <w:r>
          <w:rPr>
            <w:noProof/>
            <w:webHidden/>
          </w:rPr>
        </w:r>
        <w:r>
          <w:rPr>
            <w:noProof/>
            <w:webHidden/>
          </w:rPr>
          <w:fldChar w:fldCharType="separate"/>
        </w:r>
        <w:r>
          <w:rPr>
            <w:noProof/>
            <w:webHidden/>
          </w:rPr>
          <w:t>49</w:t>
        </w:r>
        <w:r>
          <w:rPr>
            <w:noProof/>
            <w:webHidden/>
          </w:rPr>
          <w:fldChar w:fldCharType="end"/>
        </w:r>
      </w:hyperlink>
    </w:p>
    <w:p w14:paraId="40990C39" w14:textId="1B890358" w:rsidR="00B53E42" w:rsidRDefault="00B53E42">
      <w:pPr>
        <w:pStyle w:val="ndice1"/>
        <w:rPr>
          <w:rFonts w:asciiTheme="minorHAnsi" w:eastAsiaTheme="minorEastAsia" w:hAnsiTheme="minorHAnsi" w:cstheme="minorBidi"/>
          <w:bCs w:val="0"/>
          <w:noProof/>
          <w:sz w:val="22"/>
          <w:szCs w:val="22"/>
        </w:rPr>
      </w:pPr>
      <w:hyperlink w:anchor="_Toc75199820" w:history="1">
        <w:r w:rsidRPr="007D60E1">
          <w:rPr>
            <w:rStyle w:val="Hiperligao"/>
            <w:noProof/>
          </w:rPr>
          <w:t>Capítulo 5 Circuito Mecânico Implementado</w:t>
        </w:r>
        <w:r>
          <w:rPr>
            <w:noProof/>
            <w:webHidden/>
          </w:rPr>
          <w:tab/>
        </w:r>
        <w:r>
          <w:rPr>
            <w:noProof/>
            <w:webHidden/>
          </w:rPr>
          <w:fldChar w:fldCharType="begin"/>
        </w:r>
        <w:r>
          <w:rPr>
            <w:noProof/>
            <w:webHidden/>
          </w:rPr>
          <w:instrText xml:space="preserve"> PAGEREF _Toc75199820 \h </w:instrText>
        </w:r>
        <w:r>
          <w:rPr>
            <w:noProof/>
            <w:webHidden/>
          </w:rPr>
        </w:r>
        <w:r>
          <w:rPr>
            <w:noProof/>
            <w:webHidden/>
          </w:rPr>
          <w:fldChar w:fldCharType="separate"/>
        </w:r>
        <w:r>
          <w:rPr>
            <w:noProof/>
            <w:webHidden/>
          </w:rPr>
          <w:t>55</w:t>
        </w:r>
        <w:r>
          <w:rPr>
            <w:noProof/>
            <w:webHidden/>
          </w:rPr>
          <w:fldChar w:fldCharType="end"/>
        </w:r>
      </w:hyperlink>
    </w:p>
    <w:p w14:paraId="4A76CBDC" w14:textId="004CAD2F" w:rsidR="00B53E42" w:rsidRDefault="00B53E42">
      <w:pPr>
        <w:pStyle w:val="ndice1"/>
        <w:rPr>
          <w:rFonts w:asciiTheme="minorHAnsi" w:eastAsiaTheme="minorEastAsia" w:hAnsiTheme="minorHAnsi" w:cstheme="minorBidi"/>
          <w:bCs w:val="0"/>
          <w:noProof/>
          <w:sz w:val="22"/>
          <w:szCs w:val="22"/>
        </w:rPr>
      </w:pPr>
      <w:hyperlink w:anchor="_Toc75199821" w:history="1">
        <w:r w:rsidRPr="007D60E1">
          <w:rPr>
            <w:rStyle w:val="Hiperligao"/>
            <w:noProof/>
          </w:rPr>
          <w:t>Capítulo 6 Resultados Experimentais</w:t>
        </w:r>
        <w:r>
          <w:rPr>
            <w:noProof/>
            <w:webHidden/>
          </w:rPr>
          <w:tab/>
        </w:r>
        <w:r>
          <w:rPr>
            <w:noProof/>
            <w:webHidden/>
          </w:rPr>
          <w:fldChar w:fldCharType="begin"/>
        </w:r>
        <w:r>
          <w:rPr>
            <w:noProof/>
            <w:webHidden/>
          </w:rPr>
          <w:instrText xml:space="preserve"> PAGEREF _Toc75199821 \h </w:instrText>
        </w:r>
        <w:r>
          <w:rPr>
            <w:noProof/>
            <w:webHidden/>
          </w:rPr>
        </w:r>
        <w:r>
          <w:rPr>
            <w:noProof/>
            <w:webHidden/>
          </w:rPr>
          <w:fldChar w:fldCharType="separate"/>
        </w:r>
        <w:r>
          <w:rPr>
            <w:noProof/>
            <w:webHidden/>
          </w:rPr>
          <w:t>59</w:t>
        </w:r>
        <w:r>
          <w:rPr>
            <w:noProof/>
            <w:webHidden/>
          </w:rPr>
          <w:fldChar w:fldCharType="end"/>
        </w:r>
      </w:hyperlink>
    </w:p>
    <w:p w14:paraId="4A779901" w14:textId="71CBC6B2" w:rsidR="00B53E42" w:rsidRDefault="00B53E42">
      <w:pPr>
        <w:pStyle w:val="ndice1"/>
        <w:rPr>
          <w:rFonts w:asciiTheme="minorHAnsi" w:eastAsiaTheme="minorEastAsia" w:hAnsiTheme="minorHAnsi" w:cstheme="minorBidi"/>
          <w:bCs w:val="0"/>
          <w:noProof/>
          <w:sz w:val="22"/>
          <w:szCs w:val="22"/>
        </w:rPr>
      </w:pPr>
      <w:hyperlink w:anchor="_Toc75199822" w:history="1">
        <w:r w:rsidRPr="007D60E1">
          <w:rPr>
            <w:rStyle w:val="Hiperligao"/>
            <w:noProof/>
          </w:rPr>
          <w:t>Capítulo 7 Análise do Produto</w:t>
        </w:r>
        <w:r>
          <w:rPr>
            <w:noProof/>
            <w:webHidden/>
          </w:rPr>
          <w:tab/>
        </w:r>
        <w:r>
          <w:rPr>
            <w:noProof/>
            <w:webHidden/>
          </w:rPr>
          <w:fldChar w:fldCharType="begin"/>
        </w:r>
        <w:r>
          <w:rPr>
            <w:noProof/>
            <w:webHidden/>
          </w:rPr>
          <w:instrText xml:space="preserve"> PAGEREF _Toc75199822 \h </w:instrText>
        </w:r>
        <w:r>
          <w:rPr>
            <w:noProof/>
            <w:webHidden/>
          </w:rPr>
        </w:r>
        <w:r>
          <w:rPr>
            <w:noProof/>
            <w:webHidden/>
          </w:rPr>
          <w:fldChar w:fldCharType="separate"/>
        </w:r>
        <w:r>
          <w:rPr>
            <w:noProof/>
            <w:webHidden/>
          </w:rPr>
          <w:t>61</w:t>
        </w:r>
        <w:r>
          <w:rPr>
            <w:noProof/>
            <w:webHidden/>
          </w:rPr>
          <w:fldChar w:fldCharType="end"/>
        </w:r>
      </w:hyperlink>
    </w:p>
    <w:p w14:paraId="69358C49" w14:textId="7755E172" w:rsidR="00B53E42" w:rsidRDefault="00B53E42">
      <w:pPr>
        <w:pStyle w:val="ndice2"/>
        <w:tabs>
          <w:tab w:val="left" w:pos="800"/>
        </w:tabs>
        <w:rPr>
          <w:rFonts w:asciiTheme="minorHAnsi" w:eastAsiaTheme="minorEastAsia" w:hAnsiTheme="minorHAnsi" w:cstheme="minorBidi"/>
          <w:noProof/>
          <w:sz w:val="22"/>
          <w:szCs w:val="22"/>
        </w:rPr>
      </w:pPr>
      <w:hyperlink w:anchor="_Toc75199823" w:history="1">
        <w:r w:rsidRPr="007D60E1">
          <w:rPr>
            <w:rStyle w:val="Hiperligao"/>
            <w:noProof/>
          </w:rPr>
          <w:t>7.1</w:t>
        </w:r>
        <w:r>
          <w:rPr>
            <w:rFonts w:asciiTheme="minorHAnsi" w:eastAsiaTheme="minorEastAsia" w:hAnsiTheme="minorHAnsi" w:cstheme="minorBidi"/>
            <w:noProof/>
            <w:sz w:val="22"/>
            <w:szCs w:val="22"/>
          </w:rPr>
          <w:tab/>
        </w:r>
        <w:r w:rsidRPr="007D60E1">
          <w:rPr>
            <w:rStyle w:val="Hiperligao"/>
            <w:noProof/>
          </w:rPr>
          <w:t>Introdução</w:t>
        </w:r>
        <w:r>
          <w:rPr>
            <w:noProof/>
            <w:webHidden/>
          </w:rPr>
          <w:tab/>
        </w:r>
        <w:r>
          <w:rPr>
            <w:noProof/>
            <w:webHidden/>
          </w:rPr>
          <w:fldChar w:fldCharType="begin"/>
        </w:r>
        <w:r>
          <w:rPr>
            <w:noProof/>
            <w:webHidden/>
          </w:rPr>
          <w:instrText xml:space="preserve"> PAGEREF _Toc75199823 \h </w:instrText>
        </w:r>
        <w:r>
          <w:rPr>
            <w:noProof/>
            <w:webHidden/>
          </w:rPr>
        </w:r>
        <w:r>
          <w:rPr>
            <w:noProof/>
            <w:webHidden/>
          </w:rPr>
          <w:fldChar w:fldCharType="separate"/>
        </w:r>
        <w:r>
          <w:rPr>
            <w:noProof/>
            <w:webHidden/>
          </w:rPr>
          <w:t>61</w:t>
        </w:r>
        <w:r>
          <w:rPr>
            <w:noProof/>
            <w:webHidden/>
          </w:rPr>
          <w:fldChar w:fldCharType="end"/>
        </w:r>
      </w:hyperlink>
    </w:p>
    <w:p w14:paraId="4653ACF4" w14:textId="0E6A5C3D" w:rsidR="00B53E42" w:rsidRDefault="00B53E42">
      <w:pPr>
        <w:pStyle w:val="ndice2"/>
        <w:tabs>
          <w:tab w:val="left" w:pos="800"/>
        </w:tabs>
        <w:rPr>
          <w:rFonts w:asciiTheme="minorHAnsi" w:eastAsiaTheme="minorEastAsia" w:hAnsiTheme="minorHAnsi" w:cstheme="minorBidi"/>
          <w:noProof/>
          <w:sz w:val="22"/>
          <w:szCs w:val="22"/>
        </w:rPr>
      </w:pPr>
      <w:hyperlink w:anchor="_Toc75199824" w:history="1">
        <w:r w:rsidRPr="007D60E1">
          <w:rPr>
            <w:rStyle w:val="Hiperligao"/>
            <w:noProof/>
          </w:rPr>
          <w:t>7.2</w:t>
        </w:r>
        <w:r>
          <w:rPr>
            <w:rFonts w:asciiTheme="minorHAnsi" w:eastAsiaTheme="minorEastAsia" w:hAnsiTheme="minorHAnsi" w:cstheme="minorBidi"/>
            <w:noProof/>
            <w:sz w:val="22"/>
            <w:szCs w:val="22"/>
          </w:rPr>
          <w:tab/>
        </w:r>
        <w:r w:rsidRPr="007D60E1">
          <w:rPr>
            <w:rStyle w:val="Hiperligao"/>
            <w:noProof/>
          </w:rPr>
          <w:t>Fiabilidade</w:t>
        </w:r>
        <w:r>
          <w:rPr>
            <w:noProof/>
            <w:webHidden/>
          </w:rPr>
          <w:tab/>
        </w:r>
        <w:r>
          <w:rPr>
            <w:noProof/>
            <w:webHidden/>
          </w:rPr>
          <w:fldChar w:fldCharType="begin"/>
        </w:r>
        <w:r>
          <w:rPr>
            <w:noProof/>
            <w:webHidden/>
          </w:rPr>
          <w:instrText xml:space="preserve"> PAGEREF _Toc75199824 \h </w:instrText>
        </w:r>
        <w:r>
          <w:rPr>
            <w:noProof/>
            <w:webHidden/>
          </w:rPr>
        </w:r>
        <w:r>
          <w:rPr>
            <w:noProof/>
            <w:webHidden/>
          </w:rPr>
          <w:fldChar w:fldCharType="separate"/>
        </w:r>
        <w:r>
          <w:rPr>
            <w:noProof/>
            <w:webHidden/>
          </w:rPr>
          <w:t>61</w:t>
        </w:r>
        <w:r>
          <w:rPr>
            <w:noProof/>
            <w:webHidden/>
          </w:rPr>
          <w:fldChar w:fldCharType="end"/>
        </w:r>
      </w:hyperlink>
    </w:p>
    <w:p w14:paraId="131EDDB7" w14:textId="25E40F11" w:rsidR="00B53E42" w:rsidRDefault="00B53E42">
      <w:pPr>
        <w:pStyle w:val="ndice2"/>
        <w:tabs>
          <w:tab w:val="left" w:pos="800"/>
        </w:tabs>
        <w:rPr>
          <w:rFonts w:asciiTheme="minorHAnsi" w:eastAsiaTheme="minorEastAsia" w:hAnsiTheme="minorHAnsi" w:cstheme="minorBidi"/>
          <w:noProof/>
          <w:sz w:val="22"/>
          <w:szCs w:val="22"/>
        </w:rPr>
      </w:pPr>
      <w:hyperlink w:anchor="_Toc75199825" w:history="1">
        <w:r w:rsidRPr="007D60E1">
          <w:rPr>
            <w:rStyle w:val="Hiperligao"/>
            <w:noProof/>
          </w:rPr>
          <w:t>7.3</w:t>
        </w:r>
        <w:r>
          <w:rPr>
            <w:rFonts w:asciiTheme="minorHAnsi" w:eastAsiaTheme="minorEastAsia" w:hAnsiTheme="minorHAnsi" w:cstheme="minorBidi"/>
            <w:noProof/>
            <w:sz w:val="22"/>
            <w:szCs w:val="22"/>
          </w:rPr>
          <w:tab/>
        </w:r>
        <w:r w:rsidRPr="007D60E1">
          <w:rPr>
            <w:rStyle w:val="Hiperligao"/>
            <w:noProof/>
          </w:rPr>
          <w:t>Segurança</w:t>
        </w:r>
        <w:r>
          <w:rPr>
            <w:noProof/>
            <w:webHidden/>
          </w:rPr>
          <w:tab/>
        </w:r>
        <w:r>
          <w:rPr>
            <w:noProof/>
            <w:webHidden/>
          </w:rPr>
          <w:fldChar w:fldCharType="begin"/>
        </w:r>
        <w:r>
          <w:rPr>
            <w:noProof/>
            <w:webHidden/>
          </w:rPr>
          <w:instrText xml:space="preserve"> PAGEREF _Toc75199825 \h </w:instrText>
        </w:r>
        <w:r>
          <w:rPr>
            <w:noProof/>
            <w:webHidden/>
          </w:rPr>
        </w:r>
        <w:r>
          <w:rPr>
            <w:noProof/>
            <w:webHidden/>
          </w:rPr>
          <w:fldChar w:fldCharType="separate"/>
        </w:r>
        <w:r>
          <w:rPr>
            <w:noProof/>
            <w:webHidden/>
          </w:rPr>
          <w:t>62</w:t>
        </w:r>
        <w:r>
          <w:rPr>
            <w:noProof/>
            <w:webHidden/>
          </w:rPr>
          <w:fldChar w:fldCharType="end"/>
        </w:r>
      </w:hyperlink>
    </w:p>
    <w:p w14:paraId="222C7D7D" w14:textId="2AB0B483" w:rsidR="00B53E42" w:rsidRDefault="00B53E42">
      <w:pPr>
        <w:pStyle w:val="ndice2"/>
        <w:tabs>
          <w:tab w:val="left" w:pos="800"/>
        </w:tabs>
        <w:rPr>
          <w:rFonts w:asciiTheme="minorHAnsi" w:eastAsiaTheme="minorEastAsia" w:hAnsiTheme="minorHAnsi" w:cstheme="minorBidi"/>
          <w:noProof/>
          <w:sz w:val="22"/>
          <w:szCs w:val="22"/>
        </w:rPr>
      </w:pPr>
      <w:hyperlink w:anchor="_Toc75199826" w:history="1">
        <w:r w:rsidRPr="007D60E1">
          <w:rPr>
            <w:rStyle w:val="Hiperligao"/>
            <w:noProof/>
          </w:rPr>
          <w:t>7.4</w:t>
        </w:r>
        <w:r>
          <w:rPr>
            <w:rFonts w:asciiTheme="minorHAnsi" w:eastAsiaTheme="minorEastAsia" w:hAnsiTheme="minorHAnsi" w:cstheme="minorBidi"/>
            <w:noProof/>
            <w:sz w:val="22"/>
            <w:szCs w:val="22"/>
          </w:rPr>
          <w:tab/>
        </w:r>
        <w:r w:rsidRPr="007D60E1">
          <w:rPr>
            <w:rStyle w:val="Hiperligao"/>
            <w:noProof/>
          </w:rPr>
          <w:t>Certificação</w:t>
        </w:r>
        <w:r>
          <w:rPr>
            <w:noProof/>
            <w:webHidden/>
          </w:rPr>
          <w:tab/>
        </w:r>
        <w:r>
          <w:rPr>
            <w:noProof/>
            <w:webHidden/>
          </w:rPr>
          <w:fldChar w:fldCharType="begin"/>
        </w:r>
        <w:r>
          <w:rPr>
            <w:noProof/>
            <w:webHidden/>
          </w:rPr>
          <w:instrText xml:space="preserve"> PAGEREF _Toc75199826 \h </w:instrText>
        </w:r>
        <w:r>
          <w:rPr>
            <w:noProof/>
            <w:webHidden/>
          </w:rPr>
        </w:r>
        <w:r>
          <w:rPr>
            <w:noProof/>
            <w:webHidden/>
          </w:rPr>
          <w:fldChar w:fldCharType="separate"/>
        </w:r>
        <w:r>
          <w:rPr>
            <w:noProof/>
            <w:webHidden/>
          </w:rPr>
          <w:t>63</w:t>
        </w:r>
        <w:r>
          <w:rPr>
            <w:noProof/>
            <w:webHidden/>
          </w:rPr>
          <w:fldChar w:fldCharType="end"/>
        </w:r>
      </w:hyperlink>
    </w:p>
    <w:p w14:paraId="1FD6ED3E" w14:textId="0CAC5F1C" w:rsidR="00B53E42" w:rsidRDefault="00B53E42">
      <w:pPr>
        <w:pStyle w:val="ndice1"/>
        <w:rPr>
          <w:rFonts w:asciiTheme="minorHAnsi" w:eastAsiaTheme="minorEastAsia" w:hAnsiTheme="minorHAnsi" w:cstheme="minorBidi"/>
          <w:bCs w:val="0"/>
          <w:noProof/>
          <w:sz w:val="22"/>
          <w:szCs w:val="22"/>
        </w:rPr>
      </w:pPr>
      <w:hyperlink w:anchor="_Toc75199827" w:history="1">
        <w:r w:rsidRPr="007D60E1">
          <w:rPr>
            <w:rStyle w:val="Hiperligao"/>
            <w:noProof/>
          </w:rPr>
          <w:t>Capítulo 8 Conclusões</w:t>
        </w:r>
        <w:r>
          <w:rPr>
            <w:noProof/>
            <w:webHidden/>
          </w:rPr>
          <w:tab/>
        </w:r>
        <w:r>
          <w:rPr>
            <w:noProof/>
            <w:webHidden/>
          </w:rPr>
          <w:fldChar w:fldCharType="begin"/>
        </w:r>
        <w:r>
          <w:rPr>
            <w:noProof/>
            <w:webHidden/>
          </w:rPr>
          <w:instrText xml:space="preserve"> PAGEREF _Toc75199827 \h </w:instrText>
        </w:r>
        <w:r>
          <w:rPr>
            <w:noProof/>
            <w:webHidden/>
          </w:rPr>
        </w:r>
        <w:r>
          <w:rPr>
            <w:noProof/>
            <w:webHidden/>
          </w:rPr>
          <w:fldChar w:fldCharType="separate"/>
        </w:r>
        <w:r>
          <w:rPr>
            <w:noProof/>
            <w:webHidden/>
          </w:rPr>
          <w:t>67</w:t>
        </w:r>
        <w:r>
          <w:rPr>
            <w:noProof/>
            <w:webHidden/>
          </w:rPr>
          <w:fldChar w:fldCharType="end"/>
        </w:r>
      </w:hyperlink>
    </w:p>
    <w:p w14:paraId="13582C48" w14:textId="7F6F1B09" w:rsidR="00B53E42" w:rsidRDefault="00B53E42">
      <w:pPr>
        <w:pStyle w:val="ndice2"/>
        <w:tabs>
          <w:tab w:val="left" w:pos="800"/>
        </w:tabs>
        <w:rPr>
          <w:rFonts w:asciiTheme="minorHAnsi" w:eastAsiaTheme="minorEastAsia" w:hAnsiTheme="minorHAnsi" w:cstheme="minorBidi"/>
          <w:noProof/>
          <w:sz w:val="22"/>
          <w:szCs w:val="22"/>
        </w:rPr>
      </w:pPr>
      <w:hyperlink w:anchor="_Toc75199828" w:history="1">
        <w:r w:rsidRPr="007D60E1">
          <w:rPr>
            <w:rStyle w:val="Hiperligao"/>
            <w:noProof/>
          </w:rPr>
          <w:t>8.1</w:t>
        </w:r>
        <w:r>
          <w:rPr>
            <w:rFonts w:asciiTheme="minorHAnsi" w:eastAsiaTheme="minorEastAsia" w:hAnsiTheme="minorHAnsi" w:cstheme="minorBidi"/>
            <w:noProof/>
            <w:sz w:val="22"/>
            <w:szCs w:val="22"/>
          </w:rPr>
          <w:tab/>
        </w:r>
        <w:r w:rsidRPr="007D60E1">
          <w:rPr>
            <w:rStyle w:val="Hiperligao"/>
            <w:noProof/>
          </w:rPr>
          <w:t>Conclusão</w:t>
        </w:r>
        <w:r>
          <w:rPr>
            <w:noProof/>
            <w:webHidden/>
          </w:rPr>
          <w:tab/>
        </w:r>
        <w:r>
          <w:rPr>
            <w:noProof/>
            <w:webHidden/>
          </w:rPr>
          <w:fldChar w:fldCharType="begin"/>
        </w:r>
        <w:r>
          <w:rPr>
            <w:noProof/>
            <w:webHidden/>
          </w:rPr>
          <w:instrText xml:space="preserve"> PAGEREF _Toc75199828 \h </w:instrText>
        </w:r>
        <w:r>
          <w:rPr>
            <w:noProof/>
            <w:webHidden/>
          </w:rPr>
        </w:r>
        <w:r>
          <w:rPr>
            <w:noProof/>
            <w:webHidden/>
          </w:rPr>
          <w:fldChar w:fldCharType="separate"/>
        </w:r>
        <w:r>
          <w:rPr>
            <w:noProof/>
            <w:webHidden/>
          </w:rPr>
          <w:t>67</w:t>
        </w:r>
        <w:r>
          <w:rPr>
            <w:noProof/>
            <w:webHidden/>
          </w:rPr>
          <w:fldChar w:fldCharType="end"/>
        </w:r>
      </w:hyperlink>
    </w:p>
    <w:p w14:paraId="38A787F2" w14:textId="1CF33FC4" w:rsidR="00B53E42" w:rsidRDefault="00B53E42">
      <w:pPr>
        <w:pStyle w:val="ndice2"/>
        <w:tabs>
          <w:tab w:val="left" w:pos="800"/>
        </w:tabs>
        <w:rPr>
          <w:rFonts w:asciiTheme="minorHAnsi" w:eastAsiaTheme="minorEastAsia" w:hAnsiTheme="minorHAnsi" w:cstheme="minorBidi"/>
          <w:noProof/>
          <w:sz w:val="22"/>
          <w:szCs w:val="22"/>
        </w:rPr>
      </w:pPr>
      <w:hyperlink w:anchor="_Toc75199829" w:history="1">
        <w:r w:rsidRPr="007D60E1">
          <w:rPr>
            <w:rStyle w:val="Hiperligao"/>
            <w:noProof/>
          </w:rPr>
          <w:t>8.2</w:t>
        </w:r>
        <w:r>
          <w:rPr>
            <w:rFonts w:asciiTheme="minorHAnsi" w:eastAsiaTheme="minorEastAsia" w:hAnsiTheme="minorHAnsi" w:cstheme="minorBidi"/>
            <w:noProof/>
            <w:sz w:val="22"/>
            <w:szCs w:val="22"/>
          </w:rPr>
          <w:tab/>
        </w:r>
        <w:r w:rsidRPr="007D60E1">
          <w:rPr>
            <w:rStyle w:val="Hiperligao"/>
            <w:noProof/>
          </w:rPr>
          <w:t>Sugestões de Trabalho Futuro</w:t>
        </w:r>
        <w:r>
          <w:rPr>
            <w:noProof/>
            <w:webHidden/>
          </w:rPr>
          <w:tab/>
        </w:r>
        <w:r>
          <w:rPr>
            <w:noProof/>
            <w:webHidden/>
          </w:rPr>
          <w:fldChar w:fldCharType="begin"/>
        </w:r>
        <w:r>
          <w:rPr>
            <w:noProof/>
            <w:webHidden/>
          </w:rPr>
          <w:instrText xml:space="preserve"> PAGEREF _Toc75199829 \h </w:instrText>
        </w:r>
        <w:r>
          <w:rPr>
            <w:noProof/>
            <w:webHidden/>
          </w:rPr>
        </w:r>
        <w:r>
          <w:rPr>
            <w:noProof/>
            <w:webHidden/>
          </w:rPr>
          <w:fldChar w:fldCharType="separate"/>
        </w:r>
        <w:r>
          <w:rPr>
            <w:noProof/>
            <w:webHidden/>
          </w:rPr>
          <w:t>68</w:t>
        </w:r>
        <w:r>
          <w:rPr>
            <w:noProof/>
            <w:webHidden/>
          </w:rPr>
          <w:fldChar w:fldCharType="end"/>
        </w:r>
      </w:hyperlink>
    </w:p>
    <w:p w14:paraId="0E1714D3" w14:textId="54469BF3" w:rsidR="00B53E42" w:rsidRDefault="00B53E42">
      <w:pPr>
        <w:pStyle w:val="ndice1"/>
        <w:rPr>
          <w:rFonts w:asciiTheme="minorHAnsi" w:eastAsiaTheme="minorEastAsia" w:hAnsiTheme="minorHAnsi" w:cstheme="minorBidi"/>
          <w:bCs w:val="0"/>
          <w:noProof/>
          <w:sz w:val="22"/>
          <w:szCs w:val="22"/>
        </w:rPr>
      </w:pPr>
      <w:hyperlink w:anchor="_Toc75199830" w:history="1">
        <w:r w:rsidRPr="007D60E1">
          <w:rPr>
            <w:rStyle w:val="Hiperligao"/>
            <w:noProof/>
          </w:rPr>
          <w:t>Referências</w:t>
        </w:r>
        <w:r>
          <w:rPr>
            <w:noProof/>
            <w:webHidden/>
          </w:rPr>
          <w:tab/>
        </w:r>
        <w:r>
          <w:rPr>
            <w:noProof/>
            <w:webHidden/>
          </w:rPr>
          <w:fldChar w:fldCharType="begin"/>
        </w:r>
        <w:r>
          <w:rPr>
            <w:noProof/>
            <w:webHidden/>
          </w:rPr>
          <w:instrText xml:space="preserve"> PAGEREF _Toc75199830 \h </w:instrText>
        </w:r>
        <w:r>
          <w:rPr>
            <w:noProof/>
            <w:webHidden/>
          </w:rPr>
        </w:r>
        <w:r>
          <w:rPr>
            <w:noProof/>
            <w:webHidden/>
          </w:rPr>
          <w:fldChar w:fldCharType="separate"/>
        </w:r>
        <w:r>
          <w:rPr>
            <w:noProof/>
            <w:webHidden/>
          </w:rPr>
          <w:t>71</w:t>
        </w:r>
        <w:r>
          <w:rPr>
            <w:noProof/>
            <w:webHidden/>
          </w:rPr>
          <w:fldChar w:fldCharType="end"/>
        </w:r>
      </w:hyperlink>
    </w:p>
    <w:p w14:paraId="3C99C653" w14:textId="2686A830" w:rsidR="0030507B" w:rsidRDefault="00875F34" w:rsidP="00C11ABF">
      <w:pPr>
        <w:pStyle w:val="ndice1"/>
        <w:sectPr w:rsidR="0030507B" w:rsidSect="00D37450">
          <w:headerReference w:type="default" r:id="rId14"/>
          <w:footerReference w:type="default" r:id="rId15"/>
          <w:type w:val="oddPage"/>
          <w:pgSz w:w="11907" w:h="16840" w:code="9"/>
          <w:pgMar w:top="1134" w:right="1418" w:bottom="1134" w:left="1418" w:header="567" w:footer="57" w:gutter="0"/>
          <w:pgNumType w:fmt="lowerRoman" w:chapSep="emDash"/>
          <w:cols w:space="720"/>
          <w:docGrid w:linePitch="272"/>
        </w:sectPr>
      </w:pPr>
      <w:r>
        <w:fldChar w:fldCharType="end"/>
      </w:r>
    </w:p>
    <w:p w14:paraId="4B21B31F" w14:textId="392431DD" w:rsidR="00B80600" w:rsidRPr="006139EE" w:rsidRDefault="00B80600" w:rsidP="00C11ABF">
      <w:pPr>
        <w:pStyle w:val="ndice1"/>
        <w:rPr>
          <w:sz w:val="24"/>
          <w:szCs w:val="24"/>
        </w:rPr>
      </w:pPr>
    </w:p>
    <w:p w14:paraId="11CA7C62" w14:textId="1CCE4DB0" w:rsidR="000E6366" w:rsidRPr="00B66544" w:rsidRDefault="000E6366" w:rsidP="00626C7F">
      <w:pPr>
        <w:pStyle w:val="PhDcapitulosemnumero"/>
        <w:rPr>
          <w:rFonts w:ascii="NewsGotT" w:hAnsi="NewsGotT"/>
        </w:rPr>
      </w:pPr>
      <w:bookmarkStart w:id="0" w:name="_Toc471578914"/>
      <w:bookmarkStart w:id="1" w:name="_Toc75199782"/>
      <w:r w:rsidRPr="00B66544">
        <w:rPr>
          <w:rFonts w:ascii="NewsGotT" w:hAnsi="NewsGotT"/>
        </w:rPr>
        <w:t>Lista de Figuras</w:t>
      </w:r>
      <w:bookmarkEnd w:id="0"/>
      <w:bookmarkEnd w:id="1"/>
    </w:p>
    <w:p w14:paraId="32763E36" w14:textId="0B8C0951" w:rsidR="00213FDB" w:rsidRDefault="00955430">
      <w:pPr>
        <w:pStyle w:val="ndicedeilustraes"/>
        <w:tabs>
          <w:tab w:val="right" w:leader="dot" w:pos="9061"/>
        </w:tabs>
        <w:rPr>
          <w:rFonts w:asciiTheme="minorHAnsi" w:eastAsiaTheme="minorEastAsia" w:hAnsiTheme="minorHAnsi" w:cstheme="minorBidi"/>
          <w:noProof/>
          <w:sz w:val="22"/>
          <w:szCs w:val="22"/>
        </w:rPr>
      </w:pPr>
      <w:r>
        <w:fldChar w:fldCharType="begin"/>
      </w:r>
      <w:r>
        <w:instrText xml:space="preserve"> TOC \h \z \c "Figura" </w:instrText>
      </w:r>
      <w:r>
        <w:fldChar w:fldCharType="separate"/>
      </w:r>
      <w:hyperlink w:anchor="_Toc75199479" w:history="1">
        <w:r w:rsidR="00213FDB" w:rsidRPr="00083FEB">
          <w:rPr>
            <w:rStyle w:val="Hiperligao"/>
            <w:noProof/>
          </w:rPr>
          <w:t>Figura 1.1 - Marcas de identificação de (a) Quarto; (b) Quarto no fim de um corredor sem saída; (c) Cruzamento.</w:t>
        </w:r>
        <w:r w:rsidR="00213FDB">
          <w:rPr>
            <w:noProof/>
            <w:webHidden/>
          </w:rPr>
          <w:tab/>
        </w:r>
        <w:r w:rsidR="00213FDB">
          <w:rPr>
            <w:noProof/>
            <w:webHidden/>
          </w:rPr>
          <w:fldChar w:fldCharType="begin"/>
        </w:r>
        <w:r w:rsidR="00213FDB">
          <w:rPr>
            <w:noProof/>
            <w:webHidden/>
          </w:rPr>
          <w:instrText xml:space="preserve"> PAGEREF _Toc75199479 \h </w:instrText>
        </w:r>
        <w:r w:rsidR="00213FDB">
          <w:rPr>
            <w:noProof/>
            <w:webHidden/>
          </w:rPr>
        </w:r>
        <w:r w:rsidR="00213FDB">
          <w:rPr>
            <w:noProof/>
            <w:webHidden/>
          </w:rPr>
          <w:fldChar w:fldCharType="separate"/>
        </w:r>
        <w:r w:rsidR="00213FDB">
          <w:rPr>
            <w:noProof/>
            <w:webHidden/>
          </w:rPr>
          <w:t>13</w:t>
        </w:r>
        <w:r w:rsidR="00213FDB">
          <w:rPr>
            <w:noProof/>
            <w:webHidden/>
          </w:rPr>
          <w:fldChar w:fldCharType="end"/>
        </w:r>
      </w:hyperlink>
    </w:p>
    <w:p w14:paraId="7D3D6CE4" w14:textId="4C61548F" w:rsidR="00213FDB" w:rsidRDefault="00213FDB">
      <w:pPr>
        <w:pStyle w:val="ndicedeilustraes"/>
        <w:tabs>
          <w:tab w:val="right" w:leader="dot" w:pos="9061"/>
        </w:tabs>
        <w:rPr>
          <w:rFonts w:asciiTheme="minorHAnsi" w:eastAsiaTheme="minorEastAsia" w:hAnsiTheme="minorHAnsi" w:cstheme="minorBidi"/>
          <w:noProof/>
          <w:sz w:val="22"/>
          <w:szCs w:val="22"/>
        </w:rPr>
      </w:pPr>
      <w:hyperlink w:anchor="_Toc75199480" w:history="1">
        <w:r w:rsidRPr="00083FEB">
          <w:rPr>
            <w:rStyle w:val="Hiperligao"/>
            <w:noProof/>
          </w:rPr>
          <w:t xml:space="preserve">Figura 1.2 - Diagrama de </w:t>
        </w:r>
        <w:r w:rsidRPr="00083FEB">
          <w:rPr>
            <w:rStyle w:val="Hiperligao"/>
            <w:i/>
            <w:noProof/>
          </w:rPr>
          <w:t>Gantt</w:t>
        </w:r>
        <w:r w:rsidRPr="00083FEB">
          <w:rPr>
            <w:rStyle w:val="Hiperligao"/>
            <w:noProof/>
          </w:rPr>
          <w:t xml:space="preserve"> do planeamento inicial.</w:t>
        </w:r>
        <w:r>
          <w:rPr>
            <w:noProof/>
            <w:webHidden/>
          </w:rPr>
          <w:tab/>
        </w:r>
        <w:r>
          <w:rPr>
            <w:noProof/>
            <w:webHidden/>
          </w:rPr>
          <w:fldChar w:fldCharType="begin"/>
        </w:r>
        <w:r>
          <w:rPr>
            <w:noProof/>
            <w:webHidden/>
          </w:rPr>
          <w:instrText xml:space="preserve"> PAGEREF _Toc75199480 \h </w:instrText>
        </w:r>
        <w:r>
          <w:rPr>
            <w:noProof/>
            <w:webHidden/>
          </w:rPr>
        </w:r>
        <w:r>
          <w:rPr>
            <w:noProof/>
            <w:webHidden/>
          </w:rPr>
          <w:fldChar w:fldCharType="separate"/>
        </w:r>
        <w:r>
          <w:rPr>
            <w:noProof/>
            <w:webHidden/>
          </w:rPr>
          <w:t>15</w:t>
        </w:r>
        <w:r>
          <w:rPr>
            <w:noProof/>
            <w:webHidden/>
          </w:rPr>
          <w:fldChar w:fldCharType="end"/>
        </w:r>
      </w:hyperlink>
    </w:p>
    <w:p w14:paraId="38875E6A" w14:textId="6398B08D" w:rsidR="00213FDB" w:rsidRDefault="00213FDB">
      <w:pPr>
        <w:pStyle w:val="ndicedeilustraes"/>
        <w:tabs>
          <w:tab w:val="right" w:leader="dot" w:pos="9061"/>
        </w:tabs>
        <w:rPr>
          <w:rFonts w:asciiTheme="minorHAnsi" w:eastAsiaTheme="minorEastAsia" w:hAnsiTheme="minorHAnsi" w:cstheme="minorBidi"/>
          <w:noProof/>
          <w:sz w:val="22"/>
          <w:szCs w:val="22"/>
        </w:rPr>
      </w:pPr>
      <w:hyperlink w:anchor="_Toc75199481" w:history="1">
        <w:r w:rsidRPr="00083FEB">
          <w:rPr>
            <w:rStyle w:val="Hiperligao"/>
            <w:noProof/>
          </w:rPr>
          <w:t xml:space="preserve">Figura 1.3 - Diagrama de </w:t>
        </w:r>
        <w:r w:rsidRPr="00083FEB">
          <w:rPr>
            <w:rStyle w:val="Hiperligao"/>
            <w:i/>
            <w:noProof/>
          </w:rPr>
          <w:t>Gantt</w:t>
        </w:r>
        <w:r w:rsidRPr="00083FEB">
          <w:rPr>
            <w:rStyle w:val="Hiperligao"/>
            <w:noProof/>
          </w:rPr>
          <w:t xml:space="preserve"> do planeamento revisto.</w:t>
        </w:r>
        <w:r>
          <w:rPr>
            <w:noProof/>
            <w:webHidden/>
          </w:rPr>
          <w:tab/>
        </w:r>
        <w:r>
          <w:rPr>
            <w:noProof/>
            <w:webHidden/>
          </w:rPr>
          <w:fldChar w:fldCharType="begin"/>
        </w:r>
        <w:r>
          <w:rPr>
            <w:noProof/>
            <w:webHidden/>
          </w:rPr>
          <w:instrText xml:space="preserve"> PAGEREF _Toc75199481 \h </w:instrText>
        </w:r>
        <w:r>
          <w:rPr>
            <w:noProof/>
            <w:webHidden/>
          </w:rPr>
        </w:r>
        <w:r>
          <w:rPr>
            <w:noProof/>
            <w:webHidden/>
          </w:rPr>
          <w:fldChar w:fldCharType="separate"/>
        </w:r>
        <w:r>
          <w:rPr>
            <w:noProof/>
            <w:webHidden/>
          </w:rPr>
          <w:t>15</w:t>
        </w:r>
        <w:r>
          <w:rPr>
            <w:noProof/>
            <w:webHidden/>
          </w:rPr>
          <w:fldChar w:fldCharType="end"/>
        </w:r>
      </w:hyperlink>
    </w:p>
    <w:p w14:paraId="3C3DDE73" w14:textId="1FD2DBCF" w:rsidR="00213FDB" w:rsidRDefault="00213FDB">
      <w:pPr>
        <w:pStyle w:val="ndicedeilustraes"/>
        <w:tabs>
          <w:tab w:val="right" w:leader="dot" w:pos="9061"/>
        </w:tabs>
        <w:rPr>
          <w:rFonts w:asciiTheme="minorHAnsi" w:eastAsiaTheme="minorEastAsia" w:hAnsiTheme="minorHAnsi" w:cstheme="minorBidi"/>
          <w:noProof/>
          <w:sz w:val="22"/>
          <w:szCs w:val="22"/>
        </w:rPr>
      </w:pPr>
      <w:hyperlink w:anchor="_Toc75199482" w:history="1">
        <w:r w:rsidRPr="00083FEB">
          <w:rPr>
            <w:rStyle w:val="Hiperligao"/>
            <w:noProof/>
          </w:rPr>
          <w:t>Figura 2.1 - Diagrama geral das principais interações no sistema.</w:t>
        </w:r>
        <w:r>
          <w:rPr>
            <w:noProof/>
            <w:webHidden/>
          </w:rPr>
          <w:tab/>
        </w:r>
        <w:r>
          <w:rPr>
            <w:noProof/>
            <w:webHidden/>
          </w:rPr>
          <w:fldChar w:fldCharType="begin"/>
        </w:r>
        <w:r>
          <w:rPr>
            <w:noProof/>
            <w:webHidden/>
          </w:rPr>
          <w:instrText xml:space="preserve"> PAGEREF _Toc75199482 \h </w:instrText>
        </w:r>
        <w:r>
          <w:rPr>
            <w:noProof/>
            <w:webHidden/>
          </w:rPr>
        </w:r>
        <w:r>
          <w:rPr>
            <w:noProof/>
            <w:webHidden/>
          </w:rPr>
          <w:fldChar w:fldCharType="separate"/>
        </w:r>
        <w:r>
          <w:rPr>
            <w:noProof/>
            <w:webHidden/>
          </w:rPr>
          <w:t>17</w:t>
        </w:r>
        <w:r>
          <w:rPr>
            <w:noProof/>
            <w:webHidden/>
          </w:rPr>
          <w:fldChar w:fldCharType="end"/>
        </w:r>
      </w:hyperlink>
    </w:p>
    <w:p w14:paraId="2C8BC8BB" w14:textId="0F32B3EE" w:rsidR="00213FDB" w:rsidRDefault="00213FDB">
      <w:pPr>
        <w:pStyle w:val="ndicedeilustraes"/>
        <w:tabs>
          <w:tab w:val="right" w:leader="dot" w:pos="9061"/>
        </w:tabs>
        <w:rPr>
          <w:rFonts w:asciiTheme="minorHAnsi" w:eastAsiaTheme="minorEastAsia" w:hAnsiTheme="minorHAnsi" w:cstheme="minorBidi"/>
          <w:noProof/>
          <w:sz w:val="22"/>
          <w:szCs w:val="22"/>
        </w:rPr>
      </w:pPr>
      <w:hyperlink w:anchor="_Toc75199483" w:history="1">
        <w:r w:rsidRPr="00083FEB">
          <w:rPr>
            <w:rStyle w:val="Hiperligao"/>
            <w:noProof/>
          </w:rPr>
          <w:t xml:space="preserve">Figura 2.2 - </w:t>
        </w:r>
        <w:r w:rsidRPr="00083FEB">
          <w:rPr>
            <w:rStyle w:val="Hiperligao"/>
            <w:i/>
            <w:iCs/>
            <w:noProof/>
          </w:rPr>
          <w:t>Array</w:t>
        </w:r>
        <w:r w:rsidRPr="00083FEB">
          <w:rPr>
            <w:rStyle w:val="Hiperligao"/>
            <w:noProof/>
          </w:rPr>
          <w:t xml:space="preserve"> de sensores QTR-8A.</w:t>
        </w:r>
        <w:r>
          <w:rPr>
            <w:noProof/>
            <w:webHidden/>
          </w:rPr>
          <w:tab/>
        </w:r>
        <w:r>
          <w:rPr>
            <w:noProof/>
            <w:webHidden/>
          </w:rPr>
          <w:fldChar w:fldCharType="begin"/>
        </w:r>
        <w:r>
          <w:rPr>
            <w:noProof/>
            <w:webHidden/>
          </w:rPr>
          <w:instrText xml:space="preserve"> PAGEREF _Toc75199483 \h </w:instrText>
        </w:r>
        <w:r>
          <w:rPr>
            <w:noProof/>
            <w:webHidden/>
          </w:rPr>
        </w:r>
        <w:r>
          <w:rPr>
            <w:noProof/>
            <w:webHidden/>
          </w:rPr>
          <w:fldChar w:fldCharType="separate"/>
        </w:r>
        <w:r>
          <w:rPr>
            <w:noProof/>
            <w:webHidden/>
          </w:rPr>
          <w:t>19</w:t>
        </w:r>
        <w:r>
          <w:rPr>
            <w:noProof/>
            <w:webHidden/>
          </w:rPr>
          <w:fldChar w:fldCharType="end"/>
        </w:r>
      </w:hyperlink>
    </w:p>
    <w:p w14:paraId="09A07771" w14:textId="588B4E5E" w:rsidR="00213FDB" w:rsidRDefault="00213FDB">
      <w:pPr>
        <w:pStyle w:val="ndicedeilustraes"/>
        <w:tabs>
          <w:tab w:val="right" w:leader="dot" w:pos="9061"/>
        </w:tabs>
        <w:rPr>
          <w:rFonts w:asciiTheme="minorHAnsi" w:eastAsiaTheme="minorEastAsia" w:hAnsiTheme="minorHAnsi" w:cstheme="minorBidi"/>
          <w:noProof/>
          <w:sz w:val="22"/>
          <w:szCs w:val="22"/>
        </w:rPr>
      </w:pPr>
      <w:hyperlink w:anchor="_Toc75199484" w:history="1">
        <w:r w:rsidRPr="00083FEB">
          <w:rPr>
            <w:rStyle w:val="Hiperligao"/>
            <w:noProof/>
          </w:rPr>
          <w:t>Figura 2.3 - Módulo Driver L298N.</w:t>
        </w:r>
        <w:r>
          <w:rPr>
            <w:noProof/>
            <w:webHidden/>
          </w:rPr>
          <w:tab/>
        </w:r>
        <w:r>
          <w:rPr>
            <w:noProof/>
            <w:webHidden/>
          </w:rPr>
          <w:fldChar w:fldCharType="begin"/>
        </w:r>
        <w:r>
          <w:rPr>
            <w:noProof/>
            <w:webHidden/>
          </w:rPr>
          <w:instrText xml:space="preserve"> PAGEREF _Toc75199484 \h </w:instrText>
        </w:r>
        <w:r>
          <w:rPr>
            <w:noProof/>
            <w:webHidden/>
          </w:rPr>
        </w:r>
        <w:r>
          <w:rPr>
            <w:noProof/>
            <w:webHidden/>
          </w:rPr>
          <w:fldChar w:fldCharType="separate"/>
        </w:r>
        <w:r>
          <w:rPr>
            <w:noProof/>
            <w:webHidden/>
          </w:rPr>
          <w:t>20</w:t>
        </w:r>
        <w:r>
          <w:rPr>
            <w:noProof/>
            <w:webHidden/>
          </w:rPr>
          <w:fldChar w:fldCharType="end"/>
        </w:r>
      </w:hyperlink>
    </w:p>
    <w:p w14:paraId="6C12E4CB" w14:textId="17CF88DA" w:rsidR="00213FDB" w:rsidRDefault="00213FDB">
      <w:pPr>
        <w:pStyle w:val="ndicedeilustraes"/>
        <w:tabs>
          <w:tab w:val="right" w:leader="dot" w:pos="9061"/>
        </w:tabs>
        <w:rPr>
          <w:rFonts w:asciiTheme="minorHAnsi" w:eastAsiaTheme="minorEastAsia" w:hAnsiTheme="minorHAnsi" w:cstheme="minorBidi"/>
          <w:noProof/>
          <w:sz w:val="22"/>
          <w:szCs w:val="22"/>
        </w:rPr>
      </w:pPr>
      <w:hyperlink w:anchor="_Toc75199485" w:history="1">
        <w:r w:rsidRPr="00083FEB">
          <w:rPr>
            <w:rStyle w:val="Hiperligao"/>
            <w:noProof/>
          </w:rPr>
          <w:t>Figura 2.4 – Sistemas RFID utilizados: (a) Módulo RFID MFR522; (b) Etiqueta RFID de ID único.</w:t>
        </w:r>
        <w:r>
          <w:rPr>
            <w:noProof/>
            <w:webHidden/>
          </w:rPr>
          <w:tab/>
        </w:r>
        <w:r>
          <w:rPr>
            <w:noProof/>
            <w:webHidden/>
          </w:rPr>
          <w:fldChar w:fldCharType="begin"/>
        </w:r>
        <w:r>
          <w:rPr>
            <w:noProof/>
            <w:webHidden/>
          </w:rPr>
          <w:instrText xml:space="preserve"> PAGEREF _Toc75199485 \h </w:instrText>
        </w:r>
        <w:r>
          <w:rPr>
            <w:noProof/>
            <w:webHidden/>
          </w:rPr>
        </w:r>
        <w:r>
          <w:rPr>
            <w:noProof/>
            <w:webHidden/>
          </w:rPr>
          <w:fldChar w:fldCharType="separate"/>
        </w:r>
        <w:r>
          <w:rPr>
            <w:noProof/>
            <w:webHidden/>
          </w:rPr>
          <w:t>21</w:t>
        </w:r>
        <w:r>
          <w:rPr>
            <w:noProof/>
            <w:webHidden/>
          </w:rPr>
          <w:fldChar w:fldCharType="end"/>
        </w:r>
      </w:hyperlink>
    </w:p>
    <w:p w14:paraId="2BE0292C" w14:textId="1A65A1EB" w:rsidR="00213FDB" w:rsidRDefault="00213FDB">
      <w:pPr>
        <w:pStyle w:val="ndicedeilustraes"/>
        <w:tabs>
          <w:tab w:val="right" w:leader="dot" w:pos="9061"/>
        </w:tabs>
        <w:rPr>
          <w:rFonts w:asciiTheme="minorHAnsi" w:eastAsiaTheme="minorEastAsia" w:hAnsiTheme="minorHAnsi" w:cstheme="minorBidi"/>
          <w:noProof/>
          <w:sz w:val="22"/>
          <w:szCs w:val="22"/>
        </w:rPr>
      </w:pPr>
      <w:hyperlink w:anchor="_Toc75199486" w:history="1">
        <w:r w:rsidRPr="00083FEB">
          <w:rPr>
            <w:rStyle w:val="Hiperligao"/>
            <w:noProof/>
          </w:rPr>
          <w:t xml:space="preserve">Figura 2.5 - Módulo </w:t>
        </w:r>
        <w:r w:rsidRPr="00083FEB">
          <w:rPr>
            <w:rStyle w:val="Hiperligao"/>
            <w:i/>
            <w:iCs/>
            <w:noProof/>
          </w:rPr>
          <w:t>Bluetooth</w:t>
        </w:r>
        <w:r w:rsidRPr="00083FEB">
          <w:rPr>
            <w:rStyle w:val="Hiperligao"/>
            <w:noProof/>
          </w:rPr>
          <w:t xml:space="preserve"> HC-05.</w:t>
        </w:r>
        <w:r>
          <w:rPr>
            <w:noProof/>
            <w:webHidden/>
          </w:rPr>
          <w:tab/>
        </w:r>
        <w:r>
          <w:rPr>
            <w:noProof/>
            <w:webHidden/>
          </w:rPr>
          <w:fldChar w:fldCharType="begin"/>
        </w:r>
        <w:r>
          <w:rPr>
            <w:noProof/>
            <w:webHidden/>
          </w:rPr>
          <w:instrText xml:space="preserve"> PAGEREF _Toc75199486 \h </w:instrText>
        </w:r>
        <w:r>
          <w:rPr>
            <w:noProof/>
            <w:webHidden/>
          </w:rPr>
        </w:r>
        <w:r>
          <w:rPr>
            <w:noProof/>
            <w:webHidden/>
          </w:rPr>
          <w:fldChar w:fldCharType="separate"/>
        </w:r>
        <w:r>
          <w:rPr>
            <w:noProof/>
            <w:webHidden/>
          </w:rPr>
          <w:t>22</w:t>
        </w:r>
        <w:r>
          <w:rPr>
            <w:noProof/>
            <w:webHidden/>
          </w:rPr>
          <w:fldChar w:fldCharType="end"/>
        </w:r>
      </w:hyperlink>
    </w:p>
    <w:p w14:paraId="51984657" w14:textId="7D5299BE" w:rsidR="00213FDB" w:rsidRDefault="00213FDB">
      <w:pPr>
        <w:pStyle w:val="ndicedeilustraes"/>
        <w:tabs>
          <w:tab w:val="right" w:leader="dot" w:pos="9061"/>
        </w:tabs>
        <w:rPr>
          <w:rFonts w:asciiTheme="minorHAnsi" w:eastAsiaTheme="minorEastAsia" w:hAnsiTheme="minorHAnsi" w:cstheme="minorBidi"/>
          <w:noProof/>
          <w:sz w:val="22"/>
          <w:szCs w:val="22"/>
        </w:rPr>
      </w:pPr>
      <w:hyperlink w:anchor="_Toc75199487" w:history="1">
        <w:r w:rsidRPr="00083FEB">
          <w:rPr>
            <w:rStyle w:val="Hiperligao"/>
            <w:noProof/>
          </w:rPr>
          <w:t>Figura 2.6 - Diagrama da comunicação Bluetooth.</w:t>
        </w:r>
        <w:r>
          <w:rPr>
            <w:noProof/>
            <w:webHidden/>
          </w:rPr>
          <w:tab/>
        </w:r>
        <w:r>
          <w:rPr>
            <w:noProof/>
            <w:webHidden/>
          </w:rPr>
          <w:fldChar w:fldCharType="begin"/>
        </w:r>
        <w:r>
          <w:rPr>
            <w:noProof/>
            <w:webHidden/>
          </w:rPr>
          <w:instrText xml:space="preserve"> PAGEREF _Toc75199487 \h </w:instrText>
        </w:r>
        <w:r>
          <w:rPr>
            <w:noProof/>
            <w:webHidden/>
          </w:rPr>
        </w:r>
        <w:r>
          <w:rPr>
            <w:noProof/>
            <w:webHidden/>
          </w:rPr>
          <w:fldChar w:fldCharType="separate"/>
        </w:r>
        <w:r>
          <w:rPr>
            <w:noProof/>
            <w:webHidden/>
          </w:rPr>
          <w:t>22</w:t>
        </w:r>
        <w:r>
          <w:rPr>
            <w:noProof/>
            <w:webHidden/>
          </w:rPr>
          <w:fldChar w:fldCharType="end"/>
        </w:r>
      </w:hyperlink>
    </w:p>
    <w:p w14:paraId="59CF4AC6" w14:textId="7FDB8E82" w:rsidR="00213FDB" w:rsidRDefault="00213FDB">
      <w:pPr>
        <w:pStyle w:val="ndicedeilustraes"/>
        <w:tabs>
          <w:tab w:val="right" w:leader="dot" w:pos="9061"/>
        </w:tabs>
        <w:rPr>
          <w:rFonts w:asciiTheme="minorHAnsi" w:eastAsiaTheme="minorEastAsia" w:hAnsiTheme="minorHAnsi" w:cstheme="minorBidi"/>
          <w:noProof/>
          <w:sz w:val="22"/>
          <w:szCs w:val="22"/>
        </w:rPr>
      </w:pPr>
      <w:hyperlink w:anchor="_Toc75199488" w:history="1">
        <w:r w:rsidRPr="00083FEB">
          <w:rPr>
            <w:rStyle w:val="Hiperligao"/>
            <w:noProof/>
          </w:rPr>
          <w:t xml:space="preserve">Figura 2.7 - </w:t>
        </w:r>
        <w:r w:rsidRPr="00083FEB">
          <w:rPr>
            <w:rStyle w:val="Hiperligao"/>
            <w:i/>
            <w:noProof/>
          </w:rPr>
          <w:t>Shield</w:t>
        </w:r>
        <w:r w:rsidRPr="00083FEB">
          <w:rPr>
            <w:rStyle w:val="Hiperligao"/>
            <w:noProof/>
          </w:rPr>
          <w:t xml:space="preserve"> desenvolvida: (a) </w:t>
        </w:r>
        <w:r w:rsidRPr="00083FEB">
          <w:rPr>
            <w:rStyle w:val="Hiperligao"/>
            <w:i/>
            <w:noProof/>
          </w:rPr>
          <w:t>Layout</w:t>
        </w:r>
        <w:r w:rsidRPr="00083FEB">
          <w:rPr>
            <w:rStyle w:val="Hiperligao"/>
            <w:noProof/>
          </w:rPr>
          <w:t xml:space="preserve"> da PCB desenvolvida em KiCad; (b) Imagem 3D KiCad (c) PCB já totalmente montada.</w:t>
        </w:r>
        <w:r>
          <w:rPr>
            <w:noProof/>
            <w:webHidden/>
          </w:rPr>
          <w:tab/>
        </w:r>
        <w:r>
          <w:rPr>
            <w:noProof/>
            <w:webHidden/>
          </w:rPr>
          <w:fldChar w:fldCharType="begin"/>
        </w:r>
        <w:r>
          <w:rPr>
            <w:noProof/>
            <w:webHidden/>
          </w:rPr>
          <w:instrText xml:space="preserve"> PAGEREF _Toc75199488 \h </w:instrText>
        </w:r>
        <w:r>
          <w:rPr>
            <w:noProof/>
            <w:webHidden/>
          </w:rPr>
        </w:r>
        <w:r>
          <w:rPr>
            <w:noProof/>
            <w:webHidden/>
          </w:rPr>
          <w:fldChar w:fldCharType="separate"/>
        </w:r>
        <w:r>
          <w:rPr>
            <w:noProof/>
            <w:webHidden/>
          </w:rPr>
          <w:t>23</w:t>
        </w:r>
        <w:r>
          <w:rPr>
            <w:noProof/>
            <w:webHidden/>
          </w:rPr>
          <w:fldChar w:fldCharType="end"/>
        </w:r>
      </w:hyperlink>
    </w:p>
    <w:p w14:paraId="00747F9A" w14:textId="5A836BFB" w:rsidR="00213FDB" w:rsidRDefault="00213FDB">
      <w:pPr>
        <w:pStyle w:val="ndicedeilustraes"/>
        <w:tabs>
          <w:tab w:val="right" w:leader="dot" w:pos="9061"/>
        </w:tabs>
        <w:rPr>
          <w:rFonts w:asciiTheme="minorHAnsi" w:eastAsiaTheme="minorEastAsia" w:hAnsiTheme="minorHAnsi" w:cstheme="minorBidi"/>
          <w:noProof/>
          <w:sz w:val="22"/>
          <w:szCs w:val="22"/>
        </w:rPr>
      </w:pPr>
      <w:hyperlink w:anchor="_Toc75199489" w:history="1">
        <w:r w:rsidRPr="00083FEB">
          <w:rPr>
            <w:rStyle w:val="Hiperligao"/>
            <w:noProof/>
          </w:rPr>
          <w:t>Figura 2.8 - Esquema de ligação das baterias e BMS.</w:t>
        </w:r>
        <w:r>
          <w:rPr>
            <w:noProof/>
            <w:webHidden/>
          </w:rPr>
          <w:tab/>
        </w:r>
        <w:r>
          <w:rPr>
            <w:noProof/>
            <w:webHidden/>
          </w:rPr>
          <w:fldChar w:fldCharType="begin"/>
        </w:r>
        <w:r>
          <w:rPr>
            <w:noProof/>
            <w:webHidden/>
          </w:rPr>
          <w:instrText xml:space="preserve"> PAGEREF _Toc75199489 \h </w:instrText>
        </w:r>
        <w:r>
          <w:rPr>
            <w:noProof/>
            <w:webHidden/>
          </w:rPr>
        </w:r>
        <w:r>
          <w:rPr>
            <w:noProof/>
            <w:webHidden/>
          </w:rPr>
          <w:fldChar w:fldCharType="separate"/>
        </w:r>
        <w:r>
          <w:rPr>
            <w:noProof/>
            <w:webHidden/>
          </w:rPr>
          <w:t>24</w:t>
        </w:r>
        <w:r>
          <w:rPr>
            <w:noProof/>
            <w:webHidden/>
          </w:rPr>
          <w:fldChar w:fldCharType="end"/>
        </w:r>
      </w:hyperlink>
    </w:p>
    <w:p w14:paraId="104FD91E" w14:textId="26044DC7" w:rsidR="00213FDB" w:rsidRDefault="00213FDB">
      <w:pPr>
        <w:pStyle w:val="ndicedeilustraes"/>
        <w:tabs>
          <w:tab w:val="right" w:leader="dot" w:pos="9061"/>
        </w:tabs>
        <w:rPr>
          <w:rFonts w:asciiTheme="minorHAnsi" w:eastAsiaTheme="minorEastAsia" w:hAnsiTheme="minorHAnsi" w:cstheme="minorBidi"/>
          <w:noProof/>
          <w:sz w:val="22"/>
          <w:szCs w:val="22"/>
        </w:rPr>
      </w:pPr>
      <w:hyperlink w:anchor="_Toc75199490" w:history="1">
        <w:r w:rsidRPr="00083FEB">
          <w:rPr>
            <w:rStyle w:val="Hiperligao"/>
            <w:noProof/>
          </w:rPr>
          <w:t>Figura 3.1 - Diagrama da máquina de estados.</w:t>
        </w:r>
        <w:r>
          <w:rPr>
            <w:noProof/>
            <w:webHidden/>
          </w:rPr>
          <w:tab/>
        </w:r>
        <w:r>
          <w:rPr>
            <w:noProof/>
            <w:webHidden/>
          </w:rPr>
          <w:fldChar w:fldCharType="begin"/>
        </w:r>
        <w:r>
          <w:rPr>
            <w:noProof/>
            <w:webHidden/>
          </w:rPr>
          <w:instrText xml:space="preserve"> PAGEREF _Toc75199490 \h </w:instrText>
        </w:r>
        <w:r>
          <w:rPr>
            <w:noProof/>
            <w:webHidden/>
          </w:rPr>
        </w:r>
        <w:r>
          <w:rPr>
            <w:noProof/>
            <w:webHidden/>
          </w:rPr>
          <w:fldChar w:fldCharType="separate"/>
        </w:r>
        <w:r>
          <w:rPr>
            <w:noProof/>
            <w:webHidden/>
          </w:rPr>
          <w:t>25</w:t>
        </w:r>
        <w:r>
          <w:rPr>
            <w:noProof/>
            <w:webHidden/>
          </w:rPr>
          <w:fldChar w:fldCharType="end"/>
        </w:r>
      </w:hyperlink>
    </w:p>
    <w:p w14:paraId="624900C8" w14:textId="4E0F989C" w:rsidR="00213FDB" w:rsidRDefault="00213FDB">
      <w:pPr>
        <w:pStyle w:val="ndicedeilustraes"/>
        <w:tabs>
          <w:tab w:val="right" w:leader="dot" w:pos="9061"/>
        </w:tabs>
        <w:rPr>
          <w:rFonts w:asciiTheme="minorHAnsi" w:eastAsiaTheme="minorEastAsia" w:hAnsiTheme="minorHAnsi" w:cstheme="minorBidi"/>
          <w:noProof/>
          <w:sz w:val="22"/>
          <w:szCs w:val="22"/>
        </w:rPr>
      </w:pPr>
      <w:hyperlink w:anchor="_Toc75199491" w:history="1">
        <w:r w:rsidRPr="00083FEB">
          <w:rPr>
            <w:rStyle w:val="Hiperligao"/>
            <w:noProof/>
          </w:rPr>
          <w:t>Figura 3.2 - Exemplo de transferência do DMA.</w:t>
        </w:r>
        <w:r>
          <w:rPr>
            <w:noProof/>
            <w:webHidden/>
          </w:rPr>
          <w:tab/>
        </w:r>
        <w:r>
          <w:rPr>
            <w:noProof/>
            <w:webHidden/>
          </w:rPr>
          <w:fldChar w:fldCharType="begin"/>
        </w:r>
        <w:r>
          <w:rPr>
            <w:noProof/>
            <w:webHidden/>
          </w:rPr>
          <w:instrText xml:space="preserve"> PAGEREF _Toc75199491 \h </w:instrText>
        </w:r>
        <w:r>
          <w:rPr>
            <w:noProof/>
            <w:webHidden/>
          </w:rPr>
        </w:r>
        <w:r>
          <w:rPr>
            <w:noProof/>
            <w:webHidden/>
          </w:rPr>
          <w:fldChar w:fldCharType="separate"/>
        </w:r>
        <w:r>
          <w:rPr>
            <w:noProof/>
            <w:webHidden/>
          </w:rPr>
          <w:t>27</w:t>
        </w:r>
        <w:r>
          <w:rPr>
            <w:noProof/>
            <w:webHidden/>
          </w:rPr>
          <w:fldChar w:fldCharType="end"/>
        </w:r>
      </w:hyperlink>
    </w:p>
    <w:p w14:paraId="25AFD66E" w14:textId="034A16ED" w:rsidR="00213FDB" w:rsidRDefault="00213FDB">
      <w:pPr>
        <w:pStyle w:val="ndicedeilustraes"/>
        <w:tabs>
          <w:tab w:val="right" w:leader="dot" w:pos="9061"/>
        </w:tabs>
        <w:rPr>
          <w:rFonts w:asciiTheme="minorHAnsi" w:eastAsiaTheme="minorEastAsia" w:hAnsiTheme="minorHAnsi" w:cstheme="minorBidi"/>
          <w:noProof/>
          <w:sz w:val="22"/>
          <w:szCs w:val="22"/>
        </w:rPr>
      </w:pPr>
      <w:hyperlink w:anchor="_Toc75199492" w:history="1">
        <w:r w:rsidRPr="00083FEB">
          <w:rPr>
            <w:rStyle w:val="Hiperligao"/>
            <w:noProof/>
          </w:rPr>
          <w:t>Figura 3.3 - Conversor por aproximação sucessiva.</w:t>
        </w:r>
        <w:r>
          <w:rPr>
            <w:noProof/>
            <w:webHidden/>
          </w:rPr>
          <w:tab/>
        </w:r>
        <w:r>
          <w:rPr>
            <w:noProof/>
            <w:webHidden/>
          </w:rPr>
          <w:fldChar w:fldCharType="begin"/>
        </w:r>
        <w:r>
          <w:rPr>
            <w:noProof/>
            <w:webHidden/>
          </w:rPr>
          <w:instrText xml:space="preserve"> PAGEREF _Toc75199492 \h </w:instrText>
        </w:r>
        <w:r>
          <w:rPr>
            <w:noProof/>
            <w:webHidden/>
          </w:rPr>
        </w:r>
        <w:r>
          <w:rPr>
            <w:noProof/>
            <w:webHidden/>
          </w:rPr>
          <w:fldChar w:fldCharType="separate"/>
        </w:r>
        <w:r>
          <w:rPr>
            <w:noProof/>
            <w:webHidden/>
          </w:rPr>
          <w:t>28</w:t>
        </w:r>
        <w:r>
          <w:rPr>
            <w:noProof/>
            <w:webHidden/>
          </w:rPr>
          <w:fldChar w:fldCharType="end"/>
        </w:r>
      </w:hyperlink>
    </w:p>
    <w:p w14:paraId="65C20CFB" w14:textId="2297F110" w:rsidR="00213FDB" w:rsidRDefault="00213FDB">
      <w:pPr>
        <w:pStyle w:val="ndicedeilustraes"/>
        <w:tabs>
          <w:tab w:val="right" w:leader="dot" w:pos="9061"/>
        </w:tabs>
        <w:rPr>
          <w:rFonts w:asciiTheme="minorHAnsi" w:eastAsiaTheme="minorEastAsia" w:hAnsiTheme="minorHAnsi" w:cstheme="minorBidi"/>
          <w:noProof/>
          <w:sz w:val="22"/>
          <w:szCs w:val="22"/>
        </w:rPr>
      </w:pPr>
      <w:hyperlink w:anchor="_Toc75199493" w:history="1">
        <w:r w:rsidRPr="00083FEB">
          <w:rPr>
            <w:rStyle w:val="Hiperligao"/>
            <w:noProof/>
          </w:rPr>
          <w:t>Figura 3.4 - Modo de funcionamento independente (a) Single-channel, single conversion mode; (b) Multichannel, single conversion mode; (c) Single-channel, continuous conversion mode; (d) Multichannel, continuous conversion mode.</w:t>
        </w:r>
        <w:r>
          <w:rPr>
            <w:noProof/>
            <w:webHidden/>
          </w:rPr>
          <w:tab/>
        </w:r>
        <w:r>
          <w:rPr>
            <w:noProof/>
            <w:webHidden/>
          </w:rPr>
          <w:fldChar w:fldCharType="begin"/>
        </w:r>
        <w:r>
          <w:rPr>
            <w:noProof/>
            <w:webHidden/>
          </w:rPr>
          <w:instrText xml:space="preserve"> PAGEREF _Toc75199493 \h </w:instrText>
        </w:r>
        <w:r>
          <w:rPr>
            <w:noProof/>
            <w:webHidden/>
          </w:rPr>
        </w:r>
        <w:r>
          <w:rPr>
            <w:noProof/>
            <w:webHidden/>
          </w:rPr>
          <w:fldChar w:fldCharType="separate"/>
        </w:r>
        <w:r>
          <w:rPr>
            <w:noProof/>
            <w:webHidden/>
          </w:rPr>
          <w:t>28</w:t>
        </w:r>
        <w:r>
          <w:rPr>
            <w:noProof/>
            <w:webHidden/>
          </w:rPr>
          <w:fldChar w:fldCharType="end"/>
        </w:r>
      </w:hyperlink>
    </w:p>
    <w:p w14:paraId="6078DCE9" w14:textId="3AE67663" w:rsidR="00213FDB" w:rsidRDefault="00213FDB">
      <w:pPr>
        <w:pStyle w:val="ndicedeilustraes"/>
        <w:tabs>
          <w:tab w:val="right" w:leader="dot" w:pos="9061"/>
        </w:tabs>
        <w:rPr>
          <w:rFonts w:asciiTheme="minorHAnsi" w:eastAsiaTheme="minorEastAsia" w:hAnsiTheme="minorHAnsi" w:cstheme="minorBidi"/>
          <w:noProof/>
          <w:sz w:val="22"/>
          <w:szCs w:val="22"/>
        </w:rPr>
      </w:pPr>
      <w:hyperlink w:anchor="_Toc75199494" w:history="1">
        <w:r w:rsidRPr="00083FEB">
          <w:rPr>
            <w:rStyle w:val="Hiperligao"/>
            <w:noProof/>
          </w:rPr>
          <w:t xml:space="preserve">Figura 3.5 - Esquema de ligação entre </w:t>
        </w:r>
        <w:r w:rsidRPr="00083FEB">
          <w:rPr>
            <w:rStyle w:val="Hiperligao"/>
            <w:i/>
            <w:noProof/>
          </w:rPr>
          <w:t>Master</w:t>
        </w:r>
        <w:r w:rsidRPr="00083FEB">
          <w:rPr>
            <w:rStyle w:val="Hiperligao"/>
            <w:noProof/>
          </w:rPr>
          <w:t xml:space="preserve"> e </w:t>
        </w:r>
        <w:r w:rsidRPr="00083FEB">
          <w:rPr>
            <w:rStyle w:val="Hiperligao"/>
            <w:i/>
            <w:noProof/>
          </w:rPr>
          <w:t>Slave</w:t>
        </w:r>
        <w:r w:rsidRPr="00083FEB">
          <w:rPr>
            <w:rStyle w:val="Hiperligao"/>
            <w:noProof/>
          </w:rPr>
          <w:t>.</w:t>
        </w:r>
        <w:r>
          <w:rPr>
            <w:noProof/>
            <w:webHidden/>
          </w:rPr>
          <w:tab/>
        </w:r>
        <w:r>
          <w:rPr>
            <w:noProof/>
            <w:webHidden/>
          </w:rPr>
          <w:fldChar w:fldCharType="begin"/>
        </w:r>
        <w:r>
          <w:rPr>
            <w:noProof/>
            <w:webHidden/>
          </w:rPr>
          <w:instrText xml:space="preserve"> PAGEREF _Toc75199494 \h </w:instrText>
        </w:r>
        <w:r>
          <w:rPr>
            <w:noProof/>
            <w:webHidden/>
          </w:rPr>
        </w:r>
        <w:r>
          <w:rPr>
            <w:noProof/>
            <w:webHidden/>
          </w:rPr>
          <w:fldChar w:fldCharType="separate"/>
        </w:r>
        <w:r>
          <w:rPr>
            <w:noProof/>
            <w:webHidden/>
          </w:rPr>
          <w:t>30</w:t>
        </w:r>
        <w:r>
          <w:rPr>
            <w:noProof/>
            <w:webHidden/>
          </w:rPr>
          <w:fldChar w:fldCharType="end"/>
        </w:r>
      </w:hyperlink>
    </w:p>
    <w:p w14:paraId="17BFCDC9" w14:textId="786B67CA" w:rsidR="00213FDB" w:rsidRDefault="00213FDB">
      <w:pPr>
        <w:pStyle w:val="ndicedeilustraes"/>
        <w:tabs>
          <w:tab w:val="right" w:leader="dot" w:pos="9061"/>
        </w:tabs>
        <w:rPr>
          <w:rFonts w:asciiTheme="minorHAnsi" w:eastAsiaTheme="minorEastAsia" w:hAnsiTheme="minorHAnsi" w:cstheme="minorBidi"/>
          <w:noProof/>
          <w:sz w:val="22"/>
          <w:szCs w:val="22"/>
        </w:rPr>
      </w:pPr>
      <w:hyperlink w:anchor="_Toc75199495" w:history="1">
        <w:r w:rsidRPr="00083FEB">
          <w:rPr>
            <w:rStyle w:val="Hiperligao"/>
            <w:noProof/>
          </w:rPr>
          <w:t>Figura 3.6 - Esquema de ligação entre 2 UARTs.</w:t>
        </w:r>
        <w:r>
          <w:rPr>
            <w:noProof/>
            <w:webHidden/>
          </w:rPr>
          <w:tab/>
        </w:r>
        <w:r>
          <w:rPr>
            <w:noProof/>
            <w:webHidden/>
          </w:rPr>
          <w:fldChar w:fldCharType="begin"/>
        </w:r>
        <w:r>
          <w:rPr>
            <w:noProof/>
            <w:webHidden/>
          </w:rPr>
          <w:instrText xml:space="preserve"> PAGEREF _Toc75199495 \h </w:instrText>
        </w:r>
        <w:r>
          <w:rPr>
            <w:noProof/>
            <w:webHidden/>
          </w:rPr>
        </w:r>
        <w:r>
          <w:rPr>
            <w:noProof/>
            <w:webHidden/>
          </w:rPr>
          <w:fldChar w:fldCharType="separate"/>
        </w:r>
        <w:r>
          <w:rPr>
            <w:noProof/>
            <w:webHidden/>
          </w:rPr>
          <w:t>31</w:t>
        </w:r>
        <w:r>
          <w:rPr>
            <w:noProof/>
            <w:webHidden/>
          </w:rPr>
          <w:fldChar w:fldCharType="end"/>
        </w:r>
      </w:hyperlink>
    </w:p>
    <w:p w14:paraId="34464427" w14:textId="0641271C" w:rsidR="00213FDB" w:rsidRDefault="00213FDB">
      <w:pPr>
        <w:pStyle w:val="ndicedeilustraes"/>
        <w:tabs>
          <w:tab w:val="right" w:leader="dot" w:pos="9061"/>
        </w:tabs>
        <w:rPr>
          <w:rFonts w:asciiTheme="minorHAnsi" w:eastAsiaTheme="minorEastAsia" w:hAnsiTheme="minorHAnsi" w:cstheme="minorBidi"/>
          <w:noProof/>
          <w:sz w:val="22"/>
          <w:szCs w:val="22"/>
        </w:rPr>
      </w:pPr>
      <w:hyperlink w:anchor="_Toc75199496" w:history="1">
        <w:r w:rsidRPr="00083FEB">
          <w:rPr>
            <w:rStyle w:val="Hiperligao"/>
            <w:noProof/>
          </w:rPr>
          <w:t>Figura 3.7 - Estrutura de um pacote de dados enviado por UART.</w:t>
        </w:r>
        <w:r>
          <w:rPr>
            <w:noProof/>
            <w:webHidden/>
          </w:rPr>
          <w:tab/>
        </w:r>
        <w:r>
          <w:rPr>
            <w:noProof/>
            <w:webHidden/>
          </w:rPr>
          <w:fldChar w:fldCharType="begin"/>
        </w:r>
        <w:r>
          <w:rPr>
            <w:noProof/>
            <w:webHidden/>
          </w:rPr>
          <w:instrText xml:space="preserve"> PAGEREF _Toc75199496 \h </w:instrText>
        </w:r>
        <w:r>
          <w:rPr>
            <w:noProof/>
            <w:webHidden/>
          </w:rPr>
        </w:r>
        <w:r>
          <w:rPr>
            <w:noProof/>
            <w:webHidden/>
          </w:rPr>
          <w:fldChar w:fldCharType="separate"/>
        </w:r>
        <w:r>
          <w:rPr>
            <w:noProof/>
            <w:webHidden/>
          </w:rPr>
          <w:t>31</w:t>
        </w:r>
        <w:r>
          <w:rPr>
            <w:noProof/>
            <w:webHidden/>
          </w:rPr>
          <w:fldChar w:fldCharType="end"/>
        </w:r>
      </w:hyperlink>
    </w:p>
    <w:p w14:paraId="06B1657C" w14:textId="524A04BB" w:rsidR="00213FDB" w:rsidRDefault="00213FDB">
      <w:pPr>
        <w:pStyle w:val="ndicedeilustraes"/>
        <w:tabs>
          <w:tab w:val="right" w:leader="dot" w:pos="9061"/>
        </w:tabs>
        <w:rPr>
          <w:rFonts w:asciiTheme="minorHAnsi" w:eastAsiaTheme="minorEastAsia" w:hAnsiTheme="minorHAnsi" w:cstheme="minorBidi"/>
          <w:noProof/>
          <w:sz w:val="22"/>
          <w:szCs w:val="22"/>
        </w:rPr>
      </w:pPr>
      <w:hyperlink w:anchor="_Toc75199497" w:history="1">
        <w:r w:rsidRPr="00083FEB">
          <w:rPr>
            <w:rStyle w:val="Hiperligao"/>
            <w:noProof/>
          </w:rPr>
          <w:t>Figura 3.8 - Mapeamento dos periféricos em função dos conetores: (a) CN7; (b) CN8; (c) CN9; (d) CN10.</w:t>
        </w:r>
        <w:r>
          <w:rPr>
            <w:noProof/>
            <w:webHidden/>
          </w:rPr>
          <w:tab/>
        </w:r>
        <w:r>
          <w:rPr>
            <w:noProof/>
            <w:webHidden/>
          </w:rPr>
          <w:fldChar w:fldCharType="begin"/>
        </w:r>
        <w:r>
          <w:rPr>
            <w:noProof/>
            <w:webHidden/>
          </w:rPr>
          <w:instrText xml:space="preserve"> PAGEREF _Toc75199497 \h </w:instrText>
        </w:r>
        <w:r>
          <w:rPr>
            <w:noProof/>
            <w:webHidden/>
          </w:rPr>
        </w:r>
        <w:r>
          <w:rPr>
            <w:noProof/>
            <w:webHidden/>
          </w:rPr>
          <w:fldChar w:fldCharType="separate"/>
        </w:r>
        <w:r>
          <w:rPr>
            <w:noProof/>
            <w:webHidden/>
          </w:rPr>
          <w:t>33</w:t>
        </w:r>
        <w:r>
          <w:rPr>
            <w:noProof/>
            <w:webHidden/>
          </w:rPr>
          <w:fldChar w:fldCharType="end"/>
        </w:r>
      </w:hyperlink>
    </w:p>
    <w:p w14:paraId="5E8F0D4D" w14:textId="1311B3CA" w:rsidR="00213FDB" w:rsidRDefault="00213FDB">
      <w:pPr>
        <w:pStyle w:val="ndicedeilustraes"/>
        <w:tabs>
          <w:tab w:val="right" w:leader="dot" w:pos="9061"/>
        </w:tabs>
        <w:rPr>
          <w:rFonts w:asciiTheme="minorHAnsi" w:eastAsiaTheme="minorEastAsia" w:hAnsiTheme="minorHAnsi" w:cstheme="minorBidi"/>
          <w:noProof/>
          <w:sz w:val="22"/>
          <w:szCs w:val="22"/>
        </w:rPr>
      </w:pPr>
      <w:hyperlink w:anchor="_Toc75199498" w:history="1">
        <w:r w:rsidRPr="00083FEB">
          <w:rPr>
            <w:rStyle w:val="Hiperligao"/>
            <w:noProof/>
          </w:rPr>
          <w:t>Figura 3.9 - Divisão do software criado nos vários módulos.</w:t>
        </w:r>
        <w:r>
          <w:rPr>
            <w:noProof/>
            <w:webHidden/>
          </w:rPr>
          <w:tab/>
        </w:r>
        <w:r>
          <w:rPr>
            <w:noProof/>
            <w:webHidden/>
          </w:rPr>
          <w:fldChar w:fldCharType="begin"/>
        </w:r>
        <w:r>
          <w:rPr>
            <w:noProof/>
            <w:webHidden/>
          </w:rPr>
          <w:instrText xml:space="preserve"> PAGEREF _Toc75199498 \h </w:instrText>
        </w:r>
        <w:r>
          <w:rPr>
            <w:noProof/>
            <w:webHidden/>
          </w:rPr>
        </w:r>
        <w:r>
          <w:rPr>
            <w:noProof/>
            <w:webHidden/>
          </w:rPr>
          <w:fldChar w:fldCharType="separate"/>
        </w:r>
        <w:r>
          <w:rPr>
            <w:noProof/>
            <w:webHidden/>
          </w:rPr>
          <w:t>34</w:t>
        </w:r>
        <w:r>
          <w:rPr>
            <w:noProof/>
            <w:webHidden/>
          </w:rPr>
          <w:fldChar w:fldCharType="end"/>
        </w:r>
      </w:hyperlink>
    </w:p>
    <w:p w14:paraId="30FE3936" w14:textId="5FEFBE29" w:rsidR="00213FDB" w:rsidRDefault="00213FDB">
      <w:pPr>
        <w:pStyle w:val="ndicedeilustraes"/>
        <w:tabs>
          <w:tab w:val="right" w:leader="dot" w:pos="9061"/>
        </w:tabs>
        <w:rPr>
          <w:rFonts w:asciiTheme="minorHAnsi" w:eastAsiaTheme="minorEastAsia" w:hAnsiTheme="minorHAnsi" w:cstheme="minorBidi"/>
          <w:noProof/>
          <w:sz w:val="22"/>
          <w:szCs w:val="22"/>
        </w:rPr>
      </w:pPr>
      <w:hyperlink w:anchor="_Toc75199499" w:history="1">
        <w:r w:rsidRPr="00083FEB">
          <w:rPr>
            <w:rStyle w:val="Hiperligao"/>
            <w:noProof/>
          </w:rPr>
          <w:t>Figura 3.10 - Estrutura que definem as saídas que controlam o motor.</w:t>
        </w:r>
        <w:r>
          <w:rPr>
            <w:noProof/>
            <w:webHidden/>
          </w:rPr>
          <w:tab/>
        </w:r>
        <w:r>
          <w:rPr>
            <w:noProof/>
            <w:webHidden/>
          </w:rPr>
          <w:fldChar w:fldCharType="begin"/>
        </w:r>
        <w:r>
          <w:rPr>
            <w:noProof/>
            <w:webHidden/>
          </w:rPr>
          <w:instrText xml:space="preserve"> PAGEREF _Toc75199499 \h </w:instrText>
        </w:r>
        <w:r>
          <w:rPr>
            <w:noProof/>
            <w:webHidden/>
          </w:rPr>
        </w:r>
        <w:r>
          <w:rPr>
            <w:noProof/>
            <w:webHidden/>
          </w:rPr>
          <w:fldChar w:fldCharType="separate"/>
        </w:r>
        <w:r>
          <w:rPr>
            <w:noProof/>
            <w:webHidden/>
          </w:rPr>
          <w:t>35</w:t>
        </w:r>
        <w:r>
          <w:rPr>
            <w:noProof/>
            <w:webHidden/>
          </w:rPr>
          <w:fldChar w:fldCharType="end"/>
        </w:r>
      </w:hyperlink>
    </w:p>
    <w:p w14:paraId="23E59839" w14:textId="25DD157B" w:rsidR="00213FDB" w:rsidRDefault="00213FDB">
      <w:pPr>
        <w:pStyle w:val="ndicedeilustraes"/>
        <w:tabs>
          <w:tab w:val="right" w:leader="dot" w:pos="9061"/>
        </w:tabs>
        <w:rPr>
          <w:rFonts w:asciiTheme="minorHAnsi" w:eastAsiaTheme="minorEastAsia" w:hAnsiTheme="minorHAnsi" w:cstheme="minorBidi"/>
          <w:noProof/>
          <w:sz w:val="22"/>
          <w:szCs w:val="22"/>
        </w:rPr>
      </w:pPr>
      <w:hyperlink w:anchor="_Toc75199500" w:history="1">
        <w:r w:rsidRPr="00083FEB">
          <w:rPr>
            <w:rStyle w:val="Hiperligao"/>
            <w:noProof/>
          </w:rPr>
          <w:t>Figura 3.11 - Enumerado que representa os sensores do QTR utilizados.</w:t>
        </w:r>
        <w:r>
          <w:rPr>
            <w:noProof/>
            <w:webHidden/>
          </w:rPr>
          <w:tab/>
        </w:r>
        <w:r>
          <w:rPr>
            <w:noProof/>
            <w:webHidden/>
          </w:rPr>
          <w:fldChar w:fldCharType="begin"/>
        </w:r>
        <w:r>
          <w:rPr>
            <w:noProof/>
            <w:webHidden/>
          </w:rPr>
          <w:instrText xml:space="preserve"> PAGEREF _Toc75199500 \h </w:instrText>
        </w:r>
        <w:r>
          <w:rPr>
            <w:noProof/>
            <w:webHidden/>
          </w:rPr>
        </w:r>
        <w:r>
          <w:rPr>
            <w:noProof/>
            <w:webHidden/>
          </w:rPr>
          <w:fldChar w:fldCharType="separate"/>
        </w:r>
        <w:r>
          <w:rPr>
            <w:noProof/>
            <w:webHidden/>
          </w:rPr>
          <w:t>35</w:t>
        </w:r>
        <w:r>
          <w:rPr>
            <w:noProof/>
            <w:webHidden/>
          </w:rPr>
          <w:fldChar w:fldCharType="end"/>
        </w:r>
      </w:hyperlink>
    </w:p>
    <w:p w14:paraId="3A0D80C0" w14:textId="77A0329E" w:rsidR="00213FDB" w:rsidRDefault="00213FDB">
      <w:pPr>
        <w:pStyle w:val="ndicedeilustraes"/>
        <w:tabs>
          <w:tab w:val="right" w:leader="dot" w:pos="9061"/>
        </w:tabs>
        <w:rPr>
          <w:rFonts w:asciiTheme="minorHAnsi" w:eastAsiaTheme="minorEastAsia" w:hAnsiTheme="minorHAnsi" w:cstheme="minorBidi"/>
          <w:noProof/>
          <w:sz w:val="22"/>
          <w:szCs w:val="22"/>
        </w:rPr>
      </w:pPr>
      <w:hyperlink w:anchor="_Toc75199501" w:history="1">
        <w:r w:rsidRPr="00083FEB">
          <w:rPr>
            <w:rStyle w:val="Hiperligao"/>
            <w:noProof/>
          </w:rPr>
          <w:t>Figura 3.12 - Estrutura que agrupa as variáveis de cálculo do algoritmo PID.</w:t>
        </w:r>
        <w:r>
          <w:rPr>
            <w:noProof/>
            <w:webHidden/>
          </w:rPr>
          <w:tab/>
        </w:r>
        <w:r>
          <w:rPr>
            <w:noProof/>
            <w:webHidden/>
          </w:rPr>
          <w:fldChar w:fldCharType="begin"/>
        </w:r>
        <w:r>
          <w:rPr>
            <w:noProof/>
            <w:webHidden/>
          </w:rPr>
          <w:instrText xml:space="preserve"> PAGEREF _Toc75199501 \h </w:instrText>
        </w:r>
        <w:r>
          <w:rPr>
            <w:noProof/>
            <w:webHidden/>
          </w:rPr>
        </w:r>
        <w:r>
          <w:rPr>
            <w:noProof/>
            <w:webHidden/>
          </w:rPr>
          <w:fldChar w:fldCharType="separate"/>
        </w:r>
        <w:r>
          <w:rPr>
            <w:noProof/>
            <w:webHidden/>
          </w:rPr>
          <w:t>36</w:t>
        </w:r>
        <w:r>
          <w:rPr>
            <w:noProof/>
            <w:webHidden/>
          </w:rPr>
          <w:fldChar w:fldCharType="end"/>
        </w:r>
      </w:hyperlink>
    </w:p>
    <w:p w14:paraId="33110883" w14:textId="7BA7E776" w:rsidR="00213FDB" w:rsidRDefault="00213FDB">
      <w:pPr>
        <w:pStyle w:val="ndicedeilustraes"/>
        <w:tabs>
          <w:tab w:val="right" w:leader="dot" w:pos="9061"/>
        </w:tabs>
        <w:rPr>
          <w:rFonts w:asciiTheme="minorHAnsi" w:eastAsiaTheme="minorEastAsia" w:hAnsiTheme="minorHAnsi" w:cstheme="minorBidi"/>
          <w:noProof/>
          <w:sz w:val="22"/>
          <w:szCs w:val="22"/>
        </w:rPr>
      </w:pPr>
      <w:hyperlink w:anchor="_Toc75199502" w:history="1">
        <w:r w:rsidRPr="00083FEB">
          <w:rPr>
            <w:rStyle w:val="Hiperligao"/>
            <w:noProof/>
          </w:rPr>
          <w:t xml:space="preserve">Figura 3.13 - Duração dos vários </w:t>
        </w:r>
        <w:r w:rsidRPr="00083FEB">
          <w:rPr>
            <w:rStyle w:val="Hiperligao"/>
            <w:i/>
            <w:iCs/>
            <w:noProof/>
          </w:rPr>
          <w:t>timeouts</w:t>
        </w:r>
        <w:r w:rsidRPr="00083FEB">
          <w:rPr>
            <w:rStyle w:val="Hiperligao"/>
            <w:noProof/>
          </w:rPr>
          <w:t xml:space="preserve">, em segundos, e definição das </w:t>
        </w:r>
        <w:r w:rsidRPr="00083FEB">
          <w:rPr>
            <w:rStyle w:val="Hiperligao"/>
            <w:i/>
            <w:iCs/>
            <w:noProof/>
          </w:rPr>
          <w:t>flags</w:t>
        </w:r>
        <w:r w:rsidRPr="00083FEB">
          <w:rPr>
            <w:rStyle w:val="Hiperligao"/>
            <w:noProof/>
          </w:rPr>
          <w:t xml:space="preserve"> respetivas.</w:t>
        </w:r>
        <w:r>
          <w:rPr>
            <w:noProof/>
            <w:webHidden/>
          </w:rPr>
          <w:tab/>
        </w:r>
        <w:r>
          <w:rPr>
            <w:noProof/>
            <w:webHidden/>
          </w:rPr>
          <w:fldChar w:fldCharType="begin"/>
        </w:r>
        <w:r>
          <w:rPr>
            <w:noProof/>
            <w:webHidden/>
          </w:rPr>
          <w:instrText xml:space="preserve"> PAGEREF _Toc75199502 \h </w:instrText>
        </w:r>
        <w:r>
          <w:rPr>
            <w:noProof/>
            <w:webHidden/>
          </w:rPr>
        </w:r>
        <w:r>
          <w:rPr>
            <w:noProof/>
            <w:webHidden/>
          </w:rPr>
          <w:fldChar w:fldCharType="separate"/>
        </w:r>
        <w:r>
          <w:rPr>
            <w:noProof/>
            <w:webHidden/>
          </w:rPr>
          <w:t>36</w:t>
        </w:r>
        <w:r>
          <w:rPr>
            <w:noProof/>
            <w:webHidden/>
          </w:rPr>
          <w:fldChar w:fldCharType="end"/>
        </w:r>
      </w:hyperlink>
    </w:p>
    <w:p w14:paraId="2F805D5C" w14:textId="5EA81C31" w:rsidR="00213FDB" w:rsidRDefault="00213FDB">
      <w:pPr>
        <w:pStyle w:val="ndicedeilustraes"/>
        <w:tabs>
          <w:tab w:val="right" w:leader="dot" w:pos="9061"/>
        </w:tabs>
        <w:rPr>
          <w:rFonts w:asciiTheme="minorHAnsi" w:eastAsiaTheme="minorEastAsia" w:hAnsiTheme="minorHAnsi" w:cstheme="minorBidi"/>
          <w:noProof/>
          <w:sz w:val="22"/>
          <w:szCs w:val="22"/>
        </w:rPr>
      </w:pPr>
      <w:hyperlink w:anchor="_Toc75199503" w:history="1">
        <w:r w:rsidRPr="00083FEB">
          <w:rPr>
            <w:rStyle w:val="Hiperligao"/>
            <w:noProof/>
          </w:rPr>
          <w:t>Figura 3.14 - Enumerado com os possíveis estados de movimento.</w:t>
        </w:r>
        <w:r>
          <w:rPr>
            <w:noProof/>
            <w:webHidden/>
          </w:rPr>
          <w:tab/>
        </w:r>
        <w:r>
          <w:rPr>
            <w:noProof/>
            <w:webHidden/>
          </w:rPr>
          <w:fldChar w:fldCharType="begin"/>
        </w:r>
        <w:r>
          <w:rPr>
            <w:noProof/>
            <w:webHidden/>
          </w:rPr>
          <w:instrText xml:space="preserve"> PAGEREF _Toc75199503 \h </w:instrText>
        </w:r>
        <w:r>
          <w:rPr>
            <w:noProof/>
            <w:webHidden/>
          </w:rPr>
        </w:r>
        <w:r>
          <w:rPr>
            <w:noProof/>
            <w:webHidden/>
          </w:rPr>
          <w:fldChar w:fldCharType="separate"/>
        </w:r>
        <w:r>
          <w:rPr>
            <w:noProof/>
            <w:webHidden/>
          </w:rPr>
          <w:t>37</w:t>
        </w:r>
        <w:r>
          <w:rPr>
            <w:noProof/>
            <w:webHidden/>
          </w:rPr>
          <w:fldChar w:fldCharType="end"/>
        </w:r>
      </w:hyperlink>
    </w:p>
    <w:p w14:paraId="6A8A6F1B" w14:textId="20D81850" w:rsidR="00213FDB" w:rsidRDefault="00213FDB">
      <w:pPr>
        <w:pStyle w:val="ndicedeilustraes"/>
        <w:tabs>
          <w:tab w:val="right" w:leader="dot" w:pos="9061"/>
        </w:tabs>
        <w:rPr>
          <w:rFonts w:asciiTheme="minorHAnsi" w:eastAsiaTheme="minorEastAsia" w:hAnsiTheme="minorHAnsi" w:cstheme="minorBidi"/>
          <w:noProof/>
          <w:sz w:val="22"/>
          <w:szCs w:val="22"/>
        </w:rPr>
      </w:pPr>
      <w:hyperlink w:anchor="_Toc75199504" w:history="1">
        <w:r w:rsidRPr="00083FEB">
          <w:rPr>
            <w:rStyle w:val="Hiperligao"/>
            <w:noProof/>
          </w:rPr>
          <w:t>Figura 3.15 - Módulo RFID: a) Estrutura que define um cartão RFID; b) Estado do leitor RFID.</w:t>
        </w:r>
        <w:r>
          <w:rPr>
            <w:noProof/>
            <w:webHidden/>
          </w:rPr>
          <w:tab/>
        </w:r>
        <w:r>
          <w:rPr>
            <w:noProof/>
            <w:webHidden/>
          </w:rPr>
          <w:fldChar w:fldCharType="begin"/>
        </w:r>
        <w:r>
          <w:rPr>
            <w:noProof/>
            <w:webHidden/>
          </w:rPr>
          <w:instrText xml:space="preserve"> PAGEREF _Toc75199504 \h </w:instrText>
        </w:r>
        <w:r>
          <w:rPr>
            <w:noProof/>
            <w:webHidden/>
          </w:rPr>
        </w:r>
        <w:r>
          <w:rPr>
            <w:noProof/>
            <w:webHidden/>
          </w:rPr>
          <w:fldChar w:fldCharType="separate"/>
        </w:r>
        <w:r>
          <w:rPr>
            <w:noProof/>
            <w:webHidden/>
          </w:rPr>
          <w:t>37</w:t>
        </w:r>
        <w:r>
          <w:rPr>
            <w:noProof/>
            <w:webHidden/>
          </w:rPr>
          <w:fldChar w:fldCharType="end"/>
        </w:r>
      </w:hyperlink>
    </w:p>
    <w:p w14:paraId="5BD55319" w14:textId="233B6672" w:rsidR="00213FDB" w:rsidRDefault="00213FDB">
      <w:pPr>
        <w:pStyle w:val="ndicedeilustraes"/>
        <w:tabs>
          <w:tab w:val="right" w:leader="dot" w:pos="9061"/>
        </w:tabs>
        <w:rPr>
          <w:rFonts w:asciiTheme="minorHAnsi" w:eastAsiaTheme="minorEastAsia" w:hAnsiTheme="minorHAnsi" w:cstheme="minorBidi"/>
          <w:noProof/>
          <w:sz w:val="22"/>
          <w:szCs w:val="22"/>
        </w:rPr>
      </w:pPr>
      <w:hyperlink w:anchor="_Toc75199505" w:history="1">
        <w:r w:rsidRPr="00083FEB">
          <w:rPr>
            <w:rStyle w:val="Hiperligao"/>
            <w:noProof/>
          </w:rPr>
          <w:t>Figura 3.16 - Estado do módulo Bluetooth.</w:t>
        </w:r>
        <w:r>
          <w:rPr>
            <w:noProof/>
            <w:webHidden/>
          </w:rPr>
          <w:tab/>
        </w:r>
        <w:r>
          <w:rPr>
            <w:noProof/>
            <w:webHidden/>
          </w:rPr>
          <w:fldChar w:fldCharType="begin"/>
        </w:r>
        <w:r>
          <w:rPr>
            <w:noProof/>
            <w:webHidden/>
          </w:rPr>
          <w:instrText xml:space="preserve"> PAGEREF _Toc75199505 \h </w:instrText>
        </w:r>
        <w:r>
          <w:rPr>
            <w:noProof/>
            <w:webHidden/>
          </w:rPr>
        </w:r>
        <w:r>
          <w:rPr>
            <w:noProof/>
            <w:webHidden/>
          </w:rPr>
          <w:fldChar w:fldCharType="separate"/>
        </w:r>
        <w:r>
          <w:rPr>
            <w:noProof/>
            <w:webHidden/>
          </w:rPr>
          <w:t>38</w:t>
        </w:r>
        <w:r>
          <w:rPr>
            <w:noProof/>
            <w:webHidden/>
          </w:rPr>
          <w:fldChar w:fldCharType="end"/>
        </w:r>
      </w:hyperlink>
    </w:p>
    <w:p w14:paraId="21E1BC54" w14:textId="7DE87ED0" w:rsidR="00213FDB" w:rsidRDefault="00213FDB">
      <w:pPr>
        <w:pStyle w:val="ndicedeilustraes"/>
        <w:tabs>
          <w:tab w:val="right" w:leader="dot" w:pos="9061"/>
        </w:tabs>
        <w:rPr>
          <w:rFonts w:asciiTheme="minorHAnsi" w:eastAsiaTheme="minorEastAsia" w:hAnsiTheme="minorHAnsi" w:cstheme="minorBidi"/>
          <w:noProof/>
          <w:sz w:val="22"/>
          <w:szCs w:val="22"/>
        </w:rPr>
      </w:pPr>
      <w:hyperlink w:anchor="_Toc75199506" w:history="1">
        <w:r w:rsidRPr="00083FEB">
          <w:rPr>
            <w:rStyle w:val="Hiperligao"/>
            <w:noProof/>
          </w:rPr>
          <w:t>Figura 3.17 - Definição de um callback de um comando e da estrutura que define um comando.</w:t>
        </w:r>
        <w:r>
          <w:rPr>
            <w:noProof/>
            <w:webHidden/>
          </w:rPr>
          <w:tab/>
        </w:r>
        <w:r>
          <w:rPr>
            <w:noProof/>
            <w:webHidden/>
          </w:rPr>
          <w:fldChar w:fldCharType="begin"/>
        </w:r>
        <w:r>
          <w:rPr>
            <w:noProof/>
            <w:webHidden/>
          </w:rPr>
          <w:instrText xml:space="preserve"> PAGEREF _Toc75199506 \h </w:instrText>
        </w:r>
        <w:r>
          <w:rPr>
            <w:noProof/>
            <w:webHidden/>
          </w:rPr>
        </w:r>
        <w:r>
          <w:rPr>
            <w:noProof/>
            <w:webHidden/>
          </w:rPr>
          <w:fldChar w:fldCharType="separate"/>
        </w:r>
        <w:r>
          <w:rPr>
            <w:noProof/>
            <w:webHidden/>
          </w:rPr>
          <w:t>38</w:t>
        </w:r>
        <w:r>
          <w:rPr>
            <w:noProof/>
            <w:webHidden/>
          </w:rPr>
          <w:fldChar w:fldCharType="end"/>
        </w:r>
      </w:hyperlink>
    </w:p>
    <w:p w14:paraId="6C02989D" w14:textId="5224ECDC" w:rsidR="00213FDB" w:rsidRDefault="00213FDB">
      <w:pPr>
        <w:pStyle w:val="ndicedeilustraes"/>
        <w:tabs>
          <w:tab w:val="right" w:leader="dot" w:pos="9061"/>
        </w:tabs>
        <w:rPr>
          <w:rFonts w:asciiTheme="minorHAnsi" w:eastAsiaTheme="minorEastAsia" w:hAnsiTheme="minorHAnsi" w:cstheme="minorBidi"/>
          <w:noProof/>
          <w:sz w:val="22"/>
          <w:szCs w:val="22"/>
        </w:rPr>
      </w:pPr>
      <w:hyperlink w:anchor="_Toc75199507" w:history="1">
        <w:r w:rsidRPr="00083FEB">
          <w:rPr>
            <w:rStyle w:val="Hiperligao"/>
            <w:noProof/>
          </w:rPr>
          <w:t>Figura 3.18 - Ações possíveis a realizar num checkpoint, e, definição de um checkpoint.</w:t>
        </w:r>
        <w:r>
          <w:rPr>
            <w:noProof/>
            <w:webHidden/>
          </w:rPr>
          <w:tab/>
        </w:r>
        <w:r>
          <w:rPr>
            <w:noProof/>
            <w:webHidden/>
          </w:rPr>
          <w:fldChar w:fldCharType="begin"/>
        </w:r>
        <w:r>
          <w:rPr>
            <w:noProof/>
            <w:webHidden/>
          </w:rPr>
          <w:instrText xml:space="preserve"> PAGEREF _Toc75199507 \h </w:instrText>
        </w:r>
        <w:r>
          <w:rPr>
            <w:noProof/>
            <w:webHidden/>
          </w:rPr>
        </w:r>
        <w:r>
          <w:rPr>
            <w:noProof/>
            <w:webHidden/>
          </w:rPr>
          <w:fldChar w:fldCharType="separate"/>
        </w:r>
        <w:r>
          <w:rPr>
            <w:noProof/>
            <w:webHidden/>
          </w:rPr>
          <w:t>38</w:t>
        </w:r>
        <w:r>
          <w:rPr>
            <w:noProof/>
            <w:webHidden/>
          </w:rPr>
          <w:fldChar w:fldCharType="end"/>
        </w:r>
      </w:hyperlink>
    </w:p>
    <w:p w14:paraId="3AA59E6B" w14:textId="45140EA1" w:rsidR="00213FDB" w:rsidRDefault="00213FDB">
      <w:pPr>
        <w:pStyle w:val="ndicedeilustraes"/>
        <w:tabs>
          <w:tab w:val="right" w:leader="dot" w:pos="9061"/>
        </w:tabs>
        <w:rPr>
          <w:rFonts w:asciiTheme="minorHAnsi" w:eastAsiaTheme="minorEastAsia" w:hAnsiTheme="minorHAnsi" w:cstheme="minorBidi"/>
          <w:noProof/>
          <w:sz w:val="22"/>
          <w:szCs w:val="22"/>
        </w:rPr>
      </w:pPr>
      <w:hyperlink w:anchor="_Toc75199508" w:history="1">
        <w:r w:rsidRPr="00083FEB">
          <w:rPr>
            <w:rStyle w:val="Hiperligao"/>
            <w:noProof/>
          </w:rPr>
          <w:t>Figura 3.19 - Definição de uma janela deslizante.</w:t>
        </w:r>
        <w:r>
          <w:rPr>
            <w:noProof/>
            <w:webHidden/>
          </w:rPr>
          <w:tab/>
        </w:r>
        <w:r>
          <w:rPr>
            <w:noProof/>
            <w:webHidden/>
          </w:rPr>
          <w:fldChar w:fldCharType="begin"/>
        </w:r>
        <w:r>
          <w:rPr>
            <w:noProof/>
            <w:webHidden/>
          </w:rPr>
          <w:instrText xml:space="preserve"> PAGEREF _Toc75199508 \h </w:instrText>
        </w:r>
        <w:r>
          <w:rPr>
            <w:noProof/>
            <w:webHidden/>
          </w:rPr>
        </w:r>
        <w:r>
          <w:rPr>
            <w:noProof/>
            <w:webHidden/>
          </w:rPr>
          <w:fldChar w:fldCharType="separate"/>
        </w:r>
        <w:r>
          <w:rPr>
            <w:noProof/>
            <w:webHidden/>
          </w:rPr>
          <w:t>38</w:t>
        </w:r>
        <w:r>
          <w:rPr>
            <w:noProof/>
            <w:webHidden/>
          </w:rPr>
          <w:fldChar w:fldCharType="end"/>
        </w:r>
      </w:hyperlink>
    </w:p>
    <w:p w14:paraId="7EBB518C" w14:textId="7AD6D247" w:rsidR="00213FDB" w:rsidRDefault="00213FDB">
      <w:pPr>
        <w:pStyle w:val="ndicedeilustraes"/>
        <w:tabs>
          <w:tab w:val="right" w:leader="dot" w:pos="9061"/>
        </w:tabs>
        <w:rPr>
          <w:rFonts w:asciiTheme="minorHAnsi" w:eastAsiaTheme="minorEastAsia" w:hAnsiTheme="minorHAnsi" w:cstheme="minorBidi"/>
          <w:noProof/>
          <w:sz w:val="22"/>
          <w:szCs w:val="22"/>
        </w:rPr>
      </w:pPr>
      <w:hyperlink w:anchor="_Toc75199509" w:history="1">
        <w:r w:rsidRPr="00083FEB">
          <w:rPr>
            <w:rStyle w:val="Hiperligao"/>
            <w:noProof/>
          </w:rPr>
          <w:t>Figura 3.20- Definição da estrutura debounce.</w:t>
        </w:r>
        <w:r>
          <w:rPr>
            <w:noProof/>
            <w:webHidden/>
          </w:rPr>
          <w:tab/>
        </w:r>
        <w:r>
          <w:rPr>
            <w:noProof/>
            <w:webHidden/>
          </w:rPr>
          <w:fldChar w:fldCharType="begin"/>
        </w:r>
        <w:r>
          <w:rPr>
            <w:noProof/>
            <w:webHidden/>
          </w:rPr>
          <w:instrText xml:space="preserve"> PAGEREF _Toc75199509 \h </w:instrText>
        </w:r>
        <w:r>
          <w:rPr>
            <w:noProof/>
            <w:webHidden/>
          </w:rPr>
        </w:r>
        <w:r>
          <w:rPr>
            <w:noProof/>
            <w:webHidden/>
          </w:rPr>
          <w:fldChar w:fldCharType="separate"/>
        </w:r>
        <w:r>
          <w:rPr>
            <w:noProof/>
            <w:webHidden/>
          </w:rPr>
          <w:t>39</w:t>
        </w:r>
        <w:r>
          <w:rPr>
            <w:noProof/>
            <w:webHidden/>
          </w:rPr>
          <w:fldChar w:fldCharType="end"/>
        </w:r>
      </w:hyperlink>
    </w:p>
    <w:p w14:paraId="73347087" w14:textId="2A3AC228" w:rsidR="00213FDB" w:rsidRDefault="00213FDB">
      <w:pPr>
        <w:pStyle w:val="ndicedeilustraes"/>
        <w:tabs>
          <w:tab w:val="right" w:leader="dot" w:pos="9061"/>
        </w:tabs>
        <w:rPr>
          <w:rFonts w:asciiTheme="minorHAnsi" w:eastAsiaTheme="minorEastAsia" w:hAnsiTheme="minorHAnsi" w:cstheme="minorBidi"/>
          <w:noProof/>
          <w:sz w:val="22"/>
          <w:szCs w:val="22"/>
        </w:rPr>
      </w:pPr>
      <w:hyperlink w:anchor="_Toc75199510" w:history="1">
        <w:r w:rsidRPr="00083FEB">
          <w:rPr>
            <w:rStyle w:val="Hiperligao"/>
            <w:noProof/>
          </w:rPr>
          <w:t>Figura 3.21 - Estados da máquina de estados.</w:t>
        </w:r>
        <w:r>
          <w:rPr>
            <w:noProof/>
            <w:webHidden/>
          </w:rPr>
          <w:tab/>
        </w:r>
        <w:r>
          <w:rPr>
            <w:noProof/>
            <w:webHidden/>
          </w:rPr>
          <w:fldChar w:fldCharType="begin"/>
        </w:r>
        <w:r>
          <w:rPr>
            <w:noProof/>
            <w:webHidden/>
          </w:rPr>
          <w:instrText xml:space="preserve"> PAGEREF _Toc75199510 \h </w:instrText>
        </w:r>
        <w:r>
          <w:rPr>
            <w:noProof/>
            <w:webHidden/>
          </w:rPr>
        </w:r>
        <w:r>
          <w:rPr>
            <w:noProof/>
            <w:webHidden/>
          </w:rPr>
          <w:fldChar w:fldCharType="separate"/>
        </w:r>
        <w:r>
          <w:rPr>
            <w:noProof/>
            <w:webHidden/>
          </w:rPr>
          <w:t>39</w:t>
        </w:r>
        <w:r>
          <w:rPr>
            <w:noProof/>
            <w:webHidden/>
          </w:rPr>
          <w:fldChar w:fldCharType="end"/>
        </w:r>
      </w:hyperlink>
    </w:p>
    <w:p w14:paraId="3DCDD0DF" w14:textId="0BCED9C0" w:rsidR="00213FDB" w:rsidRDefault="00213FDB">
      <w:pPr>
        <w:pStyle w:val="ndicedeilustraes"/>
        <w:tabs>
          <w:tab w:val="right" w:leader="dot" w:pos="9061"/>
        </w:tabs>
        <w:rPr>
          <w:rFonts w:asciiTheme="minorHAnsi" w:eastAsiaTheme="minorEastAsia" w:hAnsiTheme="minorHAnsi" w:cstheme="minorBidi"/>
          <w:noProof/>
          <w:sz w:val="22"/>
          <w:szCs w:val="22"/>
        </w:rPr>
      </w:pPr>
      <w:hyperlink w:anchor="_Toc75199511" w:history="1">
        <w:r w:rsidRPr="00083FEB">
          <w:rPr>
            <w:rStyle w:val="Hiperligao"/>
            <w:noProof/>
          </w:rPr>
          <w:t>Figura 3.22 - Definição da máquina de estados (a) Array de funções de estado; (b) Execução da máquina de estados.</w:t>
        </w:r>
        <w:r>
          <w:rPr>
            <w:noProof/>
            <w:webHidden/>
          </w:rPr>
          <w:tab/>
        </w:r>
        <w:r>
          <w:rPr>
            <w:noProof/>
            <w:webHidden/>
          </w:rPr>
          <w:fldChar w:fldCharType="begin"/>
        </w:r>
        <w:r>
          <w:rPr>
            <w:noProof/>
            <w:webHidden/>
          </w:rPr>
          <w:instrText xml:space="preserve"> PAGEREF _Toc75199511 \h </w:instrText>
        </w:r>
        <w:r>
          <w:rPr>
            <w:noProof/>
            <w:webHidden/>
          </w:rPr>
        </w:r>
        <w:r>
          <w:rPr>
            <w:noProof/>
            <w:webHidden/>
          </w:rPr>
          <w:fldChar w:fldCharType="separate"/>
        </w:r>
        <w:r>
          <w:rPr>
            <w:noProof/>
            <w:webHidden/>
          </w:rPr>
          <w:t>40</w:t>
        </w:r>
        <w:r>
          <w:rPr>
            <w:noProof/>
            <w:webHidden/>
          </w:rPr>
          <w:fldChar w:fldCharType="end"/>
        </w:r>
      </w:hyperlink>
    </w:p>
    <w:p w14:paraId="1BD2CF29" w14:textId="70008EC1" w:rsidR="00213FDB" w:rsidRDefault="00213FDB">
      <w:pPr>
        <w:pStyle w:val="ndicedeilustraes"/>
        <w:tabs>
          <w:tab w:val="right" w:leader="dot" w:pos="9061"/>
        </w:tabs>
        <w:rPr>
          <w:rFonts w:asciiTheme="minorHAnsi" w:eastAsiaTheme="minorEastAsia" w:hAnsiTheme="minorHAnsi" w:cstheme="minorBidi"/>
          <w:noProof/>
          <w:sz w:val="22"/>
          <w:szCs w:val="22"/>
        </w:rPr>
      </w:pPr>
      <w:hyperlink w:anchor="_Toc75199512" w:history="1">
        <w:r w:rsidRPr="00083FEB">
          <w:rPr>
            <w:rStyle w:val="Hiperligao"/>
            <w:noProof/>
          </w:rPr>
          <w:t>Figura 3.23 - Aplicação Interface (a) Ecrã inicial; (b) Menu principal; (c) Terminal de mensagens.</w:t>
        </w:r>
        <w:r>
          <w:rPr>
            <w:noProof/>
            <w:webHidden/>
          </w:rPr>
          <w:tab/>
        </w:r>
        <w:r>
          <w:rPr>
            <w:noProof/>
            <w:webHidden/>
          </w:rPr>
          <w:fldChar w:fldCharType="begin"/>
        </w:r>
        <w:r>
          <w:rPr>
            <w:noProof/>
            <w:webHidden/>
          </w:rPr>
          <w:instrText xml:space="preserve"> PAGEREF _Toc75199512 \h </w:instrText>
        </w:r>
        <w:r>
          <w:rPr>
            <w:noProof/>
            <w:webHidden/>
          </w:rPr>
        </w:r>
        <w:r>
          <w:rPr>
            <w:noProof/>
            <w:webHidden/>
          </w:rPr>
          <w:fldChar w:fldCharType="separate"/>
        </w:r>
        <w:r>
          <w:rPr>
            <w:noProof/>
            <w:webHidden/>
          </w:rPr>
          <w:t>41</w:t>
        </w:r>
        <w:r>
          <w:rPr>
            <w:noProof/>
            <w:webHidden/>
          </w:rPr>
          <w:fldChar w:fldCharType="end"/>
        </w:r>
      </w:hyperlink>
    </w:p>
    <w:p w14:paraId="01620AB3" w14:textId="281CC5E6" w:rsidR="00213FDB" w:rsidRDefault="00213FDB">
      <w:pPr>
        <w:pStyle w:val="ndicedeilustraes"/>
        <w:tabs>
          <w:tab w:val="right" w:leader="dot" w:pos="9061"/>
        </w:tabs>
        <w:rPr>
          <w:rFonts w:asciiTheme="minorHAnsi" w:eastAsiaTheme="minorEastAsia" w:hAnsiTheme="minorHAnsi" w:cstheme="minorBidi"/>
          <w:noProof/>
          <w:sz w:val="22"/>
          <w:szCs w:val="22"/>
        </w:rPr>
      </w:pPr>
      <w:hyperlink w:anchor="_Toc75199513" w:history="1">
        <w:r w:rsidRPr="00083FEB">
          <w:rPr>
            <w:rStyle w:val="Hiperligao"/>
            <w:noProof/>
          </w:rPr>
          <w:t>Figura 3.24 - Ações de controlo (a) ação proporcional; (b) ação integral; (c) ação derivativa.</w:t>
        </w:r>
        <w:r>
          <w:rPr>
            <w:noProof/>
            <w:webHidden/>
          </w:rPr>
          <w:tab/>
        </w:r>
        <w:r>
          <w:rPr>
            <w:noProof/>
            <w:webHidden/>
          </w:rPr>
          <w:fldChar w:fldCharType="begin"/>
        </w:r>
        <w:r>
          <w:rPr>
            <w:noProof/>
            <w:webHidden/>
          </w:rPr>
          <w:instrText xml:space="preserve"> PAGEREF _Toc75199513 \h </w:instrText>
        </w:r>
        <w:r>
          <w:rPr>
            <w:noProof/>
            <w:webHidden/>
          </w:rPr>
        </w:r>
        <w:r>
          <w:rPr>
            <w:noProof/>
            <w:webHidden/>
          </w:rPr>
          <w:fldChar w:fldCharType="separate"/>
        </w:r>
        <w:r>
          <w:rPr>
            <w:noProof/>
            <w:webHidden/>
          </w:rPr>
          <w:t>42</w:t>
        </w:r>
        <w:r>
          <w:rPr>
            <w:noProof/>
            <w:webHidden/>
          </w:rPr>
          <w:fldChar w:fldCharType="end"/>
        </w:r>
      </w:hyperlink>
    </w:p>
    <w:p w14:paraId="29412E59" w14:textId="0FD81F0E" w:rsidR="00213FDB" w:rsidRDefault="00213FDB">
      <w:pPr>
        <w:pStyle w:val="ndicedeilustraes"/>
        <w:tabs>
          <w:tab w:val="right" w:leader="dot" w:pos="9061"/>
        </w:tabs>
        <w:rPr>
          <w:rFonts w:asciiTheme="minorHAnsi" w:eastAsiaTheme="minorEastAsia" w:hAnsiTheme="minorHAnsi" w:cstheme="minorBidi"/>
          <w:noProof/>
          <w:sz w:val="22"/>
          <w:szCs w:val="22"/>
        </w:rPr>
      </w:pPr>
      <w:hyperlink w:anchor="_Toc75199514" w:history="1">
        <w:r w:rsidRPr="00083FEB">
          <w:rPr>
            <w:rStyle w:val="Hiperligao"/>
            <w:noProof/>
          </w:rPr>
          <w:t>Figura 3.25 - Diagrama de blocos do sistema de controlo.</w:t>
        </w:r>
        <w:r>
          <w:rPr>
            <w:noProof/>
            <w:webHidden/>
          </w:rPr>
          <w:tab/>
        </w:r>
        <w:r>
          <w:rPr>
            <w:noProof/>
            <w:webHidden/>
          </w:rPr>
          <w:fldChar w:fldCharType="begin"/>
        </w:r>
        <w:r>
          <w:rPr>
            <w:noProof/>
            <w:webHidden/>
          </w:rPr>
          <w:instrText xml:space="preserve"> PAGEREF _Toc75199514 \h </w:instrText>
        </w:r>
        <w:r>
          <w:rPr>
            <w:noProof/>
            <w:webHidden/>
          </w:rPr>
        </w:r>
        <w:r>
          <w:rPr>
            <w:noProof/>
            <w:webHidden/>
          </w:rPr>
          <w:fldChar w:fldCharType="separate"/>
        </w:r>
        <w:r>
          <w:rPr>
            <w:noProof/>
            <w:webHidden/>
          </w:rPr>
          <w:t>44</w:t>
        </w:r>
        <w:r>
          <w:rPr>
            <w:noProof/>
            <w:webHidden/>
          </w:rPr>
          <w:fldChar w:fldCharType="end"/>
        </w:r>
      </w:hyperlink>
    </w:p>
    <w:p w14:paraId="449BE473" w14:textId="02E3720B" w:rsidR="00213FDB" w:rsidRDefault="00213FDB">
      <w:pPr>
        <w:pStyle w:val="ndicedeilustraes"/>
        <w:tabs>
          <w:tab w:val="right" w:leader="dot" w:pos="9061"/>
        </w:tabs>
        <w:rPr>
          <w:rFonts w:asciiTheme="minorHAnsi" w:eastAsiaTheme="minorEastAsia" w:hAnsiTheme="minorHAnsi" w:cstheme="minorBidi"/>
          <w:noProof/>
          <w:sz w:val="22"/>
          <w:szCs w:val="22"/>
        </w:rPr>
      </w:pPr>
      <w:hyperlink w:anchor="_Toc75199515" w:history="1">
        <w:r w:rsidRPr="00083FEB">
          <w:rPr>
            <w:rStyle w:val="Hiperligao"/>
            <w:noProof/>
          </w:rPr>
          <w:t>Figura 3.26 - Serviço de Rotina à Interrupção do algoritmo PID</w:t>
        </w:r>
        <w:r>
          <w:rPr>
            <w:noProof/>
            <w:webHidden/>
          </w:rPr>
          <w:tab/>
        </w:r>
        <w:r>
          <w:rPr>
            <w:noProof/>
            <w:webHidden/>
          </w:rPr>
          <w:fldChar w:fldCharType="begin"/>
        </w:r>
        <w:r>
          <w:rPr>
            <w:noProof/>
            <w:webHidden/>
          </w:rPr>
          <w:instrText xml:space="preserve"> PAGEREF _Toc75199515 \h </w:instrText>
        </w:r>
        <w:r>
          <w:rPr>
            <w:noProof/>
            <w:webHidden/>
          </w:rPr>
        </w:r>
        <w:r>
          <w:rPr>
            <w:noProof/>
            <w:webHidden/>
          </w:rPr>
          <w:fldChar w:fldCharType="separate"/>
        </w:r>
        <w:r>
          <w:rPr>
            <w:noProof/>
            <w:webHidden/>
          </w:rPr>
          <w:t>47</w:t>
        </w:r>
        <w:r>
          <w:rPr>
            <w:noProof/>
            <w:webHidden/>
          </w:rPr>
          <w:fldChar w:fldCharType="end"/>
        </w:r>
      </w:hyperlink>
    </w:p>
    <w:p w14:paraId="2B97E622" w14:textId="19BEDC35" w:rsidR="00213FDB" w:rsidRDefault="00213FDB">
      <w:pPr>
        <w:pStyle w:val="ndicedeilustraes"/>
        <w:tabs>
          <w:tab w:val="right" w:leader="dot" w:pos="9061"/>
        </w:tabs>
        <w:rPr>
          <w:rFonts w:asciiTheme="minorHAnsi" w:eastAsiaTheme="minorEastAsia" w:hAnsiTheme="minorHAnsi" w:cstheme="minorBidi"/>
          <w:noProof/>
          <w:sz w:val="22"/>
          <w:szCs w:val="22"/>
        </w:rPr>
      </w:pPr>
      <w:hyperlink w:anchor="_Toc75199516" w:history="1">
        <w:r w:rsidRPr="00083FEB">
          <w:rPr>
            <w:rStyle w:val="Hiperligao"/>
            <w:noProof/>
          </w:rPr>
          <w:t>Figura 5.1 - Desenho (à esquerda) e imagem real (à direita) do DWR (a) vista superior; (b) vista inferior; (c) vista lateral direita; (d) vista dianteira; (e) vista traseira.</w:t>
        </w:r>
        <w:r>
          <w:rPr>
            <w:noProof/>
            <w:webHidden/>
          </w:rPr>
          <w:tab/>
        </w:r>
        <w:r>
          <w:rPr>
            <w:noProof/>
            <w:webHidden/>
          </w:rPr>
          <w:fldChar w:fldCharType="begin"/>
        </w:r>
        <w:r>
          <w:rPr>
            <w:noProof/>
            <w:webHidden/>
          </w:rPr>
          <w:instrText xml:space="preserve"> PAGEREF _Toc75199516 \h </w:instrText>
        </w:r>
        <w:r>
          <w:rPr>
            <w:noProof/>
            <w:webHidden/>
          </w:rPr>
        </w:r>
        <w:r>
          <w:rPr>
            <w:noProof/>
            <w:webHidden/>
          </w:rPr>
          <w:fldChar w:fldCharType="separate"/>
        </w:r>
        <w:r>
          <w:rPr>
            <w:noProof/>
            <w:webHidden/>
          </w:rPr>
          <w:t>57</w:t>
        </w:r>
        <w:r>
          <w:rPr>
            <w:noProof/>
            <w:webHidden/>
          </w:rPr>
          <w:fldChar w:fldCharType="end"/>
        </w:r>
      </w:hyperlink>
    </w:p>
    <w:p w14:paraId="7D647A1E" w14:textId="2ABA4A6E" w:rsidR="00213FDB" w:rsidRDefault="00213FDB">
      <w:pPr>
        <w:pStyle w:val="ndicedeilustraes"/>
        <w:tabs>
          <w:tab w:val="right" w:leader="dot" w:pos="9061"/>
        </w:tabs>
        <w:rPr>
          <w:rFonts w:asciiTheme="minorHAnsi" w:eastAsiaTheme="minorEastAsia" w:hAnsiTheme="minorHAnsi" w:cstheme="minorBidi"/>
          <w:noProof/>
          <w:sz w:val="22"/>
          <w:szCs w:val="22"/>
        </w:rPr>
      </w:pPr>
      <w:hyperlink w:anchor="_Toc75199517" w:history="1">
        <w:r w:rsidRPr="00083FEB">
          <w:rPr>
            <w:rStyle w:val="Hiperligao"/>
            <w:noProof/>
          </w:rPr>
          <w:t>Figura 6.1 - Valor digital da saída do sensor de obstáculos em função da distância a um objeto.</w:t>
        </w:r>
        <w:r>
          <w:rPr>
            <w:noProof/>
            <w:webHidden/>
          </w:rPr>
          <w:tab/>
        </w:r>
        <w:r>
          <w:rPr>
            <w:noProof/>
            <w:webHidden/>
          </w:rPr>
          <w:fldChar w:fldCharType="begin"/>
        </w:r>
        <w:r>
          <w:rPr>
            <w:noProof/>
            <w:webHidden/>
          </w:rPr>
          <w:instrText xml:space="preserve"> PAGEREF _Toc75199517 \h </w:instrText>
        </w:r>
        <w:r>
          <w:rPr>
            <w:noProof/>
            <w:webHidden/>
          </w:rPr>
        </w:r>
        <w:r>
          <w:rPr>
            <w:noProof/>
            <w:webHidden/>
          </w:rPr>
          <w:fldChar w:fldCharType="separate"/>
        </w:r>
        <w:r>
          <w:rPr>
            <w:noProof/>
            <w:webHidden/>
          </w:rPr>
          <w:t>60</w:t>
        </w:r>
        <w:r>
          <w:rPr>
            <w:noProof/>
            <w:webHidden/>
          </w:rPr>
          <w:fldChar w:fldCharType="end"/>
        </w:r>
      </w:hyperlink>
    </w:p>
    <w:p w14:paraId="12ADD3F3" w14:textId="0CB9B948" w:rsidR="00213FDB" w:rsidRDefault="00213FDB">
      <w:pPr>
        <w:pStyle w:val="ndicedeilustraes"/>
        <w:tabs>
          <w:tab w:val="right" w:leader="dot" w:pos="9061"/>
        </w:tabs>
        <w:rPr>
          <w:rFonts w:asciiTheme="minorHAnsi" w:eastAsiaTheme="minorEastAsia" w:hAnsiTheme="minorHAnsi" w:cstheme="minorBidi"/>
          <w:noProof/>
          <w:sz w:val="22"/>
          <w:szCs w:val="22"/>
        </w:rPr>
      </w:pPr>
      <w:hyperlink w:anchor="_Toc75199518" w:history="1">
        <w:r w:rsidRPr="00083FEB">
          <w:rPr>
            <w:rStyle w:val="Hiperligao"/>
            <w:noProof/>
          </w:rPr>
          <w:t>Figura 7.1 - Marcação CE.</w:t>
        </w:r>
        <w:r>
          <w:rPr>
            <w:noProof/>
            <w:webHidden/>
          </w:rPr>
          <w:tab/>
        </w:r>
        <w:r>
          <w:rPr>
            <w:noProof/>
            <w:webHidden/>
          </w:rPr>
          <w:fldChar w:fldCharType="begin"/>
        </w:r>
        <w:r>
          <w:rPr>
            <w:noProof/>
            <w:webHidden/>
          </w:rPr>
          <w:instrText xml:space="preserve"> PAGEREF _Toc75199518 \h </w:instrText>
        </w:r>
        <w:r>
          <w:rPr>
            <w:noProof/>
            <w:webHidden/>
          </w:rPr>
        </w:r>
        <w:r>
          <w:rPr>
            <w:noProof/>
            <w:webHidden/>
          </w:rPr>
          <w:fldChar w:fldCharType="separate"/>
        </w:r>
        <w:r>
          <w:rPr>
            <w:noProof/>
            <w:webHidden/>
          </w:rPr>
          <w:t>63</w:t>
        </w:r>
        <w:r>
          <w:rPr>
            <w:noProof/>
            <w:webHidden/>
          </w:rPr>
          <w:fldChar w:fldCharType="end"/>
        </w:r>
      </w:hyperlink>
    </w:p>
    <w:p w14:paraId="31A8DF47" w14:textId="629FFEB1" w:rsidR="00213FDB" w:rsidRDefault="00213FDB">
      <w:pPr>
        <w:pStyle w:val="ndicedeilustraes"/>
        <w:tabs>
          <w:tab w:val="right" w:leader="dot" w:pos="9061"/>
        </w:tabs>
        <w:rPr>
          <w:rFonts w:asciiTheme="minorHAnsi" w:eastAsiaTheme="minorEastAsia" w:hAnsiTheme="minorHAnsi" w:cstheme="minorBidi"/>
          <w:noProof/>
          <w:sz w:val="22"/>
          <w:szCs w:val="22"/>
        </w:rPr>
      </w:pPr>
      <w:hyperlink w:anchor="_Toc75199519" w:history="1">
        <w:r w:rsidRPr="00083FEB">
          <w:rPr>
            <w:rStyle w:val="Hiperligao"/>
            <w:noProof/>
          </w:rPr>
          <w:t xml:space="preserve">Figura 7.2 - Símbolos de perigo: (a) perigoso para o ambiente; (b) corrosivo; (c) comburente; (d) inflamável; (e) explosivo; (f) tóxico; (g) vários perigos; (h) </w:t>
        </w:r>
        <w:r w:rsidRPr="00083FEB">
          <w:rPr>
            <w:rStyle w:val="Hiperligao"/>
            <w:i/>
            <w:iCs/>
            <w:noProof/>
          </w:rPr>
          <w:t>Eletrostatic Sensitive Device - ESD</w:t>
        </w:r>
        <w:r w:rsidRPr="00083FEB">
          <w:rPr>
            <w:rStyle w:val="Hiperligao"/>
            <w:noProof/>
          </w:rPr>
          <w:t>.</w:t>
        </w:r>
        <w:r>
          <w:rPr>
            <w:noProof/>
            <w:webHidden/>
          </w:rPr>
          <w:tab/>
        </w:r>
        <w:r>
          <w:rPr>
            <w:noProof/>
            <w:webHidden/>
          </w:rPr>
          <w:fldChar w:fldCharType="begin"/>
        </w:r>
        <w:r>
          <w:rPr>
            <w:noProof/>
            <w:webHidden/>
          </w:rPr>
          <w:instrText xml:space="preserve"> PAGEREF _Toc75199519 \h </w:instrText>
        </w:r>
        <w:r>
          <w:rPr>
            <w:noProof/>
            <w:webHidden/>
          </w:rPr>
        </w:r>
        <w:r>
          <w:rPr>
            <w:noProof/>
            <w:webHidden/>
          </w:rPr>
          <w:fldChar w:fldCharType="separate"/>
        </w:r>
        <w:r>
          <w:rPr>
            <w:noProof/>
            <w:webHidden/>
          </w:rPr>
          <w:t>65</w:t>
        </w:r>
        <w:r>
          <w:rPr>
            <w:noProof/>
            <w:webHidden/>
          </w:rPr>
          <w:fldChar w:fldCharType="end"/>
        </w:r>
      </w:hyperlink>
    </w:p>
    <w:p w14:paraId="368A8401" w14:textId="24D1CB91" w:rsidR="00213FDB" w:rsidRDefault="00213FDB">
      <w:pPr>
        <w:pStyle w:val="ndicedeilustraes"/>
        <w:tabs>
          <w:tab w:val="right" w:leader="dot" w:pos="9061"/>
        </w:tabs>
        <w:rPr>
          <w:rFonts w:asciiTheme="minorHAnsi" w:eastAsiaTheme="minorEastAsia" w:hAnsiTheme="minorHAnsi" w:cstheme="minorBidi"/>
          <w:noProof/>
          <w:sz w:val="22"/>
          <w:szCs w:val="22"/>
        </w:rPr>
      </w:pPr>
      <w:hyperlink w:anchor="_Toc75199520" w:history="1">
        <w:r w:rsidRPr="00083FEB">
          <w:rPr>
            <w:rStyle w:val="Hiperligao"/>
            <w:noProof/>
          </w:rPr>
          <w:t>Figura 7.3 - Símbolo WEEE.</w:t>
        </w:r>
        <w:r>
          <w:rPr>
            <w:noProof/>
            <w:webHidden/>
          </w:rPr>
          <w:tab/>
        </w:r>
        <w:r>
          <w:rPr>
            <w:noProof/>
            <w:webHidden/>
          </w:rPr>
          <w:fldChar w:fldCharType="begin"/>
        </w:r>
        <w:r>
          <w:rPr>
            <w:noProof/>
            <w:webHidden/>
          </w:rPr>
          <w:instrText xml:space="preserve"> PAGEREF _Toc75199520 \h </w:instrText>
        </w:r>
        <w:r>
          <w:rPr>
            <w:noProof/>
            <w:webHidden/>
          </w:rPr>
        </w:r>
        <w:r>
          <w:rPr>
            <w:noProof/>
            <w:webHidden/>
          </w:rPr>
          <w:fldChar w:fldCharType="separate"/>
        </w:r>
        <w:r>
          <w:rPr>
            <w:noProof/>
            <w:webHidden/>
          </w:rPr>
          <w:t>65</w:t>
        </w:r>
        <w:r>
          <w:rPr>
            <w:noProof/>
            <w:webHidden/>
          </w:rPr>
          <w:fldChar w:fldCharType="end"/>
        </w:r>
      </w:hyperlink>
    </w:p>
    <w:p w14:paraId="2116B46A" w14:textId="7AF6F2B3" w:rsidR="00680075" w:rsidRPr="00B66544" w:rsidRDefault="00955430" w:rsidP="00B66544">
      <w:pPr>
        <w:rPr>
          <w:rFonts w:ascii="NewsGotT" w:hAnsi="NewsGotT"/>
        </w:rPr>
      </w:pPr>
      <w:r>
        <w:rPr>
          <w:rFonts w:ascii="NewsGotT" w:hAnsi="NewsGotT"/>
        </w:rPr>
        <w:fldChar w:fldCharType="end"/>
      </w:r>
    </w:p>
    <w:p w14:paraId="1F7E0686" w14:textId="77777777" w:rsidR="00B80600" w:rsidRPr="00B66544" w:rsidRDefault="00B80600" w:rsidP="009F4CB9">
      <w:pPr>
        <w:pStyle w:val="Corpodetexto"/>
        <w:rPr>
          <w:rFonts w:ascii="NewsGotT" w:hAnsi="NewsGotT"/>
        </w:rPr>
      </w:pPr>
    </w:p>
    <w:p w14:paraId="05C20CC2" w14:textId="77777777" w:rsidR="0030507B" w:rsidRDefault="0030507B" w:rsidP="009F4CB9">
      <w:pPr>
        <w:pStyle w:val="Corpodetexto"/>
        <w:rPr>
          <w:rFonts w:ascii="NewsGotT" w:hAnsi="NewsGotT"/>
        </w:rPr>
        <w:sectPr w:rsidR="0030507B" w:rsidSect="00213FDB">
          <w:headerReference w:type="default" r:id="rId16"/>
          <w:footerReference w:type="default" r:id="rId17"/>
          <w:type w:val="oddPage"/>
          <w:pgSz w:w="11907" w:h="16840" w:code="9"/>
          <w:pgMar w:top="1134" w:right="1418" w:bottom="1134" w:left="1418" w:header="567" w:footer="57" w:gutter="0"/>
          <w:pgNumType w:fmt="lowerRoman" w:chapSep="emDash"/>
          <w:cols w:space="720"/>
          <w:docGrid w:linePitch="272"/>
        </w:sectPr>
      </w:pPr>
    </w:p>
    <w:p w14:paraId="6B74FBB3" w14:textId="324114A7" w:rsidR="00B80600" w:rsidRPr="006139EE" w:rsidRDefault="00B80600" w:rsidP="009F4CB9">
      <w:pPr>
        <w:pStyle w:val="Corpodetexto"/>
        <w:rPr>
          <w:rFonts w:ascii="NewsGotT" w:hAnsi="NewsGotT"/>
        </w:rPr>
      </w:pPr>
    </w:p>
    <w:p w14:paraId="11428988" w14:textId="1C88DFB7" w:rsidR="000E6366" w:rsidRPr="00B66544" w:rsidRDefault="000E6366" w:rsidP="00626C7F">
      <w:pPr>
        <w:pStyle w:val="PhDcapitulosemnumero"/>
        <w:rPr>
          <w:rFonts w:ascii="NewsGotT" w:hAnsi="NewsGotT"/>
        </w:rPr>
      </w:pPr>
      <w:bookmarkStart w:id="2" w:name="_Toc471578915"/>
      <w:bookmarkStart w:id="3" w:name="_Toc75199783"/>
      <w:r w:rsidRPr="00B66544">
        <w:rPr>
          <w:rFonts w:ascii="NewsGotT" w:hAnsi="NewsGotT"/>
        </w:rPr>
        <w:t xml:space="preserve">Lista de </w:t>
      </w:r>
      <w:r w:rsidR="00EC3273" w:rsidRPr="00B66544">
        <w:rPr>
          <w:rFonts w:ascii="NewsGotT" w:hAnsi="NewsGotT"/>
        </w:rPr>
        <w:t>Tabelas</w:t>
      </w:r>
      <w:bookmarkEnd w:id="2"/>
      <w:bookmarkEnd w:id="3"/>
    </w:p>
    <w:p w14:paraId="3F557C18" w14:textId="6D8D8128" w:rsidR="00213FDB" w:rsidRDefault="00C2400B">
      <w:pPr>
        <w:pStyle w:val="ndicedeilustraes"/>
        <w:tabs>
          <w:tab w:val="right" w:leader="dot" w:pos="9061"/>
        </w:tabs>
        <w:rPr>
          <w:rFonts w:asciiTheme="minorHAnsi" w:eastAsiaTheme="minorEastAsia" w:hAnsiTheme="minorHAnsi" w:cstheme="minorBidi"/>
          <w:noProof/>
          <w:sz w:val="22"/>
          <w:szCs w:val="22"/>
        </w:rPr>
      </w:pPr>
      <w:r w:rsidRPr="00B66544">
        <w:fldChar w:fldCharType="begin"/>
      </w:r>
      <w:r w:rsidRPr="00B66544">
        <w:instrText xml:space="preserve"> TOC \h \z \c "Tabela" </w:instrText>
      </w:r>
      <w:r w:rsidRPr="00B66544">
        <w:fldChar w:fldCharType="separate"/>
      </w:r>
      <w:hyperlink w:anchor="_Toc75199470" w:history="1">
        <w:r w:rsidR="00213FDB" w:rsidRPr="001E0E3E">
          <w:rPr>
            <w:rStyle w:val="Hiperligao"/>
            <w:noProof/>
          </w:rPr>
          <w:t>Tabela 2.1 - Sensores e sua utilização.</w:t>
        </w:r>
        <w:r w:rsidR="00213FDB">
          <w:rPr>
            <w:noProof/>
            <w:webHidden/>
          </w:rPr>
          <w:tab/>
        </w:r>
        <w:r w:rsidR="00213FDB">
          <w:rPr>
            <w:noProof/>
            <w:webHidden/>
          </w:rPr>
          <w:fldChar w:fldCharType="begin"/>
        </w:r>
        <w:r w:rsidR="00213FDB">
          <w:rPr>
            <w:noProof/>
            <w:webHidden/>
          </w:rPr>
          <w:instrText xml:space="preserve"> PAGEREF _Toc75199470 \h </w:instrText>
        </w:r>
        <w:r w:rsidR="00213FDB">
          <w:rPr>
            <w:noProof/>
            <w:webHidden/>
          </w:rPr>
        </w:r>
        <w:r w:rsidR="00213FDB">
          <w:rPr>
            <w:noProof/>
            <w:webHidden/>
          </w:rPr>
          <w:fldChar w:fldCharType="separate"/>
        </w:r>
        <w:r w:rsidR="00213FDB">
          <w:rPr>
            <w:noProof/>
            <w:webHidden/>
          </w:rPr>
          <w:t>19</w:t>
        </w:r>
        <w:r w:rsidR="00213FDB">
          <w:rPr>
            <w:noProof/>
            <w:webHidden/>
          </w:rPr>
          <w:fldChar w:fldCharType="end"/>
        </w:r>
      </w:hyperlink>
    </w:p>
    <w:p w14:paraId="4D86769D" w14:textId="68C77B51" w:rsidR="00213FDB" w:rsidRDefault="00213FDB">
      <w:pPr>
        <w:pStyle w:val="ndicedeilustraes"/>
        <w:tabs>
          <w:tab w:val="right" w:leader="dot" w:pos="9061"/>
        </w:tabs>
        <w:rPr>
          <w:rFonts w:asciiTheme="minorHAnsi" w:eastAsiaTheme="minorEastAsia" w:hAnsiTheme="minorHAnsi" w:cstheme="minorBidi"/>
          <w:noProof/>
          <w:sz w:val="22"/>
          <w:szCs w:val="22"/>
        </w:rPr>
      </w:pPr>
      <w:hyperlink w:anchor="_Toc75199471" w:history="1">
        <w:r w:rsidRPr="001E0E3E">
          <w:rPr>
            <w:rStyle w:val="Hiperligao"/>
            <w:noProof/>
          </w:rPr>
          <w:t xml:space="preserve">Tabela 2.2 - Tabelas de verdade do </w:t>
        </w:r>
        <w:r w:rsidRPr="001E0E3E">
          <w:rPr>
            <w:rStyle w:val="Hiperligao"/>
            <w:i/>
            <w:iCs/>
            <w:noProof/>
          </w:rPr>
          <w:t>driver</w:t>
        </w:r>
        <w:r w:rsidRPr="001E0E3E">
          <w:rPr>
            <w:rStyle w:val="Hiperligao"/>
            <w:noProof/>
          </w:rPr>
          <w:t xml:space="preserve"> L298N (a) Controlo do Motor A; (b) Controlo do Motor B.</w:t>
        </w:r>
        <w:r>
          <w:rPr>
            <w:noProof/>
            <w:webHidden/>
          </w:rPr>
          <w:tab/>
        </w:r>
        <w:r>
          <w:rPr>
            <w:noProof/>
            <w:webHidden/>
          </w:rPr>
          <w:fldChar w:fldCharType="begin"/>
        </w:r>
        <w:r>
          <w:rPr>
            <w:noProof/>
            <w:webHidden/>
          </w:rPr>
          <w:instrText xml:space="preserve"> PAGEREF _Toc75199471 \h </w:instrText>
        </w:r>
        <w:r>
          <w:rPr>
            <w:noProof/>
            <w:webHidden/>
          </w:rPr>
        </w:r>
        <w:r>
          <w:rPr>
            <w:noProof/>
            <w:webHidden/>
          </w:rPr>
          <w:fldChar w:fldCharType="separate"/>
        </w:r>
        <w:r>
          <w:rPr>
            <w:noProof/>
            <w:webHidden/>
          </w:rPr>
          <w:t>20</w:t>
        </w:r>
        <w:r>
          <w:rPr>
            <w:noProof/>
            <w:webHidden/>
          </w:rPr>
          <w:fldChar w:fldCharType="end"/>
        </w:r>
      </w:hyperlink>
    </w:p>
    <w:p w14:paraId="3A815355" w14:textId="0186A4FB" w:rsidR="00213FDB" w:rsidRDefault="00213FDB">
      <w:pPr>
        <w:pStyle w:val="ndicedeilustraes"/>
        <w:tabs>
          <w:tab w:val="right" w:leader="dot" w:pos="9061"/>
        </w:tabs>
        <w:rPr>
          <w:rFonts w:asciiTheme="minorHAnsi" w:eastAsiaTheme="minorEastAsia" w:hAnsiTheme="minorHAnsi" w:cstheme="minorBidi"/>
          <w:noProof/>
          <w:sz w:val="22"/>
          <w:szCs w:val="22"/>
        </w:rPr>
      </w:pPr>
      <w:hyperlink w:anchor="_Toc75199472" w:history="1">
        <w:r w:rsidRPr="001E0E3E">
          <w:rPr>
            <w:rStyle w:val="Hiperligao"/>
            <w:noProof/>
          </w:rPr>
          <w:t>Tabela 2.3 - Gamas de frequência e alcance etiquetas RFID</w:t>
        </w:r>
        <w:r>
          <w:rPr>
            <w:noProof/>
            <w:webHidden/>
          </w:rPr>
          <w:tab/>
        </w:r>
        <w:r>
          <w:rPr>
            <w:noProof/>
            <w:webHidden/>
          </w:rPr>
          <w:fldChar w:fldCharType="begin"/>
        </w:r>
        <w:r>
          <w:rPr>
            <w:noProof/>
            <w:webHidden/>
          </w:rPr>
          <w:instrText xml:space="preserve"> PAGEREF _Toc75199472 \h </w:instrText>
        </w:r>
        <w:r>
          <w:rPr>
            <w:noProof/>
            <w:webHidden/>
          </w:rPr>
        </w:r>
        <w:r>
          <w:rPr>
            <w:noProof/>
            <w:webHidden/>
          </w:rPr>
          <w:fldChar w:fldCharType="separate"/>
        </w:r>
        <w:r>
          <w:rPr>
            <w:noProof/>
            <w:webHidden/>
          </w:rPr>
          <w:t>21</w:t>
        </w:r>
        <w:r>
          <w:rPr>
            <w:noProof/>
            <w:webHidden/>
          </w:rPr>
          <w:fldChar w:fldCharType="end"/>
        </w:r>
      </w:hyperlink>
    </w:p>
    <w:p w14:paraId="0E66A5BF" w14:textId="38998F99" w:rsidR="00213FDB" w:rsidRDefault="00213FDB">
      <w:pPr>
        <w:pStyle w:val="ndicedeilustraes"/>
        <w:tabs>
          <w:tab w:val="right" w:leader="dot" w:pos="9061"/>
        </w:tabs>
        <w:rPr>
          <w:rFonts w:asciiTheme="minorHAnsi" w:eastAsiaTheme="minorEastAsia" w:hAnsiTheme="minorHAnsi" w:cstheme="minorBidi"/>
          <w:noProof/>
          <w:sz w:val="22"/>
          <w:szCs w:val="22"/>
        </w:rPr>
      </w:pPr>
      <w:hyperlink w:anchor="_Toc75199473" w:history="1">
        <w:r w:rsidRPr="001E0E3E">
          <w:rPr>
            <w:rStyle w:val="Hiperligao"/>
            <w:noProof/>
          </w:rPr>
          <w:t xml:space="preserve">Tabela 2.4 – </w:t>
        </w:r>
        <w:r w:rsidRPr="001E0E3E">
          <w:rPr>
            <w:rStyle w:val="Hiperligao"/>
            <w:i/>
            <w:iCs/>
            <w:noProof/>
          </w:rPr>
          <w:t xml:space="preserve">Pinout </w:t>
        </w:r>
        <w:r w:rsidRPr="001E0E3E">
          <w:rPr>
            <w:rStyle w:val="Hiperligao"/>
            <w:noProof/>
          </w:rPr>
          <w:t xml:space="preserve">do módulo </w:t>
        </w:r>
        <w:r w:rsidRPr="001E0E3E">
          <w:rPr>
            <w:rStyle w:val="Hiperligao"/>
            <w:i/>
            <w:iCs/>
            <w:noProof/>
          </w:rPr>
          <w:t>Bluetooth</w:t>
        </w:r>
        <w:r w:rsidRPr="001E0E3E">
          <w:rPr>
            <w:rStyle w:val="Hiperligao"/>
            <w:noProof/>
          </w:rPr>
          <w:t xml:space="preserve"> HC-05.</w:t>
        </w:r>
        <w:r>
          <w:rPr>
            <w:noProof/>
            <w:webHidden/>
          </w:rPr>
          <w:tab/>
        </w:r>
        <w:r>
          <w:rPr>
            <w:noProof/>
            <w:webHidden/>
          </w:rPr>
          <w:fldChar w:fldCharType="begin"/>
        </w:r>
        <w:r>
          <w:rPr>
            <w:noProof/>
            <w:webHidden/>
          </w:rPr>
          <w:instrText xml:space="preserve"> PAGEREF _Toc75199473 \h </w:instrText>
        </w:r>
        <w:r>
          <w:rPr>
            <w:noProof/>
            <w:webHidden/>
          </w:rPr>
        </w:r>
        <w:r>
          <w:rPr>
            <w:noProof/>
            <w:webHidden/>
          </w:rPr>
          <w:fldChar w:fldCharType="separate"/>
        </w:r>
        <w:r>
          <w:rPr>
            <w:noProof/>
            <w:webHidden/>
          </w:rPr>
          <w:t>22</w:t>
        </w:r>
        <w:r>
          <w:rPr>
            <w:noProof/>
            <w:webHidden/>
          </w:rPr>
          <w:fldChar w:fldCharType="end"/>
        </w:r>
      </w:hyperlink>
    </w:p>
    <w:p w14:paraId="12F136E7" w14:textId="762DF812" w:rsidR="00213FDB" w:rsidRDefault="00213FDB">
      <w:pPr>
        <w:pStyle w:val="ndicedeilustraes"/>
        <w:tabs>
          <w:tab w:val="right" w:leader="dot" w:pos="9061"/>
        </w:tabs>
        <w:rPr>
          <w:rFonts w:asciiTheme="minorHAnsi" w:eastAsiaTheme="minorEastAsia" w:hAnsiTheme="minorHAnsi" w:cstheme="minorBidi"/>
          <w:noProof/>
          <w:sz w:val="22"/>
          <w:szCs w:val="22"/>
        </w:rPr>
      </w:pPr>
      <w:hyperlink w:anchor="_Toc75199474" w:history="1">
        <w:r w:rsidRPr="001E0E3E">
          <w:rPr>
            <w:rStyle w:val="Hiperligao"/>
            <w:noProof/>
          </w:rPr>
          <w:t xml:space="preserve">Tabela 3.1 - Mapeamento dos </w:t>
        </w:r>
        <w:r w:rsidRPr="001E0E3E">
          <w:rPr>
            <w:rStyle w:val="Hiperligao"/>
            <w:i/>
            <w:iCs/>
            <w:noProof/>
          </w:rPr>
          <w:t>timers</w:t>
        </w:r>
        <w:r w:rsidRPr="001E0E3E">
          <w:rPr>
            <w:rStyle w:val="Hiperligao"/>
            <w:noProof/>
          </w:rPr>
          <w:t>.</w:t>
        </w:r>
        <w:r>
          <w:rPr>
            <w:noProof/>
            <w:webHidden/>
          </w:rPr>
          <w:tab/>
        </w:r>
        <w:r>
          <w:rPr>
            <w:noProof/>
            <w:webHidden/>
          </w:rPr>
          <w:fldChar w:fldCharType="begin"/>
        </w:r>
        <w:r>
          <w:rPr>
            <w:noProof/>
            <w:webHidden/>
          </w:rPr>
          <w:instrText xml:space="preserve"> PAGEREF _Toc75199474 \h </w:instrText>
        </w:r>
        <w:r>
          <w:rPr>
            <w:noProof/>
            <w:webHidden/>
          </w:rPr>
        </w:r>
        <w:r>
          <w:rPr>
            <w:noProof/>
            <w:webHidden/>
          </w:rPr>
          <w:fldChar w:fldCharType="separate"/>
        </w:r>
        <w:r>
          <w:rPr>
            <w:noProof/>
            <w:webHidden/>
          </w:rPr>
          <w:t>29</w:t>
        </w:r>
        <w:r>
          <w:rPr>
            <w:noProof/>
            <w:webHidden/>
          </w:rPr>
          <w:fldChar w:fldCharType="end"/>
        </w:r>
      </w:hyperlink>
    </w:p>
    <w:p w14:paraId="4AD3FD54" w14:textId="3614DE51" w:rsidR="00213FDB" w:rsidRDefault="00213FDB">
      <w:pPr>
        <w:pStyle w:val="ndicedeilustraes"/>
        <w:tabs>
          <w:tab w:val="right" w:leader="dot" w:pos="9061"/>
        </w:tabs>
        <w:rPr>
          <w:rFonts w:asciiTheme="minorHAnsi" w:eastAsiaTheme="minorEastAsia" w:hAnsiTheme="minorHAnsi" w:cstheme="minorBidi"/>
          <w:noProof/>
          <w:sz w:val="22"/>
          <w:szCs w:val="22"/>
        </w:rPr>
      </w:pPr>
      <w:hyperlink w:anchor="_Toc75199475" w:history="1">
        <w:r w:rsidRPr="001E0E3E">
          <w:rPr>
            <w:rStyle w:val="Hiperligao"/>
            <w:noProof/>
          </w:rPr>
          <w:t>Tabela 3.2 - Linhas lógicas para a transferência de dados do protocolo SPI.</w:t>
        </w:r>
        <w:r>
          <w:rPr>
            <w:noProof/>
            <w:webHidden/>
          </w:rPr>
          <w:tab/>
        </w:r>
        <w:r>
          <w:rPr>
            <w:noProof/>
            <w:webHidden/>
          </w:rPr>
          <w:fldChar w:fldCharType="begin"/>
        </w:r>
        <w:r>
          <w:rPr>
            <w:noProof/>
            <w:webHidden/>
          </w:rPr>
          <w:instrText xml:space="preserve"> PAGEREF _Toc75199475 \h </w:instrText>
        </w:r>
        <w:r>
          <w:rPr>
            <w:noProof/>
            <w:webHidden/>
          </w:rPr>
        </w:r>
        <w:r>
          <w:rPr>
            <w:noProof/>
            <w:webHidden/>
          </w:rPr>
          <w:fldChar w:fldCharType="separate"/>
        </w:r>
        <w:r>
          <w:rPr>
            <w:noProof/>
            <w:webHidden/>
          </w:rPr>
          <w:t>30</w:t>
        </w:r>
        <w:r>
          <w:rPr>
            <w:noProof/>
            <w:webHidden/>
          </w:rPr>
          <w:fldChar w:fldCharType="end"/>
        </w:r>
      </w:hyperlink>
    </w:p>
    <w:p w14:paraId="41AA6F4F" w14:textId="73BE828E" w:rsidR="00213FDB" w:rsidRDefault="00213FDB">
      <w:pPr>
        <w:pStyle w:val="ndicedeilustraes"/>
        <w:tabs>
          <w:tab w:val="right" w:leader="dot" w:pos="9061"/>
        </w:tabs>
        <w:rPr>
          <w:rFonts w:asciiTheme="minorHAnsi" w:eastAsiaTheme="minorEastAsia" w:hAnsiTheme="minorHAnsi" w:cstheme="minorBidi"/>
          <w:noProof/>
          <w:sz w:val="22"/>
          <w:szCs w:val="22"/>
        </w:rPr>
      </w:pPr>
      <w:hyperlink w:anchor="_Toc75199476" w:history="1">
        <w:r w:rsidRPr="001E0E3E">
          <w:rPr>
            <w:rStyle w:val="Hiperligao"/>
            <w:noProof/>
          </w:rPr>
          <w:t>Tabela 4.1 - Lista de componentes.</w:t>
        </w:r>
        <w:r>
          <w:rPr>
            <w:noProof/>
            <w:webHidden/>
          </w:rPr>
          <w:tab/>
        </w:r>
        <w:r>
          <w:rPr>
            <w:noProof/>
            <w:webHidden/>
          </w:rPr>
          <w:fldChar w:fldCharType="begin"/>
        </w:r>
        <w:r>
          <w:rPr>
            <w:noProof/>
            <w:webHidden/>
          </w:rPr>
          <w:instrText xml:space="preserve"> PAGEREF _Toc75199476 \h </w:instrText>
        </w:r>
        <w:r>
          <w:rPr>
            <w:noProof/>
            <w:webHidden/>
          </w:rPr>
        </w:r>
        <w:r>
          <w:rPr>
            <w:noProof/>
            <w:webHidden/>
          </w:rPr>
          <w:fldChar w:fldCharType="separate"/>
        </w:r>
        <w:r>
          <w:rPr>
            <w:noProof/>
            <w:webHidden/>
          </w:rPr>
          <w:t>49</w:t>
        </w:r>
        <w:r>
          <w:rPr>
            <w:noProof/>
            <w:webHidden/>
          </w:rPr>
          <w:fldChar w:fldCharType="end"/>
        </w:r>
      </w:hyperlink>
    </w:p>
    <w:p w14:paraId="427D03D7" w14:textId="1A738CD6" w:rsidR="00213FDB" w:rsidRDefault="00213FDB">
      <w:pPr>
        <w:pStyle w:val="ndicedeilustraes"/>
        <w:tabs>
          <w:tab w:val="right" w:leader="dot" w:pos="9061"/>
        </w:tabs>
        <w:rPr>
          <w:rFonts w:asciiTheme="minorHAnsi" w:eastAsiaTheme="minorEastAsia" w:hAnsiTheme="minorHAnsi" w:cstheme="minorBidi"/>
          <w:noProof/>
          <w:sz w:val="22"/>
          <w:szCs w:val="22"/>
        </w:rPr>
      </w:pPr>
      <w:hyperlink w:anchor="_Toc75199477" w:history="1">
        <w:r w:rsidRPr="001E0E3E">
          <w:rPr>
            <w:rStyle w:val="Hiperligao"/>
            <w:noProof/>
          </w:rPr>
          <w:t>Tabela 7.1 - Tempo de vida dos componentes com maior probabilidade de falha, usados no AWR.</w:t>
        </w:r>
        <w:r>
          <w:rPr>
            <w:noProof/>
            <w:webHidden/>
          </w:rPr>
          <w:tab/>
        </w:r>
        <w:r>
          <w:rPr>
            <w:noProof/>
            <w:webHidden/>
          </w:rPr>
          <w:fldChar w:fldCharType="begin"/>
        </w:r>
        <w:r>
          <w:rPr>
            <w:noProof/>
            <w:webHidden/>
          </w:rPr>
          <w:instrText xml:space="preserve"> PAGEREF _Toc75199477 \h </w:instrText>
        </w:r>
        <w:r>
          <w:rPr>
            <w:noProof/>
            <w:webHidden/>
          </w:rPr>
        </w:r>
        <w:r>
          <w:rPr>
            <w:noProof/>
            <w:webHidden/>
          </w:rPr>
          <w:fldChar w:fldCharType="separate"/>
        </w:r>
        <w:r>
          <w:rPr>
            <w:noProof/>
            <w:webHidden/>
          </w:rPr>
          <w:t>62</w:t>
        </w:r>
        <w:r>
          <w:rPr>
            <w:noProof/>
            <w:webHidden/>
          </w:rPr>
          <w:fldChar w:fldCharType="end"/>
        </w:r>
      </w:hyperlink>
    </w:p>
    <w:p w14:paraId="51091649" w14:textId="3A51AAC1" w:rsidR="00213FDB" w:rsidRDefault="00213FDB">
      <w:pPr>
        <w:pStyle w:val="ndicedeilustraes"/>
        <w:tabs>
          <w:tab w:val="right" w:leader="dot" w:pos="9061"/>
        </w:tabs>
        <w:rPr>
          <w:rFonts w:asciiTheme="minorHAnsi" w:eastAsiaTheme="minorEastAsia" w:hAnsiTheme="minorHAnsi" w:cstheme="minorBidi"/>
          <w:noProof/>
          <w:sz w:val="22"/>
          <w:szCs w:val="22"/>
        </w:rPr>
      </w:pPr>
      <w:hyperlink w:anchor="_Toc75199478" w:history="1">
        <w:r w:rsidRPr="001E0E3E">
          <w:rPr>
            <w:rStyle w:val="Hiperligao"/>
            <w:noProof/>
            <w:highlight w:val="red"/>
          </w:rPr>
          <w:t>Tabela 8.1 - Número de horas investidas por elemento</w:t>
        </w:r>
        <w:r>
          <w:rPr>
            <w:noProof/>
            <w:webHidden/>
          </w:rPr>
          <w:tab/>
        </w:r>
        <w:r>
          <w:rPr>
            <w:noProof/>
            <w:webHidden/>
          </w:rPr>
          <w:fldChar w:fldCharType="begin"/>
        </w:r>
        <w:r>
          <w:rPr>
            <w:noProof/>
            <w:webHidden/>
          </w:rPr>
          <w:instrText xml:space="preserve"> PAGEREF _Toc75199478 \h </w:instrText>
        </w:r>
        <w:r>
          <w:rPr>
            <w:noProof/>
            <w:webHidden/>
          </w:rPr>
        </w:r>
        <w:r>
          <w:rPr>
            <w:noProof/>
            <w:webHidden/>
          </w:rPr>
          <w:fldChar w:fldCharType="separate"/>
        </w:r>
        <w:r>
          <w:rPr>
            <w:noProof/>
            <w:webHidden/>
          </w:rPr>
          <w:t>68</w:t>
        </w:r>
        <w:r>
          <w:rPr>
            <w:noProof/>
            <w:webHidden/>
          </w:rPr>
          <w:fldChar w:fldCharType="end"/>
        </w:r>
      </w:hyperlink>
    </w:p>
    <w:p w14:paraId="41613153" w14:textId="64A8DDC9" w:rsidR="00C11ABF" w:rsidRDefault="00C2400B" w:rsidP="0030507B">
      <w:pPr>
        <w:rPr>
          <w:rFonts w:ascii="NewsGotT" w:hAnsi="NewsGotT"/>
        </w:rPr>
      </w:pPr>
      <w:r w:rsidRPr="00B66544">
        <w:rPr>
          <w:rFonts w:ascii="NewsGotT" w:hAnsi="NewsGotT"/>
        </w:rPr>
        <w:fldChar w:fldCharType="end"/>
      </w:r>
    </w:p>
    <w:p w14:paraId="5A7E16E4" w14:textId="77777777" w:rsidR="0030507B" w:rsidRDefault="0030507B" w:rsidP="009F4CB9">
      <w:pPr>
        <w:pStyle w:val="Corpodetexto"/>
        <w:rPr>
          <w:rFonts w:ascii="NewsGotT" w:hAnsi="NewsGotT"/>
        </w:rPr>
        <w:sectPr w:rsidR="0030507B" w:rsidSect="00213FDB">
          <w:headerReference w:type="default" r:id="rId18"/>
          <w:type w:val="oddPage"/>
          <w:pgSz w:w="11907" w:h="16840" w:code="9"/>
          <w:pgMar w:top="1134" w:right="1418" w:bottom="1134" w:left="1418" w:header="567" w:footer="57" w:gutter="0"/>
          <w:pgNumType w:fmt="lowerRoman" w:chapSep="emDash"/>
          <w:cols w:space="720"/>
          <w:docGrid w:linePitch="272"/>
        </w:sectPr>
      </w:pPr>
    </w:p>
    <w:p w14:paraId="10A36534" w14:textId="48AE1C3C" w:rsidR="00B80600" w:rsidRPr="006139EE" w:rsidRDefault="00B80600" w:rsidP="009F4CB9">
      <w:pPr>
        <w:pStyle w:val="Corpodetexto"/>
        <w:rPr>
          <w:rFonts w:ascii="NewsGotT" w:hAnsi="NewsGotT"/>
        </w:rPr>
      </w:pPr>
    </w:p>
    <w:p w14:paraId="79B7BFC9" w14:textId="5C5C5FC0" w:rsidR="00247C17" w:rsidRPr="00B66544" w:rsidRDefault="005370A5" w:rsidP="00626C7F">
      <w:pPr>
        <w:pStyle w:val="PhDcapitulosemnumero"/>
        <w:rPr>
          <w:rFonts w:ascii="NewsGotT" w:hAnsi="NewsGotT"/>
        </w:rPr>
      </w:pPr>
      <w:bookmarkStart w:id="4" w:name="_Toc471578917"/>
      <w:bookmarkStart w:id="5" w:name="_Toc75199784"/>
      <w:r w:rsidRPr="00B66544">
        <w:rPr>
          <w:rFonts w:ascii="NewsGotT" w:hAnsi="NewsGotT"/>
        </w:rPr>
        <w:t>Acrónimos e Siglas</w:t>
      </w:r>
      <w:bookmarkEnd w:id="4"/>
      <w:bookmarkEnd w:id="5"/>
    </w:p>
    <w:tbl>
      <w:tblPr>
        <w:tblStyle w:val="TabelacomGrelha"/>
        <w:tblW w:w="8504" w:type="dxa"/>
        <w:tblLayout w:type="fixed"/>
        <w:tblLook w:val="04A0" w:firstRow="1" w:lastRow="0" w:firstColumn="1" w:lastColumn="0" w:noHBand="0" w:noVBand="1"/>
      </w:tblPr>
      <w:tblGrid>
        <w:gridCol w:w="2104"/>
        <w:gridCol w:w="6400"/>
      </w:tblGrid>
      <w:tr w:rsidR="00A6066A" w:rsidRPr="00B66544" w14:paraId="4207DB29" w14:textId="77777777" w:rsidTr="005D5334">
        <w:tc>
          <w:tcPr>
            <w:tcW w:w="2104" w:type="dxa"/>
            <w:tcBorders>
              <w:top w:val="nil"/>
              <w:left w:val="nil"/>
              <w:bottom w:val="nil"/>
              <w:right w:val="nil"/>
            </w:tcBorders>
            <w:vAlign w:val="center"/>
          </w:tcPr>
          <w:p w14:paraId="5546726B" w14:textId="77777777" w:rsidR="00A6066A" w:rsidRPr="00B66544" w:rsidRDefault="00A6066A" w:rsidP="00CB2DED">
            <w:pPr>
              <w:spacing w:before="120" w:after="120"/>
              <w:rPr>
                <w:rFonts w:ascii="NewsGotT" w:hAnsi="NewsGotT"/>
                <w:b/>
                <w:sz w:val="24"/>
                <w:szCs w:val="24"/>
              </w:rPr>
            </w:pPr>
            <w:r w:rsidRPr="00B66544">
              <w:rPr>
                <w:rFonts w:ascii="NewsGotT" w:hAnsi="NewsGotT"/>
                <w:b/>
                <w:sz w:val="24"/>
                <w:szCs w:val="24"/>
              </w:rPr>
              <w:t>Acrónimo/Sigla</w:t>
            </w:r>
          </w:p>
        </w:tc>
        <w:tc>
          <w:tcPr>
            <w:tcW w:w="6400" w:type="dxa"/>
            <w:tcBorders>
              <w:top w:val="nil"/>
              <w:left w:val="nil"/>
              <w:bottom w:val="nil"/>
              <w:right w:val="nil"/>
            </w:tcBorders>
          </w:tcPr>
          <w:p w14:paraId="0AA04871" w14:textId="77777777" w:rsidR="00A6066A" w:rsidRPr="00B66544" w:rsidRDefault="00A6066A" w:rsidP="00955430">
            <w:pPr>
              <w:spacing w:before="120" w:after="120"/>
              <w:rPr>
                <w:rFonts w:ascii="NewsGotT" w:hAnsi="NewsGotT"/>
                <w:b/>
                <w:sz w:val="24"/>
                <w:szCs w:val="24"/>
              </w:rPr>
            </w:pPr>
            <w:r w:rsidRPr="00B66544">
              <w:rPr>
                <w:rFonts w:ascii="NewsGotT" w:hAnsi="NewsGotT"/>
                <w:b/>
                <w:sz w:val="24"/>
                <w:szCs w:val="24"/>
              </w:rPr>
              <w:t>Significado</w:t>
            </w:r>
          </w:p>
        </w:tc>
      </w:tr>
      <w:tr w:rsidR="00A6066A" w:rsidRPr="00B66544" w14:paraId="54003540" w14:textId="77777777" w:rsidTr="005D5334">
        <w:tc>
          <w:tcPr>
            <w:tcW w:w="2104" w:type="dxa"/>
            <w:tcBorders>
              <w:top w:val="nil"/>
              <w:left w:val="nil"/>
              <w:bottom w:val="nil"/>
              <w:right w:val="nil"/>
            </w:tcBorders>
            <w:vAlign w:val="center"/>
          </w:tcPr>
          <w:p w14:paraId="426F9201" w14:textId="2D3CF9C9" w:rsidR="00A6066A" w:rsidRPr="00B47F5D" w:rsidRDefault="001A0CCF" w:rsidP="00DC40BF">
            <w:pPr>
              <w:pStyle w:val="Corpodetexto"/>
              <w:spacing w:after="120"/>
              <w:jc w:val="left"/>
              <w:rPr>
                <w:rFonts w:ascii="NewsGotT" w:hAnsi="NewsGotT"/>
                <w:color w:val="000000"/>
              </w:rPr>
            </w:pPr>
            <w:r>
              <w:rPr>
                <w:rFonts w:ascii="NewsGotT" w:hAnsi="NewsGotT"/>
                <w:color w:val="000000"/>
              </w:rPr>
              <w:t>D</w:t>
            </w:r>
            <w:r w:rsidR="00A6066A">
              <w:rPr>
                <w:rFonts w:ascii="NewsGotT" w:hAnsi="NewsGotT"/>
                <w:color w:val="000000"/>
              </w:rPr>
              <w:t>WR</w:t>
            </w:r>
          </w:p>
        </w:tc>
        <w:tc>
          <w:tcPr>
            <w:tcW w:w="6400" w:type="dxa"/>
            <w:tcBorders>
              <w:top w:val="nil"/>
              <w:left w:val="nil"/>
              <w:bottom w:val="nil"/>
              <w:right w:val="nil"/>
            </w:tcBorders>
          </w:tcPr>
          <w:p w14:paraId="19967D6A" w14:textId="61A84D10" w:rsidR="00A6066A" w:rsidRPr="00EA272F" w:rsidRDefault="001A0CCF" w:rsidP="00DC40BF">
            <w:pPr>
              <w:pStyle w:val="SpellerrorPHD"/>
              <w:spacing w:before="0" w:line="360" w:lineRule="auto"/>
              <w:rPr>
                <w:rFonts w:ascii="NewsGotT" w:hAnsi="NewsGotT"/>
                <w:i/>
                <w:color w:val="000000"/>
                <w:lang w:val="pt-PT"/>
              </w:rPr>
            </w:pPr>
            <w:r>
              <w:rPr>
                <w:rFonts w:ascii="NewsGotT" w:hAnsi="NewsGotT"/>
                <w:i/>
                <w:color w:val="000000"/>
                <w:lang w:val="pt-PT"/>
              </w:rPr>
              <w:t>Digital</w:t>
            </w:r>
            <w:r w:rsidR="00A6066A" w:rsidRPr="00EA272F">
              <w:rPr>
                <w:rFonts w:ascii="NewsGotT" w:hAnsi="NewsGotT"/>
                <w:i/>
                <w:color w:val="000000"/>
                <w:lang w:val="pt-PT"/>
              </w:rPr>
              <w:t xml:space="preserve"> </w:t>
            </w:r>
            <w:proofErr w:type="spellStart"/>
            <w:r w:rsidR="00A6066A" w:rsidRPr="00EA272F">
              <w:rPr>
                <w:rFonts w:ascii="NewsGotT" w:hAnsi="NewsGotT"/>
                <w:i/>
                <w:color w:val="000000"/>
                <w:lang w:val="pt-PT"/>
              </w:rPr>
              <w:t>Waiter</w:t>
            </w:r>
            <w:proofErr w:type="spellEnd"/>
            <w:r w:rsidR="00A6066A" w:rsidRPr="00EA272F">
              <w:rPr>
                <w:rFonts w:ascii="NewsGotT" w:hAnsi="NewsGotT"/>
                <w:i/>
                <w:color w:val="000000"/>
                <w:lang w:val="pt-PT"/>
              </w:rPr>
              <w:t xml:space="preserve"> Robot</w:t>
            </w:r>
          </w:p>
          <w:p w14:paraId="4D410F99" w14:textId="20302392" w:rsidR="00661790" w:rsidRPr="00661790" w:rsidRDefault="00661790" w:rsidP="00DC40BF">
            <w:pPr>
              <w:pStyle w:val="SpellerrorPHD"/>
              <w:spacing w:before="0" w:line="360" w:lineRule="auto"/>
              <w:rPr>
                <w:rFonts w:ascii="NewsGotT" w:hAnsi="NewsGotT"/>
                <w:iCs/>
                <w:color w:val="000000"/>
                <w:lang w:val="pt-PT"/>
              </w:rPr>
            </w:pPr>
            <w:r w:rsidRPr="00661790">
              <w:rPr>
                <w:rFonts w:ascii="NewsGotT" w:hAnsi="NewsGotT"/>
                <w:iCs/>
                <w:color w:val="000000"/>
                <w:lang w:val="pt-PT"/>
              </w:rPr>
              <w:t xml:space="preserve">Robô Empregado de Mesa </w:t>
            </w:r>
            <w:r w:rsidR="001A0CCF">
              <w:rPr>
                <w:rFonts w:ascii="NewsGotT" w:hAnsi="NewsGotT"/>
                <w:iCs/>
                <w:color w:val="000000"/>
                <w:lang w:val="pt-PT"/>
              </w:rPr>
              <w:t>Digital</w:t>
            </w:r>
          </w:p>
        </w:tc>
      </w:tr>
      <w:tr w:rsidR="00A6066A" w:rsidRPr="00B66544" w14:paraId="7B4521B7" w14:textId="77777777" w:rsidTr="005D5334">
        <w:tc>
          <w:tcPr>
            <w:tcW w:w="2104" w:type="dxa"/>
            <w:tcBorders>
              <w:top w:val="nil"/>
              <w:left w:val="nil"/>
              <w:bottom w:val="nil"/>
              <w:right w:val="nil"/>
            </w:tcBorders>
            <w:vAlign w:val="center"/>
          </w:tcPr>
          <w:p w14:paraId="2707BBD5" w14:textId="77777777" w:rsidR="00A6066A" w:rsidRPr="00B47F5D" w:rsidRDefault="00A6066A" w:rsidP="00DC40BF">
            <w:pPr>
              <w:pStyle w:val="Corpodetexto"/>
              <w:spacing w:after="120"/>
              <w:jc w:val="left"/>
              <w:rPr>
                <w:rFonts w:ascii="NewsGotT" w:hAnsi="NewsGotT"/>
                <w:color w:val="000000"/>
              </w:rPr>
            </w:pPr>
            <w:r>
              <w:rPr>
                <w:rFonts w:ascii="NewsGotT" w:hAnsi="NewsGotT"/>
                <w:color w:val="000000"/>
              </w:rPr>
              <w:t>LED</w:t>
            </w:r>
          </w:p>
        </w:tc>
        <w:tc>
          <w:tcPr>
            <w:tcW w:w="6400" w:type="dxa"/>
            <w:tcBorders>
              <w:top w:val="nil"/>
              <w:left w:val="nil"/>
              <w:bottom w:val="nil"/>
              <w:right w:val="nil"/>
            </w:tcBorders>
          </w:tcPr>
          <w:p w14:paraId="5EA8E77D" w14:textId="77777777" w:rsidR="00A6066A" w:rsidRPr="00885C16" w:rsidRDefault="00A6066A" w:rsidP="00DC40BF">
            <w:pPr>
              <w:pStyle w:val="SpellerrorPHD"/>
              <w:spacing w:before="0" w:line="360" w:lineRule="auto"/>
              <w:rPr>
                <w:rFonts w:ascii="NewsGotT" w:hAnsi="NewsGotT"/>
                <w:i/>
                <w:color w:val="000000"/>
                <w:lang w:val="pt-PT"/>
              </w:rPr>
            </w:pPr>
            <w:r w:rsidRPr="00885C16">
              <w:rPr>
                <w:rFonts w:ascii="NewsGotT" w:hAnsi="NewsGotT"/>
                <w:i/>
                <w:color w:val="000000"/>
                <w:lang w:val="pt-PT"/>
              </w:rPr>
              <w:t xml:space="preserve">Light </w:t>
            </w:r>
            <w:proofErr w:type="spellStart"/>
            <w:r w:rsidR="0039099A" w:rsidRPr="00885C16">
              <w:rPr>
                <w:rFonts w:ascii="NewsGotT" w:hAnsi="NewsGotT"/>
                <w:i/>
                <w:color w:val="000000"/>
                <w:lang w:val="pt-PT"/>
              </w:rPr>
              <w:t>E</w:t>
            </w:r>
            <w:r w:rsidRPr="00885C16">
              <w:rPr>
                <w:rFonts w:ascii="NewsGotT" w:hAnsi="NewsGotT"/>
                <w:i/>
                <w:color w:val="000000"/>
                <w:lang w:val="pt-PT"/>
              </w:rPr>
              <w:t>mitting</w:t>
            </w:r>
            <w:proofErr w:type="spellEnd"/>
            <w:r w:rsidRPr="00885C16">
              <w:rPr>
                <w:rFonts w:ascii="NewsGotT" w:hAnsi="NewsGotT"/>
                <w:i/>
                <w:color w:val="000000"/>
                <w:lang w:val="pt-PT"/>
              </w:rPr>
              <w:t xml:space="preserve"> </w:t>
            </w:r>
            <w:proofErr w:type="spellStart"/>
            <w:r w:rsidR="0039099A" w:rsidRPr="00885C16">
              <w:rPr>
                <w:rFonts w:ascii="NewsGotT" w:hAnsi="NewsGotT"/>
                <w:i/>
                <w:color w:val="000000"/>
                <w:lang w:val="pt-PT"/>
              </w:rPr>
              <w:t>D</w:t>
            </w:r>
            <w:r w:rsidRPr="00885C16">
              <w:rPr>
                <w:rFonts w:ascii="NewsGotT" w:hAnsi="NewsGotT"/>
                <w:i/>
                <w:color w:val="000000"/>
                <w:lang w:val="pt-PT"/>
              </w:rPr>
              <w:t>iode</w:t>
            </w:r>
            <w:proofErr w:type="spellEnd"/>
          </w:p>
          <w:p w14:paraId="6EBD9D36" w14:textId="2C5C2B30" w:rsidR="008956AF" w:rsidRPr="00885C16" w:rsidRDefault="008956AF" w:rsidP="00DC40BF">
            <w:pPr>
              <w:pStyle w:val="SpellerrorPHD"/>
              <w:spacing w:before="0" w:line="360" w:lineRule="auto"/>
              <w:rPr>
                <w:rFonts w:ascii="NewsGotT" w:hAnsi="NewsGotT"/>
                <w:iCs/>
                <w:color w:val="000000"/>
                <w:lang w:val="pt-PT"/>
              </w:rPr>
            </w:pPr>
            <w:r w:rsidRPr="00885C16">
              <w:rPr>
                <w:rFonts w:ascii="NewsGotT" w:hAnsi="NewsGotT"/>
                <w:iCs/>
                <w:color w:val="000000"/>
                <w:lang w:val="pt-PT"/>
              </w:rPr>
              <w:t>Díodo Emissor de Luz</w:t>
            </w:r>
          </w:p>
        </w:tc>
      </w:tr>
      <w:tr w:rsidR="00A6066A" w:rsidRPr="00B66544" w14:paraId="3B1DFBE6" w14:textId="77777777" w:rsidTr="005D5334">
        <w:tc>
          <w:tcPr>
            <w:tcW w:w="2104" w:type="dxa"/>
            <w:tcBorders>
              <w:top w:val="nil"/>
              <w:left w:val="nil"/>
              <w:bottom w:val="nil"/>
              <w:right w:val="nil"/>
            </w:tcBorders>
            <w:vAlign w:val="center"/>
          </w:tcPr>
          <w:p w14:paraId="262B687C" w14:textId="77777777" w:rsidR="00A6066A" w:rsidRPr="00B47F5D" w:rsidRDefault="00A6066A" w:rsidP="00DC40BF">
            <w:pPr>
              <w:pStyle w:val="Corpodetexto"/>
              <w:spacing w:after="120"/>
              <w:jc w:val="left"/>
              <w:rPr>
                <w:rFonts w:ascii="NewsGotT" w:hAnsi="NewsGotT"/>
                <w:b/>
                <w:bCs/>
                <w:color w:val="000000"/>
              </w:rPr>
            </w:pPr>
            <w:r>
              <w:rPr>
                <w:rFonts w:ascii="NewsGotT" w:hAnsi="NewsGotT"/>
                <w:color w:val="000000"/>
              </w:rPr>
              <w:t>PWM</w:t>
            </w:r>
          </w:p>
        </w:tc>
        <w:tc>
          <w:tcPr>
            <w:tcW w:w="6400" w:type="dxa"/>
            <w:tcBorders>
              <w:top w:val="nil"/>
              <w:left w:val="nil"/>
              <w:bottom w:val="nil"/>
              <w:right w:val="nil"/>
            </w:tcBorders>
          </w:tcPr>
          <w:p w14:paraId="5BD428DE" w14:textId="77777777" w:rsidR="00A6066A" w:rsidRPr="00885C16" w:rsidRDefault="00A6066A" w:rsidP="00DC40BF">
            <w:pPr>
              <w:pStyle w:val="SpellerrorPHD"/>
              <w:spacing w:before="0" w:line="360" w:lineRule="auto"/>
              <w:rPr>
                <w:rFonts w:ascii="NewsGotT" w:hAnsi="NewsGotT"/>
                <w:i/>
                <w:lang w:val="pt-PT"/>
              </w:rPr>
            </w:pPr>
            <w:r w:rsidRPr="00885C16">
              <w:rPr>
                <w:rFonts w:ascii="NewsGotT" w:hAnsi="NewsGotT"/>
                <w:i/>
                <w:lang w:val="pt-PT"/>
              </w:rPr>
              <w:t xml:space="preserve">Pulse </w:t>
            </w:r>
            <w:proofErr w:type="spellStart"/>
            <w:r w:rsidR="00C30FE3" w:rsidRPr="00885C16">
              <w:rPr>
                <w:rFonts w:ascii="NewsGotT" w:hAnsi="NewsGotT"/>
                <w:i/>
                <w:lang w:val="pt-PT"/>
              </w:rPr>
              <w:t>Width</w:t>
            </w:r>
            <w:proofErr w:type="spellEnd"/>
            <w:r w:rsidRPr="00885C16">
              <w:rPr>
                <w:rFonts w:ascii="NewsGotT" w:hAnsi="NewsGotT"/>
                <w:i/>
                <w:lang w:val="pt-PT"/>
              </w:rPr>
              <w:t xml:space="preserve"> </w:t>
            </w:r>
            <w:proofErr w:type="spellStart"/>
            <w:r w:rsidRPr="00885C16">
              <w:rPr>
                <w:rFonts w:ascii="NewsGotT" w:hAnsi="NewsGotT"/>
                <w:i/>
                <w:lang w:val="pt-PT"/>
              </w:rPr>
              <w:t>Modulation</w:t>
            </w:r>
            <w:proofErr w:type="spellEnd"/>
          </w:p>
          <w:p w14:paraId="6A543263" w14:textId="3860DCA3" w:rsidR="008956AF" w:rsidRPr="008956AF" w:rsidRDefault="008956AF" w:rsidP="00DC40BF">
            <w:pPr>
              <w:pStyle w:val="SpellerrorPHD"/>
              <w:spacing w:before="0" w:line="360" w:lineRule="auto"/>
              <w:rPr>
                <w:rFonts w:ascii="NewsGotT" w:hAnsi="NewsGotT"/>
                <w:iCs/>
                <w:lang w:val="pt-PT"/>
              </w:rPr>
            </w:pPr>
            <w:r w:rsidRPr="008956AF">
              <w:rPr>
                <w:rFonts w:ascii="NewsGotT" w:hAnsi="NewsGotT"/>
                <w:iCs/>
                <w:lang w:val="pt-PT"/>
              </w:rPr>
              <w:t>Modulação de Largura de P</w:t>
            </w:r>
            <w:r>
              <w:rPr>
                <w:rFonts w:ascii="NewsGotT" w:hAnsi="NewsGotT"/>
                <w:iCs/>
                <w:lang w:val="pt-PT"/>
              </w:rPr>
              <w:t>ulso</w:t>
            </w:r>
          </w:p>
        </w:tc>
      </w:tr>
      <w:tr w:rsidR="00A6066A" w:rsidRPr="00EB7B87" w14:paraId="5957F8E2" w14:textId="77777777" w:rsidTr="005D5334">
        <w:tc>
          <w:tcPr>
            <w:tcW w:w="2104" w:type="dxa"/>
            <w:tcBorders>
              <w:top w:val="nil"/>
              <w:left w:val="nil"/>
              <w:bottom w:val="nil"/>
              <w:right w:val="nil"/>
            </w:tcBorders>
            <w:vAlign w:val="center"/>
          </w:tcPr>
          <w:p w14:paraId="08556AAB" w14:textId="77777777" w:rsidR="00A6066A" w:rsidRPr="00B66544" w:rsidRDefault="00A6066A" w:rsidP="00DC40BF">
            <w:pPr>
              <w:pStyle w:val="Corpodetexto"/>
              <w:spacing w:after="120"/>
              <w:jc w:val="left"/>
              <w:rPr>
                <w:rFonts w:ascii="NewsGotT" w:hAnsi="NewsGotT"/>
              </w:rPr>
            </w:pPr>
            <w:r>
              <w:rPr>
                <w:rFonts w:ascii="NewsGotT" w:hAnsi="NewsGotT"/>
                <w:color w:val="000000"/>
              </w:rPr>
              <w:t>BMS</w:t>
            </w:r>
          </w:p>
        </w:tc>
        <w:tc>
          <w:tcPr>
            <w:tcW w:w="6400" w:type="dxa"/>
            <w:tcBorders>
              <w:top w:val="nil"/>
              <w:left w:val="nil"/>
              <w:bottom w:val="nil"/>
              <w:right w:val="nil"/>
            </w:tcBorders>
          </w:tcPr>
          <w:p w14:paraId="67A2B407" w14:textId="77777777" w:rsidR="00A6066A" w:rsidRPr="00885C16" w:rsidRDefault="00A6066A" w:rsidP="00DC40BF">
            <w:pPr>
              <w:pStyle w:val="SpellerrorPHD"/>
              <w:spacing w:before="0" w:line="360" w:lineRule="auto"/>
              <w:rPr>
                <w:rFonts w:ascii="NewsGotT" w:hAnsi="NewsGotT"/>
                <w:i/>
                <w:color w:val="000000"/>
                <w:lang w:val="pt-PT"/>
              </w:rPr>
            </w:pPr>
            <w:proofErr w:type="spellStart"/>
            <w:r w:rsidRPr="00885C16">
              <w:rPr>
                <w:rFonts w:ascii="NewsGotT" w:hAnsi="NewsGotT"/>
                <w:i/>
                <w:color w:val="000000"/>
                <w:lang w:val="pt-PT"/>
              </w:rPr>
              <w:t>Battery</w:t>
            </w:r>
            <w:proofErr w:type="spellEnd"/>
            <w:r w:rsidRPr="00885C16">
              <w:rPr>
                <w:rFonts w:ascii="NewsGotT" w:hAnsi="NewsGotT"/>
                <w:i/>
                <w:color w:val="000000"/>
                <w:lang w:val="pt-PT"/>
              </w:rPr>
              <w:t xml:space="preserve"> Management </w:t>
            </w:r>
            <w:proofErr w:type="spellStart"/>
            <w:r w:rsidRPr="00885C16">
              <w:rPr>
                <w:rFonts w:ascii="NewsGotT" w:hAnsi="NewsGotT"/>
                <w:i/>
                <w:color w:val="000000"/>
                <w:lang w:val="pt-PT"/>
              </w:rPr>
              <w:t>System</w:t>
            </w:r>
            <w:proofErr w:type="spellEnd"/>
          </w:p>
          <w:p w14:paraId="4FE9D9DE" w14:textId="2D32DCF7" w:rsidR="008956AF" w:rsidRPr="008956AF" w:rsidRDefault="008956AF" w:rsidP="00DC40BF">
            <w:pPr>
              <w:pStyle w:val="SpellerrorPHD"/>
              <w:spacing w:before="0" w:line="360" w:lineRule="auto"/>
              <w:rPr>
                <w:rFonts w:ascii="NewsGotT" w:hAnsi="NewsGotT"/>
                <w:iCs/>
                <w:lang w:val="pt-PT"/>
              </w:rPr>
            </w:pPr>
            <w:r w:rsidRPr="008956AF">
              <w:rPr>
                <w:rFonts w:ascii="NewsGotT" w:hAnsi="NewsGotT"/>
                <w:iCs/>
                <w:color w:val="000000"/>
                <w:lang w:val="pt-PT"/>
              </w:rPr>
              <w:t>Sistema de Manutenção das B</w:t>
            </w:r>
            <w:r>
              <w:rPr>
                <w:rFonts w:ascii="NewsGotT" w:hAnsi="NewsGotT"/>
                <w:iCs/>
                <w:color w:val="000000"/>
                <w:lang w:val="pt-PT"/>
              </w:rPr>
              <w:t>aterias</w:t>
            </w:r>
          </w:p>
        </w:tc>
      </w:tr>
      <w:tr w:rsidR="00A6066A" w:rsidRPr="00EB7B87" w14:paraId="449C33A4" w14:textId="77777777" w:rsidTr="005D5334">
        <w:tc>
          <w:tcPr>
            <w:tcW w:w="2104" w:type="dxa"/>
            <w:tcBorders>
              <w:top w:val="nil"/>
              <w:left w:val="nil"/>
              <w:bottom w:val="nil"/>
              <w:right w:val="nil"/>
            </w:tcBorders>
            <w:vAlign w:val="center"/>
          </w:tcPr>
          <w:p w14:paraId="1EF3CAC6" w14:textId="02405EB4" w:rsidR="00A6066A" w:rsidRDefault="00455D20" w:rsidP="00DC40BF">
            <w:pPr>
              <w:pStyle w:val="Corpodetexto"/>
              <w:spacing w:after="120"/>
              <w:jc w:val="left"/>
              <w:rPr>
                <w:rFonts w:ascii="NewsGotT" w:hAnsi="NewsGotT"/>
                <w:color w:val="000000"/>
              </w:rPr>
            </w:pPr>
            <w:r>
              <w:rPr>
                <w:rFonts w:ascii="NewsGotT" w:hAnsi="NewsGotT"/>
                <w:color w:val="000000"/>
              </w:rPr>
              <w:t>PCB</w:t>
            </w:r>
          </w:p>
        </w:tc>
        <w:tc>
          <w:tcPr>
            <w:tcW w:w="6400" w:type="dxa"/>
            <w:tcBorders>
              <w:top w:val="nil"/>
              <w:left w:val="nil"/>
              <w:bottom w:val="nil"/>
              <w:right w:val="nil"/>
            </w:tcBorders>
          </w:tcPr>
          <w:p w14:paraId="473183AD" w14:textId="77777777" w:rsidR="00A6066A" w:rsidRPr="00885C16" w:rsidRDefault="00455D20" w:rsidP="00DC40BF">
            <w:pPr>
              <w:pStyle w:val="SpellerrorPHD"/>
              <w:spacing w:before="0" w:line="360" w:lineRule="auto"/>
              <w:rPr>
                <w:rFonts w:ascii="NewsGotT" w:hAnsi="NewsGotT"/>
                <w:i/>
                <w:color w:val="000000"/>
                <w:lang w:val="pt-PT"/>
              </w:rPr>
            </w:pPr>
            <w:proofErr w:type="spellStart"/>
            <w:r w:rsidRPr="00885C16">
              <w:rPr>
                <w:rFonts w:ascii="NewsGotT" w:hAnsi="NewsGotT"/>
                <w:i/>
                <w:color w:val="000000"/>
                <w:lang w:val="pt-PT"/>
              </w:rPr>
              <w:t>Printed</w:t>
            </w:r>
            <w:proofErr w:type="spellEnd"/>
            <w:r w:rsidRPr="00885C16">
              <w:rPr>
                <w:rFonts w:ascii="NewsGotT" w:hAnsi="NewsGotT"/>
                <w:i/>
                <w:color w:val="000000"/>
                <w:lang w:val="pt-PT"/>
              </w:rPr>
              <w:t xml:space="preserve"> </w:t>
            </w:r>
            <w:proofErr w:type="spellStart"/>
            <w:r w:rsidRPr="00885C16">
              <w:rPr>
                <w:rFonts w:ascii="NewsGotT" w:hAnsi="NewsGotT"/>
                <w:i/>
                <w:color w:val="000000"/>
                <w:lang w:val="pt-PT"/>
              </w:rPr>
              <w:t>Circuit</w:t>
            </w:r>
            <w:proofErr w:type="spellEnd"/>
            <w:r w:rsidRPr="00885C16">
              <w:rPr>
                <w:rFonts w:ascii="NewsGotT" w:hAnsi="NewsGotT"/>
                <w:i/>
                <w:color w:val="000000"/>
                <w:lang w:val="pt-PT"/>
              </w:rPr>
              <w:t xml:space="preserve"> </w:t>
            </w:r>
            <w:proofErr w:type="spellStart"/>
            <w:r w:rsidRPr="00885C16">
              <w:rPr>
                <w:rFonts w:ascii="NewsGotT" w:hAnsi="NewsGotT"/>
                <w:i/>
                <w:color w:val="000000"/>
                <w:lang w:val="pt-PT"/>
              </w:rPr>
              <w:t>Board</w:t>
            </w:r>
            <w:proofErr w:type="spellEnd"/>
          </w:p>
          <w:p w14:paraId="09B6CB26" w14:textId="37594217" w:rsidR="00CB2DED" w:rsidRPr="00885C16" w:rsidRDefault="00CB2DED" w:rsidP="00DC40BF">
            <w:pPr>
              <w:pStyle w:val="SpellerrorPHD"/>
              <w:spacing w:before="0" w:line="360" w:lineRule="auto"/>
              <w:rPr>
                <w:rFonts w:ascii="NewsGotT" w:hAnsi="NewsGotT"/>
                <w:iCs/>
                <w:color w:val="000000"/>
                <w:lang w:val="pt-PT"/>
              </w:rPr>
            </w:pPr>
            <w:r w:rsidRPr="00885C16">
              <w:rPr>
                <w:rFonts w:ascii="NewsGotT" w:hAnsi="NewsGotT"/>
                <w:iCs/>
                <w:color w:val="000000"/>
                <w:lang w:val="pt-PT"/>
              </w:rPr>
              <w:t>Placa de Circuito Impresso</w:t>
            </w:r>
          </w:p>
        </w:tc>
      </w:tr>
      <w:tr w:rsidR="006E5CFA" w:rsidRPr="00EB7B87" w14:paraId="14E1E21E" w14:textId="77777777" w:rsidTr="005D5334">
        <w:tc>
          <w:tcPr>
            <w:tcW w:w="2104" w:type="dxa"/>
            <w:tcBorders>
              <w:top w:val="nil"/>
              <w:left w:val="nil"/>
              <w:bottom w:val="nil"/>
              <w:right w:val="nil"/>
            </w:tcBorders>
            <w:vAlign w:val="center"/>
          </w:tcPr>
          <w:p w14:paraId="292E649E" w14:textId="77AAC7DF" w:rsidR="006E5CFA" w:rsidRDefault="006E5CFA" w:rsidP="00DC40BF">
            <w:pPr>
              <w:pStyle w:val="Corpodetexto"/>
              <w:spacing w:after="120"/>
              <w:jc w:val="left"/>
              <w:rPr>
                <w:rFonts w:ascii="NewsGotT" w:hAnsi="NewsGotT"/>
                <w:color w:val="000000"/>
              </w:rPr>
            </w:pPr>
            <w:r>
              <w:rPr>
                <w:rFonts w:ascii="NewsGotT" w:hAnsi="NewsGotT"/>
                <w:color w:val="000000"/>
              </w:rPr>
              <w:t>ADC</w:t>
            </w:r>
          </w:p>
        </w:tc>
        <w:tc>
          <w:tcPr>
            <w:tcW w:w="6400" w:type="dxa"/>
            <w:tcBorders>
              <w:top w:val="nil"/>
              <w:left w:val="nil"/>
              <w:bottom w:val="nil"/>
              <w:right w:val="nil"/>
            </w:tcBorders>
            <w:vAlign w:val="center"/>
          </w:tcPr>
          <w:p w14:paraId="6DC2BB9B" w14:textId="77777777" w:rsidR="006E5CFA" w:rsidRDefault="006E5CFA" w:rsidP="00DC40BF">
            <w:pPr>
              <w:pStyle w:val="SpellerrorPHD"/>
              <w:spacing w:before="0" w:line="360" w:lineRule="auto"/>
              <w:jc w:val="left"/>
              <w:rPr>
                <w:rFonts w:ascii="NewsGotT" w:hAnsi="NewsGotT"/>
                <w:i/>
                <w:iCs/>
                <w:color w:val="000000"/>
                <w:lang w:val="pt-PT"/>
              </w:rPr>
            </w:pPr>
            <w:proofErr w:type="spellStart"/>
            <w:r w:rsidRPr="00B77184">
              <w:rPr>
                <w:rFonts w:ascii="NewsGotT" w:hAnsi="NewsGotT"/>
                <w:i/>
                <w:iCs/>
                <w:color w:val="000000"/>
                <w:lang w:val="pt-PT"/>
              </w:rPr>
              <w:t>Analog</w:t>
            </w:r>
            <w:proofErr w:type="spellEnd"/>
            <w:r w:rsidRPr="00B77184">
              <w:rPr>
                <w:rFonts w:ascii="NewsGotT" w:hAnsi="NewsGotT"/>
                <w:i/>
                <w:iCs/>
                <w:color w:val="000000"/>
                <w:lang w:val="pt-PT"/>
              </w:rPr>
              <w:t xml:space="preserve"> to Digital </w:t>
            </w:r>
            <w:proofErr w:type="spellStart"/>
            <w:r w:rsidRPr="00B77184">
              <w:rPr>
                <w:rFonts w:ascii="NewsGotT" w:hAnsi="NewsGotT"/>
                <w:i/>
                <w:iCs/>
                <w:color w:val="000000"/>
                <w:lang w:val="pt-PT"/>
              </w:rPr>
              <w:t>Converters</w:t>
            </w:r>
            <w:proofErr w:type="spellEnd"/>
          </w:p>
          <w:p w14:paraId="73D6DCCF" w14:textId="62A4246A" w:rsidR="006E5CFA" w:rsidRPr="00A46C58" w:rsidRDefault="006E5CFA" w:rsidP="00DC40BF">
            <w:pPr>
              <w:pStyle w:val="SpellerrorPHD"/>
              <w:spacing w:before="0" w:line="360" w:lineRule="auto"/>
              <w:jc w:val="left"/>
              <w:rPr>
                <w:rFonts w:ascii="NewsGotT" w:hAnsi="NewsGotT"/>
                <w:color w:val="000000"/>
                <w:lang w:val="pt-PT"/>
              </w:rPr>
            </w:pPr>
            <w:r w:rsidRPr="00B77184">
              <w:rPr>
                <w:rFonts w:ascii="NewsGotT" w:hAnsi="NewsGotT"/>
                <w:color w:val="000000"/>
                <w:lang w:val="pt-PT"/>
              </w:rPr>
              <w:t xml:space="preserve">Conversor </w:t>
            </w:r>
            <w:r>
              <w:rPr>
                <w:rFonts w:ascii="NewsGotT" w:hAnsi="NewsGotT"/>
                <w:color w:val="000000"/>
                <w:lang w:val="pt-PT"/>
              </w:rPr>
              <w:t>A</w:t>
            </w:r>
            <w:r w:rsidRPr="00B77184">
              <w:rPr>
                <w:rFonts w:ascii="NewsGotT" w:hAnsi="NewsGotT"/>
                <w:color w:val="000000"/>
                <w:lang w:val="pt-PT"/>
              </w:rPr>
              <w:t>nalógico</w:t>
            </w:r>
            <w:r>
              <w:rPr>
                <w:rFonts w:ascii="NewsGotT" w:hAnsi="NewsGotT"/>
                <w:color w:val="000000"/>
                <w:lang w:val="pt-PT"/>
              </w:rPr>
              <w:t xml:space="preserve"> D</w:t>
            </w:r>
            <w:r w:rsidRPr="00B77184">
              <w:rPr>
                <w:rFonts w:ascii="NewsGotT" w:hAnsi="NewsGotT"/>
                <w:color w:val="000000"/>
                <w:lang w:val="pt-PT"/>
              </w:rPr>
              <w:t>igital</w:t>
            </w:r>
          </w:p>
        </w:tc>
      </w:tr>
      <w:tr w:rsidR="006E5CFA" w:rsidRPr="00EB7B87" w14:paraId="0E09F3D1" w14:textId="77777777" w:rsidTr="005D5334">
        <w:tc>
          <w:tcPr>
            <w:tcW w:w="2104" w:type="dxa"/>
            <w:tcBorders>
              <w:top w:val="nil"/>
              <w:left w:val="nil"/>
              <w:bottom w:val="nil"/>
              <w:right w:val="nil"/>
            </w:tcBorders>
            <w:vAlign w:val="center"/>
          </w:tcPr>
          <w:p w14:paraId="072DA45B" w14:textId="4CDE16D7" w:rsidR="006E5CFA" w:rsidRDefault="006E5CFA" w:rsidP="00DC40BF">
            <w:pPr>
              <w:pStyle w:val="Corpodetexto"/>
              <w:spacing w:after="120"/>
              <w:jc w:val="left"/>
              <w:rPr>
                <w:rFonts w:ascii="NewsGotT" w:hAnsi="NewsGotT"/>
                <w:color w:val="000000"/>
              </w:rPr>
            </w:pPr>
            <w:r w:rsidRPr="00B77184">
              <w:rPr>
                <w:rFonts w:ascii="NewsGotT" w:hAnsi="NewsGotT"/>
                <w:color w:val="000000"/>
              </w:rPr>
              <w:t>DMA</w:t>
            </w:r>
          </w:p>
        </w:tc>
        <w:tc>
          <w:tcPr>
            <w:tcW w:w="6400" w:type="dxa"/>
            <w:tcBorders>
              <w:top w:val="nil"/>
              <w:left w:val="nil"/>
              <w:bottom w:val="nil"/>
              <w:right w:val="nil"/>
            </w:tcBorders>
            <w:vAlign w:val="center"/>
          </w:tcPr>
          <w:p w14:paraId="7F1F01DB" w14:textId="77777777" w:rsidR="006E5CFA" w:rsidRDefault="006E5CFA" w:rsidP="00DC40BF">
            <w:pPr>
              <w:pStyle w:val="SpellerrorPHD"/>
              <w:spacing w:before="0" w:line="360" w:lineRule="auto"/>
              <w:jc w:val="left"/>
              <w:rPr>
                <w:rFonts w:ascii="NewsGotT" w:hAnsi="NewsGotT"/>
                <w:i/>
                <w:iCs/>
                <w:color w:val="000000"/>
                <w:lang w:val="pt-PT"/>
              </w:rPr>
            </w:pPr>
            <w:proofErr w:type="spellStart"/>
            <w:r w:rsidRPr="00B77184">
              <w:rPr>
                <w:rFonts w:ascii="NewsGotT" w:hAnsi="NewsGotT"/>
                <w:i/>
                <w:iCs/>
                <w:color w:val="000000"/>
                <w:lang w:val="pt-PT"/>
              </w:rPr>
              <w:t>Direct</w:t>
            </w:r>
            <w:proofErr w:type="spellEnd"/>
            <w:r w:rsidRPr="00B77184">
              <w:rPr>
                <w:rFonts w:ascii="NewsGotT" w:hAnsi="NewsGotT"/>
                <w:i/>
                <w:iCs/>
                <w:color w:val="000000"/>
                <w:lang w:val="pt-PT"/>
              </w:rPr>
              <w:t xml:space="preserve"> </w:t>
            </w:r>
            <w:proofErr w:type="spellStart"/>
            <w:r>
              <w:rPr>
                <w:rFonts w:ascii="NewsGotT" w:hAnsi="NewsGotT"/>
                <w:i/>
                <w:iCs/>
                <w:color w:val="000000"/>
                <w:lang w:val="pt-PT"/>
              </w:rPr>
              <w:t>M</w:t>
            </w:r>
            <w:r w:rsidRPr="00B77184">
              <w:rPr>
                <w:rFonts w:ascii="NewsGotT" w:hAnsi="NewsGotT"/>
                <w:i/>
                <w:iCs/>
                <w:color w:val="000000"/>
                <w:lang w:val="pt-PT"/>
              </w:rPr>
              <w:t>emory</w:t>
            </w:r>
            <w:proofErr w:type="spellEnd"/>
            <w:r w:rsidRPr="00B77184">
              <w:rPr>
                <w:rFonts w:ascii="NewsGotT" w:hAnsi="NewsGotT"/>
                <w:i/>
                <w:iCs/>
                <w:color w:val="000000"/>
                <w:lang w:val="pt-PT"/>
              </w:rPr>
              <w:t xml:space="preserve"> </w:t>
            </w:r>
            <w:r>
              <w:rPr>
                <w:rFonts w:ascii="NewsGotT" w:hAnsi="NewsGotT"/>
                <w:i/>
                <w:iCs/>
                <w:color w:val="000000"/>
                <w:lang w:val="pt-PT"/>
              </w:rPr>
              <w:t>A</w:t>
            </w:r>
            <w:r w:rsidRPr="00B77184">
              <w:rPr>
                <w:rFonts w:ascii="NewsGotT" w:hAnsi="NewsGotT"/>
                <w:i/>
                <w:iCs/>
                <w:color w:val="000000"/>
                <w:lang w:val="pt-PT"/>
              </w:rPr>
              <w:t>ccess</w:t>
            </w:r>
          </w:p>
          <w:p w14:paraId="7D06EEF4" w14:textId="639720E6" w:rsidR="006E5CFA" w:rsidRPr="00F37339" w:rsidRDefault="006E5CFA" w:rsidP="00DC40BF">
            <w:pPr>
              <w:pStyle w:val="SpellerrorPHD"/>
              <w:spacing w:before="0" w:line="360" w:lineRule="auto"/>
              <w:jc w:val="left"/>
              <w:rPr>
                <w:rFonts w:ascii="NewsGotT" w:hAnsi="NewsGotT"/>
                <w:color w:val="000000"/>
                <w:lang w:val="pt-PT"/>
              </w:rPr>
            </w:pPr>
            <w:r w:rsidRPr="00B77184">
              <w:rPr>
                <w:rFonts w:ascii="NewsGotT" w:hAnsi="NewsGotT"/>
                <w:color w:val="000000"/>
                <w:lang w:val="pt-PT"/>
              </w:rPr>
              <w:t xml:space="preserve">Acesso </w:t>
            </w:r>
            <w:r>
              <w:rPr>
                <w:rFonts w:ascii="NewsGotT" w:hAnsi="NewsGotT"/>
                <w:color w:val="000000"/>
                <w:lang w:val="pt-PT"/>
              </w:rPr>
              <w:t>D</w:t>
            </w:r>
            <w:r w:rsidRPr="00B77184">
              <w:rPr>
                <w:rFonts w:ascii="NewsGotT" w:hAnsi="NewsGotT"/>
                <w:color w:val="000000"/>
                <w:lang w:val="pt-PT"/>
              </w:rPr>
              <w:t xml:space="preserve">ireto à </w:t>
            </w:r>
            <w:r>
              <w:rPr>
                <w:rFonts w:ascii="NewsGotT" w:hAnsi="NewsGotT"/>
                <w:color w:val="000000"/>
                <w:lang w:val="pt-PT"/>
              </w:rPr>
              <w:t>M</w:t>
            </w:r>
            <w:r w:rsidRPr="00B77184">
              <w:rPr>
                <w:rFonts w:ascii="NewsGotT" w:hAnsi="NewsGotT"/>
                <w:color w:val="000000"/>
                <w:lang w:val="pt-PT"/>
              </w:rPr>
              <w:t>emória</w:t>
            </w:r>
          </w:p>
        </w:tc>
      </w:tr>
      <w:tr w:rsidR="006E5CFA" w:rsidRPr="00EB7B87" w14:paraId="6F1C99F9" w14:textId="77777777" w:rsidTr="005D5334">
        <w:tc>
          <w:tcPr>
            <w:tcW w:w="2104" w:type="dxa"/>
            <w:tcBorders>
              <w:top w:val="nil"/>
              <w:left w:val="nil"/>
              <w:bottom w:val="nil"/>
              <w:right w:val="nil"/>
            </w:tcBorders>
            <w:vAlign w:val="center"/>
          </w:tcPr>
          <w:p w14:paraId="679C4E33" w14:textId="005CEBE0" w:rsidR="006E5CFA" w:rsidRDefault="006E5CFA">
            <w:pPr>
              <w:pStyle w:val="Corpodetexto"/>
            </w:pPr>
            <w:r>
              <w:rPr>
                <w:rFonts w:ascii="NewsGotT" w:hAnsi="NewsGotT"/>
                <w:color w:val="000000"/>
              </w:rPr>
              <w:t>RFID</w:t>
            </w:r>
          </w:p>
        </w:tc>
        <w:tc>
          <w:tcPr>
            <w:tcW w:w="6400" w:type="dxa"/>
            <w:tcBorders>
              <w:top w:val="nil"/>
              <w:left w:val="nil"/>
              <w:bottom w:val="nil"/>
              <w:right w:val="nil"/>
            </w:tcBorders>
            <w:vAlign w:val="center"/>
          </w:tcPr>
          <w:p w14:paraId="07D195D8" w14:textId="77777777" w:rsidR="006E5CFA" w:rsidRDefault="006E5CFA" w:rsidP="00DC40BF">
            <w:pPr>
              <w:pStyle w:val="SpellerrorPHD"/>
              <w:spacing w:before="0" w:line="360" w:lineRule="auto"/>
              <w:jc w:val="left"/>
              <w:rPr>
                <w:rFonts w:ascii="NewsGotT" w:hAnsi="NewsGotT"/>
                <w:i/>
                <w:iCs/>
                <w:color w:val="000000"/>
                <w:lang w:val="pt-PT"/>
              </w:rPr>
            </w:pPr>
            <w:r>
              <w:rPr>
                <w:rFonts w:ascii="NewsGotT" w:hAnsi="NewsGotT"/>
                <w:i/>
                <w:iCs/>
                <w:color w:val="000000"/>
                <w:lang w:val="pt-PT"/>
              </w:rPr>
              <w:t>R</w:t>
            </w:r>
            <w:r w:rsidRPr="00B77184">
              <w:rPr>
                <w:rFonts w:ascii="NewsGotT" w:hAnsi="NewsGotT"/>
                <w:i/>
                <w:iCs/>
                <w:color w:val="000000"/>
                <w:lang w:val="pt-PT"/>
              </w:rPr>
              <w:t xml:space="preserve">adio </w:t>
            </w:r>
            <w:proofErr w:type="spellStart"/>
            <w:r>
              <w:rPr>
                <w:rFonts w:ascii="NewsGotT" w:hAnsi="NewsGotT"/>
                <w:i/>
                <w:iCs/>
                <w:color w:val="000000"/>
                <w:lang w:val="pt-PT"/>
              </w:rPr>
              <w:t>F</w:t>
            </w:r>
            <w:r w:rsidRPr="00B77184">
              <w:rPr>
                <w:rFonts w:ascii="NewsGotT" w:hAnsi="NewsGotT"/>
                <w:i/>
                <w:iCs/>
                <w:color w:val="000000"/>
                <w:lang w:val="pt-PT"/>
              </w:rPr>
              <w:t>requency</w:t>
            </w:r>
            <w:proofErr w:type="spellEnd"/>
            <w:r w:rsidRPr="00B77184">
              <w:rPr>
                <w:rFonts w:ascii="NewsGotT" w:hAnsi="NewsGotT"/>
                <w:i/>
                <w:iCs/>
                <w:color w:val="000000"/>
                <w:lang w:val="pt-PT"/>
              </w:rPr>
              <w:t xml:space="preserve"> </w:t>
            </w:r>
            <w:proofErr w:type="spellStart"/>
            <w:r>
              <w:rPr>
                <w:rFonts w:ascii="NewsGotT" w:hAnsi="NewsGotT"/>
                <w:i/>
                <w:iCs/>
                <w:color w:val="000000"/>
                <w:lang w:val="pt-PT"/>
              </w:rPr>
              <w:t>I</w:t>
            </w:r>
            <w:r w:rsidRPr="00B77184">
              <w:rPr>
                <w:rFonts w:ascii="NewsGotT" w:hAnsi="NewsGotT"/>
                <w:i/>
                <w:iCs/>
                <w:color w:val="000000"/>
                <w:lang w:val="pt-PT"/>
              </w:rPr>
              <w:t>dentification</w:t>
            </w:r>
            <w:proofErr w:type="spellEnd"/>
          </w:p>
          <w:p w14:paraId="7270DEB4" w14:textId="0E6E2C0E" w:rsidR="006E5CFA" w:rsidRDefault="006E5CFA" w:rsidP="00DC40BF">
            <w:pPr>
              <w:pStyle w:val="SpellerrorPHD"/>
              <w:spacing w:before="0" w:line="360" w:lineRule="auto"/>
              <w:jc w:val="left"/>
              <w:rPr>
                <w:rFonts w:ascii="NewsGotT" w:hAnsi="NewsGotT"/>
                <w:color w:val="000000"/>
                <w:lang w:val="pt-PT"/>
              </w:rPr>
            </w:pPr>
            <w:r>
              <w:rPr>
                <w:rFonts w:ascii="NewsGotT" w:hAnsi="NewsGotT"/>
                <w:color w:val="000000"/>
                <w:lang w:val="pt-PT"/>
              </w:rPr>
              <w:t>I</w:t>
            </w:r>
            <w:r w:rsidRPr="00D676E5">
              <w:rPr>
                <w:rFonts w:ascii="NewsGotT" w:hAnsi="NewsGotT"/>
                <w:color w:val="000000"/>
                <w:lang w:val="pt-PT"/>
              </w:rPr>
              <w:t xml:space="preserve">dentificação por </w:t>
            </w:r>
            <w:r>
              <w:rPr>
                <w:rFonts w:ascii="NewsGotT" w:hAnsi="NewsGotT"/>
                <w:color w:val="000000"/>
                <w:lang w:val="pt-PT"/>
              </w:rPr>
              <w:t>R</w:t>
            </w:r>
            <w:r w:rsidRPr="00D676E5">
              <w:rPr>
                <w:rFonts w:ascii="NewsGotT" w:hAnsi="NewsGotT"/>
                <w:color w:val="000000"/>
                <w:lang w:val="pt-PT"/>
              </w:rPr>
              <w:t>adiofrequência</w:t>
            </w:r>
          </w:p>
        </w:tc>
      </w:tr>
      <w:tr w:rsidR="00DC40BF" w:rsidRPr="00EB7B87" w14:paraId="119C119F" w14:textId="77777777" w:rsidTr="005D5334">
        <w:tc>
          <w:tcPr>
            <w:tcW w:w="2104" w:type="dxa"/>
            <w:tcBorders>
              <w:top w:val="nil"/>
              <w:left w:val="nil"/>
              <w:bottom w:val="nil"/>
              <w:right w:val="nil"/>
            </w:tcBorders>
            <w:vAlign w:val="center"/>
          </w:tcPr>
          <w:p w14:paraId="0024170F" w14:textId="320E5F8E" w:rsidR="00DC40BF" w:rsidRDefault="00DC40BF" w:rsidP="00DC40BF">
            <w:pPr>
              <w:pStyle w:val="Corpodetexto"/>
              <w:rPr>
                <w:rFonts w:ascii="NewsGotT" w:hAnsi="NewsGotT"/>
                <w:color w:val="000000"/>
              </w:rPr>
            </w:pPr>
            <w:r>
              <w:rPr>
                <w:rFonts w:ascii="NewsGotT" w:hAnsi="NewsGotT"/>
                <w:color w:val="000000"/>
              </w:rPr>
              <w:t>GPIO</w:t>
            </w:r>
          </w:p>
        </w:tc>
        <w:tc>
          <w:tcPr>
            <w:tcW w:w="6400" w:type="dxa"/>
            <w:tcBorders>
              <w:top w:val="nil"/>
              <w:left w:val="nil"/>
              <w:bottom w:val="nil"/>
              <w:right w:val="nil"/>
            </w:tcBorders>
            <w:vAlign w:val="center"/>
          </w:tcPr>
          <w:p w14:paraId="6C74A3D3" w14:textId="77777777" w:rsidR="00DC40BF" w:rsidRDefault="00DC40BF" w:rsidP="00DC40BF">
            <w:pPr>
              <w:pStyle w:val="SpellerrorPHD"/>
              <w:spacing w:before="0" w:line="360" w:lineRule="auto"/>
              <w:jc w:val="left"/>
              <w:rPr>
                <w:rFonts w:ascii="NewsGotT" w:hAnsi="NewsGotT"/>
                <w:i/>
                <w:iCs/>
                <w:color w:val="000000"/>
                <w:lang w:val="pt-PT"/>
              </w:rPr>
            </w:pPr>
            <w:r w:rsidRPr="00EE231A">
              <w:rPr>
                <w:rFonts w:ascii="NewsGotT" w:hAnsi="NewsGotT"/>
                <w:i/>
                <w:iCs/>
                <w:color w:val="000000"/>
                <w:lang w:val="pt-PT"/>
              </w:rPr>
              <w:t xml:space="preserve">General </w:t>
            </w:r>
            <w:proofErr w:type="spellStart"/>
            <w:r w:rsidRPr="00EE231A">
              <w:rPr>
                <w:rFonts w:ascii="NewsGotT" w:hAnsi="NewsGotT"/>
                <w:i/>
                <w:iCs/>
                <w:color w:val="000000"/>
                <w:lang w:val="pt-PT"/>
              </w:rPr>
              <w:t>Purpose</w:t>
            </w:r>
            <w:proofErr w:type="spellEnd"/>
            <w:r w:rsidRPr="00EE231A">
              <w:rPr>
                <w:rFonts w:ascii="NewsGotT" w:hAnsi="NewsGotT"/>
                <w:i/>
                <w:iCs/>
                <w:color w:val="000000"/>
                <w:lang w:val="pt-PT"/>
              </w:rPr>
              <w:t xml:space="preserve"> Input/Output</w:t>
            </w:r>
          </w:p>
          <w:p w14:paraId="03954C48" w14:textId="51BDBC4E" w:rsidR="00DC40BF" w:rsidRPr="00B77184" w:rsidRDefault="00DC40BF" w:rsidP="00DC40BF">
            <w:pPr>
              <w:pStyle w:val="SpellerrorPHD"/>
              <w:spacing w:before="0" w:line="360" w:lineRule="auto"/>
              <w:jc w:val="left"/>
              <w:rPr>
                <w:rFonts w:ascii="NewsGotT" w:hAnsi="NewsGotT"/>
                <w:i/>
                <w:iCs/>
                <w:color w:val="000000"/>
                <w:lang w:val="pt-PT"/>
              </w:rPr>
            </w:pPr>
            <w:r>
              <w:rPr>
                <w:rFonts w:ascii="NewsGotT" w:hAnsi="NewsGotT"/>
                <w:color w:val="000000"/>
                <w:lang w:val="pt-PT"/>
              </w:rPr>
              <w:t>E</w:t>
            </w:r>
            <w:r w:rsidRPr="00EE231A">
              <w:rPr>
                <w:rFonts w:ascii="NewsGotT" w:hAnsi="NewsGotT"/>
                <w:color w:val="000000"/>
                <w:lang w:val="pt-PT"/>
              </w:rPr>
              <w:t xml:space="preserve">ntrada e </w:t>
            </w:r>
            <w:r>
              <w:rPr>
                <w:rFonts w:ascii="NewsGotT" w:hAnsi="NewsGotT"/>
                <w:color w:val="000000"/>
                <w:lang w:val="pt-PT"/>
              </w:rPr>
              <w:t>S</w:t>
            </w:r>
            <w:r w:rsidRPr="00EE231A">
              <w:rPr>
                <w:rFonts w:ascii="NewsGotT" w:hAnsi="NewsGotT"/>
                <w:color w:val="000000"/>
                <w:lang w:val="pt-PT"/>
              </w:rPr>
              <w:t xml:space="preserve">aída </w:t>
            </w:r>
            <w:r>
              <w:rPr>
                <w:rFonts w:ascii="NewsGotT" w:hAnsi="NewsGotT"/>
                <w:color w:val="000000"/>
                <w:lang w:val="pt-PT"/>
              </w:rPr>
              <w:t>de Propósito Geral</w:t>
            </w:r>
          </w:p>
        </w:tc>
      </w:tr>
      <w:tr w:rsidR="00DC40BF" w:rsidRPr="00EB7B87" w14:paraId="51D9F690" w14:textId="77777777" w:rsidTr="005D5334">
        <w:tc>
          <w:tcPr>
            <w:tcW w:w="2104" w:type="dxa"/>
            <w:tcBorders>
              <w:top w:val="nil"/>
              <w:left w:val="nil"/>
              <w:bottom w:val="nil"/>
              <w:right w:val="nil"/>
            </w:tcBorders>
            <w:vAlign w:val="center"/>
          </w:tcPr>
          <w:p w14:paraId="29076F15" w14:textId="0897C3B2" w:rsidR="00DC40BF" w:rsidRPr="00B77184" w:rsidRDefault="00DC40BF" w:rsidP="00DC40BF">
            <w:pPr>
              <w:pStyle w:val="Corpodetexto"/>
              <w:rPr>
                <w:rFonts w:ascii="NewsGotT" w:hAnsi="NewsGotT"/>
                <w:color w:val="000000"/>
              </w:rPr>
            </w:pPr>
            <w:r>
              <w:rPr>
                <w:rFonts w:ascii="NewsGotT" w:hAnsi="NewsGotT"/>
                <w:color w:val="000000"/>
              </w:rPr>
              <w:t>SPI</w:t>
            </w:r>
          </w:p>
        </w:tc>
        <w:tc>
          <w:tcPr>
            <w:tcW w:w="6400" w:type="dxa"/>
            <w:tcBorders>
              <w:top w:val="nil"/>
              <w:left w:val="nil"/>
              <w:bottom w:val="nil"/>
              <w:right w:val="nil"/>
            </w:tcBorders>
            <w:vAlign w:val="center"/>
          </w:tcPr>
          <w:p w14:paraId="413B46E0" w14:textId="77777777" w:rsidR="00DC40BF" w:rsidRDefault="00DC40BF" w:rsidP="00DC40BF">
            <w:pPr>
              <w:pStyle w:val="SpellerrorPHD"/>
              <w:spacing w:before="0" w:line="360" w:lineRule="auto"/>
              <w:jc w:val="left"/>
              <w:rPr>
                <w:rFonts w:ascii="NewsGotT" w:hAnsi="NewsGotT"/>
                <w:i/>
                <w:iCs/>
                <w:color w:val="000000"/>
                <w:lang w:val="pt-PT"/>
              </w:rPr>
            </w:pPr>
            <w:r>
              <w:rPr>
                <w:rFonts w:ascii="NewsGotT" w:hAnsi="NewsGotT"/>
                <w:i/>
                <w:iCs/>
                <w:color w:val="000000"/>
                <w:lang w:val="pt-PT"/>
              </w:rPr>
              <w:t xml:space="preserve">Serial </w:t>
            </w:r>
            <w:proofErr w:type="spellStart"/>
            <w:r>
              <w:rPr>
                <w:rFonts w:ascii="NewsGotT" w:hAnsi="NewsGotT"/>
                <w:i/>
                <w:iCs/>
                <w:color w:val="000000"/>
                <w:lang w:val="pt-PT"/>
              </w:rPr>
              <w:t>Peripheral</w:t>
            </w:r>
            <w:proofErr w:type="spellEnd"/>
            <w:r>
              <w:rPr>
                <w:rFonts w:ascii="NewsGotT" w:hAnsi="NewsGotT"/>
                <w:i/>
                <w:iCs/>
                <w:color w:val="000000"/>
                <w:lang w:val="pt-PT"/>
              </w:rPr>
              <w:t xml:space="preserve"> Interface</w:t>
            </w:r>
          </w:p>
          <w:p w14:paraId="1D3D4056" w14:textId="1A1AD698" w:rsidR="00DC40BF" w:rsidRPr="00B77184" w:rsidRDefault="00DC40BF" w:rsidP="00DC40BF">
            <w:pPr>
              <w:pStyle w:val="SpellerrorPHD"/>
              <w:spacing w:before="0" w:line="360" w:lineRule="auto"/>
              <w:jc w:val="left"/>
              <w:rPr>
                <w:rFonts w:ascii="NewsGotT" w:hAnsi="NewsGotT"/>
                <w:i/>
                <w:iCs/>
                <w:color w:val="000000"/>
                <w:lang w:val="pt-PT"/>
              </w:rPr>
            </w:pPr>
            <w:r w:rsidRPr="006E5CFA">
              <w:rPr>
                <w:rFonts w:ascii="NewsGotT" w:hAnsi="NewsGotT"/>
                <w:color w:val="000000"/>
                <w:lang w:val="pt-PT"/>
              </w:rPr>
              <w:t>Interface de Periféricos Série</w:t>
            </w:r>
          </w:p>
        </w:tc>
      </w:tr>
      <w:tr w:rsidR="00DC40BF" w:rsidRPr="00EB7B87" w14:paraId="5C6321D2" w14:textId="77777777" w:rsidTr="005D5334">
        <w:tc>
          <w:tcPr>
            <w:tcW w:w="2104" w:type="dxa"/>
            <w:tcBorders>
              <w:top w:val="nil"/>
              <w:left w:val="nil"/>
              <w:bottom w:val="nil"/>
              <w:right w:val="nil"/>
            </w:tcBorders>
            <w:vAlign w:val="center"/>
          </w:tcPr>
          <w:p w14:paraId="56E3680E" w14:textId="2B8B25A4" w:rsidR="00DC40BF" w:rsidRDefault="00DC40BF" w:rsidP="00DC40BF">
            <w:pPr>
              <w:pStyle w:val="Corpodetexto"/>
              <w:rPr>
                <w:rFonts w:ascii="NewsGotT" w:hAnsi="NewsGotT"/>
                <w:color w:val="000000"/>
              </w:rPr>
            </w:pPr>
          </w:p>
        </w:tc>
        <w:tc>
          <w:tcPr>
            <w:tcW w:w="6400" w:type="dxa"/>
            <w:tcBorders>
              <w:top w:val="nil"/>
              <w:left w:val="nil"/>
              <w:bottom w:val="nil"/>
              <w:right w:val="nil"/>
            </w:tcBorders>
            <w:vAlign w:val="center"/>
          </w:tcPr>
          <w:p w14:paraId="6D1BBE5F" w14:textId="28A70C2F" w:rsidR="00DC40BF" w:rsidRPr="006E5CFA" w:rsidRDefault="00DC40BF" w:rsidP="00DC40BF">
            <w:pPr>
              <w:pStyle w:val="SpellerrorPHD"/>
              <w:spacing w:before="0" w:line="360" w:lineRule="auto"/>
              <w:jc w:val="left"/>
              <w:rPr>
                <w:rFonts w:ascii="NewsGotT" w:hAnsi="NewsGotT"/>
                <w:color w:val="000000"/>
                <w:lang w:val="pt-PT"/>
              </w:rPr>
            </w:pPr>
          </w:p>
        </w:tc>
      </w:tr>
      <w:tr w:rsidR="00DC40BF" w:rsidRPr="00EB7B87" w14:paraId="1933F82A" w14:textId="77777777" w:rsidTr="005D5334">
        <w:tc>
          <w:tcPr>
            <w:tcW w:w="2104" w:type="dxa"/>
            <w:tcBorders>
              <w:top w:val="nil"/>
              <w:left w:val="nil"/>
              <w:bottom w:val="nil"/>
              <w:right w:val="nil"/>
            </w:tcBorders>
            <w:vAlign w:val="center"/>
          </w:tcPr>
          <w:p w14:paraId="621550ED" w14:textId="6E1B2995" w:rsidR="00DC40BF" w:rsidRDefault="00DC40BF" w:rsidP="00DC40BF">
            <w:pPr>
              <w:pStyle w:val="Corpodetexto"/>
              <w:rPr>
                <w:rFonts w:ascii="NewsGotT" w:hAnsi="NewsGotT"/>
                <w:color w:val="000000"/>
              </w:rPr>
            </w:pPr>
            <w:r>
              <w:rPr>
                <w:rFonts w:ascii="NewsGotT" w:hAnsi="NewsGotT"/>
                <w:color w:val="000000"/>
              </w:rPr>
              <w:lastRenderedPageBreak/>
              <w:t>CPU</w:t>
            </w:r>
          </w:p>
        </w:tc>
        <w:tc>
          <w:tcPr>
            <w:tcW w:w="6400" w:type="dxa"/>
            <w:tcBorders>
              <w:top w:val="nil"/>
              <w:left w:val="nil"/>
              <w:bottom w:val="nil"/>
              <w:right w:val="nil"/>
            </w:tcBorders>
            <w:vAlign w:val="center"/>
          </w:tcPr>
          <w:p w14:paraId="514BAD0E" w14:textId="3500F2C7" w:rsidR="00DC40BF" w:rsidRDefault="00DC40BF" w:rsidP="00DC40BF">
            <w:pPr>
              <w:pStyle w:val="SpellerrorPHD"/>
              <w:spacing w:before="0" w:line="360" w:lineRule="auto"/>
              <w:jc w:val="left"/>
              <w:rPr>
                <w:rFonts w:ascii="NewsGotT" w:hAnsi="NewsGotT"/>
                <w:i/>
                <w:iCs/>
                <w:color w:val="000000"/>
                <w:lang w:val="pt-PT"/>
              </w:rPr>
            </w:pPr>
            <w:r>
              <w:rPr>
                <w:rFonts w:ascii="NewsGotT" w:hAnsi="NewsGotT"/>
                <w:i/>
                <w:iCs/>
                <w:color w:val="000000"/>
                <w:lang w:val="pt-PT"/>
              </w:rPr>
              <w:t xml:space="preserve">Central </w:t>
            </w:r>
            <w:proofErr w:type="spellStart"/>
            <w:r>
              <w:rPr>
                <w:rFonts w:ascii="NewsGotT" w:hAnsi="NewsGotT"/>
                <w:i/>
                <w:iCs/>
                <w:color w:val="000000"/>
                <w:lang w:val="pt-PT"/>
              </w:rPr>
              <w:t>Process</w:t>
            </w:r>
            <w:proofErr w:type="spellEnd"/>
            <w:r>
              <w:rPr>
                <w:rFonts w:ascii="NewsGotT" w:hAnsi="NewsGotT"/>
                <w:i/>
                <w:iCs/>
                <w:color w:val="000000"/>
                <w:lang w:val="pt-PT"/>
              </w:rPr>
              <w:t xml:space="preserve"> </w:t>
            </w:r>
            <w:proofErr w:type="spellStart"/>
            <w:r>
              <w:rPr>
                <w:rFonts w:ascii="NewsGotT" w:hAnsi="NewsGotT"/>
                <w:i/>
                <w:iCs/>
                <w:color w:val="000000"/>
                <w:lang w:val="pt-PT"/>
              </w:rPr>
              <w:t>Unit</w:t>
            </w:r>
            <w:proofErr w:type="spellEnd"/>
          </w:p>
          <w:p w14:paraId="66CE738E" w14:textId="5CFBB5AA" w:rsidR="00DC40BF" w:rsidRDefault="00DC40BF" w:rsidP="00DC40BF">
            <w:pPr>
              <w:pStyle w:val="SpellerrorPHD"/>
              <w:spacing w:before="0" w:line="360" w:lineRule="auto"/>
              <w:jc w:val="left"/>
              <w:rPr>
                <w:rFonts w:ascii="NewsGotT" w:hAnsi="NewsGotT"/>
                <w:i/>
                <w:iCs/>
                <w:color w:val="000000"/>
                <w:lang w:val="pt-PT"/>
              </w:rPr>
            </w:pPr>
            <w:r>
              <w:rPr>
                <w:rFonts w:ascii="NewsGotT" w:hAnsi="NewsGotT"/>
                <w:color w:val="000000"/>
                <w:lang w:val="pt-PT"/>
              </w:rPr>
              <w:t>Unidade de Processamento Central</w:t>
            </w:r>
          </w:p>
        </w:tc>
      </w:tr>
      <w:tr w:rsidR="00DC40BF" w:rsidRPr="006E5CFA" w14:paraId="2C787D69" w14:textId="77777777" w:rsidTr="005D5334">
        <w:tc>
          <w:tcPr>
            <w:tcW w:w="2104" w:type="dxa"/>
            <w:tcBorders>
              <w:top w:val="nil"/>
              <w:left w:val="nil"/>
              <w:bottom w:val="nil"/>
              <w:right w:val="nil"/>
            </w:tcBorders>
            <w:vAlign w:val="center"/>
          </w:tcPr>
          <w:p w14:paraId="190919ED" w14:textId="40586B0A" w:rsidR="00DC40BF" w:rsidRDefault="00DC40BF" w:rsidP="00DC40BF">
            <w:pPr>
              <w:pStyle w:val="Corpodetexto"/>
              <w:rPr>
                <w:rFonts w:ascii="NewsGotT" w:hAnsi="NewsGotT"/>
                <w:color w:val="000000"/>
              </w:rPr>
            </w:pPr>
            <w:r>
              <w:rPr>
                <w:rFonts w:ascii="NewsGotT" w:hAnsi="NewsGotT"/>
                <w:color w:val="000000"/>
              </w:rPr>
              <w:t>FIFO</w:t>
            </w:r>
          </w:p>
        </w:tc>
        <w:tc>
          <w:tcPr>
            <w:tcW w:w="6400" w:type="dxa"/>
            <w:tcBorders>
              <w:top w:val="nil"/>
              <w:left w:val="nil"/>
              <w:bottom w:val="nil"/>
              <w:right w:val="nil"/>
            </w:tcBorders>
            <w:vAlign w:val="center"/>
          </w:tcPr>
          <w:p w14:paraId="5B7DA788" w14:textId="6CF188F2" w:rsidR="00DC40BF" w:rsidRPr="006E5CFA" w:rsidRDefault="00DC40BF" w:rsidP="00DC40BF">
            <w:pPr>
              <w:pStyle w:val="SpellerrorPHD"/>
              <w:spacing w:before="0" w:line="360" w:lineRule="auto"/>
              <w:jc w:val="left"/>
              <w:rPr>
                <w:rFonts w:ascii="NewsGotT" w:hAnsi="NewsGotT"/>
                <w:i/>
                <w:iCs/>
                <w:color w:val="000000"/>
                <w:lang w:val="en-GB"/>
              </w:rPr>
            </w:pPr>
            <w:r w:rsidRPr="006E5CFA">
              <w:rPr>
                <w:rFonts w:ascii="NewsGotT" w:hAnsi="NewsGotT"/>
                <w:i/>
                <w:iCs/>
                <w:color w:val="000000"/>
                <w:lang w:val="en-GB"/>
              </w:rPr>
              <w:t>First in First out</w:t>
            </w:r>
          </w:p>
          <w:p w14:paraId="0D345A4A" w14:textId="4E2B176F" w:rsidR="00DC40BF" w:rsidRPr="006E5CFA" w:rsidRDefault="00DC40BF" w:rsidP="00DC40BF">
            <w:pPr>
              <w:pStyle w:val="SpellerrorPHD"/>
              <w:spacing w:before="0" w:line="360" w:lineRule="auto"/>
              <w:jc w:val="left"/>
              <w:rPr>
                <w:rFonts w:ascii="NewsGotT" w:hAnsi="NewsGotT"/>
                <w:color w:val="000000"/>
                <w:lang w:val="pt-PT"/>
              </w:rPr>
            </w:pPr>
            <w:r w:rsidRPr="006E5CFA">
              <w:rPr>
                <w:rFonts w:ascii="NewsGotT" w:hAnsi="NewsGotT"/>
                <w:color w:val="000000"/>
                <w:lang w:val="pt-PT"/>
              </w:rPr>
              <w:t>Primeiro a entrar Primeiro a Sair</w:t>
            </w:r>
          </w:p>
        </w:tc>
      </w:tr>
      <w:tr w:rsidR="00DC40BF" w:rsidRPr="006E5CFA" w14:paraId="5C5A4EDE" w14:textId="77777777" w:rsidTr="005D5334">
        <w:tc>
          <w:tcPr>
            <w:tcW w:w="2104" w:type="dxa"/>
            <w:tcBorders>
              <w:top w:val="nil"/>
              <w:left w:val="nil"/>
              <w:bottom w:val="nil"/>
              <w:right w:val="nil"/>
            </w:tcBorders>
            <w:vAlign w:val="center"/>
          </w:tcPr>
          <w:p w14:paraId="53AFEC3C" w14:textId="419C8468" w:rsidR="00DC40BF" w:rsidRPr="006E5CFA" w:rsidRDefault="00DC40BF" w:rsidP="00DC40BF">
            <w:pPr>
              <w:pStyle w:val="Corpodetexto"/>
              <w:rPr>
                <w:rFonts w:ascii="NewsGotT" w:hAnsi="NewsGotT"/>
                <w:color w:val="000000"/>
              </w:rPr>
            </w:pPr>
            <w:r>
              <w:rPr>
                <w:rFonts w:ascii="NewsGotT" w:hAnsi="NewsGotT"/>
                <w:color w:val="000000"/>
              </w:rPr>
              <w:t>PID</w:t>
            </w:r>
          </w:p>
        </w:tc>
        <w:tc>
          <w:tcPr>
            <w:tcW w:w="6400" w:type="dxa"/>
            <w:tcBorders>
              <w:top w:val="nil"/>
              <w:left w:val="nil"/>
              <w:bottom w:val="nil"/>
              <w:right w:val="nil"/>
            </w:tcBorders>
            <w:vAlign w:val="center"/>
          </w:tcPr>
          <w:p w14:paraId="22384803" w14:textId="364B51C3" w:rsidR="00DC40BF" w:rsidRPr="006E5CFA" w:rsidRDefault="00DC40BF" w:rsidP="00DC40BF">
            <w:pPr>
              <w:pStyle w:val="SpellerrorPHD"/>
              <w:spacing w:before="0" w:line="360" w:lineRule="auto"/>
              <w:jc w:val="left"/>
              <w:rPr>
                <w:rFonts w:ascii="NewsGotT" w:hAnsi="NewsGotT"/>
                <w:i/>
                <w:iCs/>
                <w:color w:val="000000"/>
                <w:lang w:val="pt-PT"/>
              </w:rPr>
            </w:pPr>
            <w:proofErr w:type="spellStart"/>
            <w:r w:rsidRPr="006E5CFA">
              <w:rPr>
                <w:rFonts w:ascii="NewsGotT" w:hAnsi="NewsGotT"/>
                <w:i/>
                <w:iCs/>
                <w:color w:val="000000"/>
                <w:lang w:val="pt-PT"/>
              </w:rPr>
              <w:t>P</w:t>
            </w:r>
            <w:r>
              <w:rPr>
                <w:rFonts w:ascii="NewsGotT" w:hAnsi="NewsGotT"/>
                <w:i/>
                <w:iCs/>
                <w:color w:val="000000"/>
                <w:lang w:val="pt-PT"/>
              </w:rPr>
              <w:t>roportional</w:t>
            </w:r>
            <w:proofErr w:type="spellEnd"/>
            <w:r>
              <w:rPr>
                <w:rFonts w:ascii="NewsGotT" w:hAnsi="NewsGotT"/>
                <w:i/>
                <w:iCs/>
                <w:color w:val="000000"/>
                <w:lang w:val="pt-PT"/>
              </w:rPr>
              <w:t xml:space="preserve"> </w:t>
            </w:r>
            <w:proofErr w:type="spellStart"/>
            <w:r>
              <w:rPr>
                <w:rFonts w:ascii="NewsGotT" w:hAnsi="NewsGotT"/>
                <w:i/>
                <w:iCs/>
                <w:color w:val="000000"/>
                <w:lang w:val="pt-PT"/>
              </w:rPr>
              <w:t>Integrative</w:t>
            </w:r>
            <w:proofErr w:type="spellEnd"/>
            <w:r>
              <w:rPr>
                <w:rFonts w:ascii="NewsGotT" w:hAnsi="NewsGotT"/>
                <w:i/>
                <w:iCs/>
                <w:color w:val="000000"/>
                <w:lang w:val="pt-PT"/>
              </w:rPr>
              <w:t xml:space="preserve"> </w:t>
            </w:r>
            <w:proofErr w:type="spellStart"/>
            <w:r>
              <w:rPr>
                <w:rFonts w:ascii="NewsGotT" w:hAnsi="NewsGotT"/>
                <w:i/>
                <w:iCs/>
                <w:color w:val="000000"/>
                <w:lang w:val="pt-PT"/>
              </w:rPr>
              <w:t>Derivative</w:t>
            </w:r>
            <w:proofErr w:type="spellEnd"/>
          </w:p>
          <w:p w14:paraId="1F06A0FA" w14:textId="407C2C3C" w:rsidR="00DC40BF" w:rsidRPr="006E5CFA" w:rsidRDefault="00DC40BF" w:rsidP="00DC40BF">
            <w:pPr>
              <w:pStyle w:val="SpellerrorPHD"/>
              <w:spacing w:before="0" w:line="360" w:lineRule="auto"/>
              <w:jc w:val="left"/>
              <w:rPr>
                <w:rFonts w:ascii="NewsGotT" w:hAnsi="NewsGotT"/>
                <w:i/>
                <w:iCs/>
                <w:color w:val="000000"/>
                <w:lang w:val="pt-PT"/>
              </w:rPr>
            </w:pPr>
            <w:r>
              <w:rPr>
                <w:rFonts w:ascii="NewsGotT" w:hAnsi="NewsGotT"/>
                <w:color w:val="000000"/>
                <w:lang w:val="pt-PT"/>
              </w:rPr>
              <w:t>Proporcional Integral Derivativo</w:t>
            </w:r>
          </w:p>
        </w:tc>
      </w:tr>
      <w:tr w:rsidR="00DC40BF" w:rsidRPr="00EB7B87" w14:paraId="37887EA8" w14:textId="77777777" w:rsidTr="005D5334">
        <w:tc>
          <w:tcPr>
            <w:tcW w:w="2104" w:type="dxa"/>
            <w:tcBorders>
              <w:top w:val="nil"/>
              <w:left w:val="nil"/>
              <w:bottom w:val="nil"/>
              <w:right w:val="nil"/>
            </w:tcBorders>
            <w:vAlign w:val="center"/>
          </w:tcPr>
          <w:p w14:paraId="43CF2B74" w14:textId="6F70078D" w:rsidR="00DC40BF" w:rsidRDefault="00DC40BF" w:rsidP="00DC40BF">
            <w:pPr>
              <w:pStyle w:val="Corpodetexto"/>
              <w:rPr>
                <w:rFonts w:ascii="NewsGotT" w:hAnsi="NewsGotT"/>
                <w:color w:val="000000"/>
              </w:rPr>
            </w:pPr>
            <w:r>
              <w:rPr>
                <w:rFonts w:ascii="NewsGotT" w:hAnsi="NewsGotT"/>
                <w:color w:val="000000"/>
              </w:rPr>
              <w:t>ISR</w:t>
            </w:r>
            <w:r w:rsidRPr="00503BA6">
              <w:rPr>
                <w:rFonts w:ascii="NewsGotT" w:hAnsi="NewsGotT"/>
                <w:color w:val="000000"/>
              </w:rPr>
              <w:t xml:space="preserve"> </w:t>
            </w:r>
          </w:p>
        </w:tc>
        <w:tc>
          <w:tcPr>
            <w:tcW w:w="6400" w:type="dxa"/>
            <w:tcBorders>
              <w:top w:val="nil"/>
              <w:left w:val="nil"/>
              <w:bottom w:val="nil"/>
              <w:right w:val="nil"/>
            </w:tcBorders>
          </w:tcPr>
          <w:p w14:paraId="04102FD8" w14:textId="7240C43C" w:rsidR="00DC40BF" w:rsidRPr="00CB2DED" w:rsidRDefault="00DC40BF" w:rsidP="00DC40BF">
            <w:pPr>
              <w:pStyle w:val="SpellerrorPHD"/>
              <w:spacing w:before="0" w:line="360" w:lineRule="auto"/>
              <w:rPr>
                <w:rFonts w:ascii="NewsGotT" w:hAnsi="NewsGotT"/>
                <w:i/>
                <w:color w:val="000000"/>
                <w:lang w:val="pt-PT"/>
              </w:rPr>
            </w:pPr>
            <w:proofErr w:type="spellStart"/>
            <w:r>
              <w:rPr>
                <w:rFonts w:ascii="NewsGotT" w:hAnsi="NewsGotT"/>
                <w:i/>
                <w:color w:val="000000"/>
                <w:lang w:val="pt-PT"/>
              </w:rPr>
              <w:t>Interrupt</w:t>
            </w:r>
            <w:proofErr w:type="spellEnd"/>
            <w:r>
              <w:rPr>
                <w:rFonts w:ascii="NewsGotT" w:hAnsi="NewsGotT"/>
                <w:i/>
                <w:color w:val="000000"/>
                <w:lang w:val="pt-PT"/>
              </w:rPr>
              <w:t xml:space="preserve"> </w:t>
            </w:r>
            <w:proofErr w:type="spellStart"/>
            <w:r>
              <w:rPr>
                <w:rFonts w:ascii="NewsGotT" w:hAnsi="NewsGotT"/>
                <w:i/>
                <w:color w:val="000000"/>
                <w:lang w:val="pt-PT"/>
              </w:rPr>
              <w:t>Service</w:t>
            </w:r>
            <w:proofErr w:type="spellEnd"/>
            <w:r>
              <w:rPr>
                <w:rFonts w:ascii="NewsGotT" w:hAnsi="NewsGotT"/>
                <w:i/>
                <w:color w:val="000000"/>
                <w:lang w:val="pt-PT"/>
              </w:rPr>
              <w:t xml:space="preserve"> </w:t>
            </w:r>
            <w:proofErr w:type="spellStart"/>
            <w:r>
              <w:rPr>
                <w:rFonts w:ascii="NewsGotT" w:hAnsi="NewsGotT"/>
                <w:i/>
                <w:color w:val="000000"/>
                <w:lang w:val="pt-PT"/>
              </w:rPr>
              <w:t>Routine</w:t>
            </w:r>
            <w:proofErr w:type="spellEnd"/>
          </w:p>
          <w:p w14:paraId="7DC2DC40" w14:textId="33AFC87C" w:rsidR="00DC40BF" w:rsidRPr="008D2253" w:rsidRDefault="00DC40BF" w:rsidP="00DC40BF">
            <w:pPr>
              <w:pStyle w:val="SpellerrorPHD"/>
              <w:spacing w:before="0" w:line="360" w:lineRule="auto"/>
              <w:jc w:val="left"/>
              <w:rPr>
                <w:rFonts w:ascii="NewsGotT" w:hAnsi="NewsGotT"/>
                <w:iCs/>
                <w:color w:val="000000"/>
                <w:lang w:val="pt-PT"/>
              </w:rPr>
            </w:pPr>
            <w:r>
              <w:rPr>
                <w:rFonts w:ascii="NewsGotT" w:hAnsi="NewsGotT"/>
                <w:iCs/>
                <w:color w:val="000000"/>
                <w:lang w:val="pt-PT"/>
              </w:rPr>
              <w:t>Serviço de Rotina à Interrupção</w:t>
            </w:r>
          </w:p>
        </w:tc>
      </w:tr>
      <w:tr w:rsidR="00DC40BF" w:rsidRPr="00EB7B87" w14:paraId="5E9F7086" w14:textId="77777777" w:rsidTr="005D5334">
        <w:tc>
          <w:tcPr>
            <w:tcW w:w="2104" w:type="dxa"/>
            <w:tcBorders>
              <w:top w:val="nil"/>
              <w:left w:val="nil"/>
              <w:bottom w:val="nil"/>
              <w:right w:val="nil"/>
            </w:tcBorders>
            <w:vAlign w:val="center"/>
          </w:tcPr>
          <w:p w14:paraId="6BE516D4" w14:textId="7896AFFF" w:rsidR="00DC40BF" w:rsidRPr="00503BA6" w:rsidRDefault="00DC40BF" w:rsidP="00DC40BF">
            <w:pPr>
              <w:pStyle w:val="Corpodetexto"/>
              <w:rPr>
                <w:rFonts w:ascii="NewsGotT" w:hAnsi="NewsGotT"/>
                <w:color w:val="000000"/>
              </w:rPr>
            </w:pPr>
            <w:r>
              <w:rPr>
                <w:rFonts w:ascii="NewsGotT" w:hAnsi="NewsGotT"/>
                <w:color w:val="000000"/>
              </w:rPr>
              <w:t>DC</w:t>
            </w:r>
          </w:p>
        </w:tc>
        <w:tc>
          <w:tcPr>
            <w:tcW w:w="6400" w:type="dxa"/>
            <w:tcBorders>
              <w:top w:val="nil"/>
              <w:left w:val="nil"/>
              <w:bottom w:val="nil"/>
              <w:right w:val="nil"/>
            </w:tcBorders>
          </w:tcPr>
          <w:p w14:paraId="0B05FA09" w14:textId="1D2D2DE7" w:rsidR="00DC40BF" w:rsidRPr="00CB2DED" w:rsidRDefault="00DC40BF" w:rsidP="00DC40BF">
            <w:pPr>
              <w:pStyle w:val="SpellerrorPHD"/>
              <w:spacing w:before="0" w:line="360" w:lineRule="auto"/>
              <w:rPr>
                <w:rFonts w:ascii="NewsGotT" w:hAnsi="NewsGotT"/>
                <w:i/>
                <w:color w:val="000000"/>
                <w:lang w:val="pt-PT"/>
              </w:rPr>
            </w:pPr>
            <w:proofErr w:type="spellStart"/>
            <w:r>
              <w:rPr>
                <w:rFonts w:ascii="NewsGotT" w:hAnsi="NewsGotT"/>
                <w:i/>
                <w:color w:val="000000"/>
                <w:lang w:val="pt-PT"/>
              </w:rPr>
              <w:t>Direct</w:t>
            </w:r>
            <w:proofErr w:type="spellEnd"/>
            <w:r>
              <w:rPr>
                <w:rFonts w:ascii="NewsGotT" w:hAnsi="NewsGotT"/>
                <w:i/>
                <w:color w:val="000000"/>
                <w:lang w:val="pt-PT"/>
              </w:rPr>
              <w:t xml:space="preserve"> </w:t>
            </w:r>
            <w:proofErr w:type="spellStart"/>
            <w:r>
              <w:rPr>
                <w:rFonts w:ascii="NewsGotT" w:hAnsi="NewsGotT"/>
                <w:i/>
                <w:color w:val="000000"/>
                <w:lang w:val="pt-PT"/>
              </w:rPr>
              <w:t>current</w:t>
            </w:r>
            <w:proofErr w:type="spellEnd"/>
          </w:p>
          <w:p w14:paraId="4EA9AEB0" w14:textId="676B42A6" w:rsidR="00DC40BF" w:rsidRPr="00CB2DED" w:rsidRDefault="00DC40BF" w:rsidP="00DC40BF">
            <w:pPr>
              <w:pStyle w:val="SpellerrorPHD"/>
              <w:spacing w:before="0" w:line="360" w:lineRule="auto"/>
              <w:rPr>
                <w:rFonts w:ascii="NewsGotT" w:hAnsi="NewsGotT"/>
                <w:i/>
                <w:color w:val="000000"/>
                <w:lang w:val="pt-PT"/>
              </w:rPr>
            </w:pPr>
            <w:r>
              <w:rPr>
                <w:rFonts w:ascii="NewsGotT" w:hAnsi="NewsGotT"/>
                <w:iCs/>
                <w:color w:val="000000"/>
                <w:lang w:val="pt-PT"/>
              </w:rPr>
              <w:t>Corrente contínua</w:t>
            </w:r>
          </w:p>
        </w:tc>
      </w:tr>
      <w:tr w:rsidR="00DC40BF" w:rsidRPr="00802A06" w14:paraId="54C0F2E3" w14:textId="77777777" w:rsidTr="005D5334">
        <w:tc>
          <w:tcPr>
            <w:tcW w:w="2104" w:type="dxa"/>
            <w:tcBorders>
              <w:top w:val="nil"/>
              <w:left w:val="nil"/>
              <w:bottom w:val="nil"/>
              <w:right w:val="nil"/>
            </w:tcBorders>
            <w:vAlign w:val="center"/>
          </w:tcPr>
          <w:p w14:paraId="520531D1" w14:textId="3F26F2EF" w:rsidR="00DC40BF" w:rsidRPr="00503BA6" w:rsidRDefault="00DC40BF" w:rsidP="00DC40BF">
            <w:pPr>
              <w:pStyle w:val="Corpodetexto"/>
              <w:rPr>
                <w:rFonts w:ascii="NewsGotT" w:hAnsi="NewsGotT"/>
                <w:color w:val="000000"/>
              </w:rPr>
            </w:pPr>
            <w:r>
              <w:rPr>
                <w:rFonts w:ascii="NewsGotT" w:hAnsi="NewsGotT"/>
                <w:color w:val="000000"/>
              </w:rPr>
              <w:t>ISO</w:t>
            </w:r>
            <w:r w:rsidRPr="00503BA6">
              <w:rPr>
                <w:rFonts w:ascii="NewsGotT" w:hAnsi="NewsGotT"/>
                <w:color w:val="000000"/>
              </w:rPr>
              <w:t xml:space="preserve"> </w:t>
            </w:r>
          </w:p>
        </w:tc>
        <w:tc>
          <w:tcPr>
            <w:tcW w:w="6400" w:type="dxa"/>
            <w:tcBorders>
              <w:top w:val="nil"/>
              <w:left w:val="nil"/>
              <w:bottom w:val="nil"/>
              <w:right w:val="nil"/>
            </w:tcBorders>
          </w:tcPr>
          <w:p w14:paraId="4D19D0A4" w14:textId="4E428007" w:rsidR="00DC40BF" w:rsidRPr="00802A06" w:rsidRDefault="00DC40BF" w:rsidP="00DC40BF">
            <w:pPr>
              <w:pStyle w:val="SpellerrorPHD"/>
              <w:spacing w:before="0" w:line="360" w:lineRule="auto"/>
              <w:rPr>
                <w:rFonts w:ascii="NewsGotT" w:hAnsi="NewsGotT"/>
                <w:i/>
                <w:color w:val="000000"/>
                <w:lang w:val="pt-PT"/>
              </w:rPr>
            </w:pPr>
            <w:r w:rsidRPr="00802A06">
              <w:rPr>
                <w:rFonts w:ascii="NewsGotT" w:hAnsi="NewsGotT"/>
                <w:i/>
                <w:color w:val="000000"/>
                <w:lang w:val="pt-PT"/>
              </w:rPr>
              <w:t xml:space="preserve">Internacional </w:t>
            </w:r>
            <w:proofErr w:type="spellStart"/>
            <w:r w:rsidRPr="00802A06">
              <w:rPr>
                <w:rFonts w:ascii="NewsGotT" w:hAnsi="NewsGotT"/>
                <w:i/>
                <w:color w:val="000000"/>
                <w:lang w:val="pt-PT"/>
              </w:rPr>
              <w:t>Organization</w:t>
            </w:r>
            <w:proofErr w:type="spellEnd"/>
            <w:r w:rsidRPr="00802A06">
              <w:rPr>
                <w:rFonts w:ascii="NewsGotT" w:hAnsi="NewsGotT"/>
                <w:i/>
                <w:color w:val="000000"/>
                <w:lang w:val="pt-PT"/>
              </w:rPr>
              <w:t xml:space="preserve"> for </w:t>
            </w:r>
            <w:proofErr w:type="spellStart"/>
            <w:r w:rsidRPr="00802A06">
              <w:rPr>
                <w:rFonts w:ascii="NewsGotT" w:hAnsi="NewsGotT"/>
                <w:i/>
                <w:color w:val="000000"/>
                <w:lang w:val="pt-PT"/>
              </w:rPr>
              <w:t>Standardization</w:t>
            </w:r>
            <w:proofErr w:type="spellEnd"/>
          </w:p>
          <w:p w14:paraId="2C550581" w14:textId="360776A9" w:rsidR="00DC40BF" w:rsidRPr="008D2253" w:rsidRDefault="00DC40BF" w:rsidP="00DC40BF">
            <w:pPr>
              <w:pStyle w:val="SpellerrorPHD"/>
              <w:spacing w:before="0" w:line="360" w:lineRule="auto"/>
              <w:rPr>
                <w:rFonts w:ascii="NewsGotT" w:hAnsi="NewsGotT"/>
                <w:i/>
                <w:color w:val="000000"/>
                <w:lang w:val="pt-PT"/>
              </w:rPr>
            </w:pPr>
            <w:r w:rsidRPr="008D2253">
              <w:rPr>
                <w:rFonts w:ascii="NewsGotT" w:hAnsi="NewsGotT"/>
                <w:iCs/>
                <w:color w:val="000000"/>
                <w:lang w:val="pt-PT"/>
              </w:rPr>
              <w:t>Organização Internacional de Normalização</w:t>
            </w:r>
          </w:p>
        </w:tc>
      </w:tr>
      <w:tr w:rsidR="00DC40BF" w:rsidRPr="00EB7B87" w14:paraId="019A3CF9" w14:textId="77777777" w:rsidTr="005D5334">
        <w:tc>
          <w:tcPr>
            <w:tcW w:w="2104" w:type="dxa"/>
            <w:tcBorders>
              <w:top w:val="nil"/>
              <w:left w:val="nil"/>
              <w:bottom w:val="nil"/>
              <w:right w:val="nil"/>
            </w:tcBorders>
            <w:vAlign w:val="center"/>
          </w:tcPr>
          <w:p w14:paraId="3918D03B" w14:textId="734E8BBC" w:rsidR="00DC40BF" w:rsidRPr="00503BA6" w:rsidRDefault="00DC40BF" w:rsidP="00DC40BF">
            <w:pPr>
              <w:pStyle w:val="Corpodetexto"/>
              <w:rPr>
                <w:rFonts w:ascii="NewsGotT" w:hAnsi="NewsGotT"/>
                <w:color w:val="000000"/>
              </w:rPr>
            </w:pPr>
            <w:r w:rsidRPr="00503BA6">
              <w:rPr>
                <w:rFonts w:ascii="NewsGotT" w:hAnsi="NewsGotT"/>
                <w:color w:val="000000"/>
              </w:rPr>
              <w:t>ES</w:t>
            </w:r>
            <w:r>
              <w:rPr>
                <w:rFonts w:ascii="NewsGotT" w:hAnsi="NewsGotT"/>
                <w:color w:val="000000"/>
              </w:rPr>
              <w:t>D</w:t>
            </w:r>
            <w:r w:rsidRPr="00503BA6">
              <w:rPr>
                <w:rFonts w:ascii="NewsGotT" w:hAnsi="NewsGotT"/>
                <w:color w:val="000000"/>
              </w:rPr>
              <w:t xml:space="preserve"> </w:t>
            </w:r>
          </w:p>
        </w:tc>
        <w:tc>
          <w:tcPr>
            <w:tcW w:w="6400" w:type="dxa"/>
            <w:tcBorders>
              <w:top w:val="nil"/>
              <w:left w:val="nil"/>
              <w:bottom w:val="nil"/>
              <w:right w:val="nil"/>
            </w:tcBorders>
          </w:tcPr>
          <w:p w14:paraId="2753B085" w14:textId="77777777" w:rsidR="00DC40BF" w:rsidRPr="00CB2DED" w:rsidRDefault="00DC40BF" w:rsidP="00DC40BF">
            <w:pPr>
              <w:pStyle w:val="SpellerrorPHD"/>
              <w:spacing w:before="0" w:line="360" w:lineRule="auto"/>
              <w:rPr>
                <w:rFonts w:ascii="NewsGotT" w:hAnsi="NewsGotT"/>
                <w:i/>
                <w:color w:val="000000"/>
                <w:lang w:val="pt-PT"/>
              </w:rPr>
            </w:pPr>
            <w:proofErr w:type="spellStart"/>
            <w:r w:rsidRPr="00CB2DED">
              <w:rPr>
                <w:rFonts w:ascii="NewsGotT" w:hAnsi="NewsGotT"/>
                <w:i/>
                <w:color w:val="000000"/>
                <w:lang w:val="pt-PT"/>
              </w:rPr>
              <w:t>Electrostatic-Sensitive</w:t>
            </w:r>
            <w:proofErr w:type="spellEnd"/>
            <w:r w:rsidRPr="00CB2DED">
              <w:rPr>
                <w:rFonts w:ascii="NewsGotT" w:hAnsi="NewsGotT"/>
                <w:i/>
                <w:color w:val="000000"/>
                <w:lang w:val="pt-PT"/>
              </w:rPr>
              <w:t xml:space="preserve"> </w:t>
            </w:r>
            <w:proofErr w:type="spellStart"/>
            <w:r w:rsidRPr="00CB2DED">
              <w:rPr>
                <w:rFonts w:ascii="NewsGotT" w:hAnsi="NewsGotT"/>
                <w:i/>
                <w:color w:val="000000"/>
                <w:lang w:val="pt-PT"/>
              </w:rPr>
              <w:t>Device</w:t>
            </w:r>
            <w:proofErr w:type="spellEnd"/>
          </w:p>
          <w:p w14:paraId="07F94A0B" w14:textId="50A7B6A8" w:rsidR="00DC40BF" w:rsidRPr="00CB2DED" w:rsidRDefault="00DC40BF" w:rsidP="00DC40BF">
            <w:pPr>
              <w:pStyle w:val="SpellerrorPHD"/>
              <w:spacing w:before="0" w:line="360" w:lineRule="auto"/>
              <w:rPr>
                <w:rFonts w:ascii="NewsGotT" w:hAnsi="NewsGotT"/>
                <w:i/>
                <w:color w:val="000000"/>
                <w:lang w:val="pt-PT"/>
              </w:rPr>
            </w:pPr>
            <w:r w:rsidRPr="00CB2DED">
              <w:rPr>
                <w:rFonts w:ascii="NewsGotT" w:hAnsi="NewsGotT"/>
                <w:iCs/>
                <w:color w:val="000000"/>
                <w:lang w:val="pt-PT"/>
              </w:rPr>
              <w:t>Equipamento S</w:t>
            </w:r>
            <w:r>
              <w:rPr>
                <w:rFonts w:ascii="NewsGotT" w:hAnsi="NewsGotT"/>
                <w:iCs/>
                <w:color w:val="000000"/>
                <w:lang w:val="pt-PT"/>
              </w:rPr>
              <w:t>ensível à Eletricidade Estática</w:t>
            </w:r>
          </w:p>
        </w:tc>
      </w:tr>
      <w:tr w:rsidR="00DC40BF" w:rsidRPr="00EB7B87" w14:paraId="207502FB" w14:textId="77777777" w:rsidTr="0063476D">
        <w:tc>
          <w:tcPr>
            <w:tcW w:w="2104" w:type="dxa"/>
            <w:tcBorders>
              <w:top w:val="nil"/>
              <w:left w:val="nil"/>
              <w:bottom w:val="nil"/>
              <w:right w:val="nil"/>
            </w:tcBorders>
            <w:vAlign w:val="center"/>
          </w:tcPr>
          <w:p w14:paraId="6CB1A14A" w14:textId="4D172ACA" w:rsidR="00DC40BF" w:rsidRPr="00503BA6" w:rsidRDefault="00DC40BF" w:rsidP="00DC40BF">
            <w:pPr>
              <w:pStyle w:val="Corpodetexto"/>
              <w:rPr>
                <w:rFonts w:ascii="NewsGotT" w:hAnsi="NewsGotT"/>
                <w:color w:val="000000"/>
              </w:rPr>
            </w:pPr>
            <w:r>
              <w:rPr>
                <w:rFonts w:ascii="NewsGotT" w:hAnsi="NewsGotT"/>
                <w:color w:val="000000"/>
              </w:rPr>
              <w:t>WEEE</w:t>
            </w:r>
          </w:p>
        </w:tc>
        <w:tc>
          <w:tcPr>
            <w:tcW w:w="6400" w:type="dxa"/>
            <w:tcBorders>
              <w:top w:val="nil"/>
              <w:left w:val="nil"/>
              <w:bottom w:val="nil"/>
              <w:right w:val="nil"/>
            </w:tcBorders>
            <w:vAlign w:val="center"/>
          </w:tcPr>
          <w:p w14:paraId="0CD16678" w14:textId="77777777" w:rsidR="00DC40BF" w:rsidRPr="00EA272F" w:rsidRDefault="00DC40BF" w:rsidP="00DC40BF">
            <w:pPr>
              <w:pStyle w:val="SpellerrorPHD"/>
              <w:spacing w:before="0" w:line="360" w:lineRule="auto"/>
              <w:jc w:val="left"/>
              <w:rPr>
                <w:rFonts w:ascii="NewsGotT" w:hAnsi="NewsGotT"/>
                <w:i/>
                <w:iCs/>
                <w:color w:val="000000"/>
                <w:lang w:val="pt-PT"/>
              </w:rPr>
            </w:pPr>
            <w:proofErr w:type="spellStart"/>
            <w:r w:rsidRPr="00EA272F">
              <w:rPr>
                <w:rFonts w:ascii="NewsGotT" w:hAnsi="NewsGotT"/>
                <w:i/>
                <w:iCs/>
                <w:color w:val="000000"/>
                <w:lang w:val="pt-PT"/>
              </w:rPr>
              <w:t>Waste</w:t>
            </w:r>
            <w:proofErr w:type="spellEnd"/>
            <w:r w:rsidRPr="00EA272F">
              <w:rPr>
                <w:rFonts w:ascii="NewsGotT" w:hAnsi="NewsGotT"/>
                <w:i/>
                <w:iCs/>
                <w:color w:val="000000"/>
                <w:lang w:val="pt-PT"/>
              </w:rPr>
              <w:t xml:space="preserve"> </w:t>
            </w:r>
            <w:proofErr w:type="spellStart"/>
            <w:r w:rsidRPr="00EA272F">
              <w:rPr>
                <w:rFonts w:ascii="NewsGotT" w:hAnsi="NewsGotT"/>
                <w:i/>
                <w:iCs/>
                <w:color w:val="000000"/>
                <w:lang w:val="pt-PT"/>
              </w:rPr>
              <w:t>Electrical</w:t>
            </w:r>
            <w:proofErr w:type="spellEnd"/>
            <w:r w:rsidRPr="00EA272F">
              <w:rPr>
                <w:rFonts w:ascii="NewsGotT" w:hAnsi="NewsGotT"/>
                <w:i/>
                <w:iCs/>
                <w:color w:val="000000"/>
                <w:lang w:val="pt-PT"/>
              </w:rPr>
              <w:t xml:space="preserve"> </w:t>
            </w:r>
            <w:proofErr w:type="spellStart"/>
            <w:r w:rsidRPr="00EA272F">
              <w:rPr>
                <w:rFonts w:ascii="NewsGotT" w:hAnsi="NewsGotT"/>
                <w:i/>
                <w:iCs/>
                <w:color w:val="000000"/>
                <w:lang w:val="pt-PT"/>
              </w:rPr>
              <w:t>and</w:t>
            </w:r>
            <w:proofErr w:type="spellEnd"/>
            <w:r w:rsidRPr="00EA272F">
              <w:rPr>
                <w:rFonts w:ascii="NewsGotT" w:hAnsi="NewsGotT"/>
                <w:i/>
                <w:iCs/>
                <w:color w:val="000000"/>
                <w:lang w:val="pt-PT"/>
              </w:rPr>
              <w:t xml:space="preserve"> </w:t>
            </w:r>
            <w:proofErr w:type="spellStart"/>
            <w:r w:rsidRPr="00EA272F">
              <w:rPr>
                <w:rFonts w:ascii="NewsGotT" w:hAnsi="NewsGotT"/>
                <w:i/>
                <w:iCs/>
                <w:color w:val="000000"/>
                <w:lang w:val="pt-PT"/>
              </w:rPr>
              <w:t>Electronic</w:t>
            </w:r>
            <w:proofErr w:type="spellEnd"/>
            <w:r w:rsidRPr="00EA272F">
              <w:rPr>
                <w:rFonts w:ascii="NewsGotT" w:hAnsi="NewsGotT"/>
                <w:i/>
                <w:iCs/>
                <w:color w:val="000000"/>
                <w:lang w:val="pt-PT"/>
              </w:rPr>
              <w:t xml:space="preserve"> </w:t>
            </w:r>
            <w:proofErr w:type="spellStart"/>
            <w:r w:rsidRPr="00EA272F">
              <w:rPr>
                <w:rFonts w:ascii="NewsGotT" w:hAnsi="NewsGotT"/>
                <w:i/>
                <w:iCs/>
                <w:color w:val="000000"/>
                <w:lang w:val="pt-PT"/>
              </w:rPr>
              <w:t>Equipment</w:t>
            </w:r>
            <w:proofErr w:type="spellEnd"/>
          </w:p>
          <w:p w14:paraId="75859368" w14:textId="5854D053" w:rsidR="00DC40BF" w:rsidRPr="00CB2DED" w:rsidRDefault="00DC40BF" w:rsidP="00DC40BF">
            <w:pPr>
              <w:pStyle w:val="SpellerrorPHD"/>
              <w:spacing w:before="0" w:line="360" w:lineRule="auto"/>
              <w:rPr>
                <w:rFonts w:ascii="NewsGotT" w:hAnsi="NewsGotT"/>
                <w:i/>
                <w:color w:val="000000"/>
                <w:lang w:val="pt-PT"/>
              </w:rPr>
            </w:pPr>
            <w:r w:rsidRPr="00A46C58">
              <w:rPr>
                <w:rFonts w:ascii="NewsGotT" w:hAnsi="NewsGotT"/>
                <w:color w:val="000000"/>
                <w:lang w:val="pt-PT"/>
              </w:rPr>
              <w:t>Resíduos de Equipamentos Elétricos e Eletrónicos</w:t>
            </w:r>
          </w:p>
        </w:tc>
      </w:tr>
      <w:tr w:rsidR="00DC40BF" w:rsidRPr="00EB7B87" w14:paraId="4131D4B3" w14:textId="77777777" w:rsidTr="005D5334">
        <w:tc>
          <w:tcPr>
            <w:tcW w:w="2104" w:type="dxa"/>
            <w:tcBorders>
              <w:top w:val="nil"/>
              <w:left w:val="nil"/>
              <w:bottom w:val="nil"/>
              <w:right w:val="nil"/>
            </w:tcBorders>
            <w:vAlign w:val="center"/>
          </w:tcPr>
          <w:p w14:paraId="7658C9C7" w14:textId="48C8EBF9" w:rsidR="00DC40BF" w:rsidRDefault="00DC40BF" w:rsidP="00DC40BF">
            <w:pPr>
              <w:pStyle w:val="Corpodetexto"/>
              <w:rPr>
                <w:rFonts w:ascii="NewsGotT" w:hAnsi="NewsGotT"/>
                <w:color w:val="000000"/>
              </w:rPr>
            </w:pPr>
            <w:r>
              <w:rPr>
                <w:rFonts w:ascii="NewsGotT" w:hAnsi="NewsGotT"/>
                <w:color w:val="000000"/>
              </w:rPr>
              <w:t>MTBF</w:t>
            </w:r>
          </w:p>
        </w:tc>
        <w:tc>
          <w:tcPr>
            <w:tcW w:w="6400" w:type="dxa"/>
            <w:tcBorders>
              <w:top w:val="nil"/>
              <w:left w:val="nil"/>
              <w:bottom w:val="nil"/>
              <w:right w:val="nil"/>
            </w:tcBorders>
            <w:vAlign w:val="center"/>
          </w:tcPr>
          <w:p w14:paraId="5F1197E8" w14:textId="77777777" w:rsidR="00DC40BF" w:rsidRDefault="00DC40BF" w:rsidP="00DC40BF">
            <w:pPr>
              <w:pStyle w:val="SpellerrorPHD"/>
              <w:spacing w:before="0" w:line="360" w:lineRule="auto"/>
              <w:jc w:val="left"/>
              <w:rPr>
                <w:rFonts w:ascii="NewsGotT" w:hAnsi="NewsGotT"/>
                <w:i/>
                <w:iCs/>
                <w:color w:val="000000"/>
                <w:lang w:val="pt-PT"/>
              </w:rPr>
            </w:pPr>
            <w:proofErr w:type="spellStart"/>
            <w:r w:rsidRPr="00F37339">
              <w:rPr>
                <w:rFonts w:ascii="NewsGotT" w:hAnsi="NewsGotT"/>
                <w:i/>
                <w:iCs/>
                <w:color w:val="000000"/>
                <w:lang w:val="pt-PT"/>
              </w:rPr>
              <w:t>Mean</w:t>
            </w:r>
            <w:proofErr w:type="spellEnd"/>
            <w:r w:rsidRPr="00F37339">
              <w:rPr>
                <w:rFonts w:ascii="NewsGotT" w:hAnsi="NewsGotT"/>
                <w:i/>
                <w:iCs/>
                <w:color w:val="000000"/>
                <w:lang w:val="pt-PT"/>
              </w:rPr>
              <w:t xml:space="preserve"> Time </w:t>
            </w:r>
            <w:proofErr w:type="spellStart"/>
            <w:r w:rsidRPr="00F37339">
              <w:rPr>
                <w:rFonts w:ascii="NewsGotT" w:hAnsi="NewsGotT"/>
                <w:i/>
                <w:iCs/>
                <w:color w:val="000000"/>
                <w:lang w:val="pt-PT"/>
              </w:rPr>
              <w:t>Between</w:t>
            </w:r>
            <w:proofErr w:type="spellEnd"/>
            <w:r w:rsidRPr="00F37339">
              <w:rPr>
                <w:rFonts w:ascii="NewsGotT" w:hAnsi="NewsGotT"/>
                <w:i/>
                <w:iCs/>
                <w:color w:val="000000"/>
                <w:lang w:val="pt-PT"/>
              </w:rPr>
              <w:t xml:space="preserve"> </w:t>
            </w:r>
            <w:proofErr w:type="spellStart"/>
            <w:r w:rsidRPr="00F37339">
              <w:rPr>
                <w:rFonts w:ascii="NewsGotT" w:hAnsi="NewsGotT"/>
                <w:i/>
                <w:iCs/>
                <w:color w:val="000000"/>
                <w:lang w:val="pt-PT"/>
              </w:rPr>
              <w:t>Failures</w:t>
            </w:r>
            <w:proofErr w:type="spellEnd"/>
          </w:p>
          <w:p w14:paraId="4741C510" w14:textId="40FD8110" w:rsidR="00DC40BF" w:rsidRDefault="00DC40BF" w:rsidP="00DC40BF">
            <w:pPr>
              <w:pStyle w:val="SpellerrorPHD"/>
              <w:spacing w:before="0" w:line="360" w:lineRule="auto"/>
              <w:jc w:val="left"/>
              <w:rPr>
                <w:rFonts w:ascii="NewsGotT" w:hAnsi="NewsGotT"/>
                <w:i/>
                <w:iCs/>
                <w:color w:val="000000"/>
                <w:lang w:val="pt-PT"/>
              </w:rPr>
            </w:pPr>
            <w:r w:rsidRPr="00F37339">
              <w:rPr>
                <w:rFonts w:ascii="NewsGotT" w:hAnsi="NewsGotT"/>
                <w:color w:val="000000"/>
                <w:lang w:val="pt-PT"/>
              </w:rPr>
              <w:t xml:space="preserve">Período Médio </w:t>
            </w:r>
            <w:r>
              <w:rPr>
                <w:rFonts w:ascii="NewsGotT" w:hAnsi="NewsGotT"/>
                <w:color w:val="000000"/>
                <w:lang w:val="pt-PT"/>
              </w:rPr>
              <w:t>E</w:t>
            </w:r>
            <w:r w:rsidRPr="00F37339">
              <w:rPr>
                <w:rFonts w:ascii="NewsGotT" w:hAnsi="NewsGotT"/>
                <w:color w:val="000000"/>
                <w:lang w:val="pt-PT"/>
              </w:rPr>
              <w:t>ntre Falhas</w:t>
            </w:r>
          </w:p>
        </w:tc>
      </w:tr>
      <w:tr w:rsidR="00DC40BF" w:rsidRPr="00EB7B87" w14:paraId="4BCEA04D" w14:textId="77777777" w:rsidTr="005D5334">
        <w:tc>
          <w:tcPr>
            <w:tcW w:w="2104" w:type="dxa"/>
            <w:tcBorders>
              <w:top w:val="nil"/>
              <w:left w:val="nil"/>
              <w:bottom w:val="nil"/>
              <w:right w:val="nil"/>
            </w:tcBorders>
            <w:vAlign w:val="center"/>
          </w:tcPr>
          <w:p w14:paraId="06E6B1D1" w14:textId="584D1E39" w:rsidR="00DC40BF" w:rsidRDefault="00DC40BF" w:rsidP="00DC40BF">
            <w:pPr>
              <w:pStyle w:val="Corpodetexto"/>
              <w:rPr>
                <w:rFonts w:ascii="NewsGotT" w:hAnsi="NewsGotT"/>
                <w:color w:val="000000"/>
              </w:rPr>
            </w:pPr>
            <w:r>
              <w:rPr>
                <w:rFonts w:ascii="NewsGotT" w:hAnsi="NewsGotT"/>
                <w:color w:val="000000"/>
              </w:rPr>
              <w:t>ID</w:t>
            </w:r>
          </w:p>
        </w:tc>
        <w:tc>
          <w:tcPr>
            <w:tcW w:w="6400" w:type="dxa"/>
            <w:tcBorders>
              <w:top w:val="nil"/>
              <w:left w:val="nil"/>
              <w:bottom w:val="nil"/>
              <w:right w:val="nil"/>
            </w:tcBorders>
            <w:vAlign w:val="center"/>
          </w:tcPr>
          <w:p w14:paraId="218D61A0" w14:textId="77777777" w:rsidR="00DC40BF" w:rsidRDefault="00DC40BF" w:rsidP="00DC40BF">
            <w:pPr>
              <w:pStyle w:val="SpellerrorPHD"/>
              <w:spacing w:before="0" w:after="0" w:line="360" w:lineRule="auto"/>
              <w:jc w:val="left"/>
              <w:rPr>
                <w:rFonts w:ascii="NewsGotT" w:hAnsi="NewsGotT"/>
                <w:i/>
                <w:iCs/>
                <w:color w:val="000000"/>
                <w:lang w:val="pt-PT"/>
              </w:rPr>
            </w:pPr>
            <w:proofErr w:type="spellStart"/>
            <w:r>
              <w:rPr>
                <w:rFonts w:ascii="NewsGotT" w:hAnsi="NewsGotT"/>
                <w:i/>
                <w:iCs/>
                <w:color w:val="000000"/>
                <w:lang w:val="pt-PT"/>
              </w:rPr>
              <w:t>Identification</w:t>
            </w:r>
            <w:proofErr w:type="spellEnd"/>
          </w:p>
          <w:p w14:paraId="5B40461D" w14:textId="47E706B3" w:rsidR="00DC40BF" w:rsidRDefault="00DC40BF" w:rsidP="00DC40BF">
            <w:pPr>
              <w:pStyle w:val="SpellerrorPHD"/>
              <w:spacing w:before="0" w:line="360" w:lineRule="auto"/>
              <w:jc w:val="left"/>
              <w:rPr>
                <w:rFonts w:ascii="NewsGotT" w:hAnsi="NewsGotT"/>
                <w:i/>
                <w:iCs/>
                <w:color w:val="000000"/>
                <w:lang w:val="pt-PT"/>
              </w:rPr>
            </w:pPr>
            <w:r>
              <w:rPr>
                <w:rFonts w:ascii="NewsGotT" w:hAnsi="NewsGotT"/>
                <w:color w:val="000000"/>
                <w:lang w:val="pt-PT"/>
              </w:rPr>
              <w:t>Identificação</w:t>
            </w:r>
          </w:p>
        </w:tc>
      </w:tr>
      <w:tr w:rsidR="00DC40BF" w:rsidRPr="00EB7B87" w14:paraId="68173632" w14:textId="77777777" w:rsidTr="005D5334">
        <w:tc>
          <w:tcPr>
            <w:tcW w:w="2104" w:type="dxa"/>
            <w:tcBorders>
              <w:top w:val="nil"/>
              <w:left w:val="nil"/>
              <w:bottom w:val="nil"/>
              <w:right w:val="nil"/>
            </w:tcBorders>
            <w:vAlign w:val="center"/>
          </w:tcPr>
          <w:p w14:paraId="536BFE51" w14:textId="2F76CD2A" w:rsidR="00DC40BF" w:rsidRDefault="00DC40BF" w:rsidP="00DC40BF">
            <w:pPr>
              <w:pStyle w:val="Corpodetexto"/>
              <w:spacing w:after="0"/>
              <w:jc w:val="left"/>
              <w:rPr>
                <w:rFonts w:ascii="NewsGotT" w:hAnsi="NewsGotT"/>
                <w:color w:val="000000"/>
              </w:rPr>
            </w:pPr>
          </w:p>
        </w:tc>
        <w:tc>
          <w:tcPr>
            <w:tcW w:w="6400" w:type="dxa"/>
            <w:tcBorders>
              <w:top w:val="nil"/>
              <w:left w:val="nil"/>
              <w:bottom w:val="nil"/>
              <w:right w:val="nil"/>
            </w:tcBorders>
            <w:vAlign w:val="center"/>
          </w:tcPr>
          <w:p w14:paraId="710857A5" w14:textId="4B30F012" w:rsidR="00DC40BF" w:rsidRPr="005A54AF" w:rsidRDefault="00DC40BF" w:rsidP="00DC40BF">
            <w:pPr>
              <w:pStyle w:val="SpellerrorPHD"/>
              <w:spacing w:before="0" w:after="0" w:line="360" w:lineRule="auto"/>
              <w:jc w:val="left"/>
              <w:rPr>
                <w:rFonts w:ascii="NewsGotT" w:hAnsi="NewsGotT"/>
                <w:color w:val="000000"/>
                <w:lang w:val="pt-PT"/>
              </w:rPr>
            </w:pPr>
          </w:p>
        </w:tc>
      </w:tr>
    </w:tbl>
    <w:p w14:paraId="6AB38D50" w14:textId="77777777" w:rsidR="0030507B" w:rsidRDefault="0030507B" w:rsidP="009F4CB9">
      <w:pPr>
        <w:pStyle w:val="Corpodetexto"/>
        <w:rPr>
          <w:rFonts w:ascii="NewsGotT" w:hAnsi="NewsGotT"/>
        </w:rPr>
        <w:sectPr w:rsidR="0030507B" w:rsidSect="00213FDB">
          <w:headerReference w:type="default" r:id="rId19"/>
          <w:type w:val="oddPage"/>
          <w:pgSz w:w="11907" w:h="16840" w:code="9"/>
          <w:pgMar w:top="1134" w:right="1418" w:bottom="1134" w:left="1418" w:header="567" w:footer="57" w:gutter="0"/>
          <w:pgNumType w:fmt="lowerRoman" w:chapSep="emDash"/>
          <w:cols w:space="720"/>
          <w:docGrid w:linePitch="272"/>
        </w:sectPr>
      </w:pPr>
    </w:p>
    <w:p w14:paraId="3246F5E6" w14:textId="3B3664CE" w:rsidR="00914A8B" w:rsidRPr="00B66544" w:rsidRDefault="00914A8B" w:rsidP="00914A8B">
      <w:pPr>
        <w:pStyle w:val="Ttulo1"/>
        <w:rPr>
          <w:rFonts w:ascii="NewsGotT" w:hAnsi="NewsGotT"/>
        </w:rPr>
      </w:pPr>
      <w:bookmarkStart w:id="6" w:name="_Toc471578920"/>
      <w:bookmarkStart w:id="7" w:name="_Toc310408160"/>
      <w:r w:rsidRPr="00B66544">
        <w:rPr>
          <w:rFonts w:ascii="NewsGotT" w:hAnsi="NewsGotT"/>
        </w:rPr>
        <w:lastRenderedPageBreak/>
        <w:br/>
      </w:r>
      <w:r w:rsidRPr="00B66544">
        <w:rPr>
          <w:rFonts w:ascii="NewsGotT" w:hAnsi="NewsGotT"/>
        </w:rPr>
        <w:br/>
      </w:r>
      <w:bookmarkStart w:id="8" w:name="_Toc75199785"/>
      <w:r>
        <w:rPr>
          <w:rFonts w:ascii="NewsGotT" w:hAnsi="NewsGotT"/>
        </w:rPr>
        <w:t>Introdução</w:t>
      </w:r>
      <w:bookmarkEnd w:id="8"/>
    </w:p>
    <w:p w14:paraId="000C2AC4" w14:textId="35D28E99" w:rsidR="00955430" w:rsidRPr="00B66544" w:rsidRDefault="00955430" w:rsidP="00955430">
      <w:pPr>
        <w:pStyle w:val="Ttulo2"/>
        <w:rPr>
          <w:rFonts w:ascii="NewsGotT" w:hAnsi="NewsGotT"/>
        </w:rPr>
      </w:pPr>
      <w:bookmarkStart w:id="9" w:name="_Toc75199786"/>
      <w:bookmarkEnd w:id="6"/>
      <w:r>
        <w:rPr>
          <w:rFonts w:ascii="NewsGotT" w:hAnsi="NewsGotT"/>
        </w:rPr>
        <w:t>Introdução</w:t>
      </w:r>
      <w:bookmarkEnd w:id="9"/>
    </w:p>
    <w:p w14:paraId="510343F0" w14:textId="1C665ACA" w:rsidR="001A0CCF" w:rsidRDefault="00A6066A" w:rsidP="001A0CCF">
      <w:pPr>
        <w:pStyle w:val="PhDCorpo"/>
      </w:pPr>
      <w:r>
        <w:tab/>
      </w:r>
      <w:r w:rsidR="001A0CCF">
        <w:t xml:space="preserve">Perante o atual panorama pandémico da Covid-19 </w:t>
      </w:r>
      <w:sdt>
        <w:sdtPr>
          <w:id w:val="-584848571"/>
          <w:citation/>
        </w:sdtPr>
        <w:sdtEndPr/>
        <w:sdtContent>
          <w:r w:rsidR="006B4BC3">
            <w:fldChar w:fldCharType="begin"/>
          </w:r>
          <w:r w:rsidR="006B4BC3">
            <w:instrText xml:space="preserve"> CITATION 3avaga \l 2070 </w:instrText>
          </w:r>
          <w:r w:rsidR="006B4BC3">
            <w:fldChar w:fldCharType="separate"/>
          </w:r>
          <w:r w:rsidR="009619D3" w:rsidRPr="009619D3">
            <w:rPr>
              <w:noProof/>
            </w:rPr>
            <w:t>[1]</w:t>
          </w:r>
          <w:r w:rsidR="006B4BC3">
            <w:fldChar w:fldCharType="end"/>
          </w:r>
        </w:sdtContent>
      </w:sdt>
      <w:r w:rsidR="001A0CCF">
        <w:t xml:space="preserve"> pretende-se, com a realização do Projeto Integrador da Unidade Curricular de Laboratórios e Práticas Integradas II (LPI II) do curso Mestrado Integrado em Engenharia Eletrónica Industrial e Computadores,</w:t>
      </w:r>
      <w:r w:rsidR="00CD2B0F">
        <w:t xml:space="preserve"> da Universidade do Minho,</w:t>
      </w:r>
      <w:r w:rsidR="001A0CCF">
        <w:t xml:space="preserve"> a implementação de uma ideia com o objetivo de diminuir os contactos interpessoais que possam surgir no momento da entrega de bens a pessoas hospitalizadas</w:t>
      </w:r>
      <w:r w:rsidR="00CD2B0F">
        <w:t xml:space="preserve"> ou em isolamento profilático</w:t>
      </w:r>
      <w:r w:rsidR="001A0CCF">
        <w:t xml:space="preserve">. Esta situação pandémica </w:t>
      </w:r>
      <w:r w:rsidR="001A0CCF" w:rsidRPr="00D9622E">
        <w:rPr>
          <w:lang w:val="pt"/>
        </w:rPr>
        <w:t xml:space="preserve">é uma oportunidade para </w:t>
      </w:r>
      <w:r w:rsidR="001A0CCF">
        <w:rPr>
          <w:lang w:val="pt"/>
        </w:rPr>
        <w:t>acelerar</w:t>
      </w:r>
      <w:r w:rsidR="001A0CCF" w:rsidRPr="00D9622E">
        <w:rPr>
          <w:lang w:val="pt"/>
        </w:rPr>
        <w:t xml:space="preserve"> a transformação </w:t>
      </w:r>
      <w:r w:rsidR="001A0CCF">
        <w:rPr>
          <w:lang w:val="pt"/>
        </w:rPr>
        <w:t xml:space="preserve">da área </w:t>
      </w:r>
      <w:r w:rsidR="001A0CCF" w:rsidRPr="00D9622E">
        <w:rPr>
          <w:lang w:val="pt"/>
        </w:rPr>
        <w:t>saúde.</w:t>
      </w:r>
    </w:p>
    <w:p w14:paraId="05522C4D" w14:textId="4D4788FF" w:rsidR="001A0CCF" w:rsidRDefault="001A0CCF" w:rsidP="001A0CCF">
      <w:pPr>
        <w:pStyle w:val="PhDCorpo"/>
      </w:pPr>
      <w:r>
        <w:tab/>
        <w:t xml:space="preserve">Tendo em consideração que os hospitais tiveram um aumento considerável do número de internamentos </w:t>
      </w:r>
      <w:sdt>
        <w:sdtPr>
          <w:id w:val="1053199558"/>
          <w:citation/>
        </w:sdtPr>
        <w:sdtEndPr/>
        <w:sdtContent>
          <w:r>
            <w:fldChar w:fldCharType="begin"/>
          </w:r>
          <w:r>
            <w:instrText xml:space="preserve"> CITATION SIC20 \l 2070 </w:instrText>
          </w:r>
          <w:r>
            <w:fldChar w:fldCharType="separate"/>
          </w:r>
          <w:r w:rsidR="009619D3" w:rsidRPr="009619D3">
            <w:rPr>
              <w:noProof/>
            </w:rPr>
            <w:t>[2]</w:t>
          </w:r>
          <w:r>
            <w:fldChar w:fldCharType="end"/>
          </w:r>
        </w:sdtContent>
      </w:sdt>
      <w:r>
        <w:t xml:space="preserve">, pretende desenvolver-se um produto que permita a entrega e recolha de bens essenciais de forma segura. De forma a facilitar a sua desinfeção e o seu manuseamento, o robô deverá ter superfícies lisas e uma interface simples. </w:t>
      </w:r>
    </w:p>
    <w:p w14:paraId="3C7A3ED8" w14:textId="57D5C507" w:rsidR="001A0CCF" w:rsidRDefault="001A0CCF" w:rsidP="001A0CCF">
      <w:pPr>
        <w:pStyle w:val="PhDCorpo"/>
      </w:pPr>
      <w:r w:rsidRPr="007E7B39">
        <w:tab/>
      </w:r>
      <w:r>
        <w:t xml:space="preserve">A maioria das ideias nesta área tem como foco principal a saúde pública da população em geral, </w:t>
      </w:r>
      <w:r w:rsidRPr="00DD0EEA">
        <w:t xml:space="preserve">tais como, robôs de desinfeção </w:t>
      </w:r>
      <w:sdt>
        <w:sdtPr>
          <w:id w:val="-479765557"/>
          <w:citation/>
        </w:sdtPr>
        <w:sdtEndPr/>
        <w:sdtContent>
          <w:r w:rsidRPr="00DD0EEA">
            <w:fldChar w:fldCharType="begin"/>
          </w:r>
          <w:r w:rsidR="006B4BC3">
            <w:instrText xml:space="preserve">CITATION Con20 \l 2070 </w:instrText>
          </w:r>
          <w:r w:rsidRPr="00DD0EEA">
            <w:fldChar w:fldCharType="separate"/>
          </w:r>
          <w:r w:rsidR="009619D3" w:rsidRPr="009619D3">
            <w:rPr>
              <w:noProof/>
            </w:rPr>
            <w:t>[3]</w:t>
          </w:r>
          <w:r w:rsidRPr="00DD0EEA">
            <w:fldChar w:fldCharType="end"/>
          </w:r>
        </w:sdtContent>
      </w:sdt>
      <w:r w:rsidRPr="00DD0EEA">
        <w:t xml:space="preserve">, robôs que repõem o </w:t>
      </w:r>
      <w:r w:rsidRPr="00DD0EEA">
        <w:rPr>
          <w:i/>
          <w:iCs/>
        </w:rPr>
        <w:t>stock</w:t>
      </w:r>
      <w:r w:rsidRPr="00DD0EEA">
        <w:t xml:space="preserve"> em hospitais </w:t>
      </w:r>
      <w:sdt>
        <w:sdtPr>
          <w:id w:val="-1026102079"/>
          <w:citation/>
        </w:sdtPr>
        <w:sdtEndPr/>
        <w:sdtContent>
          <w:r w:rsidRPr="00DD0EEA">
            <w:fldChar w:fldCharType="begin"/>
          </w:r>
          <w:r w:rsidR="006B4BC3">
            <w:instrText xml:space="preserve">CITATION RestockHospitals \l 2070 </w:instrText>
          </w:r>
          <w:r w:rsidRPr="00DD0EEA">
            <w:fldChar w:fldCharType="separate"/>
          </w:r>
          <w:r w:rsidR="009619D3" w:rsidRPr="009619D3">
            <w:rPr>
              <w:noProof/>
            </w:rPr>
            <w:t>[4]</w:t>
          </w:r>
          <w:r w:rsidRPr="00DD0EEA">
            <w:fldChar w:fldCharType="end"/>
          </w:r>
        </w:sdtContent>
      </w:sdt>
      <w:r w:rsidRPr="00DD0EEA">
        <w:t xml:space="preserve"> ou que medem a temperatura corporal através de câmaras</w:t>
      </w:r>
      <w:sdt>
        <w:sdtPr>
          <w:id w:val="-761758944"/>
          <w:citation/>
        </w:sdtPr>
        <w:sdtEndPr/>
        <w:sdtContent>
          <w:r w:rsidRPr="00DD0EEA">
            <w:fldChar w:fldCharType="begin"/>
          </w:r>
          <w:r w:rsidR="00AE50FE">
            <w:instrText xml:space="preserve">CITATION Eri20 \l 2070 </w:instrText>
          </w:r>
          <w:r w:rsidRPr="00DD0EEA">
            <w:fldChar w:fldCharType="separate"/>
          </w:r>
          <w:r w:rsidR="009619D3">
            <w:rPr>
              <w:noProof/>
            </w:rPr>
            <w:t xml:space="preserve"> </w:t>
          </w:r>
          <w:r w:rsidR="009619D3" w:rsidRPr="009619D3">
            <w:rPr>
              <w:noProof/>
            </w:rPr>
            <w:t>[5]</w:t>
          </w:r>
          <w:r w:rsidRPr="00DD0EEA">
            <w:fldChar w:fldCharType="end"/>
          </w:r>
        </w:sdtContent>
      </w:sdt>
      <w:r w:rsidRPr="00400633">
        <w:t>.</w:t>
      </w:r>
      <w:r>
        <w:t xml:space="preserve"> Prevê-se que o </w:t>
      </w:r>
      <w:r>
        <w:rPr>
          <w:i/>
          <w:iCs/>
        </w:rPr>
        <w:t>Digital</w:t>
      </w:r>
      <w:r w:rsidRPr="0010476B">
        <w:rPr>
          <w:i/>
          <w:iCs/>
        </w:rPr>
        <w:t xml:space="preserve"> </w:t>
      </w:r>
      <w:proofErr w:type="spellStart"/>
      <w:r w:rsidRPr="0010476B">
        <w:rPr>
          <w:i/>
          <w:iCs/>
        </w:rPr>
        <w:t>Waiter</w:t>
      </w:r>
      <w:proofErr w:type="spellEnd"/>
      <w:r w:rsidRPr="0010476B">
        <w:rPr>
          <w:i/>
          <w:iCs/>
        </w:rPr>
        <w:t xml:space="preserve"> Rob</w:t>
      </w:r>
      <w:r>
        <w:rPr>
          <w:i/>
          <w:iCs/>
        </w:rPr>
        <w:t>ot</w:t>
      </w:r>
      <w:r w:rsidRPr="0010476B">
        <w:t xml:space="preserve"> (</w:t>
      </w:r>
      <w:r>
        <w:t>D</w:t>
      </w:r>
      <w:r w:rsidRPr="00536307">
        <w:t>WR)</w:t>
      </w:r>
      <w:r>
        <w:t xml:space="preserve"> possa ser aplicado em contexto hospitalar. Na China construiu-se um robô</w:t>
      </w:r>
      <w:r w:rsidR="00CD2B0F">
        <w:t xml:space="preserve">, denominado de </w:t>
      </w:r>
      <w:proofErr w:type="spellStart"/>
      <w:r w:rsidRPr="00A6066A">
        <w:rPr>
          <w:i/>
          <w:iCs/>
        </w:rPr>
        <w:t>little</w:t>
      </w:r>
      <w:proofErr w:type="spellEnd"/>
      <w:r w:rsidRPr="00A6066A">
        <w:rPr>
          <w:i/>
          <w:iCs/>
        </w:rPr>
        <w:t xml:space="preserve"> </w:t>
      </w:r>
      <w:proofErr w:type="spellStart"/>
      <w:r w:rsidRPr="00A6066A">
        <w:rPr>
          <w:i/>
          <w:iCs/>
        </w:rPr>
        <w:t>peanut</w:t>
      </w:r>
      <w:proofErr w:type="spellEnd"/>
      <w:r w:rsidR="00CD2B0F" w:rsidRPr="009E6404">
        <w:rPr>
          <w:iCs/>
        </w:rPr>
        <w:t>,</w:t>
      </w:r>
      <w:r>
        <w:t xml:space="preserve"> </w:t>
      </w:r>
      <w:r w:rsidR="00CD2B0F">
        <w:t xml:space="preserve">com a mesma finalidade, que foi utilizado num hotel para entregar comida porta a porta a hóspedes com suspeita de infeção </w:t>
      </w:r>
      <w:sdt>
        <w:sdtPr>
          <w:id w:val="-605817709"/>
          <w:citation/>
        </w:sdtPr>
        <w:sdtEndPr/>
        <w:sdtContent>
          <w:r>
            <w:fldChar w:fldCharType="begin"/>
          </w:r>
          <w:r w:rsidR="006B4BC3">
            <w:instrText xml:space="preserve">CITATION DOn \l 2070 </w:instrText>
          </w:r>
          <w:r>
            <w:fldChar w:fldCharType="separate"/>
          </w:r>
          <w:r w:rsidR="009619D3" w:rsidRPr="009619D3">
            <w:rPr>
              <w:noProof/>
            </w:rPr>
            <w:t>[6]</w:t>
          </w:r>
          <w:r>
            <w:fldChar w:fldCharType="end"/>
          </w:r>
        </w:sdtContent>
      </w:sdt>
      <w:r>
        <w:t>.</w:t>
      </w:r>
    </w:p>
    <w:p w14:paraId="7560257A" w14:textId="31A21F21" w:rsidR="000D3C06" w:rsidRPr="00B66544" w:rsidRDefault="001A0CCF" w:rsidP="001A0CCF">
      <w:pPr>
        <w:pStyle w:val="PhDCorpo"/>
      </w:pPr>
      <w:r>
        <w:tab/>
        <w:t>A versatilidade do sistema permitirá que o D</w:t>
      </w:r>
      <w:r w:rsidRPr="00536307">
        <w:t>WR</w:t>
      </w:r>
      <w:r>
        <w:t xml:space="preserve"> possa auxiliar na distribuição de bens noutros contextos dependendo das funcionalidades requeridas, como,</w:t>
      </w:r>
      <w:r w:rsidRPr="004E342B">
        <w:t xml:space="preserve"> </w:t>
      </w:r>
      <w:r>
        <w:t>por exemplo, na indústria hoteleira ou em ambiente doméstico.</w:t>
      </w:r>
      <w:r w:rsidR="00A6066A">
        <w:t xml:space="preserve"> </w:t>
      </w:r>
    </w:p>
    <w:p w14:paraId="55F28CC7" w14:textId="08A7FFCC" w:rsidR="00F74895" w:rsidRPr="00B66544" w:rsidRDefault="00A6066A" w:rsidP="00F74895">
      <w:pPr>
        <w:pStyle w:val="Ttulo2"/>
        <w:rPr>
          <w:rFonts w:ascii="NewsGotT" w:hAnsi="NewsGotT"/>
        </w:rPr>
      </w:pPr>
      <w:bookmarkStart w:id="10" w:name="_Toc75199787"/>
      <w:r>
        <w:rPr>
          <w:rFonts w:ascii="NewsGotT" w:hAnsi="NewsGotT"/>
        </w:rPr>
        <w:t>Enquadramento</w:t>
      </w:r>
      <w:bookmarkEnd w:id="10"/>
    </w:p>
    <w:bookmarkEnd w:id="7"/>
    <w:p w14:paraId="473B7A3B" w14:textId="24A644EE" w:rsidR="000F3409" w:rsidRDefault="000F3409" w:rsidP="000F3409">
      <w:pPr>
        <w:pStyle w:val="PhDCorpo"/>
      </w:pPr>
      <w:r>
        <w:tab/>
      </w:r>
      <w:r w:rsidRPr="00536307">
        <w:t xml:space="preserve">O </w:t>
      </w:r>
      <w:r>
        <w:t>D</w:t>
      </w:r>
      <w:r w:rsidRPr="00536307">
        <w:t xml:space="preserve">WR é um robô </w:t>
      </w:r>
      <w:r w:rsidRPr="006E1AF1">
        <w:t>seguidor</w:t>
      </w:r>
      <w:r w:rsidRPr="00536307">
        <w:t xml:space="preserve"> de linha focado na </w:t>
      </w:r>
      <w:r>
        <w:t xml:space="preserve">automatização de um hospital. O DWR estará parado num local apropriado à espera do envio de um pedido e de uma rota por parte de um funcionário </w:t>
      </w:r>
      <w:r>
        <w:lastRenderedPageBreak/>
        <w:t>responsável. Assim que este conclua a comunicação com o robô, deverá colocar no seu suporte os pedidos respetivos</w:t>
      </w:r>
      <w:r w:rsidRPr="001422C6">
        <w:t xml:space="preserve">. O robô fará chegar cada pedido a cada paciente, parando apenas nos quartos solicitados. Depois de atender a todos os pedidos, o DWR voltará </w:t>
      </w:r>
      <w:r>
        <w:t xml:space="preserve">ao local </w:t>
      </w:r>
      <w:r w:rsidRPr="001422C6">
        <w:t>de onde partiu.</w:t>
      </w:r>
      <w:r>
        <w:t xml:space="preserve"> </w:t>
      </w:r>
    </w:p>
    <w:p w14:paraId="27E15EE7" w14:textId="78D291D4" w:rsidR="000F3409" w:rsidRDefault="000F3409" w:rsidP="000F3409">
      <w:pPr>
        <w:pStyle w:val="PhDCorpo"/>
      </w:pPr>
      <w:r>
        <w:tab/>
        <w:t xml:space="preserve">Considere-se o exemplo de o DWR ser responsável pela distribuição de bens alimentares. O robô deve ser colocado próximo dos locais de confeção dos alimentos. Assim que o funcionário responsável envie a rota a </w:t>
      </w:r>
      <w:r w:rsidRPr="00B11DB9">
        <w:t>percorrer e as refeições a</w:t>
      </w:r>
      <w:r w:rsidRPr="00D66911">
        <w:t xml:space="preserve"> distribuir</w:t>
      </w:r>
      <w:r>
        <w:t xml:space="preserve">, um dos responsáveis </w:t>
      </w:r>
      <w:r w:rsidRPr="00D66911">
        <w:t>pela secção alimentar</w:t>
      </w:r>
      <w:r>
        <w:t xml:space="preserve"> deverá colocar estes pedidos na base do robô, dar ordem de início de marcha, e o robô tratará de tudo o resto. O DWR pode assumir outras funções, como por exemplo, na distribuição de medicamentos.</w:t>
      </w:r>
    </w:p>
    <w:p w14:paraId="2462FAE4" w14:textId="5C560E0B" w:rsidR="00A6066A" w:rsidRPr="00B66544" w:rsidRDefault="00A6066A" w:rsidP="00A6066A">
      <w:pPr>
        <w:pStyle w:val="Ttulo2"/>
        <w:rPr>
          <w:rFonts w:ascii="NewsGotT" w:hAnsi="NewsGotT"/>
        </w:rPr>
      </w:pPr>
      <w:bookmarkStart w:id="11" w:name="_Toc75199788"/>
      <w:r>
        <w:rPr>
          <w:rFonts w:ascii="NewsGotT" w:hAnsi="NewsGotT"/>
        </w:rPr>
        <w:t xml:space="preserve">Especificações </w:t>
      </w:r>
      <w:r w:rsidR="002E1BDD">
        <w:rPr>
          <w:rFonts w:ascii="NewsGotT" w:hAnsi="NewsGotT"/>
        </w:rPr>
        <w:t>P</w:t>
      </w:r>
      <w:r>
        <w:rPr>
          <w:rFonts w:ascii="NewsGotT" w:hAnsi="NewsGotT"/>
        </w:rPr>
        <w:t>revistas</w:t>
      </w:r>
      <w:bookmarkEnd w:id="11"/>
    </w:p>
    <w:p w14:paraId="4128BCEE" w14:textId="3C26293E" w:rsidR="000F3409" w:rsidRDefault="000F3409" w:rsidP="000F3409">
      <w:pPr>
        <w:pStyle w:val="PhDCorpo"/>
      </w:pPr>
      <w:bookmarkStart w:id="12" w:name="_Toc67519723"/>
      <w:r>
        <w:tab/>
      </w:r>
      <w:r w:rsidRPr="00336774">
        <w:t xml:space="preserve">O DWR seguirá uma linha </w:t>
      </w:r>
      <w:r>
        <w:t xml:space="preserve">preta </w:t>
      </w:r>
      <w:r w:rsidRPr="00336774">
        <w:t>previamente colocada no piso do hospital</w:t>
      </w:r>
      <w:r>
        <w:t>, que define os locais acessíveis pelo robô</w:t>
      </w:r>
      <w:r w:rsidRPr="00336774">
        <w:t>. Como o</w:t>
      </w:r>
      <w:r>
        <w:t>s</w:t>
      </w:r>
      <w:r w:rsidRPr="00336774">
        <w:t xml:space="preserve"> hospita</w:t>
      </w:r>
      <w:r>
        <w:t>is</w:t>
      </w:r>
      <w:r w:rsidRPr="00336774">
        <w:t xml:space="preserve"> possu</w:t>
      </w:r>
      <w:r>
        <w:t>em</w:t>
      </w:r>
      <w:r w:rsidRPr="00336774">
        <w:t xml:space="preserve"> vários quartos</w:t>
      </w:r>
      <w:r>
        <w:t>, em vários corredores, o robô terá de</w:t>
      </w:r>
      <w:r w:rsidRPr="00336774">
        <w:t xml:space="preserve"> </w:t>
      </w:r>
      <w:r>
        <w:t xml:space="preserve">ser capaz de </w:t>
      </w:r>
      <w:r w:rsidRPr="00336774">
        <w:t>percorrer um percurso com vári</w:t>
      </w:r>
      <w:r>
        <w:t xml:space="preserve">as intercessões de corredores. </w:t>
      </w:r>
    </w:p>
    <w:p w14:paraId="52E4C2D0" w14:textId="00A7227A" w:rsidR="000F3409" w:rsidRDefault="000F3409" w:rsidP="000F3409">
      <w:pPr>
        <w:pStyle w:val="PhDCorpo"/>
      </w:pPr>
      <w:r>
        <w:tab/>
        <w:t xml:space="preserve">Como a alimentação do robô será </w:t>
      </w:r>
      <w:r w:rsidR="0094703F">
        <w:t>por intermédio de</w:t>
      </w:r>
      <w:r>
        <w:t xml:space="preserve"> baterias </w:t>
      </w:r>
      <w:r w:rsidR="0094703F">
        <w:t xml:space="preserve">eletroquímicas, </w:t>
      </w:r>
      <w:r>
        <w:t>terá de ser ligado à rede elétrica para ser carregado. Assim, existirá uma estação de carregamento que estará presente num local denominado por base.</w:t>
      </w:r>
    </w:p>
    <w:p w14:paraId="2D1282ED" w14:textId="7B7FC35E" w:rsidR="000F3409" w:rsidRDefault="000F3409" w:rsidP="000F3409">
      <w:pPr>
        <w:pStyle w:val="PhDCorpo"/>
      </w:pPr>
      <w:r>
        <w:tab/>
        <w:t>O tipo de desenvolvimento deste produto pode ser classificado como “ofensivo”. “O</w:t>
      </w:r>
      <w:r w:rsidRPr="002A1F2A">
        <w:t xml:space="preserve"> obje</w:t>
      </w:r>
      <w:r>
        <w:t>ti</w:t>
      </w:r>
      <w:r w:rsidRPr="002A1F2A">
        <w:t>vo é colocar no mercado um produto com funcionalidades e caracterís</w:t>
      </w:r>
      <w:r>
        <w:t>ti</w:t>
      </w:r>
      <w:r w:rsidRPr="002A1F2A">
        <w:t>cas inovadoras ou com preço significa</w:t>
      </w:r>
      <w:r>
        <w:t>ti</w:t>
      </w:r>
      <w:r w:rsidRPr="002A1F2A">
        <w:t>vamente mais baixo do que produtos com funcionalidades e caracterís</w:t>
      </w:r>
      <w:r>
        <w:t>ti</w:t>
      </w:r>
      <w:r w:rsidRPr="002A1F2A">
        <w:t>cas equivalentes, de forma a obter para o produto</w:t>
      </w:r>
      <w:r>
        <w:t>,</w:t>
      </w:r>
      <w:r w:rsidRPr="002A1F2A">
        <w:t xml:space="preserve"> quota de mercado ou aumento da quota de mercado em relação a produtos antecessores</w:t>
      </w:r>
      <w:r w:rsidR="006B4BC3" w:rsidRPr="006B4BC3">
        <w:t xml:space="preserve"> </w:t>
      </w:r>
      <w:sdt>
        <w:sdtPr>
          <w:id w:val="-118843135"/>
          <w:citation/>
        </w:sdtPr>
        <w:sdtEndPr/>
        <w:sdtContent>
          <w:r w:rsidR="006B4BC3" w:rsidRPr="004B27E6">
            <w:fldChar w:fldCharType="begin"/>
          </w:r>
          <w:r w:rsidR="006B4BC3" w:rsidRPr="004B27E6">
            <w:instrText xml:space="preserve"> CITATION ApresGarr \l 2070 </w:instrText>
          </w:r>
          <w:r w:rsidR="006B4BC3" w:rsidRPr="004B27E6">
            <w:fldChar w:fldCharType="separate"/>
          </w:r>
          <w:r w:rsidR="009619D3" w:rsidRPr="009619D3">
            <w:rPr>
              <w:noProof/>
            </w:rPr>
            <w:t>[7]</w:t>
          </w:r>
          <w:r w:rsidR="006B4BC3" w:rsidRPr="004B27E6">
            <w:fldChar w:fldCharType="end"/>
          </w:r>
        </w:sdtContent>
      </w:sdt>
      <w:r w:rsidRPr="004B27E6">
        <w:t>”.</w:t>
      </w:r>
    </w:p>
    <w:p w14:paraId="2B77305A" w14:textId="19D1C6B9" w:rsidR="000F3409" w:rsidRPr="000F3409" w:rsidRDefault="001A0CCF" w:rsidP="000F3409">
      <w:pPr>
        <w:pStyle w:val="Ttulo3"/>
        <w:numPr>
          <w:ilvl w:val="2"/>
          <w:numId w:val="23"/>
        </w:numPr>
        <w:rPr>
          <w:rFonts w:ascii="NewsGotT" w:hAnsi="NewsGotT"/>
        </w:rPr>
      </w:pPr>
      <w:bookmarkStart w:id="13" w:name="_Toc75199789"/>
      <w:r>
        <w:rPr>
          <w:rFonts w:ascii="NewsGotT" w:hAnsi="NewsGotT"/>
        </w:rPr>
        <w:t>Especificações funcionais</w:t>
      </w:r>
      <w:bookmarkEnd w:id="12"/>
      <w:bookmarkEnd w:id="13"/>
    </w:p>
    <w:p w14:paraId="363C4E8F" w14:textId="0C4EBA9F" w:rsidR="00DC40BF" w:rsidRDefault="000F3409" w:rsidP="00DC40BF">
      <w:pPr>
        <w:pStyle w:val="PhDCorpo"/>
      </w:pPr>
      <w:r>
        <w:tab/>
      </w:r>
      <w:r w:rsidR="00DC40BF" w:rsidRPr="000D247F">
        <w:t xml:space="preserve">Cada </w:t>
      </w:r>
      <w:r w:rsidR="00DC40BF">
        <w:t xml:space="preserve">quarto e </w:t>
      </w:r>
      <w:r w:rsidR="00DC40BF" w:rsidRPr="000D247F">
        <w:t xml:space="preserve">cruzamento no percurso </w:t>
      </w:r>
      <w:r w:rsidR="00DC40BF">
        <w:t>tem</w:t>
      </w:r>
      <w:r w:rsidR="00DC40BF" w:rsidRPr="000D247F">
        <w:t xml:space="preserve"> um identificador único e o DWR deve ser capaz de os detetar para que </w:t>
      </w:r>
      <w:r w:rsidR="00DC40BF">
        <w:t xml:space="preserve">possa seguir a rota previamente estabelecida parando apenas nos quartos previstos. Na </w:t>
      </w:r>
      <w:r w:rsidR="00DC40BF">
        <w:fldChar w:fldCharType="begin"/>
      </w:r>
      <w:r w:rsidR="00DC40BF">
        <w:instrText xml:space="preserve"> REF _Ref75109171 \h </w:instrText>
      </w:r>
      <w:r w:rsidR="00DC40BF">
        <w:fldChar w:fldCharType="separate"/>
      </w:r>
      <w:r w:rsidR="00D649F9">
        <w:t xml:space="preserve">Figura </w:t>
      </w:r>
      <w:r w:rsidR="00D649F9">
        <w:rPr>
          <w:noProof/>
        </w:rPr>
        <w:t>1</w:t>
      </w:r>
      <w:r w:rsidR="00D649F9">
        <w:t>.</w:t>
      </w:r>
      <w:r w:rsidR="00D649F9">
        <w:rPr>
          <w:noProof/>
        </w:rPr>
        <w:t>1</w:t>
      </w:r>
      <w:r w:rsidR="00DC40BF">
        <w:fldChar w:fldCharType="end"/>
      </w:r>
      <w:r w:rsidR="00DC40BF">
        <w:t xml:space="preserve"> (a) é apresentada a marca que permite identificar um quarto. Verifica-se que, num quarto, o DWR não é capaz de mudar de direção, apenas pode seguir em frente ou voltar para trás. No entanto, num quarto que esteja no fim de um corredor sem saída, </w:t>
      </w:r>
      <w:r w:rsidR="00DC40BF">
        <w:fldChar w:fldCharType="begin"/>
      </w:r>
      <w:r w:rsidR="00DC40BF">
        <w:instrText xml:space="preserve"> REF _Ref75109171 \h </w:instrText>
      </w:r>
      <w:r w:rsidR="00DC40BF">
        <w:fldChar w:fldCharType="separate"/>
      </w:r>
      <w:r w:rsidR="00D649F9">
        <w:t xml:space="preserve">Figura </w:t>
      </w:r>
      <w:r w:rsidR="00D649F9">
        <w:rPr>
          <w:noProof/>
        </w:rPr>
        <w:t>1</w:t>
      </w:r>
      <w:r w:rsidR="00D649F9">
        <w:t>.</w:t>
      </w:r>
      <w:r w:rsidR="00D649F9">
        <w:rPr>
          <w:noProof/>
        </w:rPr>
        <w:t>1</w:t>
      </w:r>
      <w:r w:rsidR="00DC40BF">
        <w:fldChar w:fldCharType="end"/>
      </w:r>
      <w:r w:rsidR="00DC40BF">
        <w:t xml:space="preserve"> (b), o robô é obrigado a voltar para trás. Comparando com a </w:t>
      </w:r>
      <w:r w:rsidR="00DC40BF">
        <w:fldChar w:fldCharType="begin"/>
      </w:r>
      <w:r w:rsidR="00DC40BF">
        <w:instrText xml:space="preserve"> REF _Ref75109171 \h </w:instrText>
      </w:r>
      <w:r w:rsidR="00DC40BF">
        <w:fldChar w:fldCharType="separate"/>
      </w:r>
      <w:r w:rsidR="00D649F9">
        <w:t xml:space="preserve">Figura </w:t>
      </w:r>
      <w:r w:rsidR="00D649F9">
        <w:rPr>
          <w:noProof/>
        </w:rPr>
        <w:t>1</w:t>
      </w:r>
      <w:r w:rsidR="00D649F9">
        <w:t>.</w:t>
      </w:r>
      <w:r w:rsidR="00D649F9">
        <w:rPr>
          <w:noProof/>
        </w:rPr>
        <w:t>1</w:t>
      </w:r>
      <w:r w:rsidR="00DC40BF">
        <w:fldChar w:fldCharType="end"/>
      </w:r>
      <w:r w:rsidR="00DC40BF">
        <w:t xml:space="preserve"> (c), onde é apresentada a marca que permite identificar um cruzamento, verifica-se que, num cruzamento, o DWR pode seguir em frente ou mudar de direção, neste caso, somente à esquerda. É de notar que, o cartão RFID, identificador de quartos e cruzamentos, está </w:t>
      </w:r>
      <w:r w:rsidR="00DC40BF">
        <w:lastRenderedPageBreak/>
        <w:t xml:space="preserve">colocado sob o cruzamento das linhas pretas (cor branca saliente na </w:t>
      </w:r>
      <w:r w:rsidR="00DC40BF">
        <w:fldChar w:fldCharType="begin"/>
      </w:r>
      <w:r w:rsidR="00DC40BF">
        <w:instrText xml:space="preserve"> REF _Ref75109171 \h </w:instrText>
      </w:r>
      <w:r w:rsidR="00DC40BF">
        <w:fldChar w:fldCharType="separate"/>
      </w:r>
      <w:r w:rsidR="00D649F9">
        <w:t xml:space="preserve">Figura </w:t>
      </w:r>
      <w:r w:rsidR="00D649F9">
        <w:rPr>
          <w:noProof/>
        </w:rPr>
        <w:t>1</w:t>
      </w:r>
      <w:r w:rsidR="00D649F9">
        <w:t>.</w:t>
      </w:r>
      <w:r w:rsidR="00D649F9">
        <w:rPr>
          <w:noProof/>
        </w:rPr>
        <w:t>1</w:t>
      </w:r>
      <w:r w:rsidR="00DC40BF">
        <w:fldChar w:fldCharType="end"/>
      </w:r>
      <w:r w:rsidR="00DC40BF">
        <w:t xml:space="preserve">), protegendo-o de desgaste proveniente do ambiente em que se encontra. </w:t>
      </w:r>
    </w:p>
    <w:tbl>
      <w:tblPr>
        <w:tblStyle w:val="TabelacomGrelh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24"/>
        <w:gridCol w:w="2563"/>
        <w:gridCol w:w="4084"/>
      </w:tblGrid>
      <w:tr w:rsidR="00DC40BF" w14:paraId="18ED51E5" w14:textId="77777777" w:rsidTr="00D7546E">
        <w:trPr>
          <w:jc w:val="center"/>
        </w:trPr>
        <w:tc>
          <w:tcPr>
            <w:tcW w:w="3170" w:type="dxa"/>
            <w:vAlign w:val="center"/>
          </w:tcPr>
          <w:p w14:paraId="429E86A3" w14:textId="77777777" w:rsidR="00DC40BF" w:rsidRDefault="00DC40BF" w:rsidP="00D7546E">
            <w:pPr>
              <w:pStyle w:val="PhDFigura"/>
            </w:pPr>
            <w:r>
              <w:rPr>
                <w:noProof/>
              </w:rPr>
              <w:drawing>
                <wp:inline distT="0" distB="0" distL="0" distR="0" wp14:anchorId="443C7A8A" wp14:editId="5F35D39A">
                  <wp:extent cx="2130683" cy="1415627"/>
                  <wp:effectExtent l="0" t="4445" r="0" b="0"/>
                  <wp:docPr id="84" name="Imagem 84" descr="Uma imagem com chão, interior, madei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m 84" descr="Uma imagem com chão, interior, madeira&#10;&#10;Descrição gerada automaticamente"/>
                          <pic:cNvPicPr/>
                        </pic:nvPicPr>
                        <pic:blipFill rotWithShape="1">
                          <a:blip r:embed="rId20" cstate="print">
                            <a:extLst>
                              <a:ext uri="{BEBA8EAE-BF5A-486C-A8C5-ECC9F3942E4B}">
                                <a14:imgProps xmlns:a14="http://schemas.microsoft.com/office/drawing/2010/main">
                                  <a14:imgLayer r:embed="rId21">
                                    <a14:imgEffect>
                                      <a14:brightnessContrast contrast="-20000"/>
                                    </a14:imgEffect>
                                  </a14:imgLayer>
                                </a14:imgProps>
                              </a:ext>
                              <a:ext uri="{28A0092B-C50C-407E-A947-70E740481C1C}">
                                <a14:useLocalDpi xmlns:a14="http://schemas.microsoft.com/office/drawing/2010/main" val="0"/>
                              </a:ext>
                            </a:extLst>
                          </a:blip>
                          <a:srcRect t="5048" b="6420"/>
                          <a:stretch/>
                        </pic:blipFill>
                        <pic:spPr bwMode="auto">
                          <a:xfrm rot="16200000" flipV="1">
                            <a:off x="0" y="0"/>
                            <a:ext cx="2153003" cy="1430457"/>
                          </a:xfrm>
                          <a:prstGeom prst="rect">
                            <a:avLst/>
                          </a:prstGeom>
                          <a:ln>
                            <a:noFill/>
                          </a:ln>
                          <a:extLst>
                            <a:ext uri="{53640926-AAD7-44D8-BBD7-CCE9431645EC}">
                              <a14:shadowObscured xmlns:a14="http://schemas.microsoft.com/office/drawing/2010/main"/>
                            </a:ext>
                          </a:extLst>
                        </pic:spPr>
                      </pic:pic>
                    </a:graphicData>
                  </a:graphic>
                </wp:inline>
              </w:drawing>
            </w:r>
          </w:p>
        </w:tc>
        <w:tc>
          <w:tcPr>
            <w:tcW w:w="1514" w:type="dxa"/>
          </w:tcPr>
          <w:p w14:paraId="569FE804" w14:textId="77777777" w:rsidR="00DC40BF" w:rsidRDefault="00DC40BF" w:rsidP="00D7546E">
            <w:pPr>
              <w:pStyle w:val="PhDFigura"/>
              <w:rPr>
                <w:noProof/>
              </w:rPr>
            </w:pPr>
            <w:r>
              <w:rPr>
                <w:noProof/>
              </w:rPr>
              <w:drawing>
                <wp:inline distT="0" distB="0" distL="0" distR="0" wp14:anchorId="2F03A21F" wp14:editId="396F5DAC">
                  <wp:extent cx="2187522" cy="1498062"/>
                  <wp:effectExtent l="1587" t="0" r="5398" b="5397"/>
                  <wp:docPr id="71" name="Imagem 71" descr="Uma imagem com casa de banh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m 66" descr="Uma imagem com casa de banho&#10;&#10;Descrição gerada automaticamente"/>
                          <pic:cNvPicPr/>
                        </pic:nvPicPr>
                        <pic:blipFill rotWithShape="1">
                          <a:blip r:embed="rId22" cstate="print">
                            <a:extLst>
                              <a:ext uri="{28A0092B-C50C-407E-A947-70E740481C1C}">
                                <a14:useLocalDpi xmlns:a14="http://schemas.microsoft.com/office/drawing/2010/main" val="0"/>
                              </a:ext>
                            </a:extLst>
                          </a:blip>
                          <a:srcRect l="5731" r="26949"/>
                          <a:stretch/>
                        </pic:blipFill>
                        <pic:spPr bwMode="auto">
                          <a:xfrm rot="5400000">
                            <a:off x="0" y="0"/>
                            <a:ext cx="2193666" cy="1502269"/>
                          </a:xfrm>
                          <a:prstGeom prst="rect">
                            <a:avLst/>
                          </a:prstGeom>
                          <a:ln>
                            <a:noFill/>
                          </a:ln>
                          <a:extLst>
                            <a:ext uri="{53640926-AAD7-44D8-BBD7-CCE9431645EC}">
                              <a14:shadowObscured xmlns:a14="http://schemas.microsoft.com/office/drawing/2010/main"/>
                            </a:ext>
                          </a:extLst>
                        </pic:spPr>
                      </pic:pic>
                    </a:graphicData>
                  </a:graphic>
                </wp:inline>
              </w:drawing>
            </w:r>
          </w:p>
        </w:tc>
        <w:tc>
          <w:tcPr>
            <w:tcW w:w="4387" w:type="dxa"/>
            <w:vAlign w:val="center"/>
          </w:tcPr>
          <w:p w14:paraId="4F94C243" w14:textId="77777777" w:rsidR="00DC40BF" w:rsidRDefault="00DC40BF" w:rsidP="00D7546E">
            <w:pPr>
              <w:pStyle w:val="PhDFigura"/>
            </w:pPr>
            <w:r>
              <w:rPr>
                <w:noProof/>
              </w:rPr>
              <w:drawing>
                <wp:inline distT="0" distB="0" distL="0" distR="0" wp14:anchorId="0069643C" wp14:editId="6636EF9E">
                  <wp:extent cx="2085727" cy="2473423"/>
                  <wp:effectExtent l="0" t="3493" r="6668" b="6667"/>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m 67"/>
                          <pic:cNvPicPr/>
                        </pic:nvPicPr>
                        <pic:blipFill rotWithShape="1">
                          <a:blip r:embed="rId23" cstate="print">
                            <a:extLst>
                              <a:ext uri="{28A0092B-C50C-407E-A947-70E740481C1C}">
                                <a14:useLocalDpi xmlns:a14="http://schemas.microsoft.com/office/drawing/2010/main" val="0"/>
                              </a:ext>
                            </a:extLst>
                          </a:blip>
                          <a:srcRect l="29502" r="31622"/>
                          <a:stretch/>
                        </pic:blipFill>
                        <pic:spPr bwMode="auto">
                          <a:xfrm rot="5400000">
                            <a:off x="0" y="0"/>
                            <a:ext cx="2127363" cy="2522798"/>
                          </a:xfrm>
                          <a:prstGeom prst="rect">
                            <a:avLst/>
                          </a:prstGeom>
                          <a:ln>
                            <a:noFill/>
                          </a:ln>
                          <a:extLst>
                            <a:ext uri="{53640926-AAD7-44D8-BBD7-CCE9431645EC}">
                              <a14:shadowObscured xmlns:a14="http://schemas.microsoft.com/office/drawing/2010/main"/>
                            </a:ext>
                          </a:extLst>
                        </pic:spPr>
                      </pic:pic>
                    </a:graphicData>
                  </a:graphic>
                </wp:inline>
              </w:drawing>
            </w:r>
          </w:p>
        </w:tc>
      </w:tr>
      <w:tr w:rsidR="00DC40BF" w14:paraId="68B8BBBC" w14:textId="77777777" w:rsidTr="00D7546E">
        <w:trPr>
          <w:jc w:val="center"/>
        </w:trPr>
        <w:tc>
          <w:tcPr>
            <w:tcW w:w="3170" w:type="dxa"/>
            <w:vAlign w:val="center"/>
          </w:tcPr>
          <w:p w14:paraId="636B7197" w14:textId="77777777" w:rsidR="00DC40BF" w:rsidRPr="00015B0E" w:rsidRDefault="00DC40BF" w:rsidP="00D7546E">
            <w:pPr>
              <w:pStyle w:val="PhDFigura"/>
              <w:rPr>
                <w:rFonts w:ascii="NewsGotT" w:hAnsi="NewsGotT"/>
                <w:b/>
                <w:szCs w:val="18"/>
              </w:rPr>
            </w:pPr>
            <w:r w:rsidRPr="00015B0E">
              <w:rPr>
                <w:rFonts w:ascii="NewsGotT" w:hAnsi="NewsGotT"/>
                <w:b/>
                <w:szCs w:val="18"/>
              </w:rPr>
              <w:t>(a)</w:t>
            </w:r>
          </w:p>
        </w:tc>
        <w:tc>
          <w:tcPr>
            <w:tcW w:w="1514" w:type="dxa"/>
          </w:tcPr>
          <w:p w14:paraId="2BF19EEC" w14:textId="77777777" w:rsidR="00DC40BF" w:rsidRPr="00015B0E" w:rsidRDefault="00DC40BF" w:rsidP="00D7546E">
            <w:pPr>
              <w:pStyle w:val="PhDFigura"/>
              <w:rPr>
                <w:rFonts w:ascii="NewsGotT" w:hAnsi="NewsGotT"/>
                <w:b/>
                <w:szCs w:val="18"/>
              </w:rPr>
            </w:pPr>
            <w:r>
              <w:rPr>
                <w:rFonts w:ascii="NewsGotT" w:hAnsi="NewsGotT"/>
                <w:b/>
                <w:szCs w:val="18"/>
              </w:rPr>
              <w:t>(b)</w:t>
            </w:r>
          </w:p>
        </w:tc>
        <w:tc>
          <w:tcPr>
            <w:tcW w:w="4387" w:type="dxa"/>
            <w:vAlign w:val="center"/>
          </w:tcPr>
          <w:p w14:paraId="6F6AA13E" w14:textId="77777777" w:rsidR="00DC40BF" w:rsidRPr="00015B0E" w:rsidRDefault="00DC40BF" w:rsidP="00D7546E">
            <w:pPr>
              <w:pStyle w:val="PhDFigura"/>
              <w:rPr>
                <w:rFonts w:ascii="NewsGotT" w:hAnsi="NewsGotT"/>
                <w:b/>
                <w:szCs w:val="18"/>
              </w:rPr>
            </w:pPr>
            <w:r w:rsidRPr="00015B0E">
              <w:rPr>
                <w:rFonts w:ascii="NewsGotT" w:hAnsi="NewsGotT"/>
                <w:b/>
                <w:szCs w:val="18"/>
              </w:rPr>
              <w:t>(</w:t>
            </w:r>
            <w:r>
              <w:rPr>
                <w:rFonts w:ascii="NewsGotT" w:hAnsi="NewsGotT"/>
                <w:b/>
                <w:szCs w:val="18"/>
              </w:rPr>
              <w:t>c</w:t>
            </w:r>
            <w:r w:rsidRPr="00015B0E">
              <w:rPr>
                <w:rFonts w:ascii="NewsGotT" w:hAnsi="NewsGotT"/>
                <w:b/>
                <w:szCs w:val="18"/>
              </w:rPr>
              <w:t>)</w:t>
            </w:r>
          </w:p>
        </w:tc>
      </w:tr>
    </w:tbl>
    <w:p w14:paraId="12071103" w14:textId="3DF06EC4" w:rsidR="00DC40BF" w:rsidRDefault="00DC40BF" w:rsidP="00DC40BF">
      <w:pPr>
        <w:pStyle w:val="PhDLegendaFiguras"/>
      </w:pPr>
      <w:bookmarkStart w:id="14" w:name="_Ref75109171"/>
      <w:bookmarkStart w:id="15" w:name="_Toc75165461"/>
      <w:bookmarkStart w:id="16" w:name="_Toc75199479"/>
      <w:r>
        <w:t xml:space="preserve">Figura </w:t>
      </w:r>
      <w:fldSimple w:instr=" STYLEREF 1 \s ">
        <w:r w:rsidR="00D649F9">
          <w:rPr>
            <w:noProof/>
          </w:rPr>
          <w:t>1</w:t>
        </w:r>
      </w:fldSimple>
      <w:r>
        <w:t>.</w:t>
      </w:r>
      <w:fldSimple w:instr=" SEQ Figura \* ARABIC \s 1 ">
        <w:r w:rsidR="00D649F9">
          <w:rPr>
            <w:noProof/>
          </w:rPr>
          <w:t>1</w:t>
        </w:r>
      </w:fldSimple>
      <w:bookmarkEnd w:id="14"/>
      <w:r>
        <w:t xml:space="preserve"> - Marcas de identificação de (a) Quarto; (b)</w:t>
      </w:r>
      <w:r>
        <w:rPr>
          <w:noProof/>
        </w:rPr>
        <w:t xml:space="preserve"> Quarto no fim de um corredor sem saída; (c) Cruzamento.</w:t>
      </w:r>
      <w:bookmarkEnd w:id="15"/>
      <w:bookmarkEnd w:id="16"/>
    </w:p>
    <w:p w14:paraId="34246147" w14:textId="64D508BF" w:rsidR="00DC40BF" w:rsidRPr="00782B6E" w:rsidRDefault="00DC40BF" w:rsidP="00DC40BF">
      <w:pPr>
        <w:pStyle w:val="PhDCorpo"/>
      </w:pPr>
      <w:r>
        <w:tab/>
      </w:r>
      <w:r w:rsidRPr="000D247F">
        <w:t>Após</w:t>
      </w:r>
      <w:r>
        <w:t xml:space="preserve"> o paciente efetuar a recolha dos bens a si destinados, poderá acionar o robô de forma que este reinicie o seguimento da linha. Assim que não existam mais pedidos pendentes, o DWR retorna à base.</w:t>
      </w:r>
    </w:p>
    <w:p w14:paraId="1686C903" w14:textId="4B5B1037" w:rsidR="001A0CCF" w:rsidRPr="00B62C9B" w:rsidRDefault="00DC40BF" w:rsidP="00DC40BF">
      <w:pPr>
        <w:pStyle w:val="PhDCorpo"/>
        <w:ind w:firstLine="567"/>
      </w:pPr>
      <w:r>
        <w:t>Para evitar que o DWR colida, este tem um sistema de deteção de obstáculos, que, ao detetar um objeto no seu percurso, faz com que o pare, emitindo um sinal sonoro.</w:t>
      </w:r>
      <w:r w:rsidRPr="001D5BD9">
        <w:t xml:space="preserve"> </w:t>
      </w:r>
      <w:r>
        <w:t xml:space="preserve">Se o problema for resolvido, o DWR continua o seu trajeto. Se, pelo contrário, ao fim de um determinado intervalo de tempo, previamente estabelecido, a via se mantiver obstruída, o robô entrará num estado de erro e envia uma notificação para a </w:t>
      </w:r>
      <w:r w:rsidRPr="00AB1DEF">
        <w:t>aplicação de interface, alertando</w:t>
      </w:r>
      <w:r>
        <w:t xml:space="preserve"> um funcionário responsável do sucedido</w:t>
      </w:r>
      <w:r w:rsidR="000F3409">
        <w:t>.</w:t>
      </w:r>
    </w:p>
    <w:p w14:paraId="4BDA232C" w14:textId="2A73EFF7" w:rsidR="001A0CCF" w:rsidRDefault="001A0CCF" w:rsidP="001A0CCF">
      <w:pPr>
        <w:pStyle w:val="Ttulo3"/>
        <w:numPr>
          <w:ilvl w:val="2"/>
          <w:numId w:val="23"/>
        </w:numPr>
        <w:rPr>
          <w:rFonts w:ascii="NewsGotT" w:hAnsi="NewsGotT"/>
        </w:rPr>
      </w:pPr>
      <w:bookmarkStart w:id="17" w:name="_Toc67519724"/>
      <w:bookmarkStart w:id="18" w:name="_Toc75199790"/>
      <w:r>
        <w:rPr>
          <w:rFonts w:ascii="NewsGotT" w:hAnsi="NewsGotT"/>
        </w:rPr>
        <w:t>Especificações técnicas</w:t>
      </w:r>
      <w:bookmarkEnd w:id="17"/>
      <w:bookmarkEnd w:id="18"/>
    </w:p>
    <w:p w14:paraId="0A8439D6" w14:textId="6CA15BA6" w:rsidR="001A0CCF" w:rsidRDefault="001A0CCF" w:rsidP="001A0CCF">
      <w:pPr>
        <w:pStyle w:val="PhDCorpo"/>
      </w:pPr>
      <w:r>
        <w:tab/>
      </w:r>
      <w:r w:rsidRPr="001658F0">
        <w:t>Para implementação do sistema de controlo do DWR ser</w:t>
      </w:r>
      <w:r>
        <w:t>á</w:t>
      </w:r>
      <w:r w:rsidRPr="001658F0">
        <w:t xml:space="preserve"> usado</w:t>
      </w:r>
      <w:r>
        <w:t xml:space="preserve"> um</w:t>
      </w:r>
      <w:r w:rsidRPr="001658F0">
        <w:t xml:space="preserve"> microcontrolador</w:t>
      </w:r>
      <w:r>
        <w:t xml:space="preserve"> </w:t>
      </w:r>
      <w:r w:rsidRPr="001658F0">
        <w:t>STM32F767ZI-</w:t>
      </w:r>
      <w:r w:rsidRPr="00826075">
        <w:t xml:space="preserve">NUCLEO </w:t>
      </w:r>
      <w:sdt>
        <w:sdtPr>
          <w:id w:val="1530993915"/>
          <w:citation/>
        </w:sdtPr>
        <w:sdtEndPr/>
        <w:sdtContent>
          <w:r w:rsidRPr="00826075">
            <w:fldChar w:fldCharType="begin"/>
          </w:r>
          <w:r w:rsidRPr="00826075">
            <w:instrText xml:space="preserve"> CITATION STM21 \l 2070 </w:instrText>
          </w:r>
          <w:r w:rsidRPr="00826075">
            <w:fldChar w:fldCharType="separate"/>
          </w:r>
          <w:r w:rsidR="009619D3" w:rsidRPr="009619D3">
            <w:rPr>
              <w:noProof/>
            </w:rPr>
            <w:t>[8]</w:t>
          </w:r>
          <w:r w:rsidRPr="00826075">
            <w:fldChar w:fldCharType="end"/>
          </w:r>
        </w:sdtContent>
      </w:sdt>
      <w:r w:rsidRPr="00826075">
        <w:t xml:space="preserve">, </w:t>
      </w:r>
      <w:r w:rsidR="00826075" w:rsidRPr="00826075">
        <w:t xml:space="preserve">e o IDE </w:t>
      </w:r>
      <w:r w:rsidRPr="00826075">
        <w:t>STM32Cube</w:t>
      </w:r>
      <w:r w:rsidR="00826075" w:rsidRPr="00826075">
        <w:t>IDE</w:t>
      </w:r>
      <w:r w:rsidRPr="00826075">
        <w:t xml:space="preserve"> </w:t>
      </w:r>
      <w:sdt>
        <w:sdtPr>
          <w:id w:val="-1922940643"/>
          <w:citation/>
        </w:sdtPr>
        <w:sdtEndPr/>
        <w:sdtContent>
          <w:r w:rsidRPr="00826075">
            <w:fldChar w:fldCharType="begin"/>
          </w:r>
          <w:r w:rsidRPr="00826075">
            <w:instrText xml:space="preserve"> CITATION STM211 \l 2070 </w:instrText>
          </w:r>
          <w:r w:rsidRPr="00826075">
            <w:fldChar w:fldCharType="separate"/>
          </w:r>
          <w:r w:rsidR="009619D3" w:rsidRPr="009619D3">
            <w:rPr>
              <w:noProof/>
            </w:rPr>
            <w:t>[9]</w:t>
          </w:r>
          <w:r w:rsidRPr="00826075">
            <w:fldChar w:fldCharType="end"/>
          </w:r>
        </w:sdtContent>
      </w:sdt>
      <w:r w:rsidR="00826075">
        <w:t>,</w:t>
      </w:r>
      <w:r w:rsidR="00826075" w:rsidRPr="00826075">
        <w:t xml:space="preserve"> que </w:t>
      </w:r>
      <w:r w:rsidR="00826075">
        <w:t>integra as ferramentas necessárias para a configuração de todos dos periféricos.</w:t>
      </w:r>
    </w:p>
    <w:p w14:paraId="0DAB7AF8" w14:textId="03E54E2E" w:rsidR="001A0CCF" w:rsidRDefault="001A0CCF" w:rsidP="001A0CCF">
      <w:pPr>
        <w:pStyle w:val="PhDCorpo"/>
      </w:pPr>
      <w:r>
        <w:tab/>
        <w:t xml:space="preserve">Para cumprir o objetivo de seguir de linha, usar-se-á um </w:t>
      </w:r>
      <w:proofErr w:type="spellStart"/>
      <w:r w:rsidRPr="006D5732">
        <w:rPr>
          <w:i/>
          <w:iCs/>
        </w:rPr>
        <w:t>array</w:t>
      </w:r>
      <w:proofErr w:type="spellEnd"/>
      <w:r>
        <w:t xml:space="preserve"> de oito sensores de reflexão com saídas analógicas</w:t>
      </w:r>
      <w:r w:rsidR="00D649F9">
        <w:t xml:space="preserve"> </w:t>
      </w:r>
      <w:sdt>
        <w:sdtPr>
          <w:id w:val="-1080596421"/>
          <w:citation/>
        </w:sdtPr>
        <w:sdtEndPr/>
        <w:sdtContent>
          <w:r w:rsidR="00D649F9">
            <w:fldChar w:fldCharType="begin"/>
          </w:r>
          <w:r w:rsidR="00D649F9">
            <w:instrText xml:space="preserve"> CITATION qtr \l 2070 </w:instrText>
          </w:r>
          <w:r w:rsidR="00D649F9">
            <w:fldChar w:fldCharType="separate"/>
          </w:r>
          <w:r w:rsidR="009619D3" w:rsidRPr="009619D3">
            <w:rPr>
              <w:noProof/>
            </w:rPr>
            <w:t>[10]</w:t>
          </w:r>
          <w:r w:rsidR="00D649F9">
            <w:fldChar w:fldCharType="end"/>
          </w:r>
        </w:sdtContent>
      </w:sdt>
      <w:r w:rsidR="00C24241">
        <w:t>.</w:t>
      </w:r>
      <w:r>
        <w:t xml:space="preserve"> Ao contrário dos sensores digitais que apresentam apenas dois níveis nas suas saídas, alto ou baixo, este tipo de sensores possuem uma maior sensibilidade, permitindo que o sistema de seguidor de linha apresente menos oscilações.</w:t>
      </w:r>
    </w:p>
    <w:p w14:paraId="0F2580BA" w14:textId="230286F4" w:rsidR="001A0CCF" w:rsidRPr="00026540" w:rsidRDefault="001A0CCF" w:rsidP="001A0CCF">
      <w:pPr>
        <w:pStyle w:val="PhDCorpo"/>
      </w:pPr>
      <w:r>
        <w:tab/>
        <w:t xml:space="preserve">A deteção e identificação de intercessões de corredores será feita por meio da tecnologia RFID </w:t>
      </w:r>
      <w:sdt>
        <w:sdtPr>
          <w:id w:val="247310963"/>
          <w:citation/>
        </w:sdtPr>
        <w:sdtEndPr/>
        <w:sdtContent>
          <w:r w:rsidRPr="004B27E6">
            <w:fldChar w:fldCharType="begin"/>
          </w:r>
          <w:r w:rsidRPr="004B27E6">
            <w:instrText xml:space="preserve"> CITATION RFID \l 2070 </w:instrText>
          </w:r>
          <w:r w:rsidRPr="004B27E6">
            <w:fldChar w:fldCharType="separate"/>
          </w:r>
          <w:r w:rsidR="009619D3" w:rsidRPr="009619D3">
            <w:rPr>
              <w:noProof/>
            </w:rPr>
            <w:t>[11]</w:t>
          </w:r>
          <w:r w:rsidRPr="004B27E6">
            <w:fldChar w:fldCharType="end"/>
          </w:r>
        </w:sdtContent>
      </w:sdt>
      <w:r w:rsidRPr="004B27E6">
        <w:t>.</w:t>
      </w:r>
      <w:r w:rsidR="00826075">
        <w:t xml:space="preserve"> </w:t>
      </w:r>
      <w:r>
        <w:t xml:space="preserve">O sistema de deteção de obstáculos será composto por um módulo de sensores de distância </w:t>
      </w:r>
      <w:r>
        <w:lastRenderedPageBreak/>
        <w:t xml:space="preserve">infravermelhos adequado para calcular com precisão a distância a objetos que possam aparecer na frente do DWR. O sistema de alerta sonoro fará uso de um </w:t>
      </w:r>
      <w:proofErr w:type="spellStart"/>
      <w:r>
        <w:rPr>
          <w:i/>
          <w:iCs/>
        </w:rPr>
        <w:t>buzzer</w:t>
      </w:r>
      <w:proofErr w:type="spellEnd"/>
      <w:r>
        <w:rPr>
          <w:i/>
          <w:iCs/>
        </w:rPr>
        <w:t xml:space="preserve"> </w:t>
      </w:r>
      <w:r>
        <w:t>ativo.</w:t>
      </w:r>
      <w:r w:rsidR="00826075">
        <w:t xml:space="preserve"> </w:t>
      </w:r>
      <w:r>
        <w:t xml:space="preserve">A comunicação entre o robô e a unidade de controlo </w:t>
      </w:r>
      <w:r w:rsidRPr="00026540">
        <w:t>será implementa</w:t>
      </w:r>
      <w:r w:rsidRPr="00AB1DEF">
        <w:t>da</w:t>
      </w:r>
      <w:r w:rsidRPr="00026540">
        <w:t xml:space="preserve"> recorrendo a tecnologia </w:t>
      </w:r>
      <w:r w:rsidRPr="00026540">
        <w:rPr>
          <w:i/>
          <w:iCs/>
        </w:rPr>
        <w:t>Bluetooth</w:t>
      </w:r>
      <w:r>
        <w:rPr>
          <w:i/>
          <w:iCs/>
        </w:rPr>
        <w:t xml:space="preserve">. </w:t>
      </w:r>
    </w:p>
    <w:p w14:paraId="32D6A8B6" w14:textId="2CC8081C" w:rsidR="006C04E1" w:rsidRDefault="006C04E1" w:rsidP="001A0CCF">
      <w:pPr>
        <w:pStyle w:val="Corpodetexto"/>
        <w:rPr>
          <w:rFonts w:ascii="NewsGotT" w:hAnsi="NewsGotT"/>
        </w:rPr>
      </w:pPr>
      <w:r>
        <w:rPr>
          <w:rFonts w:ascii="NewsGotT" w:hAnsi="NewsGotT"/>
        </w:rPr>
        <w:br w:type="page"/>
      </w:r>
    </w:p>
    <w:p w14:paraId="1AE563D2" w14:textId="047A1FFF" w:rsidR="007E7B39" w:rsidRDefault="007E7B39" w:rsidP="007E7B39">
      <w:pPr>
        <w:pStyle w:val="Ttulo2"/>
        <w:rPr>
          <w:rFonts w:ascii="NewsGotT" w:hAnsi="NewsGotT"/>
        </w:rPr>
      </w:pPr>
      <w:bookmarkStart w:id="19" w:name="_Toc75199791"/>
      <w:r>
        <w:rPr>
          <w:rFonts w:ascii="NewsGotT" w:hAnsi="NewsGotT"/>
        </w:rPr>
        <w:lastRenderedPageBreak/>
        <w:t>Planeamento</w:t>
      </w:r>
      <w:bookmarkEnd w:id="19"/>
      <w:r>
        <w:rPr>
          <w:rFonts w:ascii="NewsGotT" w:hAnsi="NewsGotT"/>
        </w:rPr>
        <w:t xml:space="preserve"> </w:t>
      </w:r>
    </w:p>
    <w:p w14:paraId="5C2A30B5" w14:textId="4ED814E1" w:rsidR="006C04E1" w:rsidRPr="006C04E1" w:rsidRDefault="005C2B5E" w:rsidP="005C2B5E">
      <w:pPr>
        <w:pStyle w:val="PhDCorpo"/>
      </w:pPr>
      <w:r>
        <w:tab/>
      </w:r>
      <w:r w:rsidR="006C04E1">
        <w:t xml:space="preserve">Na </w:t>
      </w:r>
      <w:r w:rsidR="006C04E1">
        <w:fldChar w:fldCharType="begin"/>
      </w:r>
      <w:r w:rsidR="006C04E1">
        <w:instrText xml:space="preserve"> REF _Ref63903632 \h </w:instrText>
      </w:r>
      <w:r w:rsidR="006C04E1">
        <w:fldChar w:fldCharType="separate"/>
      </w:r>
      <w:r w:rsidR="00D649F9">
        <w:t xml:space="preserve">Figura </w:t>
      </w:r>
      <w:r w:rsidR="00D649F9">
        <w:rPr>
          <w:noProof/>
        </w:rPr>
        <w:t>1</w:t>
      </w:r>
      <w:r w:rsidR="00D649F9">
        <w:t>.</w:t>
      </w:r>
      <w:r w:rsidR="00D649F9">
        <w:rPr>
          <w:noProof/>
        </w:rPr>
        <w:t>2</w:t>
      </w:r>
      <w:r w:rsidR="006C04E1">
        <w:fldChar w:fldCharType="end"/>
      </w:r>
      <w:r w:rsidR="006C04E1">
        <w:t xml:space="preserve">, mostra-se o diagrama de </w:t>
      </w:r>
      <w:proofErr w:type="spellStart"/>
      <w:r w:rsidR="006C04E1" w:rsidRPr="009E6404">
        <w:rPr>
          <w:i/>
        </w:rPr>
        <w:t>Gantt</w:t>
      </w:r>
      <w:proofErr w:type="spellEnd"/>
      <w:r w:rsidR="006C04E1">
        <w:t xml:space="preserve"> do planeamento inicial elaborado na etapa 0 deste projeto.</w:t>
      </w:r>
      <w:r>
        <w:t xml:space="preserve"> Face às dificuldades encontradas, o planeamento inicial revelou-se demasiado ambicioso. Assim, este teve de ser encurtado, eliminando-se o módulo de controlo remoto. </w:t>
      </w:r>
      <w:r w:rsidR="006C1231">
        <w:t xml:space="preserve">Devido à elevada carga de trabalho desta e outras unidades curriculares, o planeamento inicial foi alterado para o apresentado na </w:t>
      </w:r>
      <w:r>
        <w:fldChar w:fldCharType="begin"/>
      </w:r>
      <w:r>
        <w:instrText xml:space="preserve"> REF _Ref63904370 \h </w:instrText>
      </w:r>
      <w:r>
        <w:fldChar w:fldCharType="separate"/>
      </w:r>
      <w:r w:rsidR="00D649F9">
        <w:t xml:space="preserve">Figura </w:t>
      </w:r>
      <w:r w:rsidR="00D649F9">
        <w:rPr>
          <w:noProof/>
        </w:rPr>
        <w:t>1</w:t>
      </w:r>
      <w:r w:rsidR="00D649F9">
        <w:t>.</w:t>
      </w:r>
      <w:r w:rsidR="00D649F9">
        <w:rPr>
          <w:noProof/>
        </w:rPr>
        <w:t>3</w:t>
      </w:r>
      <w:r>
        <w:fldChar w:fldCharType="end"/>
      </w:r>
      <w:r w:rsidR="006C1231">
        <w:t>.</w:t>
      </w:r>
    </w:p>
    <w:p w14:paraId="451B480F" w14:textId="6B57625D" w:rsidR="006C04E1" w:rsidRDefault="005C2B5E" w:rsidP="006C04E1">
      <w:pPr>
        <w:pStyle w:val="Corpodetexto"/>
        <w:keepNext/>
        <w:spacing w:after="0"/>
      </w:pPr>
      <w:r>
        <w:rPr>
          <w:noProof/>
          <w:lang w:eastAsia="pt-PT"/>
        </w:rPr>
        <w:drawing>
          <wp:inline distT="0" distB="0" distL="0" distR="0" wp14:anchorId="37C0FD97" wp14:editId="362ACC19">
            <wp:extent cx="5738477" cy="2326943"/>
            <wp:effectExtent l="0" t="0" r="0" b="0"/>
            <wp:docPr id="258" name="Imagem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4099" r="4156" b="7013"/>
                    <a:stretch/>
                  </pic:blipFill>
                  <pic:spPr bwMode="auto">
                    <a:xfrm>
                      <a:off x="0" y="0"/>
                      <a:ext cx="5758129" cy="2334912"/>
                    </a:xfrm>
                    <a:prstGeom prst="rect">
                      <a:avLst/>
                    </a:prstGeom>
                    <a:noFill/>
                    <a:ln>
                      <a:noFill/>
                    </a:ln>
                    <a:extLst>
                      <a:ext uri="{53640926-AAD7-44D8-BBD7-CCE9431645EC}">
                        <a14:shadowObscured xmlns:a14="http://schemas.microsoft.com/office/drawing/2010/main"/>
                      </a:ext>
                    </a:extLst>
                  </pic:spPr>
                </pic:pic>
              </a:graphicData>
            </a:graphic>
          </wp:inline>
        </w:drawing>
      </w:r>
    </w:p>
    <w:p w14:paraId="4CF56EBF" w14:textId="42856CF8" w:rsidR="005C2B5E" w:rsidRDefault="006C04E1" w:rsidP="005C2B5E">
      <w:pPr>
        <w:pStyle w:val="PhDLegendaFiguras"/>
      </w:pPr>
      <w:bookmarkStart w:id="20" w:name="_Ref63903632"/>
      <w:bookmarkStart w:id="21" w:name="_Ref63903629"/>
      <w:bookmarkStart w:id="22" w:name="_Toc75199480"/>
      <w:r>
        <w:t xml:space="preserve">Figura </w:t>
      </w:r>
      <w:r w:rsidR="003D34D0">
        <w:fldChar w:fldCharType="begin"/>
      </w:r>
      <w:r w:rsidR="003D34D0">
        <w:instrText xml:space="preserve"> STYLEREF 1 \s </w:instrText>
      </w:r>
      <w:r w:rsidR="003D34D0">
        <w:fldChar w:fldCharType="separate"/>
      </w:r>
      <w:r w:rsidR="00D649F9">
        <w:rPr>
          <w:noProof/>
        </w:rPr>
        <w:t>1</w:t>
      </w:r>
      <w:r w:rsidR="003D34D0">
        <w:rPr>
          <w:noProof/>
        </w:rPr>
        <w:fldChar w:fldCharType="end"/>
      </w:r>
      <w:r w:rsidR="005D5334">
        <w:t>.</w:t>
      </w:r>
      <w:r w:rsidR="003D34D0">
        <w:fldChar w:fldCharType="begin"/>
      </w:r>
      <w:r w:rsidR="003D34D0">
        <w:instrText xml:space="preserve"> S</w:instrText>
      </w:r>
      <w:r w:rsidR="003D34D0">
        <w:instrText xml:space="preserve">EQ Figura \* ARABIC \s 1 </w:instrText>
      </w:r>
      <w:r w:rsidR="003D34D0">
        <w:fldChar w:fldCharType="separate"/>
      </w:r>
      <w:r w:rsidR="00D649F9">
        <w:rPr>
          <w:noProof/>
        </w:rPr>
        <w:t>2</w:t>
      </w:r>
      <w:r w:rsidR="003D34D0">
        <w:rPr>
          <w:noProof/>
        </w:rPr>
        <w:fldChar w:fldCharType="end"/>
      </w:r>
      <w:bookmarkEnd w:id="20"/>
      <w:r>
        <w:t xml:space="preserve"> - Diagrama de </w:t>
      </w:r>
      <w:proofErr w:type="spellStart"/>
      <w:r w:rsidRPr="009E6404">
        <w:rPr>
          <w:i/>
        </w:rPr>
        <w:t>Gantt</w:t>
      </w:r>
      <w:proofErr w:type="spellEnd"/>
      <w:r>
        <w:t xml:space="preserve"> do planeamento inicial</w:t>
      </w:r>
      <w:bookmarkEnd w:id="21"/>
      <w:r w:rsidR="00BE53BE">
        <w:t>.</w:t>
      </w:r>
      <w:bookmarkEnd w:id="22"/>
    </w:p>
    <w:p w14:paraId="4525117A" w14:textId="23B24C02" w:rsidR="007E7B39" w:rsidRDefault="006C1231" w:rsidP="006C04E1">
      <w:pPr>
        <w:pStyle w:val="Corpodetexto"/>
        <w:keepNext/>
        <w:spacing w:before="240" w:after="0"/>
        <w:jc w:val="center"/>
      </w:pPr>
      <w:r>
        <w:rPr>
          <w:noProof/>
        </w:rPr>
        <w:drawing>
          <wp:inline distT="0" distB="0" distL="0" distR="0" wp14:anchorId="5A30DAFD" wp14:editId="0B5FD5AF">
            <wp:extent cx="5676870" cy="2019632"/>
            <wp:effectExtent l="0" t="0" r="635" b="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3797" r="5102" b="7312"/>
                    <a:stretch/>
                  </pic:blipFill>
                  <pic:spPr bwMode="auto">
                    <a:xfrm>
                      <a:off x="0" y="0"/>
                      <a:ext cx="5799193" cy="2063150"/>
                    </a:xfrm>
                    <a:prstGeom prst="rect">
                      <a:avLst/>
                    </a:prstGeom>
                    <a:noFill/>
                    <a:ln>
                      <a:noFill/>
                    </a:ln>
                    <a:extLst>
                      <a:ext uri="{53640926-AAD7-44D8-BBD7-CCE9431645EC}">
                        <a14:shadowObscured xmlns:a14="http://schemas.microsoft.com/office/drawing/2010/main"/>
                      </a:ext>
                    </a:extLst>
                  </pic:spPr>
                </pic:pic>
              </a:graphicData>
            </a:graphic>
          </wp:inline>
        </w:drawing>
      </w:r>
    </w:p>
    <w:p w14:paraId="042B8E4B" w14:textId="576EF5D2" w:rsidR="00A6066A" w:rsidRDefault="007E7B39" w:rsidP="007E7B39">
      <w:pPr>
        <w:pStyle w:val="PhDLegendaFiguras"/>
      </w:pPr>
      <w:bookmarkStart w:id="23" w:name="_Ref63904370"/>
      <w:bookmarkStart w:id="24" w:name="_Toc75199481"/>
      <w:commentRangeStart w:id="25"/>
      <w:r>
        <w:t xml:space="preserve">Figura </w:t>
      </w:r>
      <w:r w:rsidR="003D34D0">
        <w:fldChar w:fldCharType="begin"/>
      </w:r>
      <w:r w:rsidR="003D34D0">
        <w:instrText xml:space="preserve"> STYLEREF 1 \s </w:instrText>
      </w:r>
      <w:r w:rsidR="003D34D0">
        <w:fldChar w:fldCharType="separate"/>
      </w:r>
      <w:r w:rsidR="00D649F9">
        <w:rPr>
          <w:noProof/>
        </w:rPr>
        <w:t>1</w:t>
      </w:r>
      <w:r w:rsidR="003D34D0">
        <w:rPr>
          <w:noProof/>
        </w:rPr>
        <w:fldChar w:fldCharType="end"/>
      </w:r>
      <w:r w:rsidR="005D5334">
        <w:t>.</w:t>
      </w:r>
      <w:r w:rsidR="003D34D0">
        <w:fldChar w:fldCharType="begin"/>
      </w:r>
      <w:r w:rsidR="003D34D0">
        <w:instrText xml:space="preserve"> SEQ Figura \* ARABIC \s 1 </w:instrText>
      </w:r>
      <w:r w:rsidR="003D34D0">
        <w:fldChar w:fldCharType="separate"/>
      </w:r>
      <w:r w:rsidR="00D649F9">
        <w:rPr>
          <w:noProof/>
        </w:rPr>
        <w:t>3</w:t>
      </w:r>
      <w:r w:rsidR="003D34D0">
        <w:rPr>
          <w:noProof/>
        </w:rPr>
        <w:fldChar w:fldCharType="end"/>
      </w:r>
      <w:bookmarkEnd w:id="23"/>
      <w:r>
        <w:t xml:space="preserve"> - </w:t>
      </w:r>
      <w:r w:rsidRPr="00776D85">
        <w:t xml:space="preserve">Diagrama de </w:t>
      </w:r>
      <w:proofErr w:type="spellStart"/>
      <w:r w:rsidRPr="009E6404">
        <w:rPr>
          <w:i/>
        </w:rPr>
        <w:t>Gantt</w:t>
      </w:r>
      <w:proofErr w:type="spellEnd"/>
      <w:r>
        <w:t xml:space="preserve"> do planeamento revisto</w:t>
      </w:r>
      <w:r w:rsidR="00BE53BE">
        <w:t>.</w:t>
      </w:r>
      <w:commentRangeEnd w:id="25"/>
      <w:r w:rsidR="00307B9A">
        <w:rPr>
          <w:rStyle w:val="Refdecomentrio"/>
          <w:bCs w:val="0"/>
        </w:rPr>
        <w:commentReference w:id="25"/>
      </w:r>
      <w:bookmarkEnd w:id="24"/>
    </w:p>
    <w:p w14:paraId="2B7FAA4F" w14:textId="77777777" w:rsidR="00C11ABF" w:rsidRDefault="00C11ABF" w:rsidP="007E7B39">
      <w:pPr>
        <w:pStyle w:val="Corpodetexto"/>
        <w:rPr>
          <w:rFonts w:ascii="NewsGotT" w:hAnsi="NewsGotT"/>
        </w:rPr>
      </w:pPr>
    </w:p>
    <w:p w14:paraId="13647644" w14:textId="47749B38" w:rsidR="0030507B" w:rsidRDefault="0030507B" w:rsidP="007E7B39">
      <w:pPr>
        <w:pStyle w:val="Corpodetexto"/>
        <w:rPr>
          <w:rFonts w:ascii="NewsGotT" w:hAnsi="NewsGotT"/>
        </w:rPr>
        <w:sectPr w:rsidR="0030507B" w:rsidSect="0030507B">
          <w:headerReference w:type="default" r:id="rId29"/>
          <w:footerReference w:type="default" r:id="rId30"/>
          <w:type w:val="oddPage"/>
          <w:pgSz w:w="11907" w:h="16840" w:code="9"/>
          <w:pgMar w:top="1134" w:right="1418" w:bottom="1134" w:left="1418" w:header="567" w:footer="57" w:gutter="0"/>
          <w:pgNumType w:chapSep="emDash"/>
          <w:cols w:space="720"/>
          <w:docGrid w:linePitch="272"/>
        </w:sectPr>
      </w:pPr>
    </w:p>
    <w:p w14:paraId="498BADA7" w14:textId="55DB0507" w:rsidR="00437DBF" w:rsidRPr="00B66544" w:rsidRDefault="009D22A2" w:rsidP="00626C7F">
      <w:pPr>
        <w:pStyle w:val="Ttulo1"/>
        <w:rPr>
          <w:rFonts w:ascii="NewsGotT" w:hAnsi="NewsGotT"/>
        </w:rPr>
      </w:pPr>
      <w:bookmarkStart w:id="26" w:name="_Hlk63587395"/>
      <w:r w:rsidRPr="00B66544">
        <w:rPr>
          <w:rFonts w:ascii="NewsGotT" w:hAnsi="NewsGotT"/>
        </w:rPr>
        <w:lastRenderedPageBreak/>
        <w:br/>
      </w:r>
      <w:r w:rsidRPr="00B66544">
        <w:rPr>
          <w:rFonts w:ascii="NewsGotT" w:hAnsi="NewsGotT"/>
        </w:rPr>
        <w:br/>
      </w:r>
      <w:bookmarkStart w:id="27" w:name="_Toc75199792"/>
      <w:r w:rsidR="004A0173">
        <w:rPr>
          <w:rFonts w:ascii="NewsGotT" w:hAnsi="NewsGotT"/>
        </w:rPr>
        <w:t xml:space="preserve">Arquitetura e </w:t>
      </w:r>
      <w:r w:rsidR="00431A45">
        <w:rPr>
          <w:rFonts w:ascii="NewsGotT" w:hAnsi="NewsGotT"/>
        </w:rPr>
        <w:t>M</w:t>
      </w:r>
      <w:r w:rsidR="004A0173">
        <w:rPr>
          <w:rFonts w:ascii="NewsGotT" w:hAnsi="NewsGotT"/>
        </w:rPr>
        <w:t>ódulos</w:t>
      </w:r>
      <w:r w:rsidR="00431A45">
        <w:rPr>
          <w:rFonts w:ascii="NewsGotT" w:hAnsi="NewsGotT"/>
        </w:rPr>
        <w:t xml:space="preserve"> Utilizados</w:t>
      </w:r>
      <w:bookmarkEnd w:id="27"/>
    </w:p>
    <w:p w14:paraId="0E91C9FF" w14:textId="6256B581" w:rsidR="00437DBF" w:rsidRDefault="00437DBF" w:rsidP="00626C7F">
      <w:pPr>
        <w:pStyle w:val="Ttulo2"/>
        <w:rPr>
          <w:rFonts w:ascii="NewsGotT" w:hAnsi="NewsGotT"/>
        </w:rPr>
      </w:pPr>
      <w:bookmarkStart w:id="28" w:name="_Toc398112298"/>
      <w:bookmarkStart w:id="29" w:name="_Toc471578936"/>
      <w:bookmarkStart w:id="30" w:name="_Toc75199793"/>
      <w:bookmarkEnd w:id="26"/>
      <w:r w:rsidRPr="00B66544">
        <w:rPr>
          <w:rFonts w:ascii="NewsGotT" w:hAnsi="NewsGotT"/>
        </w:rPr>
        <w:t>Introdução</w:t>
      </w:r>
      <w:bookmarkEnd w:id="28"/>
      <w:bookmarkEnd w:id="29"/>
      <w:bookmarkEnd w:id="30"/>
    </w:p>
    <w:p w14:paraId="555512E3" w14:textId="2D36FDE0" w:rsidR="001E3E77" w:rsidRPr="00FA345D" w:rsidRDefault="00C24241" w:rsidP="001E3E77">
      <w:pPr>
        <w:pStyle w:val="PhDCorpo"/>
      </w:pPr>
      <w:r>
        <w:tab/>
      </w:r>
      <w:r w:rsidR="001E3E77">
        <w:t xml:space="preserve">O principal objetivo do DWR é </w:t>
      </w:r>
      <w:r w:rsidR="001E3E77" w:rsidRPr="009C08F4">
        <w:t>auxiliar na distribuição de bens</w:t>
      </w:r>
      <w:r w:rsidR="001E3E77">
        <w:t xml:space="preserve"> a várias pessoas, sendo </w:t>
      </w:r>
      <w:r w:rsidR="001E3E77" w:rsidRPr="00D422D2">
        <w:t>controlado</w:t>
      </w:r>
      <w:r w:rsidR="001E3E77">
        <w:t xml:space="preserve"> por um responsável. </w:t>
      </w:r>
      <w:r w:rsidR="001E3E77" w:rsidRPr="00FA345D">
        <w:t>Na</w:t>
      </w:r>
      <w:r w:rsidR="001E3E77">
        <w:t xml:space="preserve"> </w:t>
      </w:r>
      <w:r w:rsidR="001E3E77">
        <w:rPr>
          <w:highlight w:val="yellow"/>
        </w:rPr>
        <w:fldChar w:fldCharType="begin"/>
      </w:r>
      <w:r w:rsidR="001E3E77">
        <w:instrText xml:space="preserve"> REF _Ref74945104 \h </w:instrText>
      </w:r>
      <w:r w:rsidR="001E3E77">
        <w:rPr>
          <w:highlight w:val="yellow"/>
        </w:rPr>
      </w:r>
      <w:r w:rsidR="001E3E77">
        <w:rPr>
          <w:highlight w:val="yellow"/>
        </w:rPr>
        <w:fldChar w:fldCharType="separate"/>
      </w:r>
      <w:r w:rsidR="00D649F9" w:rsidRPr="001E3E77">
        <w:rPr>
          <w:rStyle w:val="PhDLegendaFigurasCarter"/>
        </w:rPr>
        <w:t>Figura</w:t>
      </w:r>
      <w:r w:rsidR="00D649F9">
        <w:rPr>
          <w:rStyle w:val="PhDLegendaFigurasCarter"/>
        </w:rPr>
        <w:t> </w:t>
      </w:r>
      <w:r w:rsidR="00D649F9">
        <w:rPr>
          <w:rStyle w:val="PhDLegendaFigurasCarter"/>
          <w:noProof/>
        </w:rPr>
        <w:t>2</w:t>
      </w:r>
      <w:r w:rsidR="00D649F9">
        <w:rPr>
          <w:rStyle w:val="PhDLegendaFigurasCarter"/>
        </w:rPr>
        <w:t>.</w:t>
      </w:r>
      <w:r w:rsidR="00D649F9">
        <w:rPr>
          <w:rStyle w:val="PhDLegendaFigurasCarter"/>
          <w:noProof/>
        </w:rPr>
        <w:t>1</w:t>
      </w:r>
      <w:r w:rsidR="001E3E77">
        <w:rPr>
          <w:highlight w:val="yellow"/>
        </w:rPr>
        <w:fldChar w:fldCharType="end"/>
      </w:r>
      <w:r w:rsidR="001E3E77" w:rsidRPr="00FA345D">
        <w:t>, é apresentado o diagrama geral das principais interações do DWR. Considere</w:t>
      </w:r>
      <w:r w:rsidR="001E3E77">
        <w:noBreakHyphen/>
      </w:r>
      <w:r w:rsidR="001E3E77" w:rsidRPr="00FA345D">
        <w:t xml:space="preserve">se o operador como o </w:t>
      </w:r>
      <w:r w:rsidR="003A7DAB">
        <w:t xml:space="preserve">funcionário </w:t>
      </w:r>
      <w:r w:rsidR="001E3E77" w:rsidRPr="00FA345D">
        <w:t>responsável pelo DWR e o utilizador como a pessoa à qual se destinam os bens.</w:t>
      </w:r>
    </w:p>
    <w:p w14:paraId="4B860B24" w14:textId="6E8B9118" w:rsidR="001E3E77" w:rsidRDefault="006B4BC3" w:rsidP="009E6404">
      <w:pPr>
        <w:pStyle w:val="PhDFigura"/>
      </w:pPr>
      <w:r>
        <w:rPr>
          <w:noProof/>
        </w:rPr>
        <w:drawing>
          <wp:inline distT="0" distB="0" distL="0" distR="0" wp14:anchorId="38D5BA3A" wp14:editId="778CC5C2">
            <wp:extent cx="5752465" cy="2668905"/>
            <wp:effectExtent l="0" t="0" r="635" b="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52465" cy="2668905"/>
                    </a:xfrm>
                    <a:prstGeom prst="rect">
                      <a:avLst/>
                    </a:prstGeom>
                    <a:noFill/>
                    <a:ln>
                      <a:noFill/>
                    </a:ln>
                  </pic:spPr>
                </pic:pic>
              </a:graphicData>
            </a:graphic>
          </wp:inline>
        </w:drawing>
      </w:r>
    </w:p>
    <w:p w14:paraId="3EF94DD7" w14:textId="1F8BA3E4" w:rsidR="00BA453D" w:rsidRDefault="001E3E77" w:rsidP="001E3E77">
      <w:pPr>
        <w:pStyle w:val="PhDLegendaFiguras"/>
      </w:pPr>
      <w:bookmarkStart w:id="31" w:name="_Ref74945104"/>
      <w:bookmarkStart w:id="32" w:name="_Toc75199482"/>
      <w:r w:rsidRPr="001E3E77">
        <w:rPr>
          <w:rStyle w:val="PhDLegendaFigurasCarter"/>
        </w:rPr>
        <w:t>Figura</w:t>
      </w:r>
      <w:r w:rsidR="00307B9A">
        <w:rPr>
          <w:rStyle w:val="PhDLegendaFigurasCarter"/>
        </w:rPr>
        <w:t> </w:t>
      </w:r>
      <w:r w:rsidR="005D5334">
        <w:rPr>
          <w:rStyle w:val="PhDLegendaFigurasCarter"/>
        </w:rPr>
        <w:fldChar w:fldCharType="begin"/>
      </w:r>
      <w:r w:rsidR="005D5334">
        <w:rPr>
          <w:rStyle w:val="PhDLegendaFigurasCarter"/>
        </w:rPr>
        <w:instrText xml:space="preserve"> STYLEREF 1 \s </w:instrText>
      </w:r>
      <w:r w:rsidR="005D5334">
        <w:rPr>
          <w:rStyle w:val="PhDLegendaFigurasCarter"/>
        </w:rPr>
        <w:fldChar w:fldCharType="separate"/>
      </w:r>
      <w:r w:rsidR="00D649F9">
        <w:rPr>
          <w:rStyle w:val="PhDLegendaFigurasCarter"/>
          <w:noProof/>
        </w:rPr>
        <w:t>2</w:t>
      </w:r>
      <w:r w:rsidR="005D5334">
        <w:rPr>
          <w:rStyle w:val="PhDLegendaFigurasCarter"/>
        </w:rPr>
        <w:fldChar w:fldCharType="end"/>
      </w:r>
      <w:r w:rsidR="005D5334">
        <w:rPr>
          <w:rStyle w:val="PhDLegendaFigurasCarter"/>
        </w:rPr>
        <w:t>.</w:t>
      </w:r>
      <w:r w:rsidR="005D5334">
        <w:rPr>
          <w:rStyle w:val="PhDLegendaFigurasCarter"/>
        </w:rPr>
        <w:fldChar w:fldCharType="begin"/>
      </w:r>
      <w:r w:rsidR="005D5334">
        <w:rPr>
          <w:rStyle w:val="PhDLegendaFigurasCarter"/>
        </w:rPr>
        <w:instrText xml:space="preserve"> SEQ Figura \* ARABIC \s 1 </w:instrText>
      </w:r>
      <w:r w:rsidR="005D5334">
        <w:rPr>
          <w:rStyle w:val="PhDLegendaFigurasCarter"/>
        </w:rPr>
        <w:fldChar w:fldCharType="separate"/>
      </w:r>
      <w:r w:rsidR="00D649F9">
        <w:rPr>
          <w:rStyle w:val="PhDLegendaFigurasCarter"/>
          <w:noProof/>
        </w:rPr>
        <w:t>1</w:t>
      </w:r>
      <w:r w:rsidR="005D5334">
        <w:rPr>
          <w:rStyle w:val="PhDLegendaFigurasCarter"/>
        </w:rPr>
        <w:fldChar w:fldCharType="end"/>
      </w:r>
      <w:bookmarkEnd w:id="31"/>
      <w:r w:rsidRPr="001E3E77">
        <w:rPr>
          <w:rStyle w:val="PhDLegendaFigurasCarter"/>
        </w:rPr>
        <w:t xml:space="preserve"> - Diagrama geral das principais interações no sistema</w:t>
      </w:r>
      <w:r>
        <w:t>.</w:t>
      </w:r>
      <w:bookmarkEnd w:id="32"/>
    </w:p>
    <w:p w14:paraId="71890E3C" w14:textId="510F1F25" w:rsidR="001E3E77" w:rsidRDefault="001E3E77" w:rsidP="001E3E77">
      <w:pPr>
        <w:pStyle w:val="PhDCorpo"/>
      </w:pPr>
      <w:r>
        <w:tab/>
        <w:t xml:space="preserve">O operador deve enviar instruções para o robô, via </w:t>
      </w:r>
      <w:r w:rsidRPr="00D422D2">
        <w:rPr>
          <w:i/>
          <w:iCs/>
        </w:rPr>
        <w:t xml:space="preserve">Bluetooth, </w:t>
      </w:r>
      <w:r w:rsidR="0083573C" w:rsidRPr="00D422D2">
        <w:t>através de uma aplicação,</w:t>
      </w:r>
      <w:r w:rsidR="0083573C">
        <w:t xml:space="preserve"> </w:t>
      </w:r>
      <w:r>
        <w:t xml:space="preserve">selecionando a rota que pretende que este efetue. Após isto, o operador pode iniciar o movimento do DWR, pressionando o botão de pressão presente na lateral </w:t>
      </w:r>
      <w:r w:rsidR="009113E8">
        <w:t>deste</w:t>
      </w:r>
      <w:r>
        <w:t>. Este botão também é usado pelo utilizador, que</w:t>
      </w:r>
      <w:r w:rsidR="004475F7">
        <w:t>,</w:t>
      </w:r>
      <w:r>
        <w:t xml:space="preserve"> depois de levantar os bens a si relativos, pode premi</w:t>
      </w:r>
      <w:r w:rsidR="004475F7">
        <w:t>-lo</w:t>
      </w:r>
      <w:r w:rsidR="009113E8">
        <w:t xml:space="preserve">, permitindo </w:t>
      </w:r>
      <w:r w:rsidR="004475F7">
        <w:t>ao</w:t>
      </w:r>
      <w:r w:rsidR="009113E8">
        <w:t xml:space="preserve"> robô </w:t>
      </w:r>
      <w:r>
        <w:t>continuar o seu percurso. Além disso</w:t>
      </w:r>
      <w:r w:rsidR="00E21F95">
        <w:t>,</w:t>
      </w:r>
      <w:r>
        <w:t xml:space="preserve"> o DWR envia informações para o operador, de modo que este possa monitorizar o seu estado de funcionamento.</w:t>
      </w:r>
    </w:p>
    <w:p w14:paraId="31F4028B" w14:textId="1753A74D" w:rsidR="001E3E77" w:rsidRDefault="001E3E77" w:rsidP="001E3E77">
      <w:pPr>
        <w:pStyle w:val="PhDCorpo"/>
      </w:pPr>
      <w:r>
        <w:tab/>
      </w:r>
      <w:r w:rsidR="003A7DAB" w:rsidRPr="003A7DAB">
        <w:t>O DWR é estruturado em diferentes blocos. Os blocos de comunicação e botão permitem a interação entre o robô e o operador / utilizador. Estes</w:t>
      </w:r>
      <w:r w:rsidR="003A7DAB">
        <w:t xml:space="preserve"> blocos relacionam-se com a lógica desenvolvida para controlar os estados do robô, através de uma máquina de estados. </w:t>
      </w:r>
      <w:r w:rsidR="00307B9A">
        <w:t xml:space="preserve">Tal como apresentado na </w:t>
      </w:r>
      <w:r w:rsidR="00307B9A">
        <w:rPr>
          <w:highlight w:val="yellow"/>
        </w:rPr>
        <w:lastRenderedPageBreak/>
        <w:fldChar w:fldCharType="begin"/>
      </w:r>
      <w:r w:rsidR="00307B9A">
        <w:instrText xml:space="preserve"> REF _Ref74945104 \h </w:instrText>
      </w:r>
      <w:r w:rsidR="00307B9A">
        <w:rPr>
          <w:highlight w:val="yellow"/>
        </w:rPr>
      </w:r>
      <w:r w:rsidR="00307B9A">
        <w:rPr>
          <w:highlight w:val="yellow"/>
        </w:rPr>
        <w:fldChar w:fldCharType="separate"/>
      </w:r>
      <w:r w:rsidR="00D649F9" w:rsidRPr="001E3E77">
        <w:rPr>
          <w:rStyle w:val="PhDLegendaFigurasCarter"/>
        </w:rPr>
        <w:t>Figura</w:t>
      </w:r>
      <w:r w:rsidR="00D649F9">
        <w:rPr>
          <w:rStyle w:val="PhDLegendaFigurasCarter"/>
        </w:rPr>
        <w:t> </w:t>
      </w:r>
      <w:r w:rsidR="00D649F9">
        <w:rPr>
          <w:rStyle w:val="PhDLegendaFigurasCarter"/>
          <w:noProof/>
        </w:rPr>
        <w:t>2</w:t>
      </w:r>
      <w:r w:rsidR="00D649F9">
        <w:rPr>
          <w:rStyle w:val="PhDLegendaFigurasCarter"/>
        </w:rPr>
        <w:t>.</w:t>
      </w:r>
      <w:r w:rsidR="00D649F9">
        <w:rPr>
          <w:rStyle w:val="PhDLegendaFigurasCarter"/>
          <w:noProof/>
        </w:rPr>
        <w:t>1</w:t>
      </w:r>
      <w:r w:rsidR="00307B9A">
        <w:rPr>
          <w:highlight w:val="yellow"/>
        </w:rPr>
        <w:fldChar w:fldCharType="end"/>
      </w:r>
      <w:r w:rsidR="00307B9A">
        <w:t>, o</w:t>
      </w:r>
      <w:r w:rsidR="003A7DAB">
        <w:t>s diferentes estados de funcionamento do robô são</w:t>
      </w:r>
      <w:r w:rsidR="00307B9A">
        <w:t xml:space="preserve"> os seguintes:</w:t>
      </w:r>
      <w:r w:rsidR="003A7DAB">
        <w:t xml:space="preserve"> </w:t>
      </w:r>
      <w:r w:rsidR="003A7DAB" w:rsidRPr="00C73126">
        <w:t>S_STOPPED, S_RECEIVE, S_FLW_LINE, S_RD_RFID, S_NEXT_MOV, S_ROTATE e S_ERROR.</w:t>
      </w:r>
      <w:r w:rsidR="003A7DAB">
        <w:t xml:space="preserve"> No estado S_STOPPED, </w:t>
      </w:r>
      <w:r w:rsidR="003A7DAB" w:rsidRPr="00C73126">
        <w:t>o DWR está parado à espera de algum estímulo</w:t>
      </w:r>
      <w:r w:rsidR="003A7DAB">
        <w:t xml:space="preserve">. </w:t>
      </w:r>
      <w:r w:rsidR="003A7DAB" w:rsidRPr="00C73126">
        <w:t xml:space="preserve">O </w:t>
      </w:r>
      <w:r w:rsidR="003A7DAB">
        <w:t xml:space="preserve">estado </w:t>
      </w:r>
      <w:r w:rsidR="003A7DAB" w:rsidRPr="00C73126">
        <w:t>S_RECEIVE dedica</w:t>
      </w:r>
      <w:r w:rsidR="003A7DAB">
        <w:noBreakHyphen/>
      </w:r>
      <w:r w:rsidR="003A7DAB" w:rsidRPr="00C73126">
        <w:t xml:space="preserve">se à </w:t>
      </w:r>
      <w:r w:rsidR="003A7DAB">
        <w:t xml:space="preserve">escolha </w:t>
      </w:r>
      <w:r w:rsidR="003A7DAB" w:rsidRPr="00C73126">
        <w:t>de novas rotas</w:t>
      </w:r>
      <w:r w:rsidR="003A7DAB">
        <w:t xml:space="preserve">, através da </w:t>
      </w:r>
      <w:r w:rsidR="003A7DAB" w:rsidRPr="00C73126">
        <w:t xml:space="preserve">comunicação entre </w:t>
      </w:r>
      <w:r w:rsidR="003A7DAB">
        <w:t>o</w:t>
      </w:r>
      <w:r w:rsidR="003A7DAB" w:rsidRPr="00C73126">
        <w:t xml:space="preserve"> </w:t>
      </w:r>
      <w:r w:rsidR="003A7DAB">
        <w:t>operador</w:t>
      </w:r>
      <w:r w:rsidR="003A7DAB" w:rsidRPr="00C73126">
        <w:t xml:space="preserve"> e o robô.</w:t>
      </w:r>
      <w:r w:rsidR="003A7DAB">
        <w:t xml:space="preserve"> O</w:t>
      </w:r>
      <w:r w:rsidR="003A7DAB" w:rsidRPr="00C73126">
        <w:t xml:space="preserve"> </w:t>
      </w:r>
      <w:r w:rsidR="003A7DAB">
        <w:t xml:space="preserve">estado </w:t>
      </w:r>
      <w:r w:rsidR="003A7DAB" w:rsidRPr="00C73126">
        <w:t xml:space="preserve">S_FLW_LINE </w:t>
      </w:r>
      <w:r w:rsidR="003A7DAB">
        <w:t xml:space="preserve">implementa o controlo do seguidor </w:t>
      </w:r>
      <w:r w:rsidR="003A7DAB" w:rsidRPr="00C73126">
        <w:t>de linha.</w:t>
      </w:r>
      <w:r w:rsidR="003A7DAB">
        <w:t xml:space="preserve"> </w:t>
      </w:r>
      <w:r w:rsidR="003A7DAB" w:rsidRPr="006E2092">
        <w:t>O</w:t>
      </w:r>
      <w:r w:rsidR="003A7DAB">
        <w:t xml:space="preserve"> estado</w:t>
      </w:r>
      <w:r w:rsidR="003A7DAB" w:rsidRPr="006E2092">
        <w:t xml:space="preserve"> S_RD_RFID é responsável pela leitura de um cartão RFID de identificação unívoca </w:t>
      </w:r>
      <w:r w:rsidR="003A7DAB">
        <w:t xml:space="preserve">de </w:t>
      </w:r>
      <w:r w:rsidR="003A7DAB" w:rsidRPr="006E2092">
        <w:t xml:space="preserve">cada </w:t>
      </w:r>
      <w:r w:rsidR="003A7DAB">
        <w:t xml:space="preserve">quarto e </w:t>
      </w:r>
      <w:r w:rsidR="003A7DAB" w:rsidRPr="006E2092">
        <w:t>cruzamento.</w:t>
      </w:r>
      <w:r w:rsidR="003A7DAB">
        <w:t xml:space="preserve"> </w:t>
      </w:r>
      <w:r w:rsidR="003A7DAB" w:rsidRPr="006E2092">
        <w:t>O</w:t>
      </w:r>
      <w:r w:rsidR="003A7DAB">
        <w:t xml:space="preserve"> estado</w:t>
      </w:r>
      <w:r w:rsidR="003A7DAB" w:rsidRPr="006E2092">
        <w:t xml:space="preserve"> S_NEXT_MOV é um estado de decisão</w:t>
      </w:r>
      <w:r w:rsidR="003A7DAB">
        <w:t>,</w:t>
      </w:r>
      <w:r w:rsidR="003A7DAB" w:rsidRPr="006E2092">
        <w:t xml:space="preserve"> responsável por </w:t>
      </w:r>
      <w:r w:rsidR="003A7DAB">
        <w:t xml:space="preserve">fazer transitar o robô para um estado </w:t>
      </w:r>
      <w:r w:rsidR="003A7DAB" w:rsidRPr="006E2092">
        <w:t>que esteja de acordo com o percurso a realizar.</w:t>
      </w:r>
      <w:r w:rsidR="003A7DAB">
        <w:t xml:space="preserve"> </w:t>
      </w:r>
      <w:r w:rsidR="003A7DAB" w:rsidRPr="00A24DC2">
        <w:t xml:space="preserve">O </w:t>
      </w:r>
      <w:r w:rsidR="003A7DAB">
        <w:t xml:space="preserve">estado S_ROTATE executa o controlo da mudança de direção do robô. O estado </w:t>
      </w:r>
      <w:r w:rsidR="003A7DAB" w:rsidRPr="006E2092">
        <w:t xml:space="preserve">S_ERROR </w:t>
      </w:r>
      <w:r w:rsidR="003A7DAB">
        <w:t>é o estado para o qual o robô transita aquando da ocorrência de um erro que comprometa o normal funcionamento do sistema, informando o operador do sucedido.</w:t>
      </w:r>
    </w:p>
    <w:p w14:paraId="3D3571EF" w14:textId="35FF2034" w:rsidR="001E3E77" w:rsidRDefault="001E3E77" w:rsidP="001E3E77">
      <w:pPr>
        <w:pStyle w:val="PhDCorpo"/>
      </w:pPr>
      <w:r>
        <w:tab/>
      </w:r>
      <w:r w:rsidR="003A7DAB">
        <w:t xml:space="preserve">A camada de interação com o </w:t>
      </w:r>
      <w:r w:rsidR="003A7DAB" w:rsidRPr="009E6404">
        <w:rPr>
          <w:iCs/>
        </w:rPr>
        <w:t>hardware</w:t>
      </w:r>
      <w:r w:rsidR="003A7DAB">
        <w:t xml:space="preserve"> é composta por sensores e atuadores. As saídas dos sensores de obstáculos, de linha, de paragem e do leitor RFID são utilizadas nos estados S_STOPPED, </w:t>
      </w:r>
      <w:r w:rsidR="003A7DAB" w:rsidRPr="00C73126">
        <w:t>S_FLW_LINE, S_RD_RFID</w:t>
      </w:r>
      <w:r w:rsidR="003A7DAB">
        <w:t xml:space="preserve"> e </w:t>
      </w:r>
      <w:r w:rsidR="003A7DAB" w:rsidRPr="00C73126">
        <w:t>S_ROTATE</w:t>
      </w:r>
      <w:r w:rsidR="003A7DAB">
        <w:t xml:space="preserve">. Os atuadores – motores – são controlados nos estados </w:t>
      </w:r>
      <w:r w:rsidR="003A7DAB" w:rsidRPr="00C73126">
        <w:t>S_FLW_LINE</w:t>
      </w:r>
      <w:r w:rsidR="003A7DAB">
        <w:t xml:space="preserve"> e </w:t>
      </w:r>
      <w:r w:rsidR="003A7DAB" w:rsidRPr="00C73126">
        <w:t>S_ROTATE</w:t>
      </w:r>
      <w:r w:rsidR="003A7DAB">
        <w:t>.</w:t>
      </w:r>
    </w:p>
    <w:p w14:paraId="7399EE48" w14:textId="22A8D721" w:rsidR="00740EB7" w:rsidRDefault="00867431" w:rsidP="00740EB7">
      <w:pPr>
        <w:pStyle w:val="Ttulo2"/>
        <w:rPr>
          <w:rFonts w:ascii="NewsGotT" w:hAnsi="NewsGotT"/>
        </w:rPr>
      </w:pPr>
      <w:bookmarkStart w:id="33" w:name="_Toc75199794"/>
      <w:r>
        <w:rPr>
          <w:rFonts w:ascii="NewsGotT" w:hAnsi="NewsGotT"/>
        </w:rPr>
        <w:t>Sensores</w:t>
      </w:r>
      <w:bookmarkEnd w:id="33"/>
    </w:p>
    <w:p w14:paraId="255BE920" w14:textId="77777777" w:rsidR="003A7DAB" w:rsidRDefault="001E3E77" w:rsidP="003A7DAB">
      <w:pPr>
        <w:pStyle w:val="PhDCorpo"/>
      </w:pPr>
      <w:r>
        <w:tab/>
      </w:r>
      <w:r w:rsidR="003A7DAB" w:rsidRPr="00441B62">
        <w:t xml:space="preserve">Um sensor é um dispositivo que responde a um estímulo </w:t>
      </w:r>
      <w:r w:rsidR="003A7DAB">
        <w:t xml:space="preserve">do ambiente, </w:t>
      </w:r>
      <w:r w:rsidR="003A7DAB" w:rsidRPr="00441B62">
        <w:t>físico ou químico</w:t>
      </w:r>
      <w:r w:rsidR="003A7DAB">
        <w:t>,</w:t>
      </w:r>
      <w:r w:rsidR="003A7DAB" w:rsidRPr="00441B62">
        <w:t xml:space="preserve"> produzindo um sinal que pode ser transformado </w:t>
      </w:r>
      <w:r w:rsidR="003A7DAB">
        <w:t>n</w:t>
      </w:r>
      <w:r w:rsidR="003A7DAB" w:rsidRPr="00441B62">
        <w:t>outra grandeza física para fins de medição</w:t>
      </w:r>
      <w:r w:rsidR="003A7DAB">
        <w:t xml:space="preserve">. </w:t>
      </w:r>
    </w:p>
    <w:p w14:paraId="4251CFC0" w14:textId="4AF072C1" w:rsidR="00031108" w:rsidRPr="00031108" w:rsidRDefault="003A7DAB" w:rsidP="00031108">
      <w:pPr>
        <w:pStyle w:val="PhDCorpo"/>
      </w:pPr>
      <w:r>
        <w:tab/>
        <w:t xml:space="preserve">No DWR, foram usados sensores infravermelhos, </w:t>
      </w:r>
      <w:r w:rsidRPr="000F62DA">
        <w:t>muito utilizados</w:t>
      </w:r>
      <w:r>
        <w:t xml:space="preserve"> em aplicações que envolvem leitura e deteção de proximidade. Estes usam a </w:t>
      </w:r>
      <w:r w:rsidRPr="000F62DA">
        <w:t>luz infravermelha,</w:t>
      </w:r>
      <w:r>
        <w:t xml:space="preserve"> que é </w:t>
      </w:r>
      <w:r w:rsidRPr="000F62DA">
        <w:t>uma radiação eletromagnética</w:t>
      </w:r>
      <w:r>
        <w:t xml:space="preserve">, de </w:t>
      </w:r>
      <w:r w:rsidRPr="000F62DA">
        <w:t xml:space="preserve">baixa frequência, </w:t>
      </w:r>
      <w:r>
        <w:t xml:space="preserve">não visível </w:t>
      </w:r>
      <w:r w:rsidRPr="00DB7B6D">
        <w:t>ao olho humano.</w:t>
      </w:r>
      <w:r>
        <w:t xml:space="preserve"> </w:t>
      </w:r>
      <w:r w:rsidRPr="00A42CDC">
        <w:t xml:space="preserve">Este tipo de sensores </w:t>
      </w:r>
      <w:r>
        <w:t>fazem a sua leitura</w:t>
      </w:r>
      <w:r w:rsidRPr="00A42CDC">
        <w:t xml:space="preserve"> através da utilização de um emissor, normalmente, laser ou LED, e um recetor fotoelétrico, que contém um elemento </w:t>
      </w:r>
      <w:proofErr w:type="spellStart"/>
      <w:r w:rsidRPr="00A42CDC">
        <w:t>optoelétrico</w:t>
      </w:r>
      <w:proofErr w:type="spellEnd"/>
      <w:r w:rsidRPr="00A42CDC">
        <w:t>, como</w:t>
      </w:r>
      <w:r>
        <w:t>,</w:t>
      </w:r>
      <w:r w:rsidRPr="00A42CDC">
        <w:t xml:space="preserve"> por exemplo um </w:t>
      </w:r>
      <w:proofErr w:type="spellStart"/>
      <w:r w:rsidRPr="00A42CDC">
        <w:t>fotodíodo</w:t>
      </w:r>
      <w:proofErr w:type="spellEnd"/>
      <w:r w:rsidRPr="00A42CDC">
        <w:t xml:space="preserve"> ou um </w:t>
      </w:r>
      <w:proofErr w:type="spellStart"/>
      <w:r w:rsidRPr="00A42CDC">
        <w:t>fototransístor</w:t>
      </w:r>
      <w:proofErr w:type="spellEnd"/>
      <w:r w:rsidRPr="00A42CDC">
        <w:t>. Este recetor fotoelétrico deteta a luz vinda do emissor e converte a intensidade da luz recebida num sinal elétrico em tensão.</w:t>
      </w:r>
      <w:r>
        <w:t xml:space="preserve"> Perante as características acima enumeradas, os sensores infravermelhos podem ser usados para implementar o sensor de obstáculos e os sensores de linha</w:t>
      </w:r>
      <w:r w:rsidR="001E3E77">
        <w:t>.</w:t>
      </w:r>
    </w:p>
    <w:p w14:paraId="4D9B22F0" w14:textId="456C115C" w:rsidR="00AB55AB" w:rsidRDefault="00B63221" w:rsidP="00AB55AB">
      <w:pPr>
        <w:pStyle w:val="Ttulo3"/>
        <w:numPr>
          <w:ilvl w:val="2"/>
          <w:numId w:val="23"/>
        </w:numPr>
        <w:rPr>
          <w:rFonts w:ascii="NewsGotT" w:hAnsi="NewsGotT"/>
        </w:rPr>
      </w:pPr>
      <w:bookmarkStart w:id="34" w:name="_Toc75199795"/>
      <w:proofErr w:type="spellStart"/>
      <w:r w:rsidRPr="00B63221">
        <w:rPr>
          <w:rFonts w:ascii="NewsGotT" w:hAnsi="NewsGotT"/>
          <w:i/>
          <w:iCs/>
        </w:rPr>
        <w:t>Array</w:t>
      </w:r>
      <w:proofErr w:type="spellEnd"/>
      <w:r>
        <w:rPr>
          <w:rFonts w:ascii="NewsGotT" w:hAnsi="NewsGotT"/>
        </w:rPr>
        <w:t xml:space="preserve"> de Sensores de reflexão</w:t>
      </w:r>
      <w:bookmarkEnd w:id="34"/>
    </w:p>
    <w:p w14:paraId="59D6587C" w14:textId="41280804" w:rsidR="004D4545" w:rsidRPr="005D6103" w:rsidRDefault="005846C3" w:rsidP="005846C3">
      <w:pPr>
        <w:pStyle w:val="PhDCorpo"/>
      </w:pPr>
      <w:r>
        <w:tab/>
      </w:r>
      <w:r w:rsidR="003A7DAB">
        <w:t>Com o objetivo do</w:t>
      </w:r>
      <w:r w:rsidR="003A7DAB" w:rsidRPr="002D6D35">
        <w:t xml:space="preserve"> </w:t>
      </w:r>
      <w:r w:rsidR="003A7DAB">
        <w:t>D</w:t>
      </w:r>
      <w:r w:rsidR="003A7DAB" w:rsidRPr="002D6D35">
        <w:t xml:space="preserve">WR seguir a linha escolheu-se o </w:t>
      </w:r>
      <w:proofErr w:type="spellStart"/>
      <w:r w:rsidR="003A7DAB" w:rsidRPr="002D6D35">
        <w:rPr>
          <w:i/>
          <w:iCs/>
        </w:rPr>
        <w:t>array</w:t>
      </w:r>
      <w:proofErr w:type="spellEnd"/>
      <w:r w:rsidR="003A7DAB" w:rsidRPr="002D6D35">
        <w:t xml:space="preserve"> de sensores QTR-8A</w:t>
      </w:r>
      <w:r w:rsidR="001217D8" w:rsidRPr="001217D8">
        <w:t xml:space="preserve"> </w:t>
      </w:r>
      <w:sdt>
        <w:sdtPr>
          <w:id w:val="774754424"/>
          <w:citation/>
        </w:sdtPr>
        <w:sdtEndPr/>
        <w:sdtContent>
          <w:r w:rsidR="001217D8">
            <w:fldChar w:fldCharType="begin"/>
          </w:r>
          <w:r w:rsidR="001217D8">
            <w:instrText xml:space="preserve"> CITATION qtr \l 2070 </w:instrText>
          </w:r>
          <w:r w:rsidR="001217D8">
            <w:fldChar w:fldCharType="separate"/>
          </w:r>
          <w:r w:rsidR="009619D3" w:rsidRPr="009619D3">
            <w:rPr>
              <w:noProof/>
            </w:rPr>
            <w:t>[10]</w:t>
          </w:r>
          <w:r w:rsidR="001217D8">
            <w:fldChar w:fldCharType="end"/>
          </w:r>
        </w:sdtContent>
      </w:sdt>
      <w:r w:rsidR="003A7DAB" w:rsidRPr="002D6D35">
        <w:t>,</w:t>
      </w:r>
      <w:r w:rsidR="001217D8" w:rsidRPr="001217D8">
        <w:t xml:space="preserve"> </w:t>
      </w:r>
      <w:r w:rsidR="003A7DAB">
        <w:t xml:space="preserve">apresentado na </w:t>
      </w:r>
      <w:r w:rsidR="003A7DAB">
        <w:fldChar w:fldCharType="begin"/>
      </w:r>
      <w:r w:rsidR="003A7DAB">
        <w:instrText xml:space="preserve"> REF _Ref63712544 \h </w:instrText>
      </w:r>
      <w:r w:rsidR="003A7DAB">
        <w:fldChar w:fldCharType="separate"/>
      </w:r>
      <w:r w:rsidR="00D649F9">
        <w:t xml:space="preserve">Figura </w:t>
      </w:r>
      <w:r w:rsidR="00D649F9">
        <w:rPr>
          <w:noProof/>
        </w:rPr>
        <w:t>2</w:t>
      </w:r>
      <w:r w:rsidR="00D649F9">
        <w:t>.</w:t>
      </w:r>
      <w:r w:rsidR="00D649F9">
        <w:rPr>
          <w:noProof/>
        </w:rPr>
        <w:t>2</w:t>
      </w:r>
      <w:r w:rsidR="003A7DAB">
        <w:fldChar w:fldCharType="end"/>
      </w:r>
      <w:r w:rsidR="003A7DAB" w:rsidRPr="002D6D35">
        <w:t xml:space="preserve">. Este </w:t>
      </w:r>
      <w:r w:rsidR="003A7DAB">
        <w:t>pode ser</w:t>
      </w:r>
      <w:r w:rsidR="003A7DAB" w:rsidRPr="002D6D35">
        <w:t xml:space="preserve"> alimentado com </w:t>
      </w:r>
      <w:r w:rsidR="003A7DAB">
        <w:t xml:space="preserve">3,3 </w:t>
      </w:r>
      <w:r w:rsidR="003A7DAB" w:rsidRPr="002D6D35">
        <w:t xml:space="preserve">V </w:t>
      </w:r>
      <w:r w:rsidR="003A7DAB">
        <w:t>ou 5 V e</w:t>
      </w:r>
      <w:r w:rsidR="003A7DAB" w:rsidRPr="002D6D35">
        <w:t xml:space="preserve"> te</w:t>
      </w:r>
      <w:r w:rsidR="003A7DAB">
        <w:t>m oito sensores analógicos que apresentam na sua saída um valor de tensão compreendido entre 0 V e o valor de alimentação. S</w:t>
      </w:r>
      <w:r w:rsidR="003A7DAB" w:rsidRPr="00D57810">
        <w:t>obre uma superfície branca</w:t>
      </w:r>
      <w:r w:rsidR="003A7DAB">
        <w:t>,</w:t>
      </w:r>
      <w:r w:rsidR="003A7DAB" w:rsidRPr="00D57810">
        <w:t xml:space="preserve"> os sensores medem</w:t>
      </w:r>
      <w:r w:rsidR="003A7DAB">
        <w:t xml:space="preserve"> uma tensão de</w:t>
      </w:r>
      <w:r w:rsidR="003A7DAB" w:rsidRPr="00D57810">
        <w:t>, aproximadamente, 0 V. Já quando se encontra</w:t>
      </w:r>
      <w:r w:rsidR="003A7DAB">
        <w:t>m</w:t>
      </w:r>
      <w:r w:rsidR="003A7DAB" w:rsidRPr="00D57810">
        <w:t xml:space="preserve"> sobre uma </w:t>
      </w:r>
      <w:r w:rsidR="003A7DAB" w:rsidRPr="00D57810">
        <w:lastRenderedPageBreak/>
        <w:t>superfície preta</w:t>
      </w:r>
      <w:r w:rsidR="003A7DAB">
        <w:t>,</w:t>
      </w:r>
      <w:r w:rsidR="003A7DAB" w:rsidRPr="00D57810">
        <w:t xml:space="preserve"> os sensores medem</w:t>
      </w:r>
      <w:r w:rsidR="003A7DAB">
        <w:t xml:space="preserve"> uma tensão de</w:t>
      </w:r>
      <w:r w:rsidR="003A7DAB" w:rsidRPr="00D57810">
        <w:t xml:space="preserve">, sensivelmente, </w:t>
      </w:r>
      <w:r w:rsidR="003A7DAB">
        <w:t>3,3</w:t>
      </w:r>
      <w:r w:rsidR="003A7DAB" w:rsidRPr="00D57810">
        <w:t xml:space="preserve"> V. </w:t>
      </w:r>
      <w:r w:rsidR="003A7DAB">
        <w:t>Para as</w:t>
      </w:r>
      <w:r w:rsidR="003A7DAB" w:rsidRPr="00D57810">
        <w:t xml:space="preserve"> restantes cores</w:t>
      </w:r>
      <w:r w:rsidR="003A7DAB">
        <w:t>,</w:t>
      </w:r>
      <w:r w:rsidR="003A7DAB" w:rsidRPr="00D57810">
        <w:t xml:space="preserve"> os sensores apresentam </w:t>
      </w:r>
      <w:r w:rsidR="003A7DAB">
        <w:t>tensões</w:t>
      </w:r>
      <w:r w:rsidR="003A7DAB" w:rsidRPr="00D57810">
        <w:t xml:space="preserve"> entre estas duas gamas.</w:t>
      </w:r>
      <w:r w:rsidR="003A7DAB">
        <w:t xml:space="preserve"> No contexto deste projeto, é indispensável que a saída do </w:t>
      </w:r>
      <w:proofErr w:type="spellStart"/>
      <w:r w:rsidR="003A7DAB" w:rsidRPr="001C47EF">
        <w:rPr>
          <w:i/>
          <w:iCs/>
        </w:rPr>
        <w:t>array</w:t>
      </w:r>
      <w:proofErr w:type="spellEnd"/>
      <w:r w:rsidR="003A7DAB">
        <w:t xml:space="preserve"> de sensores de reflexão apresente uma tensão máxima de 3,3 V, uma vez que este é o limite que os </w:t>
      </w:r>
      <w:proofErr w:type="spellStart"/>
      <w:r w:rsidR="003A7DAB">
        <w:rPr>
          <w:i/>
          <w:iCs/>
        </w:rPr>
        <w:t>Analog</w:t>
      </w:r>
      <w:proofErr w:type="spellEnd"/>
      <w:r w:rsidR="003A7DAB">
        <w:rPr>
          <w:i/>
          <w:iCs/>
        </w:rPr>
        <w:t xml:space="preserve"> to Digital </w:t>
      </w:r>
      <w:proofErr w:type="spellStart"/>
      <w:r w:rsidR="003A7DAB">
        <w:rPr>
          <w:i/>
          <w:iCs/>
        </w:rPr>
        <w:t>Converters</w:t>
      </w:r>
      <w:proofErr w:type="spellEnd"/>
      <w:r w:rsidR="003A7DAB">
        <w:t xml:space="preserve"> (</w:t>
      </w:r>
      <w:proofErr w:type="spellStart"/>
      <w:r w:rsidR="003A7DAB">
        <w:t>ADCs</w:t>
      </w:r>
      <w:proofErr w:type="spellEnd"/>
      <w:r w:rsidR="003A7DAB">
        <w:t xml:space="preserve">) da </w:t>
      </w:r>
      <w:r w:rsidR="003A7DAB" w:rsidRPr="001658F0">
        <w:t>STM32F767ZI-</w:t>
      </w:r>
      <w:r w:rsidR="003A7DAB" w:rsidRPr="00826075">
        <w:t>NUCLEO</w:t>
      </w:r>
      <w:r w:rsidR="003A7DAB">
        <w:t xml:space="preserve"> suportam.</w:t>
      </w:r>
    </w:p>
    <w:p w14:paraId="0F0D6B76" w14:textId="77777777" w:rsidR="004D4545" w:rsidRDefault="004D4545" w:rsidP="009E6404">
      <w:pPr>
        <w:pStyle w:val="PhDFigura"/>
      </w:pPr>
      <w:r>
        <w:rPr>
          <w:noProof/>
        </w:rPr>
        <w:drawing>
          <wp:inline distT="0" distB="0" distL="0" distR="0" wp14:anchorId="1C6590CD" wp14:editId="7F70C89C">
            <wp:extent cx="3399155" cy="744420"/>
            <wp:effectExtent l="0" t="0" r="0" b="0"/>
            <wp:docPr id="4" name="Imagem 4"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descr="Uma imagem com texto&#10;&#10;Descrição gerada automaticamente"/>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441719" cy="753742"/>
                    </a:xfrm>
                    <a:prstGeom prst="rect">
                      <a:avLst/>
                    </a:prstGeom>
                    <a:noFill/>
                  </pic:spPr>
                </pic:pic>
              </a:graphicData>
            </a:graphic>
          </wp:inline>
        </w:drawing>
      </w:r>
    </w:p>
    <w:p w14:paraId="10E03C40" w14:textId="12296E2C" w:rsidR="004D4545" w:rsidRDefault="004D4545" w:rsidP="004D4545">
      <w:pPr>
        <w:pStyle w:val="PhDLegendaFiguras"/>
      </w:pPr>
      <w:bookmarkStart w:id="35" w:name="_Ref63712544"/>
      <w:bookmarkStart w:id="36" w:name="_Toc75199483"/>
      <w:r>
        <w:t xml:space="preserve">Figura </w:t>
      </w:r>
      <w:r w:rsidR="003D34D0">
        <w:fldChar w:fldCharType="begin"/>
      </w:r>
      <w:r w:rsidR="003D34D0">
        <w:instrText xml:space="preserve"> STYLEREF 1 \s </w:instrText>
      </w:r>
      <w:r w:rsidR="003D34D0">
        <w:fldChar w:fldCharType="separate"/>
      </w:r>
      <w:r w:rsidR="00D649F9">
        <w:rPr>
          <w:noProof/>
        </w:rPr>
        <w:t>2</w:t>
      </w:r>
      <w:r w:rsidR="003D34D0">
        <w:rPr>
          <w:noProof/>
        </w:rPr>
        <w:fldChar w:fldCharType="end"/>
      </w:r>
      <w:r w:rsidR="005D5334">
        <w:t>.</w:t>
      </w:r>
      <w:r w:rsidR="003D34D0">
        <w:fldChar w:fldCharType="begin"/>
      </w:r>
      <w:r w:rsidR="003D34D0">
        <w:instrText xml:space="preserve"> SEQ Figura \* ARABIC \s 1 </w:instrText>
      </w:r>
      <w:r w:rsidR="003D34D0">
        <w:fldChar w:fldCharType="separate"/>
      </w:r>
      <w:r w:rsidR="00D649F9">
        <w:rPr>
          <w:noProof/>
        </w:rPr>
        <w:t>2</w:t>
      </w:r>
      <w:r w:rsidR="003D34D0">
        <w:rPr>
          <w:noProof/>
        </w:rPr>
        <w:fldChar w:fldCharType="end"/>
      </w:r>
      <w:bookmarkEnd w:id="35"/>
      <w:r>
        <w:t xml:space="preserve"> - </w:t>
      </w:r>
      <w:proofErr w:type="spellStart"/>
      <w:r w:rsidRPr="00B014FA">
        <w:rPr>
          <w:i/>
          <w:iCs/>
        </w:rPr>
        <w:t>Array</w:t>
      </w:r>
      <w:proofErr w:type="spellEnd"/>
      <w:r w:rsidRPr="006140DA">
        <w:t xml:space="preserve"> de sensores QTR-8</w:t>
      </w:r>
      <w:r>
        <w:t>A.</w:t>
      </w:r>
      <w:bookmarkEnd w:id="36"/>
    </w:p>
    <w:p w14:paraId="05742770" w14:textId="77C61D4D" w:rsidR="004D4545" w:rsidRPr="004C6471" w:rsidRDefault="004D4545" w:rsidP="003A7DAB">
      <w:pPr>
        <w:pStyle w:val="PhDCorpo"/>
      </w:pPr>
      <w:r>
        <w:tab/>
      </w:r>
      <w:r w:rsidRPr="00D57810">
        <w:t xml:space="preserve">A </w:t>
      </w:r>
      <w:r w:rsidRPr="00D57810">
        <w:fldChar w:fldCharType="begin"/>
      </w:r>
      <w:r w:rsidRPr="00D57810">
        <w:instrText xml:space="preserve"> REF _Ref63714550 \h </w:instrText>
      </w:r>
      <w:r>
        <w:instrText xml:space="preserve"> \* MERGEFORMAT </w:instrText>
      </w:r>
      <w:r w:rsidRPr="00D57810">
        <w:fldChar w:fldCharType="separate"/>
      </w:r>
      <w:r w:rsidR="00D649F9">
        <w:t>Tabela 2.1</w:t>
      </w:r>
      <w:r w:rsidRPr="00D57810">
        <w:fldChar w:fldCharType="end"/>
      </w:r>
      <w:r>
        <w:t xml:space="preserve"> </w:t>
      </w:r>
      <w:r w:rsidRPr="00BA169B">
        <w:t>apresenta a finalidade dos sensores do QTR-8A</w:t>
      </w:r>
      <w:r>
        <w:t xml:space="preserve"> nos circuitos do DWR.</w:t>
      </w:r>
    </w:p>
    <w:p w14:paraId="5419B267" w14:textId="23A054CC" w:rsidR="004D4545" w:rsidRDefault="004D4545" w:rsidP="004D4545">
      <w:pPr>
        <w:pStyle w:val="PhDLegendaTabela"/>
      </w:pPr>
      <w:bookmarkStart w:id="37" w:name="_Ref63714550"/>
      <w:bookmarkStart w:id="38" w:name="_Toc75199470"/>
      <w:r>
        <w:t xml:space="preserve">Tabela </w:t>
      </w:r>
      <w:r w:rsidR="003D34D0">
        <w:fldChar w:fldCharType="begin"/>
      </w:r>
      <w:r w:rsidR="003D34D0">
        <w:instrText xml:space="preserve"> ST</w:instrText>
      </w:r>
      <w:r w:rsidR="003D34D0">
        <w:instrText xml:space="preserve">YLEREF 1 \s </w:instrText>
      </w:r>
      <w:r w:rsidR="003D34D0">
        <w:fldChar w:fldCharType="separate"/>
      </w:r>
      <w:r w:rsidR="00D649F9">
        <w:rPr>
          <w:noProof/>
        </w:rPr>
        <w:t>2</w:t>
      </w:r>
      <w:r w:rsidR="003D34D0">
        <w:rPr>
          <w:noProof/>
        </w:rPr>
        <w:fldChar w:fldCharType="end"/>
      </w:r>
      <w:r w:rsidR="00546D28">
        <w:t>.</w:t>
      </w:r>
      <w:r w:rsidR="003D34D0">
        <w:fldChar w:fldCharType="begin"/>
      </w:r>
      <w:r w:rsidR="003D34D0">
        <w:instrText xml:space="preserve"> SEQ Tabela \* ARABIC \s 1 </w:instrText>
      </w:r>
      <w:r w:rsidR="003D34D0">
        <w:fldChar w:fldCharType="separate"/>
      </w:r>
      <w:r w:rsidR="00D649F9">
        <w:rPr>
          <w:noProof/>
        </w:rPr>
        <w:t>1</w:t>
      </w:r>
      <w:r w:rsidR="003D34D0">
        <w:rPr>
          <w:noProof/>
        </w:rPr>
        <w:fldChar w:fldCharType="end"/>
      </w:r>
      <w:bookmarkEnd w:id="37"/>
      <w:r>
        <w:t xml:space="preserve"> - Sensores e sua utilização.</w:t>
      </w:r>
      <w:bookmarkEnd w:id="38"/>
    </w:p>
    <w:tbl>
      <w:tblPr>
        <w:tblStyle w:val="SimplesTabela1"/>
        <w:tblW w:w="0" w:type="auto"/>
        <w:tblLook w:val="0400" w:firstRow="0" w:lastRow="0" w:firstColumn="0" w:lastColumn="0" w:noHBand="0" w:noVBand="1"/>
      </w:tblPr>
      <w:tblGrid>
        <w:gridCol w:w="1244"/>
        <w:gridCol w:w="1079"/>
        <w:gridCol w:w="1107"/>
        <w:gridCol w:w="1099"/>
        <w:gridCol w:w="1099"/>
        <w:gridCol w:w="1108"/>
        <w:gridCol w:w="1081"/>
        <w:gridCol w:w="1244"/>
      </w:tblGrid>
      <w:tr w:rsidR="004D4545" w14:paraId="2878B6A2" w14:textId="77777777" w:rsidTr="00CD2B0F">
        <w:trPr>
          <w:cnfStyle w:val="000000100000" w:firstRow="0" w:lastRow="0" w:firstColumn="0" w:lastColumn="0" w:oddVBand="0" w:evenVBand="0" w:oddHBand="1" w:evenHBand="0" w:firstRowFirstColumn="0" w:firstRowLastColumn="0" w:lastRowFirstColumn="0" w:lastRowLastColumn="0"/>
        </w:trPr>
        <w:tc>
          <w:tcPr>
            <w:tcW w:w="1132" w:type="dxa"/>
            <w:vAlign w:val="center"/>
          </w:tcPr>
          <w:p w14:paraId="78DDF487" w14:textId="77777777" w:rsidR="004D4545" w:rsidRPr="00D57810" w:rsidRDefault="004D4545" w:rsidP="00CD2B0F">
            <w:pPr>
              <w:pStyle w:val="PhDCorpo"/>
              <w:spacing w:after="0"/>
              <w:jc w:val="center"/>
              <w:rPr>
                <w:b/>
                <w:bCs/>
              </w:rPr>
            </w:pPr>
            <w:r w:rsidRPr="00D57810">
              <w:rPr>
                <w:b/>
                <w:bCs/>
              </w:rPr>
              <w:t>Sensor 1</w:t>
            </w:r>
          </w:p>
        </w:tc>
        <w:tc>
          <w:tcPr>
            <w:tcW w:w="1132" w:type="dxa"/>
            <w:vAlign w:val="center"/>
          </w:tcPr>
          <w:p w14:paraId="75FADA72" w14:textId="77777777" w:rsidR="004D4545" w:rsidRPr="00D57810" w:rsidRDefault="004D4545" w:rsidP="00CD2B0F">
            <w:pPr>
              <w:pStyle w:val="PhDCorpo"/>
              <w:spacing w:after="0"/>
              <w:jc w:val="center"/>
              <w:rPr>
                <w:b/>
                <w:bCs/>
              </w:rPr>
            </w:pPr>
            <w:r w:rsidRPr="00D57810">
              <w:rPr>
                <w:b/>
                <w:bCs/>
              </w:rPr>
              <w:t>Sensor 2</w:t>
            </w:r>
          </w:p>
        </w:tc>
        <w:tc>
          <w:tcPr>
            <w:tcW w:w="1132" w:type="dxa"/>
            <w:vAlign w:val="center"/>
          </w:tcPr>
          <w:p w14:paraId="339B4DE9" w14:textId="77777777" w:rsidR="004D4545" w:rsidRPr="00D57810" w:rsidRDefault="004D4545" w:rsidP="00CD2B0F">
            <w:pPr>
              <w:pStyle w:val="PhDCorpo"/>
              <w:spacing w:after="0"/>
              <w:jc w:val="center"/>
              <w:rPr>
                <w:b/>
                <w:bCs/>
              </w:rPr>
            </w:pPr>
            <w:r w:rsidRPr="00D57810">
              <w:rPr>
                <w:b/>
                <w:bCs/>
              </w:rPr>
              <w:t>Sensor 3</w:t>
            </w:r>
          </w:p>
        </w:tc>
        <w:tc>
          <w:tcPr>
            <w:tcW w:w="1133" w:type="dxa"/>
            <w:vAlign w:val="center"/>
          </w:tcPr>
          <w:p w14:paraId="6808BF48" w14:textId="77777777" w:rsidR="004D4545" w:rsidRPr="00D57810" w:rsidRDefault="004D4545" w:rsidP="00CD2B0F">
            <w:pPr>
              <w:pStyle w:val="PhDCorpo"/>
              <w:spacing w:after="0"/>
              <w:jc w:val="center"/>
              <w:rPr>
                <w:b/>
                <w:bCs/>
              </w:rPr>
            </w:pPr>
            <w:r w:rsidRPr="00D57810">
              <w:rPr>
                <w:b/>
                <w:bCs/>
              </w:rPr>
              <w:t>Sensor 4</w:t>
            </w:r>
          </w:p>
        </w:tc>
        <w:tc>
          <w:tcPr>
            <w:tcW w:w="1133" w:type="dxa"/>
            <w:vAlign w:val="center"/>
          </w:tcPr>
          <w:p w14:paraId="329F0C9E" w14:textId="77777777" w:rsidR="004D4545" w:rsidRPr="00D57810" w:rsidRDefault="004D4545" w:rsidP="00CD2B0F">
            <w:pPr>
              <w:pStyle w:val="PhDCorpo"/>
              <w:spacing w:after="0"/>
              <w:jc w:val="center"/>
              <w:rPr>
                <w:b/>
                <w:bCs/>
              </w:rPr>
            </w:pPr>
            <w:r w:rsidRPr="00D57810">
              <w:rPr>
                <w:b/>
                <w:bCs/>
              </w:rPr>
              <w:t>Sensor 5</w:t>
            </w:r>
          </w:p>
        </w:tc>
        <w:tc>
          <w:tcPr>
            <w:tcW w:w="1133" w:type="dxa"/>
            <w:vAlign w:val="center"/>
          </w:tcPr>
          <w:p w14:paraId="1AB3CC9D" w14:textId="77777777" w:rsidR="004D4545" w:rsidRPr="00D57810" w:rsidRDefault="004D4545" w:rsidP="00CD2B0F">
            <w:pPr>
              <w:pStyle w:val="PhDCorpo"/>
              <w:spacing w:after="0"/>
              <w:jc w:val="center"/>
              <w:rPr>
                <w:b/>
                <w:bCs/>
              </w:rPr>
            </w:pPr>
            <w:r w:rsidRPr="00D57810">
              <w:rPr>
                <w:b/>
                <w:bCs/>
              </w:rPr>
              <w:t>Sensor 6</w:t>
            </w:r>
          </w:p>
        </w:tc>
        <w:tc>
          <w:tcPr>
            <w:tcW w:w="1133" w:type="dxa"/>
            <w:vAlign w:val="center"/>
          </w:tcPr>
          <w:p w14:paraId="7EBD53E3" w14:textId="77777777" w:rsidR="004D4545" w:rsidRPr="00D57810" w:rsidRDefault="004D4545" w:rsidP="00CD2B0F">
            <w:pPr>
              <w:pStyle w:val="PhDCorpo"/>
              <w:spacing w:after="0"/>
              <w:jc w:val="center"/>
              <w:rPr>
                <w:b/>
                <w:bCs/>
              </w:rPr>
            </w:pPr>
            <w:r w:rsidRPr="00D57810">
              <w:rPr>
                <w:b/>
                <w:bCs/>
              </w:rPr>
              <w:t>Sensor 7</w:t>
            </w:r>
          </w:p>
        </w:tc>
        <w:tc>
          <w:tcPr>
            <w:tcW w:w="1133" w:type="dxa"/>
            <w:vAlign w:val="center"/>
          </w:tcPr>
          <w:p w14:paraId="404815CA" w14:textId="77777777" w:rsidR="004D4545" w:rsidRPr="00D57810" w:rsidRDefault="004D4545" w:rsidP="00CD2B0F">
            <w:pPr>
              <w:pStyle w:val="PhDCorpo"/>
              <w:spacing w:after="0"/>
              <w:jc w:val="center"/>
              <w:rPr>
                <w:b/>
                <w:bCs/>
              </w:rPr>
            </w:pPr>
            <w:r w:rsidRPr="00D57810">
              <w:rPr>
                <w:b/>
                <w:bCs/>
              </w:rPr>
              <w:t>Sensor 8</w:t>
            </w:r>
          </w:p>
        </w:tc>
      </w:tr>
      <w:tr w:rsidR="004D4545" w14:paraId="4BB93CFD" w14:textId="77777777" w:rsidTr="00CD2B0F">
        <w:tc>
          <w:tcPr>
            <w:tcW w:w="1132" w:type="dxa"/>
            <w:vAlign w:val="center"/>
          </w:tcPr>
          <w:p w14:paraId="3A032CEF" w14:textId="77777777" w:rsidR="004D4545" w:rsidRDefault="004D4545" w:rsidP="00CD2B0F">
            <w:pPr>
              <w:pStyle w:val="PhDCorpo"/>
              <w:spacing w:after="0"/>
              <w:jc w:val="center"/>
            </w:pPr>
            <w:r>
              <w:t>Deteção cruzamento /quarto</w:t>
            </w:r>
          </w:p>
        </w:tc>
        <w:tc>
          <w:tcPr>
            <w:tcW w:w="1132" w:type="dxa"/>
            <w:vAlign w:val="center"/>
          </w:tcPr>
          <w:p w14:paraId="26DF9CA0" w14:textId="77777777" w:rsidR="004D4545" w:rsidRDefault="004D4545" w:rsidP="00CD2B0F">
            <w:pPr>
              <w:pStyle w:val="PhDCorpo"/>
              <w:spacing w:after="0"/>
              <w:jc w:val="center"/>
            </w:pPr>
            <w:r>
              <w:t>-</w:t>
            </w:r>
          </w:p>
        </w:tc>
        <w:tc>
          <w:tcPr>
            <w:tcW w:w="1132" w:type="dxa"/>
            <w:vAlign w:val="center"/>
          </w:tcPr>
          <w:p w14:paraId="6B886AC2" w14:textId="77777777" w:rsidR="004D4545" w:rsidRDefault="004D4545" w:rsidP="00CD2B0F">
            <w:pPr>
              <w:pStyle w:val="PhDCorpo"/>
              <w:spacing w:after="0"/>
              <w:jc w:val="center"/>
            </w:pPr>
            <w:r>
              <w:t>Seguidor de linha</w:t>
            </w:r>
          </w:p>
        </w:tc>
        <w:tc>
          <w:tcPr>
            <w:tcW w:w="1133" w:type="dxa"/>
            <w:vAlign w:val="center"/>
          </w:tcPr>
          <w:p w14:paraId="6B747D00" w14:textId="22CC5492" w:rsidR="004D4545" w:rsidRDefault="001E3E77" w:rsidP="00CD2B0F">
            <w:pPr>
              <w:pStyle w:val="PhDCorpo"/>
              <w:spacing w:after="0"/>
              <w:jc w:val="center"/>
            </w:pPr>
            <w:r>
              <w:t>Deteção linha preta</w:t>
            </w:r>
          </w:p>
        </w:tc>
        <w:tc>
          <w:tcPr>
            <w:tcW w:w="1133" w:type="dxa"/>
            <w:vAlign w:val="center"/>
          </w:tcPr>
          <w:p w14:paraId="6EEC51D2" w14:textId="73B5339E" w:rsidR="004D4545" w:rsidRDefault="001E3E77" w:rsidP="00CD2B0F">
            <w:pPr>
              <w:pStyle w:val="PhDCorpo"/>
              <w:spacing w:after="0"/>
              <w:jc w:val="center"/>
            </w:pPr>
            <w:r>
              <w:t>Deteção linha preta</w:t>
            </w:r>
          </w:p>
        </w:tc>
        <w:tc>
          <w:tcPr>
            <w:tcW w:w="1133" w:type="dxa"/>
            <w:vAlign w:val="center"/>
          </w:tcPr>
          <w:p w14:paraId="7B0BE9FC" w14:textId="77777777" w:rsidR="004D4545" w:rsidRDefault="004D4545" w:rsidP="00CD2B0F">
            <w:pPr>
              <w:pStyle w:val="PhDCorpo"/>
              <w:spacing w:after="0"/>
              <w:jc w:val="center"/>
            </w:pPr>
            <w:r>
              <w:t>Seguidor de linha</w:t>
            </w:r>
          </w:p>
        </w:tc>
        <w:tc>
          <w:tcPr>
            <w:tcW w:w="1133" w:type="dxa"/>
            <w:vAlign w:val="center"/>
          </w:tcPr>
          <w:p w14:paraId="131C5CC4" w14:textId="77777777" w:rsidR="004D4545" w:rsidRDefault="004D4545" w:rsidP="00CD2B0F">
            <w:pPr>
              <w:pStyle w:val="PhDCorpo"/>
              <w:spacing w:after="0"/>
              <w:jc w:val="center"/>
            </w:pPr>
            <w:r>
              <w:t>-</w:t>
            </w:r>
          </w:p>
        </w:tc>
        <w:tc>
          <w:tcPr>
            <w:tcW w:w="1133" w:type="dxa"/>
            <w:vAlign w:val="center"/>
          </w:tcPr>
          <w:p w14:paraId="421F7430" w14:textId="77777777" w:rsidR="004D4545" w:rsidRDefault="004D4545" w:rsidP="00CD2B0F">
            <w:pPr>
              <w:pStyle w:val="PhDCorpo"/>
              <w:spacing w:after="0"/>
              <w:jc w:val="center"/>
            </w:pPr>
            <w:r>
              <w:t>Deteção cruzamento /quarto</w:t>
            </w:r>
          </w:p>
        </w:tc>
      </w:tr>
    </w:tbl>
    <w:p w14:paraId="21988780" w14:textId="315B0D7A" w:rsidR="00AB55AB" w:rsidRDefault="00B63221" w:rsidP="00AB55AB">
      <w:pPr>
        <w:pStyle w:val="Ttulo3"/>
        <w:numPr>
          <w:ilvl w:val="2"/>
          <w:numId w:val="23"/>
        </w:numPr>
        <w:rPr>
          <w:rFonts w:ascii="NewsGotT" w:hAnsi="NewsGotT"/>
        </w:rPr>
      </w:pPr>
      <w:bookmarkStart w:id="39" w:name="_Toc75199796"/>
      <w:r>
        <w:rPr>
          <w:rFonts w:ascii="NewsGotT" w:hAnsi="NewsGotT"/>
        </w:rPr>
        <w:t>Sensor de obstáculos</w:t>
      </w:r>
      <w:bookmarkEnd w:id="39"/>
    </w:p>
    <w:p w14:paraId="640DF020" w14:textId="44CC1F82" w:rsidR="00031108" w:rsidRPr="00031108" w:rsidRDefault="001E3E77" w:rsidP="00031108">
      <w:pPr>
        <w:pStyle w:val="PhDCorpo"/>
      </w:pPr>
      <w:r>
        <w:tab/>
      </w:r>
      <w:r w:rsidR="003A7DAB">
        <w:t xml:space="preserve">Face à aplicação do DWR, torna-se necessário implementar um sistema de deteção de obstáculos, de forma a evitar a colisão com eventuais objetos que impeçam a sua passagem, evitando possíveis danos materiais e humanos. Para isso, utilizou-se o sensor de distância infravermelho </w:t>
      </w:r>
      <w:r w:rsidR="001A664B">
        <w:t>de referênci</w:t>
      </w:r>
      <w:r w:rsidR="00D649F9">
        <w:t>a</w:t>
      </w:r>
      <w:r w:rsidR="00D649F9" w:rsidRPr="00D649F9">
        <w:t xml:space="preserve"> GP2Y0A21YK0F</w:t>
      </w:r>
      <w:r w:rsidR="00D649F9">
        <w:t xml:space="preserve"> </w:t>
      </w:r>
      <w:r w:rsidR="003A7DAB">
        <w:t>da fabricante SHARP</w:t>
      </w:r>
      <w:r w:rsidR="00D649F9">
        <w:t xml:space="preserve"> </w:t>
      </w:r>
      <w:sdt>
        <w:sdtPr>
          <w:id w:val="-585307872"/>
          <w:citation/>
        </w:sdtPr>
        <w:sdtEndPr/>
        <w:sdtContent>
          <w:r w:rsidR="00D649F9">
            <w:fldChar w:fldCharType="begin"/>
          </w:r>
          <w:r w:rsidR="00D649F9">
            <w:instrText xml:space="preserve"> CITATION Sharp \l 2070 </w:instrText>
          </w:r>
          <w:r w:rsidR="00D649F9">
            <w:fldChar w:fldCharType="separate"/>
          </w:r>
          <w:r w:rsidR="009619D3" w:rsidRPr="009619D3">
            <w:rPr>
              <w:noProof/>
            </w:rPr>
            <w:t>[12]</w:t>
          </w:r>
          <w:r w:rsidR="00D649F9">
            <w:fldChar w:fldCharType="end"/>
          </w:r>
        </w:sdtContent>
      </w:sdt>
      <w:r w:rsidR="003A7DAB">
        <w:t>. Este sensor permite medir distâncias a objetos entre 10 e 80 cm, tendo uma saída do tipo analógico. Assim, para esta aplicação, este sensor será usado como sensor de proximidade. Este pode ser alimentado com tensões entre 4,5 V e 5,5 V, tendo sido usada uma tensão de alimentação de 5 V, sendo o valor máximo da sua saída 3,3 V.</w:t>
      </w:r>
    </w:p>
    <w:p w14:paraId="49717E2C" w14:textId="05C1D817" w:rsidR="0063363F" w:rsidRDefault="00B63221" w:rsidP="001F4D18">
      <w:pPr>
        <w:pStyle w:val="Ttulo2"/>
        <w:rPr>
          <w:rFonts w:ascii="NewsGotT" w:hAnsi="NewsGotT"/>
        </w:rPr>
      </w:pPr>
      <w:bookmarkStart w:id="40" w:name="_Toc471578952"/>
      <w:bookmarkStart w:id="41" w:name="_Toc75199797"/>
      <w:bookmarkEnd w:id="40"/>
      <w:r>
        <w:rPr>
          <w:rFonts w:ascii="NewsGotT" w:hAnsi="NewsGotT"/>
        </w:rPr>
        <w:t>Driver</w:t>
      </w:r>
      <w:bookmarkEnd w:id="41"/>
    </w:p>
    <w:p w14:paraId="4606B446" w14:textId="01530CE9" w:rsidR="004D4545" w:rsidRDefault="004D4545" w:rsidP="004D4545">
      <w:pPr>
        <w:pStyle w:val="PhDCorpo"/>
      </w:pPr>
      <w:r>
        <w:tab/>
        <w:t xml:space="preserve">Para controlo dos motores utilizou-se o módulo </w:t>
      </w:r>
      <w:r>
        <w:rPr>
          <w:i/>
          <w:iCs/>
        </w:rPr>
        <w:t xml:space="preserve">driver </w:t>
      </w:r>
      <w:r>
        <w:t xml:space="preserve">apresentado na </w:t>
      </w:r>
      <w:r w:rsidR="005846C3">
        <w:fldChar w:fldCharType="begin"/>
      </w:r>
      <w:r w:rsidR="005846C3">
        <w:instrText xml:space="preserve"> REF _Ref74949935 \h </w:instrText>
      </w:r>
      <w:r w:rsidR="005846C3">
        <w:fldChar w:fldCharType="separate"/>
      </w:r>
      <w:r w:rsidR="00D649F9">
        <w:t xml:space="preserve">Figura </w:t>
      </w:r>
      <w:r w:rsidR="00D649F9">
        <w:rPr>
          <w:noProof/>
        </w:rPr>
        <w:t>2</w:t>
      </w:r>
      <w:r w:rsidR="00D649F9">
        <w:t>.</w:t>
      </w:r>
      <w:r w:rsidR="00D649F9">
        <w:rPr>
          <w:noProof/>
        </w:rPr>
        <w:t>3</w:t>
      </w:r>
      <w:r w:rsidR="005846C3">
        <w:fldChar w:fldCharType="end"/>
      </w:r>
      <w:r w:rsidR="001217D8" w:rsidRPr="001217D8">
        <w:t xml:space="preserve"> </w:t>
      </w:r>
      <w:sdt>
        <w:sdtPr>
          <w:id w:val="287326173"/>
          <w:citation/>
        </w:sdtPr>
        <w:sdtEndPr/>
        <w:sdtContent>
          <w:r w:rsidR="001217D8">
            <w:fldChar w:fldCharType="begin"/>
          </w:r>
          <w:r w:rsidR="001217D8">
            <w:instrText xml:space="preserve"> CITATION driver \l 2070 </w:instrText>
          </w:r>
          <w:r w:rsidR="001217D8">
            <w:fldChar w:fldCharType="separate"/>
          </w:r>
          <w:r w:rsidR="009619D3" w:rsidRPr="009619D3">
            <w:rPr>
              <w:noProof/>
            </w:rPr>
            <w:t>[13]</w:t>
          </w:r>
          <w:r w:rsidR="001217D8">
            <w:fldChar w:fldCharType="end"/>
          </w:r>
        </w:sdtContent>
      </w:sdt>
      <w:r w:rsidR="001217D8">
        <w:t>.</w:t>
      </w:r>
      <w:r>
        <w:t xml:space="preserve"> Este </w:t>
      </w:r>
      <w:r w:rsidRPr="00BA453D">
        <w:rPr>
          <w:i/>
          <w:iCs/>
        </w:rPr>
        <w:t>driver</w:t>
      </w:r>
      <w:r>
        <w:rPr>
          <w:i/>
          <w:iCs/>
        </w:rPr>
        <w:t xml:space="preserve"> </w:t>
      </w:r>
      <w:r>
        <w:t xml:space="preserve">possui seis </w:t>
      </w:r>
      <w:r w:rsidRPr="00C33CBF">
        <w:t>entradas</w:t>
      </w:r>
      <w:r>
        <w:t xml:space="preserve">, três para cada motor: os sinais de </w:t>
      </w:r>
      <w:r w:rsidRPr="00DD3BA0">
        <w:rPr>
          <w:i/>
          <w:iCs/>
        </w:rPr>
        <w:t>ENA</w:t>
      </w:r>
      <w:r>
        <w:t xml:space="preserve"> e </w:t>
      </w:r>
      <w:r w:rsidRPr="00DD3BA0">
        <w:rPr>
          <w:i/>
          <w:iCs/>
        </w:rPr>
        <w:t>ENB</w:t>
      </w:r>
      <w:r>
        <w:t xml:space="preserve"> permitem ativar ou desativar os motores, controlando as suas velocidades de rotação</w:t>
      </w:r>
      <w:r w:rsidR="009E6404">
        <w:t>, por intermédio de um sinal PWM</w:t>
      </w:r>
      <w:r>
        <w:t xml:space="preserve">. Por sua vez, os sinais de </w:t>
      </w:r>
      <w:r w:rsidRPr="00DD3BA0">
        <w:rPr>
          <w:i/>
          <w:iCs/>
        </w:rPr>
        <w:t>IN1</w:t>
      </w:r>
      <w:r>
        <w:t xml:space="preserve">, </w:t>
      </w:r>
      <w:r w:rsidRPr="00DD3BA0">
        <w:rPr>
          <w:i/>
          <w:iCs/>
        </w:rPr>
        <w:t>IN2</w:t>
      </w:r>
      <w:r>
        <w:t xml:space="preserve">, </w:t>
      </w:r>
      <w:r w:rsidRPr="00DD3BA0">
        <w:rPr>
          <w:i/>
          <w:iCs/>
        </w:rPr>
        <w:t>IN3</w:t>
      </w:r>
      <w:r>
        <w:t xml:space="preserve"> e </w:t>
      </w:r>
      <w:r w:rsidRPr="00DD3BA0">
        <w:rPr>
          <w:i/>
          <w:iCs/>
        </w:rPr>
        <w:t>IN4</w:t>
      </w:r>
      <w:r>
        <w:t xml:space="preserve"> definem o modo de rotação de cada motor. Na </w:t>
      </w:r>
      <w:r>
        <w:fldChar w:fldCharType="begin"/>
      </w:r>
      <w:r>
        <w:instrText xml:space="preserve"> REF _Ref63718056 \h </w:instrText>
      </w:r>
      <w:r>
        <w:fldChar w:fldCharType="separate"/>
      </w:r>
      <w:r w:rsidR="00D649F9">
        <w:t xml:space="preserve">Tabela </w:t>
      </w:r>
      <w:r w:rsidR="00D649F9">
        <w:rPr>
          <w:noProof/>
        </w:rPr>
        <w:t>2</w:t>
      </w:r>
      <w:r w:rsidR="00D649F9">
        <w:t>.</w:t>
      </w:r>
      <w:r w:rsidR="00D649F9">
        <w:rPr>
          <w:noProof/>
        </w:rPr>
        <w:t>2</w:t>
      </w:r>
      <w:r>
        <w:fldChar w:fldCharType="end"/>
      </w:r>
      <w:r>
        <w:t xml:space="preserve"> encontra-se exemplificado o modo de operação do motor em função da combinação lógica dos sinais de entrada.</w:t>
      </w:r>
    </w:p>
    <w:p w14:paraId="0A3EAAA3" w14:textId="77777777" w:rsidR="004D4545" w:rsidRDefault="004D4545" w:rsidP="004D4545">
      <w:pPr>
        <w:pStyle w:val="PhDFigura"/>
      </w:pPr>
      <w:r w:rsidRPr="006A6AAA">
        <w:rPr>
          <w:noProof/>
        </w:rPr>
        <w:lastRenderedPageBreak/>
        <w:drawing>
          <wp:inline distT="0" distB="0" distL="0" distR="0" wp14:anchorId="45663EEF" wp14:editId="7E89311C">
            <wp:extent cx="3530600" cy="1687463"/>
            <wp:effectExtent l="0" t="0" r="0" b="8255"/>
            <wp:docPr id="82" name="Imagem 82" descr="Uma imagem com texto, eletrónic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m 9" descr="Uma imagem com texto, eletrónica&#10;&#10;Descrição gerada automaticament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570405" cy="1706488"/>
                    </a:xfrm>
                    <a:prstGeom prst="rect">
                      <a:avLst/>
                    </a:prstGeom>
                    <a:noFill/>
                  </pic:spPr>
                </pic:pic>
              </a:graphicData>
            </a:graphic>
          </wp:inline>
        </w:drawing>
      </w:r>
    </w:p>
    <w:p w14:paraId="2124F473" w14:textId="52935F14" w:rsidR="004D4545" w:rsidRDefault="004D4545" w:rsidP="004D4545">
      <w:pPr>
        <w:pStyle w:val="PhDLegendaFiguras"/>
      </w:pPr>
      <w:bookmarkStart w:id="42" w:name="_Ref74949935"/>
      <w:bookmarkStart w:id="43" w:name="_Toc75199484"/>
      <w:r>
        <w:t xml:space="preserve">Figura </w:t>
      </w:r>
      <w:r w:rsidR="003D34D0">
        <w:fldChar w:fldCharType="begin"/>
      </w:r>
      <w:r w:rsidR="003D34D0">
        <w:instrText xml:space="preserve"> STYLEREF 1 \s </w:instrText>
      </w:r>
      <w:r w:rsidR="003D34D0">
        <w:fldChar w:fldCharType="separate"/>
      </w:r>
      <w:r w:rsidR="00D649F9">
        <w:rPr>
          <w:noProof/>
        </w:rPr>
        <w:t>2</w:t>
      </w:r>
      <w:r w:rsidR="003D34D0">
        <w:rPr>
          <w:noProof/>
        </w:rPr>
        <w:fldChar w:fldCharType="end"/>
      </w:r>
      <w:r w:rsidR="005D5334">
        <w:t>.</w:t>
      </w:r>
      <w:r w:rsidR="003D34D0">
        <w:fldChar w:fldCharType="begin"/>
      </w:r>
      <w:r w:rsidR="003D34D0">
        <w:instrText xml:space="preserve"> SEQ Figura \* ARABIC \s 1 </w:instrText>
      </w:r>
      <w:r w:rsidR="003D34D0">
        <w:fldChar w:fldCharType="separate"/>
      </w:r>
      <w:r w:rsidR="00D649F9">
        <w:rPr>
          <w:noProof/>
        </w:rPr>
        <w:t>3</w:t>
      </w:r>
      <w:r w:rsidR="003D34D0">
        <w:rPr>
          <w:noProof/>
        </w:rPr>
        <w:fldChar w:fldCharType="end"/>
      </w:r>
      <w:bookmarkEnd w:id="42"/>
      <w:r>
        <w:t xml:space="preserve"> - </w:t>
      </w:r>
      <w:r w:rsidRPr="00562C82">
        <w:t>Módulo Driver L298N</w:t>
      </w:r>
      <w:r>
        <w:t>.</w:t>
      </w:r>
      <w:bookmarkEnd w:id="43"/>
    </w:p>
    <w:p w14:paraId="0ED3AA61" w14:textId="7EB00A5B" w:rsidR="004D4545" w:rsidRDefault="004D4545" w:rsidP="004D4545">
      <w:pPr>
        <w:pStyle w:val="PhDLegendaTabela"/>
      </w:pPr>
      <w:bookmarkStart w:id="44" w:name="_Ref63718056"/>
      <w:bookmarkStart w:id="45" w:name="_Toc75199471"/>
      <w:r>
        <w:t xml:space="preserve">Tabela </w:t>
      </w:r>
      <w:r w:rsidR="003D34D0">
        <w:fldChar w:fldCharType="begin"/>
      </w:r>
      <w:r w:rsidR="003D34D0">
        <w:instrText xml:space="preserve"> STYL</w:instrText>
      </w:r>
      <w:r w:rsidR="003D34D0">
        <w:instrText xml:space="preserve">EREF 1 \s </w:instrText>
      </w:r>
      <w:r w:rsidR="003D34D0">
        <w:fldChar w:fldCharType="separate"/>
      </w:r>
      <w:r w:rsidR="00D649F9">
        <w:rPr>
          <w:noProof/>
        </w:rPr>
        <w:t>2</w:t>
      </w:r>
      <w:r w:rsidR="003D34D0">
        <w:rPr>
          <w:noProof/>
        </w:rPr>
        <w:fldChar w:fldCharType="end"/>
      </w:r>
      <w:r w:rsidR="00546D28">
        <w:t>.</w:t>
      </w:r>
      <w:r w:rsidR="003D34D0">
        <w:fldChar w:fldCharType="begin"/>
      </w:r>
      <w:r w:rsidR="003D34D0">
        <w:instrText xml:space="preserve"> SEQ Tabela \* ARABIC \s 1 </w:instrText>
      </w:r>
      <w:r w:rsidR="003D34D0">
        <w:fldChar w:fldCharType="separate"/>
      </w:r>
      <w:r w:rsidR="00D649F9">
        <w:rPr>
          <w:noProof/>
        </w:rPr>
        <w:t>2</w:t>
      </w:r>
      <w:r w:rsidR="003D34D0">
        <w:rPr>
          <w:noProof/>
        </w:rPr>
        <w:fldChar w:fldCharType="end"/>
      </w:r>
      <w:bookmarkEnd w:id="44"/>
      <w:r>
        <w:t xml:space="preserve"> - </w:t>
      </w:r>
      <w:r w:rsidRPr="002352D9">
        <w:t xml:space="preserve">Tabelas de verdade do </w:t>
      </w:r>
      <w:r w:rsidRPr="00A1436E">
        <w:rPr>
          <w:i/>
          <w:iCs/>
        </w:rPr>
        <w:t>driver</w:t>
      </w:r>
      <w:r w:rsidRPr="002352D9">
        <w:t xml:space="preserve"> L298N (a) </w:t>
      </w:r>
      <w:r w:rsidRPr="00C33CBF">
        <w:t>Controlo do Motor A; (b) Controlo do</w:t>
      </w:r>
      <w:r>
        <w:t xml:space="preserve"> </w:t>
      </w:r>
      <w:r w:rsidRPr="002352D9">
        <w:t>Motor B</w:t>
      </w:r>
      <w:r>
        <w:t>.</w:t>
      </w:r>
      <w:bookmarkEnd w:id="45"/>
    </w:p>
    <w:tbl>
      <w:tblPr>
        <w:tblStyle w:val="TabelacomGrelhaClar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1"/>
      </w:tblGrid>
      <w:tr w:rsidR="004D4545" w14:paraId="44F244FB" w14:textId="77777777" w:rsidTr="00CD2B0F">
        <w:tc>
          <w:tcPr>
            <w:tcW w:w="4530" w:type="dxa"/>
            <w:vAlign w:val="center"/>
          </w:tcPr>
          <w:p w14:paraId="693BFDBD" w14:textId="77777777" w:rsidR="004D4545" w:rsidRPr="00BA169B" w:rsidRDefault="004D4545" w:rsidP="00CD2B0F">
            <w:pPr>
              <w:pStyle w:val="PhDCorpo"/>
              <w:spacing w:after="0"/>
              <w:jc w:val="center"/>
            </w:pPr>
            <w:r w:rsidRPr="00BA169B">
              <w:rPr>
                <w:b/>
                <w:bCs/>
                <w:sz w:val="20"/>
                <w:szCs w:val="18"/>
              </w:rPr>
              <w:t>(a)</w:t>
            </w:r>
          </w:p>
        </w:tc>
        <w:tc>
          <w:tcPr>
            <w:tcW w:w="4531" w:type="dxa"/>
            <w:vAlign w:val="center"/>
          </w:tcPr>
          <w:p w14:paraId="3D8225D6" w14:textId="77777777" w:rsidR="004D4545" w:rsidRPr="00BA169B" w:rsidRDefault="004D4545" w:rsidP="00CD2B0F">
            <w:pPr>
              <w:pStyle w:val="PhDCorpo"/>
              <w:spacing w:after="0"/>
              <w:jc w:val="center"/>
            </w:pPr>
            <w:r w:rsidRPr="00BA169B">
              <w:rPr>
                <w:b/>
                <w:bCs/>
                <w:sz w:val="20"/>
                <w:szCs w:val="18"/>
              </w:rPr>
              <w:t>(b)</w:t>
            </w:r>
          </w:p>
        </w:tc>
      </w:tr>
      <w:tr w:rsidR="004D4545" w14:paraId="4ADA0FAF" w14:textId="77777777" w:rsidTr="00CD2B0F">
        <w:tc>
          <w:tcPr>
            <w:tcW w:w="4530" w:type="dxa"/>
            <w:vAlign w:val="center"/>
          </w:tcPr>
          <w:tbl>
            <w:tblPr>
              <w:tblStyle w:val="SimplesTabela1"/>
              <w:tblpPr w:leftFromText="141" w:rightFromText="141" w:vertAnchor="text" w:horzAnchor="margin" w:tblpXSpec="center" w:tblpY="230"/>
              <w:tblOverlap w:val="never"/>
              <w:tblW w:w="0" w:type="auto"/>
              <w:tblLook w:val="0420" w:firstRow="1" w:lastRow="0" w:firstColumn="0" w:lastColumn="0" w:noHBand="0" w:noVBand="1"/>
            </w:tblPr>
            <w:tblGrid>
              <w:gridCol w:w="591"/>
              <w:gridCol w:w="581"/>
              <w:gridCol w:w="581"/>
              <w:gridCol w:w="1913"/>
            </w:tblGrid>
            <w:tr w:rsidR="004D4545" w14:paraId="5A2AC36A" w14:textId="77777777" w:rsidTr="00CD2B0F">
              <w:trPr>
                <w:cnfStyle w:val="100000000000" w:firstRow="1" w:lastRow="0" w:firstColumn="0" w:lastColumn="0" w:oddVBand="0" w:evenVBand="0" w:oddHBand="0" w:evenHBand="0" w:firstRowFirstColumn="0" w:firstRowLastColumn="0" w:lastRowFirstColumn="0" w:lastRowLastColumn="0"/>
              </w:trPr>
              <w:tc>
                <w:tcPr>
                  <w:tcW w:w="0" w:type="auto"/>
                  <w:vAlign w:val="center"/>
                </w:tcPr>
                <w:p w14:paraId="1D4D1A8A" w14:textId="77777777" w:rsidR="004D4545" w:rsidRDefault="004D4545" w:rsidP="00CD2B0F">
                  <w:pPr>
                    <w:pStyle w:val="PhDCorpo"/>
                    <w:spacing w:after="0"/>
                    <w:jc w:val="center"/>
                  </w:pPr>
                  <w:r>
                    <w:t>ENA</w:t>
                  </w:r>
                </w:p>
              </w:tc>
              <w:tc>
                <w:tcPr>
                  <w:tcW w:w="0" w:type="auto"/>
                  <w:vAlign w:val="center"/>
                </w:tcPr>
                <w:p w14:paraId="31FFF34E" w14:textId="77777777" w:rsidR="004D4545" w:rsidRDefault="004D4545" w:rsidP="00CD2B0F">
                  <w:pPr>
                    <w:pStyle w:val="PhDCorpo"/>
                    <w:spacing w:after="0"/>
                    <w:jc w:val="center"/>
                  </w:pPr>
                  <w:r>
                    <w:t>IN1</w:t>
                  </w:r>
                </w:p>
              </w:tc>
              <w:tc>
                <w:tcPr>
                  <w:tcW w:w="0" w:type="auto"/>
                  <w:vAlign w:val="center"/>
                </w:tcPr>
                <w:p w14:paraId="4325C2A4" w14:textId="77777777" w:rsidR="004D4545" w:rsidRDefault="004D4545" w:rsidP="00CD2B0F">
                  <w:pPr>
                    <w:pStyle w:val="PhDCorpo"/>
                    <w:spacing w:after="0"/>
                    <w:jc w:val="center"/>
                  </w:pPr>
                  <w:r>
                    <w:t>IN2</w:t>
                  </w:r>
                </w:p>
              </w:tc>
              <w:tc>
                <w:tcPr>
                  <w:tcW w:w="0" w:type="auto"/>
                  <w:vAlign w:val="center"/>
                </w:tcPr>
                <w:p w14:paraId="1AA8D61C" w14:textId="77777777" w:rsidR="004D4545" w:rsidRDefault="004D4545" w:rsidP="00CD2B0F">
                  <w:pPr>
                    <w:pStyle w:val="PhDCorpo"/>
                    <w:spacing w:after="0"/>
                    <w:jc w:val="center"/>
                  </w:pPr>
                  <w:r>
                    <w:t>Motor A</w:t>
                  </w:r>
                </w:p>
              </w:tc>
            </w:tr>
            <w:tr w:rsidR="004D4545" w14:paraId="71362E03" w14:textId="77777777" w:rsidTr="00CD2B0F">
              <w:trPr>
                <w:cnfStyle w:val="000000100000" w:firstRow="0" w:lastRow="0" w:firstColumn="0" w:lastColumn="0" w:oddVBand="0" w:evenVBand="0" w:oddHBand="1" w:evenHBand="0" w:firstRowFirstColumn="0" w:firstRowLastColumn="0" w:lastRowFirstColumn="0" w:lastRowLastColumn="0"/>
              </w:trPr>
              <w:tc>
                <w:tcPr>
                  <w:tcW w:w="0" w:type="auto"/>
                  <w:vAlign w:val="center"/>
                </w:tcPr>
                <w:p w14:paraId="3597B225" w14:textId="77777777" w:rsidR="004D4545" w:rsidRDefault="004D4545" w:rsidP="00CD2B0F">
                  <w:pPr>
                    <w:pStyle w:val="PhDCorpo"/>
                    <w:spacing w:after="0"/>
                    <w:jc w:val="center"/>
                  </w:pPr>
                  <w:r>
                    <w:t>0 V</w:t>
                  </w:r>
                </w:p>
              </w:tc>
              <w:tc>
                <w:tcPr>
                  <w:tcW w:w="0" w:type="auto"/>
                  <w:vAlign w:val="center"/>
                </w:tcPr>
                <w:p w14:paraId="1799F9DB" w14:textId="77777777" w:rsidR="004D4545" w:rsidRDefault="004D4545" w:rsidP="00CD2B0F">
                  <w:pPr>
                    <w:pStyle w:val="PhDCorpo"/>
                    <w:spacing w:after="0"/>
                    <w:jc w:val="center"/>
                  </w:pPr>
                  <w:r>
                    <w:t>N/A</w:t>
                  </w:r>
                </w:p>
              </w:tc>
              <w:tc>
                <w:tcPr>
                  <w:tcW w:w="0" w:type="auto"/>
                  <w:vAlign w:val="center"/>
                </w:tcPr>
                <w:p w14:paraId="0912F3D2" w14:textId="77777777" w:rsidR="004D4545" w:rsidRDefault="004D4545" w:rsidP="00CD2B0F">
                  <w:pPr>
                    <w:pStyle w:val="PhDCorpo"/>
                    <w:spacing w:after="0"/>
                    <w:jc w:val="center"/>
                  </w:pPr>
                  <w:r>
                    <w:t>N/A</w:t>
                  </w:r>
                </w:p>
              </w:tc>
              <w:tc>
                <w:tcPr>
                  <w:tcW w:w="0" w:type="auto"/>
                  <w:vAlign w:val="center"/>
                </w:tcPr>
                <w:p w14:paraId="372067AD" w14:textId="77777777" w:rsidR="004D4545" w:rsidRDefault="004D4545" w:rsidP="00CD2B0F">
                  <w:pPr>
                    <w:pStyle w:val="PhDCorpo"/>
                    <w:spacing w:after="0"/>
                    <w:jc w:val="center"/>
                  </w:pPr>
                  <w:r>
                    <w:t>OFF</w:t>
                  </w:r>
                </w:p>
              </w:tc>
            </w:tr>
            <w:tr w:rsidR="004D4545" w14:paraId="165EB6CF" w14:textId="77777777" w:rsidTr="00CD2B0F">
              <w:tc>
                <w:tcPr>
                  <w:tcW w:w="0" w:type="auto"/>
                  <w:vAlign w:val="center"/>
                </w:tcPr>
                <w:p w14:paraId="469024F2" w14:textId="77777777" w:rsidR="004D4545" w:rsidRDefault="004D4545" w:rsidP="00CD2B0F">
                  <w:pPr>
                    <w:pStyle w:val="PhDCorpo"/>
                    <w:spacing w:after="0"/>
                    <w:jc w:val="center"/>
                  </w:pPr>
                  <w:r>
                    <w:t>5 V</w:t>
                  </w:r>
                </w:p>
              </w:tc>
              <w:tc>
                <w:tcPr>
                  <w:tcW w:w="0" w:type="auto"/>
                  <w:vAlign w:val="center"/>
                </w:tcPr>
                <w:p w14:paraId="22E63B7F" w14:textId="77777777" w:rsidR="004D4545" w:rsidRDefault="004D4545" w:rsidP="00CD2B0F">
                  <w:pPr>
                    <w:pStyle w:val="PhDCorpo"/>
                    <w:spacing w:after="0"/>
                    <w:jc w:val="center"/>
                  </w:pPr>
                  <w:r>
                    <w:t>0 V</w:t>
                  </w:r>
                </w:p>
              </w:tc>
              <w:tc>
                <w:tcPr>
                  <w:tcW w:w="0" w:type="auto"/>
                  <w:vAlign w:val="center"/>
                </w:tcPr>
                <w:p w14:paraId="758539F8" w14:textId="77777777" w:rsidR="004D4545" w:rsidRDefault="004D4545" w:rsidP="00CD2B0F">
                  <w:pPr>
                    <w:pStyle w:val="PhDCorpo"/>
                    <w:spacing w:after="0"/>
                    <w:jc w:val="center"/>
                  </w:pPr>
                  <w:r>
                    <w:t>0 V</w:t>
                  </w:r>
                </w:p>
              </w:tc>
              <w:tc>
                <w:tcPr>
                  <w:tcW w:w="0" w:type="auto"/>
                  <w:vAlign w:val="center"/>
                </w:tcPr>
                <w:p w14:paraId="130DE033" w14:textId="77777777" w:rsidR="004D4545" w:rsidRDefault="004D4545" w:rsidP="00CD2B0F">
                  <w:pPr>
                    <w:pStyle w:val="PhDCorpo"/>
                    <w:spacing w:after="0"/>
                    <w:jc w:val="center"/>
                  </w:pPr>
                  <w:r>
                    <w:t>Trava</w:t>
                  </w:r>
                </w:p>
              </w:tc>
            </w:tr>
            <w:tr w:rsidR="004D4545" w14:paraId="6D76DB6D" w14:textId="77777777" w:rsidTr="00CD2B0F">
              <w:trPr>
                <w:cnfStyle w:val="000000100000" w:firstRow="0" w:lastRow="0" w:firstColumn="0" w:lastColumn="0" w:oddVBand="0" w:evenVBand="0" w:oddHBand="1" w:evenHBand="0" w:firstRowFirstColumn="0" w:firstRowLastColumn="0" w:lastRowFirstColumn="0" w:lastRowLastColumn="0"/>
              </w:trPr>
              <w:tc>
                <w:tcPr>
                  <w:tcW w:w="0" w:type="auto"/>
                  <w:vAlign w:val="center"/>
                </w:tcPr>
                <w:p w14:paraId="4A97D21B" w14:textId="77777777" w:rsidR="004D4545" w:rsidRDefault="004D4545" w:rsidP="00CD2B0F">
                  <w:pPr>
                    <w:pStyle w:val="PhDCorpo"/>
                    <w:spacing w:after="0"/>
                    <w:jc w:val="center"/>
                  </w:pPr>
                  <w:r>
                    <w:t>5 V</w:t>
                  </w:r>
                </w:p>
              </w:tc>
              <w:tc>
                <w:tcPr>
                  <w:tcW w:w="0" w:type="auto"/>
                  <w:vAlign w:val="center"/>
                </w:tcPr>
                <w:p w14:paraId="3D642469" w14:textId="77777777" w:rsidR="004D4545" w:rsidRDefault="004D4545" w:rsidP="00CD2B0F">
                  <w:pPr>
                    <w:pStyle w:val="PhDCorpo"/>
                    <w:spacing w:after="0"/>
                    <w:jc w:val="center"/>
                  </w:pPr>
                  <w:r>
                    <w:t>0 V</w:t>
                  </w:r>
                </w:p>
              </w:tc>
              <w:tc>
                <w:tcPr>
                  <w:tcW w:w="0" w:type="auto"/>
                  <w:vAlign w:val="center"/>
                </w:tcPr>
                <w:p w14:paraId="45D59860" w14:textId="77777777" w:rsidR="004D4545" w:rsidRDefault="004D4545" w:rsidP="00CD2B0F">
                  <w:pPr>
                    <w:pStyle w:val="PhDCorpo"/>
                    <w:spacing w:after="0"/>
                    <w:jc w:val="center"/>
                  </w:pPr>
                  <w:r>
                    <w:t>5 V</w:t>
                  </w:r>
                </w:p>
              </w:tc>
              <w:tc>
                <w:tcPr>
                  <w:tcW w:w="0" w:type="auto"/>
                  <w:vAlign w:val="center"/>
                </w:tcPr>
                <w:p w14:paraId="2E43789D" w14:textId="77777777" w:rsidR="004D4545" w:rsidRDefault="004D4545" w:rsidP="00CD2B0F">
                  <w:pPr>
                    <w:pStyle w:val="PhDCorpo"/>
                    <w:spacing w:after="0"/>
                    <w:jc w:val="center"/>
                  </w:pPr>
                  <w:r>
                    <w:t>Sentido anti-horário</w:t>
                  </w:r>
                </w:p>
              </w:tc>
            </w:tr>
            <w:tr w:rsidR="004D4545" w14:paraId="79D4766C" w14:textId="77777777" w:rsidTr="00CD2B0F">
              <w:tc>
                <w:tcPr>
                  <w:tcW w:w="0" w:type="auto"/>
                  <w:vAlign w:val="center"/>
                </w:tcPr>
                <w:p w14:paraId="03CCCDE0" w14:textId="77777777" w:rsidR="004D4545" w:rsidRDefault="004D4545" w:rsidP="00CD2B0F">
                  <w:pPr>
                    <w:pStyle w:val="PhDCorpo"/>
                    <w:spacing w:after="0"/>
                    <w:jc w:val="center"/>
                  </w:pPr>
                  <w:r>
                    <w:t>5 V</w:t>
                  </w:r>
                </w:p>
              </w:tc>
              <w:tc>
                <w:tcPr>
                  <w:tcW w:w="0" w:type="auto"/>
                  <w:vAlign w:val="center"/>
                </w:tcPr>
                <w:p w14:paraId="6302C5CB" w14:textId="77777777" w:rsidR="004D4545" w:rsidRDefault="004D4545" w:rsidP="00CD2B0F">
                  <w:pPr>
                    <w:pStyle w:val="PhDCorpo"/>
                    <w:spacing w:after="0"/>
                    <w:jc w:val="center"/>
                  </w:pPr>
                  <w:r>
                    <w:t>5 V</w:t>
                  </w:r>
                </w:p>
              </w:tc>
              <w:tc>
                <w:tcPr>
                  <w:tcW w:w="0" w:type="auto"/>
                  <w:vAlign w:val="center"/>
                </w:tcPr>
                <w:p w14:paraId="7C6AD828" w14:textId="77777777" w:rsidR="004D4545" w:rsidRDefault="004D4545" w:rsidP="00CD2B0F">
                  <w:pPr>
                    <w:pStyle w:val="PhDCorpo"/>
                    <w:spacing w:after="0"/>
                    <w:jc w:val="center"/>
                  </w:pPr>
                  <w:r>
                    <w:t>0 V</w:t>
                  </w:r>
                </w:p>
              </w:tc>
              <w:tc>
                <w:tcPr>
                  <w:tcW w:w="0" w:type="auto"/>
                  <w:vAlign w:val="center"/>
                </w:tcPr>
                <w:p w14:paraId="29F36773" w14:textId="77777777" w:rsidR="004D4545" w:rsidRDefault="004D4545" w:rsidP="00CD2B0F">
                  <w:pPr>
                    <w:pStyle w:val="PhDCorpo"/>
                    <w:spacing w:after="0"/>
                    <w:jc w:val="center"/>
                  </w:pPr>
                  <w:r>
                    <w:t>Sentido horário</w:t>
                  </w:r>
                </w:p>
              </w:tc>
            </w:tr>
            <w:tr w:rsidR="004D4545" w14:paraId="4F342468" w14:textId="77777777" w:rsidTr="00CD2B0F">
              <w:trPr>
                <w:cnfStyle w:val="000000100000" w:firstRow="0" w:lastRow="0" w:firstColumn="0" w:lastColumn="0" w:oddVBand="0" w:evenVBand="0" w:oddHBand="1" w:evenHBand="0" w:firstRowFirstColumn="0" w:firstRowLastColumn="0" w:lastRowFirstColumn="0" w:lastRowLastColumn="0"/>
              </w:trPr>
              <w:tc>
                <w:tcPr>
                  <w:tcW w:w="0" w:type="auto"/>
                  <w:vAlign w:val="center"/>
                </w:tcPr>
                <w:p w14:paraId="66D010A8" w14:textId="77777777" w:rsidR="004D4545" w:rsidRDefault="004D4545" w:rsidP="00CD2B0F">
                  <w:pPr>
                    <w:pStyle w:val="PhDCorpo"/>
                    <w:spacing w:after="0"/>
                    <w:jc w:val="center"/>
                  </w:pPr>
                  <w:r>
                    <w:t>5 V</w:t>
                  </w:r>
                </w:p>
              </w:tc>
              <w:tc>
                <w:tcPr>
                  <w:tcW w:w="0" w:type="auto"/>
                  <w:vAlign w:val="center"/>
                </w:tcPr>
                <w:p w14:paraId="571BEDF2" w14:textId="77777777" w:rsidR="004D4545" w:rsidRDefault="004D4545" w:rsidP="00CD2B0F">
                  <w:pPr>
                    <w:pStyle w:val="PhDCorpo"/>
                    <w:spacing w:after="0"/>
                    <w:jc w:val="center"/>
                  </w:pPr>
                  <w:r>
                    <w:t>5 V</w:t>
                  </w:r>
                </w:p>
              </w:tc>
              <w:tc>
                <w:tcPr>
                  <w:tcW w:w="0" w:type="auto"/>
                  <w:vAlign w:val="center"/>
                </w:tcPr>
                <w:p w14:paraId="658452D9" w14:textId="77777777" w:rsidR="004D4545" w:rsidRDefault="004D4545" w:rsidP="00CD2B0F">
                  <w:pPr>
                    <w:pStyle w:val="PhDCorpo"/>
                    <w:spacing w:after="0"/>
                    <w:jc w:val="center"/>
                  </w:pPr>
                  <w:r>
                    <w:t>5 V</w:t>
                  </w:r>
                </w:p>
              </w:tc>
              <w:tc>
                <w:tcPr>
                  <w:tcW w:w="0" w:type="auto"/>
                  <w:vAlign w:val="center"/>
                </w:tcPr>
                <w:p w14:paraId="206B4B4A" w14:textId="77777777" w:rsidR="004D4545" w:rsidRDefault="004D4545" w:rsidP="00CD2B0F">
                  <w:pPr>
                    <w:pStyle w:val="PhDCorpo"/>
                    <w:spacing w:after="0"/>
                    <w:jc w:val="center"/>
                  </w:pPr>
                  <w:r>
                    <w:t>Trava</w:t>
                  </w:r>
                </w:p>
              </w:tc>
            </w:tr>
          </w:tbl>
          <w:p w14:paraId="1E659169" w14:textId="77777777" w:rsidR="004D4545" w:rsidRPr="004F413B" w:rsidRDefault="004D4545" w:rsidP="00CD2B0F">
            <w:pPr>
              <w:pStyle w:val="PhDCorpo"/>
              <w:jc w:val="center"/>
              <w:rPr>
                <w:b/>
                <w:bCs/>
                <w:sz w:val="20"/>
                <w:szCs w:val="18"/>
                <w:highlight w:val="yellow"/>
              </w:rPr>
            </w:pPr>
          </w:p>
        </w:tc>
        <w:tc>
          <w:tcPr>
            <w:tcW w:w="4531" w:type="dxa"/>
            <w:vAlign w:val="center"/>
          </w:tcPr>
          <w:tbl>
            <w:tblPr>
              <w:tblStyle w:val="SimplesTabela1"/>
              <w:tblpPr w:leftFromText="141" w:rightFromText="141" w:vertAnchor="text" w:horzAnchor="margin" w:tblpXSpec="center" w:tblpY="230"/>
              <w:tblOverlap w:val="never"/>
              <w:tblW w:w="0" w:type="auto"/>
              <w:tblLook w:val="0420" w:firstRow="1" w:lastRow="0" w:firstColumn="0" w:lastColumn="0" w:noHBand="0" w:noVBand="1"/>
            </w:tblPr>
            <w:tblGrid>
              <w:gridCol w:w="603"/>
              <w:gridCol w:w="581"/>
              <w:gridCol w:w="581"/>
              <w:gridCol w:w="1913"/>
            </w:tblGrid>
            <w:tr w:rsidR="004D4545" w14:paraId="6C91A9FD" w14:textId="77777777" w:rsidTr="00CD2B0F">
              <w:trPr>
                <w:cnfStyle w:val="100000000000" w:firstRow="1" w:lastRow="0" w:firstColumn="0" w:lastColumn="0" w:oddVBand="0" w:evenVBand="0" w:oddHBand="0" w:evenHBand="0" w:firstRowFirstColumn="0" w:firstRowLastColumn="0" w:lastRowFirstColumn="0" w:lastRowLastColumn="0"/>
              </w:trPr>
              <w:tc>
                <w:tcPr>
                  <w:tcW w:w="0" w:type="auto"/>
                </w:tcPr>
                <w:p w14:paraId="398824A3" w14:textId="77777777" w:rsidR="004D4545" w:rsidRDefault="004D4545" w:rsidP="00CD2B0F">
                  <w:pPr>
                    <w:pStyle w:val="PhDCorpo"/>
                    <w:spacing w:after="0"/>
                    <w:jc w:val="center"/>
                  </w:pPr>
                  <w:r>
                    <w:t>ENB</w:t>
                  </w:r>
                </w:p>
              </w:tc>
              <w:tc>
                <w:tcPr>
                  <w:tcW w:w="0" w:type="auto"/>
                </w:tcPr>
                <w:p w14:paraId="36F26399" w14:textId="77777777" w:rsidR="004D4545" w:rsidRDefault="004D4545" w:rsidP="00CD2B0F">
                  <w:pPr>
                    <w:pStyle w:val="PhDCorpo"/>
                    <w:spacing w:after="0"/>
                    <w:jc w:val="center"/>
                  </w:pPr>
                  <w:r>
                    <w:t>IN3</w:t>
                  </w:r>
                </w:p>
              </w:tc>
              <w:tc>
                <w:tcPr>
                  <w:tcW w:w="0" w:type="auto"/>
                </w:tcPr>
                <w:p w14:paraId="0BE3AB05" w14:textId="77777777" w:rsidR="004D4545" w:rsidRDefault="004D4545" w:rsidP="00CD2B0F">
                  <w:pPr>
                    <w:pStyle w:val="PhDCorpo"/>
                    <w:spacing w:after="0"/>
                    <w:jc w:val="center"/>
                  </w:pPr>
                  <w:r>
                    <w:t>IN4</w:t>
                  </w:r>
                </w:p>
              </w:tc>
              <w:tc>
                <w:tcPr>
                  <w:tcW w:w="0" w:type="auto"/>
                </w:tcPr>
                <w:p w14:paraId="38248867" w14:textId="77777777" w:rsidR="004D4545" w:rsidRDefault="004D4545" w:rsidP="00CD2B0F">
                  <w:pPr>
                    <w:pStyle w:val="PhDCorpo"/>
                    <w:spacing w:after="0"/>
                    <w:jc w:val="center"/>
                  </w:pPr>
                  <w:r>
                    <w:t>Motor B</w:t>
                  </w:r>
                </w:p>
              </w:tc>
            </w:tr>
            <w:tr w:rsidR="004D4545" w14:paraId="2FD27D63" w14:textId="77777777" w:rsidTr="00CD2B0F">
              <w:trPr>
                <w:cnfStyle w:val="000000100000" w:firstRow="0" w:lastRow="0" w:firstColumn="0" w:lastColumn="0" w:oddVBand="0" w:evenVBand="0" w:oddHBand="1" w:evenHBand="0" w:firstRowFirstColumn="0" w:firstRowLastColumn="0" w:lastRowFirstColumn="0" w:lastRowLastColumn="0"/>
              </w:trPr>
              <w:tc>
                <w:tcPr>
                  <w:tcW w:w="0" w:type="auto"/>
                </w:tcPr>
                <w:p w14:paraId="2B332F32" w14:textId="77777777" w:rsidR="004D4545" w:rsidRDefault="004D4545" w:rsidP="00CD2B0F">
                  <w:pPr>
                    <w:pStyle w:val="PhDCorpo"/>
                    <w:spacing w:after="0"/>
                    <w:jc w:val="center"/>
                  </w:pPr>
                  <w:r>
                    <w:t>0 V</w:t>
                  </w:r>
                </w:p>
              </w:tc>
              <w:tc>
                <w:tcPr>
                  <w:tcW w:w="0" w:type="auto"/>
                </w:tcPr>
                <w:p w14:paraId="65A6545F" w14:textId="77777777" w:rsidR="004D4545" w:rsidRDefault="004D4545" w:rsidP="00CD2B0F">
                  <w:pPr>
                    <w:pStyle w:val="PhDCorpo"/>
                    <w:spacing w:after="0"/>
                    <w:jc w:val="center"/>
                  </w:pPr>
                  <w:r>
                    <w:t>N/A</w:t>
                  </w:r>
                </w:p>
              </w:tc>
              <w:tc>
                <w:tcPr>
                  <w:tcW w:w="0" w:type="auto"/>
                </w:tcPr>
                <w:p w14:paraId="38FFBE18" w14:textId="77777777" w:rsidR="004D4545" w:rsidRDefault="004D4545" w:rsidP="00CD2B0F">
                  <w:pPr>
                    <w:pStyle w:val="PhDCorpo"/>
                    <w:spacing w:after="0"/>
                    <w:jc w:val="center"/>
                  </w:pPr>
                  <w:r>
                    <w:t>N/A</w:t>
                  </w:r>
                </w:p>
              </w:tc>
              <w:tc>
                <w:tcPr>
                  <w:tcW w:w="0" w:type="auto"/>
                </w:tcPr>
                <w:p w14:paraId="462C62AE" w14:textId="77777777" w:rsidR="004D4545" w:rsidRDefault="004D4545" w:rsidP="00CD2B0F">
                  <w:pPr>
                    <w:pStyle w:val="PhDCorpo"/>
                    <w:spacing w:after="0"/>
                    <w:jc w:val="center"/>
                  </w:pPr>
                  <w:r>
                    <w:t>OFF</w:t>
                  </w:r>
                </w:p>
              </w:tc>
            </w:tr>
            <w:tr w:rsidR="004D4545" w14:paraId="5ABED11C" w14:textId="77777777" w:rsidTr="00CD2B0F">
              <w:tc>
                <w:tcPr>
                  <w:tcW w:w="0" w:type="auto"/>
                </w:tcPr>
                <w:p w14:paraId="39210014" w14:textId="77777777" w:rsidR="004D4545" w:rsidRDefault="004D4545" w:rsidP="00CD2B0F">
                  <w:pPr>
                    <w:pStyle w:val="PhDCorpo"/>
                    <w:spacing w:after="0"/>
                    <w:jc w:val="center"/>
                  </w:pPr>
                  <w:r>
                    <w:t>5 V</w:t>
                  </w:r>
                </w:p>
              </w:tc>
              <w:tc>
                <w:tcPr>
                  <w:tcW w:w="0" w:type="auto"/>
                </w:tcPr>
                <w:p w14:paraId="420CD32F" w14:textId="77777777" w:rsidR="004D4545" w:rsidRDefault="004D4545" w:rsidP="00CD2B0F">
                  <w:pPr>
                    <w:pStyle w:val="PhDCorpo"/>
                    <w:spacing w:after="0"/>
                    <w:jc w:val="center"/>
                  </w:pPr>
                  <w:r>
                    <w:t>0 V</w:t>
                  </w:r>
                </w:p>
              </w:tc>
              <w:tc>
                <w:tcPr>
                  <w:tcW w:w="0" w:type="auto"/>
                </w:tcPr>
                <w:p w14:paraId="010E9CB4" w14:textId="77777777" w:rsidR="004D4545" w:rsidRDefault="004D4545" w:rsidP="00CD2B0F">
                  <w:pPr>
                    <w:pStyle w:val="PhDCorpo"/>
                    <w:spacing w:after="0"/>
                    <w:jc w:val="center"/>
                  </w:pPr>
                  <w:r>
                    <w:t>0 V</w:t>
                  </w:r>
                </w:p>
              </w:tc>
              <w:tc>
                <w:tcPr>
                  <w:tcW w:w="0" w:type="auto"/>
                </w:tcPr>
                <w:p w14:paraId="289E44B6" w14:textId="77777777" w:rsidR="004D4545" w:rsidRDefault="004D4545" w:rsidP="00CD2B0F">
                  <w:pPr>
                    <w:pStyle w:val="PhDCorpo"/>
                    <w:spacing w:after="0"/>
                    <w:jc w:val="center"/>
                  </w:pPr>
                  <w:r>
                    <w:t>Trava</w:t>
                  </w:r>
                </w:p>
              </w:tc>
            </w:tr>
            <w:tr w:rsidR="004D4545" w14:paraId="41D1276B" w14:textId="77777777" w:rsidTr="00CD2B0F">
              <w:trPr>
                <w:cnfStyle w:val="000000100000" w:firstRow="0" w:lastRow="0" w:firstColumn="0" w:lastColumn="0" w:oddVBand="0" w:evenVBand="0" w:oddHBand="1" w:evenHBand="0" w:firstRowFirstColumn="0" w:firstRowLastColumn="0" w:lastRowFirstColumn="0" w:lastRowLastColumn="0"/>
              </w:trPr>
              <w:tc>
                <w:tcPr>
                  <w:tcW w:w="0" w:type="auto"/>
                </w:tcPr>
                <w:p w14:paraId="65690017" w14:textId="77777777" w:rsidR="004D4545" w:rsidRDefault="004D4545" w:rsidP="00CD2B0F">
                  <w:pPr>
                    <w:pStyle w:val="PhDCorpo"/>
                    <w:spacing w:after="0"/>
                    <w:jc w:val="center"/>
                  </w:pPr>
                  <w:r>
                    <w:t>5 V</w:t>
                  </w:r>
                </w:p>
              </w:tc>
              <w:tc>
                <w:tcPr>
                  <w:tcW w:w="0" w:type="auto"/>
                </w:tcPr>
                <w:p w14:paraId="08355D82" w14:textId="77777777" w:rsidR="004D4545" w:rsidRDefault="004D4545" w:rsidP="00CD2B0F">
                  <w:pPr>
                    <w:pStyle w:val="PhDCorpo"/>
                    <w:spacing w:after="0"/>
                    <w:jc w:val="center"/>
                  </w:pPr>
                  <w:r>
                    <w:t>0 V</w:t>
                  </w:r>
                </w:p>
              </w:tc>
              <w:tc>
                <w:tcPr>
                  <w:tcW w:w="0" w:type="auto"/>
                </w:tcPr>
                <w:p w14:paraId="0250EDF7" w14:textId="77777777" w:rsidR="004D4545" w:rsidRDefault="004D4545" w:rsidP="00CD2B0F">
                  <w:pPr>
                    <w:pStyle w:val="PhDCorpo"/>
                    <w:spacing w:after="0"/>
                    <w:jc w:val="center"/>
                  </w:pPr>
                  <w:r>
                    <w:t>5 V</w:t>
                  </w:r>
                </w:p>
              </w:tc>
              <w:tc>
                <w:tcPr>
                  <w:tcW w:w="0" w:type="auto"/>
                </w:tcPr>
                <w:p w14:paraId="75C5D6DF" w14:textId="77777777" w:rsidR="004D4545" w:rsidRDefault="004D4545" w:rsidP="00CD2B0F">
                  <w:pPr>
                    <w:pStyle w:val="PhDCorpo"/>
                    <w:spacing w:after="0"/>
                    <w:jc w:val="center"/>
                  </w:pPr>
                  <w:r>
                    <w:t>Sentido anti-horário</w:t>
                  </w:r>
                </w:p>
              </w:tc>
            </w:tr>
            <w:tr w:rsidR="004D4545" w14:paraId="09F46154" w14:textId="77777777" w:rsidTr="00CD2B0F">
              <w:tc>
                <w:tcPr>
                  <w:tcW w:w="0" w:type="auto"/>
                </w:tcPr>
                <w:p w14:paraId="0FE20EC3" w14:textId="77777777" w:rsidR="004D4545" w:rsidRDefault="004D4545" w:rsidP="00CD2B0F">
                  <w:pPr>
                    <w:pStyle w:val="PhDCorpo"/>
                    <w:spacing w:after="0"/>
                    <w:jc w:val="center"/>
                  </w:pPr>
                  <w:r>
                    <w:t>5 V</w:t>
                  </w:r>
                </w:p>
              </w:tc>
              <w:tc>
                <w:tcPr>
                  <w:tcW w:w="0" w:type="auto"/>
                </w:tcPr>
                <w:p w14:paraId="6E5D0EFA" w14:textId="77777777" w:rsidR="004D4545" w:rsidRDefault="004D4545" w:rsidP="00CD2B0F">
                  <w:pPr>
                    <w:pStyle w:val="PhDCorpo"/>
                    <w:spacing w:after="0"/>
                    <w:jc w:val="center"/>
                  </w:pPr>
                  <w:r>
                    <w:t>5 V</w:t>
                  </w:r>
                </w:p>
              </w:tc>
              <w:tc>
                <w:tcPr>
                  <w:tcW w:w="0" w:type="auto"/>
                </w:tcPr>
                <w:p w14:paraId="0314793F" w14:textId="77777777" w:rsidR="004D4545" w:rsidRDefault="004D4545" w:rsidP="00CD2B0F">
                  <w:pPr>
                    <w:pStyle w:val="PhDCorpo"/>
                    <w:spacing w:after="0"/>
                    <w:jc w:val="center"/>
                  </w:pPr>
                  <w:r>
                    <w:t>0 V</w:t>
                  </w:r>
                </w:p>
              </w:tc>
              <w:tc>
                <w:tcPr>
                  <w:tcW w:w="0" w:type="auto"/>
                </w:tcPr>
                <w:p w14:paraId="437C1312" w14:textId="77777777" w:rsidR="004D4545" w:rsidRDefault="004D4545" w:rsidP="00CD2B0F">
                  <w:pPr>
                    <w:pStyle w:val="PhDCorpo"/>
                    <w:spacing w:after="0"/>
                    <w:jc w:val="center"/>
                  </w:pPr>
                  <w:r>
                    <w:t>Sentido horário</w:t>
                  </w:r>
                </w:p>
              </w:tc>
            </w:tr>
            <w:tr w:rsidR="004D4545" w14:paraId="5F37B586" w14:textId="77777777" w:rsidTr="00CD2B0F">
              <w:trPr>
                <w:cnfStyle w:val="000000100000" w:firstRow="0" w:lastRow="0" w:firstColumn="0" w:lastColumn="0" w:oddVBand="0" w:evenVBand="0" w:oddHBand="1" w:evenHBand="0" w:firstRowFirstColumn="0" w:firstRowLastColumn="0" w:lastRowFirstColumn="0" w:lastRowLastColumn="0"/>
              </w:trPr>
              <w:tc>
                <w:tcPr>
                  <w:tcW w:w="0" w:type="auto"/>
                </w:tcPr>
                <w:p w14:paraId="7F467814" w14:textId="77777777" w:rsidR="004D4545" w:rsidRDefault="004D4545" w:rsidP="00CD2B0F">
                  <w:pPr>
                    <w:pStyle w:val="PhDCorpo"/>
                    <w:spacing w:after="0"/>
                    <w:jc w:val="center"/>
                  </w:pPr>
                  <w:r>
                    <w:t>5 V</w:t>
                  </w:r>
                </w:p>
              </w:tc>
              <w:tc>
                <w:tcPr>
                  <w:tcW w:w="0" w:type="auto"/>
                </w:tcPr>
                <w:p w14:paraId="4D7989AE" w14:textId="77777777" w:rsidR="004D4545" w:rsidRDefault="004D4545" w:rsidP="00CD2B0F">
                  <w:pPr>
                    <w:pStyle w:val="PhDCorpo"/>
                    <w:spacing w:after="0"/>
                    <w:jc w:val="center"/>
                  </w:pPr>
                  <w:r>
                    <w:t>5 V</w:t>
                  </w:r>
                </w:p>
              </w:tc>
              <w:tc>
                <w:tcPr>
                  <w:tcW w:w="0" w:type="auto"/>
                </w:tcPr>
                <w:p w14:paraId="4AA3C023" w14:textId="77777777" w:rsidR="004D4545" w:rsidRDefault="004D4545" w:rsidP="00CD2B0F">
                  <w:pPr>
                    <w:pStyle w:val="PhDCorpo"/>
                    <w:spacing w:after="0"/>
                    <w:jc w:val="center"/>
                  </w:pPr>
                  <w:r>
                    <w:t>5 V</w:t>
                  </w:r>
                </w:p>
              </w:tc>
              <w:tc>
                <w:tcPr>
                  <w:tcW w:w="0" w:type="auto"/>
                </w:tcPr>
                <w:p w14:paraId="070ED616" w14:textId="77777777" w:rsidR="004D4545" w:rsidRDefault="004D4545" w:rsidP="00CD2B0F">
                  <w:pPr>
                    <w:pStyle w:val="PhDCorpo"/>
                    <w:spacing w:after="0"/>
                    <w:jc w:val="center"/>
                  </w:pPr>
                  <w:r>
                    <w:t>Trava</w:t>
                  </w:r>
                </w:p>
              </w:tc>
            </w:tr>
          </w:tbl>
          <w:p w14:paraId="773BC3F9" w14:textId="77777777" w:rsidR="004D4545" w:rsidRPr="004F413B" w:rsidRDefault="004D4545" w:rsidP="00CD2B0F">
            <w:pPr>
              <w:pStyle w:val="PhDCorpo"/>
              <w:jc w:val="center"/>
              <w:rPr>
                <w:b/>
                <w:bCs/>
                <w:sz w:val="20"/>
                <w:szCs w:val="18"/>
                <w:highlight w:val="yellow"/>
              </w:rPr>
            </w:pPr>
          </w:p>
        </w:tc>
      </w:tr>
    </w:tbl>
    <w:p w14:paraId="3715D973" w14:textId="2743548E" w:rsidR="0081552B" w:rsidRDefault="00B63221" w:rsidP="001F4D18">
      <w:pPr>
        <w:pStyle w:val="Ttulo2"/>
        <w:rPr>
          <w:rFonts w:ascii="NewsGotT" w:hAnsi="NewsGotT"/>
        </w:rPr>
      </w:pPr>
      <w:bookmarkStart w:id="46" w:name="_Toc75199798"/>
      <w:r>
        <w:rPr>
          <w:rFonts w:ascii="NewsGotT" w:hAnsi="NewsGotT"/>
        </w:rPr>
        <w:t>Módulos</w:t>
      </w:r>
      <w:r w:rsidR="001A664B">
        <w:rPr>
          <w:rFonts w:ascii="NewsGotT" w:hAnsi="NewsGotT"/>
        </w:rPr>
        <w:t xml:space="preserve"> de comunicação sem fios</w:t>
      </w:r>
      <w:bookmarkEnd w:id="46"/>
    </w:p>
    <w:p w14:paraId="79EECD46" w14:textId="7A00ECF4" w:rsidR="00546D28" w:rsidRPr="00546D28" w:rsidRDefault="00546D28" w:rsidP="00546D28">
      <w:pPr>
        <w:pStyle w:val="PhDCorpo"/>
        <w:rPr>
          <w:rStyle w:val="Forte"/>
          <w:b w:val="0"/>
          <w:bCs w:val="0"/>
        </w:rPr>
      </w:pPr>
      <w:r>
        <w:tab/>
        <w:t>Ao longo do percurso,</w:t>
      </w:r>
      <w:r w:rsidRPr="00C24800">
        <w:t xml:space="preserve"> o DWR </w:t>
      </w:r>
      <w:r>
        <w:t xml:space="preserve">tem de tomar várias decisões de modo a seguir a rota proposta fazendo as paragens necessárias para entrega de bens. </w:t>
      </w:r>
      <w:r w:rsidR="005A54AF">
        <w:t>Para isto</w:t>
      </w:r>
      <w:r w:rsidRPr="00C24800">
        <w:t xml:space="preserve">, </w:t>
      </w:r>
      <w:r>
        <w:t>o DWR</w:t>
      </w:r>
      <w:r w:rsidRPr="00C24800">
        <w:t xml:space="preserve"> tem de ser capaz de identificar e distinguir </w:t>
      </w:r>
      <w:r w:rsidR="001A664B">
        <w:t xml:space="preserve">pontos de referência como </w:t>
      </w:r>
      <w:r w:rsidRPr="00C24800">
        <w:t xml:space="preserve">cruzamentos </w:t>
      </w:r>
      <w:r>
        <w:t xml:space="preserve">e/ou quartos </w:t>
      </w:r>
      <w:r w:rsidRPr="00C24800">
        <w:t xml:space="preserve">existentes </w:t>
      </w:r>
      <w:r>
        <w:t>ao longo do</w:t>
      </w:r>
      <w:r w:rsidRPr="00C24800">
        <w:t xml:space="preserve"> percurso</w:t>
      </w:r>
      <w:r>
        <w:t>. Decidiu-se atribuir</w:t>
      </w:r>
      <w:r w:rsidRPr="00C24800">
        <w:t xml:space="preserve"> a cada </w:t>
      </w:r>
      <w:r w:rsidR="001A664B">
        <w:t>ponto de referência</w:t>
      </w:r>
      <w:r w:rsidR="001A664B" w:rsidRPr="00C24800">
        <w:t xml:space="preserve"> </w:t>
      </w:r>
      <w:r>
        <w:t>uma etiqueta RFID</w:t>
      </w:r>
      <w:r w:rsidRPr="00C24800">
        <w:t xml:space="preserve"> </w:t>
      </w:r>
      <w:r>
        <w:t xml:space="preserve">com </w:t>
      </w:r>
      <w:r w:rsidRPr="00C24800">
        <w:t>código</w:t>
      </w:r>
      <w:r>
        <w:t>s</w:t>
      </w:r>
      <w:r w:rsidRPr="00C24800">
        <w:t xml:space="preserve"> de identificação único</w:t>
      </w:r>
      <w:r>
        <w:t xml:space="preserve">s. </w:t>
      </w:r>
      <w:r w:rsidRPr="00B465A0">
        <w:t xml:space="preserve">De modo a ser possível comunicar com o robô à distância, decidiu-se implementar comunicação por </w:t>
      </w:r>
      <w:r w:rsidRPr="00B465A0">
        <w:rPr>
          <w:i/>
          <w:iCs/>
        </w:rPr>
        <w:t>Bluetooth</w:t>
      </w:r>
      <w:r w:rsidRPr="00B465A0">
        <w:t>.</w:t>
      </w:r>
    </w:p>
    <w:p w14:paraId="765EB228" w14:textId="2DC8A154" w:rsidR="00B63221" w:rsidRDefault="00031108" w:rsidP="00B63221">
      <w:pPr>
        <w:pStyle w:val="Ttulo3"/>
        <w:numPr>
          <w:ilvl w:val="2"/>
          <w:numId w:val="23"/>
        </w:numPr>
        <w:rPr>
          <w:rFonts w:ascii="NewsGotT" w:hAnsi="NewsGotT"/>
        </w:rPr>
      </w:pPr>
      <w:bookmarkStart w:id="47" w:name="_Toc75199799"/>
      <w:r>
        <w:rPr>
          <w:rFonts w:ascii="NewsGotT" w:hAnsi="NewsGotT"/>
          <w:i/>
          <w:iCs/>
        </w:rPr>
        <w:t xml:space="preserve">Radio </w:t>
      </w:r>
      <w:proofErr w:type="spellStart"/>
      <w:r>
        <w:rPr>
          <w:rFonts w:ascii="NewsGotT" w:hAnsi="NewsGotT"/>
          <w:i/>
          <w:iCs/>
        </w:rPr>
        <w:t>Frequency</w:t>
      </w:r>
      <w:proofErr w:type="spellEnd"/>
      <w:r>
        <w:rPr>
          <w:rFonts w:ascii="NewsGotT" w:hAnsi="NewsGotT"/>
          <w:i/>
          <w:iCs/>
        </w:rPr>
        <w:t xml:space="preserve"> </w:t>
      </w:r>
      <w:proofErr w:type="spellStart"/>
      <w:r>
        <w:rPr>
          <w:rFonts w:ascii="NewsGotT" w:hAnsi="NewsGotT"/>
          <w:i/>
          <w:iCs/>
        </w:rPr>
        <w:t>Identification</w:t>
      </w:r>
      <w:proofErr w:type="spellEnd"/>
      <w:r>
        <w:rPr>
          <w:rFonts w:ascii="NewsGotT" w:hAnsi="NewsGotT"/>
          <w:i/>
          <w:iCs/>
        </w:rPr>
        <w:t xml:space="preserve"> </w:t>
      </w:r>
      <w:r>
        <w:rPr>
          <w:rFonts w:ascii="NewsGotT" w:hAnsi="NewsGotT"/>
        </w:rPr>
        <w:t>(</w:t>
      </w:r>
      <w:r w:rsidR="00B63221">
        <w:rPr>
          <w:rFonts w:ascii="NewsGotT" w:hAnsi="NewsGotT"/>
        </w:rPr>
        <w:t>RFID</w:t>
      </w:r>
      <w:r>
        <w:rPr>
          <w:rFonts w:ascii="NewsGotT" w:hAnsi="NewsGotT"/>
        </w:rPr>
        <w:t>)</w:t>
      </w:r>
      <w:bookmarkEnd w:id="47"/>
    </w:p>
    <w:p w14:paraId="0BA6A489" w14:textId="68593C4F" w:rsidR="004858FF" w:rsidRDefault="00DD57D5" w:rsidP="00031108">
      <w:pPr>
        <w:pStyle w:val="PhDCorpo"/>
      </w:pPr>
      <w:r>
        <w:tab/>
      </w:r>
      <w:r w:rsidR="00256622" w:rsidRPr="00C24800">
        <w:t>A identificação por r</w:t>
      </w:r>
      <w:r w:rsidR="005A54AF">
        <w:t>á</w:t>
      </w:r>
      <w:r w:rsidR="00256622" w:rsidRPr="00C24800">
        <w:t>dio frequência</w:t>
      </w:r>
      <w:r w:rsidR="001A664B">
        <w:t xml:space="preserve">, na nomenclatura inglesa conhecido por </w:t>
      </w:r>
      <w:r w:rsidR="001A664B">
        <w:rPr>
          <w:i/>
          <w:iCs/>
        </w:rPr>
        <w:t xml:space="preserve">Radio </w:t>
      </w:r>
      <w:proofErr w:type="spellStart"/>
      <w:r w:rsidR="001A664B">
        <w:rPr>
          <w:i/>
          <w:iCs/>
        </w:rPr>
        <w:t>Frequency</w:t>
      </w:r>
      <w:proofErr w:type="spellEnd"/>
      <w:r w:rsidR="001A664B">
        <w:rPr>
          <w:i/>
          <w:iCs/>
        </w:rPr>
        <w:t xml:space="preserve"> </w:t>
      </w:r>
      <w:proofErr w:type="spellStart"/>
      <w:r w:rsidR="001A664B">
        <w:rPr>
          <w:i/>
          <w:iCs/>
        </w:rPr>
        <w:t>Identification</w:t>
      </w:r>
      <w:proofErr w:type="spellEnd"/>
      <w:r w:rsidR="00256622" w:rsidRPr="00C24800">
        <w:t xml:space="preserve"> (RFID)</w:t>
      </w:r>
      <w:r w:rsidR="001A664B">
        <w:t>,</w:t>
      </w:r>
      <w:r w:rsidR="00256622" w:rsidRPr="00C24800">
        <w:t xml:space="preserve"> é uma tecnologia de leitura</w:t>
      </w:r>
      <w:r w:rsidR="005A54AF">
        <w:t xml:space="preserve"> de dados</w:t>
      </w:r>
      <w:r w:rsidR="00256622" w:rsidRPr="00C24800">
        <w:t xml:space="preserve"> sem contacto que usa ondas eletromagnéticas para ler o código de identificação de uma etiqueta RFID. Como cada etiqueta possui um código único</w:t>
      </w:r>
      <w:r w:rsidR="00256622">
        <w:t>,</w:t>
      </w:r>
      <w:r w:rsidR="00256622" w:rsidRPr="00C24800">
        <w:t xml:space="preserve"> estas podem ser usadas para associar um ID a um objeto</w:t>
      </w:r>
      <w:r>
        <w:t xml:space="preserve">. </w:t>
      </w:r>
      <w:r w:rsidR="00256622" w:rsidRPr="00C24800">
        <w:t xml:space="preserve">Existem </w:t>
      </w:r>
      <w:r w:rsidR="00256622">
        <w:t>dois</w:t>
      </w:r>
      <w:r w:rsidR="00256622" w:rsidRPr="00C24800">
        <w:t xml:space="preserve"> tipos de etiquetas RFID</w:t>
      </w:r>
      <w:r w:rsidR="00256622">
        <w:t xml:space="preserve">: </w:t>
      </w:r>
      <w:r w:rsidR="00256622" w:rsidRPr="00C24800">
        <w:t>passivas e</w:t>
      </w:r>
      <w:r w:rsidR="00256622">
        <w:t xml:space="preserve"> </w:t>
      </w:r>
      <w:r w:rsidR="00256622" w:rsidRPr="00C24800">
        <w:t>ativas. Etiquetas passivas usam a energia fornecida pelas ondas eletromagnéticas para induzir uma corrente na antena</w:t>
      </w:r>
      <w:r w:rsidR="00256622">
        <w:t>,</w:t>
      </w:r>
      <w:r w:rsidR="00256622" w:rsidRPr="00C24800">
        <w:t xml:space="preserve"> de modo</w:t>
      </w:r>
      <w:r w:rsidR="00256622">
        <w:t xml:space="preserve"> a</w:t>
      </w:r>
      <w:r w:rsidR="00256622" w:rsidRPr="00C24800">
        <w:t xml:space="preserve"> transmitir os dados d</w:t>
      </w:r>
      <w:r w:rsidR="00256622">
        <w:t>a mesma</w:t>
      </w:r>
      <w:r w:rsidR="00256622" w:rsidRPr="00C24800">
        <w:t xml:space="preserve">. </w:t>
      </w:r>
      <w:r w:rsidR="00256622">
        <w:t>As e</w:t>
      </w:r>
      <w:r w:rsidR="00256622" w:rsidRPr="00C24800">
        <w:t xml:space="preserve">tiquetas ativas possuem uma fonte </w:t>
      </w:r>
      <w:r w:rsidR="00256622" w:rsidRPr="00C24800">
        <w:lastRenderedPageBreak/>
        <w:t>de alimentação própria, como uma bateria, para alimentar os circuitos necessários para a transmissão</w:t>
      </w:r>
      <w:r w:rsidR="001A664B">
        <w:t xml:space="preserve"> </w:t>
      </w:r>
      <w:sdt>
        <w:sdtPr>
          <w:id w:val="-1125388783"/>
          <w:citation/>
        </w:sdtPr>
        <w:sdtEndPr/>
        <w:sdtContent>
          <w:r w:rsidR="001217D8">
            <w:fldChar w:fldCharType="begin"/>
          </w:r>
          <w:r w:rsidR="001217D8">
            <w:instrText xml:space="preserve">CITATION Bot213 \l 2070 </w:instrText>
          </w:r>
          <w:r w:rsidR="001217D8">
            <w:fldChar w:fldCharType="separate"/>
          </w:r>
          <w:r w:rsidR="009619D3" w:rsidRPr="009619D3">
            <w:rPr>
              <w:noProof/>
            </w:rPr>
            <w:t>[14]</w:t>
          </w:r>
          <w:r w:rsidR="001217D8">
            <w:fldChar w:fldCharType="end"/>
          </w:r>
        </w:sdtContent>
      </w:sdt>
      <w:r w:rsidR="001217D8">
        <w:t>.</w:t>
      </w:r>
    </w:p>
    <w:p w14:paraId="6F94DDAC" w14:textId="514ACED6" w:rsidR="004858FF" w:rsidRDefault="004858FF" w:rsidP="00031108">
      <w:pPr>
        <w:pStyle w:val="PhDCorpo"/>
      </w:pPr>
      <w:r>
        <w:tab/>
      </w:r>
      <w:r w:rsidR="00256622" w:rsidRPr="00C24800">
        <w:t>Outras características que influenciam a escolha das etiquetas e do módulo de leitura</w:t>
      </w:r>
      <w:r w:rsidR="00256622">
        <w:t>,</w:t>
      </w:r>
      <w:r w:rsidR="00256622" w:rsidRPr="00C24800">
        <w:t xml:space="preserve"> são a frequência de comunicação, o alcance e o preço. Atualmente as etiquetas disponíveis no mercado operam em </w:t>
      </w:r>
      <w:r w:rsidR="00DD57D5">
        <w:t>três</w:t>
      </w:r>
      <w:r w:rsidR="00256622" w:rsidRPr="00C24800">
        <w:t xml:space="preserve"> gamas de frequência</w:t>
      </w:r>
      <w:r>
        <w:t xml:space="preserve"> </w:t>
      </w:r>
      <w:r w:rsidR="004602F2">
        <w:t xml:space="preserve">e têm diferentes alcances, </w:t>
      </w:r>
      <w:r>
        <w:t xml:space="preserve">como apresentado na. </w:t>
      </w:r>
      <w:r w:rsidR="007335B0">
        <w:fldChar w:fldCharType="begin"/>
      </w:r>
      <w:r w:rsidR="007335B0">
        <w:instrText xml:space="preserve"> REF _Ref75189170 \h </w:instrText>
      </w:r>
      <w:r w:rsidR="007335B0">
        <w:fldChar w:fldCharType="separate"/>
      </w:r>
      <w:r w:rsidR="007335B0">
        <w:t xml:space="preserve">Tabela </w:t>
      </w:r>
      <w:r w:rsidR="007335B0">
        <w:rPr>
          <w:noProof/>
        </w:rPr>
        <w:t>2</w:t>
      </w:r>
      <w:r w:rsidR="007335B0">
        <w:t>.</w:t>
      </w:r>
      <w:r w:rsidR="007335B0">
        <w:rPr>
          <w:noProof/>
        </w:rPr>
        <w:t>3</w:t>
      </w:r>
      <w:r w:rsidR="007335B0">
        <w:fldChar w:fldCharType="end"/>
      </w:r>
      <w:r w:rsidR="007335B0">
        <w:t>.</w:t>
      </w:r>
    </w:p>
    <w:p w14:paraId="30090BB8" w14:textId="044CD070" w:rsidR="004858FF" w:rsidRDefault="004858FF" w:rsidP="004858FF">
      <w:pPr>
        <w:pStyle w:val="PhDLegendaFiguras"/>
      </w:pPr>
      <w:bookmarkStart w:id="48" w:name="_Ref75189170"/>
      <w:bookmarkStart w:id="49" w:name="_Toc75199472"/>
      <w:r>
        <w:t xml:space="preserve">Tabela </w:t>
      </w:r>
      <w:r w:rsidR="003D34D0">
        <w:fldChar w:fldCharType="begin"/>
      </w:r>
      <w:r w:rsidR="003D34D0">
        <w:instrText xml:space="preserve"> STYLEREF 1 \s </w:instrText>
      </w:r>
      <w:r w:rsidR="003D34D0">
        <w:fldChar w:fldCharType="separate"/>
      </w:r>
      <w:r w:rsidR="00D649F9">
        <w:rPr>
          <w:noProof/>
        </w:rPr>
        <w:t>2</w:t>
      </w:r>
      <w:r w:rsidR="003D34D0">
        <w:rPr>
          <w:noProof/>
        </w:rPr>
        <w:fldChar w:fldCharType="end"/>
      </w:r>
      <w:r w:rsidR="00546D28">
        <w:t>.</w:t>
      </w:r>
      <w:r w:rsidR="003D34D0">
        <w:fldChar w:fldCharType="begin"/>
      </w:r>
      <w:r w:rsidR="003D34D0">
        <w:instrText xml:space="preserve"> SEQ Tabela \* ARABIC \s 1 </w:instrText>
      </w:r>
      <w:r w:rsidR="003D34D0">
        <w:fldChar w:fldCharType="separate"/>
      </w:r>
      <w:r w:rsidR="00D649F9">
        <w:rPr>
          <w:noProof/>
        </w:rPr>
        <w:t>3</w:t>
      </w:r>
      <w:r w:rsidR="003D34D0">
        <w:rPr>
          <w:noProof/>
        </w:rPr>
        <w:fldChar w:fldCharType="end"/>
      </w:r>
      <w:bookmarkEnd w:id="48"/>
      <w:r>
        <w:t xml:space="preserve"> - Gamas de frequência e alcance etiquetas RFID</w:t>
      </w:r>
      <w:bookmarkEnd w:id="49"/>
    </w:p>
    <w:tbl>
      <w:tblPr>
        <w:tblStyle w:val="SimplesTabela1"/>
        <w:tblW w:w="9061" w:type="dxa"/>
        <w:jc w:val="center"/>
        <w:tblLook w:val="04A0" w:firstRow="1" w:lastRow="0" w:firstColumn="1" w:lastColumn="0" w:noHBand="0" w:noVBand="1"/>
      </w:tblPr>
      <w:tblGrid>
        <w:gridCol w:w="2122"/>
        <w:gridCol w:w="2409"/>
        <w:gridCol w:w="2410"/>
        <w:gridCol w:w="2120"/>
      </w:tblGrid>
      <w:tr w:rsidR="004602F2" w:rsidRPr="00812F25" w14:paraId="071571EA" w14:textId="400E188C" w:rsidTr="004602F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2" w:type="dxa"/>
            <w:vAlign w:val="center"/>
          </w:tcPr>
          <w:p w14:paraId="1FA3F8E8" w14:textId="77777777" w:rsidR="004602F2" w:rsidRPr="004858FF" w:rsidRDefault="004602F2" w:rsidP="00CD2B0F">
            <w:pPr>
              <w:pStyle w:val="PhDCorpo"/>
              <w:spacing w:after="0"/>
              <w:contextualSpacing/>
              <w:jc w:val="left"/>
              <w:rPr>
                <w:rStyle w:val="PhDInglsCarter"/>
                <w:lang w:val="pt-PT"/>
              </w:rPr>
            </w:pPr>
          </w:p>
        </w:tc>
        <w:tc>
          <w:tcPr>
            <w:tcW w:w="2409" w:type="dxa"/>
            <w:vAlign w:val="center"/>
          </w:tcPr>
          <w:p w14:paraId="70908EA1" w14:textId="61175B38" w:rsidR="004602F2" w:rsidRDefault="004602F2" w:rsidP="00CD2B0F">
            <w:pPr>
              <w:pStyle w:val="PhDCorpo"/>
              <w:spacing w:after="0"/>
              <w:contextualSpacing/>
              <w:jc w:val="left"/>
              <w:cnfStyle w:val="100000000000" w:firstRow="1" w:lastRow="0" w:firstColumn="0" w:lastColumn="0" w:oddVBand="0" w:evenVBand="0" w:oddHBand="0" w:evenHBand="0" w:firstRowFirstColumn="0" w:firstRowLastColumn="0" w:lastRowFirstColumn="0" w:lastRowLastColumn="0"/>
            </w:pPr>
            <w:r>
              <w:t>Gama de Frequência</w:t>
            </w:r>
          </w:p>
        </w:tc>
        <w:tc>
          <w:tcPr>
            <w:tcW w:w="2410" w:type="dxa"/>
          </w:tcPr>
          <w:p w14:paraId="74BCB916" w14:textId="594221A8" w:rsidR="004602F2" w:rsidRDefault="004602F2" w:rsidP="00CD2B0F">
            <w:pPr>
              <w:pStyle w:val="PhDCorpo"/>
              <w:spacing w:after="0"/>
              <w:contextualSpacing/>
              <w:jc w:val="left"/>
              <w:cnfStyle w:val="100000000000" w:firstRow="1" w:lastRow="0" w:firstColumn="0" w:lastColumn="0" w:oddVBand="0" w:evenVBand="0" w:oddHBand="0" w:evenHBand="0" w:firstRowFirstColumn="0" w:firstRowLastColumn="0" w:lastRowFirstColumn="0" w:lastRowLastColumn="0"/>
            </w:pPr>
            <w:r>
              <w:t>Alcance</w:t>
            </w:r>
          </w:p>
        </w:tc>
        <w:tc>
          <w:tcPr>
            <w:tcW w:w="2120" w:type="dxa"/>
          </w:tcPr>
          <w:p w14:paraId="77D08128" w14:textId="2CB43C17" w:rsidR="004602F2" w:rsidRDefault="004602F2" w:rsidP="00CD2B0F">
            <w:pPr>
              <w:pStyle w:val="PhDCorpo"/>
              <w:spacing w:after="0"/>
              <w:contextualSpacing/>
              <w:jc w:val="left"/>
              <w:cnfStyle w:val="100000000000" w:firstRow="1" w:lastRow="0" w:firstColumn="0" w:lastColumn="0" w:oddVBand="0" w:evenVBand="0" w:oddHBand="0" w:evenHBand="0" w:firstRowFirstColumn="0" w:firstRowLastColumn="0" w:lastRowFirstColumn="0" w:lastRowLastColumn="0"/>
            </w:pPr>
            <w:r>
              <w:t>Tipo de Alimentação</w:t>
            </w:r>
          </w:p>
        </w:tc>
      </w:tr>
      <w:tr w:rsidR="004602F2" w:rsidRPr="00812F25" w14:paraId="431FE741" w14:textId="14F7D49E" w:rsidTr="004602F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2" w:type="dxa"/>
            <w:vAlign w:val="center"/>
          </w:tcPr>
          <w:p w14:paraId="7E739C53" w14:textId="2D4DD0EF" w:rsidR="004602F2" w:rsidRPr="00812F25" w:rsidRDefault="004602F2" w:rsidP="00CD2B0F">
            <w:pPr>
              <w:pStyle w:val="PhDCorpo"/>
              <w:spacing w:after="0"/>
              <w:contextualSpacing/>
              <w:jc w:val="left"/>
            </w:pPr>
            <w:proofErr w:type="spellStart"/>
            <w:r w:rsidRPr="004858FF">
              <w:rPr>
                <w:rStyle w:val="PhDInglsCarter"/>
                <w:lang w:val="pt-PT"/>
              </w:rPr>
              <w:t>Low</w:t>
            </w:r>
            <w:proofErr w:type="spellEnd"/>
            <w:r w:rsidR="007335B0">
              <w:rPr>
                <w:rStyle w:val="PhDInglsCarter"/>
                <w:lang w:val="pt-PT"/>
              </w:rPr>
              <w:t xml:space="preserve"> </w:t>
            </w:r>
            <w:proofErr w:type="spellStart"/>
            <w:r w:rsidRPr="004858FF">
              <w:rPr>
                <w:rStyle w:val="PhDInglsCarter"/>
                <w:lang w:val="pt-PT"/>
              </w:rPr>
              <w:t>Frequency</w:t>
            </w:r>
            <w:proofErr w:type="spellEnd"/>
          </w:p>
        </w:tc>
        <w:tc>
          <w:tcPr>
            <w:tcW w:w="2409" w:type="dxa"/>
            <w:vAlign w:val="center"/>
          </w:tcPr>
          <w:p w14:paraId="34412B1E" w14:textId="49293833" w:rsidR="004602F2" w:rsidRPr="00812F25" w:rsidRDefault="004602F2">
            <w:pPr>
              <w:pStyle w:val="PhDCorpo"/>
              <w:spacing w:after="0"/>
              <w:contextualSpacing/>
              <w:jc w:val="left"/>
              <w:cnfStyle w:val="000000100000" w:firstRow="0" w:lastRow="0" w:firstColumn="0" w:lastColumn="0" w:oddVBand="0" w:evenVBand="0" w:oddHBand="1" w:evenHBand="0" w:firstRowFirstColumn="0" w:firstRowLastColumn="0" w:lastRowFirstColumn="0" w:lastRowLastColumn="0"/>
            </w:pPr>
            <w:r>
              <w:t>E</w:t>
            </w:r>
            <w:r w:rsidRPr="00C24800">
              <w:t xml:space="preserve">ntre 30 </w:t>
            </w:r>
            <w:r w:rsidR="001A664B">
              <w:t>k</w:t>
            </w:r>
            <w:r w:rsidR="001A664B" w:rsidRPr="00C24800">
              <w:t xml:space="preserve">Hz </w:t>
            </w:r>
            <w:r w:rsidRPr="00C24800">
              <w:t>e</w:t>
            </w:r>
            <w:r>
              <w:t xml:space="preserve"> </w:t>
            </w:r>
            <w:r w:rsidRPr="00C24800">
              <w:t xml:space="preserve">300 </w:t>
            </w:r>
            <w:r w:rsidR="001A664B">
              <w:t>k</w:t>
            </w:r>
            <w:r w:rsidR="001A664B" w:rsidRPr="00C24800">
              <w:t>Hz</w:t>
            </w:r>
          </w:p>
        </w:tc>
        <w:tc>
          <w:tcPr>
            <w:tcW w:w="2410" w:type="dxa"/>
          </w:tcPr>
          <w:p w14:paraId="2008CB53" w14:textId="72E439FA" w:rsidR="004602F2" w:rsidRDefault="004602F2" w:rsidP="00CD2B0F">
            <w:pPr>
              <w:pStyle w:val="PhDCorpo"/>
              <w:spacing w:after="0"/>
              <w:contextualSpacing/>
              <w:jc w:val="left"/>
              <w:cnfStyle w:val="000000100000" w:firstRow="0" w:lastRow="0" w:firstColumn="0" w:lastColumn="0" w:oddVBand="0" w:evenVBand="0" w:oddHBand="1" w:evenHBand="0" w:firstRowFirstColumn="0" w:firstRowLastColumn="0" w:lastRowFirstColumn="0" w:lastRowLastColumn="0"/>
            </w:pPr>
            <w:r>
              <w:t>Até 10 cm</w:t>
            </w:r>
          </w:p>
        </w:tc>
        <w:tc>
          <w:tcPr>
            <w:tcW w:w="2120" w:type="dxa"/>
          </w:tcPr>
          <w:p w14:paraId="02A47942" w14:textId="60119CCC" w:rsidR="004602F2" w:rsidRDefault="004602F2" w:rsidP="00CD2B0F">
            <w:pPr>
              <w:pStyle w:val="PhDCorpo"/>
              <w:spacing w:after="0"/>
              <w:contextualSpacing/>
              <w:jc w:val="left"/>
              <w:cnfStyle w:val="000000100000" w:firstRow="0" w:lastRow="0" w:firstColumn="0" w:lastColumn="0" w:oddVBand="0" w:evenVBand="0" w:oddHBand="1" w:evenHBand="0" w:firstRowFirstColumn="0" w:firstRowLastColumn="0" w:lastRowFirstColumn="0" w:lastRowLastColumn="0"/>
            </w:pPr>
            <w:r>
              <w:t>Passiva</w:t>
            </w:r>
          </w:p>
        </w:tc>
      </w:tr>
      <w:tr w:rsidR="004602F2" w:rsidRPr="00812F25" w14:paraId="568ACDAF" w14:textId="7ACC93DE" w:rsidTr="004602F2">
        <w:trPr>
          <w:jc w:val="center"/>
        </w:trPr>
        <w:tc>
          <w:tcPr>
            <w:cnfStyle w:val="001000000000" w:firstRow="0" w:lastRow="0" w:firstColumn="1" w:lastColumn="0" w:oddVBand="0" w:evenVBand="0" w:oddHBand="0" w:evenHBand="0" w:firstRowFirstColumn="0" w:firstRowLastColumn="0" w:lastRowFirstColumn="0" w:lastRowLastColumn="0"/>
            <w:tcW w:w="2122" w:type="dxa"/>
            <w:vAlign w:val="center"/>
          </w:tcPr>
          <w:p w14:paraId="39F77BC9" w14:textId="665FC3F7" w:rsidR="004602F2" w:rsidRPr="00812F25" w:rsidRDefault="004602F2" w:rsidP="00CD2B0F">
            <w:pPr>
              <w:pStyle w:val="PhDCorpo"/>
              <w:spacing w:after="0"/>
              <w:contextualSpacing/>
              <w:jc w:val="left"/>
              <w:rPr>
                <w:lang w:val="en-GB"/>
              </w:rPr>
            </w:pPr>
            <w:proofErr w:type="spellStart"/>
            <w:r w:rsidRPr="004858FF">
              <w:rPr>
                <w:rStyle w:val="PhDInglsCarter"/>
                <w:lang w:val="pt-PT"/>
              </w:rPr>
              <w:t>High</w:t>
            </w:r>
            <w:proofErr w:type="spellEnd"/>
            <w:r w:rsidR="007335B0">
              <w:rPr>
                <w:rStyle w:val="PhDInglsCarter"/>
                <w:lang w:val="pt-PT"/>
              </w:rPr>
              <w:t xml:space="preserve"> </w:t>
            </w:r>
            <w:proofErr w:type="spellStart"/>
            <w:r w:rsidRPr="004858FF">
              <w:rPr>
                <w:rStyle w:val="PhDInglsCarter"/>
                <w:lang w:val="pt-PT"/>
              </w:rPr>
              <w:t>Frequency</w:t>
            </w:r>
            <w:proofErr w:type="spellEnd"/>
          </w:p>
        </w:tc>
        <w:tc>
          <w:tcPr>
            <w:tcW w:w="2409" w:type="dxa"/>
            <w:vAlign w:val="center"/>
          </w:tcPr>
          <w:p w14:paraId="66549952" w14:textId="28280C28" w:rsidR="004602F2" w:rsidRPr="00812F25" w:rsidRDefault="004602F2" w:rsidP="00CD2B0F">
            <w:pPr>
              <w:pStyle w:val="PhDCorpo"/>
              <w:spacing w:after="0"/>
              <w:contextualSpacing/>
              <w:jc w:val="left"/>
              <w:cnfStyle w:val="000000000000" w:firstRow="0" w:lastRow="0" w:firstColumn="0" w:lastColumn="0" w:oddVBand="0" w:evenVBand="0" w:oddHBand="0" w:evenHBand="0" w:firstRowFirstColumn="0" w:firstRowLastColumn="0" w:lastRowFirstColumn="0" w:lastRowLastColumn="0"/>
            </w:pPr>
            <w:r w:rsidRPr="00C24800">
              <w:t>13,56 MHz</w:t>
            </w:r>
          </w:p>
        </w:tc>
        <w:tc>
          <w:tcPr>
            <w:tcW w:w="2410" w:type="dxa"/>
          </w:tcPr>
          <w:p w14:paraId="4BB18475" w14:textId="5D3507DF" w:rsidR="004602F2" w:rsidRPr="00C24800" w:rsidRDefault="004602F2" w:rsidP="00CD2B0F">
            <w:pPr>
              <w:pStyle w:val="PhDCorpo"/>
              <w:spacing w:after="0"/>
              <w:contextualSpacing/>
              <w:jc w:val="left"/>
              <w:cnfStyle w:val="000000000000" w:firstRow="0" w:lastRow="0" w:firstColumn="0" w:lastColumn="0" w:oddVBand="0" w:evenVBand="0" w:oddHBand="0" w:evenHBand="0" w:firstRowFirstColumn="0" w:firstRowLastColumn="0" w:lastRowFirstColumn="0" w:lastRowLastColumn="0"/>
            </w:pPr>
            <w:r>
              <w:t>Até 30 cm</w:t>
            </w:r>
          </w:p>
        </w:tc>
        <w:tc>
          <w:tcPr>
            <w:tcW w:w="2120" w:type="dxa"/>
          </w:tcPr>
          <w:p w14:paraId="1551A304" w14:textId="5F75D287" w:rsidR="004602F2" w:rsidRDefault="004602F2" w:rsidP="00CD2B0F">
            <w:pPr>
              <w:pStyle w:val="PhDCorpo"/>
              <w:spacing w:after="0"/>
              <w:contextualSpacing/>
              <w:jc w:val="left"/>
              <w:cnfStyle w:val="000000000000" w:firstRow="0" w:lastRow="0" w:firstColumn="0" w:lastColumn="0" w:oddVBand="0" w:evenVBand="0" w:oddHBand="0" w:evenHBand="0" w:firstRowFirstColumn="0" w:firstRowLastColumn="0" w:lastRowFirstColumn="0" w:lastRowLastColumn="0"/>
            </w:pPr>
            <w:r>
              <w:t>Passiva/Ativa</w:t>
            </w:r>
          </w:p>
        </w:tc>
      </w:tr>
      <w:tr w:rsidR="004602F2" w:rsidRPr="00812F25" w14:paraId="3E97A7B9" w14:textId="77E78221" w:rsidTr="004602F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2" w:type="dxa"/>
            <w:vAlign w:val="center"/>
          </w:tcPr>
          <w:p w14:paraId="260185D2" w14:textId="5EDA5145" w:rsidR="004602F2" w:rsidRPr="00812F25" w:rsidRDefault="004602F2" w:rsidP="00CD2B0F">
            <w:pPr>
              <w:pStyle w:val="PhDCorpo"/>
              <w:spacing w:after="0"/>
              <w:contextualSpacing/>
              <w:jc w:val="left"/>
              <w:rPr>
                <w:lang w:val="en-GB"/>
              </w:rPr>
            </w:pPr>
            <w:r w:rsidRPr="004858FF">
              <w:rPr>
                <w:rStyle w:val="PhDInglsCarter"/>
                <w:lang w:val="pt-PT"/>
              </w:rPr>
              <w:t>Ultra</w:t>
            </w:r>
            <w:r w:rsidR="007335B0">
              <w:rPr>
                <w:rStyle w:val="PhDInglsCarter"/>
                <w:lang w:val="pt-PT"/>
              </w:rPr>
              <w:t xml:space="preserve"> </w:t>
            </w:r>
            <w:proofErr w:type="spellStart"/>
            <w:r w:rsidRPr="004858FF">
              <w:rPr>
                <w:rStyle w:val="PhDInglsCarter"/>
                <w:lang w:val="pt-PT"/>
              </w:rPr>
              <w:t>High</w:t>
            </w:r>
            <w:proofErr w:type="spellEnd"/>
            <w:r w:rsidR="007335B0">
              <w:rPr>
                <w:rStyle w:val="PhDInglsCarter"/>
                <w:lang w:val="pt-PT"/>
              </w:rPr>
              <w:t xml:space="preserve"> </w:t>
            </w:r>
            <w:proofErr w:type="spellStart"/>
            <w:r w:rsidRPr="004858FF">
              <w:rPr>
                <w:rStyle w:val="PhDInglsCarter"/>
                <w:lang w:val="pt-PT"/>
              </w:rPr>
              <w:t>Frequency</w:t>
            </w:r>
            <w:proofErr w:type="spellEnd"/>
          </w:p>
        </w:tc>
        <w:tc>
          <w:tcPr>
            <w:tcW w:w="2409" w:type="dxa"/>
            <w:vAlign w:val="center"/>
          </w:tcPr>
          <w:p w14:paraId="23779B90" w14:textId="23673353" w:rsidR="004602F2" w:rsidRPr="00812F25" w:rsidRDefault="004602F2" w:rsidP="00CD2B0F">
            <w:pPr>
              <w:pStyle w:val="PhDCorpo"/>
              <w:spacing w:after="0"/>
              <w:contextualSpacing/>
              <w:jc w:val="left"/>
              <w:cnfStyle w:val="000000100000" w:firstRow="0" w:lastRow="0" w:firstColumn="0" w:lastColumn="0" w:oddVBand="0" w:evenVBand="0" w:oddHBand="1" w:evenHBand="0" w:firstRowFirstColumn="0" w:firstRowLastColumn="0" w:lastRowFirstColumn="0" w:lastRowLastColumn="0"/>
            </w:pPr>
            <w:r>
              <w:t>E</w:t>
            </w:r>
            <w:r w:rsidRPr="00C24800">
              <w:t>ntre 300 MHz e 3 GHz</w:t>
            </w:r>
          </w:p>
        </w:tc>
        <w:tc>
          <w:tcPr>
            <w:tcW w:w="2410" w:type="dxa"/>
          </w:tcPr>
          <w:p w14:paraId="70929EFE" w14:textId="38C88284" w:rsidR="004602F2" w:rsidRDefault="004602F2" w:rsidP="004602F2">
            <w:pPr>
              <w:pStyle w:val="PhDCorpo"/>
              <w:spacing w:after="0"/>
              <w:contextualSpacing/>
              <w:cnfStyle w:val="000000100000" w:firstRow="0" w:lastRow="0" w:firstColumn="0" w:lastColumn="0" w:oddVBand="0" w:evenVBand="0" w:oddHBand="1" w:evenHBand="0" w:firstRowFirstColumn="0" w:firstRowLastColumn="0" w:lastRowFirstColumn="0" w:lastRowLastColumn="0"/>
            </w:pPr>
            <w:r>
              <w:t>Entre 20 m e 100 m</w:t>
            </w:r>
          </w:p>
        </w:tc>
        <w:tc>
          <w:tcPr>
            <w:tcW w:w="2120" w:type="dxa"/>
          </w:tcPr>
          <w:p w14:paraId="0778163E" w14:textId="4DF3155E" w:rsidR="004602F2" w:rsidRDefault="004602F2" w:rsidP="004602F2">
            <w:pPr>
              <w:pStyle w:val="PhDCorpo"/>
              <w:spacing w:after="0"/>
              <w:contextualSpacing/>
              <w:cnfStyle w:val="000000100000" w:firstRow="0" w:lastRow="0" w:firstColumn="0" w:lastColumn="0" w:oddVBand="0" w:evenVBand="0" w:oddHBand="1" w:evenHBand="0" w:firstRowFirstColumn="0" w:firstRowLastColumn="0" w:lastRowFirstColumn="0" w:lastRowLastColumn="0"/>
            </w:pPr>
            <w:r>
              <w:t>Ativa</w:t>
            </w:r>
          </w:p>
        </w:tc>
      </w:tr>
    </w:tbl>
    <w:p w14:paraId="7EF801F1" w14:textId="319441B3" w:rsidR="00546D28" w:rsidRDefault="005A54AF" w:rsidP="005A54AF">
      <w:pPr>
        <w:pStyle w:val="PhDCorpo"/>
        <w:spacing w:before="240" w:after="0"/>
      </w:pPr>
      <w:r>
        <w:tab/>
      </w:r>
      <w:r w:rsidRPr="00C065F1">
        <w:t xml:space="preserve">Sabendo que, por norma, os módulos RFID que operam a frequências mais </w:t>
      </w:r>
      <w:r w:rsidRPr="005A54AF">
        <w:t>altas (</w:t>
      </w:r>
      <w:r w:rsidRPr="005A54AF">
        <w:rPr>
          <w:i/>
          <w:iCs/>
        </w:rPr>
        <w:t>Ultra</w:t>
      </w:r>
      <w:r w:rsidR="007335B0">
        <w:rPr>
          <w:i/>
          <w:iCs/>
        </w:rPr>
        <w:t xml:space="preserve"> </w:t>
      </w:r>
      <w:proofErr w:type="spellStart"/>
      <w:r w:rsidRPr="005A54AF">
        <w:rPr>
          <w:i/>
          <w:iCs/>
        </w:rPr>
        <w:t>High</w:t>
      </w:r>
      <w:proofErr w:type="spellEnd"/>
      <w:r w:rsidR="007335B0">
        <w:rPr>
          <w:i/>
          <w:iCs/>
        </w:rPr>
        <w:t xml:space="preserve"> </w:t>
      </w:r>
      <w:proofErr w:type="spellStart"/>
      <w:r w:rsidRPr="005A54AF">
        <w:rPr>
          <w:i/>
          <w:iCs/>
        </w:rPr>
        <w:t>Frequency</w:t>
      </w:r>
      <w:proofErr w:type="spellEnd"/>
      <w:r w:rsidRPr="005A54AF">
        <w:rPr>
          <w:i/>
          <w:iCs/>
        </w:rPr>
        <w:t>)</w:t>
      </w:r>
      <w:r w:rsidRPr="00C065F1">
        <w:t xml:space="preserve"> têm preço</w:t>
      </w:r>
      <w:r>
        <w:t>s</w:t>
      </w:r>
      <w:r w:rsidRPr="00C065F1">
        <w:t xml:space="preserve"> mais elevado</w:t>
      </w:r>
      <w:r>
        <w:t>s</w:t>
      </w:r>
      <w:r w:rsidRPr="00C065F1">
        <w:t xml:space="preserve"> e que não existem muitos leitores RFID do tipo </w:t>
      </w:r>
      <w:proofErr w:type="spellStart"/>
      <w:r w:rsidRPr="00C065F1">
        <w:rPr>
          <w:i/>
          <w:iCs/>
        </w:rPr>
        <w:t>Low</w:t>
      </w:r>
      <w:proofErr w:type="spellEnd"/>
      <w:r w:rsidR="007335B0">
        <w:rPr>
          <w:i/>
          <w:iCs/>
        </w:rPr>
        <w:t xml:space="preserve"> </w:t>
      </w:r>
      <w:proofErr w:type="spellStart"/>
      <w:r w:rsidRPr="00C065F1">
        <w:rPr>
          <w:i/>
          <w:iCs/>
        </w:rPr>
        <w:t>Frequency</w:t>
      </w:r>
      <w:proofErr w:type="spellEnd"/>
      <w:r w:rsidRPr="00C065F1">
        <w:rPr>
          <w:i/>
          <w:iCs/>
        </w:rPr>
        <w:t xml:space="preserve"> </w:t>
      </w:r>
      <w:r w:rsidRPr="00C065F1">
        <w:t>disponíveis no mercado, decidiu</w:t>
      </w:r>
      <w:r>
        <w:noBreakHyphen/>
      </w:r>
      <w:r w:rsidRPr="00C065F1">
        <w:t xml:space="preserve">se usar um modulo RFID do tipo </w:t>
      </w:r>
      <w:proofErr w:type="spellStart"/>
      <w:r w:rsidRPr="00C065F1">
        <w:rPr>
          <w:i/>
          <w:iCs/>
        </w:rPr>
        <w:t>High</w:t>
      </w:r>
      <w:proofErr w:type="spellEnd"/>
      <w:r w:rsidR="007335B0">
        <w:rPr>
          <w:i/>
          <w:iCs/>
        </w:rPr>
        <w:t xml:space="preserve"> </w:t>
      </w:r>
      <w:proofErr w:type="spellStart"/>
      <w:r w:rsidRPr="00C065F1">
        <w:rPr>
          <w:i/>
          <w:iCs/>
        </w:rPr>
        <w:t>Frequency</w:t>
      </w:r>
      <w:proofErr w:type="spellEnd"/>
      <w:r>
        <w:t xml:space="preserve">. Além do referido, as </w:t>
      </w:r>
      <w:r w:rsidRPr="00C065F1">
        <w:t>etiquetas não precisa</w:t>
      </w:r>
      <w:r>
        <w:t>m</w:t>
      </w:r>
      <w:r w:rsidRPr="00C065F1">
        <w:t xml:space="preserve"> de uma fonte de alimentação para o seu funcionamento e </w:t>
      </w:r>
      <w:r w:rsidR="00393BA4">
        <w:t xml:space="preserve">seu </w:t>
      </w:r>
      <w:r w:rsidRPr="00C065F1">
        <w:t>o alcance de deteção encontra</w:t>
      </w:r>
      <w:r w:rsidR="00393BA4">
        <w:t>-se</w:t>
      </w:r>
      <w:r w:rsidRPr="00C065F1">
        <w:t xml:space="preserve"> na gama pretendida para o </w:t>
      </w:r>
      <w:r>
        <w:t>DWR</w:t>
      </w:r>
      <w:r w:rsidRPr="00C065F1">
        <w:t xml:space="preserve">. </w:t>
      </w:r>
      <w:r>
        <w:t>E</w:t>
      </w:r>
      <w:r w:rsidRPr="00C065F1">
        <w:t>sco</w:t>
      </w:r>
      <w:r>
        <w:t>lheu-se, então, o módul</w:t>
      </w:r>
      <w:r w:rsidRPr="00C065F1">
        <w:t>o MFRC522</w:t>
      </w:r>
      <w:r w:rsidR="00393BA4" w:rsidRPr="00393BA4">
        <w:t xml:space="preserve"> </w:t>
      </w:r>
      <w:sdt>
        <w:sdtPr>
          <w:id w:val="-87315573"/>
          <w:citation/>
        </w:sdtPr>
        <w:sdtEndPr/>
        <w:sdtContent>
          <w:r w:rsidR="00393BA4" w:rsidRPr="00B47E4D">
            <w:fldChar w:fldCharType="begin"/>
          </w:r>
          <w:r w:rsidR="00393BA4" w:rsidRPr="00B47E4D">
            <w:instrText xml:space="preserve"> CITATION RFID_dt \l 2070 </w:instrText>
          </w:r>
          <w:r w:rsidR="00393BA4" w:rsidRPr="00B47E4D">
            <w:fldChar w:fldCharType="separate"/>
          </w:r>
          <w:r w:rsidR="009619D3" w:rsidRPr="009619D3">
            <w:rPr>
              <w:noProof/>
            </w:rPr>
            <w:t>[15]</w:t>
          </w:r>
          <w:r w:rsidR="00393BA4" w:rsidRPr="00B47E4D">
            <w:fldChar w:fldCharType="end"/>
          </w:r>
        </w:sdtContent>
      </w:sdt>
      <w:r w:rsidRPr="004602F2">
        <w:t>,</w:t>
      </w:r>
      <w:r w:rsidR="001A664B">
        <w:t xml:space="preserve"> representado na</w:t>
      </w:r>
      <w:r>
        <w:t xml:space="preserve"> </w:t>
      </w:r>
      <w:r>
        <w:fldChar w:fldCharType="begin"/>
      </w:r>
      <w:r>
        <w:instrText xml:space="preserve"> REF _Ref75008211 \h </w:instrText>
      </w:r>
      <w:r>
        <w:fldChar w:fldCharType="separate"/>
      </w:r>
      <w:r w:rsidR="00D649F9">
        <w:t xml:space="preserve">Figura </w:t>
      </w:r>
      <w:r w:rsidR="00D649F9">
        <w:rPr>
          <w:noProof/>
        </w:rPr>
        <w:t>2</w:t>
      </w:r>
      <w:r w:rsidR="00D649F9">
        <w:t>.</w:t>
      </w:r>
      <w:r w:rsidR="00D649F9">
        <w:rPr>
          <w:noProof/>
        </w:rPr>
        <w:t>4</w:t>
      </w:r>
      <w:r>
        <w:fldChar w:fldCharType="end"/>
      </w:r>
      <w:r w:rsidR="001A664B">
        <w:t xml:space="preserve"> (a)</w:t>
      </w:r>
      <w:r>
        <w:t>, uma vez que</w:t>
      </w:r>
      <w:r w:rsidRPr="00C065F1">
        <w:t xml:space="preserve"> oferece as características pretendidas.</w:t>
      </w:r>
      <w:r w:rsidR="001A664B">
        <w:t xml:space="preserve"> Por sua vez, na </w:t>
      </w:r>
      <w:r w:rsidR="001A664B">
        <w:fldChar w:fldCharType="begin"/>
      </w:r>
      <w:r w:rsidR="001A664B">
        <w:instrText xml:space="preserve"> REF _Ref75008211 \h </w:instrText>
      </w:r>
      <w:r w:rsidR="001A664B">
        <w:fldChar w:fldCharType="separate"/>
      </w:r>
      <w:r w:rsidR="00D649F9">
        <w:t xml:space="preserve">Figura </w:t>
      </w:r>
      <w:r w:rsidR="00D649F9">
        <w:rPr>
          <w:noProof/>
        </w:rPr>
        <w:t>2</w:t>
      </w:r>
      <w:r w:rsidR="00D649F9">
        <w:t>.</w:t>
      </w:r>
      <w:r w:rsidR="00D649F9">
        <w:rPr>
          <w:noProof/>
        </w:rPr>
        <w:t>4</w:t>
      </w:r>
      <w:r w:rsidR="001A664B">
        <w:fldChar w:fldCharType="end"/>
      </w:r>
      <w:r w:rsidR="001A664B">
        <w:t xml:space="preserve"> (b), encontra-se representado um exemplo de uma etiqueta utilizada</w:t>
      </w:r>
      <w:r w:rsidR="00393BA4">
        <w:t>.</w:t>
      </w:r>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1"/>
      </w:tblGrid>
      <w:tr w:rsidR="001A664B" w14:paraId="2BEEF5BA" w14:textId="77777777" w:rsidTr="00B747CA">
        <w:tc>
          <w:tcPr>
            <w:tcW w:w="4530" w:type="dxa"/>
          </w:tcPr>
          <w:p w14:paraId="1BD67875" w14:textId="2DB8186E" w:rsidR="001A664B" w:rsidRDefault="001A664B" w:rsidP="00546D28">
            <w:pPr>
              <w:pStyle w:val="PhDFigura"/>
            </w:pPr>
            <w:r>
              <w:rPr>
                <w:noProof/>
              </w:rPr>
              <w:drawing>
                <wp:inline distT="0" distB="0" distL="0" distR="0" wp14:anchorId="0A8E03D7" wp14:editId="0535F459">
                  <wp:extent cx="2657475" cy="1357874"/>
                  <wp:effectExtent l="0" t="0" r="0" b="0"/>
                  <wp:docPr id="66" name="Imagem 66" descr="Mifare RC522 Module RFID Reader - Robot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ifare RC522 Module RFID Reader - RobotShop"/>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43456"/>
                          <a:stretch/>
                        </pic:blipFill>
                        <pic:spPr bwMode="auto">
                          <a:xfrm>
                            <a:off x="0" y="0"/>
                            <a:ext cx="2660619" cy="135948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531" w:type="dxa"/>
          </w:tcPr>
          <w:p w14:paraId="0DD7D40F" w14:textId="165E28C7" w:rsidR="001A664B" w:rsidRDefault="001217D8" w:rsidP="00546D28">
            <w:pPr>
              <w:pStyle w:val="PhDFigura"/>
            </w:pPr>
            <w:r>
              <w:rPr>
                <w:noProof/>
              </w:rPr>
              <w:drawing>
                <wp:inline distT="0" distB="0" distL="0" distR="0" wp14:anchorId="7AF95549" wp14:editId="66D81803">
                  <wp:extent cx="2594344" cy="1623829"/>
                  <wp:effectExtent l="0" t="0" r="0" b="0"/>
                  <wp:docPr id="229" name="Imagem 229" descr="cartão branco rfid 125khz r/w - Axvistech Lda. | Distribuidor Informát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8" descr="cartão branco rfid 125khz r/w - Axvistech Lda. | Distribuidor Informático"/>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596537" cy="1625202"/>
                          </a:xfrm>
                          <a:prstGeom prst="rect">
                            <a:avLst/>
                          </a:prstGeom>
                          <a:noFill/>
                          <a:ln>
                            <a:noFill/>
                          </a:ln>
                        </pic:spPr>
                      </pic:pic>
                    </a:graphicData>
                  </a:graphic>
                </wp:inline>
              </w:drawing>
            </w:r>
          </w:p>
        </w:tc>
      </w:tr>
      <w:tr w:rsidR="001A664B" w14:paraId="4F5332FC" w14:textId="77777777" w:rsidTr="00B747CA">
        <w:tc>
          <w:tcPr>
            <w:tcW w:w="4530" w:type="dxa"/>
          </w:tcPr>
          <w:p w14:paraId="0955B5D8" w14:textId="1EB1F675" w:rsidR="001A664B" w:rsidRDefault="001217D8" w:rsidP="001217D8">
            <w:pPr>
              <w:pStyle w:val="PhDFigura"/>
              <w:tabs>
                <w:tab w:val="left" w:pos="1993"/>
                <w:tab w:val="center" w:pos="2157"/>
              </w:tabs>
              <w:jc w:val="left"/>
            </w:pPr>
            <w:r>
              <w:tab/>
            </w:r>
            <w:r>
              <w:tab/>
            </w:r>
            <w:r w:rsidR="001A664B">
              <w:t>(a)</w:t>
            </w:r>
          </w:p>
        </w:tc>
        <w:tc>
          <w:tcPr>
            <w:tcW w:w="4531" w:type="dxa"/>
          </w:tcPr>
          <w:p w14:paraId="382DC7B5" w14:textId="08A5B7E3" w:rsidR="001A664B" w:rsidRDefault="001A664B" w:rsidP="00546D28">
            <w:pPr>
              <w:pStyle w:val="PhDFigura"/>
            </w:pPr>
            <w:r>
              <w:t>(b)</w:t>
            </w:r>
          </w:p>
        </w:tc>
      </w:tr>
    </w:tbl>
    <w:p w14:paraId="58CBEDAA" w14:textId="2C489CFA" w:rsidR="004602F2" w:rsidRDefault="00546D28" w:rsidP="00546D28">
      <w:pPr>
        <w:pStyle w:val="PhDLegendaFiguras"/>
      </w:pPr>
      <w:bookmarkStart w:id="50" w:name="_Ref75008211"/>
      <w:bookmarkStart w:id="51" w:name="_Toc75199485"/>
      <w:r>
        <w:t xml:space="preserve">Figura </w:t>
      </w:r>
      <w:r w:rsidR="003D34D0">
        <w:fldChar w:fldCharType="begin"/>
      </w:r>
      <w:r w:rsidR="003D34D0">
        <w:instrText xml:space="preserve"> STYLEREF 1 \s </w:instrText>
      </w:r>
      <w:r w:rsidR="003D34D0">
        <w:fldChar w:fldCharType="separate"/>
      </w:r>
      <w:r w:rsidR="00D649F9">
        <w:rPr>
          <w:noProof/>
        </w:rPr>
        <w:t>2</w:t>
      </w:r>
      <w:r w:rsidR="003D34D0">
        <w:rPr>
          <w:noProof/>
        </w:rPr>
        <w:fldChar w:fldCharType="end"/>
      </w:r>
      <w:r w:rsidR="005D5334">
        <w:t>.</w:t>
      </w:r>
      <w:r w:rsidR="003D34D0">
        <w:fldChar w:fldCharType="begin"/>
      </w:r>
      <w:r w:rsidR="003D34D0">
        <w:instrText xml:space="preserve"> SEQ Figura \* ARABIC \s 1 </w:instrText>
      </w:r>
      <w:r w:rsidR="003D34D0">
        <w:fldChar w:fldCharType="separate"/>
      </w:r>
      <w:r w:rsidR="00D649F9">
        <w:rPr>
          <w:noProof/>
        </w:rPr>
        <w:t>4</w:t>
      </w:r>
      <w:r w:rsidR="003D34D0">
        <w:rPr>
          <w:noProof/>
        </w:rPr>
        <w:fldChar w:fldCharType="end"/>
      </w:r>
      <w:bookmarkEnd w:id="50"/>
      <w:r>
        <w:t xml:space="preserve"> </w:t>
      </w:r>
      <w:r w:rsidR="001A664B">
        <w:t>–</w:t>
      </w:r>
      <w:r>
        <w:t xml:space="preserve"> </w:t>
      </w:r>
      <w:r w:rsidR="001A664B">
        <w:t xml:space="preserve">Sistemas RFID utilizados: (a) </w:t>
      </w:r>
      <w:r w:rsidRPr="00691B24">
        <w:t>Módulo RFID MFR522</w:t>
      </w:r>
      <w:r w:rsidR="001A664B">
        <w:t>; (b) Etiqueta RFID de ID único.</w:t>
      </w:r>
      <w:bookmarkEnd w:id="51"/>
    </w:p>
    <w:p w14:paraId="7DE3A58F" w14:textId="46AC3DCE" w:rsidR="00B63221" w:rsidRDefault="00B63221" w:rsidP="00B63221">
      <w:pPr>
        <w:pStyle w:val="Ttulo3"/>
        <w:numPr>
          <w:ilvl w:val="2"/>
          <w:numId w:val="23"/>
        </w:numPr>
        <w:rPr>
          <w:rFonts w:ascii="NewsGotT" w:hAnsi="NewsGotT"/>
        </w:rPr>
      </w:pPr>
      <w:bookmarkStart w:id="52" w:name="_Toc75199800"/>
      <w:r>
        <w:rPr>
          <w:rFonts w:ascii="NewsGotT" w:hAnsi="NewsGotT"/>
        </w:rPr>
        <w:t>Bluetooth</w:t>
      </w:r>
      <w:bookmarkEnd w:id="52"/>
    </w:p>
    <w:p w14:paraId="0850B4AE" w14:textId="75972DA0" w:rsidR="00F86CAD" w:rsidRDefault="00546D28" w:rsidP="00546D28">
      <w:pPr>
        <w:pStyle w:val="PhDCorpo"/>
      </w:pPr>
      <w:r>
        <w:tab/>
      </w:r>
      <w:r w:rsidR="005A54AF" w:rsidRPr="005A54AF">
        <w:t>De forma a estabelecer-se uma comunicação à distância entre o DWR e um funcionário responsável, o</w:t>
      </w:r>
      <w:r w:rsidRPr="005A54AF">
        <w:t>ptou</w:t>
      </w:r>
      <w:r>
        <w:t>-se</w:t>
      </w:r>
      <w:r w:rsidR="0046756E" w:rsidRPr="00B465A0">
        <w:t xml:space="preserve"> </w:t>
      </w:r>
      <w:r>
        <w:t>pela</w:t>
      </w:r>
      <w:r w:rsidR="0046756E" w:rsidRPr="00B465A0">
        <w:t xml:space="preserve"> tecnologia</w:t>
      </w:r>
      <w:r>
        <w:t xml:space="preserve"> </w:t>
      </w:r>
      <w:r w:rsidRPr="00546D28">
        <w:rPr>
          <w:rStyle w:val="PhDInglsCarter"/>
          <w:lang w:val="pt-PT"/>
        </w:rPr>
        <w:t>Bluetooth</w:t>
      </w:r>
      <w:r w:rsidR="0046756E" w:rsidRPr="00B465A0">
        <w:t xml:space="preserve"> por</w:t>
      </w:r>
      <w:r w:rsidR="0046756E">
        <w:t xml:space="preserve"> ser </w:t>
      </w:r>
      <w:r>
        <w:t xml:space="preserve">uma tecnologia </w:t>
      </w:r>
      <w:r w:rsidR="0046756E">
        <w:t>fiável e</w:t>
      </w:r>
      <w:r>
        <w:t xml:space="preserve"> de</w:t>
      </w:r>
      <w:r w:rsidR="0046756E">
        <w:t xml:space="preserve"> fácil</w:t>
      </w:r>
      <w:r w:rsidR="0046756E" w:rsidRPr="00B465A0">
        <w:t xml:space="preserve"> implementa</w:t>
      </w:r>
      <w:r w:rsidR="0046756E">
        <w:t>ção</w:t>
      </w:r>
      <w:r w:rsidR="0046756E" w:rsidRPr="00B465A0">
        <w:t>.</w:t>
      </w:r>
      <w:r w:rsidR="0046756E">
        <w:t xml:space="preserve"> </w:t>
      </w:r>
      <w:r w:rsidR="0046756E" w:rsidRPr="00F66BE8">
        <w:t>Para a implementação desta funcionalidade</w:t>
      </w:r>
      <w:r w:rsidR="0046756E">
        <w:t>,</w:t>
      </w:r>
      <w:r w:rsidR="0046756E" w:rsidRPr="00F66BE8">
        <w:t xml:space="preserve"> usou-se o módulo </w:t>
      </w:r>
      <w:r w:rsidR="0046756E" w:rsidRPr="00F66BE8">
        <w:rPr>
          <w:i/>
          <w:iCs/>
        </w:rPr>
        <w:t>Bluetooth</w:t>
      </w:r>
      <w:r w:rsidR="0046756E" w:rsidRPr="00F66BE8">
        <w:t xml:space="preserve"> HC-05,</w:t>
      </w:r>
      <w:r w:rsidR="00393BA4" w:rsidRPr="00393BA4">
        <w:t xml:space="preserve"> </w:t>
      </w:r>
      <w:sdt>
        <w:sdtPr>
          <w:id w:val="-633104372"/>
          <w:citation/>
        </w:sdtPr>
        <w:sdtEndPr/>
        <w:sdtContent>
          <w:r w:rsidR="00393BA4">
            <w:fldChar w:fldCharType="begin"/>
          </w:r>
          <w:r w:rsidR="00393BA4">
            <w:instrText xml:space="preserve"> CITATION bluetooth \l 2070 </w:instrText>
          </w:r>
          <w:r w:rsidR="00393BA4">
            <w:fldChar w:fldCharType="separate"/>
          </w:r>
          <w:r w:rsidR="009619D3" w:rsidRPr="009619D3">
            <w:rPr>
              <w:noProof/>
            </w:rPr>
            <w:t>[16]</w:t>
          </w:r>
          <w:r w:rsidR="00393BA4">
            <w:fldChar w:fldCharType="end"/>
          </w:r>
        </w:sdtContent>
      </w:sdt>
      <w:r w:rsidR="0046756E">
        <w:t xml:space="preserve"> que se apresenta na </w:t>
      </w:r>
      <w:r w:rsidR="0046756E">
        <w:fldChar w:fldCharType="begin"/>
      </w:r>
      <w:r w:rsidR="0046756E">
        <w:instrText xml:space="preserve"> REF _Ref75003703 \h </w:instrText>
      </w:r>
      <w:r w:rsidR="0046756E">
        <w:fldChar w:fldCharType="separate"/>
      </w:r>
      <w:r w:rsidR="00D649F9">
        <w:t xml:space="preserve">Figura </w:t>
      </w:r>
      <w:r w:rsidR="00D649F9">
        <w:rPr>
          <w:noProof/>
        </w:rPr>
        <w:t>2</w:t>
      </w:r>
      <w:r w:rsidR="00D649F9">
        <w:t>.</w:t>
      </w:r>
      <w:r w:rsidR="00D649F9">
        <w:rPr>
          <w:noProof/>
        </w:rPr>
        <w:t>5</w:t>
      </w:r>
      <w:r w:rsidR="0046756E">
        <w:fldChar w:fldCharType="end"/>
      </w:r>
      <w:r w:rsidR="0046756E">
        <w:t>.</w:t>
      </w:r>
      <w:r w:rsidR="004439C5">
        <w:t xml:space="preserve"> Este módulo possui seis pinos com as especificações descritas na </w:t>
      </w:r>
      <w:r w:rsidR="004439C5">
        <w:fldChar w:fldCharType="begin"/>
      </w:r>
      <w:r w:rsidR="004439C5">
        <w:instrText xml:space="preserve"> REF _Ref75004106 \h </w:instrText>
      </w:r>
      <w:r w:rsidR="004439C5">
        <w:fldChar w:fldCharType="separate"/>
      </w:r>
      <w:r w:rsidR="00D649F9">
        <w:t xml:space="preserve">Tabela </w:t>
      </w:r>
      <w:r w:rsidR="00D649F9">
        <w:rPr>
          <w:noProof/>
        </w:rPr>
        <w:t>2</w:t>
      </w:r>
      <w:r w:rsidR="00D649F9">
        <w:t>.</w:t>
      </w:r>
      <w:r w:rsidR="00D649F9">
        <w:rPr>
          <w:noProof/>
        </w:rPr>
        <w:t>4</w:t>
      </w:r>
      <w:r w:rsidR="004439C5">
        <w:fldChar w:fldCharType="end"/>
      </w:r>
    </w:p>
    <w:p w14:paraId="07B0808C" w14:textId="77777777" w:rsidR="0046756E" w:rsidRDefault="0046756E" w:rsidP="0046756E">
      <w:pPr>
        <w:pStyle w:val="PhDFigura"/>
      </w:pPr>
      <w:r>
        <w:rPr>
          <w:noProof/>
        </w:rPr>
        <w:lastRenderedPageBreak/>
        <w:drawing>
          <wp:inline distT="0" distB="0" distL="0" distR="0" wp14:anchorId="1C883608" wp14:editId="14F4DC7C">
            <wp:extent cx="1568773" cy="1886573"/>
            <wp:effectExtent l="0" t="6350" r="6350" b="6350"/>
            <wp:docPr id="234" name="Imagem 234" descr="Robocraze HC05 Bluetooth Transceiver Module with TTL Outputs: Amazon.in:  Industrial &amp;amp; Scientif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obocraze HC05 Bluetooth Transceiver Module with TTL Outputs: Amazon.in:  Industrial &amp;amp; Scientific"/>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12751" t="10657" r="13037"/>
                    <a:stretch/>
                  </pic:blipFill>
                  <pic:spPr bwMode="auto">
                    <a:xfrm rot="16200000">
                      <a:off x="0" y="0"/>
                      <a:ext cx="1573296" cy="1892012"/>
                    </a:xfrm>
                    <a:prstGeom prst="rect">
                      <a:avLst/>
                    </a:prstGeom>
                    <a:noFill/>
                    <a:ln>
                      <a:noFill/>
                    </a:ln>
                    <a:extLst>
                      <a:ext uri="{53640926-AAD7-44D8-BBD7-CCE9431645EC}">
                        <a14:shadowObscured xmlns:a14="http://schemas.microsoft.com/office/drawing/2010/main"/>
                      </a:ext>
                    </a:extLst>
                  </pic:spPr>
                </pic:pic>
              </a:graphicData>
            </a:graphic>
          </wp:inline>
        </w:drawing>
      </w:r>
    </w:p>
    <w:p w14:paraId="16637B7A" w14:textId="2FA80D46" w:rsidR="004439C5" w:rsidRDefault="0046756E" w:rsidP="004439C5">
      <w:pPr>
        <w:pStyle w:val="PhDLegendaFiguras"/>
      </w:pPr>
      <w:bookmarkStart w:id="53" w:name="_Ref75003703"/>
      <w:bookmarkStart w:id="54" w:name="_Toc75199486"/>
      <w:r>
        <w:t xml:space="preserve">Figura </w:t>
      </w:r>
      <w:r w:rsidR="003D34D0">
        <w:fldChar w:fldCharType="begin"/>
      </w:r>
      <w:r w:rsidR="003D34D0">
        <w:instrText xml:space="preserve"> STYLEREF 1 \s </w:instrText>
      </w:r>
      <w:r w:rsidR="003D34D0">
        <w:fldChar w:fldCharType="separate"/>
      </w:r>
      <w:r w:rsidR="00D649F9">
        <w:rPr>
          <w:noProof/>
        </w:rPr>
        <w:t>2</w:t>
      </w:r>
      <w:r w:rsidR="003D34D0">
        <w:rPr>
          <w:noProof/>
        </w:rPr>
        <w:fldChar w:fldCharType="end"/>
      </w:r>
      <w:r w:rsidR="005D5334">
        <w:t>.</w:t>
      </w:r>
      <w:r w:rsidR="003D34D0">
        <w:fldChar w:fldCharType="begin"/>
      </w:r>
      <w:r w:rsidR="003D34D0">
        <w:instrText xml:space="preserve"> SEQ Figura \* ARABIC \s 1 </w:instrText>
      </w:r>
      <w:r w:rsidR="003D34D0">
        <w:fldChar w:fldCharType="separate"/>
      </w:r>
      <w:r w:rsidR="00D649F9">
        <w:rPr>
          <w:noProof/>
        </w:rPr>
        <w:t>5</w:t>
      </w:r>
      <w:r w:rsidR="003D34D0">
        <w:rPr>
          <w:noProof/>
        </w:rPr>
        <w:fldChar w:fldCharType="end"/>
      </w:r>
      <w:bookmarkEnd w:id="53"/>
      <w:r>
        <w:t xml:space="preserve"> - Módulo </w:t>
      </w:r>
      <w:r w:rsidRPr="0046756E">
        <w:rPr>
          <w:i/>
          <w:iCs/>
        </w:rPr>
        <w:t>Bluetooth</w:t>
      </w:r>
      <w:r>
        <w:t xml:space="preserve"> HC-05</w:t>
      </w:r>
      <w:r w:rsidR="005A54AF">
        <w:t>.</w:t>
      </w:r>
      <w:bookmarkEnd w:id="54"/>
    </w:p>
    <w:p w14:paraId="7CA753AE" w14:textId="127B9CC8" w:rsidR="004439C5" w:rsidRDefault="004439C5" w:rsidP="004439C5">
      <w:pPr>
        <w:pStyle w:val="PhDLegendaTabela"/>
      </w:pPr>
      <w:bookmarkStart w:id="55" w:name="_Ref75004106"/>
      <w:bookmarkStart w:id="56" w:name="_Toc75199473"/>
      <w:r>
        <w:t xml:space="preserve">Tabela </w:t>
      </w:r>
      <w:r w:rsidR="003D34D0">
        <w:fldChar w:fldCharType="begin"/>
      </w:r>
      <w:r w:rsidR="003D34D0">
        <w:instrText xml:space="preserve"> STYLEREF 1 \s </w:instrText>
      </w:r>
      <w:r w:rsidR="003D34D0">
        <w:fldChar w:fldCharType="separate"/>
      </w:r>
      <w:r w:rsidR="00D649F9">
        <w:rPr>
          <w:noProof/>
        </w:rPr>
        <w:t>2</w:t>
      </w:r>
      <w:r w:rsidR="003D34D0">
        <w:rPr>
          <w:noProof/>
        </w:rPr>
        <w:fldChar w:fldCharType="end"/>
      </w:r>
      <w:r w:rsidR="00546D28">
        <w:t>.</w:t>
      </w:r>
      <w:r w:rsidR="003D34D0">
        <w:fldChar w:fldCharType="begin"/>
      </w:r>
      <w:r w:rsidR="003D34D0">
        <w:instrText xml:space="preserve"> SEQ Tabela \* ARABIC \s 1 </w:instrText>
      </w:r>
      <w:r w:rsidR="003D34D0">
        <w:fldChar w:fldCharType="separate"/>
      </w:r>
      <w:r w:rsidR="00D649F9">
        <w:rPr>
          <w:noProof/>
        </w:rPr>
        <w:t>4</w:t>
      </w:r>
      <w:r w:rsidR="003D34D0">
        <w:rPr>
          <w:noProof/>
        </w:rPr>
        <w:fldChar w:fldCharType="end"/>
      </w:r>
      <w:bookmarkEnd w:id="55"/>
      <w:r>
        <w:t xml:space="preserve"> </w:t>
      </w:r>
      <w:r w:rsidR="005A54AF">
        <w:t>–</w:t>
      </w:r>
      <w:r>
        <w:t xml:space="preserve"> </w:t>
      </w:r>
      <w:proofErr w:type="spellStart"/>
      <w:r w:rsidRPr="004439C5">
        <w:rPr>
          <w:i/>
          <w:iCs/>
        </w:rPr>
        <w:t>Pinout</w:t>
      </w:r>
      <w:proofErr w:type="spellEnd"/>
      <w:r w:rsidR="005A54AF">
        <w:rPr>
          <w:i/>
          <w:iCs/>
        </w:rPr>
        <w:t xml:space="preserve"> </w:t>
      </w:r>
      <w:r w:rsidR="005A54AF" w:rsidRPr="005A54AF">
        <w:t>do</w:t>
      </w:r>
      <w:r>
        <w:t xml:space="preserve"> módulo </w:t>
      </w:r>
      <w:r w:rsidRPr="005A54AF">
        <w:rPr>
          <w:i/>
          <w:iCs/>
        </w:rPr>
        <w:t>Bluetooth</w:t>
      </w:r>
      <w:r>
        <w:rPr>
          <w:noProof/>
        </w:rPr>
        <w:t xml:space="preserve"> HC-05</w:t>
      </w:r>
      <w:r w:rsidR="005A54AF">
        <w:rPr>
          <w:noProof/>
        </w:rPr>
        <w:t>.</w:t>
      </w:r>
      <w:bookmarkEnd w:id="56"/>
    </w:p>
    <w:tbl>
      <w:tblPr>
        <w:tblStyle w:val="SimplesTabela1"/>
        <w:tblW w:w="9072" w:type="dxa"/>
        <w:jc w:val="center"/>
        <w:tblLook w:val="0480" w:firstRow="0" w:lastRow="0" w:firstColumn="1" w:lastColumn="0" w:noHBand="0" w:noVBand="1"/>
      </w:tblPr>
      <w:tblGrid>
        <w:gridCol w:w="1838"/>
        <w:gridCol w:w="7234"/>
      </w:tblGrid>
      <w:tr w:rsidR="004439C5" w:rsidRPr="00812F25" w14:paraId="5EE1E962" w14:textId="77777777" w:rsidTr="00817132">
        <w:trPr>
          <w:cnfStyle w:val="000000100000" w:firstRow="0" w:lastRow="0" w:firstColumn="0" w:lastColumn="0" w:oddVBand="0" w:evenVBand="0" w:oddHBand="1" w:evenHBand="0" w:firstRowFirstColumn="0" w:firstRowLastColumn="0" w:lastRowFirstColumn="0" w:lastRowLastColumn="0"/>
          <w:trHeight w:val="577"/>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0184BDC2" w14:textId="7C98AE2F" w:rsidR="004439C5" w:rsidRPr="00812F25" w:rsidRDefault="004439C5" w:rsidP="00F86CAD">
            <w:pPr>
              <w:pStyle w:val="PhDCorpo"/>
              <w:spacing w:after="0"/>
              <w:contextualSpacing/>
              <w:jc w:val="left"/>
            </w:pPr>
            <w:proofErr w:type="spellStart"/>
            <w:r>
              <w:t>Receive</w:t>
            </w:r>
            <w:proofErr w:type="spellEnd"/>
            <w:r w:rsidRPr="00812F25">
              <w:t xml:space="preserve"> (</w:t>
            </w:r>
            <w:proofErr w:type="spellStart"/>
            <w:r>
              <w:t>Rx</w:t>
            </w:r>
            <w:proofErr w:type="spellEnd"/>
            <w:r w:rsidRPr="00812F25">
              <w:t>)</w:t>
            </w:r>
          </w:p>
        </w:tc>
        <w:tc>
          <w:tcPr>
            <w:tcW w:w="7234" w:type="dxa"/>
            <w:vAlign w:val="center"/>
          </w:tcPr>
          <w:p w14:paraId="5C70650F" w14:textId="0F680E8C" w:rsidR="004439C5" w:rsidRPr="00812F25" w:rsidRDefault="004439C5" w:rsidP="00F86CAD">
            <w:pPr>
              <w:pStyle w:val="PhDCorpo"/>
              <w:spacing w:after="0"/>
              <w:contextualSpacing/>
              <w:jc w:val="left"/>
              <w:cnfStyle w:val="000000100000" w:firstRow="0" w:lastRow="0" w:firstColumn="0" w:lastColumn="0" w:oddVBand="0" w:evenVBand="0" w:oddHBand="1" w:evenHBand="0" w:firstRowFirstColumn="0" w:firstRowLastColumn="0" w:lastRowFirstColumn="0" w:lastRowLastColumn="0"/>
            </w:pPr>
            <w:r>
              <w:t>Receção de dados por comunicação série</w:t>
            </w:r>
            <w:r w:rsidR="005A54AF">
              <w:t>.</w:t>
            </w:r>
          </w:p>
        </w:tc>
      </w:tr>
      <w:tr w:rsidR="004439C5" w:rsidRPr="00812F25" w14:paraId="0A694C78" w14:textId="77777777" w:rsidTr="00F86CAD">
        <w:trPr>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1BC3405A" w14:textId="10388563" w:rsidR="004439C5" w:rsidRPr="00812F25" w:rsidRDefault="004439C5" w:rsidP="00F86CAD">
            <w:pPr>
              <w:pStyle w:val="PhDCorpo"/>
              <w:spacing w:after="0"/>
              <w:contextualSpacing/>
              <w:jc w:val="left"/>
              <w:rPr>
                <w:lang w:val="en-GB"/>
              </w:rPr>
            </w:pPr>
            <w:proofErr w:type="spellStart"/>
            <w:r>
              <w:rPr>
                <w:lang w:val="en-GB"/>
              </w:rPr>
              <w:t>Transmite</w:t>
            </w:r>
            <w:proofErr w:type="spellEnd"/>
            <w:r w:rsidRPr="00812F25">
              <w:rPr>
                <w:lang w:val="en-GB"/>
              </w:rPr>
              <w:t xml:space="preserve"> (</w:t>
            </w:r>
            <w:r w:rsidRPr="004439C5">
              <w:rPr>
                <w:lang w:val="en-GB"/>
              </w:rPr>
              <w:t>Tx</w:t>
            </w:r>
            <w:r w:rsidRPr="00812F25">
              <w:rPr>
                <w:lang w:val="en-GB"/>
              </w:rPr>
              <w:t>)</w:t>
            </w:r>
          </w:p>
        </w:tc>
        <w:tc>
          <w:tcPr>
            <w:tcW w:w="7234" w:type="dxa"/>
            <w:vAlign w:val="center"/>
          </w:tcPr>
          <w:p w14:paraId="2C8877D1" w14:textId="2602D56C" w:rsidR="004439C5" w:rsidRPr="00812F25" w:rsidRDefault="004439C5" w:rsidP="00F86CAD">
            <w:pPr>
              <w:pStyle w:val="PhDCorpo"/>
              <w:spacing w:after="0"/>
              <w:contextualSpacing/>
              <w:jc w:val="left"/>
              <w:cnfStyle w:val="000000000000" w:firstRow="0" w:lastRow="0" w:firstColumn="0" w:lastColumn="0" w:oddVBand="0" w:evenVBand="0" w:oddHBand="0" w:evenHBand="0" w:firstRowFirstColumn="0" w:firstRowLastColumn="0" w:lastRowFirstColumn="0" w:lastRowLastColumn="0"/>
            </w:pPr>
            <w:r>
              <w:t>Transmissão de dados por comunicação série</w:t>
            </w:r>
            <w:r w:rsidR="005A54AF">
              <w:t>.</w:t>
            </w:r>
          </w:p>
        </w:tc>
      </w:tr>
      <w:tr w:rsidR="004439C5" w:rsidRPr="00812F25" w14:paraId="406F6642" w14:textId="77777777" w:rsidTr="00F86CA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04A74C46" w14:textId="31359B9D" w:rsidR="004439C5" w:rsidRPr="00812F25" w:rsidRDefault="004439C5" w:rsidP="00F86CAD">
            <w:pPr>
              <w:pStyle w:val="PhDCorpo"/>
              <w:spacing w:after="0"/>
              <w:contextualSpacing/>
              <w:jc w:val="left"/>
              <w:rPr>
                <w:lang w:val="en-GB"/>
              </w:rPr>
            </w:pPr>
            <w:proofErr w:type="spellStart"/>
            <w:r>
              <w:t>State</w:t>
            </w:r>
            <w:proofErr w:type="spellEnd"/>
          </w:p>
        </w:tc>
        <w:tc>
          <w:tcPr>
            <w:tcW w:w="7234" w:type="dxa"/>
            <w:vAlign w:val="center"/>
          </w:tcPr>
          <w:p w14:paraId="2125C125" w14:textId="1691D9E0" w:rsidR="004439C5" w:rsidRPr="00812F25" w:rsidRDefault="004439C5" w:rsidP="00F86CAD">
            <w:pPr>
              <w:pStyle w:val="PhDCorpo"/>
              <w:spacing w:after="0"/>
              <w:contextualSpacing/>
              <w:jc w:val="left"/>
              <w:cnfStyle w:val="000000100000" w:firstRow="0" w:lastRow="0" w:firstColumn="0" w:lastColumn="0" w:oddVBand="0" w:evenVBand="0" w:oddHBand="1" w:evenHBand="0" w:firstRowFirstColumn="0" w:firstRowLastColumn="0" w:lastRowFirstColumn="0" w:lastRowLastColumn="0"/>
            </w:pPr>
            <w:r>
              <w:t xml:space="preserve">Indica que um dispositivo foi ligado ao </w:t>
            </w:r>
            <w:r w:rsidRPr="009F2E97">
              <w:t>módulo</w:t>
            </w:r>
            <w:r w:rsidR="009F2E97" w:rsidRPr="009F2E97">
              <w:t>,</w:t>
            </w:r>
            <w:r w:rsidRPr="009F2E97">
              <w:t xml:space="preserve"> </w:t>
            </w:r>
            <w:r w:rsidR="009F2E97" w:rsidRPr="009F2E97">
              <w:t>tendo um LED associado</w:t>
            </w:r>
            <w:r w:rsidR="005A54AF" w:rsidRPr="009F2E97">
              <w:t>.</w:t>
            </w:r>
          </w:p>
        </w:tc>
      </w:tr>
      <w:tr w:rsidR="004439C5" w:rsidRPr="00812F25" w14:paraId="25FDDB2C" w14:textId="77777777" w:rsidTr="00F86CAD">
        <w:trPr>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0CB2C633" w14:textId="2A0AFCBF" w:rsidR="004439C5" w:rsidRPr="00812F25" w:rsidRDefault="004439C5" w:rsidP="00F86CAD">
            <w:pPr>
              <w:pStyle w:val="PhDCorpo"/>
              <w:spacing w:after="0"/>
              <w:contextualSpacing/>
              <w:jc w:val="left"/>
            </w:pPr>
            <w:proofErr w:type="spellStart"/>
            <w:r>
              <w:t>Enable</w:t>
            </w:r>
            <w:proofErr w:type="spellEnd"/>
            <w:r>
              <w:t xml:space="preserve"> (EN)</w:t>
            </w:r>
          </w:p>
        </w:tc>
        <w:tc>
          <w:tcPr>
            <w:tcW w:w="7234" w:type="dxa"/>
            <w:vAlign w:val="center"/>
          </w:tcPr>
          <w:p w14:paraId="416A4C4C" w14:textId="19D48179" w:rsidR="004439C5" w:rsidRPr="00812F25" w:rsidRDefault="004439C5" w:rsidP="00F86CAD">
            <w:pPr>
              <w:pStyle w:val="PhDCorpo"/>
              <w:spacing w:after="0"/>
              <w:contextualSpacing/>
              <w:jc w:val="left"/>
              <w:cnfStyle w:val="000000000000" w:firstRow="0" w:lastRow="0" w:firstColumn="0" w:lastColumn="0" w:oddVBand="0" w:evenVBand="0" w:oddHBand="0" w:evenHBand="0" w:firstRowFirstColumn="0" w:firstRowLastColumn="0" w:lastRowFirstColumn="0" w:lastRowLastColumn="0"/>
            </w:pPr>
            <w:r>
              <w:t xml:space="preserve">É usado para alterar o modo de funcionamento do módulo para o modo de </w:t>
            </w:r>
            <w:r w:rsidRPr="000D779F">
              <w:rPr>
                <w:i/>
                <w:iCs/>
              </w:rPr>
              <w:t xml:space="preserve">AT </w:t>
            </w:r>
            <w:proofErr w:type="spellStart"/>
            <w:r w:rsidRPr="000D779F">
              <w:rPr>
                <w:i/>
                <w:iCs/>
              </w:rPr>
              <w:t>Command</w:t>
            </w:r>
            <w:proofErr w:type="spellEnd"/>
            <w:r>
              <w:t xml:space="preserve">. Neste modo o HC-05 pode receber um conjunto de comandos, que são enviados </w:t>
            </w:r>
            <w:r w:rsidRPr="00030122">
              <w:t>através de comunicação série</w:t>
            </w:r>
            <w:r>
              <w:t xml:space="preserve"> para modificar alguns parâmetros do módulo, como por exemplo o </w:t>
            </w:r>
            <w:r w:rsidRPr="000937DF">
              <w:rPr>
                <w:i/>
                <w:iCs/>
              </w:rPr>
              <w:t>baud rate</w:t>
            </w:r>
            <w:r w:rsidR="005A54AF">
              <w:rPr>
                <w:i/>
                <w:iCs/>
              </w:rPr>
              <w:t>.</w:t>
            </w:r>
          </w:p>
        </w:tc>
      </w:tr>
      <w:tr w:rsidR="004439C5" w:rsidRPr="00812F25" w14:paraId="2D98BA2B" w14:textId="77777777" w:rsidTr="00F86CA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7598CF90" w14:textId="16ADD599" w:rsidR="004439C5" w:rsidRDefault="004439C5" w:rsidP="00F86CAD">
            <w:pPr>
              <w:pStyle w:val="PhDCorpo"/>
              <w:spacing w:after="0"/>
              <w:contextualSpacing/>
              <w:jc w:val="left"/>
            </w:pPr>
            <w:r>
              <w:t>+5 V e GND</w:t>
            </w:r>
          </w:p>
        </w:tc>
        <w:tc>
          <w:tcPr>
            <w:tcW w:w="7234" w:type="dxa"/>
            <w:vAlign w:val="center"/>
          </w:tcPr>
          <w:p w14:paraId="025FBB15" w14:textId="0877AF84" w:rsidR="004439C5" w:rsidRPr="00812F25" w:rsidRDefault="004439C5" w:rsidP="00F86CAD">
            <w:pPr>
              <w:pStyle w:val="PhDCorpo"/>
              <w:spacing w:after="0"/>
              <w:contextualSpacing/>
              <w:jc w:val="left"/>
              <w:cnfStyle w:val="000000100000" w:firstRow="0" w:lastRow="0" w:firstColumn="0" w:lastColumn="0" w:oddVBand="0" w:evenVBand="0" w:oddHBand="1" w:evenHBand="0" w:firstRowFirstColumn="0" w:firstRowLastColumn="0" w:lastRowFirstColumn="0" w:lastRowLastColumn="0"/>
            </w:pPr>
            <w:r>
              <w:t>Alimentação</w:t>
            </w:r>
            <w:r w:rsidR="00F86CAD">
              <w:t xml:space="preserve"> do módulo</w:t>
            </w:r>
            <w:r w:rsidR="005A54AF">
              <w:t>.</w:t>
            </w:r>
          </w:p>
        </w:tc>
      </w:tr>
    </w:tbl>
    <w:p w14:paraId="7152338D" w14:textId="67A98196" w:rsidR="0008087D" w:rsidRDefault="0008087D" w:rsidP="009F2E97">
      <w:pPr>
        <w:pStyle w:val="PhDCorpo"/>
        <w:spacing w:before="240"/>
      </w:pPr>
      <w:bookmarkStart w:id="57" w:name="_Toc310408176"/>
      <w:bookmarkStart w:id="58" w:name="_Toc398112299"/>
      <w:r>
        <w:tab/>
        <w:t>Como se pode observar no diagrama</w:t>
      </w:r>
      <w:r w:rsidR="00256622">
        <w:t xml:space="preserve"> da </w:t>
      </w:r>
      <w:r w:rsidR="00256622">
        <w:fldChar w:fldCharType="begin"/>
      </w:r>
      <w:r w:rsidR="00256622">
        <w:instrText xml:space="preserve"> REF _Ref75006102 \h </w:instrText>
      </w:r>
      <w:r w:rsidR="00256622">
        <w:fldChar w:fldCharType="separate"/>
      </w:r>
      <w:r w:rsidR="00D649F9">
        <w:t xml:space="preserve">Figura </w:t>
      </w:r>
      <w:r w:rsidR="00D649F9">
        <w:rPr>
          <w:noProof/>
        </w:rPr>
        <w:t>2</w:t>
      </w:r>
      <w:r w:rsidR="00D649F9">
        <w:t>.</w:t>
      </w:r>
      <w:r w:rsidR="00D649F9">
        <w:rPr>
          <w:noProof/>
        </w:rPr>
        <w:t>6</w:t>
      </w:r>
      <w:r w:rsidR="00256622">
        <w:fldChar w:fldCharType="end"/>
      </w:r>
      <w:r>
        <w:t>, o utilizador interage com a camada de aplicação e os dados</w:t>
      </w:r>
      <w:r w:rsidR="00256622">
        <w:t xml:space="preserve"> por si</w:t>
      </w:r>
      <w:r>
        <w:t xml:space="preserve"> inseridos são enviados para o módulo HC-05 através d</w:t>
      </w:r>
      <w:r w:rsidR="00256622">
        <w:t>a camada</w:t>
      </w:r>
      <w:r>
        <w:t xml:space="preserve"> </w:t>
      </w:r>
      <w:r w:rsidR="00256622">
        <w:t xml:space="preserve">protocolar </w:t>
      </w:r>
      <w:r w:rsidR="00256622">
        <w:rPr>
          <w:i/>
          <w:iCs/>
        </w:rPr>
        <w:t>Bluetooth</w:t>
      </w:r>
      <w:r w:rsidR="00256622">
        <w:t xml:space="preserve">. A </w:t>
      </w:r>
      <w:r>
        <w:t xml:space="preserve">comunicação entre o módulo HC-05 e o microcontrolador é feita por comunicação série RS232 com </w:t>
      </w:r>
      <w:r w:rsidRPr="00154A0C">
        <w:rPr>
          <w:i/>
          <w:iCs/>
        </w:rPr>
        <w:t>baud rate</w:t>
      </w:r>
      <w:r>
        <w:t xml:space="preserve"> de 9600 Bits/s</w:t>
      </w:r>
      <w:r w:rsidR="00256622">
        <w:t>.</w:t>
      </w:r>
      <w:r>
        <w:t xml:space="preserve"> </w:t>
      </w:r>
    </w:p>
    <w:p w14:paraId="6B3DD1CD" w14:textId="0BFBFAD2" w:rsidR="00256622" w:rsidRDefault="00393BA4" w:rsidP="00B747CA">
      <w:pPr>
        <w:pStyle w:val="PhDFigura"/>
      </w:pPr>
      <w:r>
        <w:rPr>
          <w:noProof/>
        </w:rPr>
        <w:drawing>
          <wp:inline distT="0" distB="0" distL="0" distR="0" wp14:anchorId="5CD20B2D" wp14:editId="092F6999">
            <wp:extent cx="5760085" cy="1449705"/>
            <wp:effectExtent l="0" t="0" r="0" b="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m 74"/>
                    <pic:cNvPicPr/>
                  </pic:nvPicPr>
                  <pic:blipFill>
                    <a:blip r:embed="rId37">
                      <a:extLst>
                        <a:ext uri="{28A0092B-C50C-407E-A947-70E740481C1C}">
                          <a14:useLocalDpi xmlns:a14="http://schemas.microsoft.com/office/drawing/2010/main" val="0"/>
                        </a:ext>
                      </a:extLst>
                    </a:blip>
                    <a:stretch>
                      <a:fillRect/>
                    </a:stretch>
                  </pic:blipFill>
                  <pic:spPr>
                    <a:xfrm>
                      <a:off x="0" y="0"/>
                      <a:ext cx="5760085" cy="1449705"/>
                    </a:xfrm>
                    <a:prstGeom prst="rect">
                      <a:avLst/>
                    </a:prstGeom>
                  </pic:spPr>
                </pic:pic>
              </a:graphicData>
            </a:graphic>
          </wp:inline>
        </w:drawing>
      </w:r>
    </w:p>
    <w:p w14:paraId="4B49CE66" w14:textId="1BDF9634" w:rsidR="0008087D" w:rsidRPr="0008087D" w:rsidRDefault="00256622" w:rsidP="00256622">
      <w:pPr>
        <w:pStyle w:val="PhDLegendaFiguras"/>
      </w:pPr>
      <w:bookmarkStart w:id="59" w:name="_Ref75006102"/>
      <w:bookmarkStart w:id="60" w:name="_Ref75006086"/>
      <w:bookmarkStart w:id="61" w:name="_Toc75199487"/>
      <w:r>
        <w:t xml:space="preserve">Figura </w:t>
      </w:r>
      <w:r w:rsidR="003D34D0">
        <w:fldChar w:fldCharType="begin"/>
      </w:r>
      <w:r w:rsidR="003D34D0">
        <w:instrText xml:space="preserve"> STYLEREF 1 \s </w:instrText>
      </w:r>
      <w:r w:rsidR="003D34D0">
        <w:fldChar w:fldCharType="separate"/>
      </w:r>
      <w:r w:rsidR="00D649F9">
        <w:rPr>
          <w:noProof/>
        </w:rPr>
        <w:t>2</w:t>
      </w:r>
      <w:r w:rsidR="003D34D0">
        <w:rPr>
          <w:noProof/>
        </w:rPr>
        <w:fldChar w:fldCharType="end"/>
      </w:r>
      <w:r w:rsidR="005D5334">
        <w:t>.</w:t>
      </w:r>
      <w:r w:rsidR="003D34D0">
        <w:fldChar w:fldCharType="begin"/>
      </w:r>
      <w:r w:rsidR="003D34D0">
        <w:instrText xml:space="preserve"> SEQ Figura \* ARABIC \s 1 </w:instrText>
      </w:r>
      <w:r w:rsidR="003D34D0">
        <w:fldChar w:fldCharType="separate"/>
      </w:r>
      <w:r w:rsidR="00D649F9">
        <w:rPr>
          <w:noProof/>
        </w:rPr>
        <w:t>6</w:t>
      </w:r>
      <w:r w:rsidR="003D34D0">
        <w:rPr>
          <w:noProof/>
        </w:rPr>
        <w:fldChar w:fldCharType="end"/>
      </w:r>
      <w:bookmarkEnd w:id="59"/>
      <w:r>
        <w:t xml:space="preserve"> - Diagrama da comunicação Bluetooth</w:t>
      </w:r>
      <w:bookmarkEnd w:id="60"/>
      <w:r w:rsidR="009F2E97">
        <w:t>.</w:t>
      </w:r>
      <w:bookmarkEnd w:id="61"/>
    </w:p>
    <w:p w14:paraId="01B4DE70" w14:textId="422CC9E3" w:rsidR="00F86CAD" w:rsidRPr="00F86CAD" w:rsidRDefault="00B63221" w:rsidP="00F86CAD">
      <w:pPr>
        <w:pStyle w:val="Ttulo2"/>
        <w:rPr>
          <w:rFonts w:ascii="NewsGotT" w:hAnsi="NewsGotT"/>
          <w:i/>
          <w:iCs/>
        </w:rPr>
      </w:pPr>
      <w:bookmarkStart w:id="62" w:name="_Toc75199801"/>
      <w:r>
        <w:rPr>
          <w:rFonts w:ascii="NewsGotT" w:hAnsi="NewsGotT"/>
        </w:rPr>
        <w:t xml:space="preserve">Microcontrolador e </w:t>
      </w:r>
      <w:proofErr w:type="spellStart"/>
      <w:r>
        <w:rPr>
          <w:rFonts w:ascii="NewsGotT" w:hAnsi="NewsGotT"/>
          <w:i/>
          <w:iCs/>
        </w:rPr>
        <w:t>Shield</w:t>
      </w:r>
      <w:bookmarkEnd w:id="62"/>
      <w:proofErr w:type="spellEnd"/>
    </w:p>
    <w:p w14:paraId="583E1739" w14:textId="3605A075" w:rsidR="00C70168" w:rsidRPr="00C70168" w:rsidRDefault="0052086F" w:rsidP="0052086F">
      <w:pPr>
        <w:pStyle w:val="PhDCorpo"/>
        <w:rPr>
          <w:szCs w:val="24"/>
        </w:rPr>
      </w:pPr>
      <w:r>
        <w:tab/>
      </w:r>
      <w:r w:rsidR="003A7DAB">
        <w:t xml:space="preserve">O microcontrolador </w:t>
      </w:r>
      <w:r w:rsidR="003A7DAB">
        <w:rPr>
          <w:szCs w:val="24"/>
        </w:rPr>
        <w:t xml:space="preserve">STM32F767ZI </w:t>
      </w:r>
      <w:sdt>
        <w:sdtPr>
          <w:rPr>
            <w:szCs w:val="24"/>
          </w:rPr>
          <w:id w:val="520286283"/>
          <w:citation/>
        </w:sdtPr>
        <w:sdtEndPr/>
        <w:sdtContent>
          <w:r w:rsidR="001225FA">
            <w:rPr>
              <w:szCs w:val="24"/>
            </w:rPr>
            <w:fldChar w:fldCharType="begin"/>
          </w:r>
          <w:r w:rsidR="001225FA">
            <w:rPr>
              <w:szCs w:val="24"/>
            </w:rPr>
            <w:instrText xml:space="preserve"> CITATION STM21 \l 2070 </w:instrText>
          </w:r>
          <w:r w:rsidR="001225FA">
            <w:rPr>
              <w:szCs w:val="24"/>
            </w:rPr>
            <w:fldChar w:fldCharType="separate"/>
          </w:r>
          <w:r w:rsidR="009619D3" w:rsidRPr="009619D3">
            <w:rPr>
              <w:noProof/>
              <w:szCs w:val="24"/>
            </w:rPr>
            <w:t>[8]</w:t>
          </w:r>
          <w:r w:rsidR="001225FA">
            <w:rPr>
              <w:szCs w:val="24"/>
            </w:rPr>
            <w:fldChar w:fldCharType="end"/>
          </w:r>
        </w:sdtContent>
      </w:sdt>
      <w:r w:rsidR="003A7DAB">
        <w:rPr>
          <w:szCs w:val="24"/>
        </w:rPr>
        <w:t xml:space="preserve"> oferece diversos periféricos e pinos </w:t>
      </w:r>
      <w:r w:rsidR="003A7DAB" w:rsidRPr="0052086F">
        <w:t>de</w:t>
      </w:r>
      <w:r w:rsidR="003A7DAB" w:rsidRPr="0052086F">
        <w:rPr>
          <w:rStyle w:val="PhDInglsCarter"/>
          <w:lang w:val="pt-PT"/>
        </w:rPr>
        <w:t xml:space="preserve"> General </w:t>
      </w:r>
      <w:proofErr w:type="spellStart"/>
      <w:r w:rsidR="003A7DAB" w:rsidRPr="0052086F">
        <w:rPr>
          <w:rStyle w:val="PhDInglsCarter"/>
          <w:lang w:val="pt-PT"/>
        </w:rPr>
        <w:t>Purpose</w:t>
      </w:r>
      <w:proofErr w:type="spellEnd"/>
      <w:r w:rsidR="003A7DAB" w:rsidRPr="0052086F">
        <w:rPr>
          <w:rStyle w:val="PhDInglsCarter"/>
          <w:lang w:val="pt-PT"/>
        </w:rPr>
        <w:t xml:space="preserve"> Input</w:t>
      </w:r>
      <w:r w:rsidR="003A7DAB">
        <w:rPr>
          <w:rStyle w:val="PhDInglsCarter"/>
          <w:lang w:val="pt-PT"/>
        </w:rPr>
        <w:t>/</w:t>
      </w:r>
      <w:r w:rsidR="003A7DAB" w:rsidRPr="0052086F">
        <w:rPr>
          <w:rStyle w:val="PhDInglsCarter"/>
          <w:lang w:val="pt-PT"/>
        </w:rPr>
        <w:t>Output</w:t>
      </w:r>
      <w:r w:rsidR="003A7DAB">
        <w:rPr>
          <w:szCs w:val="24"/>
        </w:rPr>
        <w:t xml:space="preserve"> (GPIO) que são usados para diferentes finalidades. Em muitos casos, as entradas e saídas não estão organizadas de forma conveniente e existe uma enorme quantidade de ligações cruzadas na </w:t>
      </w:r>
      <w:r w:rsidR="003A7DAB">
        <w:rPr>
          <w:szCs w:val="24"/>
        </w:rPr>
        <w:lastRenderedPageBreak/>
        <w:t>parte superior da STM</w:t>
      </w:r>
      <w:r w:rsidR="001F60E4">
        <w:rPr>
          <w:szCs w:val="24"/>
        </w:rPr>
        <w:t>32</w:t>
      </w:r>
      <w:r w:rsidR="003A7DAB">
        <w:rPr>
          <w:szCs w:val="24"/>
        </w:rPr>
        <w:t>. Além de não ser visualmente apelativo, esta desorganização pode levar</w:t>
      </w:r>
      <w:r w:rsidR="001F60E4">
        <w:rPr>
          <w:szCs w:val="24"/>
        </w:rPr>
        <w:t>,</w:t>
      </w:r>
      <w:r w:rsidR="003A7DAB">
        <w:rPr>
          <w:szCs w:val="24"/>
        </w:rPr>
        <w:t xml:space="preserve"> </w:t>
      </w:r>
      <w:r w:rsidR="001F60E4">
        <w:rPr>
          <w:szCs w:val="24"/>
        </w:rPr>
        <w:t xml:space="preserve">entre outros, </w:t>
      </w:r>
      <w:r w:rsidR="003A7DAB">
        <w:rPr>
          <w:szCs w:val="24"/>
        </w:rPr>
        <w:t xml:space="preserve">a problemas de ruído e </w:t>
      </w:r>
      <w:r w:rsidR="001F60E4">
        <w:rPr>
          <w:szCs w:val="24"/>
        </w:rPr>
        <w:t xml:space="preserve">de </w:t>
      </w:r>
      <w:r w:rsidR="003A7DAB">
        <w:rPr>
          <w:szCs w:val="24"/>
        </w:rPr>
        <w:t xml:space="preserve">maus contactos. Usando esta metodologia, sempre que se necessitasse de conectar novos módulos haveria uma grande dificuldade em fazê-lo. Estes problemas, levaram à necessidade da criação de uma </w:t>
      </w:r>
      <w:proofErr w:type="spellStart"/>
      <w:r w:rsidR="003A7DAB" w:rsidRPr="00C70168">
        <w:rPr>
          <w:rStyle w:val="PhDInglsCarter"/>
          <w:lang w:val="pt-PT"/>
        </w:rPr>
        <w:t>shield</w:t>
      </w:r>
      <w:proofErr w:type="spellEnd"/>
      <w:r w:rsidR="003A7DAB">
        <w:rPr>
          <w:szCs w:val="24"/>
        </w:rPr>
        <w:t xml:space="preserve">, uma placa de circuito impresso (PCB), com o propósito de organizar e melhorar as conexões necessárias, recorrendo-se, para isso, ao </w:t>
      </w:r>
      <w:r w:rsidR="003A7DAB" w:rsidRPr="005D519A">
        <w:rPr>
          <w:rStyle w:val="PhDInglsCarter"/>
          <w:lang w:val="pt-PT"/>
        </w:rPr>
        <w:t>software</w:t>
      </w:r>
      <w:r w:rsidR="003A7DAB">
        <w:rPr>
          <w:szCs w:val="24"/>
        </w:rPr>
        <w:t xml:space="preserve"> </w:t>
      </w:r>
      <w:proofErr w:type="spellStart"/>
      <w:r w:rsidR="003A7DAB">
        <w:rPr>
          <w:szCs w:val="24"/>
        </w:rPr>
        <w:t>KiCad</w:t>
      </w:r>
      <w:proofErr w:type="spellEnd"/>
      <w:r w:rsidR="00EC7FC5" w:rsidRPr="00EC7FC5">
        <w:rPr>
          <w:szCs w:val="24"/>
        </w:rPr>
        <w:t xml:space="preserve"> </w:t>
      </w:r>
      <w:sdt>
        <w:sdtPr>
          <w:rPr>
            <w:szCs w:val="24"/>
          </w:rPr>
          <w:id w:val="1674221731"/>
          <w:citation/>
        </w:sdtPr>
        <w:sdtEndPr/>
        <w:sdtContent>
          <w:r w:rsidR="00EC7FC5">
            <w:rPr>
              <w:szCs w:val="24"/>
            </w:rPr>
            <w:fldChar w:fldCharType="begin"/>
          </w:r>
          <w:r w:rsidR="00EC7FC5">
            <w:rPr>
              <w:szCs w:val="24"/>
            </w:rPr>
            <w:instrText xml:space="preserve"> CITATION Kicad \l 2070 </w:instrText>
          </w:r>
          <w:r w:rsidR="00EC7FC5">
            <w:rPr>
              <w:szCs w:val="24"/>
            </w:rPr>
            <w:fldChar w:fldCharType="separate"/>
          </w:r>
          <w:r w:rsidR="009619D3" w:rsidRPr="009619D3">
            <w:rPr>
              <w:noProof/>
              <w:szCs w:val="24"/>
            </w:rPr>
            <w:t>[17]</w:t>
          </w:r>
          <w:r w:rsidR="00EC7FC5">
            <w:rPr>
              <w:szCs w:val="24"/>
            </w:rPr>
            <w:fldChar w:fldCharType="end"/>
          </w:r>
        </w:sdtContent>
      </w:sdt>
      <w:r w:rsidR="003A7DAB">
        <w:rPr>
          <w:szCs w:val="24"/>
        </w:rPr>
        <w:t>.</w:t>
      </w:r>
    </w:p>
    <w:p w14:paraId="36CED529" w14:textId="777D93BB" w:rsidR="00BC03BE" w:rsidRDefault="00BC03BE" w:rsidP="00BC03BE">
      <w:pPr>
        <w:pStyle w:val="PhDCorpo"/>
        <w:rPr>
          <w:rStyle w:val="PhDInglsCarter"/>
          <w:i w:val="0"/>
          <w:lang w:val="pt-PT"/>
        </w:rPr>
      </w:pPr>
      <w:r>
        <w:tab/>
      </w:r>
      <w:r w:rsidRPr="005D519A">
        <w:t xml:space="preserve">O </w:t>
      </w:r>
      <w:r w:rsidRPr="005D519A">
        <w:rPr>
          <w:rStyle w:val="PhDInglsCarter"/>
          <w:lang w:val="pt-PT"/>
        </w:rPr>
        <w:t>layout</w:t>
      </w:r>
      <w:r w:rsidRPr="005D519A">
        <w:t xml:space="preserve"> da </w:t>
      </w:r>
      <w:proofErr w:type="spellStart"/>
      <w:r w:rsidRPr="005D519A">
        <w:rPr>
          <w:rStyle w:val="PhDInglsCarter"/>
          <w:lang w:val="pt-PT"/>
        </w:rPr>
        <w:t>shield</w:t>
      </w:r>
      <w:proofErr w:type="spellEnd"/>
      <w:r w:rsidRPr="005D519A">
        <w:rPr>
          <w:iCs/>
        </w:rPr>
        <w:t xml:space="preserve"> </w:t>
      </w:r>
      <w:r w:rsidRPr="005D519A">
        <w:t>criada e</w:t>
      </w:r>
      <w:r>
        <w:t xml:space="preserve">stá apresentado na </w:t>
      </w:r>
      <w:r>
        <w:fldChar w:fldCharType="begin"/>
      </w:r>
      <w:r>
        <w:instrText xml:space="preserve"> REF _Ref75003317 \h </w:instrText>
      </w:r>
      <w:r>
        <w:fldChar w:fldCharType="separate"/>
      </w:r>
      <w:r w:rsidR="00D649F9">
        <w:t xml:space="preserve">Figura </w:t>
      </w:r>
      <w:r w:rsidR="00D649F9">
        <w:rPr>
          <w:noProof/>
        </w:rPr>
        <w:t>2</w:t>
      </w:r>
      <w:r w:rsidR="00D649F9">
        <w:t>.</w:t>
      </w:r>
      <w:r w:rsidR="00D649F9">
        <w:rPr>
          <w:noProof/>
        </w:rPr>
        <w:t>7</w:t>
      </w:r>
      <w:r>
        <w:fldChar w:fldCharType="end"/>
      </w:r>
      <w:r>
        <w:t xml:space="preserve">. Foi projetada com o propósito único de servir os interesses do DWR, tendo em conta os periféricos, sensores e módulos utilizados, bem como a sua disposição no circuito mecânico, evitando que os fios atravessassem o microcontrolador. Além disto, integrou-se nesta </w:t>
      </w:r>
      <w:proofErr w:type="spellStart"/>
      <w:r w:rsidRPr="005D519A">
        <w:rPr>
          <w:rStyle w:val="PhDInglsCarter"/>
          <w:lang w:val="pt-PT"/>
        </w:rPr>
        <w:t>shield</w:t>
      </w:r>
      <w:proofErr w:type="spellEnd"/>
      <w:r>
        <w:rPr>
          <w:rStyle w:val="PhDInglsCarter"/>
          <w:lang w:val="pt-PT"/>
        </w:rPr>
        <w:t xml:space="preserve">, </w:t>
      </w:r>
      <w:r>
        <w:t xml:space="preserve">uma fonte </w:t>
      </w:r>
      <w:sdt>
        <w:sdtPr>
          <w:id w:val="1338961992"/>
          <w:citation/>
        </w:sdtPr>
        <w:sdtEndPr/>
        <w:sdtContent>
          <w:r w:rsidR="00EC7FC5" w:rsidRPr="00ED2E87">
            <w:fldChar w:fldCharType="begin"/>
          </w:r>
          <w:r w:rsidR="00EC7FC5" w:rsidRPr="00ED2E87">
            <w:instrText xml:space="preserve"> CITATION Fonte_bb \l 2070 </w:instrText>
          </w:r>
          <w:r w:rsidR="00EC7FC5" w:rsidRPr="00ED2E87">
            <w:fldChar w:fldCharType="separate"/>
          </w:r>
          <w:r w:rsidR="009619D3" w:rsidRPr="009619D3">
            <w:rPr>
              <w:noProof/>
            </w:rPr>
            <w:t>[18]</w:t>
          </w:r>
          <w:r w:rsidR="00EC7FC5" w:rsidRPr="00ED2E87">
            <w:fldChar w:fldCharType="end"/>
          </w:r>
        </w:sdtContent>
      </w:sdt>
      <w:r>
        <w:t xml:space="preserve"> que permite a alimentação dos componentes, e o módulo </w:t>
      </w:r>
      <w:r w:rsidRPr="005D519A">
        <w:rPr>
          <w:rStyle w:val="PhDInglsCarter"/>
          <w:lang w:val="pt-PT"/>
        </w:rPr>
        <w:t>Bluetooth</w:t>
      </w:r>
      <w:r w:rsidR="00EC7FC5">
        <w:rPr>
          <w:rStyle w:val="PhDInglsCarter"/>
          <w:lang w:val="pt-PT"/>
        </w:rPr>
        <w:t xml:space="preserve"> </w:t>
      </w:r>
      <w:sdt>
        <w:sdtPr>
          <w:rPr>
            <w:rStyle w:val="PhDInglsCarter"/>
            <w:lang w:val="pt-PT"/>
          </w:rPr>
          <w:id w:val="-2101018730"/>
          <w:citation/>
        </w:sdtPr>
        <w:sdtEndPr>
          <w:rPr>
            <w:rStyle w:val="PhDInglsCarter"/>
          </w:rPr>
        </w:sdtEndPr>
        <w:sdtContent>
          <w:r w:rsidR="00EC7FC5">
            <w:rPr>
              <w:rStyle w:val="PhDInglsCarter"/>
              <w:lang w:val="pt-PT"/>
            </w:rPr>
            <w:fldChar w:fldCharType="begin"/>
          </w:r>
          <w:r w:rsidR="00EC7FC5">
            <w:rPr>
              <w:rStyle w:val="PhDInglsCarter"/>
              <w:lang w:val="pt-PT"/>
            </w:rPr>
            <w:instrText xml:space="preserve"> CITATION bluetooth \l 2070 </w:instrText>
          </w:r>
          <w:r w:rsidR="00EC7FC5">
            <w:rPr>
              <w:rStyle w:val="PhDInglsCarter"/>
              <w:lang w:val="pt-PT"/>
            </w:rPr>
            <w:fldChar w:fldCharType="separate"/>
          </w:r>
          <w:r w:rsidR="009619D3" w:rsidRPr="009619D3">
            <w:rPr>
              <w:noProof/>
            </w:rPr>
            <w:t>[16]</w:t>
          </w:r>
          <w:r w:rsidR="00EC7FC5">
            <w:rPr>
              <w:rStyle w:val="PhDInglsCarter"/>
              <w:lang w:val="pt-PT"/>
            </w:rPr>
            <w:fldChar w:fldCharType="end"/>
          </w:r>
        </w:sdtContent>
      </w:sdt>
      <w:r>
        <w:rPr>
          <w:rStyle w:val="PhDInglsCarter"/>
          <w:i w:val="0"/>
          <w:lang w:val="pt-PT"/>
        </w:rPr>
        <w:t>.</w:t>
      </w:r>
    </w:p>
    <w:tbl>
      <w:tblPr>
        <w:tblStyle w:val="TabelacomGrelha"/>
        <w:tblW w:w="907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6"/>
        <w:gridCol w:w="3129"/>
        <w:gridCol w:w="2826"/>
      </w:tblGrid>
      <w:tr w:rsidR="00EC7FC5" w14:paraId="7A35914E" w14:textId="2A81418B" w:rsidTr="00EC7FC5">
        <w:tc>
          <w:tcPr>
            <w:tcW w:w="4070" w:type="dxa"/>
          </w:tcPr>
          <w:p w14:paraId="401AD7B6" w14:textId="36A6694B" w:rsidR="00EC7FC5" w:rsidRDefault="00EC7FC5" w:rsidP="00045F5F">
            <w:pPr>
              <w:pStyle w:val="PhDFigura"/>
            </w:pPr>
            <w:r w:rsidRPr="00045F5F">
              <w:rPr>
                <w:noProof/>
              </w:rPr>
              <w:drawing>
                <wp:inline distT="0" distB="0" distL="0" distR="0" wp14:anchorId="29223E56" wp14:editId="5911820F">
                  <wp:extent cx="1903762" cy="2992755"/>
                  <wp:effectExtent l="0" t="0" r="1270" b="0"/>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908291" cy="2999875"/>
                          </a:xfrm>
                          <a:prstGeom prst="rect">
                            <a:avLst/>
                          </a:prstGeom>
                        </pic:spPr>
                      </pic:pic>
                    </a:graphicData>
                  </a:graphic>
                </wp:inline>
              </w:drawing>
            </w:r>
          </w:p>
        </w:tc>
        <w:tc>
          <w:tcPr>
            <w:tcW w:w="3663" w:type="dxa"/>
          </w:tcPr>
          <w:p w14:paraId="14EA48D1" w14:textId="2CC18D07" w:rsidR="00EC7FC5" w:rsidRPr="00045F5F" w:rsidRDefault="00EC7FC5" w:rsidP="00045F5F">
            <w:pPr>
              <w:pStyle w:val="PhDFigura"/>
              <w:rPr>
                <w:noProof/>
              </w:rPr>
            </w:pPr>
            <w:r w:rsidRPr="00EC7FC5">
              <w:rPr>
                <w:noProof/>
              </w:rPr>
              <w:drawing>
                <wp:inline distT="0" distB="0" distL="0" distR="0" wp14:anchorId="184C11E6" wp14:editId="1DB7BF28">
                  <wp:extent cx="1913860" cy="2993104"/>
                  <wp:effectExtent l="0" t="0" r="0" b="0"/>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921592" cy="3005197"/>
                          </a:xfrm>
                          <a:prstGeom prst="rect">
                            <a:avLst/>
                          </a:prstGeom>
                        </pic:spPr>
                      </pic:pic>
                    </a:graphicData>
                  </a:graphic>
                </wp:inline>
              </w:drawing>
            </w:r>
          </w:p>
        </w:tc>
        <w:tc>
          <w:tcPr>
            <w:tcW w:w="1338" w:type="dxa"/>
          </w:tcPr>
          <w:p w14:paraId="3BBC2951" w14:textId="46DC7F68" w:rsidR="00EC7FC5" w:rsidRDefault="00EC7FC5" w:rsidP="00045F5F">
            <w:pPr>
              <w:pStyle w:val="PhDFigura"/>
              <w:rPr>
                <w:noProof/>
              </w:rPr>
            </w:pPr>
            <w:r>
              <w:rPr>
                <w:noProof/>
              </w:rPr>
              <w:drawing>
                <wp:inline distT="0" distB="0" distL="0" distR="0" wp14:anchorId="14108DD4" wp14:editId="12662858">
                  <wp:extent cx="2970661" cy="1706133"/>
                  <wp:effectExtent l="3810" t="0" r="5080" b="5080"/>
                  <wp:docPr id="248" name="Imagem 248" descr="Uma imagem com texto, eletrónic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Imagem 248" descr="Uma imagem com texto, eletrónica&#10;&#10;Descrição gerada automaticamente"/>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26132" t="21175" r="16418" b="7341"/>
                          <a:stretch/>
                        </pic:blipFill>
                        <pic:spPr bwMode="auto">
                          <a:xfrm rot="5400000">
                            <a:off x="0" y="0"/>
                            <a:ext cx="3005364" cy="172606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EC7FC5" w14:paraId="0AE189F7" w14:textId="3C89EEA1" w:rsidTr="00EC7FC5">
        <w:tc>
          <w:tcPr>
            <w:tcW w:w="4070" w:type="dxa"/>
          </w:tcPr>
          <w:p w14:paraId="7414555E" w14:textId="600D73BA" w:rsidR="00EC7FC5" w:rsidRPr="00D422D2" w:rsidRDefault="00EC7FC5" w:rsidP="00045F5F">
            <w:pPr>
              <w:pStyle w:val="PhDFigura"/>
              <w:rPr>
                <w:rFonts w:ascii="NewsGotT" w:hAnsi="NewsGotT"/>
                <w:b/>
                <w:bCs w:val="0"/>
              </w:rPr>
            </w:pPr>
            <w:r w:rsidRPr="00D422D2">
              <w:rPr>
                <w:rFonts w:ascii="NewsGotT" w:hAnsi="NewsGotT"/>
                <w:b/>
                <w:bCs w:val="0"/>
              </w:rPr>
              <w:t>(a)</w:t>
            </w:r>
          </w:p>
        </w:tc>
        <w:tc>
          <w:tcPr>
            <w:tcW w:w="3663" w:type="dxa"/>
          </w:tcPr>
          <w:p w14:paraId="1E0C78EE" w14:textId="270570F2" w:rsidR="00EC7FC5" w:rsidRPr="00D422D2" w:rsidRDefault="00EC7FC5" w:rsidP="0046756E">
            <w:pPr>
              <w:pStyle w:val="PhDFigura"/>
              <w:rPr>
                <w:rFonts w:ascii="NewsGotT" w:hAnsi="NewsGotT"/>
                <w:b/>
                <w:bCs w:val="0"/>
              </w:rPr>
            </w:pPr>
            <w:r w:rsidRPr="00D422D2">
              <w:rPr>
                <w:rFonts w:ascii="NewsGotT" w:hAnsi="NewsGotT"/>
                <w:b/>
                <w:bCs w:val="0"/>
              </w:rPr>
              <w:t>(b)</w:t>
            </w:r>
          </w:p>
        </w:tc>
        <w:tc>
          <w:tcPr>
            <w:tcW w:w="1338" w:type="dxa"/>
          </w:tcPr>
          <w:p w14:paraId="1294670A" w14:textId="77777777" w:rsidR="00EC7FC5" w:rsidRPr="00D422D2" w:rsidRDefault="00EC7FC5" w:rsidP="0046756E">
            <w:pPr>
              <w:pStyle w:val="PhDFigura"/>
              <w:rPr>
                <w:rFonts w:ascii="NewsGotT" w:hAnsi="NewsGotT"/>
                <w:b/>
                <w:bCs w:val="0"/>
              </w:rPr>
            </w:pPr>
          </w:p>
        </w:tc>
      </w:tr>
    </w:tbl>
    <w:p w14:paraId="495898C9" w14:textId="64D084AA" w:rsidR="00045F5F" w:rsidRPr="005D519A" w:rsidRDefault="0046756E" w:rsidP="0046756E">
      <w:pPr>
        <w:pStyle w:val="PhDLegendaFiguras"/>
      </w:pPr>
      <w:bookmarkStart w:id="63" w:name="_Ref75003317"/>
      <w:bookmarkStart w:id="64" w:name="_Toc75199488"/>
      <w:r>
        <w:t xml:space="preserve">Figura </w:t>
      </w:r>
      <w:r w:rsidR="003D34D0">
        <w:fldChar w:fldCharType="begin"/>
      </w:r>
      <w:r w:rsidR="003D34D0">
        <w:instrText xml:space="preserve"> STYLEREF 1 \s </w:instrText>
      </w:r>
      <w:r w:rsidR="003D34D0">
        <w:fldChar w:fldCharType="separate"/>
      </w:r>
      <w:r w:rsidR="00D649F9">
        <w:rPr>
          <w:noProof/>
        </w:rPr>
        <w:t>2</w:t>
      </w:r>
      <w:r w:rsidR="003D34D0">
        <w:rPr>
          <w:noProof/>
        </w:rPr>
        <w:fldChar w:fldCharType="end"/>
      </w:r>
      <w:r w:rsidR="005D5334">
        <w:t>.</w:t>
      </w:r>
      <w:r w:rsidR="003D34D0">
        <w:fldChar w:fldCharType="begin"/>
      </w:r>
      <w:r w:rsidR="003D34D0">
        <w:instrText xml:space="preserve"> SEQ Figura \* ARABIC \s 1 </w:instrText>
      </w:r>
      <w:r w:rsidR="003D34D0">
        <w:fldChar w:fldCharType="separate"/>
      </w:r>
      <w:r w:rsidR="00D649F9">
        <w:rPr>
          <w:noProof/>
        </w:rPr>
        <w:t>7</w:t>
      </w:r>
      <w:r w:rsidR="003D34D0">
        <w:rPr>
          <w:noProof/>
        </w:rPr>
        <w:fldChar w:fldCharType="end"/>
      </w:r>
      <w:bookmarkEnd w:id="63"/>
      <w:r>
        <w:t xml:space="preserve"> - </w:t>
      </w:r>
      <w:proofErr w:type="spellStart"/>
      <w:r w:rsidRPr="00B747CA">
        <w:rPr>
          <w:i/>
        </w:rPr>
        <w:t>Shield</w:t>
      </w:r>
      <w:proofErr w:type="spellEnd"/>
      <w:r w:rsidRPr="00E229E9">
        <w:t xml:space="preserve"> </w:t>
      </w:r>
      <w:r w:rsidR="001F60E4">
        <w:t xml:space="preserve">desenvolvida: </w:t>
      </w:r>
      <w:r w:rsidRPr="00E229E9">
        <w:t xml:space="preserve">(a) </w:t>
      </w:r>
      <w:r w:rsidR="001F60E4" w:rsidRPr="00B747CA">
        <w:rPr>
          <w:i/>
        </w:rPr>
        <w:t>Layout</w:t>
      </w:r>
      <w:r w:rsidR="001F60E4">
        <w:t xml:space="preserve"> da PCB desenvolvida em </w:t>
      </w:r>
      <w:proofErr w:type="spellStart"/>
      <w:r w:rsidR="001F60E4">
        <w:t>KiCad</w:t>
      </w:r>
      <w:proofErr w:type="spellEnd"/>
      <w:r w:rsidRPr="00E229E9">
        <w:t xml:space="preserve">; </w:t>
      </w:r>
      <w:r w:rsidR="00EC7FC5">
        <w:t xml:space="preserve">(b) Imagem 3D </w:t>
      </w:r>
      <w:proofErr w:type="spellStart"/>
      <w:r w:rsidR="00EC7FC5">
        <w:t>KiCad</w:t>
      </w:r>
      <w:proofErr w:type="spellEnd"/>
      <w:r w:rsidR="00EC7FC5">
        <w:t xml:space="preserve"> </w:t>
      </w:r>
      <w:r w:rsidRPr="00E229E9">
        <w:t>(</w:t>
      </w:r>
      <w:r w:rsidR="00EC7FC5">
        <w:t>c</w:t>
      </w:r>
      <w:r w:rsidRPr="00E229E9">
        <w:t xml:space="preserve">) </w:t>
      </w:r>
      <w:r w:rsidR="001F60E4">
        <w:t>PCB já totalmente montada</w:t>
      </w:r>
      <w:r w:rsidRPr="00E229E9">
        <w:t>.</w:t>
      </w:r>
      <w:bookmarkEnd w:id="64"/>
    </w:p>
    <w:p w14:paraId="2D641756" w14:textId="609C5CA1" w:rsidR="0030507B" w:rsidRPr="00665386" w:rsidRDefault="00EF64B1" w:rsidP="00665386">
      <w:pPr>
        <w:pStyle w:val="Ttulo2"/>
        <w:rPr>
          <w:rFonts w:ascii="NewsGotT" w:hAnsi="NewsGotT"/>
        </w:rPr>
      </w:pPr>
      <w:bookmarkStart w:id="65" w:name="_Ref63896831"/>
      <w:bookmarkStart w:id="66" w:name="_Ref63896835"/>
      <w:bookmarkStart w:id="67" w:name="_Toc75199802"/>
      <w:r>
        <w:rPr>
          <w:rFonts w:ascii="NewsGotT" w:hAnsi="NewsGotT"/>
        </w:rPr>
        <w:t xml:space="preserve">Circuito de </w:t>
      </w:r>
      <w:r w:rsidR="002E1BDD">
        <w:rPr>
          <w:rFonts w:ascii="NewsGotT" w:hAnsi="NewsGotT"/>
        </w:rPr>
        <w:t>A</w:t>
      </w:r>
      <w:r>
        <w:rPr>
          <w:rFonts w:ascii="NewsGotT" w:hAnsi="NewsGotT"/>
        </w:rPr>
        <w:t>limentação</w:t>
      </w:r>
      <w:bookmarkEnd w:id="65"/>
      <w:bookmarkEnd w:id="66"/>
      <w:bookmarkEnd w:id="67"/>
    </w:p>
    <w:p w14:paraId="07ACE1AD" w14:textId="56B331B6" w:rsidR="00665386" w:rsidRDefault="00665386" w:rsidP="00665386">
      <w:pPr>
        <w:pStyle w:val="PhDCorpo"/>
        <w:spacing w:after="0"/>
      </w:pPr>
      <w:r>
        <w:tab/>
      </w:r>
      <w:r w:rsidRPr="004E6EE9">
        <w:t>Para alimentar</w:t>
      </w:r>
      <w:r>
        <w:t xml:space="preserve"> os </w:t>
      </w:r>
      <w:r w:rsidRPr="00F658EE">
        <w:t>circuitos são necessárias tensões de 12 V, 5 V e 3</w:t>
      </w:r>
      <w:r w:rsidR="00697C8D">
        <w:t>,</w:t>
      </w:r>
      <w:r w:rsidRPr="00F658EE">
        <w:t>3 V.  Para</w:t>
      </w:r>
      <w:r>
        <w:t xml:space="preserve"> obter o primeiro valor de tensão, f</w:t>
      </w:r>
      <w:r w:rsidRPr="004E6EE9">
        <w:t xml:space="preserve">oram utilizadas </w:t>
      </w:r>
      <w:r>
        <w:t xml:space="preserve">três </w:t>
      </w:r>
      <w:r w:rsidRPr="004E6EE9">
        <w:t xml:space="preserve">baterias recarregáveis LI-ION de 3,7 V </w:t>
      </w:r>
      <w:sdt>
        <w:sdtPr>
          <w:id w:val="-25337601"/>
          <w:citation/>
        </w:sdtPr>
        <w:sdtEndPr/>
        <w:sdtContent>
          <w:r w:rsidR="00EC7FC5" w:rsidRPr="00ED2E87">
            <w:fldChar w:fldCharType="begin"/>
          </w:r>
          <w:r w:rsidR="00EC7FC5" w:rsidRPr="00ED2E87">
            <w:instrText xml:space="preserve"> CITATION Battery \l 2070 </w:instrText>
          </w:r>
          <w:r w:rsidR="00EC7FC5" w:rsidRPr="00ED2E87">
            <w:fldChar w:fldCharType="separate"/>
          </w:r>
          <w:r w:rsidR="009619D3" w:rsidRPr="009619D3">
            <w:rPr>
              <w:noProof/>
            </w:rPr>
            <w:t>[19]</w:t>
          </w:r>
          <w:r w:rsidR="00EC7FC5" w:rsidRPr="00ED2E87">
            <w:fldChar w:fldCharType="end"/>
          </w:r>
        </w:sdtContent>
      </w:sdt>
      <w:r>
        <w:t xml:space="preserve"> em série. De modo a aumentar a autonomia do DWR, foram colocadas mais três baterias, cada uma em paralelo com as três já existentes. Para proteção das baterias foi usado um dispositivo de BMS </w:t>
      </w:r>
      <w:sdt>
        <w:sdtPr>
          <w:id w:val="-925952572"/>
          <w:citation/>
        </w:sdtPr>
        <w:sdtEndPr/>
        <w:sdtContent>
          <w:r w:rsidR="00EC7FC5" w:rsidRPr="00ED2E87">
            <w:fldChar w:fldCharType="begin"/>
          </w:r>
          <w:r w:rsidR="00EC7FC5" w:rsidRPr="00ED2E87">
            <w:instrText xml:space="preserve"> CITATION BMS \l 2070 </w:instrText>
          </w:r>
          <w:r w:rsidR="00EC7FC5" w:rsidRPr="00ED2E87">
            <w:fldChar w:fldCharType="separate"/>
          </w:r>
          <w:r w:rsidR="009619D3" w:rsidRPr="009619D3">
            <w:rPr>
              <w:noProof/>
            </w:rPr>
            <w:t>[20]</w:t>
          </w:r>
          <w:r w:rsidR="00EC7FC5" w:rsidRPr="00ED2E87">
            <w:fldChar w:fldCharType="end"/>
          </w:r>
        </w:sdtContent>
      </w:sdt>
      <w:r>
        <w:t>. Este dispositivo controla a descarga das baterias não deixando que a sua tensão desça abaixo de um limite de segurança</w:t>
      </w:r>
      <w:r w:rsidR="00BC03BE">
        <w:t>, evitando a sua degradação</w:t>
      </w:r>
      <w:r>
        <w:t xml:space="preserve">. Como as baterias necessitam de ser carregadas, </w:t>
      </w:r>
      <w:r w:rsidR="004C6FB7">
        <w:t xml:space="preserve">utilizou-se um carregador </w:t>
      </w:r>
      <w:sdt>
        <w:sdtPr>
          <w:id w:val="2135828512"/>
          <w:citation/>
        </w:sdtPr>
        <w:sdtContent>
          <w:r w:rsidR="00F209BD">
            <w:fldChar w:fldCharType="begin"/>
          </w:r>
          <w:r w:rsidR="00F209BD">
            <w:instrText xml:space="preserve"> CITATION Bot21 \l 2070 </w:instrText>
          </w:r>
          <w:r w:rsidR="00F209BD">
            <w:fldChar w:fldCharType="separate"/>
          </w:r>
          <w:r w:rsidR="00F209BD" w:rsidRPr="009619D3">
            <w:rPr>
              <w:noProof/>
            </w:rPr>
            <w:t>[21]</w:t>
          </w:r>
          <w:r w:rsidR="00F209BD">
            <w:fldChar w:fldCharType="end"/>
          </w:r>
        </w:sdtContent>
      </w:sdt>
      <w:r w:rsidR="00F209BD">
        <w:t xml:space="preserve"> </w:t>
      </w:r>
      <w:r w:rsidR="004C6FB7">
        <w:t>que se encontra conectado aos terminais da BMS</w:t>
      </w:r>
      <w:r>
        <w:t>. Para proteção de todos os componentes</w:t>
      </w:r>
      <w:r w:rsidR="00697C8D">
        <w:t>,</w:t>
      </w:r>
      <w:r>
        <w:t xml:space="preserve"> foi usado um </w:t>
      </w:r>
      <w:r>
        <w:lastRenderedPageBreak/>
        <w:t>fusível entre os terminais do carregador e a carga</w:t>
      </w:r>
      <w:r w:rsidR="00EC7FC5">
        <w:t>.</w:t>
      </w:r>
      <w:r w:rsidR="00104594">
        <w:t xml:space="preserve"> </w:t>
      </w:r>
      <w:r w:rsidR="00104594" w:rsidRPr="004C6FB7">
        <w:t>O interruptor</w:t>
      </w:r>
      <w:r w:rsidR="004C6FB7" w:rsidRPr="004C6FB7">
        <w:t xml:space="preserve">, </w:t>
      </w:r>
      <w:proofErr w:type="spellStart"/>
      <w:r w:rsidR="004C6FB7" w:rsidRPr="004C6FB7">
        <w:rPr>
          <w:i/>
          <w:iCs/>
        </w:rPr>
        <w:t>Power</w:t>
      </w:r>
      <w:proofErr w:type="spellEnd"/>
      <w:r w:rsidR="004C6FB7" w:rsidRPr="004C6FB7">
        <w:rPr>
          <w:i/>
          <w:iCs/>
        </w:rPr>
        <w:t xml:space="preserve"> </w:t>
      </w:r>
      <w:proofErr w:type="spellStart"/>
      <w:r w:rsidR="004C6FB7" w:rsidRPr="004C6FB7">
        <w:rPr>
          <w:i/>
          <w:iCs/>
        </w:rPr>
        <w:t>Switch</w:t>
      </w:r>
      <w:proofErr w:type="spellEnd"/>
      <w:r w:rsidR="004C6FB7" w:rsidRPr="004C6FB7">
        <w:t>,</w:t>
      </w:r>
      <w:r w:rsidR="00104594" w:rsidRPr="004C6FB7">
        <w:t xml:space="preserve"> é um botão ON/OFF que permite interromper a alimentação da carga.</w:t>
      </w:r>
      <w:r>
        <w:t xml:space="preserve"> O esquema de ligação é apresentado na</w:t>
      </w:r>
      <w:r w:rsidR="00697C8D">
        <w:t xml:space="preserve"> </w:t>
      </w:r>
      <w:r w:rsidR="00697C8D">
        <w:fldChar w:fldCharType="begin"/>
      </w:r>
      <w:r w:rsidR="00697C8D">
        <w:instrText xml:space="preserve"> REF _Ref74950097 \h </w:instrText>
      </w:r>
      <w:r w:rsidR="00697C8D">
        <w:fldChar w:fldCharType="separate"/>
      </w:r>
      <w:r w:rsidR="00D649F9">
        <w:t xml:space="preserve">Figura </w:t>
      </w:r>
      <w:r w:rsidR="00D649F9">
        <w:rPr>
          <w:noProof/>
        </w:rPr>
        <w:t>2</w:t>
      </w:r>
      <w:r w:rsidR="00D649F9">
        <w:t>.</w:t>
      </w:r>
      <w:r w:rsidR="00D649F9">
        <w:rPr>
          <w:noProof/>
        </w:rPr>
        <w:t>8</w:t>
      </w:r>
      <w:r w:rsidR="00697C8D">
        <w:fldChar w:fldCharType="end"/>
      </w:r>
      <w:r>
        <w:t>.</w:t>
      </w:r>
    </w:p>
    <w:p w14:paraId="216D1826" w14:textId="0471E58E" w:rsidR="00665386" w:rsidRDefault="001F60E4" w:rsidP="00665386">
      <w:pPr>
        <w:pStyle w:val="PhDFigura"/>
      </w:pPr>
      <w:commentRangeStart w:id="68"/>
      <w:commentRangeEnd w:id="68"/>
      <w:r>
        <w:rPr>
          <w:rStyle w:val="Refdecomentrio"/>
          <w:rFonts w:ascii="NewsGotT" w:hAnsi="NewsGotT"/>
          <w:bCs w:val="0"/>
        </w:rPr>
        <w:commentReference w:id="68"/>
      </w:r>
      <w:r w:rsidR="004C6FB7">
        <w:rPr>
          <w:noProof/>
        </w:rPr>
        <w:drawing>
          <wp:inline distT="0" distB="0" distL="0" distR="0" wp14:anchorId="20801CA1" wp14:editId="2BE8F5CD">
            <wp:extent cx="5498820" cy="2003729"/>
            <wp:effectExtent l="0" t="0" r="6985" b="0"/>
            <wp:docPr id="259" name="Imagem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Imagem 259"/>
                    <pic:cNvPicPr/>
                  </pic:nvPicPr>
                  <pic:blipFill>
                    <a:blip r:embed="rId41">
                      <a:extLst>
                        <a:ext uri="{28A0092B-C50C-407E-A947-70E740481C1C}">
                          <a14:useLocalDpi xmlns:a14="http://schemas.microsoft.com/office/drawing/2010/main" val="0"/>
                        </a:ext>
                      </a:extLst>
                    </a:blip>
                    <a:stretch>
                      <a:fillRect/>
                    </a:stretch>
                  </pic:blipFill>
                  <pic:spPr>
                    <a:xfrm>
                      <a:off x="0" y="0"/>
                      <a:ext cx="5549913" cy="2022347"/>
                    </a:xfrm>
                    <a:prstGeom prst="rect">
                      <a:avLst/>
                    </a:prstGeom>
                  </pic:spPr>
                </pic:pic>
              </a:graphicData>
            </a:graphic>
          </wp:inline>
        </w:drawing>
      </w:r>
    </w:p>
    <w:p w14:paraId="0E5A6A24" w14:textId="01414359" w:rsidR="00665386" w:rsidRDefault="00665386" w:rsidP="00665386">
      <w:pPr>
        <w:pStyle w:val="PhDLegendaFiguras"/>
      </w:pPr>
      <w:bookmarkStart w:id="69" w:name="_Ref74950097"/>
      <w:bookmarkStart w:id="70" w:name="_Toc75199489"/>
      <w:r>
        <w:t xml:space="preserve">Figura </w:t>
      </w:r>
      <w:r w:rsidR="003D34D0">
        <w:fldChar w:fldCharType="begin"/>
      </w:r>
      <w:r w:rsidR="003D34D0">
        <w:instrText xml:space="preserve"> STYLEREF 1 \s </w:instrText>
      </w:r>
      <w:r w:rsidR="003D34D0">
        <w:fldChar w:fldCharType="separate"/>
      </w:r>
      <w:r w:rsidR="00D649F9">
        <w:rPr>
          <w:noProof/>
        </w:rPr>
        <w:t>2</w:t>
      </w:r>
      <w:r w:rsidR="003D34D0">
        <w:rPr>
          <w:noProof/>
        </w:rPr>
        <w:fldChar w:fldCharType="end"/>
      </w:r>
      <w:r w:rsidR="005D5334">
        <w:t>.</w:t>
      </w:r>
      <w:r w:rsidR="003D34D0">
        <w:fldChar w:fldCharType="begin"/>
      </w:r>
      <w:r w:rsidR="003D34D0">
        <w:instrText xml:space="preserve"> SEQ Figura \* ARABIC \s 1 </w:instrText>
      </w:r>
      <w:r w:rsidR="003D34D0">
        <w:fldChar w:fldCharType="separate"/>
      </w:r>
      <w:r w:rsidR="00D649F9">
        <w:rPr>
          <w:noProof/>
        </w:rPr>
        <w:t>8</w:t>
      </w:r>
      <w:r w:rsidR="003D34D0">
        <w:rPr>
          <w:noProof/>
        </w:rPr>
        <w:fldChar w:fldCharType="end"/>
      </w:r>
      <w:bookmarkEnd w:id="69"/>
      <w:r>
        <w:t xml:space="preserve"> - </w:t>
      </w:r>
      <w:r w:rsidRPr="00CD76CE">
        <w:t>Esquema de ligação das baterias e BMS.</w:t>
      </w:r>
      <w:bookmarkEnd w:id="70"/>
    </w:p>
    <w:p w14:paraId="5CFAA51E" w14:textId="392C85F8" w:rsidR="00F209BD" w:rsidRDefault="00665386" w:rsidP="00665386">
      <w:pPr>
        <w:pStyle w:val="PhDCorpo"/>
      </w:pPr>
      <w:r>
        <w:rPr>
          <w:noProof/>
        </w:rPr>
        <w:tab/>
        <w:t xml:space="preserve">Cada motor usado no DWR consome uma corrente de 580 mA </w:t>
      </w:r>
      <w:sdt>
        <w:sdtPr>
          <w:rPr>
            <w:noProof/>
          </w:rPr>
          <w:id w:val="275841649"/>
          <w:citation/>
        </w:sdtPr>
        <w:sdtEndPr/>
        <w:sdtContent>
          <w:r w:rsidR="00EC7FC5" w:rsidRPr="00ED2E87">
            <w:rPr>
              <w:noProof/>
            </w:rPr>
            <w:fldChar w:fldCharType="begin"/>
          </w:r>
          <w:r w:rsidR="00EC7FC5" w:rsidRPr="00ED2E87">
            <w:rPr>
              <w:noProof/>
            </w:rPr>
            <w:instrText xml:space="preserve"> CITATION motor \l 2070 </w:instrText>
          </w:r>
          <w:r w:rsidR="00EC7FC5" w:rsidRPr="00ED2E87">
            <w:rPr>
              <w:noProof/>
            </w:rPr>
            <w:fldChar w:fldCharType="separate"/>
          </w:r>
          <w:r w:rsidR="009619D3" w:rsidRPr="009619D3">
            <w:rPr>
              <w:noProof/>
            </w:rPr>
            <w:t>[22]</w:t>
          </w:r>
          <w:r w:rsidR="00EC7FC5" w:rsidRPr="00ED2E87">
            <w:rPr>
              <w:noProof/>
            </w:rPr>
            <w:fldChar w:fldCharType="end"/>
          </w:r>
        </w:sdtContent>
      </w:sdt>
      <w:r w:rsidRPr="00F658EE">
        <w:rPr>
          <w:noProof/>
        </w:rPr>
        <w:t>, e</w:t>
      </w:r>
      <w:r w:rsidRPr="00F5392D">
        <w:t xml:space="preserve"> </w:t>
      </w:r>
      <w:r>
        <w:t>c</w:t>
      </w:r>
      <w:r w:rsidRPr="00F5392D">
        <w:rPr>
          <w:noProof/>
        </w:rPr>
        <w:t xml:space="preserve">omo </w:t>
      </w:r>
      <w:r>
        <w:rPr>
          <w:noProof/>
        </w:rPr>
        <w:t>este</w:t>
      </w:r>
      <w:r w:rsidRPr="00F5392D">
        <w:rPr>
          <w:noProof/>
        </w:rPr>
        <w:t xml:space="preserve"> possui dois motores, </w:t>
      </w:r>
      <w:r w:rsidR="00BC03BE" w:rsidRPr="00F5392D">
        <w:rPr>
          <w:noProof/>
        </w:rPr>
        <w:t>a corrente total</w:t>
      </w:r>
      <w:r w:rsidR="00BC03BE">
        <w:rPr>
          <w:noProof/>
        </w:rPr>
        <w:t xml:space="preserve"> consumida pelo par</w:t>
      </w:r>
      <w:r w:rsidR="00BC03BE" w:rsidRPr="00F5392D">
        <w:rPr>
          <w:noProof/>
        </w:rPr>
        <w:t xml:space="preserve"> </w:t>
      </w:r>
      <w:r w:rsidR="00BC03BE">
        <w:rPr>
          <w:noProof/>
        </w:rPr>
        <w:t xml:space="preserve">de motores </w:t>
      </w:r>
      <w:r w:rsidR="00BC03BE" w:rsidRPr="00F5392D">
        <w:rPr>
          <w:noProof/>
        </w:rPr>
        <w:t>será 1160 mA</w:t>
      </w:r>
      <w:r w:rsidRPr="00F5392D">
        <w:rPr>
          <w:noProof/>
        </w:rPr>
        <w:t xml:space="preserve">. </w:t>
      </w:r>
      <w:r>
        <w:rPr>
          <w:noProof/>
        </w:rPr>
        <w:t xml:space="preserve">Quanto aos sensores usados, o QTR-8A consome, sensivelmente, 100 mA, </w:t>
      </w:r>
      <w:r w:rsidR="00BC03BE">
        <w:rPr>
          <w:noProof/>
        </w:rPr>
        <w:t>o sensor de distância 30 mA, o leitor de RFID 26 mA e o módulo Bluetooth 40 mA</w:t>
      </w:r>
      <w:r>
        <w:rPr>
          <w:noProof/>
        </w:rPr>
        <w:t xml:space="preserve">. O </w:t>
      </w:r>
      <w:r w:rsidRPr="00674D43">
        <w:rPr>
          <w:noProof/>
        </w:rPr>
        <w:t>microcontrolador</w:t>
      </w:r>
      <w:r>
        <w:rPr>
          <w:noProof/>
        </w:rPr>
        <w:t xml:space="preserve"> STM32F767ZI tem um consumo máximo de </w:t>
      </w:r>
      <w:r>
        <w:t xml:space="preserve">258 </w:t>
      </w:r>
      <w:proofErr w:type="spellStart"/>
      <w:r>
        <w:t>mA.</w:t>
      </w:r>
      <w:proofErr w:type="spellEnd"/>
      <w:r>
        <w:t xml:space="preserve"> Somando as correntes consumidas por estes componentes, e assumindo que os restantes componentes têm consumos</w:t>
      </w:r>
      <w:r w:rsidR="00BC03BE">
        <w:t xml:space="preserve"> de corrente </w:t>
      </w:r>
      <w:r>
        <w:t xml:space="preserve">desprezáveis, conclui-se que consumo total do DWR será de, aproximadamente, 1614 </w:t>
      </w:r>
      <w:proofErr w:type="spellStart"/>
      <w:r>
        <w:t>mA.</w:t>
      </w:r>
      <w:proofErr w:type="spellEnd"/>
      <w:r>
        <w:t xml:space="preserve"> </w:t>
      </w:r>
      <w:r w:rsidR="00F209BD">
        <w:t xml:space="preserve">Assim, no circuito de alimentação, apresentado na </w:t>
      </w:r>
      <w:r w:rsidR="00F209BD">
        <w:fldChar w:fldCharType="begin"/>
      </w:r>
      <w:r w:rsidR="00F209BD">
        <w:instrText xml:space="preserve"> REF _Ref74950097 \h </w:instrText>
      </w:r>
      <w:r w:rsidR="00F209BD">
        <w:fldChar w:fldCharType="separate"/>
      </w:r>
      <w:r w:rsidR="00F209BD">
        <w:t xml:space="preserve">Figura </w:t>
      </w:r>
      <w:r w:rsidR="00F209BD">
        <w:rPr>
          <w:noProof/>
        </w:rPr>
        <w:t>2</w:t>
      </w:r>
      <w:r w:rsidR="00F209BD">
        <w:t>.</w:t>
      </w:r>
      <w:r w:rsidR="00F209BD">
        <w:rPr>
          <w:noProof/>
        </w:rPr>
        <w:t>8</w:t>
      </w:r>
      <w:r w:rsidR="00F209BD">
        <w:fldChar w:fldCharType="end"/>
      </w:r>
      <w:r w:rsidR="00F209BD">
        <w:t xml:space="preserve">, o fusível deverá possuir um calibre superior ao consumo total de corrente esperado do robô, escolhendo-se um fusível de </w:t>
      </w:r>
      <w:r w:rsidR="00F209BD">
        <w:t>3 A</w:t>
      </w:r>
      <w:r w:rsidR="00F209BD">
        <w:t>.</w:t>
      </w:r>
    </w:p>
    <w:p w14:paraId="3E15F1AB" w14:textId="169D6790" w:rsidR="00665386" w:rsidRDefault="00F209BD" w:rsidP="00665386">
      <w:pPr>
        <w:pStyle w:val="PhDCorpo"/>
        <w:rPr>
          <w:noProof/>
        </w:rPr>
      </w:pPr>
      <w:r>
        <w:tab/>
      </w:r>
      <w:r w:rsidR="00665386" w:rsidRPr="00F5392D">
        <w:rPr>
          <w:noProof/>
        </w:rPr>
        <w:t>Visto que cada célula possui 2200 mAh</w:t>
      </w:r>
      <w:r w:rsidR="00665386">
        <w:rPr>
          <w:noProof/>
        </w:rPr>
        <w:t xml:space="preserve"> </w:t>
      </w:r>
      <w:r w:rsidR="00665386" w:rsidRPr="00F5392D">
        <w:rPr>
          <w:noProof/>
        </w:rPr>
        <w:t xml:space="preserve">e </w:t>
      </w:r>
      <w:r w:rsidR="00665386">
        <w:rPr>
          <w:noProof/>
        </w:rPr>
        <w:t xml:space="preserve">considerando </w:t>
      </w:r>
      <w:r w:rsidR="00665386" w:rsidRPr="00F5392D">
        <w:rPr>
          <w:noProof/>
        </w:rPr>
        <w:t>que esta tem um rendimento de 80 %</w:t>
      </w:r>
      <w:r w:rsidR="00665386">
        <w:rPr>
          <w:noProof/>
        </w:rPr>
        <w:t xml:space="preserve">, então </w:t>
      </w:r>
      <w:r w:rsidR="00665386" w:rsidRPr="00F5392D">
        <w:rPr>
          <w:noProof/>
        </w:rPr>
        <w:t xml:space="preserve">estão disponíveis 1760 mAh. </w:t>
      </w:r>
      <w:r w:rsidR="00665386">
        <w:rPr>
          <w:noProof/>
        </w:rPr>
        <w:t>Como cada célula está colocada em paralelo com uma outra, no total, estão disponíveis 3520</w:t>
      </w:r>
      <w:r w:rsidR="00665386" w:rsidRPr="00F5392D">
        <w:rPr>
          <w:noProof/>
        </w:rPr>
        <w:t xml:space="preserve"> mAh</w:t>
      </w:r>
      <w:r w:rsidR="00665386">
        <w:rPr>
          <w:noProof/>
        </w:rPr>
        <w:t xml:space="preserve"> para todos os circuitos. </w:t>
      </w:r>
      <w:r w:rsidR="00665386" w:rsidRPr="00F5392D">
        <w:rPr>
          <w:noProof/>
        </w:rPr>
        <w:t xml:space="preserve">Assim, </w:t>
      </w:r>
      <w:r w:rsidR="00665386">
        <w:rPr>
          <w:noProof/>
        </w:rPr>
        <w:t xml:space="preserve">estimou-se uma </w:t>
      </w:r>
      <w:r w:rsidR="00665386" w:rsidRPr="00F5392D">
        <w:rPr>
          <w:noProof/>
        </w:rPr>
        <w:t xml:space="preserve">autonomia </w:t>
      </w:r>
      <w:r w:rsidR="00BC03BE">
        <w:rPr>
          <w:noProof/>
        </w:rPr>
        <w:t xml:space="preserve">máxima </w:t>
      </w:r>
      <w:r w:rsidR="00665386">
        <w:rPr>
          <w:noProof/>
        </w:rPr>
        <w:t xml:space="preserve">de 2 horas e 10 minutos. </w:t>
      </w:r>
      <w:r w:rsidR="00665386">
        <w:t>Caso se pretenda aumentar este valor, poder-se-á adicionar mais células em paralelo com as existentes.</w:t>
      </w:r>
    </w:p>
    <w:p w14:paraId="3925B9BC" w14:textId="7BE11FAC" w:rsidR="00BC03BE" w:rsidRDefault="00665386" w:rsidP="00BC03BE">
      <w:pPr>
        <w:pStyle w:val="PhDCorpo"/>
      </w:pPr>
      <w:r>
        <w:tab/>
        <w:t>De forma a obter tensões de 3</w:t>
      </w:r>
      <w:r w:rsidR="005544FD">
        <w:t>,</w:t>
      </w:r>
      <w:r>
        <w:t>3</w:t>
      </w:r>
      <w:r w:rsidR="005544FD">
        <w:t xml:space="preserve"> </w:t>
      </w:r>
      <w:r>
        <w:t xml:space="preserve">V e 5 V, necessárias para alimentação de sensores e módulos do DWR, usou-se uma fonte de alimentação para </w:t>
      </w:r>
      <w:proofErr w:type="spellStart"/>
      <w:r w:rsidRPr="00B46397">
        <w:rPr>
          <w:i/>
          <w:iCs/>
        </w:rPr>
        <w:t>breadboard</w:t>
      </w:r>
      <w:proofErr w:type="spellEnd"/>
      <w:r>
        <w:t xml:space="preserve"> </w:t>
      </w:r>
      <w:r w:rsidR="00BC03BE">
        <w:t>3</w:t>
      </w:r>
      <w:r w:rsidR="005544FD">
        <w:t>,</w:t>
      </w:r>
      <w:r w:rsidR="00BC03BE">
        <w:t>3</w:t>
      </w:r>
      <w:r>
        <w:t xml:space="preserve"> V</w:t>
      </w:r>
      <w:r w:rsidR="00BC03BE">
        <w:t xml:space="preserve"> / 5 V</w:t>
      </w:r>
      <w:r>
        <w:t xml:space="preserve"> DC </w:t>
      </w:r>
      <w:sdt>
        <w:sdtPr>
          <w:id w:val="-1062556255"/>
          <w:citation/>
        </w:sdtPr>
        <w:sdtEndPr/>
        <w:sdtContent>
          <w:r w:rsidR="00104594">
            <w:fldChar w:fldCharType="begin"/>
          </w:r>
          <w:r w:rsidR="00104594">
            <w:instrText xml:space="preserve"> CITATION Fonte_bb \l 2070 </w:instrText>
          </w:r>
          <w:r w:rsidR="00104594">
            <w:fldChar w:fldCharType="separate"/>
          </w:r>
          <w:r w:rsidR="009619D3" w:rsidRPr="009619D3">
            <w:rPr>
              <w:noProof/>
            </w:rPr>
            <w:t>[18]</w:t>
          </w:r>
          <w:r w:rsidR="00104594">
            <w:fldChar w:fldCharType="end"/>
          </w:r>
        </w:sdtContent>
      </w:sdt>
      <w:r>
        <w:t>. Esta fonte é alimentada via</w:t>
      </w:r>
      <w:r w:rsidR="00BC03BE">
        <w:t xml:space="preserve"> micro</w:t>
      </w:r>
      <w:r>
        <w:t xml:space="preserve"> USB. Para o efeito</w:t>
      </w:r>
      <w:r w:rsidR="00BC03BE">
        <w:t xml:space="preserve">, </w:t>
      </w:r>
      <w:r>
        <w:t>usou-se um circuito abaixador para 5</w:t>
      </w:r>
      <w:r w:rsidR="005544FD">
        <w:t xml:space="preserve"> </w:t>
      </w:r>
      <w:r>
        <w:t>V</w:t>
      </w:r>
      <w:sdt>
        <w:sdtPr>
          <w:id w:val="-690304241"/>
          <w:citation/>
        </w:sdtPr>
        <w:sdtEndPr/>
        <w:sdtContent>
          <w:r w:rsidR="00104594">
            <w:fldChar w:fldCharType="begin"/>
          </w:r>
          <w:r w:rsidR="00104594">
            <w:instrText xml:space="preserve"> CITATION step_down \l 2070 </w:instrText>
          </w:r>
          <w:r w:rsidR="00104594">
            <w:fldChar w:fldCharType="separate"/>
          </w:r>
          <w:r w:rsidR="009619D3">
            <w:rPr>
              <w:noProof/>
            </w:rPr>
            <w:t xml:space="preserve"> </w:t>
          </w:r>
          <w:r w:rsidR="009619D3" w:rsidRPr="009619D3">
            <w:rPr>
              <w:noProof/>
            </w:rPr>
            <w:t>[23]</w:t>
          </w:r>
          <w:r w:rsidR="00104594">
            <w:fldChar w:fldCharType="end"/>
          </w:r>
        </w:sdtContent>
      </w:sdt>
      <w:r>
        <w:t>, com quatro portas USB, que tem como entrada os 12</w:t>
      </w:r>
      <w:r w:rsidR="005544FD">
        <w:t xml:space="preserve"> </w:t>
      </w:r>
      <w:r>
        <w:t xml:space="preserve">V provenientes </w:t>
      </w:r>
      <w:r w:rsidR="00BC03BE">
        <w:t xml:space="preserve">do circuito de alimentação. Optou-se por alimentar a STM usando este circuito abaixador. Atendendo que o </w:t>
      </w:r>
      <w:r w:rsidR="00BC03BE">
        <w:rPr>
          <w:i/>
          <w:iCs/>
        </w:rPr>
        <w:t>step-</w:t>
      </w:r>
      <w:proofErr w:type="spellStart"/>
      <w:r w:rsidR="00BC03BE">
        <w:rPr>
          <w:i/>
          <w:iCs/>
        </w:rPr>
        <w:t>down</w:t>
      </w:r>
      <w:proofErr w:type="spellEnd"/>
      <w:r w:rsidR="00BC03BE">
        <w:rPr>
          <w:i/>
          <w:iCs/>
        </w:rPr>
        <w:t xml:space="preserve"> </w:t>
      </w:r>
      <w:r w:rsidR="00BC03BE">
        <w:t>debita, no máximo, 8 A é suficiente para alimentar todos os componentes.</w:t>
      </w:r>
    </w:p>
    <w:p w14:paraId="250588E0" w14:textId="77777777" w:rsidR="001F4D18" w:rsidRDefault="001F4D18" w:rsidP="00665386">
      <w:pPr>
        <w:pStyle w:val="PhDCorpo"/>
      </w:pPr>
    </w:p>
    <w:p w14:paraId="1CB05330" w14:textId="5BBE0CFF" w:rsidR="00104594" w:rsidRPr="00665386" w:rsidRDefault="00104594" w:rsidP="00665386">
      <w:pPr>
        <w:pStyle w:val="PhDCorpo"/>
        <w:sectPr w:rsidR="00104594" w:rsidRPr="00665386" w:rsidSect="0030507B">
          <w:headerReference w:type="default" r:id="rId42"/>
          <w:type w:val="oddPage"/>
          <w:pgSz w:w="11907" w:h="16840" w:code="9"/>
          <w:pgMar w:top="1134" w:right="1418" w:bottom="1134" w:left="1418" w:header="567" w:footer="57" w:gutter="0"/>
          <w:pgNumType w:chapSep="emDash"/>
          <w:cols w:space="720"/>
          <w:docGrid w:linePitch="272"/>
        </w:sectPr>
      </w:pPr>
    </w:p>
    <w:p w14:paraId="51841B00" w14:textId="500CC4AF" w:rsidR="00437DBF" w:rsidRPr="00B66544" w:rsidRDefault="00C6408E" w:rsidP="00626C7F">
      <w:pPr>
        <w:pStyle w:val="Ttulo1"/>
        <w:rPr>
          <w:rFonts w:ascii="NewsGotT" w:hAnsi="NewsGotT"/>
        </w:rPr>
      </w:pPr>
      <w:r w:rsidRPr="00B66544">
        <w:rPr>
          <w:rFonts w:ascii="NewsGotT" w:hAnsi="NewsGotT"/>
        </w:rPr>
        <w:lastRenderedPageBreak/>
        <w:br/>
      </w:r>
      <w:r w:rsidRPr="00B66544">
        <w:rPr>
          <w:rFonts w:ascii="NewsGotT" w:hAnsi="NewsGotT"/>
        </w:rPr>
        <w:br/>
      </w:r>
      <w:bookmarkEnd w:id="57"/>
      <w:bookmarkEnd w:id="58"/>
      <w:r w:rsidR="006A6AAA">
        <w:rPr>
          <w:rFonts w:ascii="NewsGotT" w:hAnsi="NewsGotT"/>
        </w:rPr>
        <w:t xml:space="preserve"> </w:t>
      </w:r>
      <w:bookmarkStart w:id="71" w:name="_Toc75199803"/>
      <w:r w:rsidR="004A0173">
        <w:rPr>
          <w:rFonts w:ascii="NewsGotT" w:hAnsi="NewsGotT"/>
        </w:rPr>
        <w:t>Implementação em Software</w:t>
      </w:r>
      <w:bookmarkEnd w:id="71"/>
    </w:p>
    <w:p w14:paraId="540CB221" w14:textId="3A721D46" w:rsidR="00437DBF" w:rsidRDefault="00437DBF" w:rsidP="00626C7F">
      <w:pPr>
        <w:pStyle w:val="Ttulo2"/>
        <w:rPr>
          <w:rFonts w:ascii="NewsGotT" w:hAnsi="NewsGotT"/>
        </w:rPr>
      </w:pPr>
      <w:bookmarkStart w:id="72" w:name="_Toc310408175"/>
      <w:bookmarkStart w:id="73" w:name="_Toc471578955"/>
      <w:bookmarkStart w:id="74" w:name="_Ref75024049"/>
      <w:bookmarkStart w:id="75" w:name="_Toc75199804"/>
      <w:r w:rsidRPr="00B66544">
        <w:rPr>
          <w:rFonts w:ascii="NewsGotT" w:hAnsi="NewsGotT"/>
        </w:rPr>
        <w:t>Introdução</w:t>
      </w:r>
      <w:bookmarkEnd w:id="72"/>
      <w:bookmarkEnd w:id="73"/>
      <w:bookmarkEnd w:id="74"/>
      <w:bookmarkEnd w:id="75"/>
    </w:p>
    <w:p w14:paraId="3CC7C61F" w14:textId="5FEAEA1F" w:rsidR="000578FF" w:rsidRPr="000578FF" w:rsidRDefault="000578FF" w:rsidP="000578FF">
      <w:pPr>
        <w:pStyle w:val="PhDCorpo"/>
      </w:pPr>
      <w:r>
        <w:tab/>
      </w:r>
      <w:r w:rsidRPr="000578FF">
        <w:t>O DWR tem de executar ações distintas durante toda a sua atividade. De forma a ser possível executar a ação correta em todos os momentos, é necessário um sistema que faça a gestão do estado atual do robô e das entradas que possam despoletar a alteração deste mesmo estado. Na</w:t>
      </w:r>
      <w:r>
        <w:t xml:space="preserve"> </w:t>
      </w:r>
      <w:r>
        <w:rPr>
          <w:highlight w:val="yellow"/>
        </w:rPr>
        <w:fldChar w:fldCharType="begin"/>
      </w:r>
      <w:r>
        <w:instrText xml:space="preserve"> REF _Ref74989965 \h </w:instrText>
      </w:r>
      <w:r>
        <w:rPr>
          <w:highlight w:val="yellow"/>
        </w:rPr>
      </w:r>
      <w:r>
        <w:rPr>
          <w:highlight w:val="yellow"/>
        </w:rPr>
        <w:fldChar w:fldCharType="separate"/>
      </w:r>
      <w:r w:rsidR="00D649F9">
        <w:t xml:space="preserve">Figura </w:t>
      </w:r>
      <w:r w:rsidR="00D649F9">
        <w:rPr>
          <w:noProof/>
        </w:rPr>
        <w:t>3</w:t>
      </w:r>
      <w:r w:rsidR="00D649F9">
        <w:t>.</w:t>
      </w:r>
      <w:r w:rsidR="00D649F9">
        <w:rPr>
          <w:noProof/>
        </w:rPr>
        <w:t>1</w:t>
      </w:r>
      <w:r>
        <w:rPr>
          <w:highlight w:val="yellow"/>
        </w:rPr>
        <w:fldChar w:fldCharType="end"/>
      </w:r>
      <w:r w:rsidRPr="000578FF">
        <w:t>, está representado o diagrama que representa a máquina de estados implementada para este robô. Esta é composta por quatro estados principais: S_STOPPED, S_RECEIVE, MOVEMENT e S_ERROR. O estado de MOVEMENT pode ser subdividido em quatro estados secundários: S_FLW_LINE, S_RD_RFID, S_NEXT_MOV e S_ROTATE.</w:t>
      </w:r>
    </w:p>
    <w:p w14:paraId="2801DE54" w14:textId="77777777" w:rsidR="000578FF" w:rsidRDefault="000578FF" w:rsidP="000578FF">
      <w:pPr>
        <w:pStyle w:val="PhDFigura"/>
      </w:pPr>
      <w:r w:rsidRPr="000578FF">
        <w:rPr>
          <w:noProof/>
        </w:rPr>
        <w:drawing>
          <wp:inline distT="0" distB="0" distL="0" distR="0" wp14:anchorId="0864B193" wp14:editId="5E26298A">
            <wp:extent cx="5672331" cy="3800902"/>
            <wp:effectExtent l="0" t="0" r="5080" b="9525"/>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686506" cy="3810400"/>
                    </a:xfrm>
                    <a:prstGeom prst="rect">
                      <a:avLst/>
                    </a:prstGeom>
                    <a:noFill/>
                    <a:ln>
                      <a:noFill/>
                    </a:ln>
                  </pic:spPr>
                </pic:pic>
              </a:graphicData>
            </a:graphic>
          </wp:inline>
        </w:drawing>
      </w:r>
    </w:p>
    <w:p w14:paraId="570856EC" w14:textId="0F4E3CE5" w:rsidR="000578FF" w:rsidRPr="000578FF" w:rsidRDefault="000578FF" w:rsidP="000578FF">
      <w:pPr>
        <w:pStyle w:val="PhDLegendaFiguras"/>
      </w:pPr>
      <w:bookmarkStart w:id="76" w:name="_Ref74989965"/>
      <w:bookmarkStart w:id="77" w:name="_Toc75199490"/>
      <w:r>
        <w:t xml:space="preserve">Figura </w:t>
      </w:r>
      <w:r w:rsidR="003D34D0">
        <w:fldChar w:fldCharType="begin"/>
      </w:r>
      <w:r w:rsidR="003D34D0">
        <w:instrText xml:space="preserve"> STYLEREF 1 \s </w:instrText>
      </w:r>
      <w:r w:rsidR="003D34D0">
        <w:fldChar w:fldCharType="separate"/>
      </w:r>
      <w:r w:rsidR="00D649F9">
        <w:rPr>
          <w:noProof/>
        </w:rPr>
        <w:t>3</w:t>
      </w:r>
      <w:r w:rsidR="003D34D0">
        <w:rPr>
          <w:noProof/>
        </w:rPr>
        <w:fldChar w:fldCharType="end"/>
      </w:r>
      <w:r w:rsidR="005D5334">
        <w:t>.</w:t>
      </w:r>
      <w:r w:rsidR="003D34D0">
        <w:fldChar w:fldCharType="begin"/>
      </w:r>
      <w:r w:rsidR="003D34D0">
        <w:instrText xml:space="preserve"> SEQ Figura \* ARABIC \s 1 </w:instrText>
      </w:r>
      <w:r w:rsidR="003D34D0">
        <w:fldChar w:fldCharType="separate"/>
      </w:r>
      <w:r w:rsidR="00D649F9">
        <w:rPr>
          <w:noProof/>
        </w:rPr>
        <w:t>1</w:t>
      </w:r>
      <w:r w:rsidR="003D34D0">
        <w:rPr>
          <w:noProof/>
        </w:rPr>
        <w:fldChar w:fldCharType="end"/>
      </w:r>
      <w:bookmarkEnd w:id="76"/>
      <w:r>
        <w:t xml:space="preserve"> - </w:t>
      </w:r>
      <w:r w:rsidRPr="003D5024">
        <w:t>Diagrama da máquina de estados.</w:t>
      </w:r>
      <w:bookmarkEnd w:id="77"/>
    </w:p>
    <w:p w14:paraId="4AF9F8A7" w14:textId="6060C4FA" w:rsidR="000578FF" w:rsidRPr="000578FF" w:rsidRDefault="000578FF" w:rsidP="000578FF">
      <w:pPr>
        <w:pStyle w:val="PhDCorpo"/>
      </w:pPr>
      <w:r w:rsidRPr="000578FF">
        <w:tab/>
        <w:t>Inicialmente, o DWR encontra-se no estado S_STOPPED. Quando o operador iniciar a transmissão de uma nova rota e não houver</w:t>
      </w:r>
      <w:r>
        <w:t xml:space="preserve"> nenhuma rota em curso, o robô </w:t>
      </w:r>
      <w:r w:rsidRPr="000578FF">
        <w:t>transita para o estado S_RECEIV</w:t>
      </w:r>
      <w:r>
        <w:t>E</w:t>
      </w:r>
      <w:r w:rsidRPr="000578FF">
        <w:t xml:space="preserve">. Após </w:t>
      </w:r>
      <w:r w:rsidRPr="000578FF">
        <w:lastRenderedPageBreak/>
        <w:t>receber a rota selecionada pelo operado</w:t>
      </w:r>
      <w:r>
        <w:t>r</w:t>
      </w:r>
      <w:r w:rsidRPr="000578FF">
        <w:t xml:space="preserve">, o robô transita do estado S_RECEIVE para o estado S_STOPPED, onde espera que lhe seja dada a permissão para iniciar o seu movimento, através da pressão do botão presente na sua lateral. Assim que este botão seja pressionado, o sistema evolui para o estado de S_FLW_LINE. Neste estado o robô segue a linha até que aconteça algum dos seguintes imprevistos: presença de um obstáculo no percurso do robô, deteção de uma cruz de paragem (quarto ou cruzamento) ou ocorrência de falha no controlador do seguidor de linha. Caso o percurso esteja obstruído por um obstáculo, o DWR para, evitando a colisão com o mesmo, voltando para estado S_STOPPED. Se for detetada uma linha horizontal por ambos os sensores das extremidades do </w:t>
      </w:r>
      <w:proofErr w:type="spellStart"/>
      <w:r w:rsidRPr="00B747CA">
        <w:rPr>
          <w:i/>
        </w:rPr>
        <w:t>array</w:t>
      </w:r>
      <w:proofErr w:type="spellEnd"/>
      <w:r w:rsidRPr="000578FF">
        <w:t xml:space="preserve"> de sensores (cruz de paragem), significa que o robô está na presença de um quarto ou cruzamento, sendo necessário efetuar a leitura do cartão RFID a este associado, no estado S_RD_RFID. Caso o cartão RFID seja lido com sucesso, o sistema evolui para o estado S_NEXT_MOV, onde determina qual o próximo estado do DWR, de acordo com a rota selecionada. No estado S_NEXT_MOV, o robô transita para o estado S_FLW_LINE se o RFID detetado for relativo a um quarto que não esteja marcado como local de paragem na rota ou a um cruzamento em que não seja necessário efetuar a mudança de direção. Pelo contrário, caso seja necessário efetuar paragem no quarto atual, dá-se uma transição para o estado S_STOPPED. No caso do RFID detetado ser relativo a um cruzamento e for necessário mudar de direção, o sistema transita para o estado S_ROTATE. Uma vez neste estado, o DWR roda na direção indicada pela rota, até estar orientado na direção pretendida, voltando ao estado S_FLW_LINE.</w:t>
      </w:r>
    </w:p>
    <w:p w14:paraId="46D9D148" w14:textId="5471C02C" w:rsidR="00031108" w:rsidRPr="000578FF" w:rsidRDefault="000578FF" w:rsidP="000578FF">
      <w:pPr>
        <w:pStyle w:val="PhDCorpo"/>
      </w:pPr>
      <w:r w:rsidRPr="000578FF">
        <w:tab/>
        <w:t xml:space="preserve">Todas estas ações têm </w:t>
      </w:r>
      <w:proofErr w:type="spellStart"/>
      <w:r w:rsidRPr="00E20C8D">
        <w:rPr>
          <w:rStyle w:val="PhDInglsCarter"/>
          <w:lang w:val="pt-PT"/>
        </w:rPr>
        <w:t>timeouts</w:t>
      </w:r>
      <w:proofErr w:type="spellEnd"/>
      <w:r w:rsidRPr="000578FF">
        <w:t xml:space="preserve"> associados, que são ativos quando a ação demora mais tempo a ser realizada do que o esperado, permitindo ter controlo sobre o robô em casos imprevisíveis, transitando para o estado S_ERROR, por exemplo, quando o DWR se encontrar parado à espera de que o percurso seja desobstruído por um longo período de tempo, quando ocorre um erro (cartão errado ou demasiado tempo) na leitura de um cartão RFID ou quando ocorre um erro na mudança de direção do robô. Além disso, o robô transita para o estado S_ERROR quando o robô sai totalmente da linha durante o seu percurso. Uma vez neste estado, o DWR precisa da intervenção de um responsável para que possa voltar ao seu estado de funcionamento normal.</w:t>
      </w:r>
    </w:p>
    <w:p w14:paraId="7869DE0D" w14:textId="5FA8BE02" w:rsidR="006A6AAA" w:rsidRDefault="00031108" w:rsidP="006A6AAA">
      <w:pPr>
        <w:pStyle w:val="Ttulo2"/>
        <w:rPr>
          <w:rFonts w:ascii="NewsGotT" w:hAnsi="NewsGotT"/>
        </w:rPr>
      </w:pPr>
      <w:bookmarkStart w:id="78" w:name="_Toc75199805"/>
      <w:r>
        <w:rPr>
          <w:rFonts w:ascii="NewsGotT" w:hAnsi="NewsGotT"/>
        </w:rPr>
        <w:t>Periféricos</w:t>
      </w:r>
      <w:bookmarkEnd w:id="78"/>
    </w:p>
    <w:p w14:paraId="678E3541" w14:textId="61A6DD1F" w:rsidR="004D4545" w:rsidRPr="0038756E" w:rsidRDefault="0038756E" w:rsidP="0038756E">
      <w:pPr>
        <w:pStyle w:val="PhDCorpo"/>
      </w:pPr>
      <w:r>
        <w:tab/>
        <w:t xml:space="preserve">De modo a cumprir com os objetivos proposto neste projeto, é necessário o uso de diferentes periféricos presentes no microcontrolador. Para </w:t>
      </w:r>
      <w:r w:rsidR="005A6C53">
        <w:t xml:space="preserve">gerir bases de tempo e gerar sinais </w:t>
      </w:r>
      <w:r w:rsidR="00D769AB" w:rsidRPr="00604357">
        <w:t xml:space="preserve">modulados por largura de pulso </w:t>
      </w:r>
      <w:r w:rsidR="00D769AB">
        <w:t>(</w:t>
      </w:r>
      <w:r w:rsidR="005A6C53" w:rsidRPr="005A6C53">
        <w:t>PWM</w:t>
      </w:r>
      <w:r w:rsidR="00D769AB">
        <w:t>)</w:t>
      </w:r>
      <w:r w:rsidR="005A6C53">
        <w:t xml:space="preserve"> </w:t>
      </w:r>
      <w:r>
        <w:t xml:space="preserve">utilizam-se </w:t>
      </w:r>
      <w:r>
        <w:rPr>
          <w:i/>
          <w:iCs/>
        </w:rPr>
        <w:t xml:space="preserve">timers. </w:t>
      </w:r>
      <w:r>
        <w:t xml:space="preserve">Para a leitura do </w:t>
      </w:r>
      <w:proofErr w:type="spellStart"/>
      <w:r w:rsidRPr="00E20C8D">
        <w:rPr>
          <w:rStyle w:val="PhDInglsCarter"/>
          <w:lang w:val="pt-PT"/>
        </w:rPr>
        <w:t>array</w:t>
      </w:r>
      <w:proofErr w:type="spellEnd"/>
      <w:r>
        <w:rPr>
          <w:i/>
          <w:iCs/>
        </w:rPr>
        <w:t xml:space="preserve"> </w:t>
      </w:r>
      <w:r>
        <w:t xml:space="preserve">de sensores de linha e do sensor de obstáculo faz-se uso do ADC em conjunto com o DMA. O módulo de RFID utiliza o protocolo SPI e a comunicação entre o microcontrolador e o módulo </w:t>
      </w:r>
      <w:r>
        <w:rPr>
          <w:i/>
          <w:iCs/>
        </w:rPr>
        <w:t xml:space="preserve">Bluetooth </w:t>
      </w:r>
      <w:r>
        <w:t>realiza-se através da UART.</w:t>
      </w:r>
    </w:p>
    <w:p w14:paraId="5E0A1FCC" w14:textId="5CDEF1B3" w:rsidR="001F5275" w:rsidRDefault="001F5275" w:rsidP="001F5275">
      <w:pPr>
        <w:pStyle w:val="Ttulo3"/>
        <w:numPr>
          <w:ilvl w:val="2"/>
          <w:numId w:val="23"/>
        </w:numPr>
        <w:rPr>
          <w:rFonts w:ascii="NewsGotT" w:hAnsi="NewsGotT"/>
        </w:rPr>
      </w:pPr>
      <w:bookmarkStart w:id="79" w:name="_Toc75199806"/>
      <w:proofErr w:type="spellStart"/>
      <w:r>
        <w:rPr>
          <w:rFonts w:ascii="NewsGotT" w:hAnsi="NewsGotT"/>
          <w:i/>
          <w:iCs/>
        </w:rPr>
        <w:lastRenderedPageBreak/>
        <w:t>Direct</w:t>
      </w:r>
      <w:proofErr w:type="spellEnd"/>
      <w:r>
        <w:rPr>
          <w:rFonts w:ascii="NewsGotT" w:hAnsi="NewsGotT"/>
          <w:i/>
          <w:iCs/>
        </w:rPr>
        <w:t xml:space="preserve"> </w:t>
      </w:r>
      <w:proofErr w:type="spellStart"/>
      <w:r>
        <w:rPr>
          <w:rFonts w:ascii="NewsGotT" w:hAnsi="NewsGotT"/>
          <w:i/>
          <w:iCs/>
        </w:rPr>
        <w:t>Memory</w:t>
      </w:r>
      <w:proofErr w:type="spellEnd"/>
      <w:r>
        <w:rPr>
          <w:rFonts w:ascii="NewsGotT" w:hAnsi="NewsGotT"/>
          <w:i/>
          <w:iCs/>
        </w:rPr>
        <w:t xml:space="preserve"> Ac</w:t>
      </w:r>
      <w:r w:rsidR="00BC03BE">
        <w:rPr>
          <w:rFonts w:ascii="NewsGotT" w:hAnsi="NewsGotT"/>
          <w:i/>
          <w:iCs/>
        </w:rPr>
        <w:t>c</w:t>
      </w:r>
      <w:r>
        <w:rPr>
          <w:rFonts w:ascii="NewsGotT" w:hAnsi="NewsGotT"/>
          <w:i/>
          <w:iCs/>
        </w:rPr>
        <w:t xml:space="preserve">ess </w:t>
      </w:r>
      <w:r>
        <w:rPr>
          <w:rFonts w:ascii="NewsGotT" w:hAnsi="NewsGotT"/>
        </w:rPr>
        <w:t>(DMA)</w:t>
      </w:r>
      <w:bookmarkEnd w:id="79"/>
    </w:p>
    <w:p w14:paraId="7306308F" w14:textId="412A17A0" w:rsidR="009F2E97" w:rsidRDefault="001F5275" w:rsidP="001F5275">
      <w:pPr>
        <w:pStyle w:val="PhDCorpoTextoDepoisTabela"/>
      </w:pPr>
      <w:r>
        <w:tab/>
      </w:r>
      <w:r w:rsidRPr="00245559">
        <w:t xml:space="preserve">Uma </w:t>
      </w:r>
      <w:r w:rsidR="00594955">
        <w:t>U</w:t>
      </w:r>
      <w:r w:rsidRPr="00245559">
        <w:t xml:space="preserve">nidade </w:t>
      </w:r>
      <w:r w:rsidR="00BC03BE">
        <w:t xml:space="preserve">de </w:t>
      </w:r>
      <w:r w:rsidR="009F2E97">
        <w:t>Acesso Direto à Memória (</w:t>
      </w:r>
      <w:r w:rsidRPr="00245559">
        <w:t>DMA</w:t>
      </w:r>
      <w:r w:rsidR="009F2E97">
        <w:t>)</w:t>
      </w:r>
      <w:r w:rsidRPr="00245559">
        <w:t xml:space="preserve"> </w:t>
      </w:r>
      <w:r w:rsidR="009F2E97" w:rsidRPr="00245559">
        <w:t>pode ser usad</w:t>
      </w:r>
      <w:r w:rsidR="009F2E97">
        <w:t>a</w:t>
      </w:r>
      <w:r w:rsidR="009F2E97" w:rsidRPr="00245559">
        <w:t xml:space="preserve"> em conjunto com o microprocessador para </w:t>
      </w:r>
      <w:r w:rsidR="009F2E97">
        <w:t>executar</w:t>
      </w:r>
      <w:r w:rsidR="009F2E97" w:rsidRPr="00245559">
        <w:t xml:space="preserve"> as operações de transferência de</w:t>
      </w:r>
      <w:r w:rsidR="009F2E97">
        <w:t xml:space="preserve"> dados entre</w:t>
      </w:r>
      <w:r w:rsidR="009F2E97" w:rsidRPr="00245559">
        <w:t xml:space="preserve"> memória</w:t>
      </w:r>
      <w:r w:rsidR="009F2E97">
        <w:t xml:space="preserve"> do microprocessador e os periféricos. Deste modo reduz-se,</w:t>
      </w:r>
      <w:r w:rsidR="009F2E97" w:rsidRPr="00245559">
        <w:t xml:space="preserve"> significativamente</w:t>
      </w:r>
      <w:r w:rsidR="009F2E97">
        <w:t>,</w:t>
      </w:r>
      <w:r w:rsidR="009F2E97" w:rsidRPr="00245559">
        <w:t xml:space="preserve"> </w:t>
      </w:r>
      <w:r w:rsidR="009F2E97">
        <w:t xml:space="preserve">a utilização da unidade central de processamento (CPU) do microprocessador. </w:t>
      </w:r>
      <w:r w:rsidR="009F2E97" w:rsidRPr="00C81117">
        <w:t>Os dispositivos compartilham o barramento de memória e os barramentos de periféricos com o</w:t>
      </w:r>
      <w:r w:rsidR="009F2E97">
        <w:t xml:space="preserve"> CPU</w:t>
      </w:r>
      <w:r w:rsidR="009F2E97" w:rsidRPr="00C81117">
        <w:t>, tal como mostrado na</w:t>
      </w:r>
      <w:r w:rsidR="009F2E97">
        <w:t xml:space="preserve"> </w:t>
      </w:r>
      <w:r w:rsidR="009F2E97">
        <w:rPr>
          <w:highlight w:val="yellow"/>
        </w:rPr>
        <w:fldChar w:fldCharType="begin"/>
      </w:r>
      <w:r w:rsidR="009F2E97">
        <w:instrText xml:space="preserve"> REF _Ref74908122 \h </w:instrText>
      </w:r>
      <w:r w:rsidR="009F2E97">
        <w:rPr>
          <w:highlight w:val="yellow"/>
        </w:rPr>
      </w:r>
      <w:r w:rsidR="009F2E97">
        <w:rPr>
          <w:highlight w:val="yellow"/>
        </w:rPr>
        <w:fldChar w:fldCharType="separate"/>
      </w:r>
      <w:r w:rsidR="00D649F9">
        <w:t xml:space="preserve">Figura </w:t>
      </w:r>
      <w:r w:rsidR="00D649F9">
        <w:rPr>
          <w:noProof/>
        </w:rPr>
        <w:t>3</w:t>
      </w:r>
      <w:r w:rsidR="00D649F9">
        <w:t>.</w:t>
      </w:r>
      <w:r w:rsidR="00D649F9">
        <w:rPr>
          <w:noProof/>
        </w:rPr>
        <w:t>2</w:t>
      </w:r>
      <w:r w:rsidR="009F2E97">
        <w:rPr>
          <w:highlight w:val="yellow"/>
        </w:rPr>
        <w:fldChar w:fldCharType="end"/>
      </w:r>
      <w:r w:rsidR="009F2E97" w:rsidRPr="00C81117">
        <w:t>.</w:t>
      </w:r>
      <w:r w:rsidR="009F2E97" w:rsidRPr="00817DC6">
        <w:t xml:space="preserve"> </w:t>
      </w:r>
      <w:r w:rsidR="009F2E97" w:rsidRPr="00C81117">
        <w:t xml:space="preserve">No </w:t>
      </w:r>
      <w:r w:rsidR="009F2E97">
        <w:t>exemplo apresentado</w:t>
      </w:r>
      <w:r w:rsidR="009F2E97" w:rsidRPr="00C81117">
        <w:t xml:space="preserve">, o dispositivo DMA lê </w:t>
      </w:r>
      <w:r w:rsidR="009F2E97">
        <w:t>um</w:t>
      </w:r>
      <w:r w:rsidR="009F2E97" w:rsidRPr="00C81117">
        <w:t xml:space="preserve"> valor de um periférico</w:t>
      </w:r>
      <w:r w:rsidR="009F2E97">
        <w:t>,</w:t>
      </w:r>
      <w:r w:rsidR="009F2E97" w:rsidRPr="00C81117">
        <w:t xml:space="preserve"> a partir do barramento do periférico</w:t>
      </w:r>
      <w:r w:rsidR="009F2E97">
        <w:t>,</w:t>
      </w:r>
      <w:r w:rsidR="009F2E97" w:rsidRPr="00C81117">
        <w:t xml:space="preserve"> e grava na memória </w:t>
      </w:r>
      <w:r w:rsidR="009F2E97">
        <w:t xml:space="preserve">do microprocessador, </w:t>
      </w:r>
      <w:r w:rsidR="009F2E97" w:rsidRPr="00C81117">
        <w:t xml:space="preserve">através do barramento de memória. </w:t>
      </w:r>
    </w:p>
    <w:p w14:paraId="130B33D3" w14:textId="68A1C550" w:rsidR="001F5275" w:rsidRDefault="00F71CCB" w:rsidP="00817DC6">
      <w:pPr>
        <w:pStyle w:val="PhDFigura"/>
      </w:pPr>
      <w:r>
        <w:rPr>
          <w:noProof/>
        </w:rPr>
        <w:drawing>
          <wp:inline distT="0" distB="0" distL="0" distR="0" wp14:anchorId="211B7CBC" wp14:editId="368CF6A3">
            <wp:extent cx="3919993" cy="1747048"/>
            <wp:effectExtent l="0" t="0" r="4445" b="5715"/>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m 79"/>
                    <pic:cNvPicPr/>
                  </pic:nvPicPr>
                  <pic:blipFill>
                    <a:blip r:embed="rId44">
                      <a:extLst>
                        <a:ext uri="{28A0092B-C50C-407E-A947-70E740481C1C}">
                          <a14:useLocalDpi xmlns:a14="http://schemas.microsoft.com/office/drawing/2010/main" val="0"/>
                        </a:ext>
                      </a:extLst>
                    </a:blip>
                    <a:stretch>
                      <a:fillRect/>
                    </a:stretch>
                  </pic:blipFill>
                  <pic:spPr>
                    <a:xfrm>
                      <a:off x="0" y="0"/>
                      <a:ext cx="3936861" cy="1754566"/>
                    </a:xfrm>
                    <a:prstGeom prst="rect">
                      <a:avLst/>
                    </a:prstGeom>
                  </pic:spPr>
                </pic:pic>
              </a:graphicData>
            </a:graphic>
          </wp:inline>
        </w:drawing>
      </w:r>
    </w:p>
    <w:p w14:paraId="708BC503" w14:textId="5AA2AAC8" w:rsidR="001F5275" w:rsidRPr="00817DC6" w:rsidRDefault="001F5275" w:rsidP="00817DC6">
      <w:pPr>
        <w:pStyle w:val="PhDLegendaFiguras"/>
        <w:rPr>
          <w:sz w:val="24"/>
          <w:szCs w:val="24"/>
        </w:rPr>
      </w:pPr>
      <w:bookmarkStart w:id="80" w:name="_Ref74908122"/>
      <w:bookmarkStart w:id="81" w:name="_Toc75199491"/>
      <w:r>
        <w:t xml:space="preserve">Figura </w:t>
      </w:r>
      <w:r w:rsidR="003D34D0">
        <w:fldChar w:fldCharType="begin"/>
      </w:r>
      <w:r w:rsidR="003D34D0">
        <w:instrText xml:space="preserve"> STYLEREF 1 \s </w:instrText>
      </w:r>
      <w:r w:rsidR="003D34D0">
        <w:fldChar w:fldCharType="separate"/>
      </w:r>
      <w:r w:rsidR="00D649F9">
        <w:rPr>
          <w:noProof/>
        </w:rPr>
        <w:t>3</w:t>
      </w:r>
      <w:r w:rsidR="003D34D0">
        <w:rPr>
          <w:noProof/>
        </w:rPr>
        <w:fldChar w:fldCharType="end"/>
      </w:r>
      <w:r w:rsidR="005D5334">
        <w:t>.</w:t>
      </w:r>
      <w:r w:rsidR="003D34D0">
        <w:fldChar w:fldCharType="begin"/>
      </w:r>
      <w:r w:rsidR="003D34D0">
        <w:instrText xml:space="preserve"> SEQ Figura \* ARABIC \s 1 </w:instrText>
      </w:r>
      <w:r w:rsidR="003D34D0">
        <w:fldChar w:fldCharType="separate"/>
      </w:r>
      <w:r w:rsidR="00D649F9">
        <w:rPr>
          <w:noProof/>
        </w:rPr>
        <w:t>2</w:t>
      </w:r>
      <w:r w:rsidR="003D34D0">
        <w:rPr>
          <w:noProof/>
        </w:rPr>
        <w:fldChar w:fldCharType="end"/>
      </w:r>
      <w:bookmarkEnd w:id="80"/>
      <w:r>
        <w:t xml:space="preserve"> - </w:t>
      </w:r>
      <w:r w:rsidRPr="00DE605B">
        <w:t>Exemplo de transferência do DMA</w:t>
      </w:r>
      <w:r>
        <w:t>.</w:t>
      </w:r>
      <w:bookmarkEnd w:id="81"/>
    </w:p>
    <w:p w14:paraId="1DE25B1F" w14:textId="4C00B157" w:rsidR="00817DC6" w:rsidRDefault="00D069A6" w:rsidP="004F33DC">
      <w:pPr>
        <w:pStyle w:val="PhDCorpo"/>
      </w:pPr>
      <w:r w:rsidRPr="00BF0E52">
        <w:tab/>
      </w:r>
      <w:r w:rsidR="001F5275">
        <w:t xml:space="preserve">O DMA pode ser configurado em dois modos de transferência de dados: modo direto, em que a transferência de dados é feita de forma imediata, ou modo </w:t>
      </w:r>
      <w:proofErr w:type="spellStart"/>
      <w:r w:rsidR="009F2E97">
        <w:rPr>
          <w:rStyle w:val="PhDInglsCarter"/>
          <w:lang w:val="pt-PT"/>
        </w:rPr>
        <w:t>F</w:t>
      </w:r>
      <w:r w:rsidR="001F5275" w:rsidRPr="00E20C8D">
        <w:rPr>
          <w:rStyle w:val="PhDInglsCarter"/>
          <w:lang w:val="pt-PT"/>
        </w:rPr>
        <w:t>irst</w:t>
      </w:r>
      <w:proofErr w:type="spellEnd"/>
      <w:r w:rsidR="001F5275" w:rsidRPr="00255D75">
        <w:rPr>
          <w:i/>
          <w:iCs/>
        </w:rPr>
        <w:t xml:space="preserve"> </w:t>
      </w:r>
      <w:r w:rsidR="009F2E97">
        <w:rPr>
          <w:i/>
          <w:iCs/>
        </w:rPr>
        <w:t>I</w:t>
      </w:r>
      <w:r w:rsidR="001F5275" w:rsidRPr="00255D75">
        <w:rPr>
          <w:i/>
          <w:iCs/>
        </w:rPr>
        <w:t xml:space="preserve">n </w:t>
      </w:r>
      <w:proofErr w:type="spellStart"/>
      <w:r w:rsidR="009F2E97">
        <w:rPr>
          <w:rStyle w:val="PhDInglsCarter"/>
          <w:lang w:val="pt-PT"/>
        </w:rPr>
        <w:t>F</w:t>
      </w:r>
      <w:r w:rsidR="001F5275" w:rsidRPr="00E20C8D">
        <w:rPr>
          <w:rStyle w:val="PhDInglsCarter"/>
          <w:lang w:val="pt-PT"/>
        </w:rPr>
        <w:t>irst</w:t>
      </w:r>
      <w:proofErr w:type="spellEnd"/>
      <w:r w:rsidR="001F5275" w:rsidRPr="00255D75">
        <w:rPr>
          <w:i/>
          <w:iCs/>
        </w:rPr>
        <w:t xml:space="preserve"> </w:t>
      </w:r>
      <w:r w:rsidR="009F2E97">
        <w:rPr>
          <w:i/>
          <w:iCs/>
        </w:rPr>
        <w:t>O</w:t>
      </w:r>
      <w:r w:rsidR="001F5275" w:rsidRPr="00255D75">
        <w:rPr>
          <w:i/>
          <w:iCs/>
        </w:rPr>
        <w:t>ut</w:t>
      </w:r>
      <w:r w:rsidR="001F5275">
        <w:rPr>
          <w:i/>
          <w:iCs/>
        </w:rPr>
        <w:t xml:space="preserve"> </w:t>
      </w:r>
      <w:r w:rsidR="001F5275">
        <w:t>(</w:t>
      </w:r>
      <w:r w:rsidR="001F5275" w:rsidRPr="008019FC">
        <w:t>FIFO</w:t>
      </w:r>
      <w:r w:rsidR="001F5275">
        <w:t>)</w:t>
      </w:r>
      <w:r w:rsidR="001F5275">
        <w:rPr>
          <w:i/>
          <w:iCs/>
        </w:rPr>
        <w:t xml:space="preserve">, </w:t>
      </w:r>
      <w:r w:rsidR="001F5275">
        <w:t>em que os dados são armazenados temporariamente antes de serem transmitidos para a memória</w:t>
      </w:r>
      <w:r w:rsidR="00D36113">
        <w:t xml:space="preserve">. </w:t>
      </w:r>
      <w:r w:rsidR="001F5275">
        <w:t>Outras potencialidades do DMA surgem</w:t>
      </w:r>
      <w:r w:rsidR="00673D2A">
        <w:t>,</w:t>
      </w:r>
      <w:r w:rsidR="001F5275">
        <w:t xml:space="preserve"> no facto</w:t>
      </w:r>
      <w:r w:rsidR="00673D2A">
        <w:t xml:space="preserve">, </w:t>
      </w:r>
      <w:r w:rsidR="001F5275">
        <w:t xml:space="preserve">de os apontadores se auto incrementarem, possibilitando a escrita de várias posições de memória consecutivas e a </w:t>
      </w:r>
      <w:r w:rsidR="00673D2A">
        <w:t xml:space="preserve">sua </w:t>
      </w:r>
      <w:r w:rsidR="001F5275">
        <w:t>reprogramação ser automática</w:t>
      </w:r>
      <w:r w:rsidR="00673D2A">
        <w:t xml:space="preserve"> (</w:t>
      </w:r>
      <w:r w:rsidR="001F5275">
        <w:t>modo circular</w:t>
      </w:r>
      <w:r w:rsidR="00673D2A">
        <w:t>)</w:t>
      </w:r>
      <w:r w:rsidR="001F5275">
        <w:t xml:space="preserve">. </w:t>
      </w:r>
    </w:p>
    <w:p w14:paraId="16E7E83C" w14:textId="59AD079E" w:rsidR="00031108" w:rsidRDefault="00031108" w:rsidP="00031108">
      <w:pPr>
        <w:pStyle w:val="Ttulo3"/>
        <w:numPr>
          <w:ilvl w:val="2"/>
          <w:numId w:val="23"/>
        </w:numPr>
        <w:rPr>
          <w:rFonts w:ascii="NewsGotT" w:hAnsi="NewsGotT"/>
        </w:rPr>
      </w:pPr>
      <w:bookmarkStart w:id="82" w:name="_Toc75199807"/>
      <w:proofErr w:type="spellStart"/>
      <w:r>
        <w:rPr>
          <w:rFonts w:ascii="NewsGotT" w:hAnsi="NewsGotT"/>
          <w:i/>
          <w:iCs/>
        </w:rPr>
        <w:t>Analog</w:t>
      </w:r>
      <w:proofErr w:type="spellEnd"/>
      <w:r>
        <w:rPr>
          <w:rFonts w:ascii="NewsGotT" w:hAnsi="NewsGotT"/>
          <w:i/>
          <w:iCs/>
        </w:rPr>
        <w:t xml:space="preserve"> to Digital Converter </w:t>
      </w:r>
      <w:r>
        <w:rPr>
          <w:rFonts w:ascii="NewsGotT" w:hAnsi="NewsGotT"/>
        </w:rPr>
        <w:t>(ADC)</w:t>
      </w:r>
      <w:bookmarkEnd w:id="82"/>
    </w:p>
    <w:p w14:paraId="181FCBA9" w14:textId="76EC1070" w:rsidR="008B77C5" w:rsidRDefault="00B94D72" w:rsidP="00B94D72">
      <w:pPr>
        <w:pStyle w:val="PhDCorpo"/>
      </w:pPr>
      <w:r>
        <w:tab/>
        <w:t>Um ADC</w:t>
      </w:r>
      <w:r w:rsidR="00FA5A5E">
        <w:t xml:space="preserve"> é um circuito eletrónico que</w:t>
      </w:r>
      <w:r>
        <w:t xml:space="preserve"> </w:t>
      </w:r>
      <w:r w:rsidR="00A91129">
        <w:t>converte</w:t>
      </w:r>
      <w:r>
        <w:t xml:space="preserve"> </w:t>
      </w:r>
      <w:r w:rsidR="00A91129">
        <w:t>uma entrada analógica</w:t>
      </w:r>
      <w:r>
        <w:t xml:space="preserve"> </w:t>
      </w:r>
      <w:r w:rsidR="00A91129">
        <w:t>num valor</w:t>
      </w:r>
      <w:r>
        <w:t xml:space="preserve"> digita</w:t>
      </w:r>
      <w:r w:rsidR="00A91129">
        <w:t>l</w:t>
      </w:r>
      <w:r w:rsidR="00FA5A5E">
        <w:t xml:space="preserve"> que </w:t>
      </w:r>
      <w:r w:rsidR="00A91129">
        <w:t xml:space="preserve">representa </w:t>
      </w:r>
      <w:r w:rsidR="00FA5A5E">
        <w:t xml:space="preserve">um valor </w:t>
      </w:r>
      <w:r w:rsidR="00A91129">
        <w:t>de tensão num código binário</w:t>
      </w:r>
      <w:r w:rsidR="00FA5A5E">
        <w:t xml:space="preserve">. </w:t>
      </w:r>
      <w:r w:rsidR="00FA5A5E" w:rsidRPr="008B77C5">
        <w:t>A STM32F767ZI</w:t>
      </w:r>
      <w:r w:rsidR="00F71CCB">
        <w:t xml:space="preserve"> </w:t>
      </w:r>
      <w:sdt>
        <w:sdtPr>
          <w:id w:val="1171223571"/>
          <w:citation/>
        </w:sdtPr>
        <w:sdtEndPr/>
        <w:sdtContent>
          <w:r w:rsidR="00F71CCB">
            <w:fldChar w:fldCharType="begin"/>
          </w:r>
          <w:r w:rsidR="00F71CCB">
            <w:instrText xml:space="preserve"> CITATION STM21 \l 2070 </w:instrText>
          </w:r>
          <w:r w:rsidR="00F71CCB">
            <w:fldChar w:fldCharType="separate"/>
          </w:r>
          <w:r w:rsidR="009619D3" w:rsidRPr="009619D3">
            <w:rPr>
              <w:noProof/>
            </w:rPr>
            <w:t>[8]</w:t>
          </w:r>
          <w:r w:rsidR="00F71CCB">
            <w:fldChar w:fldCharType="end"/>
          </w:r>
        </w:sdtContent>
      </w:sdt>
      <w:r w:rsidR="00FA5A5E" w:rsidRPr="008B77C5">
        <w:t xml:space="preserve"> possui </w:t>
      </w:r>
      <w:proofErr w:type="spellStart"/>
      <w:r w:rsidR="00FA5A5E" w:rsidRPr="008B77C5">
        <w:t>ADCs</w:t>
      </w:r>
      <w:proofErr w:type="spellEnd"/>
      <w:r w:rsidR="00FA5A5E" w:rsidRPr="008B77C5">
        <w:t xml:space="preserve"> de aproximação sucessiva</w:t>
      </w:r>
      <w:r w:rsidR="00FA5A5E">
        <w:t xml:space="preserve"> (composto por um </w:t>
      </w:r>
      <w:r w:rsidR="00FA5A5E" w:rsidRPr="000E38B6">
        <w:t xml:space="preserve">comparador </w:t>
      </w:r>
      <w:r w:rsidR="00FA5A5E">
        <w:t>e</w:t>
      </w:r>
      <w:r w:rsidR="00FA5A5E" w:rsidRPr="000E38B6">
        <w:t xml:space="preserve"> um </w:t>
      </w:r>
      <w:r w:rsidR="00FA5A5E" w:rsidRPr="00EF703B">
        <w:rPr>
          <w:i/>
          <w:iCs/>
        </w:rPr>
        <w:t>Digital</w:t>
      </w:r>
      <w:r w:rsidR="00FA5A5E">
        <w:rPr>
          <w:i/>
          <w:iCs/>
        </w:rPr>
        <w:t xml:space="preserve"> to </w:t>
      </w:r>
      <w:proofErr w:type="spellStart"/>
      <w:r w:rsidR="00FA5A5E" w:rsidRPr="001957F1">
        <w:rPr>
          <w:rStyle w:val="PhDInglsCarter"/>
          <w:lang w:val="pt-PT"/>
        </w:rPr>
        <w:t>Analog</w:t>
      </w:r>
      <w:proofErr w:type="spellEnd"/>
      <w:r w:rsidR="00FA5A5E" w:rsidRPr="00EF703B">
        <w:rPr>
          <w:i/>
          <w:iCs/>
        </w:rPr>
        <w:t xml:space="preserve"> Converter</w:t>
      </w:r>
      <w:r w:rsidR="00FA5A5E">
        <w:t xml:space="preserve"> (</w:t>
      </w:r>
      <w:r w:rsidR="00FA5A5E" w:rsidRPr="000E38B6">
        <w:t>DAC</w:t>
      </w:r>
      <w:r w:rsidR="00FA5A5E">
        <w:t>)</w:t>
      </w:r>
      <w:r w:rsidR="00FA5A5E" w:rsidRPr="000E38B6">
        <w:t xml:space="preserve"> interno para aproximar</w:t>
      </w:r>
      <w:r w:rsidR="00FA5A5E">
        <w:t>, sucessivamente,</w:t>
      </w:r>
      <w:r w:rsidR="00FA5A5E" w:rsidRPr="000E38B6">
        <w:t xml:space="preserve"> o valor de saída do ADC ao valor de entrada</w:t>
      </w:r>
      <w:r w:rsidR="00F71CCB">
        <w:t>,</w:t>
      </w:r>
      <w:r w:rsidR="009102DA">
        <w:t xml:space="preserve"> </w:t>
      </w:r>
      <w:r w:rsidR="00FA5A5E">
        <w:fldChar w:fldCharType="begin"/>
      </w:r>
      <w:r w:rsidR="00FA5A5E">
        <w:instrText xml:space="preserve"> REF _Ref74902852 \h </w:instrText>
      </w:r>
      <w:r w:rsidR="00FA5A5E">
        <w:fldChar w:fldCharType="separate"/>
      </w:r>
      <w:r w:rsidR="00D649F9">
        <w:t xml:space="preserve">Figura </w:t>
      </w:r>
      <w:r w:rsidR="00D649F9">
        <w:rPr>
          <w:noProof/>
        </w:rPr>
        <w:t>3</w:t>
      </w:r>
      <w:r w:rsidR="00D649F9">
        <w:t>.</w:t>
      </w:r>
      <w:r w:rsidR="00D649F9">
        <w:rPr>
          <w:noProof/>
        </w:rPr>
        <w:t>3</w:t>
      </w:r>
      <w:r w:rsidR="00FA5A5E">
        <w:fldChar w:fldCharType="end"/>
      </w:r>
      <w:r w:rsidR="00F71CCB">
        <w:t>)</w:t>
      </w:r>
      <w:r w:rsidR="00FA5A5E">
        <w:t>. Um ADC a</w:t>
      </w:r>
      <w:r w:rsidR="00237EAD">
        <w:t>penas realiza leituras correta</w:t>
      </w:r>
      <w:r w:rsidR="004F33DC">
        <w:t>s</w:t>
      </w:r>
      <w:r w:rsidR="00237EAD">
        <w:t xml:space="preserve"> para valores de entrada compreendidos entre 0</w:t>
      </w:r>
      <w:r w:rsidR="009102DA">
        <w:t> </w:t>
      </w:r>
      <w:r w:rsidR="00237EAD">
        <w:t>V e 3,3 V</w:t>
      </w:r>
      <w:r w:rsidR="00237EAD" w:rsidRPr="005A0C44">
        <w:t>.</w:t>
      </w:r>
      <w:r w:rsidR="00F17875">
        <w:t xml:space="preserve"> </w:t>
      </w:r>
    </w:p>
    <w:p w14:paraId="0E985451" w14:textId="7F91ECF7" w:rsidR="00FA5A5E" w:rsidRDefault="00F71CCB" w:rsidP="00FA5A5E">
      <w:pPr>
        <w:pStyle w:val="PhDFigura"/>
      </w:pPr>
      <w:r>
        <w:rPr>
          <w:noProof/>
        </w:rPr>
        <w:lastRenderedPageBreak/>
        <w:drawing>
          <wp:inline distT="0" distB="0" distL="0" distR="0" wp14:anchorId="1C3CCC00" wp14:editId="636AD0AC">
            <wp:extent cx="4357314" cy="2016543"/>
            <wp:effectExtent l="0" t="0" r="0" b="3175"/>
            <wp:docPr id="83" name="Imagem 83" descr="Uma imagem com texto, dispositivo, manómetro, con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m 83" descr="Uma imagem com texto, dispositivo, manómetro, contador&#10;&#10;Descrição gerada automaticamente"/>
                    <pic:cNvPicPr/>
                  </pic:nvPicPr>
                  <pic:blipFill>
                    <a:blip r:embed="rId45">
                      <a:extLst>
                        <a:ext uri="{28A0092B-C50C-407E-A947-70E740481C1C}">
                          <a14:useLocalDpi xmlns:a14="http://schemas.microsoft.com/office/drawing/2010/main" val="0"/>
                        </a:ext>
                      </a:extLst>
                    </a:blip>
                    <a:stretch>
                      <a:fillRect/>
                    </a:stretch>
                  </pic:blipFill>
                  <pic:spPr>
                    <a:xfrm>
                      <a:off x="0" y="0"/>
                      <a:ext cx="4398464" cy="2035587"/>
                    </a:xfrm>
                    <a:prstGeom prst="rect">
                      <a:avLst/>
                    </a:prstGeom>
                  </pic:spPr>
                </pic:pic>
              </a:graphicData>
            </a:graphic>
          </wp:inline>
        </w:drawing>
      </w:r>
    </w:p>
    <w:p w14:paraId="3A920360" w14:textId="5593C26B" w:rsidR="00FA5A5E" w:rsidRPr="00FA5A5E" w:rsidRDefault="00FA5A5E" w:rsidP="00FA5A5E">
      <w:pPr>
        <w:pStyle w:val="PhDLegendaFiguras"/>
        <w:rPr>
          <w:sz w:val="24"/>
          <w:szCs w:val="24"/>
        </w:rPr>
      </w:pPr>
      <w:bookmarkStart w:id="83" w:name="_Ref74902852"/>
      <w:bookmarkStart w:id="84" w:name="_Toc74931608"/>
      <w:bookmarkStart w:id="85" w:name="_Toc75199492"/>
      <w:r>
        <w:t xml:space="preserve">Figura </w:t>
      </w:r>
      <w:r w:rsidR="003D34D0">
        <w:fldChar w:fldCharType="begin"/>
      </w:r>
      <w:r w:rsidR="003D34D0">
        <w:instrText xml:space="preserve"> STYLEREF 1 \s </w:instrText>
      </w:r>
      <w:r w:rsidR="003D34D0">
        <w:fldChar w:fldCharType="separate"/>
      </w:r>
      <w:r w:rsidR="00D649F9">
        <w:rPr>
          <w:noProof/>
        </w:rPr>
        <w:t>3</w:t>
      </w:r>
      <w:r w:rsidR="003D34D0">
        <w:rPr>
          <w:noProof/>
        </w:rPr>
        <w:fldChar w:fldCharType="end"/>
      </w:r>
      <w:r w:rsidR="005D5334">
        <w:t>.</w:t>
      </w:r>
      <w:r w:rsidR="003D34D0">
        <w:fldChar w:fldCharType="begin"/>
      </w:r>
      <w:r w:rsidR="003D34D0">
        <w:instrText xml:space="preserve"> SEQ Figura \* ARABIC \s 1 </w:instrText>
      </w:r>
      <w:r w:rsidR="003D34D0">
        <w:fldChar w:fldCharType="separate"/>
      </w:r>
      <w:r w:rsidR="00D649F9">
        <w:rPr>
          <w:noProof/>
        </w:rPr>
        <w:t>3</w:t>
      </w:r>
      <w:r w:rsidR="003D34D0">
        <w:rPr>
          <w:noProof/>
        </w:rPr>
        <w:fldChar w:fldCharType="end"/>
      </w:r>
      <w:bookmarkEnd w:id="83"/>
      <w:r>
        <w:t xml:space="preserve"> - C</w:t>
      </w:r>
      <w:r w:rsidRPr="004A391D">
        <w:t>onversor por aproximação sucessiva</w:t>
      </w:r>
      <w:r>
        <w:t>.</w:t>
      </w:r>
      <w:bookmarkEnd w:id="84"/>
      <w:bookmarkEnd w:id="85"/>
    </w:p>
    <w:p w14:paraId="0572E3E7" w14:textId="02D2D60C" w:rsidR="00B94D72" w:rsidRPr="007D0A06" w:rsidRDefault="00BB27A1" w:rsidP="001F5275">
      <w:pPr>
        <w:pStyle w:val="PhDCorpo"/>
      </w:pPr>
      <w:r>
        <w:tab/>
      </w:r>
      <w:r w:rsidR="004F33DC">
        <w:t xml:space="preserve">O microcontrolador em uso possui três </w:t>
      </w:r>
      <w:proofErr w:type="spellStart"/>
      <w:r w:rsidR="004F33DC">
        <w:t>ADCs</w:t>
      </w:r>
      <w:proofErr w:type="spellEnd"/>
      <w:r w:rsidR="004F33DC">
        <w:t xml:space="preserve"> </w:t>
      </w:r>
      <w:r w:rsidR="00035395">
        <w:t xml:space="preserve">com múltiplos canais. </w:t>
      </w:r>
      <w:r w:rsidR="00AE0B38">
        <w:t>Cada</w:t>
      </w:r>
      <w:r w:rsidR="00B94D72">
        <w:t xml:space="preserve"> ADC pode ser configurado</w:t>
      </w:r>
      <w:r w:rsidR="00AE0B38">
        <w:t>, no modo independente,</w:t>
      </w:r>
      <w:r w:rsidR="00B94D72">
        <w:t xml:space="preserve"> </w:t>
      </w:r>
      <w:r w:rsidR="00AE0B38">
        <w:t>como</w:t>
      </w:r>
      <w:r w:rsidR="00B94D72">
        <w:t xml:space="preserve"> </w:t>
      </w:r>
      <w:r w:rsidR="00B94D72" w:rsidRPr="00E20C8D">
        <w:rPr>
          <w:rStyle w:val="PhDInglsCarter"/>
          <w:lang w:val="pt-PT"/>
        </w:rPr>
        <w:t>Single</w:t>
      </w:r>
      <w:r w:rsidR="00B94D72" w:rsidRPr="00912227">
        <w:rPr>
          <w:i/>
          <w:iCs/>
        </w:rPr>
        <w:t>-</w:t>
      </w:r>
      <w:proofErr w:type="spellStart"/>
      <w:r w:rsidR="00B94D72" w:rsidRPr="00E20C8D">
        <w:rPr>
          <w:rStyle w:val="PhDInglsCarter"/>
          <w:lang w:val="pt-PT"/>
        </w:rPr>
        <w:t>channel</w:t>
      </w:r>
      <w:proofErr w:type="spellEnd"/>
      <w:r w:rsidR="00B94D72">
        <w:rPr>
          <w:i/>
          <w:iCs/>
        </w:rPr>
        <w:t xml:space="preserve"> </w:t>
      </w:r>
      <w:r w:rsidR="00B94D72">
        <w:t xml:space="preserve">ou </w:t>
      </w:r>
      <w:proofErr w:type="spellStart"/>
      <w:r w:rsidR="00B94D72" w:rsidRPr="00E20C8D">
        <w:rPr>
          <w:rStyle w:val="PhDInglsCarter"/>
          <w:lang w:val="pt-PT"/>
        </w:rPr>
        <w:t>Multichannel</w:t>
      </w:r>
      <w:proofErr w:type="spellEnd"/>
      <w:r w:rsidR="00B94D72">
        <w:t xml:space="preserve">. No primeiro, apenas é lido um canal, ao passo que, no segundo, são lidos vários canais sucessivamente. Além disso, pode ser configurado </w:t>
      </w:r>
      <w:r w:rsidR="00594955">
        <w:t>nos modos de conversão simples ou contínua</w:t>
      </w:r>
      <w:r w:rsidR="00B94D72">
        <w:t xml:space="preserve">. </w:t>
      </w:r>
      <w:r w:rsidR="00B94D72" w:rsidRPr="00FE2D54">
        <w:t>No</w:t>
      </w:r>
      <w:r w:rsidR="00B94D72">
        <w:t xml:space="preserve"> primeiro,</w:t>
      </w:r>
      <w:r w:rsidR="00B94D72" w:rsidRPr="004D26B6">
        <w:t xml:space="preserve"> </w:t>
      </w:r>
      <w:r w:rsidR="00B94D72">
        <w:t xml:space="preserve">o ADC realiza uma única </w:t>
      </w:r>
      <w:r w:rsidR="00B94D72" w:rsidRPr="004D26B6">
        <w:t>conver</w:t>
      </w:r>
      <w:r w:rsidR="00B94D72">
        <w:t>são</w:t>
      </w:r>
      <w:r w:rsidR="00D36113">
        <w:t xml:space="preserve">. </w:t>
      </w:r>
      <w:r w:rsidR="00B94D72" w:rsidRPr="004D26B6">
        <w:t xml:space="preserve">No </w:t>
      </w:r>
      <w:r w:rsidR="00B94D72">
        <w:t>segundo,</w:t>
      </w:r>
      <w:r w:rsidR="00B94D72" w:rsidRPr="004D26B6">
        <w:t xml:space="preserve"> o ADC </w:t>
      </w:r>
      <w:r w:rsidR="00B94D72">
        <w:t>inicializa</w:t>
      </w:r>
      <w:r w:rsidR="00B94D72" w:rsidRPr="004D26B6">
        <w:t xml:space="preserve"> </w:t>
      </w:r>
      <w:r w:rsidR="00B94D72">
        <w:t>uma nova</w:t>
      </w:r>
      <w:r w:rsidR="00B94D72" w:rsidRPr="004D26B6">
        <w:t xml:space="preserve"> conversão </w:t>
      </w:r>
      <w:r w:rsidR="00B94D72" w:rsidRPr="00131EA3">
        <w:t>logo que a</w:t>
      </w:r>
      <w:r w:rsidR="00B94D72">
        <w:t xml:space="preserve"> conversão em curso termine. As possíveis </w:t>
      </w:r>
      <w:r w:rsidR="00AE0B38">
        <w:t>combinações</w:t>
      </w:r>
      <w:r w:rsidR="00B94D72">
        <w:t xml:space="preserve"> destes modos de operação estão apresentadas na</w:t>
      </w:r>
      <w:r w:rsidR="005A0C44">
        <w:t xml:space="preserve"> </w:t>
      </w:r>
      <w:r w:rsidR="005A0C44">
        <w:fldChar w:fldCharType="begin"/>
      </w:r>
      <w:r w:rsidR="005A0C44">
        <w:instrText xml:space="preserve"> REF _Ref74905032 \h </w:instrText>
      </w:r>
      <w:r w:rsidR="005A0C44">
        <w:fldChar w:fldCharType="separate"/>
      </w:r>
      <w:r w:rsidR="00D649F9">
        <w:t xml:space="preserve">Figura </w:t>
      </w:r>
      <w:r w:rsidR="00D649F9">
        <w:rPr>
          <w:noProof/>
        </w:rPr>
        <w:t>3</w:t>
      </w:r>
      <w:r w:rsidR="00D649F9">
        <w:t>.</w:t>
      </w:r>
      <w:r w:rsidR="00D649F9">
        <w:rPr>
          <w:noProof/>
        </w:rPr>
        <w:t>4</w:t>
      </w:r>
      <w:r w:rsidR="005A0C44">
        <w:fldChar w:fldCharType="end"/>
      </w:r>
      <w:r w:rsidR="000C42FA" w:rsidRPr="005A0C44">
        <w:t xml:space="preserve">. </w:t>
      </w:r>
      <w:r w:rsidR="00F17875">
        <w:t>É ainda</w:t>
      </w:r>
      <w:r w:rsidR="00594955">
        <w:t xml:space="preserve"> </w:t>
      </w:r>
      <w:r w:rsidR="007D0A06">
        <w:t xml:space="preserve">possível configurar os </w:t>
      </w:r>
      <w:proofErr w:type="spellStart"/>
      <w:r w:rsidR="007D0A06">
        <w:t>ADCs</w:t>
      </w:r>
      <w:proofErr w:type="spellEnd"/>
      <w:r w:rsidR="007D0A06">
        <w:t xml:space="preserve"> em modo duplo/triplo e o DMA para guardar os dados. </w:t>
      </w:r>
    </w:p>
    <w:tbl>
      <w:tblPr>
        <w:tblStyle w:val="TabelacomGrelha"/>
        <w:tblW w:w="0" w:type="auto"/>
        <w:tblInd w:w="35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3"/>
        <w:gridCol w:w="2123"/>
        <w:gridCol w:w="2124"/>
        <w:gridCol w:w="2124"/>
      </w:tblGrid>
      <w:tr w:rsidR="00B94D72" w14:paraId="73E02440" w14:textId="77777777" w:rsidTr="005A0C44">
        <w:tc>
          <w:tcPr>
            <w:tcW w:w="2123" w:type="dxa"/>
            <w:vAlign w:val="center"/>
          </w:tcPr>
          <w:p w14:paraId="239DDB5A" w14:textId="77777777" w:rsidR="00B94D72" w:rsidRDefault="00B94D72" w:rsidP="00CD2B0F">
            <w:pPr>
              <w:spacing w:line="360" w:lineRule="auto"/>
              <w:jc w:val="center"/>
              <w:rPr>
                <w:rFonts w:ascii="NewsGotT" w:hAnsi="NewsGotT"/>
                <w:sz w:val="24"/>
                <w:szCs w:val="24"/>
              </w:rPr>
            </w:pPr>
            <w:r w:rsidRPr="00FE2D54">
              <w:rPr>
                <w:rFonts w:ascii="NewsGotT" w:hAnsi="NewsGotT"/>
                <w:noProof/>
                <w:sz w:val="24"/>
                <w:szCs w:val="24"/>
              </w:rPr>
              <w:drawing>
                <wp:inline distT="0" distB="0" distL="0" distR="0" wp14:anchorId="38E63FB9" wp14:editId="517DCF53">
                  <wp:extent cx="1046074" cy="1087502"/>
                  <wp:effectExtent l="0" t="0" r="1905"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054478" cy="1096239"/>
                          </a:xfrm>
                          <a:prstGeom prst="rect">
                            <a:avLst/>
                          </a:prstGeom>
                        </pic:spPr>
                      </pic:pic>
                    </a:graphicData>
                  </a:graphic>
                </wp:inline>
              </w:drawing>
            </w:r>
          </w:p>
        </w:tc>
        <w:tc>
          <w:tcPr>
            <w:tcW w:w="2123" w:type="dxa"/>
            <w:vAlign w:val="center"/>
          </w:tcPr>
          <w:p w14:paraId="79F4DBA4" w14:textId="77777777" w:rsidR="00B94D72" w:rsidRDefault="00B94D72" w:rsidP="00CD2B0F">
            <w:pPr>
              <w:spacing w:line="360" w:lineRule="auto"/>
              <w:jc w:val="center"/>
              <w:rPr>
                <w:rFonts w:ascii="NewsGotT" w:hAnsi="NewsGotT"/>
                <w:sz w:val="24"/>
                <w:szCs w:val="24"/>
              </w:rPr>
            </w:pPr>
            <w:r w:rsidRPr="008F1923">
              <w:rPr>
                <w:rFonts w:ascii="NewsGotT" w:hAnsi="NewsGotT"/>
                <w:noProof/>
                <w:sz w:val="24"/>
                <w:szCs w:val="24"/>
              </w:rPr>
              <w:drawing>
                <wp:inline distT="0" distB="0" distL="0" distR="0" wp14:anchorId="29AEEA1D" wp14:editId="2D766A31">
                  <wp:extent cx="937491" cy="1843430"/>
                  <wp:effectExtent l="0" t="0" r="0" b="4445"/>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1960" b="-1"/>
                          <a:stretch/>
                        </pic:blipFill>
                        <pic:spPr bwMode="auto">
                          <a:xfrm>
                            <a:off x="0" y="0"/>
                            <a:ext cx="958735" cy="1885203"/>
                          </a:xfrm>
                          <a:prstGeom prst="rect">
                            <a:avLst/>
                          </a:prstGeom>
                          <a:ln>
                            <a:noFill/>
                          </a:ln>
                          <a:extLst>
                            <a:ext uri="{53640926-AAD7-44D8-BBD7-CCE9431645EC}">
                              <a14:shadowObscured xmlns:a14="http://schemas.microsoft.com/office/drawing/2010/main"/>
                            </a:ext>
                          </a:extLst>
                        </pic:spPr>
                      </pic:pic>
                    </a:graphicData>
                  </a:graphic>
                </wp:inline>
              </w:drawing>
            </w:r>
          </w:p>
        </w:tc>
        <w:tc>
          <w:tcPr>
            <w:tcW w:w="2124" w:type="dxa"/>
            <w:vAlign w:val="center"/>
          </w:tcPr>
          <w:p w14:paraId="419B1B83" w14:textId="77777777" w:rsidR="00B94D72" w:rsidRDefault="00B94D72" w:rsidP="00CD2B0F">
            <w:pPr>
              <w:spacing w:line="360" w:lineRule="auto"/>
              <w:jc w:val="center"/>
              <w:rPr>
                <w:rFonts w:ascii="NewsGotT" w:hAnsi="NewsGotT"/>
                <w:sz w:val="24"/>
                <w:szCs w:val="24"/>
              </w:rPr>
            </w:pPr>
            <w:r w:rsidRPr="00FE2D54">
              <w:rPr>
                <w:rFonts w:ascii="NewsGotT" w:hAnsi="NewsGotT"/>
                <w:noProof/>
                <w:sz w:val="24"/>
                <w:szCs w:val="24"/>
              </w:rPr>
              <w:drawing>
                <wp:inline distT="0" distB="0" distL="0" distR="0" wp14:anchorId="6D1843FF" wp14:editId="56F590FC">
                  <wp:extent cx="1160289" cy="1094283"/>
                  <wp:effectExtent l="0" t="0" r="1905"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4633"/>
                          <a:stretch/>
                        </pic:blipFill>
                        <pic:spPr bwMode="auto">
                          <a:xfrm>
                            <a:off x="0" y="0"/>
                            <a:ext cx="1174099" cy="1107307"/>
                          </a:xfrm>
                          <a:prstGeom prst="rect">
                            <a:avLst/>
                          </a:prstGeom>
                          <a:ln>
                            <a:noFill/>
                          </a:ln>
                          <a:extLst>
                            <a:ext uri="{53640926-AAD7-44D8-BBD7-CCE9431645EC}">
                              <a14:shadowObscured xmlns:a14="http://schemas.microsoft.com/office/drawing/2010/main"/>
                            </a:ext>
                          </a:extLst>
                        </pic:spPr>
                      </pic:pic>
                    </a:graphicData>
                  </a:graphic>
                </wp:inline>
              </w:drawing>
            </w:r>
          </w:p>
        </w:tc>
        <w:tc>
          <w:tcPr>
            <w:tcW w:w="2124" w:type="dxa"/>
            <w:vAlign w:val="center"/>
          </w:tcPr>
          <w:p w14:paraId="767B5105" w14:textId="77777777" w:rsidR="00B94D72" w:rsidRDefault="00B94D72" w:rsidP="00CD2B0F">
            <w:pPr>
              <w:spacing w:line="360" w:lineRule="auto"/>
              <w:jc w:val="center"/>
              <w:rPr>
                <w:rFonts w:ascii="NewsGotT" w:hAnsi="NewsGotT"/>
                <w:sz w:val="24"/>
                <w:szCs w:val="24"/>
              </w:rPr>
            </w:pPr>
            <w:r w:rsidRPr="00FE2D54">
              <w:rPr>
                <w:rFonts w:ascii="NewsGotT" w:hAnsi="NewsGotT"/>
                <w:noProof/>
                <w:sz w:val="24"/>
                <w:szCs w:val="24"/>
              </w:rPr>
              <w:drawing>
                <wp:inline distT="0" distB="0" distL="0" distR="0" wp14:anchorId="25C7FD6C" wp14:editId="0451E4F7">
                  <wp:extent cx="1133475" cy="1613712"/>
                  <wp:effectExtent l="0" t="0" r="0" b="5715"/>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3189"/>
                          <a:stretch/>
                        </pic:blipFill>
                        <pic:spPr bwMode="auto">
                          <a:xfrm>
                            <a:off x="0" y="0"/>
                            <a:ext cx="1157352" cy="1647705"/>
                          </a:xfrm>
                          <a:prstGeom prst="rect">
                            <a:avLst/>
                          </a:prstGeom>
                          <a:ln>
                            <a:noFill/>
                          </a:ln>
                          <a:extLst>
                            <a:ext uri="{53640926-AAD7-44D8-BBD7-CCE9431645EC}">
                              <a14:shadowObscured xmlns:a14="http://schemas.microsoft.com/office/drawing/2010/main"/>
                            </a:ext>
                          </a:extLst>
                        </pic:spPr>
                      </pic:pic>
                    </a:graphicData>
                  </a:graphic>
                </wp:inline>
              </w:drawing>
            </w:r>
          </w:p>
        </w:tc>
      </w:tr>
      <w:tr w:rsidR="00B94D72" w14:paraId="0B732391" w14:textId="77777777" w:rsidTr="005A0C44">
        <w:tc>
          <w:tcPr>
            <w:tcW w:w="2123" w:type="dxa"/>
          </w:tcPr>
          <w:p w14:paraId="78DB99C4" w14:textId="77777777" w:rsidR="00B94D72" w:rsidRDefault="00B94D72" w:rsidP="00CD2B0F">
            <w:pPr>
              <w:spacing w:line="360" w:lineRule="auto"/>
              <w:jc w:val="center"/>
              <w:rPr>
                <w:rFonts w:ascii="NewsGotT" w:hAnsi="NewsGotT"/>
                <w:sz w:val="24"/>
                <w:szCs w:val="24"/>
              </w:rPr>
            </w:pPr>
            <w:r>
              <w:rPr>
                <w:rFonts w:ascii="NewsGotT" w:hAnsi="NewsGotT"/>
                <w:sz w:val="24"/>
                <w:szCs w:val="24"/>
              </w:rPr>
              <w:t>(a)</w:t>
            </w:r>
          </w:p>
        </w:tc>
        <w:tc>
          <w:tcPr>
            <w:tcW w:w="2123" w:type="dxa"/>
          </w:tcPr>
          <w:p w14:paraId="1BA6F169" w14:textId="77777777" w:rsidR="00B94D72" w:rsidRDefault="00B94D72" w:rsidP="00CD2B0F">
            <w:pPr>
              <w:spacing w:line="360" w:lineRule="auto"/>
              <w:jc w:val="center"/>
              <w:rPr>
                <w:rFonts w:ascii="NewsGotT" w:hAnsi="NewsGotT"/>
                <w:sz w:val="24"/>
                <w:szCs w:val="24"/>
              </w:rPr>
            </w:pPr>
            <w:r>
              <w:rPr>
                <w:rFonts w:ascii="NewsGotT" w:hAnsi="NewsGotT"/>
                <w:sz w:val="24"/>
                <w:szCs w:val="24"/>
              </w:rPr>
              <w:t>(b)</w:t>
            </w:r>
          </w:p>
        </w:tc>
        <w:tc>
          <w:tcPr>
            <w:tcW w:w="2124" w:type="dxa"/>
          </w:tcPr>
          <w:p w14:paraId="6E8810B3" w14:textId="77777777" w:rsidR="00B94D72" w:rsidRDefault="00B94D72" w:rsidP="00CD2B0F">
            <w:pPr>
              <w:spacing w:line="360" w:lineRule="auto"/>
              <w:jc w:val="center"/>
              <w:rPr>
                <w:rFonts w:ascii="NewsGotT" w:hAnsi="NewsGotT"/>
                <w:sz w:val="24"/>
                <w:szCs w:val="24"/>
              </w:rPr>
            </w:pPr>
            <w:r>
              <w:rPr>
                <w:rFonts w:ascii="NewsGotT" w:hAnsi="NewsGotT"/>
                <w:sz w:val="24"/>
                <w:szCs w:val="24"/>
              </w:rPr>
              <w:t>(c)</w:t>
            </w:r>
          </w:p>
        </w:tc>
        <w:tc>
          <w:tcPr>
            <w:tcW w:w="2124" w:type="dxa"/>
          </w:tcPr>
          <w:p w14:paraId="74F58EC5" w14:textId="77777777" w:rsidR="00B94D72" w:rsidRDefault="00B94D72" w:rsidP="005A0C44">
            <w:pPr>
              <w:keepNext/>
              <w:spacing w:line="360" w:lineRule="auto"/>
              <w:jc w:val="center"/>
              <w:rPr>
                <w:rFonts w:ascii="NewsGotT" w:hAnsi="NewsGotT"/>
                <w:sz w:val="24"/>
                <w:szCs w:val="24"/>
              </w:rPr>
            </w:pPr>
            <w:r>
              <w:rPr>
                <w:rFonts w:ascii="NewsGotT" w:hAnsi="NewsGotT"/>
                <w:sz w:val="24"/>
                <w:szCs w:val="24"/>
              </w:rPr>
              <w:t>(d)</w:t>
            </w:r>
          </w:p>
        </w:tc>
      </w:tr>
    </w:tbl>
    <w:p w14:paraId="52D69EE1" w14:textId="5C3D36CE" w:rsidR="004D4545" w:rsidRDefault="005A0C44" w:rsidP="001F5275">
      <w:pPr>
        <w:pStyle w:val="PhDLegendaFiguras"/>
      </w:pPr>
      <w:bookmarkStart w:id="86" w:name="_Ref74905032"/>
      <w:bookmarkStart w:id="87" w:name="_Toc75199493"/>
      <w:r>
        <w:t xml:space="preserve">Figura </w:t>
      </w:r>
      <w:r w:rsidR="003D34D0">
        <w:fldChar w:fldCharType="begin"/>
      </w:r>
      <w:r w:rsidR="003D34D0">
        <w:instrText xml:space="preserve"> STYLEREF 1 \s </w:instrText>
      </w:r>
      <w:r w:rsidR="003D34D0">
        <w:fldChar w:fldCharType="separate"/>
      </w:r>
      <w:r w:rsidR="00D649F9">
        <w:rPr>
          <w:noProof/>
        </w:rPr>
        <w:t>3</w:t>
      </w:r>
      <w:r w:rsidR="003D34D0">
        <w:rPr>
          <w:noProof/>
        </w:rPr>
        <w:fldChar w:fldCharType="end"/>
      </w:r>
      <w:r w:rsidR="005D5334">
        <w:t>.</w:t>
      </w:r>
      <w:r w:rsidR="003D34D0">
        <w:fldChar w:fldCharType="begin"/>
      </w:r>
      <w:r w:rsidR="003D34D0">
        <w:instrText xml:space="preserve"> SEQ Figura \* ARABIC \s 1 </w:instrText>
      </w:r>
      <w:r w:rsidR="003D34D0">
        <w:fldChar w:fldCharType="separate"/>
      </w:r>
      <w:r w:rsidR="00D649F9">
        <w:rPr>
          <w:noProof/>
        </w:rPr>
        <w:t>4</w:t>
      </w:r>
      <w:r w:rsidR="003D34D0">
        <w:rPr>
          <w:noProof/>
        </w:rPr>
        <w:fldChar w:fldCharType="end"/>
      </w:r>
      <w:bookmarkEnd w:id="86"/>
      <w:r>
        <w:t xml:space="preserve"> - </w:t>
      </w:r>
      <w:r w:rsidRPr="007671D4">
        <w:t>Modo de funcionamento independente (a) Single-</w:t>
      </w:r>
      <w:proofErr w:type="spellStart"/>
      <w:r w:rsidRPr="007671D4">
        <w:t>channel</w:t>
      </w:r>
      <w:proofErr w:type="spellEnd"/>
      <w:r w:rsidRPr="007671D4">
        <w:t xml:space="preserve">, single </w:t>
      </w:r>
      <w:proofErr w:type="spellStart"/>
      <w:r w:rsidRPr="007671D4">
        <w:t>conversion</w:t>
      </w:r>
      <w:proofErr w:type="spellEnd"/>
      <w:r w:rsidRPr="007671D4">
        <w:t xml:space="preserve"> </w:t>
      </w:r>
      <w:proofErr w:type="spellStart"/>
      <w:r w:rsidRPr="007671D4">
        <w:t>mode</w:t>
      </w:r>
      <w:proofErr w:type="spellEnd"/>
      <w:r w:rsidRPr="007671D4">
        <w:t xml:space="preserve">; (b) </w:t>
      </w:r>
      <w:proofErr w:type="spellStart"/>
      <w:r w:rsidRPr="007671D4">
        <w:t>Multichannel</w:t>
      </w:r>
      <w:proofErr w:type="spellEnd"/>
      <w:r w:rsidRPr="007671D4">
        <w:t xml:space="preserve">, single </w:t>
      </w:r>
      <w:proofErr w:type="spellStart"/>
      <w:r w:rsidRPr="007671D4">
        <w:t>conversion</w:t>
      </w:r>
      <w:proofErr w:type="spellEnd"/>
      <w:r w:rsidRPr="007671D4">
        <w:t xml:space="preserve"> </w:t>
      </w:r>
      <w:proofErr w:type="spellStart"/>
      <w:r w:rsidRPr="007671D4">
        <w:t>mode</w:t>
      </w:r>
      <w:proofErr w:type="spellEnd"/>
      <w:r w:rsidRPr="007671D4">
        <w:t>; (c) Single-</w:t>
      </w:r>
      <w:proofErr w:type="spellStart"/>
      <w:r w:rsidRPr="007671D4">
        <w:t>channel</w:t>
      </w:r>
      <w:proofErr w:type="spellEnd"/>
      <w:r w:rsidRPr="007671D4">
        <w:t xml:space="preserve">, </w:t>
      </w:r>
      <w:proofErr w:type="spellStart"/>
      <w:r w:rsidRPr="007671D4">
        <w:t>continuous</w:t>
      </w:r>
      <w:proofErr w:type="spellEnd"/>
      <w:r w:rsidRPr="007671D4">
        <w:t xml:space="preserve"> </w:t>
      </w:r>
      <w:proofErr w:type="spellStart"/>
      <w:r w:rsidRPr="007671D4">
        <w:t>conversion</w:t>
      </w:r>
      <w:proofErr w:type="spellEnd"/>
      <w:r w:rsidRPr="007671D4">
        <w:t xml:space="preserve"> </w:t>
      </w:r>
      <w:proofErr w:type="spellStart"/>
      <w:r w:rsidRPr="007671D4">
        <w:t>mode</w:t>
      </w:r>
      <w:proofErr w:type="spellEnd"/>
      <w:r w:rsidRPr="007671D4">
        <w:t xml:space="preserve">; (d) </w:t>
      </w:r>
      <w:proofErr w:type="spellStart"/>
      <w:r w:rsidRPr="007671D4">
        <w:t>Multichannel</w:t>
      </w:r>
      <w:proofErr w:type="spellEnd"/>
      <w:r w:rsidRPr="007671D4">
        <w:t xml:space="preserve">, </w:t>
      </w:r>
      <w:proofErr w:type="spellStart"/>
      <w:r w:rsidRPr="007671D4">
        <w:t>continuous</w:t>
      </w:r>
      <w:proofErr w:type="spellEnd"/>
      <w:r w:rsidRPr="007671D4">
        <w:t xml:space="preserve"> </w:t>
      </w:r>
      <w:proofErr w:type="spellStart"/>
      <w:r w:rsidRPr="007671D4">
        <w:t>conversion</w:t>
      </w:r>
      <w:proofErr w:type="spellEnd"/>
      <w:r w:rsidRPr="007671D4">
        <w:t xml:space="preserve"> </w:t>
      </w:r>
      <w:proofErr w:type="spellStart"/>
      <w:r w:rsidRPr="007671D4">
        <w:t>mode</w:t>
      </w:r>
      <w:proofErr w:type="spellEnd"/>
      <w:r w:rsidR="001F5275">
        <w:t>.</w:t>
      </w:r>
      <w:bookmarkEnd w:id="87"/>
    </w:p>
    <w:p w14:paraId="60C40782" w14:textId="77777777" w:rsidR="00D769AB" w:rsidRPr="005F67C5" w:rsidRDefault="005F67C5" w:rsidP="00D769AB">
      <w:pPr>
        <w:pStyle w:val="PhDCorpo"/>
      </w:pPr>
      <w:r>
        <w:tab/>
      </w:r>
      <w:r w:rsidR="00D769AB" w:rsidRPr="0053513F">
        <w:t>Neste projeto, dado a natureza dos sensores adotados, foram</w:t>
      </w:r>
      <w:r w:rsidR="00D769AB">
        <w:t xml:space="preserve"> utilizados dois </w:t>
      </w:r>
      <w:proofErr w:type="spellStart"/>
      <w:r w:rsidR="00D769AB">
        <w:t>ADCs</w:t>
      </w:r>
      <w:proofErr w:type="spellEnd"/>
      <w:r w:rsidR="00D769AB">
        <w:t xml:space="preserve"> com resolução de 12-bit e alinhamento dos dados à direita em conjunto com o DMA (DMA2), para transferência de dados entre os periféricos e a memória. O ADC2, em conjunto com a </w:t>
      </w:r>
      <w:r w:rsidR="00D769AB">
        <w:rPr>
          <w:i/>
          <w:iCs/>
        </w:rPr>
        <w:t xml:space="preserve">stream2 </w:t>
      </w:r>
      <w:r w:rsidR="00D769AB">
        <w:t>do DMA, foi usado para a leitura do sensor de obstáculos, sendo apenas usado um dos seus canais, canal três (</w:t>
      </w:r>
      <w:r w:rsidR="00D769AB">
        <w:rPr>
          <w:rStyle w:val="PhDInglsCarter"/>
          <w:lang w:val="pt-PT"/>
        </w:rPr>
        <w:t>s</w:t>
      </w:r>
      <w:r w:rsidR="00D769AB" w:rsidRPr="00E20C8D">
        <w:rPr>
          <w:rStyle w:val="PhDInglsCarter"/>
          <w:lang w:val="pt-PT"/>
        </w:rPr>
        <w:t>ingle</w:t>
      </w:r>
      <w:r w:rsidR="00D769AB">
        <w:rPr>
          <w:i/>
          <w:iCs/>
        </w:rPr>
        <w:noBreakHyphen/>
      </w:r>
      <w:proofErr w:type="spellStart"/>
      <w:r w:rsidR="00D769AB" w:rsidRPr="00E20C8D">
        <w:rPr>
          <w:rStyle w:val="PhDInglsCarter"/>
          <w:lang w:val="pt-PT"/>
        </w:rPr>
        <w:t>channel</w:t>
      </w:r>
      <w:proofErr w:type="spellEnd"/>
      <w:r w:rsidR="00D769AB">
        <w:t xml:space="preserve">). O ADC3, em conjunto com a </w:t>
      </w:r>
      <w:r w:rsidR="00D769AB">
        <w:rPr>
          <w:i/>
          <w:iCs/>
        </w:rPr>
        <w:t xml:space="preserve">stream1 </w:t>
      </w:r>
      <w:r w:rsidR="00D769AB">
        <w:t xml:space="preserve">do DMA, foi usado para efetuar a leitura dos sensores do </w:t>
      </w:r>
      <w:r w:rsidR="00D769AB" w:rsidRPr="005F67C5">
        <w:t>QTR</w:t>
      </w:r>
      <w:r w:rsidR="00D769AB">
        <w:t>-</w:t>
      </w:r>
      <w:r w:rsidR="00D769AB" w:rsidRPr="005F67C5">
        <w:t>8</w:t>
      </w:r>
      <w:r w:rsidR="00D769AB">
        <w:t>A, sendo, por isso, utilizados seis dos seus canais, três, seis, oito a dez e treze (</w:t>
      </w:r>
      <w:proofErr w:type="spellStart"/>
      <w:r w:rsidR="00D769AB">
        <w:rPr>
          <w:i/>
          <w:iCs/>
        </w:rPr>
        <w:t>m</w:t>
      </w:r>
      <w:r w:rsidR="00D769AB" w:rsidRPr="004F33DC">
        <w:rPr>
          <w:i/>
          <w:iCs/>
        </w:rPr>
        <w:t>ultichannel</w:t>
      </w:r>
      <w:proofErr w:type="spellEnd"/>
      <w:r w:rsidR="00D769AB">
        <w:t xml:space="preserve">). Como se pretende ler os vários sensores simultaneamente foi usado o modo de conversão contínua em ambos os </w:t>
      </w:r>
      <w:proofErr w:type="spellStart"/>
      <w:r w:rsidR="00D769AB">
        <w:t>ADCs</w:t>
      </w:r>
      <w:proofErr w:type="spellEnd"/>
      <w:r w:rsidR="00D769AB">
        <w:t>.</w:t>
      </w:r>
    </w:p>
    <w:p w14:paraId="59041D1D" w14:textId="77777777" w:rsidR="00D769AB" w:rsidRDefault="00D769AB" w:rsidP="00D769AB">
      <w:pPr>
        <w:pStyle w:val="Ttulo3"/>
        <w:numPr>
          <w:ilvl w:val="2"/>
          <w:numId w:val="23"/>
        </w:numPr>
        <w:rPr>
          <w:rFonts w:ascii="NewsGotT" w:hAnsi="NewsGotT"/>
          <w:i/>
          <w:iCs/>
        </w:rPr>
      </w:pPr>
      <w:bookmarkStart w:id="88" w:name="_Toc75101540"/>
      <w:bookmarkStart w:id="89" w:name="_Toc75199808"/>
      <w:r>
        <w:rPr>
          <w:rFonts w:ascii="NewsGotT" w:hAnsi="NewsGotT"/>
          <w:i/>
          <w:iCs/>
        </w:rPr>
        <w:lastRenderedPageBreak/>
        <w:t xml:space="preserve">TIMER </w:t>
      </w:r>
      <w:r w:rsidRPr="00E009A1">
        <w:rPr>
          <w:rFonts w:ascii="NewsGotT" w:hAnsi="NewsGotT"/>
        </w:rPr>
        <w:t>(TIM)</w:t>
      </w:r>
      <w:bookmarkEnd w:id="88"/>
      <w:bookmarkEnd w:id="89"/>
    </w:p>
    <w:p w14:paraId="01A06578" w14:textId="3F27813C" w:rsidR="00937937" w:rsidRPr="00F17875" w:rsidRDefault="00937937" w:rsidP="000A06E2">
      <w:pPr>
        <w:pStyle w:val="PhDCorpo"/>
      </w:pPr>
      <w:r>
        <w:tab/>
      </w:r>
      <w:r w:rsidR="000A06E2" w:rsidRPr="00604357">
        <w:t xml:space="preserve">Um </w:t>
      </w:r>
      <w:r w:rsidR="000A06E2" w:rsidRPr="00604357">
        <w:rPr>
          <w:i/>
          <w:iCs/>
        </w:rPr>
        <w:t>timer</w:t>
      </w:r>
      <w:r w:rsidR="000A06E2" w:rsidRPr="00604357">
        <w:t xml:space="preserve"> é um dispositivo de </w:t>
      </w:r>
      <w:r w:rsidR="000A06E2" w:rsidRPr="00B747CA">
        <w:rPr>
          <w:iCs/>
        </w:rPr>
        <w:t>hardware</w:t>
      </w:r>
      <w:r w:rsidR="000A06E2" w:rsidRPr="00604357">
        <w:t xml:space="preserve"> capaz</w:t>
      </w:r>
      <w:r w:rsidR="000A06E2">
        <w:t xml:space="preserve"> de desencadear</w:t>
      </w:r>
      <w:r w:rsidR="000A06E2" w:rsidRPr="00604357">
        <w:t xml:space="preserve"> eventos a frequências conhecid</w:t>
      </w:r>
      <w:r w:rsidR="000A06E2">
        <w:t>a</w:t>
      </w:r>
      <w:r w:rsidR="000A06E2" w:rsidRPr="00604357">
        <w:t xml:space="preserve">s, gerar sinais a várias frequências, sinais de saída PWM e medir pulsos de entrada. </w:t>
      </w:r>
      <w:r w:rsidR="005B6837">
        <w:t xml:space="preserve">Existem </w:t>
      </w:r>
      <w:r w:rsidRPr="00ED3EB8">
        <w:rPr>
          <w:i/>
          <w:iCs/>
        </w:rPr>
        <w:t>timers</w:t>
      </w:r>
      <w:r>
        <w:t xml:space="preserve"> </w:t>
      </w:r>
      <w:r w:rsidR="005B6837">
        <w:t xml:space="preserve">do tipo </w:t>
      </w:r>
      <w:r>
        <w:t>básico</w:t>
      </w:r>
      <w:r w:rsidR="00D06BD7">
        <w:t xml:space="preserve"> (TIM6 e TIM7)</w:t>
      </w:r>
      <w:r w:rsidR="005B6837">
        <w:t>,</w:t>
      </w:r>
      <w:r w:rsidRPr="003F2AD4">
        <w:t xml:space="preserve"> </w:t>
      </w:r>
      <w:r w:rsidRPr="004A1690">
        <w:rPr>
          <w:i/>
          <w:iCs/>
        </w:rPr>
        <w:t>general-</w:t>
      </w:r>
      <w:proofErr w:type="spellStart"/>
      <w:r w:rsidRPr="00E20C8D">
        <w:rPr>
          <w:rStyle w:val="PhDInglsCarter"/>
          <w:lang w:val="pt-PT"/>
        </w:rPr>
        <w:t>purpose</w:t>
      </w:r>
      <w:proofErr w:type="spellEnd"/>
      <w:r w:rsidR="00D06BD7">
        <w:rPr>
          <w:rStyle w:val="PhDInglsCarter"/>
          <w:lang w:val="pt-PT"/>
        </w:rPr>
        <w:t xml:space="preserve"> </w:t>
      </w:r>
      <w:r w:rsidR="00D06BD7">
        <w:rPr>
          <w:rStyle w:val="PhDInglsCarter"/>
          <w:i w:val="0"/>
          <w:iCs/>
          <w:lang w:val="pt-PT"/>
        </w:rPr>
        <w:t>(TIM2 ao TIM5 e TIM9 ao TIM14)</w:t>
      </w:r>
      <w:r>
        <w:t xml:space="preserve"> </w:t>
      </w:r>
      <w:r w:rsidR="005B6837">
        <w:t xml:space="preserve">e </w:t>
      </w:r>
      <w:proofErr w:type="spellStart"/>
      <w:r w:rsidRPr="00E20C8D">
        <w:rPr>
          <w:rStyle w:val="PhDInglsCarter"/>
          <w:lang w:val="pt-PT"/>
        </w:rPr>
        <w:t>advanced</w:t>
      </w:r>
      <w:r w:rsidR="005B6837">
        <w:rPr>
          <w:i/>
          <w:iCs/>
        </w:rPr>
        <w:noBreakHyphen/>
      </w:r>
      <w:r w:rsidRPr="00E20C8D">
        <w:rPr>
          <w:rStyle w:val="PhDInglsCarter"/>
          <w:lang w:val="pt-PT"/>
        </w:rPr>
        <w:t>control</w:t>
      </w:r>
      <w:proofErr w:type="spellEnd"/>
      <w:r w:rsidR="00D06BD7">
        <w:rPr>
          <w:rStyle w:val="PhDInglsCarter"/>
          <w:lang w:val="pt-PT"/>
        </w:rPr>
        <w:t xml:space="preserve"> </w:t>
      </w:r>
      <w:r w:rsidR="00D06BD7">
        <w:rPr>
          <w:rStyle w:val="PhDInglsCarter"/>
          <w:i w:val="0"/>
          <w:iCs/>
          <w:lang w:val="pt-PT"/>
        </w:rPr>
        <w:t>(</w:t>
      </w:r>
      <w:r w:rsidR="00D06BD7">
        <w:rPr>
          <w:szCs w:val="24"/>
        </w:rPr>
        <w:t>TIM1 e TIM8</w:t>
      </w:r>
      <w:r w:rsidR="00D06BD7">
        <w:rPr>
          <w:rStyle w:val="PhDInglsCarter"/>
          <w:i w:val="0"/>
          <w:iCs/>
          <w:lang w:val="pt-PT"/>
        </w:rPr>
        <w:t>)</w:t>
      </w:r>
      <w:r>
        <w:t xml:space="preserve">. Os </w:t>
      </w:r>
      <w:r w:rsidRPr="00F45A0D">
        <w:rPr>
          <w:i/>
          <w:iCs/>
        </w:rPr>
        <w:t>timers</w:t>
      </w:r>
      <w:r>
        <w:t xml:space="preserve"> básicos são os mais simples</w:t>
      </w:r>
      <w:r w:rsidR="00D06BD7">
        <w:t xml:space="preserve"> e são</w:t>
      </w:r>
      <w:r w:rsidR="000A06E2">
        <w:t>, normalmente,</w:t>
      </w:r>
      <w:r w:rsidR="00D06BD7">
        <w:t xml:space="preserve"> usados para </w:t>
      </w:r>
      <w:r w:rsidRPr="00D21A91">
        <w:t>gerar bases</w:t>
      </w:r>
      <w:r>
        <w:t xml:space="preserve"> de tempo</w:t>
      </w:r>
      <w:r w:rsidR="00D06BD7">
        <w:t xml:space="preserve"> </w:t>
      </w:r>
      <w:r w:rsidRPr="00D21A91">
        <w:t>e</w:t>
      </w:r>
      <w:r>
        <w:t xml:space="preserve"> gerar interrupções</w:t>
      </w:r>
      <w:r w:rsidRPr="003F2AD4">
        <w:t>.</w:t>
      </w:r>
      <w:r>
        <w:t xml:space="preserve"> Os</w:t>
      </w:r>
      <w:r w:rsidR="00D06BD7">
        <w:t xml:space="preserve"> </w:t>
      </w:r>
      <w:r w:rsidR="00D06BD7">
        <w:rPr>
          <w:i/>
          <w:iCs/>
        </w:rPr>
        <w:t xml:space="preserve">timers </w:t>
      </w:r>
      <w:r w:rsidR="00D06BD7">
        <w:t xml:space="preserve">do tipo </w:t>
      </w:r>
      <w:r w:rsidR="00D06BD7" w:rsidRPr="004A1690">
        <w:rPr>
          <w:i/>
          <w:iCs/>
        </w:rPr>
        <w:t>general-</w:t>
      </w:r>
      <w:proofErr w:type="spellStart"/>
      <w:r w:rsidR="00D06BD7" w:rsidRPr="00E20C8D">
        <w:rPr>
          <w:rStyle w:val="PhDInglsCarter"/>
          <w:lang w:val="pt-PT"/>
        </w:rPr>
        <w:t>purpose</w:t>
      </w:r>
      <w:proofErr w:type="spellEnd"/>
      <w:r w:rsidR="00D06BD7">
        <w:t xml:space="preserve"> e </w:t>
      </w:r>
      <w:proofErr w:type="spellStart"/>
      <w:r w:rsidR="00D06BD7" w:rsidRPr="00E20C8D">
        <w:rPr>
          <w:rStyle w:val="PhDInglsCarter"/>
          <w:lang w:val="pt-PT"/>
        </w:rPr>
        <w:t>advanced</w:t>
      </w:r>
      <w:r w:rsidR="00D06BD7">
        <w:rPr>
          <w:i/>
          <w:iCs/>
        </w:rPr>
        <w:noBreakHyphen/>
      </w:r>
      <w:r w:rsidR="00D06BD7" w:rsidRPr="00E20C8D">
        <w:rPr>
          <w:rStyle w:val="PhDInglsCarter"/>
          <w:lang w:val="pt-PT"/>
        </w:rPr>
        <w:t>control</w:t>
      </w:r>
      <w:proofErr w:type="spellEnd"/>
      <w:r w:rsidR="00D06BD7">
        <w:t xml:space="preserve"> </w:t>
      </w:r>
      <w:r>
        <w:t xml:space="preserve">podem ser </w:t>
      </w:r>
      <w:r w:rsidR="00D06BD7">
        <w:t>usados com vários propósitos, tais como</w:t>
      </w:r>
      <w:r>
        <w:t xml:space="preserve"> </w:t>
      </w:r>
      <w:r w:rsidR="00D06BD7">
        <w:rPr>
          <w:rStyle w:val="PhDInglsCarter"/>
          <w:i w:val="0"/>
          <w:iCs/>
          <w:lang w:val="pt-PT"/>
        </w:rPr>
        <w:t xml:space="preserve">medir o comprimento de pulsos de sinais de entrada e gerar ondas de saída. </w:t>
      </w:r>
      <w:r w:rsidR="003F0510">
        <w:t xml:space="preserve">Na </w:t>
      </w:r>
      <w:r w:rsidR="003F0510">
        <w:fldChar w:fldCharType="begin"/>
      </w:r>
      <w:r w:rsidR="003F0510">
        <w:instrText xml:space="preserve"> REF _Ref74918382 \h </w:instrText>
      </w:r>
      <w:r w:rsidR="003F0510">
        <w:fldChar w:fldCharType="separate"/>
      </w:r>
      <w:r w:rsidR="00D649F9">
        <w:t xml:space="preserve">Tabela </w:t>
      </w:r>
      <w:r w:rsidR="00D649F9">
        <w:rPr>
          <w:noProof/>
        </w:rPr>
        <w:t>3</w:t>
      </w:r>
      <w:r w:rsidR="00D649F9">
        <w:t>.</w:t>
      </w:r>
      <w:r w:rsidR="00D649F9">
        <w:rPr>
          <w:noProof/>
        </w:rPr>
        <w:t>1</w:t>
      </w:r>
      <w:r w:rsidR="003F0510">
        <w:fldChar w:fldCharType="end"/>
      </w:r>
      <w:r w:rsidR="003F0510">
        <w:t>, pode ver</w:t>
      </w:r>
      <w:r w:rsidR="000A06E2">
        <w:t>-se</w:t>
      </w:r>
      <w:r w:rsidR="003F0510">
        <w:t xml:space="preserve"> o barramento a que cada </w:t>
      </w:r>
      <w:r w:rsidR="003F0510" w:rsidRPr="000A06E2">
        <w:rPr>
          <w:i/>
          <w:iCs/>
        </w:rPr>
        <w:t>timer</w:t>
      </w:r>
      <w:r w:rsidR="003F0510">
        <w:t xml:space="preserve"> pertence, bem como a frequência máxima do </w:t>
      </w:r>
      <w:r w:rsidR="00D06BD7">
        <w:t>mesmo</w:t>
      </w:r>
      <w:r w:rsidR="003F0510">
        <w:rPr>
          <w:i/>
          <w:iCs/>
        </w:rPr>
        <w:t>.</w:t>
      </w:r>
    </w:p>
    <w:p w14:paraId="345FC03B" w14:textId="6F305F52" w:rsidR="00937937" w:rsidRDefault="00937937" w:rsidP="00937937">
      <w:pPr>
        <w:pStyle w:val="PhDLegendaTabela"/>
      </w:pPr>
      <w:bookmarkStart w:id="90" w:name="_Ref74918382"/>
      <w:bookmarkStart w:id="91" w:name="_Toc75199474"/>
      <w:r>
        <w:t xml:space="preserve">Tabela </w:t>
      </w:r>
      <w:r w:rsidR="003D34D0">
        <w:fldChar w:fldCharType="begin"/>
      </w:r>
      <w:r w:rsidR="003D34D0">
        <w:instrText xml:space="preserve"> STYLEREF 1 \s </w:instrText>
      </w:r>
      <w:r w:rsidR="003D34D0">
        <w:fldChar w:fldCharType="separate"/>
      </w:r>
      <w:r w:rsidR="00D649F9">
        <w:rPr>
          <w:noProof/>
        </w:rPr>
        <w:t>3</w:t>
      </w:r>
      <w:r w:rsidR="003D34D0">
        <w:rPr>
          <w:noProof/>
        </w:rPr>
        <w:fldChar w:fldCharType="end"/>
      </w:r>
      <w:r w:rsidR="00546D28">
        <w:t>.</w:t>
      </w:r>
      <w:r w:rsidR="003D34D0">
        <w:fldChar w:fldCharType="begin"/>
      </w:r>
      <w:r w:rsidR="003D34D0">
        <w:instrText xml:space="preserve"> SEQ Tabela \* ARABIC \s 1 </w:instrText>
      </w:r>
      <w:r w:rsidR="003D34D0">
        <w:fldChar w:fldCharType="separate"/>
      </w:r>
      <w:r w:rsidR="00D649F9">
        <w:rPr>
          <w:noProof/>
        </w:rPr>
        <w:t>1</w:t>
      </w:r>
      <w:r w:rsidR="003D34D0">
        <w:rPr>
          <w:noProof/>
        </w:rPr>
        <w:fldChar w:fldCharType="end"/>
      </w:r>
      <w:bookmarkEnd w:id="90"/>
      <w:r>
        <w:t xml:space="preserve"> - </w:t>
      </w:r>
      <w:r w:rsidRPr="00610735">
        <w:t xml:space="preserve">Mapeamento dos </w:t>
      </w:r>
      <w:r w:rsidR="003F0510">
        <w:rPr>
          <w:i/>
          <w:iCs/>
        </w:rPr>
        <w:t>t</w:t>
      </w:r>
      <w:r w:rsidRPr="003F0510">
        <w:rPr>
          <w:i/>
          <w:iCs/>
        </w:rPr>
        <w:t>imers</w:t>
      </w:r>
      <w:r>
        <w:t>.</w:t>
      </w:r>
      <w:bookmarkEnd w:id="91"/>
    </w:p>
    <w:tbl>
      <w:tblPr>
        <w:tblStyle w:val="SimplesTabela1"/>
        <w:tblW w:w="0" w:type="auto"/>
        <w:tblLook w:val="04A0" w:firstRow="1" w:lastRow="0" w:firstColumn="1" w:lastColumn="0" w:noHBand="0" w:noVBand="1"/>
      </w:tblPr>
      <w:tblGrid>
        <w:gridCol w:w="894"/>
        <w:gridCol w:w="546"/>
        <w:gridCol w:w="546"/>
        <w:gridCol w:w="546"/>
        <w:gridCol w:w="547"/>
        <w:gridCol w:w="547"/>
        <w:gridCol w:w="548"/>
        <w:gridCol w:w="548"/>
        <w:gridCol w:w="548"/>
        <w:gridCol w:w="548"/>
        <w:gridCol w:w="548"/>
        <w:gridCol w:w="548"/>
        <w:gridCol w:w="548"/>
        <w:gridCol w:w="548"/>
        <w:gridCol w:w="548"/>
      </w:tblGrid>
      <w:tr w:rsidR="003F0510" w14:paraId="6D749632" w14:textId="77777777" w:rsidTr="0081713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3" w:type="dxa"/>
          </w:tcPr>
          <w:p w14:paraId="2FA19660" w14:textId="77777777" w:rsidR="00937937" w:rsidRDefault="00937937" w:rsidP="00937937">
            <w:pPr>
              <w:pStyle w:val="PhDLegendaTabela"/>
            </w:pPr>
            <w:r>
              <w:t>Timer</w:t>
            </w:r>
          </w:p>
        </w:tc>
        <w:tc>
          <w:tcPr>
            <w:tcW w:w="546" w:type="dxa"/>
          </w:tcPr>
          <w:p w14:paraId="6512A88B" w14:textId="77777777" w:rsidR="00937937" w:rsidRDefault="00937937" w:rsidP="00937937">
            <w:pPr>
              <w:pStyle w:val="PhDLegendaTabela"/>
              <w:cnfStyle w:val="100000000000" w:firstRow="1" w:lastRow="0" w:firstColumn="0" w:lastColumn="0" w:oddVBand="0" w:evenVBand="0" w:oddHBand="0" w:evenHBand="0" w:firstRowFirstColumn="0" w:firstRowLastColumn="0" w:lastRowFirstColumn="0" w:lastRowLastColumn="0"/>
            </w:pPr>
            <w:r>
              <w:t>1</w:t>
            </w:r>
          </w:p>
        </w:tc>
        <w:tc>
          <w:tcPr>
            <w:tcW w:w="546" w:type="dxa"/>
          </w:tcPr>
          <w:p w14:paraId="17D8BF84" w14:textId="77777777" w:rsidR="00937937" w:rsidRDefault="00937937" w:rsidP="00937937">
            <w:pPr>
              <w:pStyle w:val="PhDLegendaTabela"/>
              <w:cnfStyle w:val="100000000000" w:firstRow="1" w:lastRow="0" w:firstColumn="0" w:lastColumn="0" w:oddVBand="0" w:evenVBand="0" w:oddHBand="0" w:evenHBand="0" w:firstRowFirstColumn="0" w:firstRowLastColumn="0" w:lastRowFirstColumn="0" w:lastRowLastColumn="0"/>
            </w:pPr>
            <w:r>
              <w:t>2</w:t>
            </w:r>
          </w:p>
        </w:tc>
        <w:tc>
          <w:tcPr>
            <w:tcW w:w="546" w:type="dxa"/>
          </w:tcPr>
          <w:p w14:paraId="7137F308" w14:textId="77777777" w:rsidR="00937937" w:rsidRDefault="00937937" w:rsidP="00937937">
            <w:pPr>
              <w:pStyle w:val="PhDLegendaTabela"/>
              <w:cnfStyle w:val="100000000000" w:firstRow="1" w:lastRow="0" w:firstColumn="0" w:lastColumn="0" w:oddVBand="0" w:evenVBand="0" w:oddHBand="0" w:evenHBand="0" w:firstRowFirstColumn="0" w:firstRowLastColumn="0" w:lastRowFirstColumn="0" w:lastRowLastColumn="0"/>
            </w:pPr>
            <w:r>
              <w:t>3</w:t>
            </w:r>
          </w:p>
        </w:tc>
        <w:tc>
          <w:tcPr>
            <w:tcW w:w="547" w:type="dxa"/>
          </w:tcPr>
          <w:p w14:paraId="0A737012" w14:textId="77777777" w:rsidR="00937937" w:rsidRDefault="00937937" w:rsidP="00937937">
            <w:pPr>
              <w:pStyle w:val="PhDLegendaTabela"/>
              <w:cnfStyle w:val="100000000000" w:firstRow="1" w:lastRow="0" w:firstColumn="0" w:lastColumn="0" w:oddVBand="0" w:evenVBand="0" w:oddHBand="0" w:evenHBand="0" w:firstRowFirstColumn="0" w:firstRowLastColumn="0" w:lastRowFirstColumn="0" w:lastRowLastColumn="0"/>
            </w:pPr>
            <w:r>
              <w:t>4</w:t>
            </w:r>
          </w:p>
        </w:tc>
        <w:tc>
          <w:tcPr>
            <w:tcW w:w="547" w:type="dxa"/>
          </w:tcPr>
          <w:p w14:paraId="099F2741" w14:textId="77777777" w:rsidR="00937937" w:rsidRDefault="00937937" w:rsidP="00937937">
            <w:pPr>
              <w:pStyle w:val="PhDLegendaTabela"/>
              <w:cnfStyle w:val="100000000000" w:firstRow="1" w:lastRow="0" w:firstColumn="0" w:lastColumn="0" w:oddVBand="0" w:evenVBand="0" w:oddHBand="0" w:evenHBand="0" w:firstRowFirstColumn="0" w:firstRowLastColumn="0" w:lastRowFirstColumn="0" w:lastRowLastColumn="0"/>
            </w:pPr>
            <w:r>
              <w:t>5</w:t>
            </w:r>
          </w:p>
        </w:tc>
        <w:tc>
          <w:tcPr>
            <w:tcW w:w="548" w:type="dxa"/>
          </w:tcPr>
          <w:p w14:paraId="39B18B61" w14:textId="77777777" w:rsidR="00937937" w:rsidRDefault="00937937" w:rsidP="00937937">
            <w:pPr>
              <w:pStyle w:val="PhDLegendaTabela"/>
              <w:cnfStyle w:val="100000000000" w:firstRow="1" w:lastRow="0" w:firstColumn="0" w:lastColumn="0" w:oddVBand="0" w:evenVBand="0" w:oddHBand="0" w:evenHBand="0" w:firstRowFirstColumn="0" w:firstRowLastColumn="0" w:lastRowFirstColumn="0" w:lastRowLastColumn="0"/>
            </w:pPr>
            <w:r>
              <w:t>6</w:t>
            </w:r>
          </w:p>
        </w:tc>
        <w:tc>
          <w:tcPr>
            <w:tcW w:w="548" w:type="dxa"/>
          </w:tcPr>
          <w:p w14:paraId="6B3CECDD" w14:textId="77777777" w:rsidR="00937937" w:rsidRDefault="00937937" w:rsidP="00937937">
            <w:pPr>
              <w:pStyle w:val="PhDLegendaTabela"/>
              <w:cnfStyle w:val="100000000000" w:firstRow="1" w:lastRow="0" w:firstColumn="0" w:lastColumn="0" w:oddVBand="0" w:evenVBand="0" w:oddHBand="0" w:evenHBand="0" w:firstRowFirstColumn="0" w:firstRowLastColumn="0" w:lastRowFirstColumn="0" w:lastRowLastColumn="0"/>
            </w:pPr>
            <w:r>
              <w:t>7</w:t>
            </w:r>
          </w:p>
        </w:tc>
        <w:tc>
          <w:tcPr>
            <w:tcW w:w="548" w:type="dxa"/>
          </w:tcPr>
          <w:p w14:paraId="1B57D851" w14:textId="77777777" w:rsidR="00937937" w:rsidRDefault="00937937" w:rsidP="00937937">
            <w:pPr>
              <w:pStyle w:val="PhDLegendaTabela"/>
              <w:cnfStyle w:val="100000000000" w:firstRow="1" w:lastRow="0" w:firstColumn="0" w:lastColumn="0" w:oddVBand="0" w:evenVBand="0" w:oddHBand="0" w:evenHBand="0" w:firstRowFirstColumn="0" w:firstRowLastColumn="0" w:lastRowFirstColumn="0" w:lastRowLastColumn="0"/>
            </w:pPr>
            <w:r>
              <w:t>8</w:t>
            </w:r>
          </w:p>
        </w:tc>
        <w:tc>
          <w:tcPr>
            <w:tcW w:w="548" w:type="dxa"/>
          </w:tcPr>
          <w:p w14:paraId="141262FC" w14:textId="77777777" w:rsidR="00937937" w:rsidRDefault="00937937" w:rsidP="00937937">
            <w:pPr>
              <w:pStyle w:val="PhDLegendaTabela"/>
              <w:cnfStyle w:val="100000000000" w:firstRow="1" w:lastRow="0" w:firstColumn="0" w:lastColumn="0" w:oddVBand="0" w:evenVBand="0" w:oddHBand="0" w:evenHBand="0" w:firstRowFirstColumn="0" w:firstRowLastColumn="0" w:lastRowFirstColumn="0" w:lastRowLastColumn="0"/>
            </w:pPr>
            <w:r>
              <w:t>9</w:t>
            </w:r>
          </w:p>
        </w:tc>
        <w:tc>
          <w:tcPr>
            <w:tcW w:w="548" w:type="dxa"/>
          </w:tcPr>
          <w:p w14:paraId="206C22EF" w14:textId="77777777" w:rsidR="00937937" w:rsidRDefault="00937937" w:rsidP="00937937">
            <w:pPr>
              <w:pStyle w:val="PhDLegendaTabela"/>
              <w:cnfStyle w:val="100000000000" w:firstRow="1" w:lastRow="0" w:firstColumn="0" w:lastColumn="0" w:oddVBand="0" w:evenVBand="0" w:oddHBand="0" w:evenHBand="0" w:firstRowFirstColumn="0" w:firstRowLastColumn="0" w:lastRowFirstColumn="0" w:lastRowLastColumn="0"/>
            </w:pPr>
            <w:r>
              <w:t>10</w:t>
            </w:r>
          </w:p>
        </w:tc>
        <w:tc>
          <w:tcPr>
            <w:tcW w:w="548" w:type="dxa"/>
          </w:tcPr>
          <w:p w14:paraId="6F84E5F1" w14:textId="77777777" w:rsidR="00937937" w:rsidRDefault="00937937" w:rsidP="00937937">
            <w:pPr>
              <w:pStyle w:val="PhDLegendaTabela"/>
              <w:cnfStyle w:val="100000000000" w:firstRow="1" w:lastRow="0" w:firstColumn="0" w:lastColumn="0" w:oddVBand="0" w:evenVBand="0" w:oddHBand="0" w:evenHBand="0" w:firstRowFirstColumn="0" w:firstRowLastColumn="0" w:lastRowFirstColumn="0" w:lastRowLastColumn="0"/>
            </w:pPr>
            <w:r>
              <w:t>11</w:t>
            </w:r>
          </w:p>
        </w:tc>
        <w:tc>
          <w:tcPr>
            <w:tcW w:w="548" w:type="dxa"/>
          </w:tcPr>
          <w:p w14:paraId="58763474" w14:textId="77777777" w:rsidR="00937937" w:rsidRDefault="00937937" w:rsidP="00937937">
            <w:pPr>
              <w:pStyle w:val="PhDLegendaTabela"/>
              <w:cnfStyle w:val="100000000000" w:firstRow="1" w:lastRow="0" w:firstColumn="0" w:lastColumn="0" w:oddVBand="0" w:evenVBand="0" w:oddHBand="0" w:evenHBand="0" w:firstRowFirstColumn="0" w:firstRowLastColumn="0" w:lastRowFirstColumn="0" w:lastRowLastColumn="0"/>
            </w:pPr>
            <w:r>
              <w:t>12</w:t>
            </w:r>
          </w:p>
        </w:tc>
        <w:tc>
          <w:tcPr>
            <w:tcW w:w="548" w:type="dxa"/>
          </w:tcPr>
          <w:p w14:paraId="49C7212E" w14:textId="77777777" w:rsidR="00937937" w:rsidRDefault="00937937" w:rsidP="00937937">
            <w:pPr>
              <w:pStyle w:val="PhDLegendaTabela"/>
              <w:cnfStyle w:val="100000000000" w:firstRow="1" w:lastRow="0" w:firstColumn="0" w:lastColumn="0" w:oddVBand="0" w:evenVBand="0" w:oddHBand="0" w:evenHBand="0" w:firstRowFirstColumn="0" w:firstRowLastColumn="0" w:lastRowFirstColumn="0" w:lastRowLastColumn="0"/>
            </w:pPr>
            <w:r>
              <w:t>13</w:t>
            </w:r>
          </w:p>
        </w:tc>
        <w:tc>
          <w:tcPr>
            <w:tcW w:w="548" w:type="dxa"/>
          </w:tcPr>
          <w:p w14:paraId="7750AFC8" w14:textId="77777777" w:rsidR="00937937" w:rsidRDefault="00937937" w:rsidP="00937937">
            <w:pPr>
              <w:pStyle w:val="PhDLegendaTabela"/>
              <w:cnfStyle w:val="100000000000" w:firstRow="1" w:lastRow="0" w:firstColumn="0" w:lastColumn="0" w:oddVBand="0" w:evenVBand="0" w:oddHBand="0" w:evenHBand="0" w:firstRowFirstColumn="0" w:firstRowLastColumn="0" w:lastRowFirstColumn="0" w:lastRowLastColumn="0"/>
            </w:pPr>
            <w:r>
              <w:t>14</w:t>
            </w:r>
          </w:p>
        </w:tc>
      </w:tr>
      <w:tr w:rsidR="00937937" w14:paraId="490C246F" w14:textId="77777777" w:rsidTr="008171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3" w:type="dxa"/>
          </w:tcPr>
          <w:p w14:paraId="2CB2F6D3" w14:textId="77777777" w:rsidR="00937937" w:rsidRPr="00572EE6" w:rsidRDefault="00937937" w:rsidP="00937937">
            <w:pPr>
              <w:pStyle w:val="PhDLegendaTabela"/>
              <w:rPr>
                <w:sz w:val="18"/>
                <w:szCs w:val="18"/>
              </w:rPr>
            </w:pPr>
            <w:r w:rsidRPr="00572EE6">
              <w:rPr>
                <w:sz w:val="18"/>
                <w:szCs w:val="18"/>
              </w:rPr>
              <w:t>APB1(108 MHz)</w:t>
            </w:r>
          </w:p>
        </w:tc>
        <w:tc>
          <w:tcPr>
            <w:tcW w:w="546" w:type="dxa"/>
          </w:tcPr>
          <w:p w14:paraId="68B3BD77" w14:textId="77777777" w:rsidR="00937937" w:rsidRDefault="00937937" w:rsidP="00937937">
            <w:pPr>
              <w:pStyle w:val="PhDLegendaTabela"/>
              <w:cnfStyle w:val="000000100000" w:firstRow="0" w:lastRow="0" w:firstColumn="0" w:lastColumn="0" w:oddVBand="0" w:evenVBand="0" w:oddHBand="1" w:evenHBand="0" w:firstRowFirstColumn="0" w:firstRowLastColumn="0" w:lastRowFirstColumn="0" w:lastRowLastColumn="0"/>
            </w:pPr>
          </w:p>
        </w:tc>
        <w:tc>
          <w:tcPr>
            <w:tcW w:w="546" w:type="dxa"/>
          </w:tcPr>
          <w:p w14:paraId="52785CA4" w14:textId="77777777" w:rsidR="00937937" w:rsidRDefault="00937937" w:rsidP="00937937">
            <w:pPr>
              <w:pStyle w:val="PhDLegendaTabela"/>
              <w:cnfStyle w:val="000000100000" w:firstRow="0" w:lastRow="0" w:firstColumn="0" w:lastColumn="0" w:oddVBand="0" w:evenVBand="0" w:oddHBand="1" w:evenHBand="0" w:firstRowFirstColumn="0" w:firstRowLastColumn="0" w:lastRowFirstColumn="0" w:lastRowLastColumn="0"/>
            </w:pPr>
            <w:r>
              <w:t>x</w:t>
            </w:r>
          </w:p>
        </w:tc>
        <w:tc>
          <w:tcPr>
            <w:tcW w:w="546" w:type="dxa"/>
          </w:tcPr>
          <w:p w14:paraId="6E86D452" w14:textId="77777777" w:rsidR="00937937" w:rsidRDefault="00937937" w:rsidP="00937937">
            <w:pPr>
              <w:pStyle w:val="PhDLegendaTabela"/>
              <w:cnfStyle w:val="000000100000" w:firstRow="0" w:lastRow="0" w:firstColumn="0" w:lastColumn="0" w:oddVBand="0" w:evenVBand="0" w:oddHBand="1" w:evenHBand="0" w:firstRowFirstColumn="0" w:firstRowLastColumn="0" w:lastRowFirstColumn="0" w:lastRowLastColumn="0"/>
            </w:pPr>
            <w:r>
              <w:t>x</w:t>
            </w:r>
          </w:p>
        </w:tc>
        <w:tc>
          <w:tcPr>
            <w:tcW w:w="547" w:type="dxa"/>
          </w:tcPr>
          <w:p w14:paraId="458C3856" w14:textId="77777777" w:rsidR="00937937" w:rsidRDefault="00937937" w:rsidP="00937937">
            <w:pPr>
              <w:pStyle w:val="PhDLegendaTabela"/>
              <w:cnfStyle w:val="000000100000" w:firstRow="0" w:lastRow="0" w:firstColumn="0" w:lastColumn="0" w:oddVBand="0" w:evenVBand="0" w:oddHBand="1" w:evenHBand="0" w:firstRowFirstColumn="0" w:firstRowLastColumn="0" w:lastRowFirstColumn="0" w:lastRowLastColumn="0"/>
            </w:pPr>
            <w:r>
              <w:t>x</w:t>
            </w:r>
          </w:p>
        </w:tc>
        <w:tc>
          <w:tcPr>
            <w:tcW w:w="547" w:type="dxa"/>
          </w:tcPr>
          <w:p w14:paraId="2F5A2079" w14:textId="77777777" w:rsidR="00937937" w:rsidRDefault="00937937" w:rsidP="00937937">
            <w:pPr>
              <w:pStyle w:val="PhDLegendaTabela"/>
              <w:cnfStyle w:val="000000100000" w:firstRow="0" w:lastRow="0" w:firstColumn="0" w:lastColumn="0" w:oddVBand="0" w:evenVBand="0" w:oddHBand="1" w:evenHBand="0" w:firstRowFirstColumn="0" w:firstRowLastColumn="0" w:lastRowFirstColumn="0" w:lastRowLastColumn="0"/>
            </w:pPr>
            <w:r>
              <w:t>x</w:t>
            </w:r>
          </w:p>
        </w:tc>
        <w:tc>
          <w:tcPr>
            <w:tcW w:w="548" w:type="dxa"/>
          </w:tcPr>
          <w:p w14:paraId="2F9C84A5" w14:textId="77777777" w:rsidR="00937937" w:rsidRDefault="00937937" w:rsidP="00937937">
            <w:pPr>
              <w:pStyle w:val="PhDLegendaTabela"/>
              <w:cnfStyle w:val="000000100000" w:firstRow="0" w:lastRow="0" w:firstColumn="0" w:lastColumn="0" w:oddVBand="0" w:evenVBand="0" w:oddHBand="1" w:evenHBand="0" w:firstRowFirstColumn="0" w:firstRowLastColumn="0" w:lastRowFirstColumn="0" w:lastRowLastColumn="0"/>
            </w:pPr>
            <w:r>
              <w:t>x</w:t>
            </w:r>
          </w:p>
        </w:tc>
        <w:tc>
          <w:tcPr>
            <w:tcW w:w="548" w:type="dxa"/>
          </w:tcPr>
          <w:p w14:paraId="22997ABF" w14:textId="77777777" w:rsidR="00937937" w:rsidRDefault="00937937" w:rsidP="00937937">
            <w:pPr>
              <w:pStyle w:val="PhDLegendaTabela"/>
              <w:cnfStyle w:val="000000100000" w:firstRow="0" w:lastRow="0" w:firstColumn="0" w:lastColumn="0" w:oddVBand="0" w:evenVBand="0" w:oddHBand="1" w:evenHBand="0" w:firstRowFirstColumn="0" w:firstRowLastColumn="0" w:lastRowFirstColumn="0" w:lastRowLastColumn="0"/>
            </w:pPr>
            <w:r>
              <w:t>x</w:t>
            </w:r>
          </w:p>
        </w:tc>
        <w:tc>
          <w:tcPr>
            <w:tcW w:w="548" w:type="dxa"/>
          </w:tcPr>
          <w:p w14:paraId="7506ABD4" w14:textId="77777777" w:rsidR="00937937" w:rsidRDefault="00937937" w:rsidP="00937937">
            <w:pPr>
              <w:pStyle w:val="PhDLegendaTabela"/>
              <w:cnfStyle w:val="000000100000" w:firstRow="0" w:lastRow="0" w:firstColumn="0" w:lastColumn="0" w:oddVBand="0" w:evenVBand="0" w:oddHBand="1" w:evenHBand="0" w:firstRowFirstColumn="0" w:firstRowLastColumn="0" w:lastRowFirstColumn="0" w:lastRowLastColumn="0"/>
            </w:pPr>
          </w:p>
        </w:tc>
        <w:tc>
          <w:tcPr>
            <w:tcW w:w="548" w:type="dxa"/>
          </w:tcPr>
          <w:p w14:paraId="1BFAD7EF" w14:textId="77777777" w:rsidR="00937937" w:rsidRDefault="00937937" w:rsidP="00937937">
            <w:pPr>
              <w:pStyle w:val="PhDLegendaTabela"/>
              <w:cnfStyle w:val="000000100000" w:firstRow="0" w:lastRow="0" w:firstColumn="0" w:lastColumn="0" w:oddVBand="0" w:evenVBand="0" w:oddHBand="1" w:evenHBand="0" w:firstRowFirstColumn="0" w:firstRowLastColumn="0" w:lastRowFirstColumn="0" w:lastRowLastColumn="0"/>
            </w:pPr>
          </w:p>
        </w:tc>
        <w:tc>
          <w:tcPr>
            <w:tcW w:w="548" w:type="dxa"/>
          </w:tcPr>
          <w:p w14:paraId="013A9F4E" w14:textId="77777777" w:rsidR="00937937" w:rsidRDefault="00937937" w:rsidP="00937937">
            <w:pPr>
              <w:pStyle w:val="PhDLegendaTabela"/>
              <w:cnfStyle w:val="000000100000" w:firstRow="0" w:lastRow="0" w:firstColumn="0" w:lastColumn="0" w:oddVBand="0" w:evenVBand="0" w:oddHBand="1" w:evenHBand="0" w:firstRowFirstColumn="0" w:firstRowLastColumn="0" w:lastRowFirstColumn="0" w:lastRowLastColumn="0"/>
            </w:pPr>
          </w:p>
        </w:tc>
        <w:tc>
          <w:tcPr>
            <w:tcW w:w="548" w:type="dxa"/>
          </w:tcPr>
          <w:p w14:paraId="40FE1EA5" w14:textId="77777777" w:rsidR="00937937" w:rsidRDefault="00937937" w:rsidP="00937937">
            <w:pPr>
              <w:pStyle w:val="PhDLegendaTabela"/>
              <w:cnfStyle w:val="000000100000" w:firstRow="0" w:lastRow="0" w:firstColumn="0" w:lastColumn="0" w:oddVBand="0" w:evenVBand="0" w:oddHBand="1" w:evenHBand="0" w:firstRowFirstColumn="0" w:firstRowLastColumn="0" w:lastRowFirstColumn="0" w:lastRowLastColumn="0"/>
            </w:pPr>
          </w:p>
        </w:tc>
        <w:tc>
          <w:tcPr>
            <w:tcW w:w="548" w:type="dxa"/>
          </w:tcPr>
          <w:p w14:paraId="6FEA7954" w14:textId="77777777" w:rsidR="00937937" w:rsidRDefault="00937937" w:rsidP="00937937">
            <w:pPr>
              <w:pStyle w:val="PhDLegendaTabela"/>
              <w:cnfStyle w:val="000000100000" w:firstRow="0" w:lastRow="0" w:firstColumn="0" w:lastColumn="0" w:oddVBand="0" w:evenVBand="0" w:oddHBand="1" w:evenHBand="0" w:firstRowFirstColumn="0" w:firstRowLastColumn="0" w:lastRowFirstColumn="0" w:lastRowLastColumn="0"/>
            </w:pPr>
            <w:r>
              <w:t>x</w:t>
            </w:r>
          </w:p>
        </w:tc>
        <w:tc>
          <w:tcPr>
            <w:tcW w:w="548" w:type="dxa"/>
          </w:tcPr>
          <w:p w14:paraId="113D8B92" w14:textId="77777777" w:rsidR="00937937" w:rsidRDefault="00937937" w:rsidP="00937937">
            <w:pPr>
              <w:pStyle w:val="PhDLegendaTabela"/>
              <w:cnfStyle w:val="000000100000" w:firstRow="0" w:lastRow="0" w:firstColumn="0" w:lastColumn="0" w:oddVBand="0" w:evenVBand="0" w:oddHBand="1" w:evenHBand="0" w:firstRowFirstColumn="0" w:firstRowLastColumn="0" w:lastRowFirstColumn="0" w:lastRowLastColumn="0"/>
            </w:pPr>
            <w:r>
              <w:t>x</w:t>
            </w:r>
          </w:p>
        </w:tc>
        <w:tc>
          <w:tcPr>
            <w:tcW w:w="548" w:type="dxa"/>
          </w:tcPr>
          <w:p w14:paraId="012023DA" w14:textId="77777777" w:rsidR="00937937" w:rsidRDefault="00937937" w:rsidP="00937937">
            <w:pPr>
              <w:pStyle w:val="PhDLegendaTabela"/>
              <w:cnfStyle w:val="000000100000" w:firstRow="0" w:lastRow="0" w:firstColumn="0" w:lastColumn="0" w:oddVBand="0" w:evenVBand="0" w:oddHBand="1" w:evenHBand="0" w:firstRowFirstColumn="0" w:firstRowLastColumn="0" w:lastRowFirstColumn="0" w:lastRowLastColumn="0"/>
            </w:pPr>
            <w:r>
              <w:t>x</w:t>
            </w:r>
          </w:p>
        </w:tc>
      </w:tr>
      <w:tr w:rsidR="00937937" w14:paraId="00AB89ED" w14:textId="77777777" w:rsidTr="00817132">
        <w:tc>
          <w:tcPr>
            <w:cnfStyle w:val="001000000000" w:firstRow="0" w:lastRow="0" w:firstColumn="1" w:lastColumn="0" w:oddVBand="0" w:evenVBand="0" w:oddHBand="0" w:evenHBand="0" w:firstRowFirstColumn="0" w:firstRowLastColumn="0" w:lastRowFirstColumn="0" w:lastRowLastColumn="0"/>
            <w:tcW w:w="893" w:type="dxa"/>
          </w:tcPr>
          <w:p w14:paraId="71DE7FAD" w14:textId="77777777" w:rsidR="00937937" w:rsidRPr="00572EE6" w:rsidRDefault="00937937" w:rsidP="00937937">
            <w:pPr>
              <w:pStyle w:val="PhDLegendaTabela"/>
              <w:rPr>
                <w:sz w:val="18"/>
                <w:szCs w:val="18"/>
              </w:rPr>
            </w:pPr>
            <w:r w:rsidRPr="00572EE6">
              <w:rPr>
                <w:sz w:val="18"/>
                <w:szCs w:val="18"/>
              </w:rPr>
              <w:t>APB2(216 MHz)</w:t>
            </w:r>
          </w:p>
        </w:tc>
        <w:tc>
          <w:tcPr>
            <w:tcW w:w="546" w:type="dxa"/>
          </w:tcPr>
          <w:p w14:paraId="7FD514D8" w14:textId="77777777" w:rsidR="00937937" w:rsidRDefault="00937937" w:rsidP="00937937">
            <w:pPr>
              <w:pStyle w:val="PhDLegendaTabela"/>
              <w:cnfStyle w:val="000000000000" w:firstRow="0" w:lastRow="0" w:firstColumn="0" w:lastColumn="0" w:oddVBand="0" w:evenVBand="0" w:oddHBand="0" w:evenHBand="0" w:firstRowFirstColumn="0" w:firstRowLastColumn="0" w:lastRowFirstColumn="0" w:lastRowLastColumn="0"/>
            </w:pPr>
            <w:r>
              <w:t>x</w:t>
            </w:r>
          </w:p>
        </w:tc>
        <w:tc>
          <w:tcPr>
            <w:tcW w:w="546" w:type="dxa"/>
          </w:tcPr>
          <w:p w14:paraId="2C8D8C32" w14:textId="77777777" w:rsidR="00937937" w:rsidRDefault="00937937" w:rsidP="00937937">
            <w:pPr>
              <w:pStyle w:val="PhDLegendaTabela"/>
              <w:cnfStyle w:val="000000000000" w:firstRow="0" w:lastRow="0" w:firstColumn="0" w:lastColumn="0" w:oddVBand="0" w:evenVBand="0" w:oddHBand="0" w:evenHBand="0" w:firstRowFirstColumn="0" w:firstRowLastColumn="0" w:lastRowFirstColumn="0" w:lastRowLastColumn="0"/>
            </w:pPr>
          </w:p>
        </w:tc>
        <w:tc>
          <w:tcPr>
            <w:tcW w:w="546" w:type="dxa"/>
          </w:tcPr>
          <w:p w14:paraId="4D481907" w14:textId="77777777" w:rsidR="00937937" w:rsidRDefault="00937937" w:rsidP="00937937">
            <w:pPr>
              <w:pStyle w:val="PhDLegendaTabela"/>
              <w:cnfStyle w:val="000000000000" w:firstRow="0" w:lastRow="0" w:firstColumn="0" w:lastColumn="0" w:oddVBand="0" w:evenVBand="0" w:oddHBand="0" w:evenHBand="0" w:firstRowFirstColumn="0" w:firstRowLastColumn="0" w:lastRowFirstColumn="0" w:lastRowLastColumn="0"/>
            </w:pPr>
          </w:p>
        </w:tc>
        <w:tc>
          <w:tcPr>
            <w:tcW w:w="547" w:type="dxa"/>
          </w:tcPr>
          <w:p w14:paraId="61F50A97" w14:textId="77777777" w:rsidR="00937937" w:rsidRDefault="00937937" w:rsidP="00937937">
            <w:pPr>
              <w:pStyle w:val="PhDLegendaTabela"/>
              <w:cnfStyle w:val="000000000000" w:firstRow="0" w:lastRow="0" w:firstColumn="0" w:lastColumn="0" w:oddVBand="0" w:evenVBand="0" w:oddHBand="0" w:evenHBand="0" w:firstRowFirstColumn="0" w:firstRowLastColumn="0" w:lastRowFirstColumn="0" w:lastRowLastColumn="0"/>
            </w:pPr>
          </w:p>
        </w:tc>
        <w:tc>
          <w:tcPr>
            <w:tcW w:w="547" w:type="dxa"/>
          </w:tcPr>
          <w:p w14:paraId="10A43606" w14:textId="77777777" w:rsidR="00937937" w:rsidRDefault="00937937" w:rsidP="00937937">
            <w:pPr>
              <w:pStyle w:val="PhDLegendaTabela"/>
              <w:cnfStyle w:val="000000000000" w:firstRow="0" w:lastRow="0" w:firstColumn="0" w:lastColumn="0" w:oddVBand="0" w:evenVBand="0" w:oddHBand="0" w:evenHBand="0" w:firstRowFirstColumn="0" w:firstRowLastColumn="0" w:lastRowFirstColumn="0" w:lastRowLastColumn="0"/>
            </w:pPr>
          </w:p>
        </w:tc>
        <w:tc>
          <w:tcPr>
            <w:tcW w:w="548" w:type="dxa"/>
          </w:tcPr>
          <w:p w14:paraId="06B93EA1" w14:textId="77777777" w:rsidR="00937937" w:rsidRDefault="00937937" w:rsidP="00937937">
            <w:pPr>
              <w:pStyle w:val="PhDLegendaTabela"/>
              <w:cnfStyle w:val="000000000000" w:firstRow="0" w:lastRow="0" w:firstColumn="0" w:lastColumn="0" w:oddVBand="0" w:evenVBand="0" w:oddHBand="0" w:evenHBand="0" w:firstRowFirstColumn="0" w:firstRowLastColumn="0" w:lastRowFirstColumn="0" w:lastRowLastColumn="0"/>
            </w:pPr>
          </w:p>
        </w:tc>
        <w:tc>
          <w:tcPr>
            <w:tcW w:w="548" w:type="dxa"/>
          </w:tcPr>
          <w:p w14:paraId="0BA44DAE" w14:textId="77777777" w:rsidR="00937937" w:rsidRDefault="00937937" w:rsidP="00937937">
            <w:pPr>
              <w:pStyle w:val="PhDLegendaTabela"/>
              <w:cnfStyle w:val="000000000000" w:firstRow="0" w:lastRow="0" w:firstColumn="0" w:lastColumn="0" w:oddVBand="0" w:evenVBand="0" w:oddHBand="0" w:evenHBand="0" w:firstRowFirstColumn="0" w:firstRowLastColumn="0" w:lastRowFirstColumn="0" w:lastRowLastColumn="0"/>
            </w:pPr>
          </w:p>
        </w:tc>
        <w:tc>
          <w:tcPr>
            <w:tcW w:w="548" w:type="dxa"/>
          </w:tcPr>
          <w:p w14:paraId="3944BF9D" w14:textId="77777777" w:rsidR="00937937" w:rsidRDefault="00937937" w:rsidP="00937937">
            <w:pPr>
              <w:pStyle w:val="PhDLegendaTabela"/>
              <w:cnfStyle w:val="000000000000" w:firstRow="0" w:lastRow="0" w:firstColumn="0" w:lastColumn="0" w:oddVBand="0" w:evenVBand="0" w:oddHBand="0" w:evenHBand="0" w:firstRowFirstColumn="0" w:firstRowLastColumn="0" w:lastRowFirstColumn="0" w:lastRowLastColumn="0"/>
            </w:pPr>
            <w:r>
              <w:t>x</w:t>
            </w:r>
          </w:p>
        </w:tc>
        <w:tc>
          <w:tcPr>
            <w:tcW w:w="548" w:type="dxa"/>
          </w:tcPr>
          <w:p w14:paraId="1D77B4BE" w14:textId="77777777" w:rsidR="00937937" w:rsidRDefault="00937937" w:rsidP="00937937">
            <w:pPr>
              <w:pStyle w:val="PhDLegendaTabela"/>
              <w:cnfStyle w:val="000000000000" w:firstRow="0" w:lastRow="0" w:firstColumn="0" w:lastColumn="0" w:oddVBand="0" w:evenVBand="0" w:oddHBand="0" w:evenHBand="0" w:firstRowFirstColumn="0" w:firstRowLastColumn="0" w:lastRowFirstColumn="0" w:lastRowLastColumn="0"/>
            </w:pPr>
            <w:r>
              <w:t>x</w:t>
            </w:r>
          </w:p>
        </w:tc>
        <w:tc>
          <w:tcPr>
            <w:tcW w:w="548" w:type="dxa"/>
          </w:tcPr>
          <w:p w14:paraId="145D942C" w14:textId="77777777" w:rsidR="00937937" w:rsidRDefault="00937937" w:rsidP="00937937">
            <w:pPr>
              <w:pStyle w:val="PhDLegendaTabela"/>
              <w:cnfStyle w:val="000000000000" w:firstRow="0" w:lastRow="0" w:firstColumn="0" w:lastColumn="0" w:oddVBand="0" w:evenVBand="0" w:oddHBand="0" w:evenHBand="0" w:firstRowFirstColumn="0" w:firstRowLastColumn="0" w:lastRowFirstColumn="0" w:lastRowLastColumn="0"/>
            </w:pPr>
            <w:r>
              <w:t>x</w:t>
            </w:r>
          </w:p>
        </w:tc>
        <w:tc>
          <w:tcPr>
            <w:tcW w:w="548" w:type="dxa"/>
          </w:tcPr>
          <w:p w14:paraId="650A29D5" w14:textId="77777777" w:rsidR="00937937" w:rsidRDefault="00937937" w:rsidP="00937937">
            <w:pPr>
              <w:pStyle w:val="PhDLegendaTabela"/>
              <w:cnfStyle w:val="000000000000" w:firstRow="0" w:lastRow="0" w:firstColumn="0" w:lastColumn="0" w:oddVBand="0" w:evenVBand="0" w:oddHBand="0" w:evenHBand="0" w:firstRowFirstColumn="0" w:firstRowLastColumn="0" w:lastRowFirstColumn="0" w:lastRowLastColumn="0"/>
            </w:pPr>
            <w:r>
              <w:t>x</w:t>
            </w:r>
          </w:p>
        </w:tc>
        <w:tc>
          <w:tcPr>
            <w:tcW w:w="548" w:type="dxa"/>
          </w:tcPr>
          <w:p w14:paraId="51F3C604" w14:textId="77777777" w:rsidR="00937937" w:rsidRDefault="00937937" w:rsidP="00937937">
            <w:pPr>
              <w:pStyle w:val="PhDLegendaTabela"/>
              <w:cnfStyle w:val="000000000000" w:firstRow="0" w:lastRow="0" w:firstColumn="0" w:lastColumn="0" w:oddVBand="0" w:evenVBand="0" w:oddHBand="0" w:evenHBand="0" w:firstRowFirstColumn="0" w:firstRowLastColumn="0" w:lastRowFirstColumn="0" w:lastRowLastColumn="0"/>
            </w:pPr>
          </w:p>
        </w:tc>
        <w:tc>
          <w:tcPr>
            <w:tcW w:w="548" w:type="dxa"/>
          </w:tcPr>
          <w:p w14:paraId="1000680A" w14:textId="77777777" w:rsidR="00937937" w:rsidRDefault="00937937" w:rsidP="00937937">
            <w:pPr>
              <w:pStyle w:val="PhDLegendaTabela"/>
              <w:cnfStyle w:val="000000000000" w:firstRow="0" w:lastRow="0" w:firstColumn="0" w:lastColumn="0" w:oddVBand="0" w:evenVBand="0" w:oddHBand="0" w:evenHBand="0" w:firstRowFirstColumn="0" w:firstRowLastColumn="0" w:lastRowFirstColumn="0" w:lastRowLastColumn="0"/>
            </w:pPr>
          </w:p>
        </w:tc>
        <w:tc>
          <w:tcPr>
            <w:tcW w:w="548" w:type="dxa"/>
          </w:tcPr>
          <w:p w14:paraId="7AA40046" w14:textId="77777777" w:rsidR="00937937" w:rsidRDefault="00937937" w:rsidP="00937937">
            <w:pPr>
              <w:pStyle w:val="PhDLegendaTabela"/>
              <w:cnfStyle w:val="000000000000" w:firstRow="0" w:lastRow="0" w:firstColumn="0" w:lastColumn="0" w:oddVBand="0" w:evenVBand="0" w:oddHBand="0" w:evenHBand="0" w:firstRowFirstColumn="0" w:firstRowLastColumn="0" w:lastRowFirstColumn="0" w:lastRowLastColumn="0"/>
            </w:pPr>
          </w:p>
        </w:tc>
      </w:tr>
    </w:tbl>
    <w:p w14:paraId="03378104" w14:textId="2832EFC4" w:rsidR="00937937" w:rsidRDefault="00937937" w:rsidP="000A06E2">
      <w:pPr>
        <w:pStyle w:val="PhDCorpo"/>
        <w:spacing w:before="240"/>
      </w:pPr>
      <w:r>
        <w:tab/>
        <w:t xml:space="preserve">Para configurar o </w:t>
      </w:r>
      <w:r w:rsidRPr="0002129B">
        <w:rPr>
          <w:i/>
          <w:iCs/>
        </w:rPr>
        <w:t>timer</w:t>
      </w:r>
      <w:r>
        <w:t xml:space="preserve"> com a frequência desejada é necessário configurar os valores de </w:t>
      </w:r>
      <w:proofErr w:type="spellStart"/>
      <w:r w:rsidRPr="00E20C8D">
        <w:rPr>
          <w:rStyle w:val="PhDInglsCarter"/>
          <w:lang w:val="pt-PT"/>
        </w:rPr>
        <w:t>prescaler</w:t>
      </w:r>
      <w:proofErr w:type="spellEnd"/>
      <w:r>
        <w:t xml:space="preserve"> de </w:t>
      </w:r>
      <w:proofErr w:type="spellStart"/>
      <w:r w:rsidRPr="00E20C8D">
        <w:rPr>
          <w:rStyle w:val="PhDInglsCarter"/>
          <w:lang w:val="pt-PT"/>
        </w:rPr>
        <w:t>preload</w:t>
      </w:r>
      <w:proofErr w:type="spellEnd"/>
      <w:r w:rsidR="00F17875">
        <w:t xml:space="preserve"> fazendo uso d</w:t>
      </w:r>
      <w:r>
        <w:t>a</w:t>
      </w:r>
      <w:r w:rsidR="00534766">
        <w:t xml:space="preserve"> equação</w:t>
      </w:r>
      <w:r>
        <w:t xml:space="preserve"> </w:t>
      </w:r>
      <w:r w:rsidR="003F0510">
        <w:fldChar w:fldCharType="begin"/>
      </w:r>
      <w:r w:rsidR="003F0510">
        <w:instrText xml:space="preserve"> REF _Ref63607414 \h </w:instrText>
      </w:r>
      <w:r w:rsidR="003F0510">
        <w:fldChar w:fldCharType="separate"/>
      </w:r>
      <w:r w:rsidR="00D649F9" w:rsidRPr="00B66544">
        <w:t>(</w:t>
      </w:r>
      <w:r w:rsidR="00D649F9">
        <w:rPr>
          <w:noProof/>
        </w:rPr>
        <w:t>3</w:t>
      </w:r>
      <w:r w:rsidR="00D649F9" w:rsidRPr="00B66544">
        <w:t>.</w:t>
      </w:r>
      <w:r w:rsidR="00D649F9">
        <w:rPr>
          <w:noProof/>
        </w:rPr>
        <w:t>1</w:t>
      </w:r>
      <w:r w:rsidR="00D649F9" w:rsidRPr="00B66544">
        <w:t>)</w:t>
      </w:r>
      <w:r w:rsidR="003F0510">
        <w:fldChar w:fldCharType="end"/>
      </w:r>
      <w:r>
        <w:t xml:space="preserve">. </w:t>
      </w:r>
    </w:p>
    <w:tbl>
      <w:tblPr>
        <w:tblStyle w:val="TabelacomGrelha"/>
        <w:tblW w:w="90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
        <w:gridCol w:w="7370"/>
        <w:gridCol w:w="850"/>
      </w:tblGrid>
      <w:tr w:rsidR="00937937" w:rsidRPr="00B66544" w14:paraId="0D8F54A7" w14:textId="77777777" w:rsidTr="00CD2B0F">
        <w:tc>
          <w:tcPr>
            <w:tcW w:w="850" w:type="dxa"/>
            <w:vAlign w:val="center"/>
          </w:tcPr>
          <w:p w14:paraId="035D1660" w14:textId="77777777" w:rsidR="00937937" w:rsidRPr="00B66544" w:rsidRDefault="00937937" w:rsidP="00937937">
            <w:pPr>
              <w:pStyle w:val="PhDCorpo"/>
            </w:pPr>
          </w:p>
        </w:tc>
        <w:tc>
          <w:tcPr>
            <w:tcW w:w="7370" w:type="dxa"/>
            <w:vAlign w:val="center"/>
          </w:tcPr>
          <w:p w14:paraId="253022E4" w14:textId="77777777" w:rsidR="00937937" w:rsidRPr="00B66544" w:rsidRDefault="00937937" w:rsidP="00937937">
            <w:pPr>
              <w:pStyle w:val="PhDCorpo"/>
            </w:pPr>
            <m:oMathPara>
              <m:oMath>
                <m:r>
                  <w:rPr>
                    <w:rFonts w:ascii="Cambria Math" w:hAnsi="Cambria Math"/>
                  </w:rPr>
                  <m:t xml:space="preserve">UpdateEvent= </m:t>
                </m:r>
                <m:f>
                  <m:fPr>
                    <m:ctrlPr>
                      <w:rPr>
                        <w:rFonts w:ascii="Cambria Math" w:hAnsi="Cambria Math"/>
                        <w:i/>
                      </w:rPr>
                    </m:ctrlPr>
                  </m:fPr>
                  <m:num>
                    <m:r>
                      <w:rPr>
                        <w:rFonts w:ascii="Cambria Math" w:hAnsi="Cambria Math"/>
                      </w:rPr>
                      <m:t>Time</m:t>
                    </m:r>
                    <m:sSub>
                      <m:sSubPr>
                        <m:ctrlPr>
                          <w:rPr>
                            <w:rFonts w:ascii="Cambria Math" w:hAnsi="Cambria Math"/>
                            <w:i/>
                          </w:rPr>
                        </m:ctrlPr>
                      </m:sSubPr>
                      <m:e>
                        <m:r>
                          <w:rPr>
                            <w:rFonts w:ascii="Cambria Math" w:hAnsi="Cambria Math"/>
                          </w:rPr>
                          <m:t>r</m:t>
                        </m:r>
                      </m:e>
                      <m:sub>
                        <m:r>
                          <w:rPr>
                            <w:rFonts w:ascii="Cambria Math" w:hAnsi="Cambria Math"/>
                          </w:rPr>
                          <m:t>clock</m:t>
                        </m:r>
                      </m:sub>
                    </m:sSub>
                  </m:num>
                  <m:den>
                    <m:r>
                      <w:rPr>
                        <w:rFonts w:ascii="Cambria Math" w:hAnsi="Cambria Math"/>
                      </w:rPr>
                      <m:t>(Prescaler+1)(Period+1)</m:t>
                    </m:r>
                  </m:den>
                </m:f>
              </m:oMath>
            </m:oMathPara>
          </w:p>
        </w:tc>
        <w:tc>
          <w:tcPr>
            <w:tcW w:w="850" w:type="dxa"/>
            <w:vAlign w:val="center"/>
          </w:tcPr>
          <w:p w14:paraId="42B75046" w14:textId="26FE8A18" w:rsidR="00937937" w:rsidRPr="00B66544" w:rsidRDefault="00937937" w:rsidP="00937937">
            <w:pPr>
              <w:pStyle w:val="PhDCorpo"/>
            </w:pPr>
            <w:bookmarkStart w:id="92" w:name="_Ref63607109"/>
            <w:bookmarkStart w:id="93" w:name="_Ref63607414"/>
            <w:r w:rsidRPr="00B66544">
              <w:t>(</w:t>
            </w:r>
            <w:r w:rsidR="003D34D0">
              <w:fldChar w:fldCharType="begin"/>
            </w:r>
            <w:r w:rsidR="003D34D0">
              <w:instrText xml:space="preserve"> STYLEREF 1 \s </w:instrText>
            </w:r>
            <w:r w:rsidR="003D34D0">
              <w:fldChar w:fldCharType="separate"/>
            </w:r>
            <w:r w:rsidR="00D649F9">
              <w:rPr>
                <w:noProof/>
              </w:rPr>
              <w:t>3</w:t>
            </w:r>
            <w:r w:rsidR="003D34D0">
              <w:rPr>
                <w:noProof/>
              </w:rPr>
              <w:fldChar w:fldCharType="end"/>
            </w:r>
            <w:r w:rsidRPr="00B66544">
              <w:t>.</w:t>
            </w:r>
            <w:r w:rsidR="003D34D0">
              <w:fldChar w:fldCharType="begin"/>
            </w:r>
            <w:r w:rsidR="003D34D0">
              <w:instrText xml:space="preserve"> SEQ Equação \* ARABIC \s 1 </w:instrText>
            </w:r>
            <w:r w:rsidR="003D34D0">
              <w:fldChar w:fldCharType="separate"/>
            </w:r>
            <w:r w:rsidR="00D649F9">
              <w:rPr>
                <w:noProof/>
              </w:rPr>
              <w:t>1</w:t>
            </w:r>
            <w:r w:rsidR="003D34D0">
              <w:rPr>
                <w:noProof/>
              </w:rPr>
              <w:fldChar w:fldCharType="end"/>
            </w:r>
            <w:bookmarkStart w:id="94" w:name="_Ref74919170"/>
            <w:bookmarkEnd w:id="92"/>
            <w:r w:rsidRPr="00B66544">
              <w:t>)</w:t>
            </w:r>
            <w:bookmarkEnd w:id="93"/>
            <w:bookmarkEnd w:id="94"/>
          </w:p>
        </w:tc>
      </w:tr>
    </w:tbl>
    <w:p w14:paraId="45AA2432" w14:textId="4E339730" w:rsidR="004D4545" w:rsidRPr="004D4545" w:rsidRDefault="009916E3" w:rsidP="000A06E2">
      <w:pPr>
        <w:pStyle w:val="PhDCorpoTextoDepoisTabela"/>
        <w:spacing w:before="0" w:after="0"/>
      </w:pPr>
      <w:r>
        <w:tab/>
      </w:r>
      <w:r w:rsidR="0029301C">
        <w:t xml:space="preserve">Neste projeto, forem usados quatro </w:t>
      </w:r>
      <w:r w:rsidR="0029301C">
        <w:rPr>
          <w:i/>
          <w:iCs/>
        </w:rPr>
        <w:t xml:space="preserve">timers </w:t>
      </w:r>
      <w:r w:rsidR="0029301C">
        <w:t xml:space="preserve">para aplicações distintas. </w:t>
      </w:r>
      <w:r w:rsidR="00894057">
        <w:t xml:space="preserve">Para controlo dos </w:t>
      </w:r>
      <w:proofErr w:type="spellStart"/>
      <w:r w:rsidR="00894057" w:rsidRPr="00E20C8D">
        <w:rPr>
          <w:rStyle w:val="PhDInglsCarter"/>
          <w:lang w:val="pt-PT"/>
        </w:rPr>
        <w:t>timeouts</w:t>
      </w:r>
      <w:proofErr w:type="spellEnd"/>
      <w:r w:rsidR="00894057">
        <w:rPr>
          <w:i/>
          <w:iCs/>
        </w:rPr>
        <w:t xml:space="preserve"> </w:t>
      </w:r>
      <w:r w:rsidR="00894057">
        <w:t xml:space="preserve">que podem ocorrer durante o tempo de operação do DWR, do período de amostragem do algoritmo </w:t>
      </w:r>
      <w:r w:rsidR="00D769AB">
        <w:t>Proporcional Integrativo Derivativo (</w:t>
      </w:r>
      <w:r w:rsidR="00894057">
        <w:t>PID</w:t>
      </w:r>
      <w:r w:rsidR="00D769AB">
        <w:t>)</w:t>
      </w:r>
      <w:r w:rsidR="00894057">
        <w:t xml:space="preserve">, sensor de obstáculos e do </w:t>
      </w:r>
      <w:proofErr w:type="spellStart"/>
      <w:r w:rsidR="00894057" w:rsidRPr="00E20C8D">
        <w:rPr>
          <w:rStyle w:val="PhDInglsCarter"/>
          <w:lang w:val="pt-PT"/>
        </w:rPr>
        <w:t>debounce</w:t>
      </w:r>
      <w:proofErr w:type="spellEnd"/>
      <w:r w:rsidR="00894057">
        <w:t xml:space="preserve"> apenas </w:t>
      </w:r>
      <w:r w:rsidR="000A06E2">
        <w:t>é</w:t>
      </w:r>
      <w:r w:rsidR="00894057">
        <w:t xml:space="preserve"> necessário um </w:t>
      </w:r>
      <w:r w:rsidR="00894057">
        <w:rPr>
          <w:i/>
          <w:iCs/>
        </w:rPr>
        <w:t xml:space="preserve">timer </w:t>
      </w:r>
      <w:r w:rsidR="00894057">
        <w:t xml:space="preserve">que despolete uma interrupção ao fim de um determinado período de tempo, ou seja, um </w:t>
      </w:r>
      <w:r w:rsidR="00894057">
        <w:rPr>
          <w:i/>
          <w:iCs/>
        </w:rPr>
        <w:t xml:space="preserve">timer </w:t>
      </w:r>
      <w:r w:rsidR="00894057">
        <w:t>básico. Para o período de amostragem do algoritmo PID e</w:t>
      </w:r>
      <w:r w:rsidR="00FA5A5E">
        <w:t xml:space="preserve"> do</w:t>
      </w:r>
      <w:r w:rsidR="00894057">
        <w:t xml:space="preserve"> sensor de obstáculos utilizou-se o mesmo </w:t>
      </w:r>
      <w:r w:rsidR="00894057">
        <w:rPr>
          <w:i/>
          <w:iCs/>
        </w:rPr>
        <w:t>timer</w:t>
      </w:r>
      <w:r>
        <w:t xml:space="preserve">, </w:t>
      </w:r>
      <w:r w:rsidR="00894057">
        <w:t xml:space="preserve">TIM6, com uma base de tempo </w:t>
      </w:r>
      <w:r w:rsidR="000A06E2">
        <w:t xml:space="preserve">de </w:t>
      </w:r>
      <w:r w:rsidR="00894057">
        <w:t>10</w:t>
      </w:r>
      <w:r w:rsidR="00FA5A5E">
        <w:t> </w:t>
      </w:r>
      <w:r w:rsidR="00894057">
        <w:t xml:space="preserve">ms. Para </w:t>
      </w:r>
      <w:r>
        <w:t xml:space="preserve">o </w:t>
      </w:r>
      <w:proofErr w:type="spellStart"/>
      <w:r w:rsidRPr="00E20C8D">
        <w:rPr>
          <w:rStyle w:val="PhDInglsCarter"/>
          <w:lang w:val="pt-PT"/>
        </w:rPr>
        <w:t>debounce</w:t>
      </w:r>
      <w:proofErr w:type="spellEnd"/>
      <w:r>
        <w:rPr>
          <w:i/>
          <w:iCs/>
        </w:rPr>
        <w:t xml:space="preserve"> </w:t>
      </w:r>
      <w:r>
        <w:t>do botão</w:t>
      </w:r>
      <w:r w:rsidR="00FA5A5E">
        <w:t>, usou-se</w:t>
      </w:r>
      <w:r>
        <w:t xml:space="preserve"> o TIM7 com uma base de tempo de 50 ms. Como o microcontrolador apenas possui dois </w:t>
      </w:r>
      <w:r>
        <w:rPr>
          <w:i/>
          <w:iCs/>
        </w:rPr>
        <w:t xml:space="preserve">timers </w:t>
      </w:r>
      <w:r>
        <w:t xml:space="preserve">básicos, utilizou-se um </w:t>
      </w:r>
      <w:r>
        <w:rPr>
          <w:i/>
          <w:iCs/>
        </w:rPr>
        <w:t xml:space="preserve">timer </w:t>
      </w:r>
      <w:r>
        <w:t xml:space="preserve">genérico, TIM3, para gerir os </w:t>
      </w:r>
      <w:proofErr w:type="spellStart"/>
      <w:r w:rsidRPr="00E20C8D">
        <w:rPr>
          <w:rStyle w:val="PhDInglsCarter"/>
          <w:lang w:val="pt-PT"/>
        </w:rPr>
        <w:t>timeouts</w:t>
      </w:r>
      <w:proofErr w:type="spellEnd"/>
      <w:r>
        <w:t xml:space="preserve"> com uma base de tempo de 1 segundo. </w:t>
      </w:r>
      <w:r w:rsidR="006C1501">
        <w:t xml:space="preserve">Para gerar os sinais de PWM à saída do controlador PID </w:t>
      </w:r>
      <w:r>
        <w:t xml:space="preserve">é necessário um </w:t>
      </w:r>
      <w:r>
        <w:rPr>
          <w:i/>
          <w:iCs/>
        </w:rPr>
        <w:t xml:space="preserve">timer </w:t>
      </w:r>
      <w:r w:rsidR="00BF0E52">
        <w:t xml:space="preserve">no </w:t>
      </w:r>
      <w:r>
        <w:t xml:space="preserve">modo </w:t>
      </w:r>
      <w:r w:rsidRPr="005A6C53">
        <w:t>PWM</w:t>
      </w:r>
      <w:r w:rsidRPr="009F0902">
        <w:rPr>
          <w:i/>
          <w:iCs/>
        </w:rPr>
        <w:t xml:space="preserve"> </w:t>
      </w:r>
      <w:proofErr w:type="spellStart"/>
      <w:r w:rsidRPr="00E20C8D">
        <w:rPr>
          <w:rStyle w:val="PhDInglsCarter"/>
          <w:lang w:val="pt-PT"/>
        </w:rPr>
        <w:t>Generation</w:t>
      </w:r>
      <w:proofErr w:type="spellEnd"/>
      <w:r>
        <w:t xml:space="preserve">. Sendo assim, selecionou-se um </w:t>
      </w:r>
      <w:r>
        <w:rPr>
          <w:i/>
          <w:iCs/>
        </w:rPr>
        <w:t xml:space="preserve">timer </w:t>
      </w:r>
      <w:r>
        <w:t>genérico, TIM4,</w:t>
      </w:r>
      <w:r>
        <w:rPr>
          <w:i/>
          <w:iCs/>
        </w:rPr>
        <w:t xml:space="preserve"> </w:t>
      </w:r>
      <w:r>
        <w:t xml:space="preserve">e </w:t>
      </w:r>
      <w:r w:rsidR="006C1501">
        <w:t>utilizaram-se dois canais (</w:t>
      </w:r>
      <w:proofErr w:type="spellStart"/>
      <w:r w:rsidR="006C1501" w:rsidRPr="00E20C8D">
        <w:rPr>
          <w:rStyle w:val="PhDInglsCarter"/>
          <w:lang w:val="pt-PT"/>
        </w:rPr>
        <w:t>channel</w:t>
      </w:r>
      <w:proofErr w:type="spellEnd"/>
      <w:r w:rsidR="006C1501">
        <w:rPr>
          <w:i/>
          <w:iCs/>
        </w:rPr>
        <w:t xml:space="preserve"> </w:t>
      </w:r>
      <w:r w:rsidR="006C1501">
        <w:t>3</w:t>
      </w:r>
      <w:r w:rsidR="006C1501">
        <w:rPr>
          <w:i/>
          <w:iCs/>
        </w:rPr>
        <w:t xml:space="preserve"> </w:t>
      </w:r>
      <w:r w:rsidR="006C1501">
        <w:t xml:space="preserve">e </w:t>
      </w:r>
      <w:proofErr w:type="spellStart"/>
      <w:r w:rsidR="006C1501" w:rsidRPr="00E20C8D">
        <w:rPr>
          <w:rStyle w:val="PhDInglsCarter"/>
          <w:lang w:val="pt-PT"/>
        </w:rPr>
        <w:t>channel</w:t>
      </w:r>
      <w:proofErr w:type="spellEnd"/>
      <w:r w:rsidR="006C1501">
        <w:rPr>
          <w:i/>
          <w:iCs/>
        </w:rPr>
        <w:t xml:space="preserve"> </w:t>
      </w:r>
      <w:r w:rsidR="006C1501">
        <w:t>4</w:t>
      </w:r>
      <w:r w:rsidR="006C1501" w:rsidRPr="000A06E2">
        <w:rPr>
          <w:szCs w:val="24"/>
        </w:rPr>
        <w:t>)</w:t>
      </w:r>
      <w:r w:rsidR="000A06E2" w:rsidRPr="000A06E2">
        <w:rPr>
          <w:szCs w:val="24"/>
        </w:rPr>
        <w:t>, de forma a gerar</w:t>
      </w:r>
      <w:r w:rsidR="000A06E2">
        <w:rPr>
          <w:sz w:val="28"/>
          <w:szCs w:val="28"/>
        </w:rPr>
        <w:t xml:space="preserve"> </w:t>
      </w:r>
      <w:r w:rsidR="000A06E2">
        <w:t>os sinais de PWM para cada motor</w:t>
      </w:r>
      <w:r w:rsidR="006C1501">
        <w:t xml:space="preserve">. </w:t>
      </w:r>
    </w:p>
    <w:p w14:paraId="396476BD" w14:textId="2B3B5946" w:rsidR="00031108" w:rsidRDefault="00031108" w:rsidP="00031108">
      <w:pPr>
        <w:pStyle w:val="Ttulo3"/>
        <w:numPr>
          <w:ilvl w:val="2"/>
          <w:numId w:val="23"/>
        </w:numPr>
        <w:rPr>
          <w:rFonts w:ascii="NewsGotT" w:hAnsi="NewsGotT"/>
        </w:rPr>
      </w:pPr>
      <w:bookmarkStart w:id="95" w:name="_Toc75199809"/>
      <w:r>
        <w:rPr>
          <w:rFonts w:ascii="NewsGotT" w:hAnsi="NewsGotT"/>
          <w:i/>
          <w:iCs/>
        </w:rPr>
        <w:lastRenderedPageBreak/>
        <w:t xml:space="preserve">Serial </w:t>
      </w:r>
      <w:proofErr w:type="spellStart"/>
      <w:r>
        <w:rPr>
          <w:rFonts w:ascii="NewsGotT" w:hAnsi="NewsGotT"/>
          <w:i/>
          <w:iCs/>
        </w:rPr>
        <w:t>Peripheral</w:t>
      </w:r>
      <w:proofErr w:type="spellEnd"/>
      <w:r>
        <w:rPr>
          <w:rFonts w:ascii="NewsGotT" w:hAnsi="NewsGotT"/>
          <w:i/>
          <w:iCs/>
        </w:rPr>
        <w:t xml:space="preserve"> Interface </w:t>
      </w:r>
      <w:r>
        <w:rPr>
          <w:rFonts w:ascii="NewsGotT" w:hAnsi="NewsGotT"/>
        </w:rPr>
        <w:t>(SPI)</w:t>
      </w:r>
      <w:bookmarkEnd w:id="95"/>
    </w:p>
    <w:p w14:paraId="6844B2A7" w14:textId="58C793AE" w:rsidR="00017FFB" w:rsidRPr="00912D6E" w:rsidRDefault="00017FFB" w:rsidP="000A06E2">
      <w:pPr>
        <w:pStyle w:val="PhDCorpo"/>
        <w:spacing w:before="240"/>
      </w:pPr>
      <w:r>
        <w:tab/>
      </w:r>
      <w:r w:rsidRPr="00912D6E">
        <w:t xml:space="preserve">A </w:t>
      </w:r>
      <w:r w:rsidRPr="00912D6E">
        <w:rPr>
          <w:i/>
          <w:iCs/>
        </w:rPr>
        <w:t xml:space="preserve">Serial </w:t>
      </w:r>
      <w:proofErr w:type="spellStart"/>
      <w:r w:rsidRPr="00E20C8D">
        <w:rPr>
          <w:rStyle w:val="PhDInglsCarter"/>
          <w:lang w:val="pt-PT"/>
        </w:rPr>
        <w:t>Peripheral</w:t>
      </w:r>
      <w:proofErr w:type="spellEnd"/>
      <w:r w:rsidRPr="00912D6E">
        <w:rPr>
          <w:i/>
          <w:iCs/>
        </w:rPr>
        <w:t xml:space="preserve"> Interface </w:t>
      </w:r>
      <w:r w:rsidRPr="00912D6E">
        <w:t xml:space="preserve">(SPI) é um protocolo de comunicação de curto alcance criado para a troca de dados entre microcontroladores ou entre microcontroladores e sensores. O SPI é síncrono e necessita que o transmissor e o recetor estejam sincronizados através de uma linha de </w:t>
      </w:r>
      <w:proofErr w:type="spellStart"/>
      <w:r w:rsidRPr="00E20C8D">
        <w:rPr>
          <w:rStyle w:val="PhDInglsCarter"/>
          <w:lang w:val="pt-PT"/>
        </w:rPr>
        <w:t>clock</w:t>
      </w:r>
      <w:proofErr w:type="spellEnd"/>
      <w:r w:rsidRPr="00912D6E">
        <w:t xml:space="preserve"> partilhada. Este suporta transferências de dados em três modos: </w:t>
      </w:r>
      <w:proofErr w:type="spellStart"/>
      <w:r w:rsidRPr="00E20C8D">
        <w:rPr>
          <w:rStyle w:val="PhDInglsCarter"/>
          <w:lang w:val="pt-PT"/>
        </w:rPr>
        <w:t>full</w:t>
      </w:r>
      <w:proofErr w:type="spellEnd"/>
      <w:r w:rsidRPr="00E20C8D">
        <w:rPr>
          <w:rStyle w:val="PhDInglsCarter"/>
          <w:lang w:val="pt-PT"/>
        </w:rPr>
        <w:t>-duplex</w:t>
      </w:r>
      <w:r w:rsidRPr="00912D6E">
        <w:t xml:space="preserve"> </w:t>
      </w:r>
      <w:r>
        <w:t xml:space="preserve">(transferência de dados bidirecional simultânea), </w:t>
      </w:r>
      <w:proofErr w:type="spellStart"/>
      <w:r w:rsidRPr="00E20C8D">
        <w:rPr>
          <w:rStyle w:val="PhDInglsCarter"/>
          <w:lang w:val="pt-PT"/>
        </w:rPr>
        <w:t>half</w:t>
      </w:r>
      <w:proofErr w:type="spellEnd"/>
      <w:r w:rsidRPr="00E20C8D">
        <w:rPr>
          <w:rStyle w:val="PhDInglsCarter"/>
          <w:lang w:val="pt-PT"/>
        </w:rPr>
        <w:t>-duplex</w:t>
      </w:r>
      <w:r w:rsidRPr="00912D6E">
        <w:t xml:space="preserve"> </w:t>
      </w:r>
      <w:r>
        <w:t xml:space="preserve">(transferência de dados bidirecional não simultânea) </w:t>
      </w:r>
      <w:r w:rsidRPr="00912D6E">
        <w:t xml:space="preserve">ou </w:t>
      </w:r>
      <w:proofErr w:type="spellStart"/>
      <w:r w:rsidRPr="00E20C8D">
        <w:rPr>
          <w:rStyle w:val="PhDInglsCarter"/>
          <w:lang w:val="pt-PT"/>
        </w:rPr>
        <w:t>simplex</w:t>
      </w:r>
      <w:proofErr w:type="spellEnd"/>
      <w:r w:rsidRPr="00912D6E">
        <w:t xml:space="preserve"> (</w:t>
      </w:r>
      <w:r>
        <w:t>transferência de dados unidirecional</w:t>
      </w:r>
      <w:r w:rsidRPr="00912D6E">
        <w:t>).</w:t>
      </w:r>
    </w:p>
    <w:p w14:paraId="2E8691B4" w14:textId="7EBFAE56" w:rsidR="00017FFB" w:rsidRDefault="00017FFB" w:rsidP="00017FFB">
      <w:pPr>
        <w:pStyle w:val="PhDCorpo"/>
      </w:pPr>
      <w:r>
        <w:tab/>
      </w:r>
      <w:r w:rsidRPr="00912D6E">
        <w:t xml:space="preserve">Os dispositivos conectados por SPI encontram-se numa relação </w:t>
      </w:r>
      <w:r w:rsidRPr="00E20C8D">
        <w:rPr>
          <w:rStyle w:val="PhDInglsCarter"/>
          <w:lang w:val="pt-PT"/>
        </w:rPr>
        <w:t>master-</w:t>
      </w:r>
      <w:proofErr w:type="spellStart"/>
      <w:r w:rsidRPr="00E20C8D">
        <w:rPr>
          <w:rStyle w:val="PhDInglsCarter"/>
          <w:lang w:val="pt-PT"/>
        </w:rPr>
        <w:t>slave</w:t>
      </w:r>
      <w:proofErr w:type="spellEnd"/>
      <w:r w:rsidRPr="00912D6E">
        <w:rPr>
          <w:i/>
          <w:iCs/>
        </w:rPr>
        <w:t xml:space="preserve">. </w:t>
      </w:r>
      <w:r w:rsidRPr="00912D6E">
        <w:t xml:space="preserve">O </w:t>
      </w:r>
      <w:r w:rsidRPr="00912D6E">
        <w:rPr>
          <w:i/>
          <w:iCs/>
        </w:rPr>
        <w:t xml:space="preserve">master </w:t>
      </w:r>
      <w:r w:rsidRPr="00912D6E">
        <w:t xml:space="preserve">é, tipicamente, um microcontrolador que envia instruções ao </w:t>
      </w:r>
      <w:proofErr w:type="spellStart"/>
      <w:r w:rsidRPr="00E20C8D">
        <w:rPr>
          <w:rStyle w:val="PhDInglsCarter"/>
          <w:lang w:val="pt-PT"/>
        </w:rPr>
        <w:t>slave</w:t>
      </w:r>
      <w:proofErr w:type="spellEnd"/>
      <w:r w:rsidRPr="00E20C8D">
        <w:rPr>
          <w:rStyle w:val="PhDInglsCarter"/>
          <w:lang w:val="pt-PT"/>
        </w:rPr>
        <w:t>,</w:t>
      </w:r>
      <w:r>
        <w:t xml:space="preserve"> que</w:t>
      </w:r>
      <w:r w:rsidRPr="00912D6E">
        <w:t xml:space="preserve">, </w:t>
      </w:r>
      <w:r>
        <w:t>na maioria dos</w:t>
      </w:r>
      <w:r w:rsidRPr="00912D6E">
        <w:t xml:space="preserve"> casos,</w:t>
      </w:r>
      <w:r>
        <w:t xml:space="preserve"> se </w:t>
      </w:r>
      <w:r w:rsidRPr="00912D6E">
        <w:t xml:space="preserve">trata de um sensor, um </w:t>
      </w:r>
      <w:r w:rsidRPr="00912D6E">
        <w:rPr>
          <w:i/>
          <w:iCs/>
        </w:rPr>
        <w:t>chip</w:t>
      </w:r>
      <w:r w:rsidRPr="00912D6E">
        <w:t xml:space="preserve"> de memória ou um display.</w:t>
      </w:r>
      <w:r>
        <w:t xml:space="preserve"> </w:t>
      </w:r>
      <w:r w:rsidRPr="00912D6E">
        <w:t xml:space="preserve">De modo a proceder à comunicação </w:t>
      </w:r>
      <w:proofErr w:type="spellStart"/>
      <w:r w:rsidRPr="00E20C8D">
        <w:rPr>
          <w:rStyle w:val="PhDInglsCarter"/>
          <w:lang w:val="pt-PT"/>
        </w:rPr>
        <w:t>full</w:t>
      </w:r>
      <w:proofErr w:type="spellEnd"/>
      <w:r w:rsidRPr="00E20C8D">
        <w:rPr>
          <w:rStyle w:val="PhDInglsCarter"/>
          <w:lang w:val="pt-PT"/>
        </w:rPr>
        <w:noBreakHyphen/>
        <w:t>duplex</w:t>
      </w:r>
      <w:r w:rsidRPr="00912D6E">
        <w:t xml:space="preserve"> entre um dispositivo </w:t>
      </w:r>
      <w:r w:rsidRPr="00912D6E">
        <w:rPr>
          <w:i/>
          <w:iCs/>
        </w:rPr>
        <w:t>master</w:t>
      </w:r>
      <w:r w:rsidRPr="00912D6E">
        <w:t xml:space="preserve"> e um dispositivo </w:t>
      </w:r>
      <w:proofErr w:type="spellStart"/>
      <w:r w:rsidRPr="00E20C8D">
        <w:rPr>
          <w:rStyle w:val="PhDInglsCarter"/>
          <w:lang w:val="pt-PT"/>
        </w:rPr>
        <w:t>slave</w:t>
      </w:r>
      <w:proofErr w:type="spellEnd"/>
      <w:r>
        <w:rPr>
          <w:i/>
          <w:iCs/>
        </w:rPr>
        <w:t xml:space="preserve">, </w:t>
      </w:r>
      <w:r>
        <w:t xml:space="preserve">as </w:t>
      </w:r>
      <w:r w:rsidRPr="00912D6E">
        <w:t>4 linhas lógicas para a transferência de dados</w:t>
      </w:r>
      <w:r>
        <w:t xml:space="preserve"> do protocolo SPI,</w:t>
      </w:r>
      <w:r w:rsidR="009F0924" w:rsidRPr="009F0924">
        <w:t xml:space="preserve"> </w:t>
      </w:r>
      <w:r w:rsidR="009F0924">
        <w:t>apresentadas na</w:t>
      </w:r>
      <w:r>
        <w:t xml:space="preserve"> </w:t>
      </w:r>
      <w:r w:rsidR="00812F25">
        <w:fldChar w:fldCharType="begin"/>
      </w:r>
      <w:r w:rsidR="00812F25">
        <w:instrText xml:space="preserve"> REF _Ref74938661 \h </w:instrText>
      </w:r>
      <w:r w:rsidR="00812F25">
        <w:fldChar w:fldCharType="separate"/>
      </w:r>
      <w:r w:rsidR="00D649F9">
        <w:t xml:space="preserve">Tabela </w:t>
      </w:r>
      <w:r w:rsidR="00D649F9">
        <w:rPr>
          <w:noProof/>
        </w:rPr>
        <w:t>3</w:t>
      </w:r>
      <w:r w:rsidR="00D649F9">
        <w:t>.</w:t>
      </w:r>
      <w:r w:rsidR="00D649F9">
        <w:rPr>
          <w:noProof/>
        </w:rPr>
        <w:t>2</w:t>
      </w:r>
      <w:r w:rsidR="00812F25">
        <w:fldChar w:fldCharType="end"/>
      </w:r>
      <w:r>
        <w:t xml:space="preserve">, do </w:t>
      </w:r>
      <w:r>
        <w:rPr>
          <w:i/>
          <w:iCs/>
        </w:rPr>
        <w:t xml:space="preserve">master </w:t>
      </w:r>
      <w:r>
        <w:t xml:space="preserve">e do </w:t>
      </w:r>
      <w:proofErr w:type="spellStart"/>
      <w:r w:rsidRPr="00E20C8D">
        <w:rPr>
          <w:rStyle w:val="PhDInglsCarter"/>
          <w:lang w:val="pt-PT"/>
        </w:rPr>
        <w:t>slave</w:t>
      </w:r>
      <w:proofErr w:type="spellEnd"/>
      <w:r w:rsidRPr="00912D6E">
        <w:t xml:space="preserve"> devem ser conectados segundo a configuração apresentada na</w:t>
      </w:r>
      <w:r w:rsidR="00812F25">
        <w:t xml:space="preserve"> </w:t>
      </w:r>
      <w:r w:rsidR="00812F25">
        <w:fldChar w:fldCharType="begin"/>
      </w:r>
      <w:r w:rsidR="00812F25">
        <w:instrText xml:space="preserve"> REF _Ref74938642 \h </w:instrText>
      </w:r>
      <w:r w:rsidR="00812F25">
        <w:fldChar w:fldCharType="separate"/>
      </w:r>
      <w:r w:rsidR="00D649F9">
        <w:t xml:space="preserve">Figura </w:t>
      </w:r>
      <w:r w:rsidR="00D649F9">
        <w:rPr>
          <w:noProof/>
        </w:rPr>
        <w:t>3</w:t>
      </w:r>
      <w:r w:rsidR="00D649F9">
        <w:t>.</w:t>
      </w:r>
      <w:r w:rsidR="00D649F9">
        <w:rPr>
          <w:noProof/>
        </w:rPr>
        <w:t>5</w:t>
      </w:r>
      <w:r w:rsidR="00812F25">
        <w:fldChar w:fldCharType="end"/>
      </w:r>
      <w:r w:rsidRPr="00912D6E">
        <w:t>.</w:t>
      </w:r>
    </w:p>
    <w:p w14:paraId="60A632F1" w14:textId="0797C3AD" w:rsidR="00017FFB" w:rsidRDefault="00017FFB" w:rsidP="00017FFB">
      <w:pPr>
        <w:pStyle w:val="PhDLegendaTabela"/>
      </w:pPr>
      <w:bookmarkStart w:id="96" w:name="_Ref74938661"/>
      <w:bookmarkStart w:id="97" w:name="_Toc75199475"/>
      <w:r>
        <w:t xml:space="preserve">Tabela </w:t>
      </w:r>
      <w:r w:rsidR="003D34D0">
        <w:fldChar w:fldCharType="begin"/>
      </w:r>
      <w:r w:rsidR="003D34D0">
        <w:instrText xml:space="preserve"> S</w:instrText>
      </w:r>
      <w:r w:rsidR="003D34D0">
        <w:instrText xml:space="preserve">TYLEREF 1 \s </w:instrText>
      </w:r>
      <w:r w:rsidR="003D34D0">
        <w:fldChar w:fldCharType="separate"/>
      </w:r>
      <w:r w:rsidR="00D649F9">
        <w:rPr>
          <w:noProof/>
        </w:rPr>
        <w:t>3</w:t>
      </w:r>
      <w:r w:rsidR="003D34D0">
        <w:rPr>
          <w:noProof/>
        </w:rPr>
        <w:fldChar w:fldCharType="end"/>
      </w:r>
      <w:r w:rsidR="00546D28">
        <w:t>.</w:t>
      </w:r>
      <w:r w:rsidR="003D34D0">
        <w:fldChar w:fldCharType="begin"/>
      </w:r>
      <w:r w:rsidR="003D34D0">
        <w:instrText xml:space="preserve"> SEQ Tabela \* ARABIC \s 1 </w:instrText>
      </w:r>
      <w:r w:rsidR="003D34D0">
        <w:fldChar w:fldCharType="separate"/>
      </w:r>
      <w:r w:rsidR="00D649F9">
        <w:rPr>
          <w:noProof/>
        </w:rPr>
        <w:t>2</w:t>
      </w:r>
      <w:r w:rsidR="003D34D0">
        <w:rPr>
          <w:noProof/>
        </w:rPr>
        <w:fldChar w:fldCharType="end"/>
      </w:r>
      <w:bookmarkEnd w:id="96"/>
      <w:r>
        <w:t xml:space="preserve"> - L</w:t>
      </w:r>
      <w:r w:rsidRPr="0036199D">
        <w:t>inhas lógicas para a transferência de dados do protocolo SPI</w:t>
      </w:r>
      <w:r>
        <w:t>.</w:t>
      </w:r>
      <w:bookmarkEnd w:id="97"/>
    </w:p>
    <w:tbl>
      <w:tblPr>
        <w:tblStyle w:val="SimplesTabela1"/>
        <w:tblW w:w="9072" w:type="dxa"/>
        <w:tblLook w:val="0480" w:firstRow="0" w:lastRow="0" w:firstColumn="1" w:lastColumn="0" w:noHBand="0" w:noVBand="1"/>
      </w:tblPr>
      <w:tblGrid>
        <w:gridCol w:w="2694"/>
        <w:gridCol w:w="6378"/>
      </w:tblGrid>
      <w:tr w:rsidR="00017FFB" w:rsidRPr="00812F25" w14:paraId="75E654E2" w14:textId="77777777" w:rsidTr="00F86C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Align w:val="center"/>
          </w:tcPr>
          <w:p w14:paraId="4EE00C94" w14:textId="77777777" w:rsidR="00017FFB" w:rsidRPr="00812F25" w:rsidRDefault="00017FFB" w:rsidP="00F86CAD">
            <w:pPr>
              <w:pStyle w:val="PhDCorpo"/>
              <w:spacing w:after="0"/>
              <w:contextualSpacing/>
              <w:jc w:val="center"/>
            </w:pPr>
            <w:r w:rsidRPr="00B747CA">
              <w:rPr>
                <w:i/>
              </w:rPr>
              <w:t>Serial</w:t>
            </w:r>
            <w:r w:rsidRPr="00812F25">
              <w:t xml:space="preserve"> </w:t>
            </w:r>
            <w:proofErr w:type="spellStart"/>
            <w:r w:rsidRPr="00B747CA">
              <w:rPr>
                <w:i/>
              </w:rPr>
              <w:t>Clock</w:t>
            </w:r>
            <w:proofErr w:type="spellEnd"/>
            <w:r w:rsidRPr="00812F25">
              <w:t xml:space="preserve"> (SCLK)</w:t>
            </w:r>
          </w:p>
        </w:tc>
        <w:tc>
          <w:tcPr>
            <w:tcW w:w="6378" w:type="dxa"/>
          </w:tcPr>
          <w:p w14:paraId="044F6BC7" w14:textId="773E5AA0" w:rsidR="00017FFB" w:rsidRPr="00812F25" w:rsidRDefault="00017FFB" w:rsidP="00F86CAD">
            <w:pPr>
              <w:pStyle w:val="PhDCorpo"/>
              <w:spacing w:after="0"/>
              <w:contextualSpacing/>
              <w:cnfStyle w:val="000000100000" w:firstRow="0" w:lastRow="0" w:firstColumn="0" w:lastColumn="0" w:oddVBand="0" w:evenVBand="0" w:oddHBand="1" w:evenHBand="0" w:firstRowFirstColumn="0" w:firstRowLastColumn="0" w:lastRowFirstColumn="0" w:lastRowLastColumn="0"/>
            </w:pPr>
            <w:r w:rsidRPr="00812F25">
              <w:t>Saída proveniente do master para sincronizar as transferências de dados nas linhas MISO e MOSI.</w:t>
            </w:r>
          </w:p>
        </w:tc>
      </w:tr>
      <w:tr w:rsidR="00017FFB" w:rsidRPr="00812F25" w14:paraId="31997034" w14:textId="77777777" w:rsidTr="00F86CAD">
        <w:tc>
          <w:tcPr>
            <w:cnfStyle w:val="001000000000" w:firstRow="0" w:lastRow="0" w:firstColumn="1" w:lastColumn="0" w:oddVBand="0" w:evenVBand="0" w:oddHBand="0" w:evenHBand="0" w:firstRowFirstColumn="0" w:firstRowLastColumn="0" w:lastRowFirstColumn="0" w:lastRowLastColumn="0"/>
            <w:tcW w:w="2694" w:type="dxa"/>
            <w:vAlign w:val="center"/>
          </w:tcPr>
          <w:p w14:paraId="205346A8" w14:textId="77777777" w:rsidR="00017FFB" w:rsidRPr="00812F25" w:rsidRDefault="00017FFB" w:rsidP="00F86CAD">
            <w:pPr>
              <w:pStyle w:val="PhDCorpo"/>
              <w:spacing w:after="0"/>
              <w:contextualSpacing/>
              <w:jc w:val="center"/>
              <w:rPr>
                <w:lang w:val="en-GB"/>
              </w:rPr>
            </w:pPr>
            <w:r w:rsidRPr="00B747CA">
              <w:rPr>
                <w:i/>
                <w:lang w:val="en-GB"/>
              </w:rPr>
              <w:t>Master Out Slave In</w:t>
            </w:r>
            <w:r w:rsidRPr="00812F25">
              <w:rPr>
                <w:lang w:val="en-GB"/>
              </w:rPr>
              <w:t xml:space="preserve"> (MOSI)</w:t>
            </w:r>
          </w:p>
        </w:tc>
        <w:tc>
          <w:tcPr>
            <w:tcW w:w="6378" w:type="dxa"/>
          </w:tcPr>
          <w:p w14:paraId="35CA6BE1" w14:textId="3FF467C1" w:rsidR="00017FFB" w:rsidRPr="00812F25" w:rsidRDefault="00017FFB" w:rsidP="00F86CAD">
            <w:pPr>
              <w:pStyle w:val="PhDCorpo"/>
              <w:spacing w:after="0"/>
              <w:contextualSpacing/>
              <w:cnfStyle w:val="000000000000" w:firstRow="0" w:lastRow="0" w:firstColumn="0" w:lastColumn="0" w:oddVBand="0" w:evenVBand="0" w:oddHBand="0" w:evenHBand="0" w:firstRowFirstColumn="0" w:firstRowLastColumn="0" w:lastRowFirstColumn="0" w:lastRowLastColumn="0"/>
            </w:pPr>
            <w:r w:rsidRPr="00812F25">
              <w:t xml:space="preserve">Saída de dados do master com destino ao </w:t>
            </w:r>
            <w:proofErr w:type="spellStart"/>
            <w:r w:rsidRPr="00E20C8D">
              <w:rPr>
                <w:rStyle w:val="PhDInglsCarter"/>
                <w:lang w:val="pt-PT"/>
              </w:rPr>
              <w:t>slave</w:t>
            </w:r>
            <w:proofErr w:type="spellEnd"/>
            <w:r w:rsidRPr="00812F25">
              <w:t>.</w:t>
            </w:r>
          </w:p>
        </w:tc>
      </w:tr>
      <w:tr w:rsidR="00017FFB" w:rsidRPr="00812F25" w14:paraId="579E7D7A" w14:textId="77777777" w:rsidTr="00F86C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Align w:val="center"/>
          </w:tcPr>
          <w:p w14:paraId="66725015" w14:textId="77777777" w:rsidR="00017FFB" w:rsidRPr="00812F25" w:rsidRDefault="00017FFB" w:rsidP="00F86CAD">
            <w:pPr>
              <w:pStyle w:val="PhDCorpo"/>
              <w:spacing w:after="0"/>
              <w:contextualSpacing/>
              <w:jc w:val="center"/>
              <w:rPr>
                <w:lang w:val="en-GB"/>
              </w:rPr>
            </w:pPr>
            <w:r w:rsidRPr="00B747CA">
              <w:rPr>
                <w:i/>
                <w:lang w:val="en-GB"/>
              </w:rPr>
              <w:t>Master In Slave Out</w:t>
            </w:r>
            <w:r w:rsidRPr="00812F25">
              <w:rPr>
                <w:lang w:val="en-GB"/>
              </w:rPr>
              <w:t xml:space="preserve"> (MISO)</w:t>
            </w:r>
          </w:p>
        </w:tc>
        <w:tc>
          <w:tcPr>
            <w:tcW w:w="6378" w:type="dxa"/>
          </w:tcPr>
          <w:p w14:paraId="4A7723A0" w14:textId="1E3D1EE6" w:rsidR="00017FFB" w:rsidRPr="00812F25" w:rsidRDefault="00017FFB" w:rsidP="00F86CAD">
            <w:pPr>
              <w:pStyle w:val="PhDCorpo"/>
              <w:spacing w:after="0"/>
              <w:contextualSpacing/>
              <w:cnfStyle w:val="000000100000" w:firstRow="0" w:lastRow="0" w:firstColumn="0" w:lastColumn="0" w:oddVBand="0" w:evenVBand="0" w:oddHBand="1" w:evenHBand="0" w:firstRowFirstColumn="0" w:firstRowLastColumn="0" w:lastRowFirstColumn="0" w:lastRowLastColumn="0"/>
            </w:pPr>
            <w:r w:rsidRPr="00812F25">
              <w:t xml:space="preserve">Saída de dados do </w:t>
            </w:r>
            <w:proofErr w:type="spellStart"/>
            <w:r w:rsidRPr="00E20C8D">
              <w:rPr>
                <w:rStyle w:val="PhDInglsCarter"/>
                <w:lang w:val="pt-PT"/>
              </w:rPr>
              <w:t>slave</w:t>
            </w:r>
            <w:proofErr w:type="spellEnd"/>
            <w:r w:rsidRPr="00812F25">
              <w:t xml:space="preserve"> com destino ao master.</w:t>
            </w:r>
          </w:p>
        </w:tc>
      </w:tr>
      <w:tr w:rsidR="00017FFB" w:rsidRPr="00812F25" w14:paraId="34C38601" w14:textId="77777777" w:rsidTr="00F86CAD">
        <w:tc>
          <w:tcPr>
            <w:cnfStyle w:val="001000000000" w:firstRow="0" w:lastRow="0" w:firstColumn="1" w:lastColumn="0" w:oddVBand="0" w:evenVBand="0" w:oddHBand="0" w:evenHBand="0" w:firstRowFirstColumn="0" w:firstRowLastColumn="0" w:lastRowFirstColumn="0" w:lastRowLastColumn="0"/>
            <w:tcW w:w="2694" w:type="dxa"/>
            <w:vAlign w:val="center"/>
          </w:tcPr>
          <w:p w14:paraId="76408EAE" w14:textId="15A75552" w:rsidR="00017FFB" w:rsidRPr="00812F25" w:rsidRDefault="00017FFB" w:rsidP="00F86CAD">
            <w:pPr>
              <w:pStyle w:val="PhDCorpo"/>
              <w:spacing w:after="0"/>
              <w:contextualSpacing/>
              <w:jc w:val="center"/>
            </w:pPr>
            <w:proofErr w:type="spellStart"/>
            <w:r w:rsidRPr="00B747CA">
              <w:rPr>
                <w:i/>
              </w:rPr>
              <w:t>Slave</w:t>
            </w:r>
            <w:proofErr w:type="spellEnd"/>
            <w:r w:rsidRPr="00B747CA">
              <w:rPr>
                <w:i/>
              </w:rPr>
              <w:t xml:space="preserve"> </w:t>
            </w:r>
            <w:proofErr w:type="spellStart"/>
            <w:r w:rsidRPr="00B747CA">
              <w:rPr>
                <w:i/>
              </w:rPr>
              <w:t>Select</w:t>
            </w:r>
            <w:proofErr w:type="spellEnd"/>
            <w:r w:rsidRPr="00812F25">
              <w:t xml:space="preserve"> (SS)</w:t>
            </w:r>
          </w:p>
        </w:tc>
        <w:tc>
          <w:tcPr>
            <w:tcW w:w="6378" w:type="dxa"/>
          </w:tcPr>
          <w:p w14:paraId="25AE8F7D" w14:textId="66B45589" w:rsidR="00017FFB" w:rsidRPr="00812F25" w:rsidRDefault="00017FFB" w:rsidP="00F86CAD">
            <w:pPr>
              <w:pStyle w:val="PhDCorpo"/>
              <w:spacing w:after="0"/>
              <w:contextualSpacing/>
              <w:cnfStyle w:val="000000000000" w:firstRow="0" w:lastRow="0" w:firstColumn="0" w:lastColumn="0" w:oddVBand="0" w:evenVBand="0" w:oddHBand="0" w:evenHBand="0" w:firstRowFirstColumn="0" w:firstRowLastColumn="0" w:lastRowFirstColumn="0" w:lastRowLastColumn="0"/>
            </w:pPr>
            <w:r w:rsidRPr="00812F25">
              <w:t>Linha que permite selecionar o dispositivo com o qual se pretende comunicar.</w:t>
            </w:r>
          </w:p>
        </w:tc>
      </w:tr>
    </w:tbl>
    <w:p w14:paraId="4700F171" w14:textId="77777777" w:rsidR="00812F25" w:rsidRDefault="00812F25" w:rsidP="00812F25">
      <w:pPr>
        <w:pStyle w:val="PhDFigura"/>
        <w:contextualSpacing/>
        <w:jc w:val="left"/>
        <w:rPr>
          <w:rFonts w:asciiTheme="minorHAnsi" w:hAnsiTheme="minorHAnsi"/>
          <w:sz w:val="21"/>
          <w:szCs w:val="21"/>
        </w:rPr>
      </w:pPr>
    </w:p>
    <w:p w14:paraId="2B3AD847" w14:textId="77777777" w:rsidR="00812F25" w:rsidRDefault="00812F25" w:rsidP="00812F25">
      <w:pPr>
        <w:pStyle w:val="PhDFigura"/>
      </w:pPr>
      <w:r w:rsidRPr="00812F25">
        <w:rPr>
          <w:noProof/>
        </w:rPr>
        <w:drawing>
          <wp:inline distT="0" distB="0" distL="0" distR="0" wp14:anchorId="424968EE" wp14:editId="767469AA">
            <wp:extent cx="4295775" cy="1257300"/>
            <wp:effectExtent l="0" t="0" r="9525" b="0"/>
            <wp:docPr id="230" name="Imagem 230"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descr="Uma imagem com texto&#10;&#10;Descrição gerada automaticamente"/>
                    <pic:cNvPicPr/>
                  </pic:nvPicPr>
                  <pic:blipFill>
                    <a:blip r:embed="rId50">
                      <a:extLst>
                        <a:ext uri="{28A0092B-C50C-407E-A947-70E740481C1C}">
                          <a14:useLocalDpi xmlns:a14="http://schemas.microsoft.com/office/drawing/2010/main" val="0"/>
                        </a:ext>
                      </a:extLst>
                    </a:blip>
                    <a:stretch>
                      <a:fillRect/>
                    </a:stretch>
                  </pic:blipFill>
                  <pic:spPr>
                    <a:xfrm>
                      <a:off x="0" y="0"/>
                      <a:ext cx="4295775" cy="1257300"/>
                    </a:xfrm>
                    <a:prstGeom prst="rect">
                      <a:avLst/>
                    </a:prstGeom>
                  </pic:spPr>
                </pic:pic>
              </a:graphicData>
            </a:graphic>
          </wp:inline>
        </w:drawing>
      </w:r>
    </w:p>
    <w:p w14:paraId="3A875788" w14:textId="467832C3" w:rsidR="00812F25" w:rsidRPr="00812F25" w:rsidRDefault="00812F25" w:rsidP="00812F25">
      <w:pPr>
        <w:pStyle w:val="PhDLegendaFiguras"/>
        <w:rPr>
          <w:rFonts w:asciiTheme="minorHAnsi" w:hAnsiTheme="minorHAnsi"/>
          <w:sz w:val="21"/>
          <w:szCs w:val="21"/>
        </w:rPr>
      </w:pPr>
      <w:bookmarkStart w:id="98" w:name="_Ref74938642"/>
      <w:bookmarkStart w:id="99" w:name="_Toc75199494"/>
      <w:r>
        <w:t xml:space="preserve">Figura </w:t>
      </w:r>
      <w:r w:rsidR="003D34D0">
        <w:fldChar w:fldCharType="begin"/>
      </w:r>
      <w:r w:rsidR="003D34D0">
        <w:instrText xml:space="preserve"> STYLEREF 1 \s </w:instrText>
      </w:r>
      <w:r w:rsidR="003D34D0">
        <w:fldChar w:fldCharType="separate"/>
      </w:r>
      <w:r w:rsidR="00D649F9">
        <w:rPr>
          <w:noProof/>
        </w:rPr>
        <w:t>3</w:t>
      </w:r>
      <w:r w:rsidR="003D34D0">
        <w:rPr>
          <w:noProof/>
        </w:rPr>
        <w:fldChar w:fldCharType="end"/>
      </w:r>
      <w:r w:rsidR="005D5334">
        <w:t>.</w:t>
      </w:r>
      <w:r w:rsidR="003D34D0">
        <w:fldChar w:fldCharType="begin"/>
      </w:r>
      <w:r w:rsidR="003D34D0">
        <w:instrText xml:space="preserve"> SEQ Figura \* ARABIC \s 1 </w:instrText>
      </w:r>
      <w:r w:rsidR="003D34D0">
        <w:fldChar w:fldCharType="separate"/>
      </w:r>
      <w:r w:rsidR="00D649F9">
        <w:rPr>
          <w:noProof/>
        </w:rPr>
        <w:t>5</w:t>
      </w:r>
      <w:r w:rsidR="003D34D0">
        <w:rPr>
          <w:noProof/>
        </w:rPr>
        <w:fldChar w:fldCharType="end"/>
      </w:r>
      <w:bookmarkEnd w:id="98"/>
      <w:r>
        <w:t xml:space="preserve"> - </w:t>
      </w:r>
      <w:r w:rsidRPr="003F7294">
        <w:t xml:space="preserve">Esquema de ligação entre </w:t>
      </w:r>
      <w:r w:rsidRPr="00B747CA">
        <w:rPr>
          <w:i/>
        </w:rPr>
        <w:t>Master</w:t>
      </w:r>
      <w:r w:rsidRPr="003F7294">
        <w:t xml:space="preserve"> e </w:t>
      </w:r>
      <w:proofErr w:type="spellStart"/>
      <w:r w:rsidRPr="00B747CA">
        <w:rPr>
          <w:i/>
        </w:rPr>
        <w:t>Slave</w:t>
      </w:r>
      <w:proofErr w:type="spellEnd"/>
      <w:r w:rsidRPr="003F7294">
        <w:t>.</w:t>
      </w:r>
      <w:bookmarkEnd w:id="99"/>
    </w:p>
    <w:p w14:paraId="32C3A3A2" w14:textId="1AC95341" w:rsidR="00D769AB" w:rsidRPr="00DB421C" w:rsidRDefault="00812F25" w:rsidP="00D769AB">
      <w:pPr>
        <w:pStyle w:val="PhDCorpo"/>
        <w:rPr>
          <w:szCs w:val="24"/>
        </w:rPr>
      </w:pPr>
      <w:r>
        <w:rPr>
          <w:szCs w:val="24"/>
        </w:rPr>
        <w:tab/>
      </w:r>
      <w:r w:rsidR="00D769AB">
        <w:rPr>
          <w:szCs w:val="24"/>
        </w:rPr>
        <w:t xml:space="preserve">Neste projeto, utilizou-se o </w:t>
      </w:r>
      <w:r w:rsidR="00D769AB" w:rsidRPr="00DF10C0">
        <w:rPr>
          <w:szCs w:val="24"/>
        </w:rPr>
        <w:t>protocolo</w:t>
      </w:r>
      <w:r w:rsidR="00D769AB">
        <w:rPr>
          <w:szCs w:val="24"/>
        </w:rPr>
        <w:t xml:space="preserve"> SPI para comunicação com o chip MFRC522 </w:t>
      </w:r>
      <w:sdt>
        <w:sdtPr>
          <w:rPr>
            <w:szCs w:val="24"/>
          </w:rPr>
          <w:id w:val="-1977902999"/>
          <w:citation/>
        </w:sdtPr>
        <w:sdtEndPr/>
        <w:sdtContent>
          <w:r w:rsidR="00D769AB">
            <w:rPr>
              <w:szCs w:val="24"/>
            </w:rPr>
            <w:fldChar w:fldCharType="begin"/>
          </w:r>
          <w:r w:rsidR="00D769AB">
            <w:rPr>
              <w:szCs w:val="24"/>
            </w:rPr>
            <w:instrText xml:space="preserve"> CITATION RFID_dt \l 2070 </w:instrText>
          </w:r>
          <w:r w:rsidR="00D769AB">
            <w:rPr>
              <w:szCs w:val="24"/>
            </w:rPr>
            <w:fldChar w:fldCharType="separate"/>
          </w:r>
          <w:r w:rsidR="009619D3" w:rsidRPr="009619D3">
            <w:rPr>
              <w:noProof/>
              <w:szCs w:val="24"/>
            </w:rPr>
            <w:t>[15]</w:t>
          </w:r>
          <w:r w:rsidR="00D769AB">
            <w:rPr>
              <w:szCs w:val="24"/>
            </w:rPr>
            <w:fldChar w:fldCharType="end"/>
          </w:r>
        </w:sdtContent>
      </w:sdt>
      <w:r w:rsidR="00D769AB">
        <w:rPr>
          <w:szCs w:val="24"/>
        </w:rPr>
        <w:t>. Este</w:t>
      </w:r>
      <w:r w:rsidR="00D769AB" w:rsidRPr="00DB421C">
        <w:rPr>
          <w:szCs w:val="24"/>
        </w:rPr>
        <w:t xml:space="preserve"> atua como </w:t>
      </w:r>
      <w:proofErr w:type="spellStart"/>
      <w:r w:rsidR="00D769AB" w:rsidRPr="00DB421C">
        <w:rPr>
          <w:i/>
          <w:iCs/>
          <w:szCs w:val="24"/>
        </w:rPr>
        <w:t>slave</w:t>
      </w:r>
      <w:proofErr w:type="spellEnd"/>
      <w:r w:rsidR="00D769AB" w:rsidRPr="00DB421C">
        <w:rPr>
          <w:szCs w:val="24"/>
        </w:rPr>
        <w:t xml:space="preserve"> e </w:t>
      </w:r>
      <w:r w:rsidR="00D769AB">
        <w:rPr>
          <w:szCs w:val="24"/>
        </w:rPr>
        <w:t>suporta</w:t>
      </w:r>
      <w:r w:rsidR="00D769AB" w:rsidRPr="00DB421C">
        <w:rPr>
          <w:szCs w:val="24"/>
        </w:rPr>
        <w:t xml:space="preserve"> velocidades de transferência de dados até 10 </w:t>
      </w:r>
      <w:proofErr w:type="spellStart"/>
      <w:r w:rsidR="00D769AB" w:rsidRPr="00DB421C">
        <w:rPr>
          <w:szCs w:val="24"/>
        </w:rPr>
        <w:t>Mbits</w:t>
      </w:r>
      <w:proofErr w:type="spellEnd"/>
      <w:r w:rsidR="00D769AB" w:rsidRPr="00DB421C">
        <w:rPr>
          <w:szCs w:val="24"/>
        </w:rPr>
        <w:t>/s. Para além disso,</w:t>
      </w:r>
      <w:r w:rsidR="00D769AB">
        <w:rPr>
          <w:szCs w:val="24"/>
        </w:rPr>
        <w:t xml:space="preserve"> </w:t>
      </w:r>
      <w:r w:rsidR="00D769AB" w:rsidRPr="00DB421C">
        <w:rPr>
          <w:szCs w:val="24"/>
        </w:rPr>
        <w:t>durante a receção e transmissão de dados</w:t>
      </w:r>
      <w:r w:rsidR="00D769AB">
        <w:rPr>
          <w:szCs w:val="24"/>
        </w:rPr>
        <w:t>,</w:t>
      </w:r>
      <w:r w:rsidR="00D769AB" w:rsidRPr="00DB421C">
        <w:rPr>
          <w:szCs w:val="24"/>
        </w:rPr>
        <w:t xml:space="preserve"> o módulo envia o bit mais significativo primeiro (MSB)</w:t>
      </w:r>
      <w:r w:rsidR="00D769AB">
        <w:rPr>
          <w:szCs w:val="24"/>
        </w:rPr>
        <w:t>.</w:t>
      </w:r>
      <w:r w:rsidR="00D769AB" w:rsidRPr="00DB421C">
        <w:rPr>
          <w:szCs w:val="24"/>
        </w:rPr>
        <w:t xml:space="preserve"> </w:t>
      </w:r>
      <w:r w:rsidR="00D769AB">
        <w:rPr>
          <w:szCs w:val="24"/>
        </w:rPr>
        <w:t>O</w:t>
      </w:r>
      <w:r w:rsidR="00D769AB" w:rsidRPr="00DB421C">
        <w:rPr>
          <w:szCs w:val="24"/>
        </w:rPr>
        <w:t xml:space="preserve">s dados transmitidos são estáveis durante a transição ascendente do </w:t>
      </w:r>
      <w:proofErr w:type="spellStart"/>
      <w:r w:rsidR="00D769AB" w:rsidRPr="00DB421C">
        <w:rPr>
          <w:i/>
          <w:iCs/>
          <w:szCs w:val="24"/>
        </w:rPr>
        <w:t>clock</w:t>
      </w:r>
      <w:proofErr w:type="spellEnd"/>
      <w:r w:rsidR="00D769AB" w:rsidRPr="00DB421C">
        <w:rPr>
          <w:szCs w:val="24"/>
        </w:rPr>
        <w:t xml:space="preserve"> e alterados durante a transição descendente.</w:t>
      </w:r>
    </w:p>
    <w:p w14:paraId="3CC0E362" w14:textId="08455A19" w:rsidR="00017FFB" w:rsidRPr="00112820" w:rsidRDefault="00D769AB" w:rsidP="00812F25">
      <w:pPr>
        <w:pStyle w:val="PhDCorpo"/>
        <w:rPr>
          <w:rFonts w:asciiTheme="minorHAnsi" w:hAnsiTheme="minorHAnsi"/>
          <w:sz w:val="21"/>
          <w:szCs w:val="21"/>
        </w:rPr>
      </w:pPr>
      <w:r>
        <w:rPr>
          <w:szCs w:val="24"/>
        </w:rPr>
        <w:lastRenderedPageBreak/>
        <w:tab/>
        <w:t>Optou</w:t>
      </w:r>
      <w:r>
        <w:rPr>
          <w:szCs w:val="24"/>
        </w:rPr>
        <w:noBreakHyphen/>
        <w:t xml:space="preserve">se por utilizar a SPI3, dado que os pinos mapeados para esta interface não entram em conflito com pinos usados por outros periféricos. Foi configurada para funcionar com dados no formato Motorola e tamanho de 8-bit, em que o MSB é enviado primeiro. Configurou-se, ainda, o </w:t>
      </w:r>
      <w:proofErr w:type="spellStart"/>
      <w:r w:rsidRPr="00E20C8D">
        <w:rPr>
          <w:rStyle w:val="PhDInglsCarter"/>
          <w:lang w:val="pt-PT"/>
        </w:rPr>
        <w:t>clock</w:t>
      </w:r>
      <w:proofErr w:type="spellEnd"/>
      <w:r>
        <w:rPr>
          <w:szCs w:val="24"/>
        </w:rPr>
        <w:t xml:space="preserve"> da interface para a transferência de dados ocorrer a 3,375 </w:t>
      </w:r>
      <w:proofErr w:type="spellStart"/>
      <w:r>
        <w:rPr>
          <w:szCs w:val="24"/>
        </w:rPr>
        <w:t>Mbits</w:t>
      </w:r>
      <w:proofErr w:type="spellEnd"/>
      <w:r>
        <w:rPr>
          <w:szCs w:val="24"/>
        </w:rPr>
        <w:t xml:space="preserve">/s (sabendo que o </w:t>
      </w:r>
      <w:proofErr w:type="spellStart"/>
      <w:r w:rsidRPr="00E20C8D">
        <w:rPr>
          <w:rStyle w:val="PhDInglsCarter"/>
          <w:lang w:val="pt-PT"/>
        </w:rPr>
        <w:t>clock</w:t>
      </w:r>
      <w:proofErr w:type="spellEnd"/>
      <w:r>
        <w:rPr>
          <w:szCs w:val="24"/>
        </w:rPr>
        <w:t xml:space="preserve"> do barramento APB1 é 54 MHz, o </w:t>
      </w:r>
      <w:proofErr w:type="spellStart"/>
      <w:r w:rsidRPr="00E20C8D">
        <w:rPr>
          <w:rStyle w:val="PhDInglsCarter"/>
          <w:lang w:val="pt-PT"/>
        </w:rPr>
        <w:t>prescaler</w:t>
      </w:r>
      <w:proofErr w:type="spellEnd"/>
      <w:r>
        <w:rPr>
          <w:i/>
          <w:iCs/>
          <w:szCs w:val="24"/>
        </w:rPr>
        <w:t xml:space="preserve"> </w:t>
      </w:r>
      <w:r w:rsidR="00F321B9">
        <w:rPr>
          <w:szCs w:val="24"/>
        </w:rPr>
        <w:t xml:space="preserve">adquire o </w:t>
      </w:r>
      <w:r>
        <w:rPr>
          <w:szCs w:val="24"/>
        </w:rPr>
        <w:t xml:space="preserve">valor </w:t>
      </w:r>
      <w:r w:rsidR="00F321B9">
        <w:rPr>
          <w:szCs w:val="24"/>
        </w:rPr>
        <w:t xml:space="preserve">de </w:t>
      </w:r>
      <w:r>
        <w:rPr>
          <w:szCs w:val="24"/>
        </w:rPr>
        <w:t xml:space="preserve">16), a polaridade do </w:t>
      </w:r>
      <w:proofErr w:type="spellStart"/>
      <w:r w:rsidRPr="00E20C8D">
        <w:rPr>
          <w:rStyle w:val="PhDInglsCarter"/>
          <w:lang w:val="pt-PT"/>
        </w:rPr>
        <w:t>clock</w:t>
      </w:r>
      <w:proofErr w:type="spellEnd"/>
      <w:r>
        <w:rPr>
          <w:szCs w:val="24"/>
        </w:rPr>
        <w:t xml:space="preserve"> (CPOL) a </w:t>
      </w:r>
      <w:proofErr w:type="spellStart"/>
      <w:r w:rsidRPr="00E20C8D">
        <w:rPr>
          <w:rStyle w:val="PhDInglsCarter"/>
          <w:lang w:val="pt-PT"/>
        </w:rPr>
        <w:t>low</w:t>
      </w:r>
      <w:proofErr w:type="spellEnd"/>
      <w:r>
        <w:rPr>
          <w:i/>
          <w:iCs/>
          <w:szCs w:val="24"/>
        </w:rPr>
        <w:t xml:space="preserve"> </w:t>
      </w:r>
      <w:r>
        <w:rPr>
          <w:szCs w:val="24"/>
        </w:rPr>
        <w:t>e a sua fase (CPHA) a zero. Deste modo, executa-se a captura dos dados provenientes do MFRC522 durante a transição ascendente.</w:t>
      </w:r>
    </w:p>
    <w:p w14:paraId="7272D569" w14:textId="3BE46791" w:rsidR="00031108" w:rsidRDefault="00031108" w:rsidP="00031108">
      <w:pPr>
        <w:pStyle w:val="Ttulo3"/>
        <w:numPr>
          <w:ilvl w:val="2"/>
          <w:numId w:val="23"/>
        </w:numPr>
        <w:rPr>
          <w:rFonts w:ascii="NewsGotT" w:hAnsi="NewsGotT"/>
          <w:lang w:val="en-GB"/>
        </w:rPr>
      </w:pPr>
      <w:bookmarkStart w:id="100" w:name="_Toc75199810"/>
      <w:r w:rsidRPr="004D4545">
        <w:rPr>
          <w:rFonts w:ascii="NewsGotT" w:hAnsi="NewsGotT"/>
          <w:i/>
          <w:iCs/>
          <w:lang w:val="en-GB"/>
        </w:rPr>
        <w:t xml:space="preserve">Universal </w:t>
      </w:r>
      <w:r w:rsidR="004D4545" w:rsidRPr="004D4545">
        <w:rPr>
          <w:rFonts w:ascii="NewsGotT" w:hAnsi="NewsGotT"/>
          <w:i/>
          <w:iCs/>
          <w:lang w:val="en-GB"/>
        </w:rPr>
        <w:t>Asynchronous Receiver/Transmitter</w:t>
      </w:r>
      <w:r w:rsidR="004D4545" w:rsidRPr="004D4545">
        <w:rPr>
          <w:rFonts w:ascii="NewsGotT" w:hAnsi="NewsGotT"/>
          <w:lang w:val="en-GB"/>
        </w:rPr>
        <w:t xml:space="preserve"> (</w:t>
      </w:r>
      <w:r w:rsidRPr="004D4545">
        <w:rPr>
          <w:rFonts w:ascii="NewsGotT" w:hAnsi="NewsGotT"/>
          <w:lang w:val="en-GB"/>
        </w:rPr>
        <w:t>UART)</w:t>
      </w:r>
      <w:bookmarkEnd w:id="100"/>
    </w:p>
    <w:p w14:paraId="22482F1C" w14:textId="626A86D2" w:rsidR="008B5F2A" w:rsidRPr="00877374" w:rsidRDefault="008B5F2A" w:rsidP="008B5F2A">
      <w:pPr>
        <w:pStyle w:val="PhDCorpo"/>
      </w:pPr>
      <w:r w:rsidRPr="008B5F2A">
        <w:rPr>
          <w:lang w:val="en-GB"/>
        </w:rPr>
        <w:tab/>
      </w:r>
      <w:r w:rsidRPr="00877374">
        <w:t>A</w:t>
      </w:r>
      <w:r w:rsidRPr="00BB2858">
        <w:t xml:space="preserve"> </w:t>
      </w:r>
      <w:r w:rsidRPr="00E20C8D">
        <w:rPr>
          <w:rStyle w:val="PhDInglsCarter"/>
          <w:lang w:val="pt-PT"/>
        </w:rPr>
        <w:t xml:space="preserve">universal </w:t>
      </w:r>
      <w:proofErr w:type="spellStart"/>
      <w:r w:rsidRPr="00E20C8D">
        <w:rPr>
          <w:rStyle w:val="PhDInglsCarter"/>
          <w:lang w:val="pt-PT"/>
        </w:rPr>
        <w:t>asynchronous</w:t>
      </w:r>
      <w:proofErr w:type="spellEnd"/>
      <w:r w:rsidRPr="00E20C8D">
        <w:rPr>
          <w:rStyle w:val="PhDInglsCarter"/>
          <w:lang w:val="pt-PT"/>
        </w:rPr>
        <w:t xml:space="preserve"> </w:t>
      </w:r>
      <w:proofErr w:type="spellStart"/>
      <w:r w:rsidRPr="00E20C8D">
        <w:rPr>
          <w:rStyle w:val="PhDInglsCarter"/>
          <w:lang w:val="pt-PT"/>
        </w:rPr>
        <w:t>receiver</w:t>
      </w:r>
      <w:proofErr w:type="spellEnd"/>
      <w:r w:rsidRPr="00E20C8D">
        <w:rPr>
          <w:rStyle w:val="PhDInglsCarter"/>
          <w:lang w:val="pt-PT"/>
        </w:rPr>
        <w:t xml:space="preserve"> </w:t>
      </w:r>
      <w:proofErr w:type="spellStart"/>
      <w:r w:rsidRPr="00E20C8D">
        <w:rPr>
          <w:rStyle w:val="PhDInglsCarter"/>
          <w:lang w:val="pt-PT"/>
        </w:rPr>
        <w:t>transmitter</w:t>
      </w:r>
      <w:proofErr w:type="spellEnd"/>
      <w:r w:rsidRPr="00877374">
        <w:t xml:space="preserve"> (UART) é uma comunicação série largamente usada para comunicar entre dois dispositivos, como sistemas embebidos, microcontroladores e computadores. Na comunicação UART, a comunicação direta entre dois dispositivos faz-se através de duas linhas de dados</w:t>
      </w:r>
      <w:r>
        <w:t>, a de transmissão (</w:t>
      </w:r>
      <w:proofErr w:type="spellStart"/>
      <w:r w:rsidRPr="00B747CA">
        <w:rPr>
          <w:i/>
        </w:rPr>
        <w:t>Tx</w:t>
      </w:r>
      <w:proofErr w:type="spellEnd"/>
      <w:r>
        <w:t>) e a de recessão (</w:t>
      </w:r>
      <w:proofErr w:type="spellStart"/>
      <w:r w:rsidRPr="00B747CA">
        <w:rPr>
          <w:i/>
        </w:rPr>
        <w:t>Rx</w:t>
      </w:r>
      <w:proofErr w:type="spellEnd"/>
      <w:r>
        <w:t xml:space="preserve">), </w:t>
      </w:r>
      <w:r w:rsidRPr="00877374">
        <w:t>como representado na</w:t>
      </w:r>
      <w:r>
        <w:t xml:space="preserve"> </w:t>
      </w:r>
      <w:r>
        <w:fldChar w:fldCharType="begin"/>
      </w:r>
      <w:r>
        <w:instrText xml:space="preserve"> REF _Ref74935436 \h </w:instrText>
      </w:r>
      <w:r>
        <w:fldChar w:fldCharType="separate"/>
      </w:r>
      <w:r w:rsidR="00D649F9">
        <w:t xml:space="preserve">Figura </w:t>
      </w:r>
      <w:r w:rsidR="00D649F9">
        <w:rPr>
          <w:noProof/>
        </w:rPr>
        <w:t>3</w:t>
      </w:r>
      <w:r w:rsidR="00D649F9">
        <w:t>.</w:t>
      </w:r>
      <w:r w:rsidR="00D649F9">
        <w:rPr>
          <w:noProof/>
        </w:rPr>
        <w:t>6</w:t>
      </w:r>
      <w:r>
        <w:fldChar w:fldCharType="end"/>
      </w:r>
      <w:r w:rsidRPr="00877374">
        <w:t xml:space="preserve">. </w:t>
      </w:r>
    </w:p>
    <w:p w14:paraId="67D9BEF7" w14:textId="77777777" w:rsidR="008B5F2A" w:rsidRDefault="008B5F2A" w:rsidP="00F30FC9">
      <w:pPr>
        <w:pStyle w:val="PhDFigura"/>
      </w:pPr>
      <w:r>
        <w:rPr>
          <w:noProof/>
        </w:rPr>
        <w:drawing>
          <wp:inline distT="0" distB="0" distL="0" distR="0" wp14:anchorId="696C902B" wp14:editId="04E3AD39">
            <wp:extent cx="2711669" cy="880638"/>
            <wp:effectExtent l="0" t="0" r="0" b="0"/>
            <wp:docPr id="226" name="Imagem 226" descr="Uma imagem com texto, relóg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descr="Uma imagem com texto, relógio&#10;&#10;Descrição gerada automaticamente"/>
                    <pic:cNvPicPr/>
                  </pic:nvPicPr>
                  <pic:blipFill>
                    <a:blip r:embed="rId51">
                      <a:extLst>
                        <a:ext uri="{28A0092B-C50C-407E-A947-70E740481C1C}">
                          <a14:useLocalDpi xmlns:a14="http://schemas.microsoft.com/office/drawing/2010/main" val="0"/>
                        </a:ext>
                      </a:extLst>
                    </a:blip>
                    <a:stretch>
                      <a:fillRect/>
                    </a:stretch>
                  </pic:blipFill>
                  <pic:spPr>
                    <a:xfrm>
                      <a:off x="0" y="0"/>
                      <a:ext cx="2729863" cy="886547"/>
                    </a:xfrm>
                    <a:prstGeom prst="rect">
                      <a:avLst/>
                    </a:prstGeom>
                  </pic:spPr>
                </pic:pic>
              </a:graphicData>
            </a:graphic>
          </wp:inline>
        </w:drawing>
      </w:r>
    </w:p>
    <w:p w14:paraId="464407A2" w14:textId="1A839683" w:rsidR="008B5F2A" w:rsidRPr="00877374" w:rsidRDefault="008B5F2A" w:rsidP="008B5F2A">
      <w:pPr>
        <w:pStyle w:val="PhDLegendaFiguras"/>
        <w:rPr>
          <w:sz w:val="24"/>
          <w:szCs w:val="24"/>
        </w:rPr>
      </w:pPr>
      <w:bookmarkStart w:id="101" w:name="_Ref74935436"/>
      <w:bookmarkStart w:id="102" w:name="_Toc75199495"/>
      <w:r>
        <w:t xml:space="preserve">Figura </w:t>
      </w:r>
      <w:r w:rsidR="003D34D0">
        <w:fldChar w:fldCharType="begin"/>
      </w:r>
      <w:r w:rsidR="003D34D0">
        <w:instrText xml:space="preserve"> STYLEREF 1 \s </w:instrText>
      </w:r>
      <w:r w:rsidR="003D34D0">
        <w:fldChar w:fldCharType="separate"/>
      </w:r>
      <w:r w:rsidR="00D649F9">
        <w:rPr>
          <w:noProof/>
        </w:rPr>
        <w:t>3</w:t>
      </w:r>
      <w:r w:rsidR="003D34D0">
        <w:rPr>
          <w:noProof/>
        </w:rPr>
        <w:fldChar w:fldCharType="end"/>
      </w:r>
      <w:r w:rsidR="005D5334">
        <w:t>.</w:t>
      </w:r>
      <w:r w:rsidR="003D34D0">
        <w:fldChar w:fldCharType="begin"/>
      </w:r>
      <w:r w:rsidR="003D34D0">
        <w:instrText xml:space="preserve"> SEQ Figura \* ARABIC \s 1 </w:instrText>
      </w:r>
      <w:r w:rsidR="003D34D0">
        <w:fldChar w:fldCharType="separate"/>
      </w:r>
      <w:r w:rsidR="00D649F9">
        <w:rPr>
          <w:noProof/>
        </w:rPr>
        <w:t>6</w:t>
      </w:r>
      <w:r w:rsidR="003D34D0">
        <w:rPr>
          <w:noProof/>
        </w:rPr>
        <w:fldChar w:fldCharType="end"/>
      </w:r>
      <w:bookmarkEnd w:id="101"/>
      <w:r>
        <w:t xml:space="preserve"> - </w:t>
      </w:r>
      <w:r w:rsidRPr="00DC0143">
        <w:t xml:space="preserve">Esquema de ligação entre 2 </w:t>
      </w:r>
      <w:proofErr w:type="spellStart"/>
      <w:r w:rsidRPr="00DC0143">
        <w:t>UARTs</w:t>
      </w:r>
      <w:proofErr w:type="spellEnd"/>
      <w:r>
        <w:t>.</w:t>
      </w:r>
      <w:bookmarkEnd w:id="102"/>
    </w:p>
    <w:p w14:paraId="18A20F58" w14:textId="795C73E5" w:rsidR="008B5F2A" w:rsidRPr="00877374" w:rsidRDefault="008B5F2A" w:rsidP="008B5F2A">
      <w:pPr>
        <w:pStyle w:val="PhDCorpo"/>
      </w:pPr>
      <w:r>
        <w:tab/>
      </w:r>
      <w:r w:rsidRPr="00877374">
        <w:t xml:space="preserve">Este periférico transmite dados de forma assíncrona, ou seja, não necessita de um sinal de </w:t>
      </w:r>
      <w:proofErr w:type="spellStart"/>
      <w:r w:rsidRPr="00E20C8D">
        <w:rPr>
          <w:rStyle w:val="PhDInglsCarter"/>
          <w:lang w:val="pt-PT"/>
        </w:rPr>
        <w:t>clock</w:t>
      </w:r>
      <w:proofErr w:type="spellEnd"/>
      <w:r w:rsidRPr="00877374">
        <w:t xml:space="preserve"> para se manter sincronizado. Em vez disso, o emissor acrescenta </w:t>
      </w:r>
      <w:r w:rsidRPr="00287D8A">
        <w:rPr>
          <w:i/>
          <w:iCs/>
        </w:rPr>
        <w:t>bits</w:t>
      </w:r>
      <w:r w:rsidRPr="00877374">
        <w:t xml:space="preserve"> ao pacote a ser transmitido</w:t>
      </w:r>
      <w:r w:rsidRPr="00871485">
        <w:t xml:space="preserve">, </w:t>
      </w:r>
      <w:r w:rsidRPr="00877374">
        <w:t>sinalizando o início e o fim dos dados a ser transferidos, tal como mostrado na</w:t>
      </w:r>
      <w:r>
        <w:t xml:space="preserve"> </w:t>
      </w:r>
      <w:r>
        <w:fldChar w:fldCharType="begin"/>
      </w:r>
      <w:r>
        <w:instrText xml:space="preserve"> REF _Ref74935473 \h </w:instrText>
      </w:r>
      <w:r>
        <w:fldChar w:fldCharType="separate"/>
      </w:r>
      <w:r w:rsidR="00D649F9">
        <w:t xml:space="preserve">Figura </w:t>
      </w:r>
      <w:r w:rsidR="00D649F9">
        <w:rPr>
          <w:noProof/>
        </w:rPr>
        <w:t>3</w:t>
      </w:r>
      <w:r w:rsidR="00D649F9">
        <w:t>.</w:t>
      </w:r>
      <w:r w:rsidR="00D649F9">
        <w:rPr>
          <w:noProof/>
        </w:rPr>
        <w:t>7</w:t>
      </w:r>
      <w:r>
        <w:fldChar w:fldCharType="end"/>
      </w:r>
      <w:r w:rsidRPr="00877374">
        <w:t>.</w:t>
      </w:r>
    </w:p>
    <w:p w14:paraId="0E346D5C" w14:textId="77777777" w:rsidR="008B5F2A" w:rsidRDefault="008B5F2A" w:rsidP="00F30FC9">
      <w:pPr>
        <w:pStyle w:val="PhDFigura"/>
      </w:pPr>
      <w:r>
        <w:rPr>
          <w:noProof/>
        </w:rPr>
        <w:drawing>
          <wp:inline distT="0" distB="0" distL="0" distR="0" wp14:anchorId="2D7910E4" wp14:editId="1889C29D">
            <wp:extent cx="3941380" cy="1385641"/>
            <wp:effectExtent l="0" t="0" r="2540" b="508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pic:cNvPicPr/>
                  </pic:nvPicPr>
                  <pic:blipFill>
                    <a:blip r:embed="rId52">
                      <a:extLst>
                        <a:ext uri="{28A0092B-C50C-407E-A947-70E740481C1C}">
                          <a14:useLocalDpi xmlns:a14="http://schemas.microsoft.com/office/drawing/2010/main" val="0"/>
                        </a:ext>
                      </a:extLst>
                    </a:blip>
                    <a:stretch>
                      <a:fillRect/>
                    </a:stretch>
                  </pic:blipFill>
                  <pic:spPr>
                    <a:xfrm>
                      <a:off x="0" y="0"/>
                      <a:ext cx="3971614" cy="1396270"/>
                    </a:xfrm>
                    <a:prstGeom prst="rect">
                      <a:avLst/>
                    </a:prstGeom>
                  </pic:spPr>
                </pic:pic>
              </a:graphicData>
            </a:graphic>
          </wp:inline>
        </w:drawing>
      </w:r>
    </w:p>
    <w:p w14:paraId="1C336F66" w14:textId="19B9C0FE" w:rsidR="008B5F2A" w:rsidRPr="008B5F2A" w:rsidRDefault="008B5F2A" w:rsidP="008B5F2A">
      <w:pPr>
        <w:pStyle w:val="PhDLegendaFiguras"/>
        <w:rPr>
          <w:rStyle w:val="PhDLegendaFigurasCarter"/>
        </w:rPr>
      </w:pPr>
      <w:bookmarkStart w:id="103" w:name="_Ref74935473"/>
      <w:bookmarkStart w:id="104" w:name="_Toc75199496"/>
      <w:r>
        <w:t xml:space="preserve">Figura </w:t>
      </w:r>
      <w:r w:rsidR="003D34D0">
        <w:fldChar w:fldCharType="begin"/>
      </w:r>
      <w:r w:rsidR="003D34D0">
        <w:instrText xml:space="preserve"> STYLEREF 1 \s </w:instrText>
      </w:r>
      <w:r w:rsidR="003D34D0">
        <w:fldChar w:fldCharType="separate"/>
      </w:r>
      <w:r w:rsidR="00D649F9">
        <w:rPr>
          <w:noProof/>
        </w:rPr>
        <w:t>3</w:t>
      </w:r>
      <w:r w:rsidR="003D34D0">
        <w:rPr>
          <w:noProof/>
        </w:rPr>
        <w:fldChar w:fldCharType="end"/>
      </w:r>
      <w:r w:rsidR="005D5334">
        <w:t>.</w:t>
      </w:r>
      <w:r w:rsidR="003D34D0">
        <w:fldChar w:fldCharType="begin"/>
      </w:r>
      <w:r w:rsidR="003D34D0">
        <w:instrText xml:space="preserve"> SEQ Figura \* ARABIC \s 1 </w:instrText>
      </w:r>
      <w:r w:rsidR="003D34D0">
        <w:fldChar w:fldCharType="separate"/>
      </w:r>
      <w:r w:rsidR="00D649F9">
        <w:rPr>
          <w:noProof/>
        </w:rPr>
        <w:t>7</w:t>
      </w:r>
      <w:r w:rsidR="003D34D0">
        <w:rPr>
          <w:noProof/>
        </w:rPr>
        <w:fldChar w:fldCharType="end"/>
      </w:r>
      <w:bookmarkEnd w:id="103"/>
      <w:r>
        <w:t xml:space="preserve"> - </w:t>
      </w:r>
      <w:r w:rsidRPr="008B5F2A">
        <w:rPr>
          <w:rStyle w:val="PhDLegendaFigurasCarter"/>
        </w:rPr>
        <w:t>Estrutura de um pacote de dados enviado por UART</w:t>
      </w:r>
      <w:r w:rsidR="004E29E0">
        <w:rPr>
          <w:rStyle w:val="PhDLegendaFigurasCarter"/>
        </w:rPr>
        <w:t>.</w:t>
      </w:r>
      <w:bookmarkEnd w:id="104"/>
    </w:p>
    <w:p w14:paraId="0B9B53FA" w14:textId="493C3E5B" w:rsidR="008B5F2A" w:rsidRPr="00877374" w:rsidRDefault="008B5F2A" w:rsidP="008B5F2A">
      <w:pPr>
        <w:pStyle w:val="PhDCorpo"/>
      </w:pPr>
      <w:r>
        <w:tab/>
      </w:r>
      <w:r w:rsidRPr="00877374">
        <w:t xml:space="preserve">Quanto ao recetor, após detetar o </w:t>
      </w:r>
      <w:proofErr w:type="spellStart"/>
      <w:r w:rsidRPr="00E20C8D">
        <w:rPr>
          <w:rStyle w:val="PhDInglsCarter"/>
          <w:lang w:val="pt-PT"/>
        </w:rPr>
        <w:t>start</w:t>
      </w:r>
      <w:proofErr w:type="spellEnd"/>
      <w:r w:rsidRPr="00877374">
        <w:rPr>
          <w:i/>
          <w:iCs/>
        </w:rPr>
        <w:t xml:space="preserve"> </w:t>
      </w:r>
      <w:r w:rsidRPr="00B747CA">
        <w:rPr>
          <w:i/>
        </w:rPr>
        <w:t>bit</w:t>
      </w:r>
      <w:r w:rsidRPr="00877374">
        <w:t xml:space="preserve">, começa a ler os bits que se seguem a uma determinada frequência, denominado </w:t>
      </w:r>
      <w:r w:rsidRPr="00877374">
        <w:rPr>
          <w:i/>
          <w:iCs/>
        </w:rPr>
        <w:t>baud rate</w:t>
      </w:r>
      <w:r>
        <w:t>, e</w:t>
      </w:r>
      <w:r w:rsidRPr="00877374">
        <w:t xml:space="preserve">xpresso em </w:t>
      </w:r>
      <w:r w:rsidRPr="00B747CA">
        <w:rPr>
          <w:i/>
        </w:rPr>
        <w:t>bits</w:t>
      </w:r>
      <w:r w:rsidRPr="00877374">
        <w:t xml:space="preserve"> por segundo (</w:t>
      </w:r>
      <w:proofErr w:type="spellStart"/>
      <w:r w:rsidRPr="001B414B">
        <w:t>bps</w:t>
      </w:r>
      <w:proofErr w:type="spellEnd"/>
      <w:r w:rsidRPr="00877374">
        <w:t>)</w:t>
      </w:r>
      <w:r>
        <w:t>.</w:t>
      </w:r>
      <w:r w:rsidRPr="00877374">
        <w:t xml:space="preserve"> </w:t>
      </w:r>
      <w:r>
        <w:t xml:space="preserve">Para que a comunicação entre dois dispositivos possa ocorrer sem erros, ambas </w:t>
      </w:r>
      <w:r w:rsidRPr="00877374">
        <w:t xml:space="preserve">as UART têm de operar ao mesmo </w:t>
      </w:r>
      <w:r w:rsidRPr="00877374">
        <w:rPr>
          <w:i/>
          <w:iCs/>
        </w:rPr>
        <w:t>baud rate</w:t>
      </w:r>
      <w:r>
        <w:t>.</w:t>
      </w:r>
    </w:p>
    <w:p w14:paraId="60F14F7F" w14:textId="21BC2695" w:rsidR="008B5F2A" w:rsidRPr="00877374" w:rsidRDefault="008B5F2A" w:rsidP="008B5F2A">
      <w:pPr>
        <w:pStyle w:val="PhDCorpo"/>
      </w:pPr>
      <w:r>
        <w:tab/>
      </w:r>
      <w:r w:rsidRPr="00877374">
        <w:t xml:space="preserve">Na STM32F767ZI encontram-se disponíveis </w:t>
      </w:r>
      <w:r>
        <w:t>quatro módulos</w:t>
      </w:r>
      <w:r w:rsidRPr="00877374">
        <w:t xml:space="preserve"> UART</w:t>
      </w:r>
      <w:r>
        <w:t xml:space="preserve"> (UART4, UART5, UART7 e UART8)</w:t>
      </w:r>
      <w:r w:rsidRPr="00877374">
        <w:t xml:space="preserve"> </w:t>
      </w:r>
      <w:r>
        <w:t>e</w:t>
      </w:r>
      <w:r w:rsidRPr="00877374">
        <w:t xml:space="preserve"> </w:t>
      </w:r>
      <w:r>
        <w:t>quatro</w:t>
      </w:r>
      <w:r w:rsidRPr="00877374">
        <w:t xml:space="preserve"> </w:t>
      </w:r>
      <w:r>
        <w:t xml:space="preserve">USART </w:t>
      </w:r>
      <w:r w:rsidRPr="00877374">
        <w:t>(USART1, USART2, USART3 e USART6)</w:t>
      </w:r>
      <w:r>
        <w:t xml:space="preserve">. As últimas diferem das primeiras </w:t>
      </w:r>
      <w:r>
        <w:lastRenderedPageBreak/>
        <w:t xml:space="preserve">apenas no facto de poderem ser configuradas no modo síncrono. Todos </w:t>
      </w:r>
      <w:r w:rsidRPr="00877374">
        <w:t>pode</w:t>
      </w:r>
      <w:r>
        <w:t>m</w:t>
      </w:r>
      <w:r w:rsidRPr="00877374">
        <w:t xml:space="preserve"> ser configurad</w:t>
      </w:r>
      <w:r>
        <w:t>os</w:t>
      </w:r>
      <w:r w:rsidRPr="00877374">
        <w:t xml:space="preserve"> em </w:t>
      </w:r>
      <w:proofErr w:type="spellStart"/>
      <w:r w:rsidRPr="005A6C53">
        <w:rPr>
          <w:rStyle w:val="PhDInglsCarter"/>
          <w:lang w:val="pt-PT"/>
        </w:rPr>
        <w:t>full</w:t>
      </w:r>
      <w:proofErr w:type="spellEnd"/>
      <w:r w:rsidR="005A6C53">
        <w:rPr>
          <w:rStyle w:val="PhDInglsCarter"/>
          <w:lang w:val="pt-PT"/>
        </w:rPr>
        <w:noBreakHyphen/>
      </w:r>
      <w:r w:rsidRPr="005A6C53">
        <w:rPr>
          <w:rStyle w:val="PhDInglsCarter"/>
          <w:lang w:val="pt-PT"/>
        </w:rPr>
        <w:t>duplex</w:t>
      </w:r>
      <w:r w:rsidRPr="00877374">
        <w:t xml:space="preserve"> </w:t>
      </w:r>
      <w:bookmarkStart w:id="105" w:name="_Hlk74935923"/>
      <w:r>
        <w:t xml:space="preserve">(transferência de dados bidirecional simultânea) </w:t>
      </w:r>
      <w:bookmarkEnd w:id="105"/>
      <w:r>
        <w:t>ou</w:t>
      </w:r>
      <w:r w:rsidRPr="00877374">
        <w:t xml:space="preserve"> </w:t>
      </w:r>
      <w:proofErr w:type="spellStart"/>
      <w:r w:rsidRPr="00E20C8D">
        <w:rPr>
          <w:rStyle w:val="PhDInglsCarter"/>
          <w:lang w:val="pt-PT"/>
        </w:rPr>
        <w:t>half</w:t>
      </w:r>
      <w:proofErr w:type="spellEnd"/>
      <w:r w:rsidRPr="00E20C8D">
        <w:rPr>
          <w:rStyle w:val="PhDInglsCarter"/>
          <w:lang w:val="pt-PT"/>
        </w:rPr>
        <w:t>-duplex</w:t>
      </w:r>
      <w:r>
        <w:rPr>
          <w:i/>
          <w:iCs/>
        </w:rPr>
        <w:t xml:space="preserve"> </w:t>
      </w:r>
      <w:r>
        <w:t xml:space="preserve">(transferência de dados bidirecional não simultânea). </w:t>
      </w:r>
      <w:r w:rsidRPr="00877374">
        <w:t xml:space="preserve">A estrutura dos pacotes de dados </w:t>
      </w:r>
      <w:r>
        <w:t>pode</w:t>
      </w:r>
      <w:r w:rsidRPr="00877374">
        <w:t xml:space="preserve"> </w:t>
      </w:r>
      <w:r>
        <w:t xml:space="preserve">ser </w:t>
      </w:r>
      <w:r w:rsidRPr="00877374">
        <w:t>modific</w:t>
      </w:r>
      <w:r>
        <w:t>adas</w:t>
      </w:r>
      <w:r w:rsidRPr="00877374">
        <w:t xml:space="preserve">, podendo escolher ter 7,8 ou 9 </w:t>
      </w:r>
      <w:r w:rsidRPr="00B747CA">
        <w:rPr>
          <w:i/>
        </w:rPr>
        <w:t>bits</w:t>
      </w:r>
      <w:r w:rsidRPr="00877374">
        <w:t xml:space="preserve"> de dados, 1 ou 2 stop bits e uma definição da ordem da transmissão de dados</w:t>
      </w:r>
      <w:r>
        <w:t>.</w:t>
      </w:r>
    </w:p>
    <w:p w14:paraId="7303CCED" w14:textId="76B6D4D7" w:rsidR="004D4545" w:rsidRDefault="008B5F2A" w:rsidP="004D4545">
      <w:pPr>
        <w:pStyle w:val="PhDCorpo"/>
      </w:pPr>
      <w:r>
        <w:tab/>
        <w:t xml:space="preserve">Neste projeto, a UART possibilita a comunicação entre a STM e o módulo Bluetooth </w:t>
      </w:r>
      <w:sdt>
        <w:sdtPr>
          <w:id w:val="1368641698"/>
          <w:citation/>
        </w:sdtPr>
        <w:sdtEndPr/>
        <w:sdtContent>
          <w:r w:rsidR="00F321B9">
            <w:fldChar w:fldCharType="begin"/>
          </w:r>
          <w:r w:rsidR="00F321B9">
            <w:instrText xml:space="preserve"> CITATION bluetooth \l 2070 </w:instrText>
          </w:r>
          <w:r w:rsidR="00F321B9">
            <w:fldChar w:fldCharType="separate"/>
          </w:r>
          <w:r w:rsidR="009619D3" w:rsidRPr="009619D3">
            <w:rPr>
              <w:noProof/>
            </w:rPr>
            <w:t>[16]</w:t>
          </w:r>
          <w:r w:rsidR="00F321B9">
            <w:fldChar w:fldCharType="end"/>
          </w:r>
        </w:sdtContent>
      </w:sdt>
      <w:r w:rsidR="00F321B9">
        <w:t xml:space="preserve">. </w:t>
      </w:r>
      <w:r>
        <w:t xml:space="preserve">O formato da comunicação série deste módulo é de oito </w:t>
      </w:r>
      <w:r w:rsidRPr="00F42501">
        <w:rPr>
          <w:i/>
          <w:iCs/>
        </w:rPr>
        <w:t>bits</w:t>
      </w:r>
      <w:r>
        <w:t xml:space="preserve"> de dados, um stop </w:t>
      </w:r>
      <w:r w:rsidRPr="00F42501">
        <w:rPr>
          <w:i/>
          <w:iCs/>
        </w:rPr>
        <w:t>bit</w:t>
      </w:r>
      <w:r>
        <w:t xml:space="preserve"> e nenhum de paridade e opera a um </w:t>
      </w:r>
      <w:r w:rsidRPr="00410934">
        <w:rPr>
          <w:i/>
          <w:iCs/>
        </w:rPr>
        <w:t>baud rate</w:t>
      </w:r>
      <w:r>
        <w:rPr>
          <w:i/>
          <w:iCs/>
        </w:rPr>
        <w:t xml:space="preserve"> </w:t>
      </w:r>
      <w:r>
        <w:t xml:space="preserve">de 9600 </w:t>
      </w:r>
      <w:r w:rsidRPr="00B747CA">
        <w:rPr>
          <w:i/>
        </w:rPr>
        <w:t>bits</w:t>
      </w:r>
      <w:r>
        <w:t>/s. Deste modo, configurou-se a USART1 com as características acima descritas e ativaram-se as interrupções para processamento dos dados</w:t>
      </w:r>
    </w:p>
    <w:p w14:paraId="0EDAF6B5" w14:textId="623A3852" w:rsidR="006E4373" w:rsidRDefault="006E4373" w:rsidP="006E4373">
      <w:pPr>
        <w:pStyle w:val="Ttulo3"/>
        <w:numPr>
          <w:ilvl w:val="2"/>
          <w:numId w:val="23"/>
        </w:numPr>
        <w:rPr>
          <w:rFonts w:ascii="NewsGotT" w:hAnsi="NewsGotT"/>
        </w:rPr>
      </w:pPr>
      <w:bookmarkStart w:id="106" w:name="_Toc75199811"/>
      <w:r w:rsidRPr="006E4373">
        <w:rPr>
          <w:rFonts w:ascii="NewsGotT" w:hAnsi="NewsGotT"/>
        </w:rPr>
        <w:t xml:space="preserve">Mapeamento </w:t>
      </w:r>
      <w:r w:rsidR="00E4667A">
        <w:rPr>
          <w:rFonts w:ascii="NewsGotT" w:hAnsi="NewsGotT"/>
        </w:rPr>
        <w:t>dos periféricos</w:t>
      </w:r>
      <w:bookmarkEnd w:id="106"/>
    </w:p>
    <w:p w14:paraId="6E8F85BE" w14:textId="0FA121E7" w:rsidR="00E4667A" w:rsidRPr="00E4667A" w:rsidRDefault="00802A06" w:rsidP="00802A06">
      <w:pPr>
        <w:pStyle w:val="PhDCorpo"/>
        <w:ind w:left="720"/>
      </w:pPr>
      <w:r>
        <w:t xml:space="preserve">Na </w:t>
      </w:r>
      <w:r>
        <w:fldChar w:fldCharType="begin"/>
      </w:r>
      <w:r>
        <w:instrText xml:space="preserve"> REF _Ref75081791 \h </w:instrText>
      </w:r>
      <w:r>
        <w:fldChar w:fldCharType="separate"/>
      </w:r>
      <w:r w:rsidR="00D649F9">
        <w:t xml:space="preserve">Figura </w:t>
      </w:r>
      <w:r w:rsidR="00D649F9">
        <w:rPr>
          <w:noProof/>
        </w:rPr>
        <w:t>3</w:t>
      </w:r>
      <w:r w:rsidR="00D649F9">
        <w:t>.</w:t>
      </w:r>
      <w:r w:rsidR="00D649F9">
        <w:rPr>
          <w:noProof/>
        </w:rPr>
        <w:t>8</w:t>
      </w:r>
      <w:r>
        <w:fldChar w:fldCharType="end"/>
      </w:r>
      <w:r>
        <w:t xml:space="preserve"> apresenta-se o mapeamento dos periféricos usados no projeto. </w:t>
      </w:r>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1"/>
      </w:tblGrid>
      <w:tr w:rsidR="00E4667A" w14:paraId="7B4D13C7" w14:textId="77777777" w:rsidTr="00802A06">
        <w:tc>
          <w:tcPr>
            <w:tcW w:w="9061" w:type="dxa"/>
          </w:tcPr>
          <w:p w14:paraId="66E50711" w14:textId="10842818" w:rsidR="00E4667A" w:rsidRDefault="00E4667A" w:rsidP="00E4667A">
            <w:pPr>
              <w:pStyle w:val="PhDFigura"/>
            </w:pPr>
            <w:r w:rsidRPr="00E4667A">
              <w:rPr>
                <w:noProof/>
              </w:rPr>
              <w:drawing>
                <wp:inline distT="0" distB="0" distL="0" distR="0" wp14:anchorId="28281570" wp14:editId="4F07C718">
                  <wp:extent cx="5400000" cy="2753875"/>
                  <wp:effectExtent l="0" t="0" r="0" b="8890"/>
                  <wp:docPr id="266" name="Imagem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00000" cy="2753875"/>
                          </a:xfrm>
                          <a:prstGeom prst="rect">
                            <a:avLst/>
                          </a:prstGeom>
                          <a:noFill/>
                          <a:ln>
                            <a:noFill/>
                          </a:ln>
                        </pic:spPr>
                      </pic:pic>
                    </a:graphicData>
                  </a:graphic>
                </wp:inline>
              </w:drawing>
            </w:r>
          </w:p>
        </w:tc>
      </w:tr>
      <w:tr w:rsidR="00E4667A" w14:paraId="38C9AA6F" w14:textId="77777777" w:rsidTr="00802A06">
        <w:tc>
          <w:tcPr>
            <w:tcW w:w="9061" w:type="dxa"/>
          </w:tcPr>
          <w:p w14:paraId="56FCBC1E" w14:textId="7CE67A80" w:rsidR="00E4667A" w:rsidRPr="004E29E0" w:rsidRDefault="00802A06" w:rsidP="00802A06">
            <w:pPr>
              <w:jc w:val="center"/>
              <w:rPr>
                <w:b/>
                <w:bCs/>
              </w:rPr>
            </w:pPr>
            <w:r w:rsidRPr="004E29E0">
              <w:rPr>
                <w:rFonts w:ascii="NewsGotT" w:hAnsi="NewsGotT"/>
                <w:b/>
                <w:bCs/>
              </w:rPr>
              <w:t>(a)</w:t>
            </w:r>
          </w:p>
        </w:tc>
      </w:tr>
      <w:tr w:rsidR="00E4667A" w14:paraId="21B0DDF6" w14:textId="77777777" w:rsidTr="00802A06">
        <w:tc>
          <w:tcPr>
            <w:tcW w:w="9061" w:type="dxa"/>
          </w:tcPr>
          <w:p w14:paraId="2B9C2E81" w14:textId="20EA22ED" w:rsidR="00E4667A" w:rsidRDefault="00E4667A" w:rsidP="00E4667A">
            <w:pPr>
              <w:pStyle w:val="PhDFigura"/>
            </w:pPr>
            <w:r w:rsidRPr="00E4667A">
              <w:rPr>
                <w:noProof/>
              </w:rPr>
              <w:drawing>
                <wp:inline distT="0" distB="0" distL="0" distR="0" wp14:anchorId="514AAE92" wp14:editId="370A366F">
                  <wp:extent cx="5400000" cy="2246081"/>
                  <wp:effectExtent l="0" t="0" r="0" b="1905"/>
                  <wp:docPr id="267" name="Imagem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00000" cy="2246081"/>
                          </a:xfrm>
                          <a:prstGeom prst="rect">
                            <a:avLst/>
                          </a:prstGeom>
                          <a:noFill/>
                          <a:ln>
                            <a:noFill/>
                          </a:ln>
                        </pic:spPr>
                      </pic:pic>
                    </a:graphicData>
                  </a:graphic>
                </wp:inline>
              </w:drawing>
            </w:r>
          </w:p>
        </w:tc>
      </w:tr>
      <w:tr w:rsidR="00E4667A" w14:paraId="441BC80B" w14:textId="77777777" w:rsidTr="00802A06">
        <w:tc>
          <w:tcPr>
            <w:tcW w:w="9061" w:type="dxa"/>
          </w:tcPr>
          <w:p w14:paraId="193FEAB4" w14:textId="6F48C966" w:rsidR="00E4667A" w:rsidRPr="004E29E0" w:rsidRDefault="00802A06" w:rsidP="00802A06">
            <w:pPr>
              <w:jc w:val="center"/>
              <w:rPr>
                <w:b/>
                <w:bCs/>
              </w:rPr>
            </w:pPr>
            <w:r w:rsidRPr="004E29E0">
              <w:rPr>
                <w:rFonts w:ascii="NewsGotT" w:hAnsi="NewsGotT"/>
                <w:b/>
                <w:bCs/>
              </w:rPr>
              <w:t>(b)</w:t>
            </w:r>
          </w:p>
        </w:tc>
      </w:tr>
      <w:tr w:rsidR="00E4667A" w14:paraId="49B7BA71" w14:textId="77777777" w:rsidTr="00802A06">
        <w:tc>
          <w:tcPr>
            <w:tcW w:w="9061" w:type="dxa"/>
          </w:tcPr>
          <w:p w14:paraId="78D620DD" w14:textId="2B8005E5" w:rsidR="00E4667A" w:rsidRDefault="00E4667A" w:rsidP="00E4667A">
            <w:pPr>
              <w:pStyle w:val="PhDFigura"/>
            </w:pPr>
            <w:r w:rsidRPr="00E4667A">
              <w:rPr>
                <w:noProof/>
              </w:rPr>
              <w:lastRenderedPageBreak/>
              <w:drawing>
                <wp:inline distT="0" distB="0" distL="0" distR="0" wp14:anchorId="696EE40D" wp14:editId="1547A213">
                  <wp:extent cx="5400000" cy="3724220"/>
                  <wp:effectExtent l="0" t="0" r="0" b="0"/>
                  <wp:docPr id="268" name="Imagem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00000" cy="3724220"/>
                          </a:xfrm>
                          <a:prstGeom prst="rect">
                            <a:avLst/>
                          </a:prstGeom>
                          <a:noFill/>
                          <a:ln>
                            <a:noFill/>
                          </a:ln>
                        </pic:spPr>
                      </pic:pic>
                    </a:graphicData>
                  </a:graphic>
                </wp:inline>
              </w:drawing>
            </w:r>
          </w:p>
        </w:tc>
      </w:tr>
      <w:tr w:rsidR="00E4667A" w14:paraId="2C26EFCB" w14:textId="77777777" w:rsidTr="00802A06">
        <w:tc>
          <w:tcPr>
            <w:tcW w:w="9061" w:type="dxa"/>
          </w:tcPr>
          <w:p w14:paraId="28785A24" w14:textId="22EE5217" w:rsidR="00E4667A" w:rsidRPr="004E29E0" w:rsidRDefault="00802A06" w:rsidP="00802A06">
            <w:pPr>
              <w:jc w:val="center"/>
              <w:rPr>
                <w:b/>
                <w:bCs/>
              </w:rPr>
            </w:pPr>
            <w:r w:rsidRPr="004E29E0">
              <w:rPr>
                <w:rFonts w:ascii="NewsGotT" w:hAnsi="NewsGotT"/>
                <w:b/>
                <w:bCs/>
              </w:rPr>
              <w:t>(c)</w:t>
            </w:r>
          </w:p>
        </w:tc>
      </w:tr>
      <w:tr w:rsidR="00E4667A" w14:paraId="207A0007" w14:textId="77777777" w:rsidTr="00802A06">
        <w:tc>
          <w:tcPr>
            <w:tcW w:w="9061" w:type="dxa"/>
          </w:tcPr>
          <w:p w14:paraId="6CCA1AFB" w14:textId="6A6AFD38" w:rsidR="00E4667A" w:rsidRDefault="00E4667A" w:rsidP="00E4667A">
            <w:pPr>
              <w:pStyle w:val="PhDFigura"/>
            </w:pPr>
            <w:r w:rsidRPr="00E4667A">
              <w:rPr>
                <w:noProof/>
              </w:rPr>
              <w:drawing>
                <wp:inline distT="0" distB="0" distL="0" distR="0" wp14:anchorId="25814E39" wp14:editId="38103E7E">
                  <wp:extent cx="5400000" cy="3912931"/>
                  <wp:effectExtent l="0" t="0" r="0" b="0"/>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00000" cy="3912931"/>
                          </a:xfrm>
                          <a:prstGeom prst="rect">
                            <a:avLst/>
                          </a:prstGeom>
                          <a:noFill/>
                          <a:ln>
                            <a:noFill/>
                          </a:ln>
                        </pic:spPr>
                      </pic:pic>
                    </a:graphicData>
                  </a:graphic>
                </wp:inline>
              </w:drawing>
            </w:r>
          </w:p>
        </w:tc>
      </w:tr>
      <w:tr w:rsidR="00E4667A" w14:paraId="0E86ACC3" w14:textId="77777777" w:rsidTr="00802A06">
        <w:tc>
          <w:tcPr>
            <w:tcW w:w="9061" w:type="dxa"/>
          </w:tcPr>
          <w:p w14:paraId="035FD54D" w14:textId="75D8B348" w:rsidR="00E4667A" w:rsidRPr="004E29E0" w:rsidRDefault="00802A06" w:rsidP="00802A06">
            <w:pPr>
              <w:keepNext/>
              <w:jc w:val="center"/>
              <w:rPr>
                <w:b/>
                <w:bCs/>
              </w:rPr>
            </w:pPr>
            <w:r w:rsidRPr="004E29E0">
              <w:rPr>
                <w:rFonts w:ascii="NewsGotT" w:hAnsi="NewsGotT"/>
                <w:b/>
                <w:bCs/>
              </w:rPr>
              <w:t>(d)</w:t>
            </w:r>
          </w:p>
        </w:tc>
      </w:tr>
    </w:tbl>
    <w:p w14:paraId="4E1D56E8" w14:textId="478D870E" w:rsidR="00E4667A" w:rsidRPr="00E4667A" w:rsidRDefault="00802A06" w:rsidP="00802A06">
      <w:pPr>
        <w:pStyle w:val="PhDLegendaFiguras"/>
      </w:pPr>
      <w:bookmarkStart w:id="107" w:name="_Ref75081791"/>
      <w:bookmarkStart w:id="108" w:name="_Toc75199497"/>
      <w:r>
        <w:t xml:space="preserve">Figura </w:t>
      </w:r>
      <w:r w:rsidR="003D34D0">
        <w:fldChar w:fldCharType="begin"/>
      </w:r>
      <w:r w:rsidR="003D34D0">
        <w:instrText xml:space="preserve"> STYLEREF 1 \s </w:instrText>
      </w:r>
      <w:r w:rsidR="003D34D0">
        <w:fldChar w:fldCharType="separate"/>
      </w:r>
      <w:r w:rsidR="00D649F9">
        <w:rPr>
          <w:noProof/>
        </w:rPr>
        <w:t>3</w:t>
      </w:r>
      <w:r w:rsidR="003D34D0">
        <w:rPr>
          <w:noProof/>
        </w:rPr>
        <w:fldChar w:fldCharType="end"/>
      </w:r>
      <w:r w:rsidR="005D5334">
        <w:t>.</w:t>
      </w:r>
      <w:r w:rsidR="003D34D0">
        <w:fldChar w:fldCharType="begin"/>
      </w:r>
      <w:r w:rsidR="003D34D0">
        <w:instrText xml:space="preserve"> SEQ Figura \* ARABIC \s 1 </w:instrText>
      </w:r>
      <w:r w:rsidR="003D34D0">
        <w:fldChar w:fldCharType="separate"/>
      </w:r>
      <w:r w:rsidR="00D649F9">
        <w:rPr>
          <w:noProof/>
        </w:rPr>
        <w:t>8</w:t>
      </w:r>
      <w:r w:rsidR="003D34D0">
        <w:rPr>
          <w:noProof/>
        </w:rPr>
        <w:fldChar w:fldCharType="end"/>
      </w:r>
      <w:bookmarkEnd w:id="107"/>
      <w:r>
        <w:t xml:space="preserve"> - Mapeamento dos periféricos </w:t>
      </w:r>
      <w:r w:rsidR="001B414B">
        <w:t xml:space="preserve">em função dos conetores: </w:t>
      </w:r>
      <w:r>
        <w:t>(a) CN7</w:t>
      </w:r>
      <w:r w:rsidR="004E29E0">
        <w:t>;</w:t>
      </w:r>
      <w:r>
        <w:t xml:space="preserve"> (b) CN8</w:t>
      </w:r>
      <w:r w:rsidR="004E29E0">
        <w:t>;</w:t>
      </w:r>
      <w:r>
        <w:t xml:space="preserve"> (c) CN9</w:t>
      </w:r>
      <w:r w:rsidR="004E29E0">
        <w:t>;</w:t>
      </w:r>
      <w:r>
        <w:t xml:space="preserve"> (d) CN10</w:t>
      </w:r>
      <w:r w:rsidR="004E29E0">
        <w:t>.</w:t>
      </w:r>
      <w:bookmarkEnd w:id="108"/>
    </w:p>
    <w:p w14:paraId="52458AB1" w14:textId="10326112" w:rsidR="006E4373" w:rsidRPr="00802A06" w:rsidRDefault="006E4373" w:rsidP="004D4545">
      <w:pPr>
        <w:pStyle w:val="PhDCorpo"/>
      </w:pPr>
    </w:p>
    <w:p w14:paraId="79A73AD9" w14:textId="01CC7FB7" w:rsidR="006A6AAA" w:rsidRDefault="004D4545" w:rsidP="006A6AAA">
      <w:pPr>
        <w:pStyle w:val="Ttulo2"/>
        <w:rPr>
          <w:rFonts w:ascii="NewsGotT" w:hAnsi="NewsGotT"/>
        </w:rPr>
      </w:pPr>
      <w:bookmarkStart w:id="109" w:name="_Toc75199812"/>
      <w:r>
        <w:rPr>
          <w:rFonts w:ascii="NewsGotT" w:hAnsi="NewsGotT"/>
        </w:rPr>
        <w:lastRenderedPageBreak/>
        <w:t xml:space="preserve">Descrição de </w:t>
      </w:r>
      <w:r w:rsidRPr="004D4545">
        <w:rPr>
          <w:rFonts w:ascii="NewsGotT" w:hAnsi="NewsGotT"/>
          <w:i/>
          <w:iCs/>
        </w:rPr>
        <w:t>Software</w:t>
      </w:r>
      <w:r>
        <w:rPr>
          <w:rFonts w:ascii="NewsGotT" w:hAnsi="NewsGotT"/>
        </w:rPr>
        <w:t xml:space="preserve"> e Módulos Criados</w:t>
      </w:r>
      <w:bookmarkEnd w:id="109"/>
    </w:p>
    <w:p w14:paraId="12891993" w14:textId="70769F0E" w:rsidR="00CB4854" w:rsidRDefault="00CB4854" w:rsidP="00CB4854">
      <w:pPr>
        <w:pStyle w:val="Ttulo3"/>
        <w:numPr>
          <w:ilvl w:val="2"/>
          <w:numId w:val="23"/>
        </w:numPr>
        <w:rPr>
          <w:rFonts w:ascii="NewsGotT" w:hAnsi="NewsGotT"/>
        </w:rPr>
      </w:pPr>
      <w:bookmarkStart w:id="110" w:name="_Toc75199813"/>
      <w:r w:rsidRPr="00CB4854">
        <w:rPr>
          <w:rFonts w:ascii="NewsGotT" w:hAnsi="NewsGotT"/>
        </w:rPr>
        <w:t>Módulos</w:t>
      </w:r>
      <w:r w:rsidRPr="00CB4854">
        <w:rPr>
          <w:rFonts w:ascii="NewsGotT" w:hAnsi="NewsGotT"/>
          <w:i/>
          <w:iCs/>
        </w:rPr>
        <w:t xml:space="preserve"> </w:t>
      </w:r>
      <w:r w:rsidRPr="00CB4854">
        <w:rPr>
          <w:rFonts w:ascii="NewsGotT" w:hAnsi="NewsGotT"/>
        </w:rPr>
        <w:t>Criados</w:t>
      </w:r>
      <w:bookmarkEnd w:id="110"/>
    </w:p>
    <w:p w14:paraId="6CE4185D" w14:textId="6A461638" w:rsidR="00E05AFC" w:rsidRPr="00032CBE" w:rsidRDefault="00A503FD" w:rsidP="00032CBE">
      <w:pPr>
        <w:pStyle w:val="PhDCorpo"/>
      </w:pPr>
      <w:r>
        <w:tab/>
      </w:r>
      <w:r w:rsidR="00832E3B" w:rsidRPr="00032CBE">
        <w:t xml:space="preserve">Na criação de software torna-se indispensável a utilização de métodos de programação modular </w:t>
      </w:r>
      <w:r w:rsidR="00832E3B" w:rsidRPr="00D43547">
        <w:t>que consistem na divisão do código em diversos ficheiros, denominados de módulos. Esta abordagem permite uma estruturação clara e organizada do software, agrupando</w:t>
      </w:r>
      <w:r w:rsidR="00832E3B" w:rsidRPr="00032CBE">
        <w:t xml:space="preserve"> funções e variáveis relacionadas num mesmo ficheiro. Além disso, facilita a reutilização de funções e a manutenção de código. </w:t>
      </w:r>
      <w:r w:rsidR="00832E3B">
        <w:t xml:space="preserve">De notar que, para facilitar a tarefa de criação de </w:t>
      </w:r>
      <w:r w:rsidR="00832E3B" w:rsidRPr="001B776A">
        <w:rPr>
          <w:i/>
          <w:iCs/>
        </w:rPr>
        <w:t>software</w:t>
      </w:r>
      <w:r w:rsidR="00832E3B">
        <w:t xml:space="preserve"> em equipa utilizou-se a plataforma GitHub </w:t>
      </w:r>
      <w:sdt>
        <w:sdtPr>
          <w:id w:val="202365870"/>
          <w:citation/>
        </w:sdtPr>
        <w:sdtEndPr/>
        <w:sdtContent>
          <w:r w:rsidR="00832E3B">
            <w:fldChar w:fldCharType="begin"/>
          </w:r>
          <w:r w:rsidR="00832E3B">
            <w:instrText xml:space="preserve"> CITATION Github \l 2070 </w:instrText>
          </w:r>
          <w:r w:rsidR="00832E3B">
            <w:fldChar w:fldCharType="separate"/>
          </w:r>
          <w:r w:rsidR="009619D3" w:rsidRPr="009619D3">
            <w:rPr>
              <w:noProof/>
            </w:rPr>
            <w:t>[24]</w:t>
          </w:r>
          <w:r w:rsidR="00832E3B">
            <w:fldChar w:fldCharType="end"/>
          </w:r>
        </w:sdtContent>
      </w:sdt>
      <w:r w:rsidR="00832E3B">
        <w:t xml:space="preserve">, que proporciona a hospedagem de código fonte e utiliza a ferramenta de controlo de versões de ficheiros </w:t>
      </w:r>
      <w:proofErr w:type="spellStart"/>
      <w:r w:rsidR="00832E3B">
        <w:t>Git</w:t>
      </w:r>
      <w:proofErr w:type="spellEnd"/>
      <w:r w:rsidR="00832E3B">
        <w:t> </w:t>
      </w:r>
      <w:sdt>
        <w:sdtPr>
          <w:id w:val="-1604267588"/>
          <w:citation/>
        </w:sdtPr>
        <w:sdtEndPr/>
        <w:sdtContent>
          <w:r w:rsidR="00832E3B">
            <w:fldChar w:fldCharType="begin"/>
          </w:r>
          <w:r w:rsidR="00832E3B">
            <w:instrText xml:space="preserve"> CITATION Git21 \l 2070 </w:instrText>
          </w:r>
          <w:r w:rsidR="00832E3B">
            <w:fldChar w:fldCharType="separate"/>
          </w:r>
          <w:r w:rsidR="009619D3" w:rsidRPr="009619D3">
            <w:rPr>
              <w:noProof/>
            </w:rPr>
            <w:t>[25]</w:t>
          </w:r>
          <w:r w:rsidR="00832E3B">
            <w:fldChar w:fldCharType="end"/>
          </w:r>
        </w:sdtContent>
      </w:sdt>
      <w:r w:rsidR="00832E3B">
        <w:t xml:space="preserve">. O código fonte e outros ficheiros gerados na criação deste projeto encontram-se num repositório público, acessível através do </w:t>
      </w:r>
      <w:r w:rsidR="00832E3B" w:rsidRPr="001B776A">
        <w:rPr>
          <w:i/>
          <w:iCs/>
        </w:rPr>
        <w:t>link</w:t>
      </w:r>
      <w:r w:rsidR="00832E3B">
        <w:t xml:space="preserve">: </w:t>
      </w:r>
      <w:hyperlink r:id="rId57" w:history="1">
        <w:r w:rsidR="00832E3B" w:rsidRPr="009F0946">
          <w:rPr>
            <w:rStyle w:val="Hiperligao"/>
          </w:rPr>
          <w:t>https://github.com/LPI-2020/DWR-19</w:t>
        </w:r>
      </w:hyperlink>
      <w:r w:rsidR="00832E3B">
        <w:t>.</w:t>
      </w:r>
    </w:p>
    <w:p w14:paraId="05879B07" w14:textId="55A6A296" w:rsidR="00E05AFC" w:rsidRDefault="00E05AFC" w:rsidP="00E05AFC">
      <w:pPr>
        <w:pStyle w:val="PhDCorpo"/>
      </w:pPr>
      <w:r>
        <w:tab/>
      </w:r>
      <w:r w:rsidRPr="00E05AFC">
        <w:t xml:space="preserve">A </w:t>
      </w:r>
      <w:r w:rsidR="00D10394">
        <w:rPr>
          <w:highlight w:val="red"/>
        </w:rPr>
        <w:fldChar w:fldCharType="begin"/>
      </w:r>
      <w:r w:rsidR="00D10394">
        <w:instrText xml:space="preserve"> REF _Ref75022506 \h </w:instrText>
      </w:r>
      <w:r w:rsidR="00D10394">
        <w:rPr>
          <w:highlight w:val="red"/>
        </w:rPr>
      </w:r>
      <w:r w:rsidR="00D10394">
        <w:rPr>
          <w:highlight w:val="red"/>
        </w:rPr>
        <w:fldChar w:fldCharType="separate"/>
      </w:r>
      <w:r w:rsidR="00D649F9">
        <w:t xml:space="preserve">Figura </w:t>
      </w:r>
      <w:r w:rsidR="00D649F9">
        <w:rPr>
          <w:noProof/>
        </w:rPr>
        <w:t>3</w:t>
      </w:r>
      <w:r w:rsidR="00D649F9">
        <w:t>.</w:t>
      </w:r>
      <w:r w:rsidR="00D649F9">
        <w:rPr>
          <w:noProof/>
        </w:rPr>
        <w:t>9</w:t>
      </w:r>
      <w:r w:rsidR="00D10394">
        <w:rPr>
          <w:highlight w:val="red"/>
        </w:rPr>
        <w:fldChar w:fldCharType="end"/>
      </w:r>
      <w:r w:rsidR="00D10394">
        <w:t xml:space="preserve"> </w:t>
      </w:r>
      <w:r w:rsidRPr="00E05AFC">
        <w:t xml:space="preserve">representa a divisão do </w:t>
      </w:r>
      <w:r w:rsidRPr="00B747CA">
        <w:rPr>
          <w:iCs/>
        </w:rPr>
        <w:t>software</w:t>
      </w:r>
      <w:r w:rsidRPr="00E05AFC">
        <w:rPr>
          <w:i/>
          <w:iCs/>
        </w:rPr>
        <w:t xml:space="preserve"> </w:t>
      </w:r>
      <w:r w:rsidRPr="00E05AFC">
        <w:t xml:space="preserve">criado nos vários módulos e as suas interações, em que, FSM significa </w:t>
      </w:r>
      <w:proofErr w:type="spellStart"/>
      <w:r w:rsidRPr="00E05AFC">
        <w:rPr>
          <w:i/>
          <w:iCs/>
        </w:rPr>
        <w:t>Finite</w:t>
      </w:r>
      <w:proofErr w:type="spellEnd"/>
      <w:r w:rsidRPr="00E05AFC">
        <w:rPr>
          <w:i/>
          <w:iCs/>
        </w:rPr>
        <w:t xml:space="preserve"> </w:t>
      </w:r>
      <w:proofErr w:type="spellStart"/>
      <w:r w:rsidRPr="00E05AFC">
        <w:rPr>
          <w:i/>
          <w:iCs/>
        </w:rPr>
        <w:t>State</w:t>
      </w:r>
      <w:proofErr w:type="spellEnd"/>
      <w:r w:rsidRPr="00E05AFC">
        <w:rPr>
          <w:i/>
          <w:iCs/>
        </w:rPr>
        <w:t xml:space="preserve"> </w:t>
      </w:r>
      <w:proofErr w:type="spellStart"/>
      <w:r w:rsidRPr="00E05AFC">
        <w:rPr>
          <w:i/>
          <w:iCs/>
        </w:rPr>
        <w:t>Machine</w:t>
      </w:r>
      <w:proofErr w:type="spellEnd"/>
      <w:r w:rsidRPr="00E05AFC">
        <w:rPr>
          <w:i/>
          <w:iCs/>
        </w:rPr>
        <w:t xml:space="preserve"> </w:t>
      </w:r>
      <w:r w:rsidRPr="00E05AFC">
        <w:t xml:space="preserve">(Máquina de estados) e HAL significa </w:t>
      </w:r>
      <w:r w:rsidRPr="00E05AFC">
        <w:rPr>
          <w:i/>
          <w:iCs/>
        </w:rPr>
        <w:t xml:space="preserve">Hardware </w:t>
      </w:r>
      <w:proofErr w:type="spellStart"/>
      <w:r w:rsidRPr="00E05AFC">
        <w:rPr>
          <w:i/>
          <w:iCs/>
        </w:rPr>
        <w:t>Abstraction</w:t>
      </w:r>
      <w:proofErr w:type="spellEnd"/>
      <w:r w:rsidRPr="00E05AFC">
        <w:rPr>
          <w:i/>
          <w:iCs/>
        </w:rPr>
        <w:t xml:space="preserve"> </w:t>
      </w:r>
      <w:proofErr w:type="spellStart"/>
      <w:r w:rsidRPr="00E05AFC">
        <w:rPr>
          <w:i/>
          <w:iCs/>
        </w:rPr>
        <w:t>Layer</w:t>
      </w:r>
      <w:proofErr w:type="spellEnd"/>
      <w:r w:rsidRPr="00E05AFC">
        <w:rPr>
          <w:i/>
          <w:iCs/>
        </w:rPr>
        <w:t xml:space="preserve">. </w:t>
      </w:r>
      <w:r w:rsidRPr="00E05AFC">
        <w:t xml:space="preserve">De notar que, tal como apresentado na legenda na </w:t>
      </w:r>
      <w:r w:rsidR="00832E3B">
        <w:rPr>
          <w:highlight w:val="red"/>
        </w:rPr>
        <w:fldChar w:fldCharType="begin"/>
      </w:r>
      <w:r w:rsidR="00832E3B">
        <w:instrText xml:space="preserve"> REF _Ref75022506 \h </w:instrText>
      </w:r>
      <w:r w:rsidR="00832E3B">
        <w:rPr>
          <w:highlight w:val="red"/>
        </w:rPr>
      </w:r>
      <w:r w:rsidR="00832E3B">
        <w:rPr>
          <w:highlight w:val="red"/>
        </w:rPr>
        <w:fldChar w:fldCharType="separate"/>
      </w:r>
      <w:r w:rsidR="00832E3B">
        <w:t xml:space="preserve">Figura </w:t>
      </w:r>
      <w:r w:rsidR="00832E3B">
        <w:rPr>
          <w:noProof/>
        </w:rPr>
        <w:t>3</w:t>
      </w:r>
      <w:r w:rsidR="00832E3B">
        <w:t>.</w:t>
      </w:r>
      <w:r w:rsidR="00832E3B">
        <w:rPr>
          <w:noProof/>
        </w:rPr>
        <w:t>9</w:t>
      </w:r>
      <w:r w:rsidR="00832E3B">
        <w:rPr>
          <w:highlight w:val="red"/>
        </w:rPr>
        <w:fldChar w:fldCharType="end"/>
      </w:r>
      <w:r w:rsidRPr="00E05AFC">
        <w:t xml:space="preserve"> os módulos estão agrupados por cores e as setas são usadas para representar as interações entre os módulos indicando a relação de dependência. Por exemplo, o módulo </w:t>
      </w:r>
      <w:r w:rsidRPr="00B747CA">
        <w:rPr>
          <w:i/>
        </w:rPr>
        <w:t>FSM</w:t>
      </w:r>
      <w:r w:rsidRPr="00E05AFC">
        <w:t xml:space="preserve"> depende do módulo </w:t>
      </w:r>
      <w:proofErr w:type="spellStart"/>
      <w:r w:rsidRPr="00B747CA">
        <w:rPr>
          <w:i/>
        </w:rPr>
        <w:t>Motion</w:t>
      </w:r>
      <w:proofErr w:type="spellEnd"/>
      <w:r w:rsidRPr="00E05AFC">
        <w:t xml:space="preserve">, mas </w:t>
      </w:r>
      <w:proofErr w:type="spellStart"/>
      <w:r w:rsidRPr="00B747CA">
        <w:rPr>
          <w:i/>
        </w:rPr>
        <w:t>Motion</w:t>
      </w:r>
      <w:proofErr w:type="spellEnd"/>
      <w:r w:rsidRPr="00E05AFC">
        <w:t xml:space="preserve"> não depende do módulo </w:t>
      </w:r>
      <w:r w:rsidRPr="00B747CA">
        <w:rPr>
          <w:i/>
        </w:rPr>
        <w:t>FSM</w:t>
      </w:r>
      <w:r w:rsidRPr="00E05AFC">
        <w:t xml:space="preserve">, em que </w:t>
      </w:r>
      <w:proofErr w:type="spellStart"/>
      <w:r w:rsidRPr="00B747CA">
        <w:rPr>
          <w:i/>
        </w:rPr>
        <w:t>Motion</w:t>
      </w:r>
      <w:proofErr w:type="spellEnd"/>
      <w:r w:rsidRPr="00E05AFC">
        <w:t xml:space="preserve"> pertence ao grupo de módulos que controlam o movimento (</w:t>
      </w:r>
      <w:proofErr w:type="spellStart"/>
      <w:r w:rsidRPr="00E05AFC">
        <w:rPr>
          <w:i/>
          <w:iCs/>
        </w:rPr>
        <w:t>Movement</w:t>
      </w:r>
      <w:proofErr w:type="spellEnd"/>
      <w:proofErr w:type="gramStart"/>
      <w:r w:rsidR="00832E3B">
        <w:rPr>
          <w:i/>
          <w:iCs/>
        </w:rPr>
        <w:noBreakHyphen/>
      </w:r>
      <w:r w:rsidRPr="00E05AFC">
        <w:rPr>
          <w:i/>
          <w:iCs/>
        </w:rPr>
        <w:t>Modules</w:t>
      </w:r>
      <w:proofErr w:type="gramEnd"/>
      <w:r w:rsidRPr="00E05AFC">
        <w:t>).</w:t>
      </w:r>
    </w:p>
    <w:p w14:paraId="17B0F97D" w14:textId="77777777" w:rsidR="00D10394" w:rsidRDefault="00D10394" w:rsidP="00D10394">
      <w:pPr>
        <w:pStyle w:val="PhDFigura"/>
      </w:pPr>
      <w:r>
        <w:rPr>
          <w:noProof/>
        </w:rPr>
        <w:drawing>
          <wp:inline distT="0" distB="0" distL="0" distR="0" wp14:anchorId="5E316CB8" wp14:editId="0ECBB8E8">
            <wp:extent cx="4051005" cy="3689919"/>
            <wp:effectExtent l="0" t="0" r="6985" b="6350"/>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m 8"/>
                    <pic:cNvPicPr/>
                  </pic:nvPicPr>
                  <pic:blipFill>
                    <a:blip r:embed="rId58">
                      <a:extLst>
                        <a:ext uri="{28A0092B-C50C-407E-A947-70E740481C1C}">
                          <a14:useLocalDpi xmlns:a14="http://schemas.microsoft.com/office/drawing/2010/main" val="0"/>
                        </a:ext>
                      </a:extLst>
                    </a:blip>
                    <a:stretch>
                      <a:fillRect/>
                    </a:stretch>
                  </pic:blipFill>
                  <pic:spPr>
                    <a:xfrm>
                      <a:off x="0" y="0"/>
                      <a:ext cx="4051005" cy="3689919"/>
                    </a:xfrm>
                    <a:prstGeom prst="rect">
                      <a:avLst/>
                    </a:prstGeom>
                  </pic:spPr>
                </pic:pic>
              </a:graphicData>
            </a:graphic>
          </wp:inline>
        </w:drawing>
      </w:r>
    </w:p>
    <w:p w14:paraId="2BE91967" w14:textId="33AC1F8C" w:rsidR="00D10394" w:rsidRPr="00E05AFC" w:rsidRDefault="00D10394" w:rsidP="00D10394">
      <w:pPr>
        <w:pStyle w:val="PhDLegendaFiguras"/>
        <w:rPr>
          <w:rFonts w:eastAsiaTheme="minorHAnsi"/>
          <w:szCs w:val="22"/>
          <w:lang w:eastAsia="en-US"/>
        </w:rPr>
      </w:pPr>
      <w:bookmarkStart w:id="111" w:name="_Ref75022506"/>
      <w:bookmarkStart w:id="112" w:name="_Toc75199498"/>
      <w:r>
        <w:t xml:space="preserve">Figura </w:t>
      </w:r>
      <w:r w:rsidR="003D34D0">
        <w:fldChar w:fldCharType="begin"/>
      </w:r>
      <w:r w:rsidR="003D34D0">
        <w:instrText xml:space="preserve"> STYLEREF 1 \s </w:instrText>
      </w:r>
      <w:r w:rsidR="003D34D0">
        <w:fldChar w:fldCharType="separate"/>
      </w:r>
      <w:r w:rsidR="00D649F9">
        <w:rPr>
          <w:noProof/>
        </w:rPr>
        <w:t>3</w:t>
      </w:r>
      <w:r w:rsidR="003D34D0">
        <w:rPr>
          <w:noProof/>
        </w:rPr>
        <w:fldChar w:fldCharType="end"/>
      </w:r>
      <w:r w:rsidR="005D5334">
        <w:t>.</w:t>
      </w:r>
      <w:r w:rsidR="003D34D0">
        <w:fldChar w:fldCharType="begin"/>
      </w:r>
      <w:r w:rsidR="003D34D0">
        <w:instrText xml:space="preserve"> SEQ Figura \* ARABIC \s 1 </w:instrText>
      </w:r>
      <w:r w:rsidR="003D34D0">
        <w:fldChar w:fldCharType="separate"/>
      </w:r>
      <w:r w:rsidR="00D649F9">
        <w:rPr>
          <w:noProof/>
        </w:rPr>
        <w:t>9</w:t>
      </w:r>
      <w:r w:rsidR="003D34D0">
        <w:rPr>
          <w:noProof/>
        </w:rPr>
        <w:fldChar w:fldCharType="end"/>
      </w:r>
      <w:bookmarkEnd w:id="111"/>
      <w:r>
        <w:t xml:space="preserve"> - </w:t>
      </w:r>
      <w:r w:rsidRPr="000C001D">
        <w:t>Divisão do software criado nos vários módulos.</w:t>
      </w:r>
      <w:bookmarkEnd w:id="112"/>
    </w:p>
    <w:p w14:paraId="290E972C" w14:textId="15264870" w:rsidR="00D10394" w:rsidRDefault="00D10394" w:rsidP="00D10394">
      <w:pPr>
        <w:pStyle w:val="PhDCorpo"/>
      </w:pPr>
      <w:r>
        <w:lastRenderedPageBreak/>
        <w:tab/>
      </w:r>
      <w:r w:rsidRPr="00D10394">
        <w:t>Começando pela descrição dos módulos que controlam o movimento (representados a cor avermelhada, na</w:t>
      </w:r>
      <w:r>
        <w:t xml:space="preserve"> </w:t>
      </w:r>
      <w:r>
        <w:fldChar w:fldCharType="begin"/>
      </w:r>
      <w:r>
        <w:instrText xml:space="preserve"> REF _Ref75022506 \h </w:instrText>
      </w:r>
      <w:r>
        <w:fldChar w:fldCharType="separate"/>
      </w:r>
      <w:r w:rsidR="00D649F9">
        <w:t xml:space="preserve">Figura </w:t>
      </w:r>
      <w:r w:rsidR="00D649F9">
        <w:rPr>
          <w:noProof/>
        </w:rPr>
        <w:t>3</w:t>
      </w:r>
      <w:r w:rsidR="00D649F9">
        <w:t>.</w:t>
      </w:r>
      <w:r w:rsidR="00D649F9">
        <w:rPr>
          <w:noProof/>
        </w:rPr>
        <w:t>9</w:t>
      </w:r>
      <w:r>
        <w:fldChar w:fldCharType="end"/>
      </w:r>
      <w:r w:rsidRPr="00D10394">
        <w:t xml:space="preserve">), na camada de interação com o </w:t>
      </w:r>
      <w:r w:rsidRPr="00B747CA">
        <w:rPr>
          <w:iCs/>
        </w:rPr>
        <w:t>hardware</w:t>
      </w:r>
      <w:r w:rsidRPr="00D10394">
        <w:rPr>
          <w:i/>
          <w:iCs/>
        </w:rPr>
        <w:t xml:space="preserve"> </w:t>
      </w:r>
      <w:r w:rsidRPr="00D10394">
        <w:t>existem</w:t>
      </w:r>
      <w:r w:rsidRPr="00D10394">
        <w:rPr>
          <w:i/>
          <w:iCs/>
        </w:rPr>
        <w:t xml:space="preserve"> </w:t>
      </w:r>
      <w:r w:rsidRPr="00D10394">
        <w:t xml:space="preserve">três módulos: </w:t>
      </w:r>
      <w:r w:rsidRPr="00B747CA">
        <w:rPr>
          <w:i/>
        </w:rPr>
        <w:t>Motor</w:t>
      </w:r>
      <w:r w:rsidRPr="00D10394">
        <w:t xml:space="preserve">, </w:t>
      </w:r>
      <w:r w:rsidRPr="00B747CA">
        <w:rPr>
          <w:i/>
        </w:rPr>
        <w:t>QTR</w:t>
      </w:r>
      <w:r w:rsidRPr="00D10394">
        <w:t xml:space="preserve"> e </w:t>
      </w:r>
      <w:r w:rsidRPr="00B747CA">
        <w:rPr>
          <w:i/>
        </w:rPr>
        <w:t xml:space="preserve">Stop </w:t>
      </w:r>
      <w:proofErr w:type="spellStart"/>
      <w:r w:rsidRPr="00B747CA">
        <w:rPr>
          <w:i/>
        </w:rPr>
        <w:t>Sensors</w:t>
      </w:r>
      <w:proofErr w:type="spellEnd"/>
      <w:r w:rsidRPr="00D10394">
        <w:t xml:space="preserve">. O módulo </w:t>
      </w:r>
      <w:r w:rsidRPr="00B747CA">
        <w:rPr>
          <w:i/>
        </w:rPr>
        <w:t>Motor</w:t>
      </w:r>
      <w:r w:rsidRPr="00D10394">
        <w:t xml:space="preserve">, permite o controlo de um motor através de um </w:t>
      </w:r>
      <w:r w:rsidRPr="00D10394">
        <w:rPr>
          <w:i/>
          <w:iCs/>
        </w:rPr>
        <w:t>timer</w:t>
      </w:r>
      <w:r w:rsidRPr="00D10394">
        <w:t xml:space="preserve"> com canal PWM, que efetua a variação da tensão de alimentação média do motor. O sentido de rotação do motor é definido por dois pinos </w:t>
      </w:r>
      <w:r w:rsidR="001B414B">
        <w:t xml:space="preserve">de </w:t>
      </w:r>
      <w:r w:rsidRPr="00D10394">
        <w:t>GPIO,</w:t>
      </w:r>
      <w:r w:rsidR="001B414B">
        <w:t xml:space="preserve"> o</w:t>
      </w:r>
      <w:r w:rsidRPr="00D10394">
        <w:t xml:space="preserve"> IN1 e</w:t>
      </w:r>
      <w:r w:rsidR="001B414B">
        <w:t xml:space="preserve"> o</w:t>
      </w:r>
      <w:r w:rsidRPr="00D10394">
        <w:t xml:space="preserve"> IN2, tal como apresentado na </w:t>
      </w:r>
      <w:r>
        <w:fldChar w:fldCharType="begin"/>
      </w:r>
      <w:r>
        <w:instrText xml:space="preserve"> REF _Ref63718056 \h </w:instrText>
      </w:r>
      <w:r>
        <w:fldChar w:fldCharType="separate"/>
      </w:r>
      <w:r w:rsidR="00D649F9">
        <w:t xml:space="preserve">Tabela </w:t>
      </w:r>
      <w:r w:rsidR="00D649F9">
        <w:rPr>
          <w:noProof/>
        </w:rPr>
        <w:t>2</w:t>
      </w:r>
      <w:r w:rsidR="00D649F9">
        <w:t>.</w:t>
      </w:r>
      <w:r w:rsidR="00D649F9">
        <w:rPr>
          <w:noProof/>
        </w:rPr>
        <w:t>2</w:t>
      </w:r>
      <w:r>
        <w:fldChar w:fldCharType="end"/>
      </w:r>
      <w:r>
        <w:t xml:space="preserve"> </w:t>
      </w:r>
      <w:r w:rsidRPr="00D10394">
        <w:t xml:space="preserve">do capítulo anterior. Na </w:t>
      </w:r>
      <w:r>
        <w:t xml:space="preserve"> </w:t>
      </w:r>
      <w:r>
        <w:fldChar w:fldCharType="begin"/>
      </w:r>
      <w:r>
        <w:instrText xml:space="preserve"> REF _Ref75022529 \h </w:instrText>
      </w:r>
      <w:r>
        <w:fldChar w:fldCharType="separate"/>
      </w:r>
      <w:r w:rsidR="00D649F9">
        <w:t xml:space="preserve">Figura </w:t>
      </w:r>
      <w:r w:rsidR="00D649F9">
        <w:rPr>
          <w:noProof/>
        </w:rPr>
        <w:t>3</w:t>
      </w:r>
      <w:r w:rsidR="00D649F9">
        <w:t>.</w:t>
      </w:r>
      <w:r w:rsidR="00D649F9">
        <w:rPr>
          <w:noProof/>
        </w:rPr>
        <w:t>10</w:t>
      </w:r>
      <w:r>
        <w:fldChar w:fldCharType="end"/>
      </w:r>
      <w:r>
        <w:t xml:space="preserve"> </w:t>
      </w:r>
      <w:r w:rsidRPr="00D10394">
        <w:t xml:space="preserve">é apresentada </w:t>
      </w:r>
      <w:r w:rsidR="00832E3B" w:rsidRPr="00D10394">
        <w:t xml:space="preserve">a estrutura que define </w:t>
      </w:r>
      <w:r w:rsidR="00832E3B" w:rsidRPr="00D43547">
        <w:t>as saídas que controlam</w:t>
      </w:r>
      <w:r w:rsidR="00832E3B">
        <w:t xml:space="preserve"> o motor</w:t>
      </w:r>
      <w:r w:rsidR="00832E3B" w:rsidRPr="00D43547">
        <w:t>.</w:t>
      </w:r>
    </w:p>
    <w:p w14:paraId="396035E1" w14:textId="77777777" w:rsidR="00D10394" w:rsidRDefault="00D10394" w:rsidP="00D10394">
      <w:pPr>
        <w:pStyle w:val="PhDFigura"/>
      </w:pPr>
      <w:r w:rsidRPr="001F61F6">
        <w:rPr>
          <w:noProof/>
        </w:rPr>
        <w:drawing>
          <wp:inline distT="0" distB="0" distL="0" distR="0" wp14:anchorId="01B7997F" wp14:editId="7B884DB0">
            <wp:extent cx="2838616" cy="1111810"/>
            <wp:effectExtent l="0" t="0" r="0" b="0"/>
            <wp:docPr id="242" name="Imagem 242"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descr="Uma imagem com texto&#10;&#10;Descrição gerada automaticamente"/>
                    <pic:cNvPicPr/>
                  </pic:nvPicPr>
                  <pic:blipFill rotWithShape="1">
                    <a:blip r:embed="rId59"/>
                    <a:srcRect l="1374" r="18344"/>
                    <a:stretch/>
                  </pic:blipFill>
                  <pic:spPr bwMode="auto">
                    <a:xfrm>
                      <a:off x="0" y="0"/>
                      <a:ext cx="2873246" cy="1125374"/>
                    </a:xfrm>
                    <a:prstGeom prst="rect">
                      <a:avLst/>
                    </a:prstGeom>
                    <a:ln>
                      <a:noFill/>
                    </a:ln>
                    <a:extLst>
                      <a:ext uri="{53640926-AAD7-44D8-BBD7-CCE9431645EC}">
                        <a14:shadowObscured xmlns:a14="http://schemas.microsoft.com/office/drawing/2010/main"/>
                      </a:ext>
                    </a:extLst>
                  </pic:spPr>
                </pic:pic>
              </a:graphicData>
            </a:graphic>
          </wp:inline>
        </w:drawing>
      </w:r>
    </w:p>
    <w:p w14:paraId="351AB841" w14:textId="18903578" w:rsidR="00D10394" w:rsidRPr="00D10394" w:rsidRDefault="00D10394" w:rsidP="00D10394">
      <w:pPr>
        <w:pStyle w:val="PhDLegendaFiguras"/>
        <w:rPr>
          <w:rFonts w:eastAsiaTheme="minorHAnsi"/>
          <w:szCs w:val="22"/>
          <w:lang w:eastAsia="en-US"/>
        </w:rPr>
      </w:pPr>
      <w:bookmarkStart w:id="113" w:name="_Ref75022529"/>
      <w:bookmarkStart w:id="114" w:name="_Toc75199499"/>
      <w:r>
        <w:t xml:space="preserve">Figura </w:t>
      </w:r>
      <w:r w:rsidR="003D34D0">
        <w:fldChar w:fldCharType="begin"/>
      </w:r>
      <w:r w:rsidR="003D34D0">
        <w:instrText xml:space="preserve"> STYLEREF 1 \s </w:instrText>
      </w:r>
      <w:r w:rsidR="003D34D0">
        <w:fldChar w:fldCharType="separate"/>
      </w:r>
      <w:r w:rsidR="00D649F9">
        <w:rPr>
          <w:noProof/>
        </w:rPr>
        <w:t>3</w:t>
      </w:r>
      <w:r w:rsidR="003D34D0">
        <w:rPr>
          <w:noProof/>
        </w:rPr>
        <w:fldChar w:fldCharType="end"/>
      </w:r>
      <w:r w:rsidR="005D5334">
        <w:t>.</w:t>
      </w:r>
      <w:r w:rsidR="003D34D0">
        <w:fldChar w:fldCharType="begin"/>
      </w:r>
      <w:r w:rsidR="003D34D0">
        <w:instrText xml:space="preserve"> SEQ Figura \* ARABIC \s 1 </w:instrText>
      </w:r>
      <w:r w:rsidR="003D34D0">
        <w:fldChar w:fldCharType="separate"/>
      </w:r>
      <w:r w:rsidR="00D649F9">
        <w:rPr>
          <w:noProof/>
        </w:rPr>
        <w:t>10</w:t>
      </w:r>
      <w:r w:rsidR="003D34D0">
        <w:rPr>
          <w:noProof/>
        </w:rPr>
        <w:fldChar w:fldCharType="end"/>
      </w:r>
      <w:bookmarkEnd w:id="113"/>
      <w:r>
        <w:t xml:space="preserve"> </w:t>
      </w:r>
      <w:r w:rsidR="00832E3B">
        <w:t xml:space="preserve">- </w:t>
      </w:r>
      <w:r w:rsidR="00832E3B" w:rsidRPr="00B738D6">
        <w:t>Estrutura que define</w:t>
      </w:r>
      <w:r w:rsidR="00832E3B">
        <w:t>m as saídas que controlam o motor</w:t>
      </w:r>
      <w:r>
        <w:t>.</w:t>
      </w:r>
      <w:bookmarkEnd w:id="114"/>
    </w:p>
    <w:p w14:paraId="1DA34A4E" w14:textId="6BA0CFC4" w:rsidR="00E05AFC" w:rsidRDefault="00D10394" w:rsidP="00E05AFC">
      <w:pPr>
        <w:pStyle w:val="PhDCorpo"/>
      </w:pPr>
      <w:r>
        <w:tab/>
      </w:r>
      <w:r w:rsidRPr="00D10394">
        <w:t xml:space="preserve">O módulo QTR inicializa o </w:t>
      </w:r>
      <w:proofErr w:type="spellStart"/>
      <w:r w:rsidRPr="00D10394">
        <w:rPr>
          <w:i/>
          <w:iCs/>
        </w:rPr>
        <w:t>array</w:t>
      </w:r>
      <w:proofErr w:type="spellEnd"/>
      <w:r w:rsidRPr="00D10394">
        <w:t xml:space="preserve"> de sensores do seguidor de linha </w:t>
      </w:r>
      <w:sdt>
        <w:sdtPr>
          <w:id w:val="74631562"/>
          <w:citation/>
        </w:sdtPr>
        <w:sdtEndPr/>
        <w:sdtContent>
          <w:r w:rsidR="00832E3B">
            <w:fldChar w:fldCharType="begin"/>
          </w:r>
          <w:r w:rsidR="00832E3B">
            <w:instrText xml:space="preserve"> CITATION qtr \l 2070 </w:instrText>
          </w:r>
          <w:r w:rsidR="00832E3B">
            <w:fldChar w:fldCharType="separate"/>
          </w:r>
          <w:r w:rsidR="009619D3" w:rsidRPr="009619D3">
            <w:rPr>
              <w:noProof/>
            </w:rPr>
            <w:t>[10]</w:t>
          </w:r>
          <w:r w:rsidR="00832E3B">
            <w:fldChar w:fldCharType="end"/>
          </w:r>
        </w:sdtContent>
      </w:sdt>
      <w:r w:rsidRPr="00D10394">
        <w:t xml:space="preserve">, possibilitando a obtenção do valor analógico e do valor lógico de cada um dos sensores, sendo o valor lógico alto definido a partir de 2,45 V. A leitura dos valores dos sensores do QTR é feita através do DMA. Na </w:t>
      </w:r>
      <w:r>
        <w:fldChar w:fldCharType="begin"/>
      </w:r>
      <w:r>
        <w:instrText xml:space="preserve"> REF _Ref75022689 \h </w:instrText>
      </w:r>
      <w:r>
        <w:fldChar w:fldCharType="separate"/>
      </w:r>
      <w:r w:rsidR="00D649F9">
        <w:t xml:space="preserve">Figura </w:t>
      </w:r>
      <w:r w:rsidR="00D649F9">
        <w:rPr>
          <w:noProof/>
        </w:rPr>
        <w:t>3</w:t>
      </w:r>
      <w:r w:rsidR="00D649F9">
        <w:t>.</w:t>
      </w:r>
      <w:r w:rsidR="00D649F9">
        <w:rPr>
          <w:noProof/>
        </w:rPr>
        <w:t>11</w:t>
      </w:r>
      <w:r>
        <w:fldChar w:fldCharType="end"/>
      </w:r>
      <w:r w:rsidRPr="00D10394">
        <w:t>, encontram</w:t>
      </w:r>
      <w:r w:rsidR="00F209BD">
        <w:noBreakHyphen/>
      </w:r>
      <w:r w:rsidRPr="00D10394">
        <w:t xml:space="preserve">se representados, em forma de um enumerado, todos os sensores do </w:t>
      </w:r>
      <w:proofErr w:type="spellStart"/>
      <w:r w:rsidRPr="00D10394">
        <w:rPr>
          <w:i/>
          <w:iCs/>
        </w:rPr>
        <w:t>array</w:t>
      </w:r>
      <w:proofErr w:type="spellEnd"/>
      <w:r w:rsidRPr="00D10394">
        <w:t xml:space="preserve"> de sensores usados.</w:t>
      </w:r>
    </w:p>
    <w:p w14:paraId="606E6F64" w14:textId="77777777" w:rsidR="00D10394" w:rsidRDefault="00D10394" w:rsidP="00D10394">
      <w:pPr>
        <w:pStyle w:val="PhDFigura"/>
      </w:pPr>
      <w:r w:rsidRPr="00F13ECA">
        <w:rPr>
          <w:noProof/>
        </w:rPr>
        <w:drawing>
          <wp:inline distT="0" distB="0" distL="0" distR="0" wp14:anchorId="154ED918" wp14:editId="07CECB3C">
            <wp:extent cx="2602573" cy="1343025"/>
            <wp:effectExtent l="0" t="0" r="7620" b="0"/>
            <wp:docPr id="243" name="Imagem 243"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descr="Uma imagem com texto&#10;&#10;Descrição gerada automaticamente"/>
                    <pic:cNvPicPr/>
                  </pic:nvPicPr>
                  <pic:blipFill rotWithShape="1">
                    <a:blip r:embed="rId60"/>
                    <a:srcRect l="759"/>
                    <a:stretch/>
                  </pic:blipFill>
                  <pic:spPr bwMode="auto">
                    <a:xfrm>
                      <a:off x="0" y="0"/>
                      <a:ext cx="2624679" cy="1354432"/>
                    </a:xfrm>
                    <a:prstGeom prst="rect">
                      <a:avLst/>
                    </a:prstGeom>
                    <a:ln>
                      <a:noFill/>
                    </a:ln>
                    <a:extLst>
                      <a:ext uri="{53640926-AAD7-44D8-BBD7-CCE9431645EC}">
                        <a14:shadowObscured xmlns:a14="http://schemas.microsoft.com/office/drawing/2010/main"/>
                      </a:ext>
                    </a:extLst>
                  </pic:spPr>
                </pic:pic>
              </a:graphicData>
            </a:graphic>
          </wp:inline>
        </w:drawing>
      </w:r>
    </w:p>
    <w:p w14:paraId="77A80D86" w14:textId="592A2068" w:rsidR="00D10394" w:rsidRPr="003C0FF2" w:rsidRDefault="00D10394" w:rsidP="00D10394">
      <w:pPr>
        <w:pStyle w:val="PhDLegendaFiguras"/>
      </w:pPr>
      <w:bookmarkStart w:id="115" w:name="_Ref75022689"/>
      <w:bookmarkStart w:id="116" w:name="_Toc75199500"/>
      <w:r>
        <w:t xml:space="preserve">Figura </w:t>
      </w:r>
      <w:r w:rsidR="003D34D0">
        <w:fldChar w:fldCharType="begin"/>
      </w:r>
      <w:r w:rsidR="003D34D0">
        <w:instrText xml:space="preserve"> STYLEREF 1 \s </w:instrText>
      </w:r>
      <w:r w:rsidR="003D34D0">
        <w:fldChar w:fldCharType="separate"/>
      </w:r>
      <w:r w:rsidR="00D649F9">
        <w:rPr>
          <w:noProof/>
        </w:rPr>
        <w:t>3</w:t>
      </w:r>
      <w:r w:rsidR="003D34D0">
        <w:rPr>
          <w:noProof/>
        </w:rPr>
        <w:fldChar w:fldCharType="end"/>
      </w:r>
      <w:r w:rsidR="005D5334">
        <w:t>.</w:t>
      </w:r>
      <w:r w:rsidR="003D34D0">
        <w:fldChar w:fldCharType="begin"/>
      </w:r>
      <w:r w:rsidR="003D34D0">
        <w:instrText xml:space="preserve"> SEQ Figura \* ARABIC \s 1 </w:instrText>
      </w:r>
      <w:r w:rsidR="003D34D0">
        <w:fldChar w:fldCharType="separate"/>
      </w:r>
      <w:r w:rsidR="00D649F9">
        <w:rPr>
          <w:noProof/>
        </w:rPr>
        <w:t>11</w:t>
      </w:r>
      <w:r w:rsidR="003D34D0">
        <w:rPr>
          <w:noProof/>
        </w:rPr>
        <w:fldChar w:fldCharType="end"/>
      </w:r>
      <w:bookmarkEnd w:id="115"/>
      <w:r>
        <w:t xml:space="preserve"> - </w:t>
      </w:r>
      <w:r w:rsidRPr="009B5969">
        <w:t>Enumerado que representa os sensores do QTR utilizados.</w:t>
      </w:r>
      <w:bookmarkEnd w:id="116"/>
    </w:p>
    <w:p w14:paraId="73EF81D5" w14:textId="5324F5D9" w:rsidR="00D10394" w:rsidRPr="00D10394" w:rsidRDefault="00D10394" w:rsidP="00D10394">
      <w:pPr>
        <w:pStyle w:val="PhDCorpo"/>
      </w:pPr>
      <w:r>
        <w:tab/>
      </w:r>
      <w:r w:rsidRPr="00D10394">
        <w:t xml:space="preserve">O módulo </w:t>
      </w:r>
      <w:r w:rsidRPr="00B747CA">
        <w:rPr>
          <w:i/>
        </w:rPr>
        <w:t>Stop</w:t>
      </w:r>
      <w:r w:rsidRPr="00D10394">
        <w:t xml:space="preserve"> </w:t>
      </w:r>
      <w:proofErr w:type="spellStart"/>
      <w:r w:rsidRPr="00B747CA">
        <w:rPr>
          <w:i/>
        </w:rPr>
        <w:t>Sensors</w:t>
      </w:r>
      <w:proofErr w:type="spellEnd"/>
      <w:r w:rsidRPr="00D10394">
        <w:t xml:space="preserve"> permite detetar as marcas de paragem (cruzes</w:t>
      </w:r>
      <w:r w:rsidR="001B414B">
        <w:t xml:space="preserve"> no chão</w:t>
      </w:r>
      <w:r w:rsidRPr="00D10394">
        <w:t xml:space="preserve">) e eventuais obstáculos que apareçam no percurso do DWR. Este módulo utiliza dois sensores do módulo QTR para fazer a deteção das marcas de paragem, </w:t>
      </w:r>
      <w:r w:rsidRPr="00B747CA">
        <w:rPr>
          <w:i/>
        </w:rPr>
        <w:t>SENSOR1</w:t>
      </w:r>
      <w:r w:rsidRPr="00D10394">
        <w:t xml:space="preserve"> e </w:t>
      </w:r>
      <w:r w:rsidRPr="00B747CA">
        <w:rPr>
          <w:i/>
        </w:rPr>
        <w:t>SENSOR8</w:t>
      </w:r>
      <w:r w:rsidRPr="00D10394">
        <w:t xml:space="preserve">, e um sensor de obstáculos. Tal como no módulo </w:t>
      </w:r>
      <w:r w:rsidRPr="00B747CA">
        <w:rPr>
          <w:i/>
        </w:rPr>
        <w:t>QTR</w:t>
      </w:r>
      <w:r w:rsidRPr="00D10394">
        <w:t>, a leitura dos valores do sensor de obstáculos é feita através do DMA. Definiu-se que o sensor de obstáculos sinaliza a presença de um objeto na trajetória do robô quando este se encontra a, aproximadamente, 15 cm de distância, correspondendo a um valor digital de 0x2000. Este módulo tem dois códigos de erro associados: E_ST_CROSS_FOUND, usado quando deteta uma marca de paragem, e E_ST_OBS_FOUND, usado quando deteta um obstáculo.</w:t>
      </w:r>
    </w:p>
    <w:p w14:paraId="4654B5D9" w14:textId="77777777" w:rsidR="00D10394" w:rsidRPr="00D10394" w:rsidRDefault="00D10394" w:rsidP="00D10394">
      <w:pPr>
        <w:pStyle w:val="PhDCorpo"/>
      </w:pPr>
      <w:r w:rsidRPr="00D10394">
        <w:lastRenderedPageBreak/>
        <w:tab/>
        <w:t xml:space="preserve">O </w:t>
      </w:r>
      <w:proofErr w:type="gramStart"/>
      <w:r w:rsidRPr="00D10394">
        <w:t xml:space="preserve">módulo </w:t>
      </w:r>
      <w:r w:rsidRPr="00B747CA">
        <w:rPr>
          <w:i/>
        </w:rPr>
        <w:t>Move</w:t>
      </w:r>
      <w:proofErr w:type="gramEnd"/>
      <w:r w:rsidRPr="00D10394">
        <w:t xml:space="preserve"> controla o movimento dos motores, definindo as suas velocidades e sentidos de rotação. Além disso, este módulo inicializa os dois motores a serem usados: motor direito e motor esquerdo.</w:t>
      </w:r>
    </w:p>
    <w:p w14:paraId="3AD12E35" w14:textId="3D0408A3" w:rsidR="00D10394" w:rsidRDefault="00D10394" w:rsidP="00D10394">
      <w:pPr>
        <w:pStyle w:val="PhDCorpo"/>
      </w:pPr>
      <w:r w:rsidRPr="00D10394">
        <w:tab/>
        <w:t>O módulo PID implementa o algoritmo do controlador PID, tal como apresentado no</w:t>
      </w:r>
      <w:r>
        <w:t xml:space="preserve"> Capítulo </w:t>
      </w:r>
      <w:r w:rsidR="003D34D0">
        <w:fldChar w:fldCharType="begin"/>
      </w:r>
      <w:r w:rsidR="003D34D0">
        <w:instrText xml:space="preserve"> REF _Ref75022852 \r </w:instrText>
      </w:r>
      <w:r w:rsidR="003D34D0">
        <w:fldChar w:fldCharType="separate"/>
      </w:r>
      <w:r w:rsidR="00D649F9">
        <w:t>3.3.2</w:t>
      </w:r>
      <w:r w:rsidR="003D34D0">
        <w:fldChar w:fldCharType="end"/>
      </w:r>
      <w:r w:rsidRPr="00D10394">
        <w:t xml:space="preserve">. Na </w:t>
      </w:r>
      <w:r w:rsidR="003D34D0">
        <w:fldChar w:fldCharType="begin"/>
      </w:r>
      <w:r w:rsidR="003D34D0">
        <w:instrText xml:space="preserve"> REF _Ref75023</w:instrText>
      </w:r>
      <w:r w:rsidR="003D34D0">
        <w:instrText xml:space="preserve">001 </w:instrText>
      </w:r>
      <w:r w:rsidR="003D34D0">
        <w:fldChar w:fldCharType="separate"/>
      </w:r>
      <w:r w:rsidR="00D649F9">
        <w:t xml:space="preserve">Figura </w:t>
      </w:r>
      <w:r w:rsidR="00D649F9">
        <w:rPr>
          <w:noProof/>
        </w:rPr>
        <w:t>3</w:t>
      </w:r>
      <w:r w:rsidR="00D649F9">
        <w:t>.</w:t>
      </w:r>
      <w:r w:rsidR="00D649F9">
        <w:rPr>
          <w:noProof/>
        </w:rPr>
        <w:t>12</w:t>
      </w:r>
      <w:r w:rsidR="003D34D0">
        <w:rPr>
          <w:noProof/>
        </w:rPr>
        <w:fldChar w:fldCharType="end"/>
      </w:r>
      <w:r w:rsidRPr="00D10394">
        <w:t>, é apresentada a estrutura que define as variáveis utilizadas para realizar o algoritmo PID.</w:t>
      </w:r>
    </w:p>
    <w:p w14:paraId="443C307D" w14:textId="77777777" w:rsidR="00D10394" w:rsidRDefault="00D10394" w:rsidP="00D10394">
      <w:pPr>
        <w:pStyle w:val="PhDFigura"/>
      </w:pPr>
      <w:r w:rsidRPr="001F61F6">
        <w:rPr>
          <w:noProof/>
        </w:rPr>
        <w:drawing>
          <wp:inline distT="0" distB="0" distL="0" distR="0" wp14:anchorId="2FF72D4A" wp14:editId="38912D40">
            <wp:extent cx="3569103" cy="1812897"/>
            <wp:effectExtent l="0" t="0" r="0" b="0"/>
            <wp:docPr id="244" name="Imagem 244"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3" descr="Uma imagem com texto&#10;&#10;Descrição gerada automaticamente"/>
                    <pic:cNvPicPr/>
                  </pic:nvPicPr>
                  <pic:blipFill rotWithShape="1">
                    <a:blip r:embed="rId61"/>
                    <a:srcRect l="2061" t="302" r="4282" b="2027"/>
                    <a:stretch/>
                  </pic:blipFill>
                  <pic:spPr bwMode="auto">
                    <a:xfrm>
                      <a:off x="0" y="0"/>
                      <a:ext cx="3588387" cy="1822692"/>
                    </a:xfrm>
                    <a:prstGeom prst="rect">
                      <a:avLst/>
                    </a:prstGeom>
                    <a:ln>
                      <a:noFill/>
                    </a:ln>
                    <a:extLst>
                      <a:ext uri="{53640926-AAD7-44D8-BBD7-CCE9431645EC}">
                        <a14:shadowObscured xmlns:a14="http://schemas.microsoft.com/office/drawing/2010/main"/>
                      </a:ext>
                    </a:extLst>
                  </pic:spPr>
                </pic:pic>
              </a:graphicData>
            </a:graphic>
          </wp:inline>
        </w:drawing>
      </w:r>
    </w:p>
    <w:p w14:paraId="2A9BAC1B" w14:textId="21E6D1E4" w:rsidR="00D10394" w:rsidRPr="00D10394" w:rsidRDefault="00D10394" w:rsidP="00D10394">
      <w:pPr>
        <w:pStyle w:val="PhDLegendaFiguras"/>
        <w:rPr>
          <w:rFonts w:eastAsiaTheme="minorHAnsi"/>
          <w:szCs w:val="22"/>
          <w:lang w:eastAsia="en-US"/>
        </w:rPr>
      </w:pPr>
      <w:bookmarkStart w:id="117" w:name="_Ref75023001"/>
      <w:bookmarkStart w:id="118" w:name="_Toc75199501"/>
      <w:r>
        <w:t xml:space="preserve">Figura </w:t>
      </w:r>
      <w:r w:rsidR="003D34D0">
        <w:fldChar w:fldCharType="begin"/>
      </w:r>
      <w:r w:rsidR="003D34D0">
        <w:instrText xml:space="preserve"> STYLEREF 1 \s </w:instrText>
      </w:r>
      <w:r w:rsidR="003D34D0">
        <w:fldChar w:fldCharType="separate"/>
      </w:r>
      <w:r w:rsidR="00D649F9">
        <w:rPr>
          <w:noProof/>
        </w:rPr>
        <w:t>3</w:t>
      </w:r>
      <w:r w:rsidR="003D34D0">
        <w:rPr>
          <w:noProof/>
        </w:rPr>
        <w:fldChar w:fldCharType="end"/>
      </w:r>
      <w:r w:rsidR="005D5334">
        <w:t>.</w:t>
      </w:r>
      <w:r w:rsidR="003D34D0">
        <w:fldChar w:fldCharType="begin"/>
      </w:r>
      <w:r w:rsidR="003D34D0">
        <w:instrText xml:space="preserve"> SEQ Figura \* ARABIC \s 1 </w:instrText>
      </w:r>
      <w:r w:rsidR="003D34D0">
        <w:fldChar w:fldCharType="separate"/>
      </w:r>
      <w:r w:rsidR="00D649F9">
        <w:rPr>
          <w:noProof/>
        </w:rPr>
        <w:t>12</w:t>
      </w:r>
      <w:r w:rsidR="003D34D0">
        <w:rPr>
          <w:noProof/>
        </w:rPr>
        <w:fldChar w:fldCharType="end"/>
      </w:r>
      <w:bookmarkEnd w:id="117"/>
      <w:r>
        <w:t xml:space="preserve"> - Estrutura que agrupa as variáveis de cálculo do algoritmo PID</w:t>
      </w:r>
      <w:r w:rsidR="00ED0DA3">
        <w:t>.</w:t>
      </w:r>
      <w:bookmarkEnd w:id="118"/>
    </w:p>
    <w:p w14:paraId="11C0C5AA" w14:textId="5F2A15A7" w:rsidR="00355EA2" w:rsidRDefault="00ED0DA3" w:rsidP="00A503FD">
      <w:pPr>
        <w:pStyle w:val="PhDCorpo"/>
      </w:pPr>
      <w:r>
        <w:tab/>
      </w:r>
      <w:r w:rsidRPr="00ED0DA3">
        <w:t xml:space="preserve">O módulo </w:t>
      </w:r>
      <w:proofErr w:type="spellStart"/>
      <w:r w:rsidRPr="00B747CA">
        <w:rPr>
          <w:i/>
        </w:rPr>
        <w:t>Timeout</w:t>
      </w:r>
      <w:proofErr w:type="spellEnd"/>
      <w:r w:rsidRPr="00ED0DA3">
        <w:t xml:space="preserve"> permite gerar quatro </w:t>
      </w:r>
      <w:proofErr w:type="spellStart"/>
      <w:r w:rsidRPr="00ED0DA3">
        <w:rPr>
          <w:i/>
          <w:iCs/>
        </w:rPr>
        <w:t>timeouts</w:t>
      </w:r>
      <w:proofErr w:type="spellEnd"/>
      <w:r w:rsidRPr="00ED0DA3">
        <w:rPr>
          <w:i/>
          <w:iCs/>
        </w:rPr>
        <w:t xml:space="preserve">, </w:t>
      </w:r>
      <w:r w:rsidRPr="00ED0DA3">
        <w:t xml:space="preserve">com duração em segundos, como apresentado na </w:t>
      </w:r>
      <w:r w:rsidR="003D34D0">
        <w:fldChar w:fldCharType="begin"/>
      </w:r>
      <w:r w:rsidR="003D34D0">
        <w:instrText xml:space="preserve"> REF _Ref75023095 </w:instrText>
      </w:r>
      <w:r w:rsidR="003D34D0">
        <w:fldChar w:fldCharType="separate"/>
      </w:r>
      <w:r w:rsidR="00D649F9">
        <w:t xml:space="preserve">Figura </w:t>
      </w:r>
      <w:r w:rsidR="00D649F9">
        <w:rPr>
          <w:noProof/>
        </w:rPr>
        <w:t>3</w:t>
      </w:r>
      <w:r w:rsidR="00D649F9">
        <w:t>.</w:t>
      </w:r>
      <w:r w:rsidR="00D649F9">
        <w:rPr>
          <w:noProof/>
        </w:rPr>
        <w:t>13</w:t>
      </w:r>
      <w:r w:rsidR="003D34D0">
        <w:rPr>
          <w:noProof/>
        </w:rPr>
        <w:fldChar w:fldCharType="end"/>
      </w:r>
      <w:r w:rsidRPr="00ED0DA3">
        <w:t xml:space="preserve">. Quando um </w:t>
      </w:r>
      <w:proofErr w:type="spellStart"/>
      <w:r w:rsidRPr="00ED0DA3">
        <w:rPr>
          <w:i/>
          <w:iCs/>
        </w:rPr>
        <w:t>timeout</w:t>
      </w:r>
      <w:proofErr w:type="spellEnd"/>
      <w:r w:rsidRPr="00ED0DA3">
        <w:t xml:space="preserve"> termina, a </w:t>
      </w:r>
      <w:proofErr w:type="spellStart"/>
      <w:r w:rsidRPr="00ED0DA3">
        <w:rPr>
          <w:i/>
          <w:iCs/>
        </w:rPr>
        <w:t>flag</w:t>
      </w:r>
      <w:proofErr w:type="spellEnd"/>
      <w:r w:rsidRPr="00ED0DA3">
        <w:rPr>
          <w:i/>
          <w:iCs/>
        </w:rPr>
        <w:t xml:space="preserve"> </w:t>
      </w:r>
      <w:r w:rsidRPr="00ED0DA3">
        <w:t xml:space="preserve">respetiva </w:t>
      </w:r>
      <w:r w:rsidR="001B414B">
        <w:t>é</w:t>
      </w:r>
      <w:r w:rsidR="001B414B" w:rsidRPr="00ED0DA3">
        <w:t xml:space="preserve"> </w:t>
      </w:r>
      <w:r w:rsidRPr="00ED0DA3">
        <w:t xml:space="preserve">ativa de forma a sinalizar o sucedido. Para isso, este módulo utiliza um </w:t>
      </w:r>
      <w:r w:rsidRPr="00ED0DA3">
        <w:rPr>
          <w:i/>
          <w:iCs/>
        </w:rPr>
        <w:t xml:space="preserve">timer </w:t>
      </w:r>
      <w:r w:rsidRPr="00ED0DA3">
        <w:t>que gera uma interrupção a cada segundo.</w:t>
      </w:r>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0"/>
        <w:gridCol w:w="414"/>
      </w:tblGrid>
      <w:tr w:rsidR="00ED0DA3" w14:paraId="2709CA20" w14:textId="77777777" w:rsidTr="00CD2B0F">
        <w:tc>
          <w:tcPr>
            <w:tcW w:w="8494" w:type="dxa"/>
            <w:gridSpan w:val="2"/>
          </w:tcPr>
          <w:p w14:paraId="48F98255" w14:textId="77777777" w:rsidR="00ED0DA3" w:rsidRDefault="00ED0DA3" w:rsidP="00ED0DA3">
            <w:pPr>
              <w:pStyle w:val="PhDFigura"/>
            </w:pPr>
            <w:r w:rsidRPr="004F1C7E">
              <w:rPr>
                <w:noProof/>
              </w:rPr>
              <w:drawing>
                <wp:inline distT="0" distB="0" distL="0" distR="0" wp14:anchorId="5E07B472" wp14:editId="68A24F94">
                  <wp:extent cx="3753015" cy="467188"/>
                  <wp:effectExtent l="0" t="0" r="0" b="9525"/>
                  <wp:docPr id="245" name="Imagem 245"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descr="Uma imagem com texto&#10;&#10;Descrição gerada automaticamente"/>
                          <pic:cNvPicPr/>
                        </pic:nvPicPr>
                        <pic:blipFill rotWithShape="1">
                          <a:blip r:embed="rId62"/>
                          <a:srcRect l="746" t="6690" r="8006" b="8649"/>
                          <a:stretch/>
                        </pic:blipFill>
                        <pic:spPr bwMode="auto">
                          <a:xfrm>
                            <a:off x="0" y="0"/>
                            <a:ext cx="3788830" cy="471646"/>
                          </a:xfrm>
                          <a:prstGeom prst="rect">
                            <a:avLst/>
                          </a:prstGeom>
                          <a:ln>
                            <a:noFill/>
                          </a:ln>
                          <a:extLst>
                            <a:ext uri="{53640926-AAD7-44D8-BBD7-CCE9431645EC}">
                              <a14:shadowObscured xmlns:a14="http://schemas.microsoft.com/office/drawing/2010/main"/>
                            </a:ext>
                          </a:extLst>
                        </pic:spPr>
                      </pic:pic>
                    </a:graphicData>
                  </a:graphic>
                </wp:inline>
              </w:drawing>
            </w:r>
          </w:p>
        </w:tc>
      </w:tr>
      <w:tr w:rsidR="00ED0DA3" w14:paraId="49DA7D5A" w14:textId="77777777" w:rsidTr="00CD2B0F">
        <w:tc>
          <w:tcPr>
            <w:tcW w:w="8080" w:type="dxa"/>
          </w:tcPr>
          <w:p w14:paraId="3D9BFFE6" w14:textId="77777777" w:rsidR="00ED0DA3" w:rsidRDefault="00ED0DA3" w:rsidP="00ED0DA3">
            <w:pPr>
              <w:pStyle w:val="PhDFigura"/>
            </w:pPr>
            <w:r w:rsidRPr="001F10A6">
              <w:rPr>
                <w:noProof/>
              </w:rPr>
              <w:drawing>
                <wp:inline distT="0" distB="0" distL="0" distR="0" wp14:anchorId="35D3DC9F" wp14:editId="1BC3A345">
                  <wp:extent cx="3538330" cy="518165"/>
                  <wp:effectExtent l="0" t="0" r="5080" b="0"/>
                  <wp:docPr id="247" name="Imagem 247"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Imagem 247" descr="Uma imagem com texto&#10;&#10;Descrição gerada automaticamente"/>
                          <pic:cNvPicPr/>
                        </pic:nvPicPr>
                        <pic:blipFill>
                          <a:blip r:embed="rId63"/>
                          <a:stretch>
                            <a:fillRect/>
                          </a:stretch>
                        </pic:blipFill>
                        <pic:spPr>
                          <a:xfrm>
                            <a:off x="0" y="0"/>
                            <a:ext cx="3568675" cy="522609"/>
                          </a:xfrm>
                          <a:prstGeom prst="rect">
                            <a:avLst/>
                          </a:prstGeom>
                        </pic:spPr>
                      </pic:pic>
                    </a:graphicData>
                  </a:graphic>
                </wp:inline>
              </w:drawing>
            </w:r>
          </w:p>
        </w:tc>
        <w:tc>
          <w:tcPr>
            <w:tcW w:w="414" w:type="dxa"/>
          </w:tcPr>
          <w:p w14:paraId="24B4DEF7" w14:textId="77777777" w:rsidR="00ED0DA3" w:rsidRDefault="00ED0DA3" w:rsidP="00ED0DA3">
            <w:pPr>
              <w:pStyle w:val="PhDFigura"/>
            </w:pPr>
          </w:p>
        </w:tc>
      </w:tr>
    </w:tbl>
    <w:p w14:paraId="68D4DB9A" w14:textId="436F622F" w:rsidR="00ED0DA3" w:rsidRDefault="00ED0DA3" w:rsidP="00ED0DA3">
      <w:pPr>
        <w:pStyle w:val="PhDLegendaFiguras"/>
      </w:pPr>
      <w:bookmarkStart w:id="119" w:name="_Ref75023095"/>
      <w:bookmarkStart w:id="120" w:name="_Toc75199502"/>
      <w:r>
        <w:t xml:space="preserve">Figura </w:t>
      </w:r>
      <w:r w:rsidR="003D34D0">
        <w:fldChar w:fldCharType="begin"/>
      </w:r>
      <w:r w:rsidR="003D34D0">
        <w:instrText xml:space="preserve"> STYLEREF 1 \s </w:instrText>
      </w:r>
      <w:r w:rsidR="003D34D0">
        <w:fldChar w:fldCharType="separate"/>
      </w:r>
      <w:r w:rsidR="00D649F9">
        <w:rPr>
          <w:noProof/>
        </w:rPr>
        <w:t>3</w:t>
      </w:r>
      <w:r w:rsidR="003D34D0">
        <w:rPr>
          <w:noProof/>
        </w:rPr>
        <w:fldChar w:fldCharType="end"/>
      </w:r>
      <w:r w:rsidR="005D5334">
        <w:t>.</w:t>
      </w:r>
      <w:r w:rsidR="003D34D0">
        <w:fldChar w:fldCharType="begin"/>
      </w:r>
      <w:r w:rsidR="003D34D0">
        <w:instrText xml:space="preserve"> SEQ Figura \* ARABIC \s 1 </w:instrText>
      </w:r>
      <w:r w:rsidR="003D34D0">
        <w:fldChar w:fldCharType="separate"/>
      </w:r>
      <w:r w:rsidR="00D649F9">
        <w:rPr>
          <w:noProof/>
        </w:rPr>
        <w:t>13</w:t>
      </w:r>
      <w:r w:rsidR="003D34D0">
        <w:rPr>
          <w:noProof/>
        </w:rPr>
        <w:fldChar w:fldCharType="end"/>
      </w:r>
      <w:bookmarkEnd w:id="119"/>
      <w:r>
        <w:t xml:space="preserve"> - </w:t>
      </w:r>
      <w:r w:rsidRPr="00B374F9">
        <w:t xml:space="preserve">Duração dos vários </w:t>
      </w:r>
      <w:proofErr w:type="spellStart"/>
      <w:r w:rsidRPr="004E29E0">
        <w:rPr>
          <w:i/>
          <w:iCs/>
        </w:rPr>
        <w:t>timeouts</w:t>
      </w:r>
      <w:proofErr w:type="spellEnd"/>
      <w:r w:rsidRPr="00B374F9">
        <w:t xml:space="preserve">, em segundos, e definição das </w:t>
      </w:r>
      <w:proofErr w:type="spellStart"/>
      <w:r w:rsidRPr="004E29E0">
        <w:rPr>
          <w:i/>
          <w:iCs/>
        </w:rPr>
        <w:t>flags</w:t>
      </w:r>
      <w:proofErr w:type="spellEnd"/>
      <w:r w:rsidRPr="00B374F9">
        <w:t xml:space="preserve"> respetivas.</w:t>
      </w:r>
      <w:bookmarkEnd w:id="120"/>
    </w:p>
    <w:p w14:paraId="2AE86A3F" w14:textId="2E361902" w:rsidR="00ED0DA3" w:rsidRPr="00ED0DA3" w:rsidRDefault="00ED0DA3" w:rsidP="00ED0DA3">
      <w:pPr>
        <w:pStyle w:val="PhDCorpo"/>
      </w:pPr>
      <w:r>
        <w:tab/>
      </w:r>
      <w:r w:rsidRPr="00ED0DA3">
        <w:t xml:space="preserve">O módulo </w:t>
      </w:r>
      <w:proofErr w:type="spellStart"/>
      <w:r w:rsidRPr="00B747CA">
        <w:rPr>
          <w:i/>
        </w:rPr>
        <w:t>Lfollower</w:t>
      </w:r>
      <w:proofErr w:type="spellEnd"/>
      <w:r w:rsidRPr="00B747CA">
        <w:rPr>
          <w:i/>
        </w:rPr>
        <w:t xml:space="preserve"> </w:t>
      </w:r>
      <w:r w:rsidRPr="00ED0DA3">
        <w:t xml:space="preserve">implementa o seguidor de linha, através dos sensores do QTR já mencionados, aplicando o algoritmo PID, </w:t>
      </w:r>
      <w:r w:rsidRPr="004E29E0">
        <w:t xml:space="preserve">utilizando o </w:t>
      </w:r>
      <w:proofErr w:type="gramStart"/>
      <w:r w:rsidRPr="004E29E0">
        <w:t>módulo</w:t>
      </w:r>
      <w:r w:rsidR="00032CBE" w:rsidRPr="004E29E0">
        <w:t xml:space="preserve"> </w:t>
      </w:r>
      <w:r w:rsidRPr="00B747CA">
        <w:rPr>
          <w:i/>
        </w:rPr>
        <w:t>Move</w:t>
      </w:r>
      <w:proofErr w:type="gramEnd"/>
      <w:r w:rsidRPr="004E29E0">
        <w:t xml:space="preserve"> para provocar uma alteração na velocidade de rotação dos motores</w:t>
      </w:r>
      <w:r w:rsidRPr="00ED0DA3">
        <w:t xml:space="preserve">. Além disso, este módulo implementa uma função que permite rodar o robô numa direção, direita ou esquerda, até que o sensor do QTR no lado correspondente à direção de rotação, </w:t>
      </w:r>
      <w:r w:rsidRPr="00B747CA">
        <w:rPr>
          <w:i/>
        </w:rPr>
        <w:t>SENSOR1</w:t>
      </w:r>
      <w:r w:rsidRPr="00ED0DA3">
        <w:t xml:space="preserve"> e </w:t>
      </w:r>
      <w:r w:rsidRPr="00B747CA">
        <w:rPr>
          <w:i/>
        </w:rPr>
        <w:t>SENSOR8</w:t>
      </w:r>
      <w:r w:rsidRPr="00ED0DA3">
        <w:t xml:space="preserve">, respetivamente, detetem novamente a linha. Caso nenhum sensor detete a linha durante o movimento de rotação, este será parado ao fim de um </w:t>
      </w:r>
      <w:proofErr w:type="spellStart"/>
      <w:r w:rsidRPr="00ED0DA3">
        <w:rPr>
          <w:i/>
          <w:iCs/>
        </w:rPr>
        <w:t>timeout</w:t>
      </w:r>
      <w:proofErr w:type="spellEnd"/>
      <w:r w:rsidRPr="00ED0DA3">
        <w:t xml:space="preserve"> predefinido, ROTATE_TIMEOUT apresentado na </w:t>
      </w:r>
      <w:r w:rsidR="003D34D0">
        <w:fldChar w:fldCharType="begin"/>
      </w:r>
      <w:r w:rsidR="003D34D0">
        <w:instrText xml:space="preserve"> REF _Ref75023095 </w:instrText>
      </w:r>
      <w:r w:rsidR="003D34D0">
        <w:fldChar w:fldCharType="separate"/>
      </w:r>
      <w:r w:rsidR="00D649F9">
        <w:t xml:space="preserve">Figura </w:t>
      </w:r>
      <w:r w:rsidR="00D649F9">
        <w:rPr>
          <w:noProof/>
        </w:rPr>
        <w:t>3</w:t>
      </w:r>
      <w:r w:rsidR="00D649F9">
        <w:t>.</w:t>
      </w:r>
      <w:r w:rsidR="00D649F9">
        <w:rPr>
          <w:noProof/>
        </w:rPr>
        <w:t>13</w:t>
      </w:r>
      <w:r w:rsidR="003D34D0">
        <w:rPr>
          <w:noProof/>
        </w:rPr>
        <w:fldChar w:fldCharType="end"/>
      </w:r>
      <w:r w:rsidRPr="00ED0DA3">
        <w:t>. Este módulo tem dois códigos de erro associados: E_LF_OFF, usado quando se tenta utilizar o seguidor de linha antes de o inicializar, e E_LF_NO_LINE, usado quando o seguidor de linha não encontra uma linha para seguir. Quando ROTATE_TIMEOUT termina, é utilizado o código de erro E_TIMEOUT.</w:t>
      </w:r>
    </w:p>
    <w:p w14:paraId="3140C037" w14:textId="1D1226A2" w:rsidR="00ED0DA3" w:rsidRDefault="00ED0DA3" w:rsidP="00ED0DA3">
      <w:pPr>
        <w:pStyle w:val="PhDCorpo"/>
      </w:pPr>
      <w:r>
        <w:lastRenderedPageBreak/>
        <w:tab/>
      </w:r>
      <w:r w:rsidRPr="00ED0DA3">
        <w:t xml:space="preserve">O módulo </w:t>
      </w:r>
      <w:proofErr w:type="spellStart"/>
      <w:r w:rsidRPr="00B747CA">
        <w:rPr>
          <w:i/>
        </w:rPr>
        <w:t>Motion</w:t>
      </w:r>
      <w:proofErr w:type="spellEnd"/>
      <w:r w:rsidRPr="00ED0DA3">
        <w:t xml:space="preserve"> controla o movimento do robô utilizando o seguidor de linha, os sensores de paragem e o sensor de obstáculos. Na </w:t>
      </w:r>
      <w:r w:rsidR="003D34D0">
        <w:fldChar w:fldCharType="begin"/>
      </w:r>
      <w:r w:rsidR="003D34D0">
        <w:instrText xml:space="preserve"> REF _Ref75023253 </w:instrText>
      </w:r>
      <w:r w:rsidR="003D34D0">
        <w:fldChar w:fldCharType="separate"/>
      </w:r>
      <w:r w:rsidR="00D649F9">
        <w:t xml:space="preserve">Figura </w:t>
      </w:r>
      <w:r w:rsidR="00D649F9">
        <w:rPr>
          <w:noProof/>
        </w:rPr>
        <w:t>3</w:t>
      </w:r>
      <w:r w:rsidR="00D649F9">
        <w:t>.</w:t>
      </w:r>
      <w:r w:rsidR="00D649F9">
        <w:rPr>
          <w:noProof/>
        </w:rPr>
        <w:t>14</w:t>
      </w:r>
      <w:r w:rsidR="003D34D0">
        <w:rPr>
          <w:noProof/>
        </w:rPr>
        <w:fldChar w:fldCharType="end"/>
      </w:r>
      <w:r w:rsidRPr="00ED0DA3">
        <w:t xml:space="preserve">, está representado um enumerado com os possíveis estados de movimento. Sempre que algum dos erros apresentados anteriormente acontece, é efetuada a mudança do estado do movimento para o estado respetivo. </w:t>
      </w:r>
    </w:p>
    <w:p w14:paraId="2442CA7D" w14:textId="77777777" w:rsidR="00ED0DA3" w:rsidRDefault="00ED0DA3" w:rsidP="00ED0DA3">
      <w:pPr>
        <w:pStyle w:val="PhDFigura"/>
      </w:pPr>
      <w:r w:rsidRPr="004944A3">
        <w:rPr>
          <w:noProof/>
        </w:rPr>
        <w:drawing>
          <wp:inline distT="0" distB="0" distL="0" distR="0" wp14:anchorId="3EBC3B95" wp14:editId="5646915A">
            <wp:extent cx="3946617" cy="1375576"/>
            <wp:effectExtent l="0" t="0" r="0" b="0"/>
            <wp:docPr id="250" name="Imagem 250"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5" descr="Uma imagem com texto&#10;&#10;Descrição gerada automaticamente"/>
                    <pic:cNvPicPr/>
                  </pic:nvPicPr>
                  <pic:blipFill rotWithShape="1">
                    <a:blip r:embed="rId64"/>
                    <a:srcRect l="2848" t="1749" r="3782" b="3345"/>
                    <a:stretch/>
                  </pic:blipFill>
                  <pic:spPr bwMode="auto">
                    <a:xfrm>
                      <a:off x="0" y="0"/>
                      <a:ext cx="3966298" cy="1382436"/>
                    </a:xfrm>
                    <a:prstGeom prst="rect">
                      <a:avLst/>
                    </a:prstGeom>
                    <a:ln>
                      <a:noFill/>
                    </a:ln>
                    <a:extLst>
                      <a:ext uri="{53640926-AAD7-44D8-BBD7-CCE9431645EC}">
                        <a14:shadowObscured xmlns:a14="http://schemas.microsoft.com/office/drawing/2010/main"/>
                      </a:ext>
                    </a:extLst>
                  </pic:spPr>
                </pic:pic>
              </a:graphicData>
            </a:graphic>
          </wp:inline>
        </w:drawing>
      </w:r>
    </w:p>
    <w:p w14:paraId="1BF26F8D" w14:textId="319F2FC0" w:rsidR="00ED0DA3" w:rsidRPr="00ED0DA3" w:rsidRDefault="00ED0DA3" w:rsidP="00ED0DA3">
      <w:pPr>
        <w:pStyle w:val="PhDLegendaFiguras"/>
        <w:rPr>
          <w:rFonts w:eastAsiaTheme="minorHAnsi"/>
          <w:szCs w:val="22"/>
          <w:lang w:eastAsia="en-US"/>
        </w:rPr>
      </w:pPr>
      <w:bookmarkStart w:id="121" w:name="_Ref75023253"/>
      <w:bookmarkStart w:id="122" w:name="_Toc75199503"/>
      <w:r>
        <w:t xml:space="preserve">Figura </w:t>
      </w:r>
      <w:r w:rsidR="003D34D0">
        <w:fldChar w:fldCharType="begin"/>
      </w:r>
      <w:r w:rsidR="003D34D0">
        <w:instrText xml:space="preserve"> STYLEREF 1 \s </w:instrText>
      </w:r>
      <w:r w:rsidR="003D34D0">
        <w:fldChar w:fldCharType="separate"/>
      </w:r>
      <w:r w:rsidR="00D649F9">
        <w:rPr>
          <w:noProof/>
        </w:rPr>
        <w:t>3</w:t>
      </w:r>
      <w:r w:rsidR="003D34D0">
        <w:rPr>
          <w:noProof/>
        </w:rPr>
        <w:fldChar w:fldCharType="end"/>
      </w:r>
      <w:r w:rsidR="005D5334">
        <w:t>.</w:t>
      </w:r>
      <w:r w:rsidR="003D34D0">
        <w:fldChar w:fldCharType="begin"/>
      </w:r>
      <w:r w:rsidR="003D34D0">
        <w:instrText xml:space="preserve"> SEQ Figura \* ARABIC \s 1 </w:instrText>
      </w:r>
      <w:r w:rsidR="003D34D0">
        <w:fldChar w:fldCharType="separate"/>
      </w:r>
      <w:r w:rsidR="00D649F9">
        <w:rPr>
          <w:noProof/>
        </w:rPr>
        <w:t>14</w:t>
      </w:r>
      <w:r w:rsidR="003D34D0">
        <w:rPr>
          <w:noProof/>
        </w:rPr>
        <w:fldChar w:fldCharType="end"/>
      </w:r>
      <w:bookmarkEnd w:id="121"/>
      <w:r>
        <w:t xml:space="preserve"> - </w:t>
      </w:r>
      <w:r w:rsidRPr="00EF2FA9">
        <w:t>Enumerado com os possíveis estados de movimento.</w:t>
      </w:r>
      <w:bookmarkEnd w:id="122"/>
    </w:p>
    <w:p w14:paraId="4601161D" w14:textId="4A2C98B6" w:rsidR="00ED0DA3" w:rsidRPr="00ED0DA3" w:rsidRDefault="00ED0DA3" w:rsidP="00ED0DA3">
      <w:pPr>
        <w:pStyle w:val="PhDCorpo"/>
      </w:pPr>
      <w:r>
        <w:tab/>
      </w:r>
      <w:r w:rsidRPr="00ED0DA3">
        <w:t xml:space="preserve">Este módulo utiliza um </w:t>
      </w:r>
      <w:r w:rsidRPr="00ED0DA3">
        <w:rPr>
          <w:i/>
          <w:iCs/>
        </w:rPr>
        <w:t>timer</w:t>
      </w:r>
      <w:r w:rsidRPr="00ED0DA3">
        <w:t xml:space="preserve"> para provocar uma interrupção a cada 10 milissegundos, de forma a aplicar o seguidor de linha e verificar os sensores de paragem. Quando um obstáculo é detetado, o estado do movimento passa a ser MOT_HOLD, iniciando-se a contagem de um </w:t>
      </w:r>
      <w:proofErr w:type="spellStart"/>
      <w:r w:rsidRPr="00ED0DA3">
        <w:rPr>
          <w:i/>
          <w:iCs/>
        </w:rPr>
        <w:t>timeout</w:t>
      </w:r>
      <w:proofErr w:type="spellEnd"/>
      <w:r w:rsidRPr="00ED0DA3">
        <w:t xml:space="preserve"> com duração HOLD_TIMEOUT, tal como apresentado na </w:t>
      </w:r>
      <w:r w:rsidRPr="00C727F1">
        <w:fldChar w:fldCharType="begin"/>
      </w:r>
      <w:r w:rsidRPr="00C727F1">
        <w:instrText xml:space="preserve"> REF _Ref75023095 </w:instrText>
      </w:r>
      <w:r w:rsidR="00032CBE" w:rsidRPr="00C727F1">
        <w:instrText xml:space="preserve"> \* MERGEFORMAT </w:instrText>
      </w:r>
      <w:r w:rsidRPr="00C727F1">
        <w:fldChar w:fldCharType="separate"/>
      </w:r>
      <w:r w:rsidR="00D649F9">
        <w:t xml:space="preserve">Figura </w:t>
      </w:r>
      <w:r w:rsidR="00D649F9">
        <w:rPr>
          <w:noProof/>
        </w:rPr>
        <w:t>3</w:t>
      </w:r>
      <w:r w:rsidR="00D649F9">
        <w:t>.</w:t>
      </w:r>
      <w:r w:rsidR="00D649F9">
        <w:rPr>
          <w:noProof/>
        </w:rPr>
        <w:t>13</w:t>
      </w:r>
      <w:r w:rsidRPr="00C727F1">
        <w:fldChar w:fldCharType="end"/>
      </w:r>
      <w:r w:rsidRPr="00ED0DA3">
        <w:t xml:space="preserve">. Quando este </w:t>
      </w:r>
      <w:proofErr w:type="spellStart"/>
      <w:r w:rsidRPr="00ED0DA3">
        <w:rPr>
          <w:i/>
          <w:iCs/>
        </w:rPr>
        <w:t>timeout</w:t>
      </w:r>
      <w:proofErr w:type="spellEnd"/>
      <w:r w:rsidRPr="00ED0DA3">
        <w:t xml:space="preserve"> acaba, o estado do movimento passa para MOT_TIMEOUT. Quando não é detetada nenhuma linha durante o movimento, o estado do movimento passa para MOT_ERR. </w:t>
      </w:r>
    </w:p>
    <w:p w14:paraId="32BA38FE" w14:textId="48DEE2A3" w:rsidR="00ED0DA3" w:rsidRDefault="00ED0DA3" w:rsidP="00ED0DA3">
      <w:pPr>
        <w:pStyle w:val="PhDCorpo"/>
      </w:pPr>
      <w:r w:rsidRPr="00ED0DA3">
        <w:tab/>
        <w:t xml:space="preserve">O módulo RFID permite ler um cartão RFID, obtendo-se um </w:t>
      </w:r>
      <w:proofErr w:type="spellStart"/>
      <w:r w:rsidRPr="00ED0DA3">
        <w:t>CardID</w:t>
      </w:r>
      <w:proofErr w:type="spellEnd"/>
      <w:r w:rsidRPr="00ED0DA3">
        <w:t xml:space="preserve">, a sua representação em </w:t>
      </w:r>
      <w:proofErr w:type="spellStart"/>
      <w:r w:rsidRPr="00ED0DA3">
        <w:rPr>
          <w:i/>
          <w:iCs/>
        </w:rPr>
        <w:t>string</w:t>
      </w:r>
      <w:proofErr w:type="spellEnd"/>
      <w:r w:rsidRPr="00ED0DA3">
        <w:t xml:space="preserve"> e o seu tipo, tal como apresentado na </w:t>
      </w:r>
      <w:r w:rsidR="003D34D0">
        <w:fldChar w:fldCharType="begin"/>
      </w:r>
      <w:r w:rsidR="003D34D0">
        <w:instrText xml:space="preserve"> REF _Ref75023458 </w:instrText>
      </w:r>
      <w:r w:rsidR="003D34D0">
        <w:fldChar w:fldCharType="separate"/>
      </w:r>
      <w:r w:rsidR="00D649F9">
        <w:t xml:space="preserve">Figura </w:t>
      </w:r>
      <w:r w:rsidR="00D649F9">
        <w:rPr>
          <w:noProof/>
        </w:rPr>
        <w:t>3</w:t>
      </w:r>
      <w:r w:rsidR="00D649F9">
        <w:t>.</w:t>
      </w:r>
      <w:r w:rsidR="00D649F9">
        <w:rPr>
          <w:noProof/>
        </w:rPr>
        <w:t>15</w:t>
      </w:r>
      <w:r w:rsidR="003D34D0">
        <w:rPr>
          <w:noProof/>
        </w:rPr>
        <w:fldChar w:fldCharType="end"/>
      </w:r>
      <w:r>
        <w:t xml:space="preserve"> (a)</w:t>
      </w:r>
      <w:r w:rsidRPr="00ED0DA3">
        <w:t xml:space="preserve">. O enumerado da </w:t>
      </w:r>
      <w:r w:rsidR="003D34D0">
        <w:fldChar w:fldCharType="begin"/>
      </w:r>
      <w:r w:rsidR="003D34D0">
        <w:instrText xml:space="preserve"> REF _Ref75023458 </w:instrText>
      </w:r>
      <w:r w:rsidR="003D34D0">
        <w:fldChar w:fldCharType="separate"/>
      </w:r>
      <w:r w:rsidR="00D649F9">
        <w:t xml:space="preserve">Figura </w:t>
      </w:r>
      <w:r w:rsidR="00D649F9">
        <w:rPr>
          <w:noProof/>
        </w:rPr>
        <w:t>3</w:t>
      </w:r>
      <w:r w:rsidR="00D649F9">
        <w:t>.</w:t>
      </w:r>
      <w:r w:rsidR="00D649F9">
        <w:rPr>
          <w:noProof/>
        </w:rPr>
        <w:t>15</w:t>
      </w:r>
      <w:r w:rsidR="003D34D0">
        <w:rPr>
          <w:noProof/>
        </w:rPr>
        <w:fldChar w:fldCharType="end"/>
      </w:r>
      <w:r>
        <w:t xml:space="preserve"> (b) </w:t>
      </w:r>
      <w:r w:rsidRPr="00ED0DA3">
        <w:t>representa o estado do leitor RFID. Quando a leitura é bem-sucedida, o seu estado será MI_OK. Se houver um erro na leitura ou passar demasiado tempo após o início da leitura, o estado do leitor RFID será MI_ERR ou MI_TIMEOUT, respetivamente.</w:t>
      </w:r>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356"/>
      </w:tblGrid>
      <w:tr w:rsidR="00ED0DA3" w14:paraId="6A953CD8" w14:textId="77777777" w:rsidTr="00CD2B0F">
        <w:tc>
          <w:tcPr>
            <w:tcW w:w="4148" w:type="dxa"/>
          </w:tcPr>
          <w:p w14:paraId="1C25179A" w14:textId="77777777" w:rsidR="00ED0DA3" w:rsidRDefault="00ED0DA3" w:rsidP="00ED0DA3">
            <w:pPr>
              <w:pStyle w:val="PhDLegendaFiguras"/>
            </w:pPr>
            <w:r w:rsidRPr="004B4C8A">
              <w:rPr>
                <w:noProof/>
              </w:rPr>
              <w:drawing>
                <wp:inline distT="0" distB="0" distL="0" distR="0" wp14:anchorId="52AB1743" wp14:editId="08A84C5F">
                  <wp:extent cx="1439186" cy="686936"/>
                  <wp:effectExtent l="0" t="0" r="0" b="0"/>
                  <wp:docPr id="251" name="Imagem 251"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7" descr="Uma imagem com texto&#10;&#10;Descrição gerada automaticamente"/>
                          <pic:cNvPicPr/>
                        </pic:nvPicPr>
                        <pic:blipFill rotWithShape="1">
                          <a:blip r:embed="rId65"/>
                          <a:srcRect l="8068" r="22835" b="7654"/>
                          <a:stretch/>
                        </pic:blipFill>
                        <pic:spPr bwMode="auto">
                          <a:xfrm>
                            <a:off x="0" y="0"/>
                            <a:ext cx="1446344" cy="690352"/>
                          </a:xfrm>
                          <a:prstGeom prst="rect">
                            <a:avLst/>
                          </a:prstGeom>
                          <a:ln>
                            <a:noFill/>
                          </a:ln>
                          <a:extLst>
                            <a:ext uri="{53640926-AAD7-44D8-BBD7-CCE9431645EC}">
                              <a14:shadowObscured xmlns:a14="http://schemas.microsoft.com/office/drawing/2010/main"/>
                            </a:ext>
                          </a:extLst>
                        </pic:spPr>
                      </pic:pic>
                    </a:graphicData>
                  </a:graphic>
                </wp:inline>
              </w:drawing>
            </w:r>
          </w:p>
        </w:tc>
        <w:tc>
          <w:tcPr>
            <w:tcW w:w="4356" w:type="dxa"/>
          </w:tcPr>
          <w:p w14:paraId="5607214C" w14:textId="77777777" w:rsidR="00ED0DA3" w:rsidRDefault="00ED0DA3" w:rsidP="00ED0DA3">
            <w:pPr>
              <w:pStyle w:val="PhDLegendaFiguras"/>
            </w:pPr>
            <w:r w:rsidRPr="00CE3821">
              <w:rPr>
                <w:noProof/>
              </w:rPr>
              <w:drawing>
                <wp:inline distT="0" distB="0" distL="0" distR="0" wp14:anchorId="3B86829F" wp14:editId="324DEAC0">
                  <wp:extent cx="2623930" cy="699209"/>
                  <wp:effectExtent l="0" t="0" r="5080" b="5715"/>
                  <wp:docPr id="254" name="Imagem 254"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m 10" descr="Uma imagem com texto&#10;&#10;Descrição gerada automaticamente"/>
                          <pic:cNvPicPr/>
                        </pic:nvPicPr>
                        <pic:blipFill rotWithShape="1">
                          <a:blip r:embed="rId66"/>
                          <a:srcRect l="6511" t="5696" r="10465" b="4054"/>
                          <a:stretch/>
                        </pic:blipFill>
                        <pic:spPr bwMode="auto">
                          <a:xfrm>
                            <a:off x="0" y="0"/>
                            <a:ext cx="2641378" cy="703858"/>
                          </a:xfrm>
                          <a:prstGeom prst="rect">
                            <a:avLst/>
                          </a:prstGeom>
                          <a:ln>
                            <a:noFill/>
                          </a:ln>
                          <a:extLst>
                            <a:ext uri="{53640926-AAD7-44D8-BBD7-CCE9431645EC}">
                              <a14:shadowObscured xmlns:a14="http://schemas.microsoft.com/office/drawing/2010/main"/>
                            </a:ext>
                          </a:extLst>
                        </pic:spPr>
                      </pic:pic>
                    </a:graphicData>
                  </a:graphic>
                </wp:inline>
              </w:drawing>
            </w:r>
          </w:p>
        </w:tc>
      </w:tr>
      <w:tr w:rsidR="00ED0DA3" w14:paraId="7B143E68" w14:textId="77777777" w:rsidTr="00CD2B0F">
        <w:tc>
          <w:tcPr>
            <w:tcW w:w="4148" w:type="dxa"/>
          </w:tcPr>
          <w:p w14:paraId="7A4C1B4F" w14:textId="77777777" w:rsidR="00ED0DA3" w:rsidRPr="00093BB1" w:rsidRDefault="00ED0DA3" w:rsidP="00ED0DA3">
            <w:pPr>
              <w:pStyle w:val="PhDLegendaFiguras"/>
              <w:rPr>
                <w:b/>
              </w:rPr>
            </w:pPr>
            <w:r w:rsidRPr="00093BB1">
              <w:rPr>
                <w:b/>
              </w:rPr>
              <w:t>(a)</w:t>
            </w:r>
          </w:p>
        </w:tc>
        <w:tc>
          <w:tcPr>
            <w:tcW w:w="4356" w:type="dxa"/>
          </w:tcPr>
          <w:p w14:paraId="54C094AB" w14:textId="77777777" w:rsidR="00ED0DA3" w:rsidRPr="00093BB1" w:rsidRDefault="00ED0DA3" w:rsidP="00ED0DA3">
            <w:pPr>
              <w:pStyle w:val="PhDLegendaFiguras"/>
              <w:keepNext/>
              <w:rPr>
                <w:b/>
              </w:rPr>
            </w:pPr>
            <w:r w:rsidRPr="00093BB1">
              <w:rPr>
                <w:b/>
              </w:rPr>
              <w:t>(b)</w:t>
            </w:r>
          </w:p>
        </w:tc>
      </w:tr>
    </w:tbl>
    <w:p w14:paraId="106C0C6B" w14:textId="20601A92" w:rsidR="00ED0DA3" w:rsidRPr="00ED0DA3" w:rsidRDefault="00ED0DA3" w:rsidP="00ED0DA3">
      <w:pPr>
        <w:pStyle w:val="PhDLegendaFiguras"/>
        <w:rPr>
          <w:rFonts w:eastAsiaTheme="minorHAnsi"/>
          <w:sz w:val="24"/>
          <w:szCs w:val="22"/>
          <w:lang w:eastAsia="en-US"/>
        </w:rPr>
      </w:pPr>
      <w:bookmarkStart w:id="123" w:name="_Ref75023458"/>
      <w:bookmarkStart w:id="124" w:name="_Toc75199504"/>
      <w:r>
        <w:t xml:space="preserve">Figura </w:t>
      </w:r>
      <w:r w:rsidR="003D34D0">
        <w:fldChar w:fldCharType="begin"/>
      </w:r>
      <w:r w:rsidR="003D34D0">
        <w:instrText xml:space="preserve"> STYLEREF 1 \s </w:instrText>
      </w:r>
      <w:r w:rsidR="003D34D0">
        <w:fldChar w:fldCharType="separate"/>
      </w:r>
      <w:r w:rsidR="00D649F9">
        <w:rPr>
          <w:noProof/>
        </w:rPr>
        <w:t>3</w:t>
      </w:r>
      <w:r w:rsidR="003D34D0">
        <w:rPr>
          <w:noProof/>
        </w:rPr>
        <w:fldChar w:fldCharType="end"/>
      </w:r>
      <w:r w:rsidR="005D5334">
        <w:t>.</w:t>
      </w:r>
      <w:r w:rsidR="003D34D0">
        <w:fldChar w:fldCharType="begin"/>
      </w:r>
      <w:r w:rsidR="003D34D0">
        <w:instrText xml:space="preserve"> SEQ Figura \* ARABIC \s 1 </w:instrText>
      </w:r>
      <w:r w:rsidR="003D34D0">
        <w:fldChar w:fldCharType="separate"/>
      </w:r>
      <w:r w:rsidR="00D649F9">
        <w:rPr>
          <w:noProof/>
        </w:rPr>
        <w:t>15</w:t>
      </w:r>
      <w:r w:rsidR="003D34D0">
        <w:rPr>
          <w:noProof/>
        </w:rPr>
        <w:fldChar w:fldCharType="end"/>
      </w:r>
      <w:bookmarkEnd w:id="123"/>
      <w:r>
        <w:t xml:space="preserve"> - </w:t>
      </w:r>
      <w:r w:rsidRPr="00894E3E">
        <w:t>Módulo RFID: a) Estrutura que define um cartão RFID; b) Estado do leitor RFID.</w:t>
      </w:r>
      <w:bookmarkEnd w:id="124"/>
    </w:p>
    <w:p w14:paraId="7473339F" w14:textId="5708E61A" w:rsidR="00ED0DA3" w:rsidRDefault="00ED0DA3" w:rsidP="00ED0DA3">
      <w:pPr>
        <w:pStyle w:val="PhDCorpo"/>
      </w:pPr>
      <w:r>
        <w:tab/>
      </w:r>
      <w:r w:rsidRPr="00ED0DA3">
        <w:t xml:space="preserve">Relativamente aos módulos da comunicação, o módulo Bluetooth é responsável por receber e executar uma trama via UART, que está conectada a um dispositivo Bluetooth. Na </w:t>
      </w:r>
      <w:r w:rsidR="003D34D0">
        <w:fldChar w:fldCharType="begin"/>
      </w:r>
      <w:r w:rsidR="003D34D0">
        <w:instrText xml:space="preserve"> REF _Ref75023602 </w:instrText>
      </w:r>
      <w:r w:rsidR="003D34D0">
        <w:fldChar w:fldCharType="separate"/>
      </w:r>
      <w:r w:rsidR="00D649F9">
        <w:t xml:space="preserve">Figura </w:t>
      </w:r>
      <w:r w:rsidR="00D649F9">
        <w:rPr>
          <w:noProof/>
        </w:rPr>
        <w:t>3</w:t>
      </w:r>
      <w:r w:rsidR="00D649F9">
        <w:t>.</w:t>
      </w:r>
      <w:r w:rsidR="00D649F9">
        <w:rPr>
          <w:noProof/>
        </w:rPr>
        <w:t>16</w:t>
      </w:r>
      <w:r w:rsidR="003D34D0">
        <w:rPr>
          <w:noProof/>
        </w:rPr>
        <w:fldChar w:fldCharType="end"/>
      </w:r>
      <w:r w:rsidRPr="00ED0DA3">
        <w:t xml:space="preserve">, está representado, em enumerado, o estado do módulo </w:t>
      </w:r>
      <w:r w:rsidRPr="00B747CA">
        <w:rPr>
          <w:i/>
        </w:rPr>
        <w:t>Bluetooth</w:t>
      </w:r>
      <w:r w:rsidRPr="00ED0DA3">
        <w:t>. Quando uma trama for recebida com sucesso o estado será BLUET_OK. Se uma trama estiver a ser recebida, o estado será BLUET_RECEIVING, enquanto quando o estiver pronto para receber, o estado será BLUET_READY.</w:t>
      </w:r>
    </w:p>
    <w:p w14:paraId="777D7AB6" w14:textId="77777777" w:rsidR="00ED0DA3" w:rsidRDefault="00ED0DA3" w:rsidP="00ED0DA3">
      <w:pPr>
        <w:pStyle w:val="PhDFigura"/>
      </w:pPr>
      <w:r w:rsidRPr="00093BB1">
        <w:rPr>
          <w:noProof/>
        </w:rPr>
        <w:lastRenderedPageBreak/>
        <w:drawing>
          <wp:inline distT="0" distB="0" distL="0" distR="0" wp14:anchorId="5ABFF04F" wp14:editId="1072E9C2">
            <wp:extent cx="3299792" cy="735208"/>
            <wp:effectExtent l="0" t="0" r="0" b="8255"/>
            <wp:docPr id="255" name="Imagem 255"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m 12" descr="Uma imagem com texto&#10;&#10;Descrição gerada automaticamente"/>
                    <pic:cNvPicPr/>
                  </pic:nvPicPr>
                  <pic:blipFill rotWithShape="1">
                    <a:blip r:embed="rId67"/>
                    <a:srcRect l="5838" t="4265" r="17619" b="3679"/>
                    <a:stretch/>
                  </pic:blipFill>
                  <pic:spPr bwMode="auto">
                    <a:xfrm>
                      <a:off x="0" y="0"/>
                      <a:ext cx="3342671" cy="744762"/>
                    </a:xfrm>
                    <a:prstGeom prst="rect">
                      <a:avLst/>
                    </a:prstGeom>
                    <a:ln>
                      <a:noFill/>
                    </a:ln>
                    <a:extLst>
                      <a:ext uri="{53640926-AAD7-44D8-BBD7-CCE9431645EC}">
                        <a14:shadowObscured xmlns:a14="http://schemas.microsoft.com/office/drawing/2010/main"/>
                      </a:ext>
                    </a:extLst>
                  </pic:spPr>
                </pic:pic>
              </a:graphicData>
            </a:graphic>
          </wp:inline>
        </w:drawing>
      </w:r>
    </w:p>
    <w:p w14:paraId="6AFA0FFE" w14:textId="4F78A517" w:rsidR="00ED0DA3" w:rsidRDefault="00ED0DA3" w:rsidP="00ED0DA3">
      <w:pPr>
        <w:pStyle w:val="PhDLegendaFiguras"/>
      </w:pPr>
      <w:bookmarkStart w:id="125" w:name="_Ref75023602"/>
      <w:bookmarkStart w:id="126" w:name="_Toc75199505"/>
      <w:r>
        <w:t xml:space="preserve">Figura </w:t>
      </w:r>
      <w:r w:rsidR="003D34D0">
        <w:fldChar w:fldCharType="begin"/>
      </w:r>
      <w:r w:rsidR="003D34D0">
        <w:instrText xml:space="preserve"> STYLEREF 1 \s </w:instrText>
      </w:r>
      <w:r w:rsidR="003D34D0">
        <w:fldChar w:fldCharType="separate"/>
      </w:r>
      <w:r w:rsidR="00D649F9">
        <w:rPr>
          <w:noProof/>
        </w:rPr>
        <w:t>3</w:t>
      </w:r>
      <w:r w:rsidR="003D34D0">
        <w:rPr>
          <w:noProof/>
        </w:rPr>
        <w:fldChar w:fldCharType="end"/>
      </w:r>
      <w:r w:rsidR="005D5334">
        <w:t>.</w:t>
      </w:r>
      <w:r w:rsidR="003D34D0">
        <w:fldChar w:fldCharType="begin"/>
      </w:r>
      <w:r w:rsidR="003D34D0">
        <w:instrText xml:space="preserve"> SEQ Figura \* ARABIC \s 1 </w:instrText>
      </w:r>
      <w:r w:rsidR="003D34D0">
        <w:fldChar w:fldCharType="separate"/>
      </w:r>
      <w:r w:rsidR="00D649F9">
        <w:rPr>
          <w:noProof/>
        </w:rPr>
        <w:t>16</w:t>
      </w:r>
      <w:r w:rsidR="003D34D0">
        <w:rPr>
          <w:noProof/>
        </w:rPr>
        <w:fldChar w:fldCharType="end"/>
      </w:r>
      <w:bookmarkEnd w:id="125"/>
      <w:r>
        <w:t xml:space="preserve"> - </w:t>
      </w:r>
      <w:r w:rsidRPr="002F2E5A">
        <w:t>Estado do módulo Bluetooth.</w:t>
      </w:r>
      <w:bookmarkEnd w:id="126"/>
    </w:p>
    <w:p w14:paraId="29A31A27" w14:textId="2A22289D" w:rsidR="00ED0DA3" w:rsidRPr="00ED0DA3" w:rsidRDefault="00ED0DA3" w:rsidP="00ED0DA3">
      <w:pPr>
        <w:pStyle w:val="PhDCorpo"/>
      </w:pPr>
      <w:r>
        <w:tab/>
      </w:r>
      <w:r w:rsidRPr="00ED0DA3">
        <w:t xml:space="preserve">O módulo </w:t>
      </w:r>
      <w:proofErr w:type="spellStart"/>
      <w:r w:rsidRPr="00B747CA">
        <w:rPr>
          <w:i/>
        </w:rPr>
        <w:t>Commands</w:t>
      </w:r>
      <w:proofErr w:type="spellEnd"/>
      <w:r w:rsidRPr="00ED0DA3">
        <w:t xml:space="preserve"> define a lista de comandos válidos para esta aplicação. Na </w:t>
      </w:r>
      <w:r w:rsidR="003D34D0">
        <w:fldChar w:fldCharType="begin"/>
      </w:r>
      <w:r w:rsidR="003D34D0">
        <w:instrText xml:space="preserve"> REF _Ref75023687 </w:instrText>
      </w:r>
      <w:r w:rsidR="003D34D0">
        <w:fldChar w:fldCharType="separate"/>
      </w:r>
      <w:r w:rsidR="00D649F9">
        <w:t xml:space="preserve">Figura </w:t>
      </w:r>
      <w:r w:rsidR="00D649F9">
        <w:rPr>
          <w:noProof/>
        </w:rPr>
        <w:t>3</w:t>
      </w:r>
      <w:r w:rsidR="00D649F9">
        <w:t>.</w:t>
      </w:r>
      <w:r w:rsidR="00D649F9">
        <w:rPr>
          <w:noProof/>
        </w:rPr>
        <w:t>17</w:t>
      </w:r>
      <w:r w:rsidR="003D34D0">
        <w:rPr>
          <w:noProof/>
        </w:rPr>
        <w:fldChar w:fldCharType="end"/>
      </w:r>
      <w:r w:rsidRPr="00ED0DA3">
        <w:t xml:space="preserve"> está representada a estrutura que define um comando, sendo composta pela </w:t>
      </w:r>
      <w:proofErr w:type="spellStart"/>
      <w:r w:rsidRPr="00ED0DA3">
        <w:rPr>
          <w:i/>
          <w:iCs/>
        </w:rPr>
        <w:t>string</w:t>
      </w:r>
      <w:proofErr w:type="spellEnd"/>
      <w:r w:rsidRPr="00ED0DA3">
        <w:t xml:space="preserve"> que define o comando, uma </w:t>
      </w:r>
      <w:proofErr w:type="spellStart"/>
      <w:r w:rsidRPr="00ED0DA3">
        <w:rPr>
          <w:i/>
          <w:iCs/>
        </w:rPr>
        <w:t>string</w:t>
      </w:r>
      <w:proofErr w:type="spellEnd"/>
      <w:r w:rsidRPr="00ED0DA3">
        <w:t xml:space="preserve"> com um texto de ajuda para o comando e a função que o executa (</w:t>
      </w:r>
      <w:proofErr w:type="spellStart"/>
      <w:r w:rsidRPr="00ED0DA3">
        <w:rPr>
          <w:i/>
          <w:iCs/>
        </w:rPr>
        <w:t>callback</w:t>
      </w:r>
      <w:proofErr w:type="spellEnd"/>
      <w:r w:rsidRPr="00ED0DA3">
        <w:t xml:space="preserve">). </w:t>
      </w:r>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49"/>
        <w:gridCol w:w="2545"/>
      </w:tblGrid>
      <w:tr w:rsidR="00ED0DA3" w14:paraId="5D73ACEB" w14:textId="77777777" w:rsidTr="00CD2B0F">
        <w:tc>
          <w:tcPr>
            <w:tcW w:w="5949" w:type="dxa"/>
          </w:tcPr>
          <w:p w14:paraId="0A87D904" w14:textId="77777777" w:rsidR="00ED0DA3" w:rsidRDefault="00ED0DA3" w:rsidP="006B1520">
            <w:pPr>
              <w:pStyle w:val="PhDFigura"/>
            </w:pPr>
            <w:r w:rsidRPr="004F7D26">
              <w:rPr>
                <w:noProof/>
              </w:rPr>
              <w:drawing>
                <wp:inline distT="0" distB="0" distL="0" distR="0" wp14:anchorId="446529A8" wp14:editId="77FBE0ED">
                  <wp:extent cx="2679590" cy="236195"/>
                  <wp:effectExtent l="0" t="0" r="0"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778113" cy="244879"/>
                          </a:xfrm>
                          <a:prstGeom prst="rect">
                            <a:avLst/>
                          </a:prstGeom>
                        </pic:spPr>
                      </pic:pic>
                    </a:graphicData>
                  </a:graphic>
                </wp:inline>
              </w:drawing>
            </w:r>
          </w:p>
        </w:tc>
        <w:tc>
          <w:tcPr>
            <w:tcW w:w="2545" w:type="dxa"/>
          </w:tcPr>
          <w:p w14:paraId="189D1678" w14:textId="77777777" w:rsidR="00ED0DA3" w:rsidRDefault="00ED0DA3" w:rsidP="006B1520">
            <w:pPr>
              <w:pStyle w:val="PhDFigura"/>
            </w:pPr>
          </w:p>
        </w:tc>
      </w:tr>
      <w:tr w:rsidR="00ED0DA3" w14:paraId="7FE30C8B" w14:textId="77777777" w:rsidTr="00CD2B0F">
        <w:tc>
          <w:tcPr>
            <w:tcW w:w="8494" w:type="dxa"/>
            <w:gridSpan w:val="2"/>
          </w:tcPr>
          <w:p w14:paraId="3A4EE63A" w14:textId="05282306" w:rsidR="00ED0DA3" w:rsidRDefault="00ED0DA3" w:rsidP="006B1520">
            <w:pPr>
              <w:pStyle w:val="PhDFigura"/>
            </w:pPr>
            <w:r w:rsidRPr="00CC4989">
              <w:rPr>
                <w:noProof/>
              </w:rPr>
              <w:drawing>
                <wp:inline distT="0" distB="0" distL="0" distR="0" wp14:anchorId="14F0EE91" wp14:editId="79FCFDEC">
                  <wp:extent cx="4277802" cy="742649"/>
                  <wp:effectExtent l="0" t="0" r="0" b="635"/>
                  <wp:docPr id="37" name="Imagem 37"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m 15" descr="Uma imagem com texto&#10;&#10;Descrição gerada automaticamente"/>
                          <pic:cNvPicPr/>
                        </pic:nvPicPr>
                        <pic:blipFill rotWithShape="1">
                          <a:blip r:embed="rId69"/>
                          <a:srcRect l="5448" t="8458" r="13972" b="18513"/>
                          <a:stretch/>
                        </pic:blipFill>
                        <pic:spPr bwMode="auto">
                          <a:xfrm>
                            <a:off x="0" y="0"/>
                            <a:ext cx="4290325" cy="744823"/>
                          </a:xfrm>
                          <a:prstGeom prst="rect">
                            <a:avLst/>
                          </a:prstGeom>
                          <a:ln>
                            <a:noFill/>
                          </a:ln>
                          <a:extLst>
                            <a:ext uri="{53640926-AAD7-44D8-BBD7-CCE9431645EC}">
                              <a14:shadowObscured xmlns:a14="http://schemas.microsoft.com/office/drawing/2010/main"/>
                            </a:ext>
                          </a:extLst>
                        </pic:spPr>
                      </pic:pic>
                    </a:graphicData>
                  </a:graphic>
                </wp:inline>
              </w:drawing>
            </w:r>
          </w:p>
        </w:tc>
      </w:tr>
    </w:tbl>
    <w:p w14:paraId="78C47F77" w14:textId="68F433CE" w:rsidR="00ED0DA3" w:rsidRPr="00ED0DA3" w:rsidRDefault="006B1520" w:rsidP="006B1520">
      <w:pPr>
        <w:pStyle w:val="PhDLegendaFiguras"/>
        <w:rPr>
          <w:rFonts w:eastAsiaTheme="minorHAnsi"/>
        </w:rPr>
      </w:pPr>
      <w:bookmarkStart w:id="127" w:name="_Ref75023687"/>
      <w:bookmarkStart w:id="128" w:name="_Toc75199506"/>
      <w:r>
        <w:t xml:space="preserve">Figura </w:t>
      </w:r>
      <w:r w:rsidR="003D34D0">
        <w:fldChar w:fldCharType="begin"/>
      </w:r>
      <w:r w:rsidR="003D34D0">
        <w:instrText xml:space="preserve"> STYLEREF 1 \s </w:instrText>
      </w:r>
      <w:r w:rsidR="003D34D0">
        <w:fldChar w:fldCharType="separate"/>
      </w:r>
      <w:r w:rsidR="00D649F9">
        <w:rPr>
          <w:noProof/>
        </w:rPr>
        <w:t>3</w:t>
      </w:r>
      <w:r w:rsidR="003D34D0">
        <w:rPr>
          <w:noProof/>
        </w:rPr>
        <w:fldChar w:fldCharType="end"/>
      </w:r>
      <w:r w:rsidR="005D5334">
        <w:t>.</w:t>
      </w:r>
      <w:r w:rsidR="003D34D0">
        <w:fldChar w:fldCharType="begin"/>
      </w:r>
      <w:r w:rsidR="003D34D0">
        <w:instrText xml:space="preserve"> SEQ Figura \* ARABIC \s 1 </w:instrText>
      </w:r>
      <w:r w:rsidR="003D34D0">
        <w:fldChar w:fldCharType="separate"/>
      </w:r>
      <w:r w:rsidR="00D649F9">
        <w:rPr>
          <w:noProof/>
        </w:rPr>
        <w:t>17</w:t>
      </w:r>
      <w:r w:rsidR="003D34D0">
        <w:rPr>
          <w:noProof/>
        </w:rPr>
        <w:fldChar w:fldCharType="end"/>
      </w:r>
      <w:bookmarkEnd w:id="127"/>
      <w:r>
        <w:t xml:space="preserve"> - </w:t>
      </w:r>
      <w:r w:rsidRPr="002168D3">
        <w:t xml:space="preserve">Definição de um </w:t>
      </w:r>
      <w:proofErr w:type="spellStart"/>
      <w:r w:rsidRPr="002168D3">
        <w:t>callback</w:t>
      </w:r>
      <w:proofErr w:type="spellEnd"/>
      <w:r w:rsidRPr="002168D3">
        <w:t xml:space="preserve"> de um comando e da estrutura que define um comando</w:t>
      </w:r>
      <w:r>
        <w:t>.</w:t>
      </w:r>
      <w:bookmarkEnd w:id="128"/>
    </w:p>
    <w:p w14:paraId="59A7275C" w14:textId="5BB3E08C" w:rsidR="006B1520" w:rsidRPr="006B1520" w:rsidRDefault="006B1520" w:rsidP="006B1520">
      <w:pPr>
        <w:pStyle w:val="PhDCorpo"/>
      </w:pPr>
      <w:r>
        <w:tab/>
      </w:r>
      <w:r w:rsidRPr="006B1520">
        <w:t xml:space="preserve">O módulo </w:t>
      </w:r>
      <w:proofErr w:type="spellStart"/>
      <w:r w:rsidRPr="00B747CA">
        <w:rPr>
          <w:i/>
        </w:rPr>
        <w:t>Parser</w:t>
      </w:r>
      <w:proofErr w:type="spellEnd"/>
      <w:r w:rsidRPr="006B1520">
        <w:t xml:space="preserve"> permite analisar uma trama, dividindo-a em diferentes </w:t>
      </w:r>
      <w:proofErr w:type="spellStart"/>
      <w:r w:rsidRPr="006B1520">
        <w:rPr>
          <w:i/>
          <w:iCs/>
        </w:rPr>
        <w:t>strings</w:t>
      </w:r>
      <w:proofErr w:type="spellEnd"/>
      <w:r w:rsidRPr="006B1520">
        <w:t xml:space="preserve"> a partir de um delimitador. Além disso, se a trama for um comando válido, este módulo executa a função relativa a este comando. O módulo </w:t>
      </w:r>
      <w:proofErr w:type="spellStart"/>
      <w:r w:rsidRPr="00B747CA">
        <w:rPr>
          <w:i/>
        </w:rPr>
        <w:t>Cmd</w:t>
      </w:r>
      <w:proofErr w:type="spellEnd"/>
      <w:r w:rsidRPr="00B747CA">
        <w:rPr>
          <w:i/>
        </w:rPr>
        <w:t xml:space="preserve"> </w:t>
      </w:r>
      <w:proofErr w:type="spellStart"/>
      <w:r w:rsidRPr="00B747CA">
        <w:rPr>
          <w:i/>
        </w:rPr>
        <w:t>Parser</w:t>
      </w:r>
      <w:proofErr w:type="spellEnd"/>
      <w:r w:rsidRPr="006B1520">
        <w:t xml:space="preserve"> permite interpretar um comando, definido no módulo </w:t>
      </w:r>
      <w:proofErr w:type="spellStart"/>
      <w:r w:rsidRPr="00B747CA">
        <w:rPr>
          <w:i/>
        </w:rPr>
        <w:t>Commands</w:t>
      </w:r>
      <w:proofErr w:type="spellEnd"/>
      <w:r w:rsidRPr="006B1520">
        <w:t xml:space="preserve">, através do módulo </w:t>
      </w:r>
      <w:proofErr w:type="spellStart"/>
      <w:r w:rsidRPr="00B747CA">
        <w:rPr>
          <w:i/>
        </w:rPr>
        <w:t>Parser</w:t>
      </w:r>
      <w:proofErr w:type="spellEnd"/>
      <w:r w:rsidRPr="006B1520">
        <w:t>, e executá-lo.</w:t>
      </w:r>
    </w:p>
    <w:p w14:paraId="7C9DC890" w14:textId="6A1A2599" w:rsidR="006B1520" w:rsidRPr="006B1520" w:rsidRDefault="006B1520" w:rsidP="006B1520">
      <w:pPr>
        <w:pStyle w:val="PhDCorpo"/>
        <w:rPr>
          <w:i/>
          <w:iCs/>
        </w:rPr>
      </w:pPr>
      <w:r>
        <w:tab/>
      </w:r>
      <w:r w:rsidRPr="006B1520">
        <w:t xml:space="preserve">O módulo </w:t>
      </w:r>
      <w:proofErr w:type="spellStart"/>
      <w:r w:rsidRPr="00B747CA">
        <w:rPr>
          <w:i/>
        </w:rPr>
        <w:t>Route</w:t>
      </w:r>
      <w:proofErr w:type="spellEnd"/>
      <w:r w:rsidRPr="006B1520">
        <w:t xml:space="preserve"> permite criar uma rota com vários pontos de paragem (</w:t>
      </w:r>
      <w:r w:rsidRPr="006B1520">
        <w:rPr>
          <w:i/>
          <w:iCs/>
        </w:rPr>
        <w:t>checkpoints</w:t>
      </w:r>
      <w:r w:rsidRPr="006B1520">
        <w:t>). Assim, n</w:t>
      </w:r>
      <w:r>
        <w:t xml:space="preserve">a </w:t>
      </w:r>
      <w:r w:rsidR="007E1337" w:rsidRPr="00075BDB">
        <w:fldChar w:fldCharType="begin"/>
      </w:r>
      <w:r w:rsidR="007E1337" w:rsidRPr="00075BDB">
        <w:instrText xml:space="preserve"> REF _Ref75023828 </w:instrText>
      </w:r>
      <w:r w:rsidR="00B747CA" w:rsidRPr="00075BDB">
        <w:instrText xml:space="preserve"> \* MERGEFORMAT </w:instrText>
      </w:r>
      <w:r w:rsidR="007E1337" w:rsidRPr="00075BDB">
        <w:fldChar w:fldCharType="separate"/>
      </w:r>
      <w:r w:rsidR="00D649F9" w:rsidRPr="00075BDB">
        <w:t xml:space="preserve">Figura </w:t>
      </w:r>
      <w:r w:rsidR="00D649F9" w:rsidRPr="00075BDB">
        <w:rPr>
          <w:noProof/>
        </w:rPr>
        <w:t>3</w:t>
      </w:r>
      <w:r w:rsidR="00D649F9" w:rsidRPr="00075BDB">
        <w:t>.</w:t>
      </w:r>
      <w:r w:rsidR="00D649F9" w:rsidRPr="00075BDB">
        <w:rPr>
          <w:noProof/>
        </w:rPr>
        <w:t>18</w:t>
      </w:r>
      <w:r w:rsidR="007E1337" w:rsidRPr="00075BDB">
        <w:rPr>
          <w:noProof/>
        </w:rPr>
        <w:fldChar w:fldCharType="end"/>
      </w:r>
      <w:r w:rsidRPr="00075BDB">
        <w:t>, está</w:t>
      </w:r>
      <w:r w:rsidRPr="006B1520">
        <w:t xml:space="preserve"> representada a estrutura que define um ponto de paragem numa rota, contendo uma </w:t>
      </w:r>
      <w:proofErr w:type="spellStart"/>
      <w:r w:rsidRPr="006B1520">
        <w:rPr>
          <w:i/>
          <w:iCs/>
        </w:rPr>
        <w:t>string</w:t>
      </w:r>
      <w:proofErr w:type="spellEnd"/>
      <w:r w:rsidRPr="006B1520">
        <w:rPr>
          <w:i/>
          <w:iCs/>
        </w:rPr>
        <w:t xml:space="preserve"> </w:t>
      </w:r>
      <w:r w:rsidRPr="006B1520">
        <w:t xml:space="preserve">com o identificador do </w:t>
      </w:r>
      <w:r w:rsidRPr="006B1520">
        <w:rPr>
          <w:i/>
          <w:iCs/>
        </w:rPr>
        <w:t xml:space="preserve">checkpoint </w:t>
      </w:r>
      <w:r w:rsidRPr="006B1520">
        <w:t>(RFID) e a ação a executar nesse ponto de paragem (</w:t>
      </w:r>
      <w:proofErr w:type="spellStart"/>
      <w:r w:rsidRPr="006B1520">
        <w:rPr>
          <w:i/>
          <w:iCs/>
        </w:rPr>
        <w:t>action</w:t>
      </w:r>
      <w:proofErr w:type="spellEnd"/>
      <w:r w:rsidRPr="006B1520">
        <w:t>)</w:t>
      </w:r>
      <w:r w:rsidRPr="006B1520">
        <w:rPr>
          <w:i/>
          <w:iCs/>
        </w:rPr>
        <w:t>.</w:t>
      </w:r>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41"/>
        <w:gridCol w:w="1553"/>
      </w:tblGrid>
      <w:tr w:rsidR="006B1520" w14:paraId="1A672C68" w14:textId="77777777" w:rsidTr="00CD2B0F">
        <w:tc>
          <w:tcPr>
            <w:tcW w:w="6941" w:type="dxa"/>
          </w:tcPr>
          <w:p w14:paraId="12D94D74" w14:textId="77777777" w:rsidR="006B1520" w:rsidRDefault="006B1520" w:rsidP="006B1520">
            <w:pPr>
              <w:pStyle w:val="PhDFigura"/>
            </w:pPr>
            <w:r w:rsidRPr="00952096">
              <w:rPr>
                <w:noProof/>
              </w:rPr>
              <w:drawing>
                <wp:inline distT="0" distB="0" distL="0" distR="0" wp14:anchorId="4B272D6A" wp14:editId="377541DD">
                  <wp:extent cx="2617352" cy="763905"/>
                  <wp:effectExtent l="0" t="0" r="0" b="0"/>
                  <wp:docPr id="40" name="Imagem 40"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m 40" descr="Uma imagem com texto&#10;&#10;Descrição gerada automaticamente"/>
                          <pic:cNvPicPr/>
                        </pic:nvPicPr>
                        <pic:blipFill rotWithShape="1">
                          <a:blip r:embed="rId70"/>
                          <a:srcRect l="1365"/>
                          <a:stretch/>
                        </pic:blipFill>
                        <pic:spPr bwMode="auto">
                          <a:xfrm>
                            <a:off x="0" y="0"/>
                            <a:ext cx="2638060" cy="769949"/>
                          </a:xfrm>
                          <a:prstGeom prst="rect">
                            <a:avLst/>
                          </a:prstGeom>
                          <a:ln>
                            <a:noFill/>
                          </a:ln>
                          <a:extLst>
                            <a:ext uri="{53640926-AAD7-44D8-BBD7-CCE9431645EC}">
                              <a14:shadowObscured xmlns:a14="http://schemas.microsoft.com/office/drawing/2010/main"/>
                            </a:ext>
                          </a:extLst>
                        </pic:spPr>
                      </pic:pic>
                    </a:graphicData>
                  </a:graphic>
                </wp:inline>
              </w:drawing>
            </w:r>
          </w:p>
        </w:tc>
        <w:tc>
          <w:tcPr>
            <w:tcW w:w="1553" w:type="dxa"/>
          </w:tcPr>
          <w:p w14:paraId="357D13A3" w14:textId="77777777" w:rsidR="006B1520" w:rsidRDefault="006B1520" w:rsidP="006B1520">
            <w:pPr>
              <w:pStyle w:val="PhDFigura"/>
            </w:pPr>
          </w:p>
        </w:tc>
      </w:tr>
      <w:tr w:rsidR="006B1520" w14:paraId="663CF245" w14:textId="77777777" w:rsidTr="00CD2B0F">
        <w:tc>
          <w:tcPr>
            <w:tcW w:w="8494" w:type="dxa"/>
            <w:gridSpan w:val="2"/>
          </w:tcPr>
          <w:p w14:paraId="031F639B" w14:textId="77777777" w:rsidR="006B1520" w:rsidRDefault="006B1520" w:rsidP="006B1520">
            <w:pPr>
              <w:pStyle w:val="PhDFigura"/>
            </w:pPr>
            <w:r w:rsidRPr="00952096">
              <w:rPr>
                <w:noProof/>
              </w:rPr>
              <w:drawing>
                <wp:inline distT="0" distB="0" distL="0" distR="0" wp14:anchorId="3AE09852" wp14:editId="554060A6">
                  <wp:extent cx="3646564" cy="611840"/>
                  <wp:effectExtent l="0" t="0" r="0"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692690" cy="619579"/>
                          </a:xfrm>
                          <a:prstGeom prst="rect">
                            <a:avLst/>
                          </a:prstGeom>
                        </pic:spPr>
                      </pic:pic>
                    </a:graphicData>
                  </a:graphic>
                </wp:inline>
              </w:drawing>
            </w:r>
          </w:p>
        </w:tc>
      </w:tr>
    </w:tbl>
    <w:p w14:paraId="77D9D301" w14:textId="2A02690D" w:rsidR="00ED0DA3" w:rsidRDefault="006B1520" w:rsidP="006B1520">
      <w:pPr>
        <w:pStyle w:val="PhDLegendaFiguras"/>
      </w:pPr>
      <w:bookmarkStart w:id="129" w:name="_Ref75023828"/>
      <w:bookmarkStart w:id="130" w:name="_Toc75199507"/>
      <w:r>
        <w:t xml:space="preserve">Figura </w:t>
      </w:r>
      <w:r w:rsidR="003D34D0">
        <w:fldChar w:fldCharType="begin"/>
      </w:r>
      <w:r w:rsidR="003D34D0">
        <w:instrText xml:space="preserve"> STYLEREF 1 \s </w:instrText>
      </w:r>
      <w:r w:rsidR="003D34D0">
        <w:fldChar w:fldCharType="separate"/>
      </w:r>
      <w:r w:rsidR="00D649F9">
        <w:rPr>
          <w:noProof/>
        </w:rPr>
        <w:t>3</w:t>
      </w:r>
      <w:r w:rsidR="003D34D0">
        <w:rPr>
          <w:noProof/>
        </w:rPr>
        <w:fldChar w:fldCharType="end"/>
      </w:r>
      <w:r w:rsidR="005D5334">
        <w:t>.</w:t>
      </w:r>
      <w:r w:rsidR="003D34D0">
        <w:fldChar w:fldCharType="begin"/>
      </w:r>
      <w:r w:rsidR="003D34D0">
        <w:instrText xml:space="preserve"> SEQ Figura \* ARABIC \s 1 </w:instrText>
      </w:r>
      <w:r w:rsidR="003D34D0">
        <w:fldChar w:fldCharType="separate"/>
      </w:r>
      <w:r w:rsidR="00D649F9">
        <w:rPr>
          <w:noProof/>
        </w:rPr>
        <w:t>18</w:t>
      </w:r>
      <w:r w:rsidR="003D34D0">
        <w:rPr>
          <w:noProof/>
        </w:rPr>
        <w:fldChar w:fldCharType="end"/>
      </w:r>
      <w:bookmarkEnd w:id="129"/>
      <w:r>
        <w:t xml:space="preserve"> - </w:t>
      </w:r>
      <w:r w:rsidRPr="001D6923">
        <w:t>Ações possíveis a realizar num checkpoint, e, definição de um checkpoint.</w:t>
      </w:r>
      <w:bookmarkEnd w:id="130"/>
    </w:p>
    <w:p w14:paraId="2ACDC5DF" w14:textId="566C9A82" w:rsidR="006B1520" w:rsidRPr="006B1520" w:rsidRDefault="006B1520" w:rsidP="006B1520">
      <w:pPr>
        <w:pStyle w:val="PhDCorpo"/>
      </w:pPr>
      <w:r>
        <w:tab/>
      </w:r>
      <w:r w:rsidRPr="006B1520">
        <w:t xml:space="preserve">O módulo </w:t>
      </w:r>
      <w:proofErr w:type="spellStart"/>
      <w:r w:rsidRPr="00B747CA">
        <w:rPr>
          <w:i/>
        </w:rPr>
        <w:t>Debounce</w:t>
      </w:r>
      <w:proofErr w:type="spellEnd"/>
      <w:r w:rsidRPr="006B1520">
        <w:t xml:space="preserve"> efetua o </w:t>
      </w:r>
      <w:proofErr w:type="spellStart"/>
      <w:r w:rsidRPr="006B1520">
        <w:rPr>
          <w:i/>
          <w:iCs/>
        </w:rPr>
        <w:t>debounce</w:t>
      </w:r>
      <w:proofErr w:type="spellEnd"/>
      <w:r w:rsidRPr="006B1520">
        <w:rPr>
          <w:i/>
          <w:iCs/>
        </w:rPr>
        <w:t xml:space="preserve"> </w:t>
      </w:r>
      <w:r w:rsidRPr="006B1520">
        <w:t xml:space="preserve">de um botão de pressão associado a um pino GPIO, por </w:t>
      </w:r>
      <w:r w:rsidRPr="00B747CA">
        <w:rPr>
          <w:iCs/>
        </w:rPr>
        <w:t>software</w:t>
      </w:r>
      <w:r w:rsidRPr="006B1520">
        <w:t xml:space="preserve">, através de um algoritmo janela deslizante, tal </w:t>
      </w:r>
      <w:r w:rsidRPr="00075BDB">
        <w:t xml:space="preserve">como mostra a </w:t>
      </w:r>
      <w:r w:rsidR="007E1337" w:rsidRPr="00075BDB">
        <w:fldChar w:fldCharType="begin"/>
      </w:r>
      <w:r w:rsidR="007E1337" w:rsidRPr="00075BDB">
        <w:instrText xml:space="preserve"> REF _Ref75023876 </w:instrText>
      </w:r>
      <w:r w:rsidR="00B747CA" w:rsidRPr="00075BDB">
        <w:instrText xml:space="preserve"> \* MERGEFORMAT </w:instrText>
      </w:r>
      <w:r w:rsidR="007E1337" w:rsidRPr="00075BDB">
        <w:fldChar w:fldCharType="separate"/>
      </w:r>
      <w:r w:rsidR="00D649F9" w:rsidRPr="00075BDB">
        <w:t xml:space="preserve">Figura </w:t>
      </w:r>
      <w:r w:rsidR="00D649F9" w:rsidRPr="00075BDB">
        <w:rPr>
          <w:noProof/>
        </w:rPr>
        <w:t>3</w:t>
      </w:r>
      <w:r w:rsidR="00D649F9" w:rsidRPr="00075BDB">
        <w:t>.</w:t>
      </w:r>
      <w:r w:rsidR="00D649F9" w:rsidRPr="00075BDB">
        <w:rPr>
          <w:noProof/>
        </w:rPr>
        <w:t>19</w:t>
      </w:r>
      <w:r w:rsidR="007E1337" w:rsidRPr="00075BDB">
        <w:rPr>
          <w:noProof/>
        </w:rPr>
        <w:fldChar w:fldCharType="end"/>
      </w:r>
      <w:r w:rsidRPr="00075BDB">
        <w:t>.</w:t>
      </w:r>
      <w:r w:rsidRPr="006B1520">
        <w:t xml:space="preserve"> </w:t>
      </w:r>
    </w:p>
    <w:p w14:paraId="3A7A331F" w14:textId="77777777" w:rsidR="006B1520" w:rsidRDefault="006B1520" w:rsidP="006B1520">
      <w:pPr>
        <w:pStyle w:val="PhDFigura"/>
      </w:pPr>
      <w:r w:rsidRPr="004F7D26">
        <w:rPr>
          <w:noProof/>
        </w:rPr>
        <w:drawing>
          <wp:inline distT="0" distB="0" distL="0" distR="0" wp14:anchorId="4E70040F" wp14:editId="6392EC45">
            <wp:extent cx="2838734" cy="725998"/>
            <wp:effectExtent l="0" t="0" r="0" b="0"/>
            <wp:docPr id="42" name="Imagem 42"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m 42" descr="Uma imagem com texto&#10;&#10;Descrição gerada automaticamente"/>
                    <pic:cNvPicPr/>
                  </pic:nvPicPr>
                  <pic:blipFill>
                    <a:blip r:embed="rId72"/>
                    <a:stretch>
                      <a:fillRect/>
                    </a:stretch>
                  </pic:blipFill>
                  <pic:spPr>
                    <a:xfrm>
                      <a:off x="0" y="0"/>
                      <a:ext cx="2845266" cy="727668"/>
                    </a:xfrm>
                    <a:prstGeom prst="rect">
                      <a:avLst/>
                    </a:prstGeom>
                  </pic:spPr>
                </pic:pic>
              </a:graphicData>
            </a:graphic>
          </wp:inline>
        </w:drawing>
      </w:r>
    </w:p>
    <w:p w14:paraId="7D4645B6" w14:textId="5628952F" w:rsidR="006B1520" w:rsidRDefault="006B1520" w:rsidP="006B1520">
      <w:pPr>
        <w:pStyle w:val="PhDLegendaFiguras"/>
      </w:pPr>
      <w:bookmarkStart w:id="131" w:name="_Ref75023876"/>
      <w:bookmarkStart w:id="132" w:name="_Toc75199508"/>
      <w:r>
        <w:t xml:space="preserve">Figura </w:t>
      </w:r>
      <w:r w:rsidR="003D34D0">
        <w:fldChar w:fldCharType="begin"/>
      </w:r>
      <w:r w:rsidR="003D34D0">
        <w:instrText xml:space="preserve"> STYLEREF 1 \s </w:instrText>
      </w:r>
      <w:r w:rsidR="003D34D0">
        <w:fldChar w:fldCharType="separate"/>
      </w:r>
      <w:r w:rsidR="00D649F9">
        <w:rPr>
          <w:noProof/>
        </w:rPr>
        <w:t>3</w:t>
      </w:r>
      <w:r w:rsidR="003D34D0">
        <w:rPr>
          <w:noProof/>
        </w:rPr>
        <w:fldChar w:fldCharType="end"/>
      </w:r>
      <w:r w:rsidR="005D5334">
        <w:t>.</w:t>
      </w:r>
      <w:r w:rsidR="003D34D0">
        <w:fldChar w:fldCharType="begin"/>
      </w:r>
      <w:r w:rsidR="003D34D0">
        <w:instrText xml:space="preserve"> SEQ Figura \* ARABIC \s 1 </w:instrText>
      </w:r>
      <w:r w:rsidR="003D34D0">
        <w:fldChar w:fldCharType="separate"/>
      </w:r>
      <w:r w:rsidR="00D649F9">
        <w:rPr>
          <w:noProof/>
        </w:rPr>
        <w:t>19</w:t>
      </w:r>
      <w:r w:rsidR="003D34D0">
        <w:rPr>
          <w:noProof/>
        </w:rPr>
        <w:fldChar w:fldCharType="end"/>
      </w:r>
      <w:bookmarkEnd w:id="131"/>
      <w:r>
        <w:t xml:space="preserve"> - </w:t>
      </w:r>
      <w:r w:rsidRPr="00CB1471">
        <w:t>Definição de uma janela deslizante.</w:t>
      </w:r>
      <w:bookmarkEnd w:id="132"/>
    </w:p>
    <w:p w14:paraId="1EF6B1CB" w14:textId="71FFC5B6" w:rsidR="006B1520" w:rsidRPr="006B1520" w:rsidRDefault="006B1520" w:rsidP="006B1520">
      <w:pPr>
        <w:pStyle w:val="PhDCorpo"/>
      </w:pPr>
      <w:r>
        <w:lastRenderedPageBreak/>
        <w:tab/>
      </w:r>
      <w:r w:rsidRPr="006B1520">
        <w:t xml:space="preserve">Uma janela deslizante é um algoritmo que permite armazenar um conjunto de valores, neste caso, um conjunto de </w:t>
      </w:r>
      <w:r w:rsidRPr="006B1520">
        <w:rPr>
          <w:i/>
          <w:iCs/>
        </w:rPr>
        <w:t xml:space="preserve">bits </w:t>
      </w:r>
      <w:r w:rsidRPr="006B1520">
        <w:t>numa</w:t>
      </w:r>
      <w:r w:rsidRPr="006B1520">
        <w:rPr>
          <w:i/>
          <w:iCs/>
        </w:rPr>
        <w:t xml:space="preserve"> </w:t>
      </w:r>
      <w:r w:rsidRPr="006B1520">
        <w:t xml:space="preserve">janela de 8 </w:t>
      </w:r>
      <w:r w:rsidRPr="006B1520">
        <w:rPr>
          <w:i/>
          <w:iCs/>
        </w:rPr>
        <w:t xml:space="preserve">bits </w:t>
      </w:r>
      <w:r w:rsidRPr="006B1520">
        <w:t>(</w:t>
      </w:r>
      <w:proofErr w:type="spellStart"/>
      <w:r w:rsidRPr="006B1520">
        <w:rPr>
          <w:i/>
          <w:iCs/>
        </w:rPr>
        <w:t>window</w:t>
      </w:r>
      <w:proofErr w:type="spellEnd"/>
      <w:r w:rsidRPr="006B1520">
        <w:t xml:space="preserve">), e também, saber quantos </w:t>
      </w:r>
      <w:r w:rsidRPr="006B1520">
        <w:rPr>
          <w:i/>
          <w:iCs/>
        </w:rPr>
        <w:t xml:space="preserve">bits </w:t>
      </w:r>
      <w:r w:rsidRPr="006B1520">
        <w:t xml:space="preserve">a nível lógico alto existem na janela. Como definido na estrutura apresentada na </w:t>
      </w:r>
      <w:r w:rsidR="003D34D0">
        <w:fldChar w:fldCharType="begin"/>
      </w:r>
      <w:r w:rsidR="003D34D0">
        <w:instrText xml:space="preserve"> REF _Ref75023943 </w:instrText>
      </w:r>
      <w:r w:rsidR="003D34D0">
        <w:fldChar w:fldCharType="separate"/>
      </w:r>
      <w:r w:rsidR="00D649F9">
        <w:t xml:space="preserve">Figura </w:t>
      </w:r>
      <w:r w:rsidR="00D649F9">
        <w:rPr>
          <w:noProof/>
        </w:rPr>
        <w:t>3</w:t>
      </w:r>
      <w:r w:rsidR="00D649F9">
        <w:t>.</w:t>
      </w:r>
      <w:r w:rsidR="00D649F9">
        <w:rPr>
          <w:noProof/>
        </w:rPr>
        <w:t>20</w:t>
      </w:r>
      <w:r w:rsidR="003D34D0">
        <w:rPr>
          <w:noProof/>
        </w:rPr>
        <w:fldChar w:fldCharType="end"/>
      </w:r>
      <w:r w:rsidRPr="006B1520">
        <w:t xml:space="preserve">, o módulo </w:t>
      </w:r>
      <w:proofErr w:type="spellStart"/>
      <w:r w:rsidRPr="006B1520">
        <w:t>Debounce</w:t>
      </w:r>
      <w:proofErr w:type="spellEnd"/>
      <w:r w:rsidRPr="006B1520">
        <w:t xml:space="preserve"> utiliza uma janela deslizante (</w:t>
      </w:r>
      <w:proofErr w:type="spellStart"/>
      <w:r w:rsidRPr="006B1520">
        <w:rPr>
          <w:i/>
          <w:iCs/>
        </w:rPr>
        <w:t>sw</w:t>
      </w:r>
      <w:proofErr w:type="spellEnd"/>
      <w:r w:rsidRPr="006B1520">
        <w:rPr>
          <w:i/>
          <w:iCs/>
        </w:rPr>
        <w:t>)</w:t>
      </w:r>
      <w:r w:rsidRPr="006B1520">
        <w:t xml:space="preserve"> para que, quando o número de </w:t>
      </w:r>
      <w:r w:rsidRPr="006B1520">
        <w:rPr>
          <w:i/>
          <w:iCs/>
        </w:rPr>
        <w:t>bits</w:t>
      </w:r>
      <w:r w:rsidRPr="006B1520">
        <w:t xml:space="preserve"> a nível lógico alto for superior a um certo valor, menor do que o tamanho da janela, coloque o </w:t>
      </w:r>
      <w:proofErr w:type="spellStart"/>
      <w:r w:rsidRPr="006B1520">
        <w:rPr>
          <w:i/>
          <w:iCs/>
        </w:rPr>
        <w:t>pin</w:t>
      </w:r>
      <w:r w:rsidRPr="006B1520">
        <w:t>_</w:t>
      </w:r>
      <w:r w:rsidRPr="006B1520">
        <w:rPr>
          <w:i/>
          <w:iCs/>
        </w:rPr>
        <w:t>output</w:t>
      </w:r>
      <w:proofErr w:type="spellEnd"/>
      <w:r w:rsidRPr="006B1520">
        <w:rPr>
          <w:i/>
          <w:iCs/>
        </w:rPr>
        <w:t xml:space="preserve">, </w:t>
      </w:r>
      <w:r w:rsidRPr="006B1520">
        <w:t>que</w:t>
      </w:r>
      <w:r w:rsidRPr="006B1520">
        <w:rPr>
          <w:i/>
          <w:iCs/>
        </w:rPr>
        <w:t xml:space="preserve"> </w:t>
      </w:r>
      <w:r w:rsidRPr="006B1520">
        <w:t xml:space="preserve">representa o sinal resultante da aplicação do </w:t>
      </w:r>
      <w:proofErr w:type="spellStart"/>
      <w:r w:rsidRPr="006B1520">
        <w:rPr>
          <w:i/>
          <w:iCs/>
        </w:rPr>
        <w:t>debounce</w:t>
      </w:r>
      <w:proofErr w:type="spellEnd"/>
      <w:r w:rsidRPr="006B1520">
        <w:rPr>
          <w:i/>
          <w:iCs/>
        </w:rPr>
        <w:t xml:space="preserve"> </w:t>
      </w:r>
      <w:r w:rsidRPr="006B1520">
        <w:t xml:space="preserve">ao pino GPIO, a nível lógico alto. Para isso, este módulo utiliza um </w:t>
      </w:r>
      <w:r w:rsidRPr="006B1520">
        <w:rPr>
          <w:i/>
          <w:iCs/>
        </w:rPr>
        <w:t xml:space="preserve">timer </w:t>
      </w:r>
      <w:r w:rsidRPr="006B1520">
        <w:t xml:space="preserve">que gera uma interrupção a cada 50 milissegundos. </w:t>
      </w:r>
    </w:p>
    <w:p w14:paraId="028AB895" w14:textId="77777777" w:rsidR="006B1520" w:rsidRDefault="006B1520" w:rsidP="006B1520">
      <w:pPr>
        <w:pStyle w:val="PhDFigura"/>
      </w:pPr>
      <w:r w:rsidRPr="006B1520">
        <w:rPr>
          <w:noProof/>
        </w:rPr>
        <w:drawing>
          <wp:inline distT="0" distB="0" distL="0" distR="0" wp14:anchorId="4A1F2315" wp14:editId="2791BC9D">
            <wp:extent cx="3145809" cy="1209542"/>
            <wp:effectExtent l="0" t="0" r="0" b="0"/>
            <wp:docPr id="43" name="Imagem 43"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m 43" descr="Uma imagem com texto&#10;&#10;Descrição gerada automaticamente"/>
                    <pic:cNvPicPr/>
                  </pic:nvPicPr>
                  <pic:blipFill rotWithShape="1">
                    <a:blip r:embed="rId73"/>
                    <a:srcRect l="1717"/>
                    <a:stretch/>
                  </pic:blipFill>
                  <pic:spPr bwMode="auto">
                    <a:xfrm>
                      <a:off x="0" y="0"/>
                      <a:ext cx="3152738" cy="1212206"/>
                    </a:xfrm>
                    <a:prstGeom prst="rect">
                      <a:avLst/>
                    </a:prstGeom>
                    <a:ln>
                      <a:noFill/>
                    </a:ln>
                    <a:extLst>
                      <a:ext uri="{53640926-AAD7-44D8-BBD7-CCE9431645EC}">
                        <a14:shadowObscured xmlns:a14="http://schemas.microsoft.com/office/drawing/2010/main"/>
                      </a:ext>
                    </a:extLst>
                  </pic:spPr>
                </pic:pic>
              </a:graphicData>
            </a:graphic>
          </wp:inline>
        </w:drawing>
      </w:r>
    </w:p>
    <w:p w14:paraId="275AD6DE" w14:textId="5C7E752C" w:rsidR="006B1520" w:rsidRDefault="006B1520" w:rsidP="006B1520">
      <w:pPr>
        <w:pStyle w:val="PhDLegendaFiguras"/>
      </w:pPr>
      <w:bookmarkStart w:id="133" w:name="_Ref75023943"/>
      <w:bookmarkStart w:id="134" w:name="_Toc75199509"/>
      <w:r>
        <w:t xml:space="preserve">Figura </w:t>
      </w:r>
      <w:r w:rsidR="003D34D0">
        <w:fldChar w:fldCharType="begin"/>
      </w:r>
      <w:r w:rsidR="003D34D0">
        <w:instrText xml:space="preserve"> STYLEREF 1 \s</w:instrText>
      </w:r>
      <w:r w:rsidR="003D34D0">
        <w:instrText xml:space="preserve"> </w:instrText>
      </w:r>
      <w:r w:rsidR="003D34D0">
        <w:fldChar w:fldCharType="separate"/>
      </w:r>
      <w:r w:rsidR="00D649F9">
        <w:rPr>
          <w:noProof/>
        </w:rPr>
        <w:t>3</w:t>
      </w:r>
      <w:r w:rsidR="003D34D0">
        <w:rPr>
          <w:noProof/>
        </w:rPr>
        <w:fldChar w:fldCharType="end"/>
      </w:r>
      <w:r w:rsidR="005D5334">
        <w:t>.</w:t>
      </w:r>
      <w:r w:rsidR="003D34D0">
        <w:fldChar w:fldCharType="begin"/>
      </w:r>
      <w:r w:rsidR="003D34D0">
        <w:instrText xml:space="preserve"> SEQ Figura \* ARABIC \s 1 </w:instrText>
      </w:r>
      <w:r w:rsidR="003D34D0">
        <w:fldChar w:fldCharType="separate"/>
      </w:r>
      <w:r w:rsidR="00D649F9">
        <w:rPr>
          <w:noProof/>
        </w:rPr>
        <w:t>20</w:t>
      </w:r>
      <w:r w:rsidR="003D34D0">
        <w:rPr>
          <w:noProof/>
        </w:rPr>
        <w:fldChar w:fldCharType="end"/>
      </w:r>
      <w:bookmarkEnd w:id="133"/>
      <w:r>
        <w:t xml:space="preserve">- </w:t>
      </w:r>
      <w:r w:rsidRPr="0038081D">
        <w:t xml:space="preserve">Definição da estrutura </w:t>
      </w:r>
      <w:proofErr w:type="spellStart"/>
      <w:r w:rsidRPr="0038081D">
        <w:t>debounce</w:t>
      </w:r>
      <w:proofErr w:type="spellEnd"/>
      <w:r w:rsidRPr="0038081D">
        <w:t>.</w:t>
      </w:r>
      <w:bookmarkEnd w:id="134"/>
    </w:p>
    <w:p w14:paraId="024565BA" w14:textId="1A80BDEF" w:rsidR="006B1520" w:rsidRPr="006B1520" w:rsidRDefault="006B1520" w:rsidP="006B1520">
      <w:pPr>
        <w:pStyle w:val="PhDCorpo"/>
      </w:pPr>
      <w:r>
        <w:tab/>
      </w:r>
      <w:r w:rsidRPr="006B1520">
        <w:t xml:space="preserve">O módulo FSM implementa a máquina de estados, descrita no </w:t>
      </w:r>
      <w:r>
        <w:t xml:space="preserve">Capítulo </w:t>
      </w:r>
      <w:r w:rsidR="003D34D0">
        <w:fldChar w:fldCharType="begin"/>
      </w:r>
      <w:r w:rsidR="003D34D0">
        <w:instrText xml:space="preserve"> REF _Ref75024049 \r </w:instrText>
      </w:r>
      <w:r w:rsidR="003D34D0">
        <w:fldChar w:fldCharType="separate"/>
      </w:r>
      <w:r w:rsidR="00D649F9">
        <w:t>3.1</w:t>
      </w:r>
      <w:r w:rsidR="003D34D0">
        <w:fldChar w:fldCharType="end"/>
      </w:r>
      <w:r w:rsidRPr="006B1520">
        <w:t>, que controla a evolução do estado de funcionamento do robô. O enumerado ilustrado na</w:t>
      </w:r>
      <w:r>
        <w:t xml:space="preserve"> </w:t>
      </w:r>
      <w:r w:rsidR="003D34D0">
        <w:fldChar w:fldCharType="begin"/>
      </w:r>
      <w:r w:rsidR="003D34D0">
        <w:instrText xml:space="preserve"> REF _Ref75024080 </w:instrText>
      </w:r>
      <w:r w:rsidR="003D34D0">
        <w:fldChar w:fldCharType="separate"/>
      </w:r>
      <w:r w:rsidR="00D649F9">
        <w:t xml:space="preserve">Figura </w:t>
      </w:r>
      <w:r w:rsidR="00D649F9">
        <w:rPr>
          <w:noProof/>
        </w:rPr>
        <w:t>3</w:t>
      </w:r>
      <w:r w:rsidR="00D649F9">
        <w:t>.</w:t>
      </w:r>
      <w:r w:rsidR="00D649F9">
        <w:rPr>
          <w:noProof/>
        </w:rPr>
        <w:t>21</w:t>
      </w:r>
      <w:r w:rsidR="003D34D0">
        <w:rPr>
          <w:noProof/>
        </w:rPr>
        <w:fldChar w:fldCharType="end"/>
      </w:r>
      <w:r w:rsidRPr="006B1520">
        <w:t xml:space="preserve"> apresenta os possíveis estados de funcionamento do DWR. </w:t>
      </w:r>
    </w:p>
    <w:p w14:paraId="5DA8B244" w14:textId="77777777" w:rsidR="006B1520" w:rsidRDefault="006B1520" w:rsidP="006B1520">
      <w:pPr>
        <w:pStyle w:val="PhDFigura"/>
      </w:pPr>
      <w:r w:rsidRPr="00043EC2">
        <w:rPr>
          <w:noProof/>
        </w:rPr>
        <w:drawing>
          <wp:inline distT="0" distB="0" distL="0" distR="0" wp14:anchorId="298224D3" wp14:editId="52FED206">
            <wp:extent cx="3889612" cy="1526692"/>
            <wp:effectExtent l="0" t="0" r="0" b="0"/>
            <wp:docPr id="44" name="Imagem 44"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m 44" descr="Uma imagem com texto&#10;&#10;Descrição gerada automaticamente"/>
                    <pic:cNvPicPr/>
                  </pic:nvPicPr>
                  <pic:blipFill>
                    <a:blip r:embed="rId74"/>
                    <a:stretch>
                      <a:fillRect/>
                    </a:stretch>
                  </pic:blipFill>
                  <pic:spPr>
                    <a:xfrm>
                      <a:off x="0" y="0"/>
                      <a:ext cx="3905697" cy="1533006"/>
                    </a:xfrm>
                    <a:prstGeom prst="rect">
                      <a:avLst/>
                    </a:prstGeom>
                  </pic:spPr>
                </pic:pic>
              </a:graphicData>
            </a:graphic>
          </wp:inline>
        </w:drawing>
      </w:r>
    </w:p>
    <w:p w14:paraId="20F7D319" w14:textId="55243D3C" w:rsidR="006B1520" w:rsidRDefault="006B1520" w:rsidP="006B1520">
      <w:pPr>
        <w:pStyle w:val="PhDLegendaFiguras"/>
      </w:pPr>
      <w:bookmarkStart w:id="135" w:name="_Ref75024080"/>
      <w:bookmarkStart w:id="136" w:name="_Toc75199510"/>
      <w:r>
        <w:t xml:space="preserve">Figura </w:t>
      </w:r>
      <w:r w:rsidR="003D34D0">
        <w:fldChar w:fldCharType="begin"/>
      </w:r>
      <w:r w:rsidR="003D34D0">
        <w:instrText xml:space="preserve"> STYLEREF 1 \s </w:instrText>
      </w:r>
      <w:r w:rsidR="003D34D0">
        <w:fldChar w:fldCharType="separate"/>
      </w:r>
      <w:r w:rsidR="00D649F9">
        <w:rPr>
          <w:noProof/>
        </w:rPr>
        <w:t>3</w:t>
      </w:r>
      <w:r w:rsidR="003D34D0">
        <w:rPr>
          <w:noProof/>
        </w:rPr>
        <w:fldChar w:fldCharType="end"/>
      </w:r>
      <w:r w:rsidR="005D5334">
        <w:t>.</w:t>
      </w:r>
      <w:r w:rsidR="003D34D0">
        <w:fldChar w:fldCharType="begin"/>
      </w:r>
      <w:r w:rsidR="003D34D0">
        <w:instrText xml:space="preserve"> SEQ Figura \* ARABIC \s 1 </w:instrText>
      </w:r>
      <w:r w:rsidR="003D34D0">
        <w:fldChar w:fldCharType="separate"/>
      </w:r>
      <w:r w:rsidR="00D649F9">
        <w:rPr>
          <w:noProof/>
        </w:rPr>
        <w:t>21</w:t>
      </w:r>
      <w:r w:rsidR="003D34D0">
        <w:rPr>
          <w:noProof/>
        </w:rPr>
        <w:fldChar w:fldCharType="end"/>
      </w:r>
      <w:bookmarkEnd w:id="135"/>
      <w:r>
        <w:t xml:space="preserve"> - </w:t>
      </w:r>
      <w:r w:rsidRPr="00242C26">
        <w:t>Estados da máquina de estados.</w:t>
      </w:r>
      <w:bookmarkEnd w:id="136"/>
    </w:p>
    <w:p w14:paraId="2769145D" w14:textId="6C459D35" w:rsidR="006B1520" w:rsidRDefault="006B1520" w:rsidP="006B1520">
      <w:pPr>
        <w:pStyle w:val="PhDCorpo"/>
      </w:pPr>
      <w:r>
        <w:tab/>
      </w:r>
      <w:r w:rsidRPr="006B1520">
        <w:t xml:space="preserve">Os estados são executados de forma contínua, até que um estímulo específico faça a máquina de estados transitar para outro estado. Para isso, criou-se um </w:t>
      </w:r>
      <w:proofErr w:type="spellStart"/>
      <w:r w:rsidRPr="006B1520">
        <w:rPr>
          <w:i/>
          <w:iCs/>
        </w:rPr>
        <w:t>array</w:t>
      </w:r>
      <w:proofErr w:type="spellEnd"/>
      <w:r w:rsidRPr="006B1520">
        <w:t xml:space="preserve"> de funções, </w:t>
      </w:r>
      <w:proofErr w:type="spellStart"/>
      <w:r w:rsidRPr="006B1520">
        <w:rPr>
          <w:i/>
          <w:iCs/>
        </w:rPr>
        <w:t>fsm_func_ptr</w:t>
      </w:r>
      <w:proofErr w:type="spellEnd"/>
      <w:r w:rsidRPr="006B1520">
        <w:rPr>
          <w:i/>
          <w:iCs/>
        </w:rPr>
        <w:t>,</w:t>
      </w:r>
      <w:r w:rsidRPr="006B1520">
        <w:t xml:space="preserve"> com as funções que implementam os diferentes estados da máquina de estados, tal como mostra a </w:t>
      </w:r>
      <w:r w:rsidR="003D34D0">
        <w:fldChar w:fldCharType="begin"/>
      </w:r>
      <w:r w:rsidR="003D34D0">
        <w:instrText xml:space="preserve"> REF _Ref75024252 </w:instrText>
      </w:r>
      <w:r w:rsidR="003D34D0">
        <w:fldChar w:fldCharType="separate"/>
      </w:r>
      <w:r w:rsidR="00D649F9" w:rsidRPr="006B1520">
        <w:t xml:space="preserve">Figura </w:t>
      </w:r>
      <w:r w:rsidR="00D649F9">
        <w:rPr>
          <w:noProof/>
        </w:rPr>
        <w:t>3</w:t>
      </w:r>
      <w:r w:rsidR="00D649F9">
        <w:t>.</w:t>
      </w:r>
      <w:r w:rsidR="00D649F9">
        <w:rPr>
          <w:noProof/>
        </w:rPr>
        <w:t>22</w:t>
      </w:r>
      <w:r w:rsidR="003D34D0">
        <w:rPr>
          <w:noProof/>
        </w:rPr>
        <w:fldChar w:fldCharType="end"/>
      </w:r>
      <w:r w:rsidRPr="006B1520">
        <w:t xml:space="preserve"> </w:t>
      </w:r>
      <w:r>
        <w:t>(</w:t>
      </w:r>
      <w:r w:rsidRPr="006B1520">
        <w:t xml:space="preserve">a). Este </w:t>
      </w:r>
      <w:proofErr w:type="spellStart"/>
      <w:r w:rsidRPr="006B1520">
        <w:rPr>
          <w:i/>
          <w:iCs/>
        </w:rPr>
        <w:t>array</w:t>
      </w:r>
      <w:proofErr w:type="spellEnd"/>
      <w:r w:rsidRPr="006B1520">
        <w:rPr>
          <w:i/>
          <w:iCs/>
        </w:rPr>
        <w:t xml:space="preserve"> </w:t>
      </w:r>
      <w:r w:rsidRPr="006B1520">
        <w:t xml:space="preserve">de funções é acedido com base no valor do estado atual, </w:t>
      </w:r>
      <w:proofErr w:type="spellStart"/>
      <w:r w:rsidRPr="006B1520">
        <w:rPr>
          <w:i/>
          <w:iCs/>
        </w:rPr>
        <w:t>state</w:t>
      </w:r>
      <w:proofErr w:type="spellEnd"/>
      <w:r w:rsidRPr="006B1520">
        <w:rPr>
          <w:i/>
          <w:iCs/>
        </w:rPr>
        <w:t xml:space="preserve">. </w:t>
      </w:r>
      <w:r w:rsidRPr="006B1520">
        <w:t xml:space="preserve">Após a execução do estado, o valor do próximo estado, </w:t>
      </w:r>
      <w:proofErr w:type="spellStart"/>
      <w:r w:rsidRPr="006B1520">
        <w:rPr>
          <w:i/>
          <w:iCs/>
        </w:rPr>
        <w:t>nstate</w:t>
      </w:r>
      <w:proofErr w:type="spellEnd"/>
      <w:r w:rsidRPr="006B1520">
        <w:rPr>
          <w:i/>
          <w:iCs/>
        </w:rPr>
        <w:t xml:space="preserve">, </w:t>
      </w:r>
      <w:r w:rsidRPr="006B1520">
        <w:t xml:space="preserve">é atribuído ao estado atual, como apresentado na </w:t>
      </w:r>
      <w:r w:rsidR="003D34D0">
        <w:fldChar w:fldCharType="begin"/>
      </w:r>
      <w:r w:rsidR="003D34D0">
        <w:instrText xml:space="preserve"> REF _Ref75024252 </w:instrText>
      </w:r>
      <w:r w:rsidR="003D34D0">
        <w:fldChar w:fldCharType="separate"/>
      </w:r>
      <w:r w:rsidR="00D649F9" w:rsidRPr="006B1520">
        <w:t xml:space="preserve">Figura </w:t>
      </w:r>
      <w:r w:rsidR="00D649F9">
        <w:rPr>
          <w:noProof/>
        </w:rPr>
        <w:t>3</w:t>
      </w:r>
      <w:r w:rsidR="00D649F9">
        <w:t>.</w:t>
      </w:r>
      <w:r w:rsidR="00D649F9">
        <w:rPr>
          <w:noProof/>
        </w:rPr>
        <w:t>22</w:t>
      </w:r>
      <w:r w:rsidR="003D34D0">
        <w:rPr>
          <w:noProof/>
        </w:rPr>
        <w:fldChar w:fldCharType="end"/>
      </w:r>
      <w:r w:rsidRPr="006B1520">
        <w:t xml:space="preserve"> </w:t>
      </w:r>
      <w:r>
        <w:t>(</w:t>
      </w:r>
      <w:r w:rsidRPr="006B1520">
        <w:t>b).</w:t>
      </w:r>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6B1520" w:rsidRPr="006B1520" w14:paraId="4C40EF4F" w14:textId="77777777" w:rsidTr="006B1520">
        <w:tc>
          <w:tcPr>
            <w:tcW w:w="4247" w:type="dxa"/>
            <w:vAlign w:val="center"/>
          </w:tcPr>
          <w:p w14:paraId="20F76695" w14:textId="77777777" w:rsidR="006B1520" w:rsidRPr="006B1520" w:rsidRDefault="006B1520" w:rsidP="006B1520">
            <w:pPr>
              <w:pStyle w:val="PhDLegendaTabela"/>
            </w:pPr>
            <w:r w:rsidRPr="006B1520">
              <w:rPr>
                <w:noProof/>
              </w:rPr>
              <w:lastRenderedPageBreak/>
              <w:drawing>
                <wp:inline distT="0" distB="0" distL="0" distR="0" wp14:anchorId="2D76A949" wp14:editId="267B3676">
                  <wp:extent cx="1658203" cy="1240111"/>
                  <wp:effectExtent l="0" t="0" r="0" b="0"/>
                  <wp:docPr id="45" name="Imagem 45"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m 45" descr="Uma imagem com texto&#10;&#10;Descrição gerada automaticamente"/>
                          <pic:cNvPicPr/>
                        </pic:nvPicPr>
                        <pic:blipFill>
                          <a:blip r:embed="rId75"/>
                          <a:stretch>
                            <a:fillRect/>
                          </a:stretch>
                        </pic:blipFill>
                        <pic:spPr>
                          <a:xfrm>
                            <a:off x="0" y="0"/>
                            <a:ext cx="1681875" cy="1257814"/>
                          </a:xfrm>
                          <a:prstGeom prst="rect">
                            <a:avLst/>
                          </a:prstGeom>
                        </pic:spPr>
                      </pic:pic>
                    </a:graphicData>
                  </a:graphic>
                </wp:inline>
              </w:drawing>
            </w:r>
          </w:p>
        </w:tc>
        <w:tc>
          <w:tcPr>
            <w:tcW w:w="4247" w:type="dxa"/>
            <w:vAlign w:val="center"/>
          </w:tcPr>
          <w:p w14:paraId="4E271441" w14:textId="77777777" w:rsidR="006B1520" w:rsidRPr="006B1520" w:rsidRDefault="006B1520" w:rsidP="006B1520">
            <w:pPr>
              <w:pStyle w:val="PhDLegendaTabela"/>
            </w:pPr>
            <w:r w:rsidRPr="006B1520">
              <w:rPr>
                <w:noProof/>
              </w:rPr>
              <w:drawing>
                <wp:inline distT="0" distB="0" distL="0" distR="0" wp14:anchorId="5D34FEE8" wp14:editId="5523E252">
                  <wp:extent cx="1431987" cy="817245"/>
                  <wp:effectExtent l="0" t="0" r="0" b="1905"/>
                  <wp:docPr id="47" name="Imagem 47"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m 47" descr="Uma imagem com texto&#10;&#10;Descrição gerada automaticamente"/>
                          <pic:cNvPicPr/>
                        </pic:nvPicPr>
                        <pic:blipFill>
                          <a:blip r:embed="rId76"/>
                          <a:stretch>
                            <a:fillRect/>
                          </a:stretch>
                        </pic:blipFill>
                        <pic:spPr>
                          <a:xfrm>
                            <a:off x="0" y="0"/>
                            <a:ext cx="1454836" cy="830285"/>
                          </a:xfrm>
                          <a:prstGeom prst="rect">
                            <a:avLst/>
                          </a:prstGeom>
                        </pic:spPr>
                      </pic:pic>
                    </a:graphicData>
                  </a:graphic>
                </wp:inline>
              </w:drawing>
            </w:r>
          </w:p>
        </w:tc>
      </w:tr>
      <w:tr w:rsidR="006B1520" w:rsidRPr="006B1520" w14:paraId="397F2AC0" w14:textId="77777777" w:rsidTr="006B1520">
        <w:tc>
          <w:tcPr>
            <w:tcW w:w="4247" w:type="dxa"/>
            <w:vAlign w:val="center"/>
          </w:tcPr>
          <w:p w14:paraId="7229808A" w14:textId="67D7D2A3" w:rsidR="006B1520" w:rsidRPr="006B1520" w:rsidRDefault="006B1520" w:rsidP="006B1520">
            <w:pPr>
              <w:pStyle w:val="PhDLegendaTabela"/>
              <w:rPr>
                <w:b/>
              </w:rPr>
            </w:pPr>
            <w:r>
              <w:rPr>
                <w:b/>
              </w:rPr>
              <w:t>(a)</w:t>
            </w:r>
          </w:p>
        </w:tc>
        <w:tc>
          <w:tcPr>
            <w:tcW w:w="4247" w:type="dxa"/>
            <w:vAlign w:val="center"/>
          </w:tcPr>
          <w:p w14:paraId="3D351BFA" w14:textId="17DD2E85" w:rsidR="006B1520" w:rsidRPr="006B1520" w:rsidRDefault="006B1520" w:rsidP="006B1520">
            <w:pPr>
              <w:pStyle w:val="PhDLegendaTabela"/>
              <w:rPr>
                <w:b/>
              </w:rPr>
            </w:pPr>
            <w:r>
              <w:rPr>
                <w:b/>
              </w:rPr>
              <w:t>(b)</w:t>
            </w:r>
          </w:p>
        </w:tc>
      </w:tr>
    </w:tbl>
    <w:p w14:paraId="1EAF92D4" w14:textId="5E61FC55" w:rsidR="006B1520" w:rsidRPr="003C0FF2" w:rsidRDefault="006B1520" w:rsidP="009F0924">
      <w:pPr>
        <w:pStyle w:val="PhDLegendaFiguras"/>
      </w:pPr>
      <w:bookmarkStart w:id="137" w:name="_Ref75024252"/>
      <w:bookmarkStart w:id="138" w:name="_Toc75199511"/>
      <w:r w:rsidRPr="006B1520">
        <w:t xml:space="preserve">Figura </w:t>
      </w:r>
      <w:r w:rsidR="003D34D0">
        <w:fldChar w:fldCharType="begin"/>
      </w:r>
      <w:r w:rsidR="003D34D0">
        <w:instrText xml:space="preserve"> STYLEREF 1 \s </w:instrText>
      </w:r>
      <w:r w:rsidR="003D34D0">
        <w:fldChar w:fldCharType="separate"/>
      </w:r>
      <w:r w:rsidR="00D649F9">
        <w:rPr>
          <w:noProof/>
        </w:rPr>
        <w:t>3</w:t>
      </w:r>
      <w:r w:rsidR="003D34D0">
        <w:rPr>
          <w:noProof/>
        </w:rPr>
        <w:fldChar w:fldCharType="end"/>
      </w:r>
      <w:r w:rsidR="005D5334">
        <w:t>.</w:t>
      </w:r>
      <w:r w:rsidR="003D34D0">
        <w:fldChar w:fldCharType="begin"/>
      </w:r>
      <w:r w:rsidR="003D34D0">
        <w:instrText xml:space="preserve"> SEQ Figura \* ARABIC \s 1 </w:instrText>
      </w:r>
      <w:r w:rsidR="003D34D0">
        <w:fldChar w:fldCharType="separate"/>
      </w:r>
      <w:r w:rsidR="00D649F9">
        <w:rPr>
          <w:noProof/>
        </w:rPr>
        <w:t>22</w:t>
      </w:r>
      <w:r w:rsidR="003D34D0">
        <w:rPr>
          <w:noProof/>
        </w:rPr>
        <w:fldChar w:fldCharType="end"/>
      </w:r>
      <w:bookmarkEnd w:id="137"/>
      <w:r w:rsidRPr="006B1520">
        <w:t xml:space="preserve"> - Definição da máquina de estados (a) </w:t>
      </w:r>
      <w:proofErr w:type="spellStart"/>
      <w:r w:rsidRPr="006B1520">
        <w:t>Array</w:t>
      </w:r>
      <w:proofErr w:type="spellEnd"/>
      <w:r w:rsidRPr="006B1520">
        <w:t xml:space="preserve"> de funções de estado; (b) Execução da máquina de estados.</w:t>
      </w:r>
      <w:bookmarkEnd w:id="138"/>
    </w:p>
    <w:p w14:paraId="0AC1340B" w14:textId="3B3F7909" w:rsidR="00C966F1" w:rsidRDefault="00C966F1" w:rsidP="00C966F1">
      <w:pPr>
        <w:pStyle w:val="Ttulo3"/>
        <w:numPr>
          <w:ilvl w:val="2"/>
          <w:numId w:val="23"/>
        </w:numPr>
        <w:rPr>
          <w:rFonts w:ascii="NewsGotT" w:hAnsi="NewsGotT"/>
        </w:rPr>
      </w:pPr>
      <w:bookmarkStart w:id="139" w:name="_Ref75022804"/>
      <w:bookmarkStart w:id="140" w:name="_Ref75022841"/>
      <w:bookmarkStart w:id="141" w:name="_Ref75022852"/>
      <w:bookmarkStart w:id="142" w:name="_Toc75199814"/>
      <w:r>
        <w:rPr>
          <w:rFonts w:ascii="NewsGotT" w:hAnsi="NewsGotT"/>
        </w:rPr>
        <w:t>Aplicação de Interface</w:t>
      </w:r>
      <w:bookmarkEnd w:id="142"/>
    </w:p>
    <w:p w14:paraId="3A4DBF88" w14:textId="1D56E409" w:rsidR="00C966F1" w:rsidRPr="000725A6" w:rsidRDefault="00F510CD" w:rsidP="000725A6">
      <w:pPr>
        <w:pStyle w:val="PhDCorpo"/>
      </w:pPr>
      <w:r>
        <w:tab/>
        <w:t>De modo a ser possível realizar as tarefas de inicialização do DWR e gestão dos percursos a efetuar decidiu-se criar uma aplicação de interface com o utilizador. Além destas tarefas, indispensáveis ao funcionamento do robô, a aplicação servirá também o propósito de informação de estado do DWR, tais como, o último cartão de RFID lido e erros que possam ocorrer durante a sua atividade.</w:t>
      </w:r>
    </w:p>
    <w:p w14:paraId="53B9A55D" w14:textId="66C1AD97" w:rsidR="00C966F1" w:rsidRPr="0044237E" w:rsidRDefault="00C966F1" w:rsidP="00877610">
      <w:pPr>
        <w:pStyle w:val="PhDCorpo"/>
      </w:pPr>
      <w:r>
        <w:tab/>
      </w:r>
      <w:r w:rsidRPr="0044237E">
        <w:t xml:space="preserve">A aplicação foi </w:t>
      </w:r>
      <w:r w:rsidR="00F510CD">
        <w:t>implementada</w:t>
      </w:r>
      <w:r w:rsidRPr="0044237E">
        <w:t xml:space="preserve"> </w:t>
      </w:r>
      <w:r w:rsidR="00F510CD">
        <w:t>recorrendo à</w:t>
      </w:r>
      <w:r w:rsidRPr="0044237E">
        <w:t xml:space="preserve"> ferramenta </w:t>
      </w:r>
      <w:r w:rsidRPr="0044237E">
        <w:rPr>
          <w:i/>
          <w:iCs/>
        </w:rPr>
        <w:t>MIT App Inventor</w:t>
      </w:r>
      <w:r w:rsidR="00075BDB">
        <w:rPr>
          <w:i/>
          <w:iCs/>
        </w:rPr>
        <w:t xml:space="preserve"> </w:t>
      </w:r>
      <w:sdt>
        <w:sdtPr>
          <w:rPr>
            <w:i/>
            <w:iCs/>
          </w:rPr>
          <w:id w:val="34014516"/>
          <w:citation/>
        </w:sdtPr>
        <w:sdtEndPr/>
        <w:sdtContent>
          <w:r w:rsidR="00075BDB" w:rsidRPr="00837C30">
            <w:rPr>
              <w:i/>
              <w:iCs/>
            </w:rPr>
            <w:fldChar w:fldCharType="begin"/>
          </w:r>
          <w:r w:rsidR="00075BDB" w:rsidRPr="00837C30">
            <w:instrText xml:space="preserve"> CITATION MIT21 \l 2070 </w:instrText>
          </w:r>
          <w:r w:rsidR="00075BDB" w:rsidRPr="00837C30">
            <w:rPr>
              <w:i/>
              <w:iCs/>
            </w:rPr>
            <w:fldChar w:fldCharType="separate"/>
          </w:r>
          <w:r w:rsidR="009619D3" w:rsidRPr="009619D3">
            <w:rPr>
              <w:noProof/>
            </w:rPr>
            <w:t>[26]</w:t>
          </w:r>
          <w:r w:rsidR="00075BDB" w:rsidRPr="00837C30">
            <w:rPr>
              <w:i/>
              <w:iCs/>
            </w:rPr>
            <w:fldChar w:fldCharType="end"/>
          </w:r>
        </w:sdtContent>
      </w:sdt>
      <w:r w:rsidRPr="0044237E">
        <w:t xml:space="preserve">, um software simples e útil para o desenvolvimento de aplicações para </w:t>
      </w:r>
      <w:r w:rsidRPr="0044237E">
        <w:rPr>
          <w:i/>
          <w:iCs/>
        </w:rPr>
        <w:t>smartphones</w:t>
      </w:r>
      <w:r w:rsidRPr="0044237E">
        <w:t xml:space="preserve">. </w:t>
      </w:r>
      <w:r w:rsidR="00F510CD">
        <w:t>O</w:t>
      </w:r>
      <w:r w:rsidRPr="0044237E">
        <w:t xml:space="preserve"> ecrã inicial</w:t>
      </w:r>
      <w:r w:rsidR="005446CA">
        <w:t xml:space="preserve"> da aplicação desenvolvida</w:t>
      </w:r>
      <w:r w:rsidRPr="0044237E">
        <w:t xml:space="preserve"> está representado na </w:t>
      </w:r>
      <w:r w:rsidR="00774C52">
        <w:fldChar w:fldCharType="begin"/>
      </w:r>
      <w:r w:rsidR="00774C52">
        <w:instrText xml:space="preserve"> REF _Ref75037032 \h </w:instrText>
      </w:r>
      <w:r w:rsidR="00774C52">
        <w:fldChar w:fldCharType="separate"/>
      </w:r>
      <w:r w:rsidR="00D649F9">
        <w:t xml:space="preserve">Figura </w:t>
      </w:r>
      <w:r w:rsidR="00D649F9">
        <w:rPr>
          <w:noProof/>
        </w:rPr>
        <w:t>3</w:t>
      </w:r>
      <w:r w:rsidR="00D649F9">
        <w:t>.</w:t>
      </w:r>
      <w:r w:rsidR="00D649F9">
        <w:rPr>
          <w:noProof/>
        </w:rPr>
        <w:t>23</w:t>
      </w:r>
      <w:r w:rsidR="00774C52">
        <w:fldChar w:fldCharType="end"/>
      </w:r>
      <w:r w:rsidR="00774C52">
        <w:t xml:space="preserve"> </w:t>
      </w:r>
      <w:r>
        <w:t>(a)</w:t>
      </w:r>
      <w:r w:rsidRPr="0044237E">
        <w:t xml:space="preserve">, no qual é pedido para o utilizador se conectar ao </w:t>
      </w:r>
      <w:r w:rsidR="00F510CD">
        <w:t>DWR</w:t>
      </w:r>
      <w:r w:rsidRPr="0044237E">
        <w:t>. Para isso</w:t>
      </w:r>
      <w:r w:rsidR="00F510CD">
        <w:t>,</w:t>
      </w:r>
      <w:r w:rsidRPr="0044237E">
        <w:t xml:space="preserve"> o utilizador terá de ativar a funcionalidade </w:t>
      </w:r>
      <w:r w:rsidRPr="0044237E">
        <w:rPr>
          <w:i/>
          <w:iCs/>
        </w:rPr>
        <w:t xml:space="preserve">Bluetooth </w:t>
      </w:r>
      <w:r w:rsidRPr="0044237E">
        <w:t xml:space="preserve">do seu próprio dispositivo e emparelhá-lo com o dispositivo </w:t>
      </w:r>
      <w:r w:rsidRPr="0044237E">
        <w:rPr>
          <w:i/>
          <w:iCs/>
        </w:rPr>
        <w:t>Bluetooth</w:t>
      </w:r>
      <w:r w:rsidRPr="0044237E">
        <w:t xml:space="preserve"> do DWR</w:t>
      </w:r>
      <w:r w:rsidR="00F134AA">
        <w:t xml:space="preserve"> </w:t>
      </w:r>
      <w:sdt>
        <w:sdtPr>
          <w:id w:val="-1781563776"/>
          <w:citation/>
        </w:sdtPr>
        <w:sdtEndPr/>
        <w:sdtContent>
          <w:r w:rsidR="00075BDB">
            <w:fldChar w:fldCharType="begin"/>
          </w:r>
          <w:r w:rsidR="00075BDB">
            <w:instrText xml:space="preserve"> CITATION bluetooth \l 2070 </w:instrText>
          </w:r>
          <w:r w:rsidR="00075BDB">
            <w:fldChar w:fldCharType="separate"/>
          </w:r>
          <w:r w:rsidR="009619D3" w:rsidRPr="009619D3">
            <w:rPr>
              <w:noProof/>
            </w:rPr>
            <w:t>[16]</w:t>
          </w:r>
          <w:r w:rsidR="00075BDB">
            <w:fldChar w:fldCharType="end"/>
          </w:r>
        </w:sdtContent>
      </w:sdt>
      <w:r w:rsidR="00F134AA">
        <w:t xml:space="preserve">. </w:t>
      </w:r>
      <w:r w:rsidR="00877610">
        <w:t>D</w:t>
      </w:r>
      <w:r w:rsidRPr="0044237E">
        <w:t xml:space="preserve">epois </w:t>
      </w:r>
      <w:r w:rsidR="00877610">
        <w:t xml:space="preserve">de emparelhado, é necessário </w:t>
      </w:r>
      <w:r w:rsidRPr="0044237E">
        <w:t>pressionar o botão</w:t>
      </w:r>
      <w:r>
        <w:t xml:space="preserve"> </w:t>
      </w:r>
      <w:r w:rsidR="005446CA">
        <w:rPr>
          <w:i/>
          <w:iCs/>
        </w:rPr>
        <w:t>“</w:t>
      </w:r>
      <w:proofErr w:type="spellStart"/>
      <w:r>
        <w:rPr>
          <w:i/>
          <w:iCs/>
        </w:rPr>
        <w:t>Connect</w:t>
      </w:r>
      <w:proofErr w:type="spellEnd"/>
      <w:r>
        <w:rPr>
          <w:i/>
          <w:iCs/>
        </w:rPr>
        <w:t xml:space="preserve"> to </w:t>
      </w:r>
      <w:r w:rsidR="00774C52" w:rsidRPr="00F510CD">
        <w:t>DWR</w:t>
      </w:r>
      <w:r w:rsidR="005446CA">
        <w:rPr>
          <w:i/>
          <w:iCs/>
        </w:rPr>
        <w:t>”</w:t>
      </w:r>
      <w:r w:rsidRPr="0044237E">
        <w:t>.</w:t>
      </w:r>
      <w:r w:rsidR="00F510CD">
        <w:t xml:space="preserve"> </w:t>
      </w:r>
    </w:p>
    <w:p w14:paraId="0696CA15" w14:textId="77777777" w:rsidR="00A0513C" w:rsidRDefault="00A0513C" w:rsidP="00A0513C">
      <w:pPr>
        <w:pStyle w:val="PhDCorpo"/>
      </w:pPr>
      <w:r>
        <w:tab/>
        <w:t>Com a conexão estabelecida</w:t>
      </w:r>
      <w:r w:rsidRPr="0044237E">
        <w:t>, o funcionário terá acesso ao menu principal da aplicação,</w:t>
      </w:r>
      <w:r>
        <w:t xml:space="preserve"> </w:t>
      </w:r>
      <w:r w:rsidRPr="0044237E">
        <w:t>apresentad</w:t>
      </w:r>
      <w:r>
        <w:t>o</w:t>
      </w:r>
      <w:r w:rsidRPr="0044237E">
        <w:t xml:space="preserve"> na </w:t>
      </w:r>
      <w:r>
        <w:rPr>
          <w:highlight w:val="yellow"/>
        </w:rPr>
        <w:fldChar w:fldCharType="begin"/>
      </w:r>
      <w:r>
        <w:instrText xml:space="preserve"> REF _Ref75037032 \h </w:instrText>
      </w:r>
      <w:r>
        <w:rPr>
          <w:highlight w:val="yellow"/>
        </w:rPr>
      </w:r>
      <w:r>
        <w:rPr>
          <w:highlight w:val="yellow"/>
        </w:rPr>
        <w:fldChar w:fldCharType="separate"/>
      </w:r>
      <w:r>
        <w:t xml:space="preserve">Figura </w:t>
      </w:r>
      <w:r>
        <w:rPr>
          <w:noProof/>
        </w:rPr>
        <w:t>3</w:t>
      </w:r>
      <w:r>
        <w:t>.</w:t>
      </w:r>
      <w:r>
        <w:rPr>
          <w:noProof/>
        </w:rPr>
        <w:t>23</w:t>
      </w:r>
      <w:r>
        <w:rPr>
          <w:highlight w:val="yellow"/>
        </w:rPr>
        <w:fldChar w:fldCharType="end"/>
      </w:r>
      <w:r>
        <w:t xml:space="preserve"> (b)</w:t>
      </w:r>
      <w:r w:rsidRPr="0044237E">
        <w:t>. Para realizar um pedido</w:t>
      </w:r>
      <w:r>
        <w:t>,</w:t>
      </w:r>
      <w:r w:rsidRPr="0044237E">
        <w:t xml:space="preserve"> deve ser pressionado o botão </w:t>
      </w:r>
      <w:r>
        <w:rPr>
          <w:i/>
          <w:iCs/>
        </w:rPr>
        <w:t>“</w:t>
      </w:r>
      <w:proofErr w:type="spellStart"/>
      <w:r w:rsidRPr="0044237E">
        <w:rPr>
          <w:i/>
          <w:iCs/>
        </w:rPr>
        <w:t>Request</w:t>
      </w:r>
      <w:proofErr w:type="spellEnd"/>
      <w:r>
        <w:rPr>
          <w:i/>
          <w:iCs/>
        </w:rPr>
        <w:t>”</w:t>
      </w:r>
      <w:r w:rsidRPr="0044237E">
        <w:t xml:space="preserve"> e </w:t>
      </w:r>
      <w:r>
        <w:t>escolher, a partir da lista apresentada, qual</w:t>
      </w:r>
      <w:r w:rsidRPr="0044237E">
        <w:t xml:space="preserve"> </w:t>
      </w:r>
      <w:r>
        <w:t>a rota a efetuar</w:t>
      </w:r>
      <w:r w:rsidRPr="0044237E">
        <w:t xml:space="preserve">. </w:t>
      </w:r>
      <w:r>
        <w:t xml:space="preserve">A utilização do </w:t>
      </w:r>
      <w:r w:rsidRPr="0044237E">
        <w:t xml:space="preserve">botão </w:t>
      </w:r>
      <w:r>
        <w:rPr>
          <w:i/>
          <w:iCs/>
        </w:rPr>
        <w:t>“</w:t>
      </w:r>
      <w:proofErr w:type="spellStart"/>
      <w:r w:rsidRPr="0044237E">
        <w:rPr>
          <w:i/>
          <w:iCs/>
        </w:rPr>
        <w:t>Back</w:t>
      </w:r>
      <w:proofErr w:type="spellEnd"/>
      <w:r>
        <w:rPr>
          <w:i/>
          <w:iCs/>
        </w:rPr>
        <w:t xml:space="preserve">” </w:t>
      </w:r>
      <w:r>
        <w:t xml:space="preserve">permite </w:t>
      </w:r>
      <w:r w:rsidRPr="0044237E">
        <w:t>voltar ao ecrã</w:t>
      </w:r>
      <w:r>
        <w:t xml:space="preserve"> inicial da aplicação.</w:t>
      </w:r>
      <w:r w:rsidRPr="00774C52">
        <w:t xml:space="preserve"> </w:t>
      </w:r>
      <w:r>
        <w:t>O</w:t>
      </w:r>
      <w:r w:rsidRPr="0044237E">
        <w:t xml:space="preserve"> </w:t>
      </w:r>
      <w:r>
        <w:t>funcionário</w:t>
      </w:r>
      <w:r w:rsidRPr="0044237E">
        <w:t xml:space="preserve"> poderá iniciar a marcha do robô, pressionando o botão </w:t>
      </w:r>
      <w:r>
        <w:rPr>
          <w:i/>
          <w:iCs/>
        </w:rPr>
        <w:t>“</w:t>
      </w:r>
      <w:proofErr w:type="spellStart"/>
      <w:r w:rsidRPr="0044237E">
        <w:rPr>
          <w:i/>
          <w:iCs/>
        </w:rPr>
        <w:t>Start</w:t>
      </w:r>
      <w:proofErr w:type="spellEnd"/>
      <w:r>
        <w:rPr>
          <w:i/>
          <w:iCs/>
        </w:rPr>
        <w:t>”</w:t>
      </w:r>
      <w:r w:rsidRPr="0044237E">
        <w:t>.</w:t>
      </w:r>
      <w:r>
        <w:t xml:space="preserve">  Após pressionar este botão, o utilizador receberá as mensagens enviadas pelo DWR, tal como mostra a </w:t>
      </w:r>
      <w:r>
        <w:fldChar w:fldCharType="begin"/>
      </w:r>
      <w:r>
        <w:instrText xml:space="preserve"> REF _Ref75037032 \h </w:instrText>
      </w:r>
      <w:r>
        <w:fldChar w:fldCharType="separate"/>
      </w:r>
      <w:r>
        <w:t xml:space="preserve">Figura </w:t>
      </w:r>
      <w:r>
        <w:rPr>
          <w:noProof/>
        </w:rPr>
        <w:t>3</w:t>
      </w:r>
      <w:r>
        <w:t>.</w:t>
      </w:r>
      <w:r>
        <w:rPr>
          <w:noProof/>
        </w:rPr>
        <w:t>23</w:t>
      </w:r>
      <w:r>
        <w:fldChar w:fldCharType="end"/>
      </w:r>
      <w:r>
        <w:t xml:space="preserve"> (c). Como apresentado em capítulos anteriores, se o funcionário desejar pode dar </w:t>
      </w:r>
      <w:proofErr w:type="gramStart"/>
      <w:r>
        <w:t>inicio</w:t>
      </w:r>
      <w:proofErr w:type="gramEnd"/>
      <w:r>
        <w:t xml:space="preserve"> à marcha do robô através do botão de pressão, presente na lateral do DWR, sem utilizar o botão “</w:t>
      </w:r>
      <w:proofErr w:type="spellStart"/>
      <w:r w:rsidRPr="00A51F32">
        <w:rPr>
          <w:i/>
          <w:iCs/>
        </w:rPr>
        <w:t>Start</w:t>
      </w:r>
      <w:proofErr w:type="spellEnd"/>
      <w:r>
        <w:t>” na aplicação.</w:t>
      </w:r>
    </w:p>
    <w:tbl>
      <w:tblPr>
        <w:tblStyle w:val="TabelacomGrelha"/>
        <w:tblW w:w="906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86"/>
        <w:gridCol w:w="86"/>
        <w:gridCol w:w="2977"/>
        <w:gridCol w:w="3118"/>
      </w:tblGrid>
      <w:tr w:rsidR="00774C52" w14:paraId="0ED106AF" w14:textId="77777777" w:rsidTr="00774C52">
        <w:trPr>
          <w:jc w:val="center"/>
        </w:trPr>
        <w:tc>
          <w:tcPr>
            <w:tcW w:w="2972" w:type="dxa"/>
            <w:gridSpan w:val="2"/>
          </w:tcPr>
          <w:p w14:paraId="693A674A" w14:textId="77777777" w:rsidR="00774C52" w:rsidRDefault="00774C52" w:rsidP="00774C52">
            <w:pPr>
              <w:jc w:val="center"/>
            </w:pPr>
            <w:r>
              <w:rPr>
                <w:noProof/>
              </w:rPr>
              <w:lastRenderedPageBreak/>
              <w:drawing>
                <wp:inline distT="0" distB="0" distL="0" distR="0" wp14:anchorId="414C033A" wp14:editId="577C3016">
                  <wp:extent cx="1545614" cy="2990850"/>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pic:cNvPicPr/>
                        </pic:nvPicPr>
                        <pic:blipFill>
                          <a:blip r:embed="rId77" cstate="print">
                            <a:extLst>
                              <a:ext uri="{28A0092B-C50C-407E-A947-70E740481C1C}">
                                <a14:useLocalDpi xmlns:a14="http://schemas.microsoft.com/office/drawing/2010/main" val="0"/>
                              </a:ext>
                            </a:extLst>
                          </a:blip>
                          <a:stretch>
                            <a:fillRect/>
                          </a:stretch>
                        </pic:blipFill>
                        <pic:spPr>
                          <a:xfrm>
                            <a:off x="0" y="0"/>
                            <a:ext cx="1555611" cy="3010195"/>
                          </a:xfrm>
                          <a:prstGeom prst="rect">
                            <a:avLst/>
                          </a:prstGeom>
                        </pic:spPr>
                      </pic:pic>
                    </a:graphicData>
                  </a:graphic>
                </wp:inline>
              </w:drawing>
            </w:r>
          </w:p>
        </w:tc>
        <w:tc>
          <w:tcPr>
            <w:tcW w:w="2977" w:type="dxa"/>
          </w:tcPr>
          <w:p w14:paraId="009964F1" w14:textId="48480746" w:rsidR="00774C52" w:rsidRDefault="00A0513C" w:rsidP="00774C52">
            <w:pPr>
              <w:jc w:val="center"/>
            </w:pPr>
            <w:r>
              <w:rPr>
                <w:noProof/>
              </w:rPr>
              <w:drawing>
                <wp:inline distT="0" distB="0" distL="0" distR="0" wp14:anchorId="0E4BD948" wp14:editId="0EDB5243">
                  <wp:extent cx="1548000" cy="3010070"/>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m 9"/>
                          <pic:cNvPicPr/>
                        </pic:nvPicPr>
                        <pic:blipFill>
                          <a:blip r:embed="rId78" cstate="print">
                            <a:extLst>
                              <a:ext uri="{28A0092B-C50C-407E-A947-70E740481C1C}">
                                <a14:useLocalDpi xmlns:a14="http://schemas.microsoft.com/office/drawing/2010/main" val="0"/>
                              </a:ext>
                            </a:extLst>
                          </a:blip>
                          <a:stretch>
                            <a:fillRect/>
                          </a:stretch>
                        </pic:blipFill>
                        <pic:spPr>
                          <a:xfrm>
                            <a:off x="0" y="0"/>
                            <a:ext cx="1548000" cy="3010070"/>
                          </a:xfrm>
                          <a:prstGeom prst="rect">
                            <a:avLst/>
                          </a:prstGeom>
                        </pic:spPr>
                      </pic:pic>
                    </a:graphicData>
                  </a:graphic>
                </wp:inline>
              </w:drawing>
            </w:r>
          </w:p>
        </w:tc>
        <w:tc>
          <w:tcPr>
            <w:tcW w:w="3118" w:type="dxa"/>
          </w:tcPr>
          <w:p w14:paraId="17C229F9" w14:textId="77777777" w:rsidR="00774C52" w:rsidRDefault="00774C52" w:rsidP="00774C52">
            <w:pPr>
              <w:jc w:val="center"/>
            </w:pPr>
            <w:r>
              <w:rPr>
                <w:noProof/>
              </w:rPr>
              <w:drawing>
                <wp:inline distT="0" distB="0" distL="0" distR="0" wp14:anchorId="15327066" wp14:editId="13BCABAC">
                  <wp:extent cx="1526406" cy="2962275"/>
                  <wp:effectExtent l="0" t="0" r="0" b="0"/>
                  <wp:docPr id="257" name="Imagem 257"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3" descr="Uma imagem com texto&#10;&#10;Descrição gerada automaticament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1537642" cy="2984080"/>
                          </a:xfrm>
                          <a:prstGeom prst="rect">
                            <a:avLst/>
                          </a:prstGeom>
                        </pic:spPr>
                      </pic:pic>
                    </a:graphicData>
                  </a:graphic>
                </wp:inline>
              </w:drawing>
            </w:r>
          </w:p>
        </w:tc>
      </w:tr>
      <w:tr w:rsidR="00774C52" w14:paraId="45AAB76F" w14:textId="77777777" w:rsidTr="00774C52">
        <w:trPr>
          <w:trHeight w:val="259"/>
          <w:jc w:val="center"/>
        </w:trPr>
        <w:tc>
          <w:tcPr>
            <w:tcW w:w="2886" w:type="dxa"/>
          </w:tcPr>
          <w:p w14:paraId="03FA22A9" w14:textId="467BB78F" w:rsidR="00774C52" w:rsidRDefault="00774C52" w:rsidP="00774C52">
            <w:pPr>
              <w:pStyle w:val="PhDLegendaFiguras"/>
            </w:pPr>
            <w:r>
              <w:t>(a)</w:t>
            </w:r>
          </w:p>
        </w:tc>
        <w:tc>
          <w:tcPr>
            <w:tcW w:w="3063" w:type="dxa"/>
            <w:gridSpan w:val="2"/>
          </w:tcPr>
          <w:p w14:paraId="2E105645" w14:textId="43B70D6F" w:rsidR="00774C52" w:rsidRDefault="00774C52" w:rsidP="00774C52">
            <w:pPr>
              <w:pStyle w:val="PhDLegendaFiguras"/>
            </w:pPr>
            <w:r>
              <w:t>(b)</w:t>
            </w:r>
          </w:p>
        </w:tc>
        <w:tc>
          <w:tcPr>
            <w:tcW w:w="3118" w:type="dxa"/>
          </w:tcPr>
          <w:p w14:paraId="43CA5EFC" w14:textId="7FE6E2B5" w:rsidR="00774C52" w:rsidRDefault="00774C52" w:rsidP="00774C52">
            <w:pPr>
              <w:pStyle w:val="PhDLegendaFiguras"/>
              <w:keepNext/>
            </w:pPr>
            <w:r>
              <w:t>(c)</w:t>
            </w:r>
          </w:p>
        </w:tc>
      </w:tr>
    </w:tbl>
    <w:p w14:paraId="4421A731" w14:textId="7123F94A" w:rsidR="00774C52" w:rsidRDefault="00774C52" w:rsidP="00774C52">
      <w:pPr>
        <w:pStyle w:val="PhDLegendaFiguras"/>
      </w:pPr>
      <w:bookmarkStart w:id="143" w:name="_Ref75037032"/>
      <w:bookmarkStart w:id="144" w:name="_Toc75199512"/>
      <w:r>
        <w:t xml:space="preserve">Figura </w:t>
      </w:r>
      <w:r w:rsidR="003D34D0">
        <w:fldChar w:fldCharType="begin"/>
      </w:r>
      <w:r w:rsidR="003D34D0">
        <w:instrText xml:space="preserve"> STYLEREF 1 \s </w:instrText>
      </w:r>
      <w:r w:rsidR="003D34D0">
        <w:fldChar w:fldCharType="separate"/>
      </w:r>
      <w:r w:rsidR="00D649F9">
        <w:rPr>
          <w:noProof/>
        </w:rPr>
        <w:t>3</w:t>
      </w:r>
      <w:r w:rsidR="003D34D0">
        <w:rPr>
          <w:noProof/>
        </w:rPr>
        <w:fldChar w:fldCharType="end"/>
      </w:r>
      <w:r w:rsidR="005D5334">
        <w:t>.</w:t>
      </w:r>
      <w:r w:rsidR="003D34D0">
        <w:fldChar w:fldCharType="begin"/>
      </w:r>
      <w:r w:rsidR="003D34D0">
        <w:instrText xml:space="preserve"> SEQ Figura \* ARABIC \s 1 </w:instrText>
      </w:r>
      <w:r w:rsidR="003D34D0">
        <w:fldChar w:fldCharType="separate"/>
      </w:r>
      <w:r w:rsidR="00D649F9">
        <w:rPr>
          <w:noProof/>
        </w:rPr>
        <w:t>23</w:t>
      </w:r>
      <w:r w:rsidR="003D34D0">
        <w:rPr>
          <w:noProof/>
        </w:rPr>
        <w:fldChar w:fldCharType="end"/>
      </w:r>
      <w:bookmarkEnd w:id="143"/>
      <w:r>
        <w:t xml:space="preserve"> - </w:t>
      </w:r>
      <w:r w:rsidR="00A0513C">
        <w:t>Aplicação Interface (a) Ecrã inicial; (b) Menu principal; (c) Terminal de mensagens.</w:t>
      </w:r>
      <w:bookmarkEnd w:id="144"/>
    </w:p>
    <w:p w14:paraId="46A01419" w14:textId="1FE9054C" w:rsidR="003C0FF2" w:rsidRDefault="003C0FF2" w:rsidP="003C0FF2">
      <w:pPr>
        <w:pStyle w:val="Ttulo3"/>
        <w:numPr>
          <w:ilvl w:val="2"/>
          <w:numId w:val="23"/>
        </w:numPr>
        <w:rPr>
          <w:rFonts w:ascii="NewsGotT" w:hAnsi="NewsGotT"/>
        </w:rPr>
      </w:pPr>
      <w:bookmarkStart w:id="145" w:name="_Toc75199815"/>
      <w:r>
        <w:rPr>
          <w:rFonts w:ascii="NewsGotT" w:hAnsi="NewsGotT"/>
        </w:rPr>
        <w:t>Circuito de C</w:t>
      </w:r>
      <w:r w:rsidR="00CB4854" w:rsidRPr="00CB4854">
        <w:rPr>
          <w:rFonts w:ascii="NewsGotT" w:hAnsi="NewsGotT"/>
        </w:rPr>
        <w:t>ontrol</w:t>
      </w:r>
      <w:r>
        <w:rPr>
          <w:rFonts w:ascii="NewsGotT" w:hAnsi="NewsGotT"/>
        </w:rPr>
        <w:t>o</w:t>
      </w:r>
      <w:bookmarkEnd w:id="139"/>
      <w:bookmarkEnd w:id="140"/>
      <w:bookmarkEnd w:id="141"/>
      <w:bookmarkEnd w:id="145"/>
    </w:p>
    <w:p w14:paraId="2BBFC014" w14:textId="091FF40E" w:rsidR="003C0FF2" w:rsidRPr="003C0FF2" w:rsidRDefault="003C0FF2" w:rsidP="003C0FF2">
      <w:pPr>
        <w:pStyle w:val="PhDCorpo"/>
      </w:pPr>
      <w:r>
        <w:tab/>
      </w:r>
      <w:r w:rsidR="005446CA">
        <w:t xml:space="preserve">Para a implementação do módulo do seguidor de linha é necessário o desenvolvimento e implementação de um controlador </w:t>
      </w:r>
      <w:r w:rsidR="005446CA" w:rsidRPr="004E29E0">
        <w:t>que permita utilizar os valores lidos pelos sensores do QTR-8A de forma atuar sobre os motores</w:t>
      </w:r>
      <w:r w:rsidR="004E29E0">
        <w:t>.</w:t>
      </w:r>
    </w:p>
    <w:p w14:paraId="7834BFD3" w14:textId="4379A8A1" w:rsidR="003C0FF2" w:rsidRDefault="003C0FF2" w:rsidP="003C0FF2">
      <w:pPr>
        <w:pStyle w:val="Ttulo4"/>
        <w:rPr>
          <w:rFonts w:ascii="NewsGotT" w:hAnsi="NewsGotT"/>
        </w:rPr>
      </w:pPr>
      <w:bookmarkStart w:id="146" w:name="_Toc75199816"/>
      <w:r>
        <w:rPr>
          <w:rFonts w:ascii="NewsGotT" w:hAnsi="NewsGotT"/>
        </w:rPr>
        <w:t>O que é um Controlador?</w:t>
      </w:r>
      <w:bookmarkEnd w:id="146"/>
    </w:p>
    <w:p w14:paraId="652A89DA" w14:textId="58D92FB2" w:rsidR="003C0FF2" w:rsidRPr="00472DEC" w:rsidRDefault="003365DA" w:rsidP="005A6C53">
      <w:pPr>
        <w:pStyle w:val="PhDCorpo"/>
        <w:rPr>
          <w:b/>
          <w:bCs/>
        </w:rPr>
      </w:pPr>
      <w:r>
        <w:tab/>
      </w:r>
      <w:r w:rsidR="003C0FF2" w:rsidRPr="002D144F">
        <w:t xml:space="preserve">Um controlador é responsável pelo controlo de processos através de algoritmos específicos. O </w:t>
      </w:r>
      <w:r w:rsidR="003C0FF2">
        <w:t xml:space="preserve">seu </w:t>
      </w:r>
      <w:r w:rsidR="003C0FF2" w:rsidRPr="002D144F">
        <w:t>principal objetivo consiste na monitorização, identificação e interpretação de processos</w:t>
      </w:r>
      <w:r w:rsidR="003C0FF2">
        <w:t>,</w:t>
      </w:r>
      <w:r w:rsidR="003C0FF2" w:rsidRPr="002D144F">
        <w:t xml:space="preserve"> via modelos matemáticos</w:t>
      </w:r>
      <w:r w:rsidR="003C0FF2">
        <w:t>,</w:t>
      </w:r>
      <w:r w:rsidR="003C0FF2" w:rsidRPr="002D144F">
        <w:t xml:space="preserve"> de </w:t>
      </w:r>
      <w:r w:rsidR="003C0FF2" w:rsidRPr="005C356B">
        <w:t>forma a produzir</w:t>
      </w:r>
      <w:r w:rsidR="003C0FF2" w:rsidRPr="002D144F">
        <w:t xml:space="preserve"> uma ação de controlo conveniente. </w:t>
      </w:r>
      <w:r w:rsidR="003C0FF2">
        <w:t>Existem</w:t>
      </w:r>
      <w:r w:rsidR="003C0FF2" w:rsidRPr="002D144F">
        <w:t xml:space="preserve"> três ações </w:t>
      </w:r>
      <w:r w:rsidR="003C0FF2">
        <w:t xml:space="preserve">de controlo </w:t>
      </w:r>
      <w:r w:rsidR="003C0FF2" w:rsidRPr="002D144F">
        <w:t>distintas</w:t>
      </w:r>
      <w:r w:rsidR="003C0FF2">
        <w:t>:</w:t>
      </w:r>
      <w:r w:rsidR="003C0FF2" w:rsidRPr="002D144F">
        <w:t xml:space="preserve"> proporcional, integral e derivativa, que podem ser conjugadas entre si. A primeira tem uma ação </w:t>
      </w:r>
      <w:r w:rsidR="003C0FF2" w:rsidRPr="005C356B">
        <w:t>imediata, proporcional</w:t>
      </w:r>
      <w:r w:rsidR="003C0FF2" w:rsidRPr="002D144F">
        <w:t xml:space="preserve"> ao valor atual do </w:t>
      </w:r>
      <w:r w:rsidR="003C0FF2" w:rsidRPr="005C356B">
        <w:t xml:space="preserve">erro, </w:t>
      </w:r>
      <w:r w:rsidR="003C0FF2" w:rsidRPr="00A24DC2">
        <w:t>acelera</w:t>
      </w:r>
      <w:r w:rsidR="003C0FF2" w:rsidRPr="005C356B">
        <w:t xml:space="preserve"> a resposta de um processo </w:t>
      </w:r>
      <w:r w:rsidR="003C0FF2" w:rsidRPr="00A24DC2">
        <w:t>controlado, reduz o</w:t>
      </w:r>
      <w:r w:rsidR="003C0FF2" w:rsidRPr="002D144F">
        <w:t xml:space="preserve"> tempo de subida e o erro máximo. No entanto, aumenta o </w:t>
      </w:r>
      <w:proofErr w:type="spellStart"/>
      <w:r w:rsidR="003C0FF2" w:rsidRPr="00E20C8D">
        <w:rPr>
          <w:rStyle w:val="PhDInglsCarter"/>
          <w:lang w:val="pt-PT"/>
        </w:rPr>
        <w:t>overshoot</w:t>
      </w:r>
      <w:proofErr w:type="spellEnd"/>
      <w:r w:rsidR="003C0FF2" w:rsidRPr="00E75405">
        <w:t>, o tempo</w:t>
      </w:r>
      <w:r w:rsidR="003C0FF2" w:rsidRPr="002D144F">
        <w:t xml:space="preserve"> de estabilização e produz </w:t>
      </w:r>
      <w:r w:rsidR="003C0FF2" w:rsidRPr="00A24DC2">
        <w:t xml:space="preserve">um </w:t>
      </w:r>
      <w:r w:rsidR="003C0FF2" w:rsidRPr="00A24DC2">
        <w:rPr>
          <w:iCs/>
        </w:rPr>
        <w:t>offset</w:t>
      </w:r>
      <w:r w:rsidR="003C0FF2" w:rsidRPr="00A24DC2">
        <w:t xml:space="preserve"> inversa</w:t>
      </w:r>
      <w:r w:rsidR="003C0FF2" w:rsidRPr="00325330">
        <w:t>mente</w:t>
      </w:r>
      <w:r w:rsidR="003C0FF2" w:rsidRPr="002D144F">
        <w:t xml:space="preserve"> proporcional ao ganho. </w:t>
      </w:r>
      <w:r w:rsidR="003C0FF2">
        <w:t>A</w:t>
      </w:r>
      <w:r w:rsidR="003C0FF2" w:rsidRPr="00E75405">
        <w:t xml:space="preserve"> ação integral</w:t>
      </w:r>
      <w:r w:rsidR="003C0FF2">
        <w:t xml:space="preserve"> </w:t>
      </w:r>
      <w:r w:rsidR="003C0FF2" w:rsidRPr="002D144F">
        <w:t xml:space="preserve">produz uma ação de controlo gradual proporcional </w:t>
      </w:r>
      <w:r w:rsidR="003C0FF2">
        <w:t>à</w:t>
      </w:r>
      <w:r w:rsidR="003C0FF2" w:rsidRPr="002D144F">
        <w:t xml:space="preserve"> integral do </w:t>
      </w:r>
      <w:r w:rsidR="003C0FF2" w:rsidRPr="00E75405">
        <w:t>erro</w:t>
      </w:r>
      <w:r w:rsidR="003C0FF2">
        <w:t>,</w:t>
      </w:r>
      <w:r w:rsidR="003C0FF2" w:rsidRPr="00E75405">
        <w:t xml:space="preserve"> </w:t>
      </w:r>
      <w:r w:rsidR="003C0FF2" w:rsidRPr="00A24DC2">
        <w:t>respondendo, assim, ao passado do</w:t>
      </w:r>
      <w:r w:rsidR="003C0FF2" w:rsidRPr="002D144F">
        <w:t xml:space="preserve"> erro enquanto este for diferente de zero, </w:t>
      </w:r>
      <w:r w:rsidR="003C0FF2" w:rsidRPr="00A24DC2">
        <w:t xml:space="preserve">elimina o </w:t>
      </w:r>
      <w:r w:rsidR="003C0FF2" w:rsidRPr="00A24DC2">
        <w:rPr>
          <w:iCs/>
        </w:rPr>
        <w:t>offset</w:t>
      </w:r>
      <w:r w:rsidR="003C0FF2" w:rsidRPr="00A24DC2">
        <w:t xml:space="preserve"> e reduz</w:t>
      </w:r>
      <w:r w:rsidR="003C0FF2" w:rsidRPr="002D144F">
        <w:t xml:space="preserve"> o tempo de subida. Porém, aumenta o </w:t>
      </w:r>
      <w:proofErr w:type="spellStart"/>
      <w:r w:rsidR="003C0FF2" w:rsidRPr="00E20C8D">
        <w:rPr>
          <w:rStyle w:val="PhDInglsCarter"/>
          <w:lang w:val="pt-PT"/>
        </w:rPr>
        <w:t>overshoot</w:t>
      </w:r>
      <w:proofErr w:type="spellEnd"/>
      <w:r w:rsidR="003C0FF2" w:rsidRPr="002D144F">
        <w:t xml:space="preserve">, o período de oscilação e tempo de estabilização, </w:t>
      </w:r>
      <w:r w:rsidR="003C0FF2" w:rsidRPr="00E75405">
        <w:t>produzindo</w:t>
      </w:r>
      <w:r w:rsidR="003C0FF2">
        <w:t xml:space="preserve"> </w:t>
      </w:r>
      <w:r w:rsidR="003C0FF2" w:rsidRPr="002D144F">
        <w:t>respostas lentas e oscilatórias</w:t>
      </w:r>
      <w:r w:rsidR="003C0FF2">
        <w:t xml:space="preserve">. </w:t>
      </w:r>
      <w:r w:rsidR="003C0FF2" w:rsidRPr="00E75405">
        <w:t>A ação derivativa produz</w:t>
      </w:r>
      <w:r w:rsidR="003C0FF2">
        <w:t xml:space="preserve"> uma a</w:t>
      </w:r>
      <w:r w:rsidR="003C0FF2" w:rsidRPr="002D144F">
        <w:t>ção antecipatória</w:t>
      </w:r>
      <w:r w:rsidR="003C0FF2">
        <w:t xml:space="preserve"> e</w:t>
      </w:r>
      <w:r w:rsidR="003C0FF2" w:rsidRPr="002D144F">
        <w:t xml:space="preserve"> proporcional à derivada do erro</w:t>
      </w:r>
      <w:r w:rsidR="003C0FF2">
        <w:t>. É u</w:t>
      </w:r>
      <w:r w:rsidR="003C0FF2" w:rsidRPr="002D144F">
        <w:t xml:space="preserve">sada para acelerar e estabilizar a </w:t>
      </w:r>
      <w:r w:rsidR="003C0FF2" w:rsidRPr="00670E8D">
        <w:t>malha</w:t>
      </w:r>
      <w:r w:rsidR="003C0FF2">
        <w:t>, r</w:t>
      </w:r>
      <w:r w:rsidR="003C0FF2" w:rsidRPr="002D144F">
        <w:t>eduz</w:t>
      </w:r>
      <w:r w:rsidR="003C0FF2">
        <w:t>ir</w:t>
      </w:r>
      <w:r w:rsidR="003C0FF2" w:rsidRPr="002D144F">
        <w:t xml:space="preserve"> o </w:t>
      </w:r>
      <w:proofErr w:type="spellStart"/>
      <w:r w:rsidR="003C0FF2" w:rsidRPr="00E20C8D">
        <w:rPr>
          <w:rStyle w:val="PhDInglsCarter"/>
          <w:lang w:val="pt-PT"/>
        </w:rPr>
        <w:t>overshoot</w:t>
      </w:r>
      <w:proofErr w:type="spellEnd"/>
      <w:r w:rsidR="003C0FF2">
        <w:t>,</w:t>
      </w:r>
      <w:r w:rsidR="003C0FF2" w:rsidRPr="002D144F">
        <w:t xml:space="preserve"> o erro máximo e o período de oscilação</w:t>
      </w:r>
      <w:r w:rsidR="003C0FF2">
        <w:t>. Contudo,</w:t>
      </w:r>
      <w:r w:rsidR="003C0FF2" w:rsidRPr="002D144F">
        <w:t xml:space="preserve"> </w:t>
      </w:r>
      <w:r w:rsidR="003C0FF2">
        <w:t>n</w:t>
      </w:r>
      <w:r w:rsidR="003C0FF2" w:rsidRPr="002D144F">
        <w:t>ão é indicada para processos com ruído</w:t>
      </w:r>
      <w:r w:rsidR="003C0FF2">
        <w:t xml:space="preserve">. </w:t>
      </w:r>
    </w:p>
    <w:p w14:paraId="2BF74C6F" w14:textId="2B9738B4" w:rsidR="003C0FF2" w:rsidRDefault="003C0FF2" w:rsidP="003C0FF2">
      <w:pPr>
        <w:pStyle w:val="PhDCorpo"/>
      </w:pPr>
      <w:r w:rsidRPr="001A3209">
        <w:lastRenderedPageBreak/>
        <w:tab/>
        <w:t>Na</w:t>
      </w:r>
      <w:r w:rsidR="001A3209" w:rsidRPr="001A3209">
        <w:t xml:space="preserve"> </w:t>
      </w:r>
      <w:r w:rsidR="001A3209" w:rsidRPr="001A3209">
        <w:fldChar w:fldCharType="begin"/>
      </w:r>
      <w:r w:rsidR="001A3209" w:rsidRPr="001A3209">
        <w:instrText xml:space="preserve"> REF _Ref74953041 \h </w:instrText>
      </w:r>
      <w:r w:rsidR="001A3209">
        <w:instrText xml:space="preserve"> \* MERGEFORMAT </w:instrText>
      </w:r>
      <w:r w:rsidR="001A3209" w:rsidRPr="001A3209">
        <w:fldChar w:fldCharType="separate"/>
      </w:r>
      <w:r w:rsidR="00D649F9">
        <w:t xml:space="preserve">Figura </w:t>
      </w:r>
      <w:r w:rsidR="00D649F9">
        <w:rPr>
          <w:noProof/>
        </w:rPr>
        <w:t>3</w:t>
      </w:r>
      <w:r w:rsidR="00D649F9">
        <w:t>.</w:t>
      </w:r>
      <w:r w:rsidR="00D649F9">
        <w:rPr>
          <w:noProof/>
        </w:rPr>
        <w:t>24</w:t>
      </w:r>
      <w:r w:rsidR="001A3209" w:rsidRPr="001A3209">
        <w:fldChar w:fldCharType="end"/>
      </w:r>
      <w:r>
        <w:t xml:space="preserve">, estão presentes as três ações de controlo </w:t>
      </w:r>
      <w:r w:rsidRPr="001A3209">
        <w:t xml:space="preserve">descritas. A </w:t>
      </w:r>
      <w:r w:rsidR="001A3209" w:rsidRPr="001A3209">
        <w:fldChar w:fldCharType="begin"/>
      </w:r>
      <w:r w:rsidR="001A3209" w:rsidRPr="001A3209">
        <w:instrText xml:space="preserve"> REF _Ref74953041 \h  \* MERGEFORMAT </w:instrText>
      </w:r>
      <w:r w:rsidR="001A3209" w:rsidRPr="001A3209">
        <w:fldChar w:fldCharType="separate"/>
      </w:r>
      <w:r w:rsidR="00D649F9">
        <w:t xml:space="preserve">Figura </w:t>
      </w:r>
      <w:r w:rsidR="00D649F9">
        <w:rPr>
          <w:noProof/>
        </w:rPr>
        <w:t>3</w:t>
      </w:r>
      <w:r w:rsidR="00D649F9">
        <w:t>.</w:t>
      </w:r>
      <w:r w:rsidR="00D649F9">
        <w:rPr>
          <w:noProof/>
        </w:rPr>
        <w:t>24</w:t>
      </w:r>
      <w:r w:rsidR="001A3209" w:rsidRPr="001A3209">
        <w:fldChar w:fldCharType="end"/>
      </w:r>
      <w:r>
        <w:t xml:space="preserve"> (a) </w:t>
      </w:r>
      <w:r w:rsidRPr="00E75405">
        <w:t>mostra a resposta de um sistema a uma ação proporcional.</w:t>
      </w:r>
      <w:r>
        <w:t xml:space="preserve"> A </w:t>
      </w:r>
      <w:r w:rsidRPr="00A24DC2">
        <w:t>saída deste corresponde</w:t>
      </w:r>
      <w:r>
        <w:t xml:space="preserve"> à variável de erro multiplicada por uma dada constante. </w:t>
      </w:r>
      <w:r w:rsidR="001A3209" w:rsidRPr="001A3209">
        <w:t xml:space="preserve">A </w:t>
      </w:r>
      <w:r w:rsidR="001A3209" w:rsidRPr="001A3209">
        <w:fldChar w:fldCharType="begin"/>
      </w:r>
      <w:r w:rsidR="001A3209" w:rsidRPr="001A3209">
        <w:instrText xml:space="preserve"> REF _Ref74953041 \h  \* MERGEFORMAT </w:instrText>
      </w:r>
      <w:r w:rsidR="001A3209" w:rsidRPr="001A3209">
        <w:fldChar w:fldCharType="separate"/>
      </w:r>
      <w:r w:rsidR="00D649F9">
        <w:t xml:space="preserve">Figura </w:t>
      </w:r>
      <w:r w:rsidR="00D649F9">
        <w:rPr>
          <w:noProof/>
        </w:rPr>
        <w:t>3</w:t>
      </w:r>
      <w:r w:rsidR="00D649F9">
        <w:t>.</w:t>
      </w:r>
      <w:r w:rsidR="00D649F9">
        <w:rPr>
          <w:noProof/>
        </w:rPr>
        <w:t>24</w:t>
      </w:r>
      <w:r w:rsidR="001A3209" w:rsidRPr="001A3209">
        <w:fldChar w:fldCharType="end"/>
      </w:r>
      <w:r w:rsidR="001A3209">
        <w:t xml:space="preserve"> </w:t>
      </w:r>
      <w:r>
        <w:t xml:space="preserve">(b) </w:t>
      </w:r>
      <w:r w:rsidRPr="00E75405">
        <w:t xml:space="preserve">mostra a </w:t>
      </w:r>
      <w:r w:rsidRPr="00A24DC2">
        <w:t>resposta de um sistema a uma</w:t>
      </w:r>
      <w:r w:rsidRPr="00E75405">
        <w:t xml:space="preserve"> ação </w:t>
      </w:r>
      <w:r>
        <w:t>integra</w:t>
      </w:r>
      <w:r w:rsidRPr="00670E8D">
        <w:t>l, onde a saída deste corresponde à integral da variável de erro. Como a integral de uma constante é uma reta</w:t>
      </w:r>
      <w:r w:rsidR="00670E8D" w:rsidRPr="00670E8D">
        <w:t xml:space="preserve"> com</w:t>
      </w:r>
      <w:r w:rsidR="00670E8D">
        <w:t xml:space="preserve"> declive não nulo</w:t>
      </w:r>
      <w:r>
        <w:t xml:space="preserve">, quando a entrada (variável de erro) </w:t>
      </w:r>
      <w:r w:rsidRPr="00E75405">
        <w:t>é do tipo degrau</w:t>
      </w:r>
      <w:r>
        <w:t xml:space="preserve">, a </w:t>
      </w:r>
      <w:r w:rsidRPr="00A24DC2">
        <w:t>resposta do sistema vai corresponder</w:t>
      </w:r>
      <w:r>
        <w:t xml:space="preserve"> a uma rampa de declive igual à amplitude da variável de entrada multiplicada por uma constante. </w:t>
      </w:r>
      <w:r w:rsidR="001A3209" w:rsidRPr="001A3209">
        <w:t xml:space="preserve">A </w:t>
      </w:r>
      <w:r w:rsidR="001A3209" w:rsidRPr="001A3209">
        <w:fldChar w:fldCharType="begin"/>
      </w:r>
      <w:r w:rsidR="001A3209" w:rsidRPr="001A3209">
        <w:instrText xml:space="preserve"> REF _Ref74953041 \h  \* MERGEFORMAT </w:instrText>
      </w:r>
      <w:r w:rsidR="001A3209" w:rsidRPr="001A3209">
        <w:fldChar w:fldCharType="separate"/>
      </w:r>
      <w:r w:rsidR="00D649F9">
        <w:t xml:space="preserve">Figura </w:t>
      </w:r>
      <w:r w:rsidR="00D649F9">
        <w:rPr>
          <w:noProof/>
        </w:rPr>
        <w:t>3</w:t>
      </w:r>
      <w:r w:rsidR="00D649F9">
        <w:t>.</w:t>
      </w:r>
      <w:r w:rsidR="00D649F9">
        <w:rPr>
          <w:noProof/>
        </w:rPr>
        <w:t>24</w:t>
      </w:r>
      <w:r w:rsidR="001A3209" w:rsidRPr="001A3209">
        <w:fldChar w:fldCharType="end"/>
      </w:r>
      <w:r>
        <w:t xml:space="preserve"> (c)</w:t>
      </w:r>
      <w:r w:rsidRPr="00E75405">
        <w:t xml:space="preserve"> mostra a resposta de um sistema a uma ação </w:t>
      </w:r>
      <w:r>
        <w:t xml:space="preserve">derivativa, em que a saída deste corresponde à derivada da variável de erro. Como a derivada de uma reta é uma constante, quando a </w:t>
      </w:r>
      <w:r w:rsidRPr="00E75405">
        <w:t>entrada é do tipo rampa</w:t>
      </w:r>
      <w:r>
        <w:t>, a saída do sistema corresponde a um degrau de amplitude igual à amplitude da rampa multiplicada por uma constante. Um</w:t>
      </w:r>
      <w:r w:rsidRPr="00EE3B22">
        <w:t xml:space="preserve"> controlador que conjug</w:t>
      </w:r>
      <w:r>
        <w:t>ue</w:t>
      </w:r>
      <w:r w:rsidRPr="00EE3B22">
        <w:t xml:space="preserve"> </w:t>
      </w:r>
      <w:r>
        <w:t>as</w:t>
      </w:r>
      <w:r w:rsidRPr="00EE3B22">
        <w:t xml:space="preserve"> três ações é denominad</w:t>
      </w:r>
      <w:r>
        <w:t>o</w:t>
      </w:r>
      <w:r w:rsidRPr="00EE3B22">
        <w:t xml:space="preserve"> por controlador proporcional PID. </w:t>
      </w:r>
    </w:p>
    <w:tbl>
      <w:tblPr>
        <w:tblStyle w:val="TabelacomGrelh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23"/>
        <w:gridCol w:w="3024"/>
        <w:gridCol w:w="3024"/>
      </w:tblGrid>
      <w:tr w:rsidR="004763C9" w14:paraId="75BC4ADA" w14:textId="77777777" w:rsidTr="00CD2B0F">
        <w:trPr>
          <w:jc w:val="center"/>
        </w:trPr>
        <w:tc>
          <w:tcPr>
            <w:tcW w:w="2831" w:type="dxa"/>
            <w:vAlign w:val="center"/>
          </w:tcPr>
          <w:p w14:paraId="493C08CD" w14:textId="3D64FAE2" w:rsidR="003C0FF2" w:rsidRDefault="004763C9" w:rsidP="001A3209">
            <w:pPr>
              <w:pStyle w:val="PhDFigura"/>
            </w:pPr>
            <w:r>
              <w:rPr>
                <w:noProof/>
              </w:rPr>
              <w:drawing>
                <wp:inline distT="0" distB="0" distL="0" distR="0" wp14:anchorId="20054751" wp14:editId="789C8B12">
                  <wp:extent cx="1800000" cy="1313781"/>
                  <wp:effectExtent l="0" t="0" r="0" b="1270"/>
                  <wp:docPr id="225" name="Image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800000" cy="1313781"/>
                          </a:xfrm>
                          <a:prstGeom prst="rect">
                            <a:avLst/>
                          </a:prstGeom>
                          <a:noFill/>
                          <a:ln>
                            <a:noFill/>
                          </a:ln>
                        </pic:spPr>
                      </pic:pic>
                    </a:graphicData>
                  </a:graphic>
                </wp:inline>
              </w:drawing>
            </w:r>
          </w:p>
        </w:tc>
        <w:tc>
          <w:tcPr>
            <w:tcW w:w="2831" w:type="dxa"/>
            <w:vAlign w:val="center"/>
          </w:tcPr>
          <w:p w14:paraId="1F2A8F72" w14:textId="64F960DC" w:rsidR="003C0FF2" w:rsidRDefault="004763C9" w:rsidP="001A3209">
            <w:pPr>
              <w:pStyle w:val="PhDFigura"/>
              <w:rPr>
                <w:rFonts w:ascii="NewsGotT" w:hAnsi="NewsGotT"/>
                <w:sz w:val="24"/>
              </w:rPr>
            </w:pPr>
            <w:r>
              <w:rPr>
                <w:noProof/>
              </w:rPr>
              <w:drawing>
                <wp:inline distT="0" distB="0" distL="0" distR="0" wp14:anchorId="325E6684" wp14:editId="355814AE">
                  <wp:extent cx="1800000" cy="1313780"/>
                  <wp:effectExtent l="0" t="0" r="0" b="1270"/>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800000" cy="1313780"/>
                          </a:xfrm>
                          <a:prstGeom prst="rect">
                            <a:avLst/>
                          </a:prstGeom>
                          <a:noFill/>
                          <a:ln>
                            <a:noFill/>
                          </a:ln>
                        </pic:spPr>
                      </pic:pic>
                    </a:graphicData>
                  </a:graphic>
                </wp:inline>
              </w:drawing>
            </w:r>
          </w:p>
        </w:tc>
        <w:tc>
          <w:tcPr>
            <w:tcW w:w="2832" w:type="dxa"/>
            <w:vAlign w:val="center"/>
          </w:tcPr>
          <w:p w14:paraId="3ECDBC44" w14:textId="32B5AF4E" w:rsidR="003C0FF2" w:rsidRDefault="004763C9" w:rsidP="001A3209">
            <w:pPr>
              <w:pStyle w:val="PhDFigura"/>
              <w:rPr>
                <w:rFonts w:ascii="NewsGotT" w:hAnsi="NewsGotT"/>
                <w:sz w:val="24"/>
              </w:rPr>
            </w:pPr>
            <w:r>
              <w:rPr>
                <w:noProof/>
              </w:rPr>
              <w:drawing>
                <wp:inline distT="0" distB="0" distL="0" distR="0" wp14:anchorId="7F130D83" wp14:editId="0FE3A6CC">
                  <wp:extent cx="1800000" cy="1313780"/>
                  <wp:effectExtent l="0" t="0" r="0" b="1270"/>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800000" cy="1313780"/>
                          </a:xfrm>
                          <a:prstGeom prst="rect">
                            <a:avLst/>
                          </a:prstGeom>
                          <a:noFill/>
                          <a:ln>
                            <a:noFill/>
                          </a:ln>
                        </pic:spPr>
                      </pic:pic>
                    </a:graphicData>
                  </a:graphic>
                </wp:inline>
              </w:drawing>
            </w:r>
          </w:p>
        </w:tc>
      </w:tr>
      <w:tr w:rsidR="004763C9" w14:paraId="77527965" w14:textId="77777777" w:rsidTr="00CD2B0F">
        <w:trPr>
          <w:jc w:val="center"/>
        </w:trPr>
        <w:tc>
          <w:tcPr>
            <w:tcW w:w="2831" w:type="dxa"/>
            <w:vAlign w:val="center"/>
          </w:tcPr>
          <w:p w14:paraId="53907858" w14:textId="77777777" w:rsidR="003C0FF2" w:rsidRDefault="003C0FF2" w:rsidP="00CD2B0F">
            <w:pPr>
              <w:spacing w:line="360" w:lineRule="auto"/>
              <w:jc w:val="center"/>
              <w:rPr>
                <w:rFonts w:ascii="NewsGotT" w:hAnsi="NewsGotT"/>
                <w:sz w:val="24"/>
              </w:rPr>
            </w:pPr>
            <w:r>
              <w:rPr>
                <w:rFonts w:ascii="NewsGotT" w:hAnsi="NewsGotT"/>
                <w:sz w:val="24"/>
              </w:rPr>
              <w:t>(a)</w:t>
            </w:r>
          </w:p>
        </w:tc>
        <w:tc>
          <w:tcPr>
            <w:tcW w:w="2831" w:type="dxa"/>
            <w:vAlign w:val="center"/>
          </w:tcPr>
          <w:p w14:paraId="68659837" w14:textId="77777777" w:rsidR="003C0FF2" w:rsidRDefault="003C0FF2" w:rsidP="00CD2B0F">
            <w:pPr>
              <w:spacing w:line="360" w:lineRule="auto"/>
              <w:jc w:val="center"/>
              <w:rPr>
                <w:rFonts w:ascii="NewsGotT" w:hAnsi="NewsGotT"/>
                <w:sz w:val="24"/>
              </w:rPr>
            </w:pPr>
            <w:r>
              <w:rPr>
                <w:rFonts w:ascii="NewsGotT" w:hAnsi="NewsGotT"/>
                <w:sz w:val="24"/>
              </w:rPr>
              <w:t>(b)</w:t>
            </w:r>
          </w:p>
        </w:tc>
        <w:tc>
          <w:tcPr>
            <w:tcW w:w="2832" w:type="dxa"/>
            <w:vAlign w:val="center"/>
          </w:tcPr>
          <w:p w14:paraId="1C8D646D" w14:textId="77777777" w:rsidR="003C0FF2" w:rsidRDefault="003C0FF2" w:rsidP="003C0FF2">
            <w:pPr>
              <w:keepNext/>
              <w:spacing w:line="360" w:lineRule="auto"/>
              <w:jc w:val="center"/>
              <w:rPr>
                <w:rFonts w:ascii="NewsGotT" w:hAnsi="NewsGotT"/>
                <w:sz w:val="24"/>
              </w:rPr>
            </w:pPr>
            <w:r>
              <w:rPr>
                <w:rFonts w:ascii="NewsGotT" w:hAnsi="NewsGotT"/>
                <w:sz w:val="24"/>
              </w:rPr>
              <w:t xml:space="preserve">(c) </w:t>
            </w:r>
          </w:p>
        </w:tc>
      </w:tr>
    </w:tbl>
    <w:p w14:paraId="5F0C19DD" w14:textId="58EA7EC4" w:rsidR="00355EA2" w:rsidRPr="00355EA2" w:rsidRDefault="003C0FF2" w:rsidP="003C0FF2">
      <w:pPr>
        <w:pStyle w:val="PhDLegendaFiguras"/>
      </w:pPr>
      <w:bookmarkStart w:id="147" w:name="_Ref74953041"/>
      <w:bookmarkStart w:id="148" w:name="_Toc75199513"/>
      <w:r>
        <w:t xml:space="preserve">Figura </w:t>
      </w:r>
      <w:r w:rsidR="003D34D0">
        <w:fldChar w:fldCharType="begin"/>
      </w:r>
      <w:r w:rsidR="003D34D0">
        <w:instrText xml:space="preserve"> STYLEREF 1 \s </w:instrText>
      </w:r>
      <w:r w:rsidR="003D34D0">
        <w:fldChar w:fldCharType="separate"/>
      </w:r>
      <w:r w:rsidR="00D649F9">
        <w:rPr>
          <w:noProof/>
        </w:rPr>
        <w:t>3</w:t>
      </w:r>
      <w:r w:rsidR="003D34D0">
        <w:rPr>
          <w:noProof/>
        </w:rPr>
        <w:fldChar w:fldCharType="end"/>
      </w:r>
      <w:r w:rsidR="005D5334">
        <w:t>.</w:t>
      </w:r>
      <w:r w:rsidR="003D34D0">
        <w:fldChar w:fldCharType="begin"/>
      </w:r>
      <w:r w:rsidR="003D34D0">
        <w:instrText xml:space="preserve"> SEQ Figura \* ARABIC \s 1 </w:instrText>
      </w:r>
      <w:r w:rsidR="003D34D0">
        <w:fldChar w:fldCharType="separate"/>
      </w:r>
      <w:r w:rsidR="00D649F9">
        <w:rPr>
          <w:noProof/>
        </w:rPr>
        <w:t>24</w:t>
      </w:r>
      <w:r w:rsidR="003D34D0">
        <w:rPr>
          <w:noProof/>
        </w:rPr>
        <w:fldChar w:fldCharType="end"/>
      </w:r>
      <w:bookmarkEnd w:id="147"/>
      <w:r>
        <w:t xml:space="preserve"> - Ações de controlo (a) ação proporcional; (b) ação integral; (c) ação derivativa</w:t>
      </w:r>
      <w:r w:rsidR="0083573C">
        <w:t>.</w:t>
      </w:r>
      <w:bookmarkEnd w:id="148"/>
    </w:p>
    <w:p w14:paraId="416EB29D" w14:textId="082AF423" w:rsidR="00CB4854" w:rsidRDefault="003C0FF2" w:rsidP="00CB4854">
      <w:pPr>
        <w:pStyle w:val="Ttulo4"/>
        <w:rPr>
          <w:rFonts w:ascii="NewsGotT" w:hAnsi="NewsGotT"/>
        </w:rPr>
      </w:pPr>
      <w:bookmarkStart w:id="149" w:name="_Toc30094716"/>
      <w:bookmarkStart w:id="150" w:name="_Toc75199817"/>
      <w:r>
        <w:rPr>
          <w:rFonts w:ascii="NewsGotT" w:hAnsi="NewsGotT"/>
        </w:rPr>
        <w:t>Análise do sistema de controlo</w:t>
      </w:r>
      <w:bookmarkEnd w:id="150"/>
    </w:p>
    <w:p w14:paraId="3F6D3A78" w14:textId="7E1A2DD4" w:rsidR="001A3209" w:rsidRPr="001A3209" w:rsidRDefault="001A3209" w:rsidP="001A3209">
      <w:pPr>
        <w:pStyle w:val="PhDCorpo"/>
      </w:pPr>
      <w:r w:rsidRPr="001A3209">
        <w:tab/>
        <w:t xml:space="preserve">O primeiro passo num projeto de controlo está relacionado com a compreensão qualitativa do sistema. É necessário compreender como o sistema a controlar funciona fisicamente, quais as variáveis </w:t>
      </w:r>
      <w:r w:rsidR="00A0513C">
        <w:t xml:space="preserve">de </w:t>
      </w:r>
      <w:r w:rsidRPr="001A3209">
        <w:t>medida, a controlar, de atuação, distúrbio e comando, bem como o funcionamento dos atuadores, sensores e controlador.</w:t>
      </w:r>
    </w:p>
    <w:p w14:paraId="5F96EBD3" w14:textId="3E8205C1" w:rsidR="001A3209" w:rsidRDefault="001A3209" w:rsidP="001A3209">
      <w:pPr>
        <w:pStyle w:val="PhDCorpo"/>
      </w:pPr>
      <w:r>
        <w:tab/>
      </w:r>
      <w:r>
        <w:tab/>
        <w:t xml:space="preserve">O sistema a ser controlado assemelha-se a um </w:t>
      </w:r>
      <w:r w:rsidRPr="00054FBE">
        <w:t>paralelepípedo com uma roda posicionada na parte central de cada lateral do robô. Sendo o objetivo do sistema seguir</w:t>
      </w:r>
      <w:r>
        <w:t xml:space="preserve"> uma linha, que pode conter trajetórias retas ou curvilíneas, </w:t>
      </w:r>
      <w:r w:rsidRPr="00054FBE">
        <w:t>a velocidade de rotação dos motores</w:t>
      </w:r>
      <w:r>
        <w:t xml:space="preserve"> terá de variar de modo a ser possível ajustar as velocidades de translação e de rotação do centro de massa do robô. Se se pretender que o robô siga uma trajetória retilínea, os motores terão de rodar à mesma velocidade. Se se pretender que o robô efetue uma trajetória curvilínea, o motor do lado oposto ao que se pretende efetuar a trajetória terá de ter uma velocidade de </w:t>
      </w:r>
      <w:r w:rsidRPr="00A24DC2">
        <w:t>rotação superior. Ou seja,</w:t>
      </w:r>
      <w:r>
        <w:t xml:space="preserve"> quando a trajetória é uma </w:t>
      </w:r>
      <w:r w:rsidRPr="00054FBE">
        <w:t>curva à esquerda</w:t>
      </w:r>
      <w:r>
        <w:t xml:space="preserve">, o motor do lado direito terá de ter uma velocidade de rotação superior comparativamente com a do motor do lado </w:t>
      </w:r>
      <w:r w:rsidR="00A0513C">
        <w:t>esquerdo</w:t>
      </w:r>
      <w:r>
        <w:t xml:space="preserve">. Quando a trajetória é uma </w:t>
      </w:r>
      <w:r w:rsidRPr="00054FBE">
        <w:t>curva à direita</w:t>
      </w:r>
      <w:r>
        <w:t xml:space="preserve">, passa-se o oposto. </w:t>
      </w:r>
    </w:p>
    <w:p w14:paraId="50C1D4F5" w14:textId="536A40B8" w:rsidR="001A3209" w:rsidRDefault="001A3209" w:rsidP="001A3209">
      <w:pPr>
        <w:pStyle w:val="PhDCorpo"/>
      </w:pPr>
      <w:r>
        <w:lastRenderedPageBreak/>
        <w:tab/>
      </w:r>
      <w:r w:rsidRPr="00054FBE">
        <w:t xml:space="preserve">As variáveis </w:t>
      </w:r>
      <w:r w:rsidR="00190F4A">
        <w:t xml:space="preserve">de </w:t>
      </w:r>
      <w:r w:rsidRPr="00054FBE">
        <w:t>medida são as leituras efetuadas pelos dois sensores do seguidor de linha, o sensor 3 e o sensor 6</w:t>
      </w:r>
      <w:r w:rsidR="00670E8D">
        <w:t xml:space="preserve">, </w:t>
      </w:r>
      <w:r w:rsidR="00670E8D">
        <w:fldChar w:fldCharType="begin"/>
      </w:r>
      <w:r w:rsidR="00670E8D">
        <w:instrText xml:space="preserve"> REF _Ref63712544 \h </w:instrText>
      </w:r>
      <w:r w:rsidR="00670E8D">
        <w:fldChar w:fldCharType="separate"/>
      </w:r>
      <w:r w:rsidR="00D649F9">
        <w:t xml:space="preserve">Figura </w:t>
      </w:r>
      <w:r w:rsidR="00D649F9">
        <w:rPr>
          <w:noProof/>
        </w:rPr>
        <w:t>2</w:t>
      </w:r>
      <w:r w:rsidR="00D649F9">
        <w:t>.</w:t>
      </w:r>
      <w:r w:rsidR="00D649F9">
        <w:rPr>
          <w:noProof/>
        </w:rPr>
        <w:t>2</w:t>
      </w:r>
      <w:r w:rsidR="00670E8D">
        <w:fldChar w:fldCharType="end"/>
      </w:r>
      <w:r w:rsidRPr="00054FBE">
        <w:t>. As variáveis a controlar são a velocidade de translação e velocidade de rotação do centro de massa do robô. As variáveis de atuação são os binários dos motores. As variáveis de comando são a fração de modulação do amplificador PWM de cada motor.</w:t>
      </w:r>
      <w:r>
        <w:t xml:space="preserve"> </w:t>
      </w:r>
      <w:r w:rsidRPr="00054FBE">
        <w:t>A variável de perturbação será o atrito provocado pela superfície (binário de perturbação).</w:t>
      </w:r>
      <w:r>
        <w:t xml:space="preserve"> </w:t>
      </w:r>
    </w:p>
    <w:p w14:paraId="736489BB" w14:textId="764A2204" w:rsidR="001A3209" w:rsidRDefault="001A3209" w:rsidP="001A3209">
      <w:pPr>
        <w:pStyle w:val="PhDCorpo"/>
      </w:pPr>
      <w:r>
        <w:tab/>
        <w:t xml:space="preserve">O atuador é composto pelo motor DC </w:t>
      </w:r>
      <w:bookmarkStart w:id="151" w:name="_Hlk74932025"/>
      <w:sdt>
        <w:sdtPr>
          <w:id w:val="704828877"/>
          <w:citation/>
        </w:sdtPr>
        <w:sdtEndPr/>
        <w:sdtContent>
          <w:r w:rsidR="00190F4A" w:rsidRPr="004B42D4">
            <w:fldChar w:fldCharType="begin"/>
          </w:r>
          <w:r w:rsidR="00190F4A" w:rsidRPr="004B42D4">
            <w:instrText xml:space="preserve"> CITATION motor \l 2070 </w:instrText>
          </w:r>
          <w:r w:rsidR="00190F4A" w:rsidRPr="004B42D4">
            <w:fldChar w:fldCharType="separate"/>
          </w:r>
          <w:r w:rsidR="009619D3" w:rsidRPr="009619D3">
            <w:rPr>
              <w:noProof/>
            </w:rPr>
            <w:t>[22]</w:t>
          </w:r>
          <w:r w:rsidR="00190F4A" w:rsidRPr="004B42D4">
            <w:fldChar w:fldCharType="end"/>
          </w:r>
        </w:sdtContent>
      </w:sdt>
      <w:r>
        <w:t xml:space="preserve">, </w:t>
      </w:r>
      <w:bookmarkEnd w:id="151"/>
      <w:r>
        <w:t>a ponte H</w:t>
      </w:r>
      <w:r w:rsidR="00190F4A">
        <w:t xml:space="preserve"> </w:t>
      </w:r>
      <w:sdt>
        <w:sdtPr>
          <w:id w:val="-613126808"/>
          <w:citation/>
        </w:sdtPr>
        <w:sdtEndPr/>
        <w:sdtContent>
          <w:r w:rsidR="00190F4A" w:rsidRPr="004B42D4">
            <w:fldChar w:fldCharType="begin"/>
          </w:r>
          <w:r w:rsidR="00190F4A" w:rsidRPr="004B42D4">
            <w:instrText xml:space="preserve"> CITATION driver \l 2070 </w:instrText>
          </w:r>
          <w:r w:rsidR="00190F4A" w:rsidRPr="004B42D4">
            <w:fldChar w:fldCharType="separate"/>
          </w:r>
          <w:r w:rsidR="009619D3" w:rsidRPr="009619D3">
            <w:rPr>
              <w:noProof/>
            </w:rPr>
            <w:t>[13]</w:t>
          </w:r>
          <w:r w:rsidR="00190F4A" w:rsidRPr="004B42D4">
            <w:fldChar w:fldCharType="end"/>
          </w:r>
        </w:sdtContent>
      </w:sdt>
      <w:r>
        <w:t xml:space="preserve"> </w:t>
      </w:r>
      <w:r w:rsidRPr="00A24DC2">
        <w:t>e pelo microcontrolador</w:t>
      </w:r>
      <w:r w:rsidR="00190F4A">
        <w:t xml:space="preserve"> </w:t>
      </w:r>
      <w:sdt>
        <w:sdtPr>
          <w:id w:val="183868148"/>
          <w:citation/>
        </w:sdtPr>
        <w:sdtEndPr/>
        <w:sdtContent>
          <w:r w:rsidR="00190F4A" w:rsidRPr="004B42D4">
            <w:fldChar w:fldCharType="begin"/>
          </w:r>
          <w:r w:rsidR="00190F4A" w:rsidRPr="004B42D4">
            <w:instrText xml:space="preserve"> CITATION STM21 \l 2070 </w:instrText>
          </w:r>
          <w:r w:rsidR="00190F4A" w:rsidRPr="004B42D4">
            <w:fldChar w:fldCharType="separate"/>
          </w:r>
          <w:r w:rsidR="009619D3" w:rsidRPr="009619D3">
            <w:rPr>
              <w:noProof/>
            </w:rPr>
            <w:t>[8]</w:t>
          </w:r>
          <w:r w:rsidR="00190F4A" w:rsidRPr="004B42D4">
            <w:fldChar w:fldCharType="end"/>
          </w:r>
        </w:sdtContent>
      </w:sdt>
      <w:r w:rsidRPr="00A24DC2">
        <w:t>. O binário produzido pelo motor DC pode ser alterado através da variação da tensão de alimentação do motor (produzida por um amplificador PWM).</w:t>
      </w:r>
    </w:p>
    <w:p w14:paraId="4E3C02D3" w14:textId="57746675" w:rsidR="001A3209" w:rsidRDefault="001A3209" w:rsidP="001A3209">
      <w:pPr>
        <w:pStyle w:val="PhDCorpo"/>
      </w:pPr>
      <w:r>
        <w:tab/>
      </w:r>
      <w:r w:rsidRPr="00A24DC2">
        <w:t>O sistema de controlo é responsável pela variação deste parâmetro, de maneira a produzir o binário adequado</w:t>
      </w:r>
      <w:r>
        <w:t xml:space="preserve"> à velocidade requerida para que o DWR siga a linha corretamente</w:t>
      </w:r>
      <w:r w:rsidRPr="00A24DC2">
        <w:t>. Em conjunto, o microcontrolador e a ponte H implementam o amplificador PWM. O algoritmo de controlo implementado no microcontrolador</w:t>
      </w:r>
      <w:r>
        <w:t xml:space="preserve"> produzirá na saída a variável de comando, a fração de </w:t>
      </w:r>
      <w:r w:rsidRPr="00054FBE">
        <w:t>modulação do amplificador de PWM, sendo</w:t>
      </w:r>
      <w:r>
        <w:t xml:space="preserve"> o ganho deste amplificador correspondente a tensão aplicada ao motor DC quando a fração de modulação é um.</w:t>
      </w:r>
    </w:p>
    <w:p w14:paraId="07D86592" w14:textId="4BAE7AB2" w:rsidR="001A3209" w:rsidRDefault="001A3209" w:rsidP="001A3209">
      <w:pPr>
        <w:pStyle w:val="PhDCorpo"/>
      </w:pPr>
      <w:r>
        <w:tab/>
      </w:r>
      <w:r w:rsidRPr="00190F4A">
        <w:t xml:space="preserve">O controlador é efetuado através do microcontrolador. A regra de controlo executada por este controlador está implementada numa rotina de serviço à interrupção (ISR), que será despoletada por um </w:t>
      </w:r>
      <w:r w:rsidRPr="00190F4A">
        <w:rPr>
          <w:i/>
          <w:iCs/>
        </w:rPr>
        <w:t>timer</w:t>
      </w:r>
      <w:r w:rsidRPr="00190F4A">
        <w:t xml:space="preserve"> com período igual ao período de amostragem escolhido pelo sistema de controlo. Esta ISR terá como parâmetros de entrada os valores das leituras dos dois sensores a utilizar e como saída a fração de modulação de PWM, que servirá de entrada aos amplificadores PWM.</w:t>
      </w:r>
    </w:p>
    <w:p w14:paraId="3636F182" w14:textId="3380BB14" w:rsidR="001A3209" w:rsidRDefault="001A3209" w:rsidP="001A3209">
      <w:pPr>
        <w:pStyle w:val="PhDCorpo"/>
      </w:pPr>
      <w:r w:rsidRPr="001A3209">
        <w:tab/>
        <w:t xml:space="preserve">Na </w:t>
      </w:r>
      <w:r w:rsidRPr="001A3209">
        <w:fldChar w:fldCharType="begin"/>
      </w:r>
      <w:r w:rsidRPr="001A3209">
        <w:instrText xml:space="preserve"> REF _Ref74953354 \h </w:instrText>
      </w:r>
      <w:r>
        <w:instrText xml:space="preserve"> \* MERGEFORMAT </w:instrText>
      </w:r>
      <w:r w:rsidRPr="001A3209">
        <w:fldChar w:fldCharType="separate"/>
      </w:r>
      <w:r w:rsidR="00D649F9">
        <w:t xml:space="preserve">Figura </w:t>
      </w:r>
      <w:r w:rsidR="00D649F9">
        <w:rPr>
          <w:noProof/>
        </w:rPr>
        <w:t>3</w:t>
      </w:r>
      <w:r w:rsidR="00D649F9">
        <w:t>.</w:t>
      </w:r>
      <w:r w:rsidR="00D649F9">
        <w:rPr>
          <w:noProof/>
        </w:rPr>
        <w:t>25</w:t>
      </w:r>
      <w:r w:rsidRPr="001A3209">
        <w:fldChar w:fldCharType="end"/>
      </w:r>
      <w:r w:rsidRPr="00E46242">
        <w:t xml:space="preserve">, está ilustrado o sistema de controlo implementado. Sendo o objetivo principal do DWR o </w:t>
      </w:r>
      <w:r w:rsidRPr="00D21794">
        <w:t>seguimento</w:t>
      </w:r>
      <w:r w:rsidRPr="00E46242">
        <w:t xml:space="preserve"> de uma </w:t>
      </w:r>
      <w:r w:rsidRPr="00D112CC">
        <w:t>linha, é necessário manter os sensores na parte exterior da mesma. Quando um dos sensores</w:t>
      </w:r>
      <w:r w:rsidRPr="00E46242">
        <w:t xml:space="preserve"> se aproximar da linha, o motor do lado oposto terá de compensar o desvio da trajetória</w:t>
      </w:r>
      <w:r w:rsidRPr="00D112CC">
        <w:t xml:space="preserve">. </w:t>
      </w:r>
      <w:r>
        <w:t>P</w:t>
      </w:r>
      <w:r w:rsidRPr="00E46242">
        <w:t>retende</w:t>
      </w:r>
      <w:r w:rsidRPr="00E46242">
        <w:noBreakHyphen/>
        <w:t>se que</w:t>
      </w:r>
      <w:r>
        <w:t xml:space="preserve"> a</w:t>
      </w:r>
      <w:r w:rsidRPr="00E46242">
        <w:t xml:space="preserve"> diferença entre as leituras dos dois sensores</w:t>
      </w:r>
      <w:r>
        <w:t>, ou seja, a variável de erro,</w:t>
      </w:r>
      <w:r w:rsidRPr="00E46242">
        <w:t xml:space="preserve"> </w:t>
      </w:r>
      <w:r w:rsidRPr="00D112CC">
        <w:t>seja nula</w:t>
      </w:r>
      <w:r>
        <w:t xml:space="preserve">, portanto, conclui-se </w:t>
      </w:r>
      <w:r w:rsidRPr="00E46242">
        <w:t xml:space="preserve">que a variável de referência </w:t>
      </w:r>
      <w:r>
        <w:t>tem o valor</w:t>
      </w:r>
      <w:r w:rsidRPr="00E46242">
        <w:t xml:space="preserve"> zero</w:t>
      </w:r>
      <w:r>
        <w:t xml:space="preserve">. </w:t>
      </w:r>
    </w:p>
    <w:p w14:paraId="7652213D" w14:textId="7E9F5D89" w:rsidR="001A3209" w:rsidRDefault="001A3209" w:rsidP="001A3209">
      <w:pPr>
        <w:pStyle w:val="PhDCorpo"/>
      </w:pPr>
      <w:r>
        <w:tab/>
      </w:r>
      <w:r w:rsidRPr="00D112CC">
        <w:t xml:space="preserve">Se o valor de erro for positivo, significa que o sensor esquerdo se encontra mais próximo da linha do que o sensor direito, </w:t>
      </w:r>
      <w:r w:rsidRPr="001A3209">
        <w:t>implicando</w:t>
      </w:r>
      <w:r w:rsidRPr="00D112CC">
        <w:t xml:space="preserve"> que</w:t>
      </w:r>
      <w:r w:rsidRPr="00E46242">
        <w:t xml:space="preserve"> o motor direito </w:t>
      </w:r>
      <w:r>
        <w:t>tenha</w:t>
      </w:r>
      <w:r w:rsidRPr="00E46242">
        <w:t xml:space="preserve"> uma velocidade de rotação superior. </w:t>
      </w:r>
      <w:r w:rsidRPr="00D21794">
        <w:t xml:space="preserve">À variável de saída do bloco controlador PID soma-se um valor de </w:t>
      </w:r>
      <w:r w:rsidRPr="00E20C8D">
        <w:rPr>
          <w:rStyle w:val="PhDInglsCarter"/>
          <w:lang w:val="pt-PT"/>
        </w:rPr>
        <w:t>offset</w:t>
      </w:r>
      <w:r w:rsidRPr="00D21794">
        <w:t xml:space="preserve"> que servirá de variável de comando </w:t>
      </w:r>
      <w:r w:rsidR="00D21794" w:rsidRPr="00D21794">
        <w:t xml:space="preserve">ao </w:t>
      </w:r>
      <w:r w:rsidRPr="00D21794">
        <w:t>atuador direito</w:t>
      </w:r>
      <w:r w:rsidR="00D21794" w:rsidRPr="00D21794">
        <w:t xml:space="preserve">. </w:t>
      </w:r>
      <w:r w:rsidRPr="00D21794">
        <w:t>Ao simétrico da variável de saída do bloco PID soma</w:t>
      </w:r>
      <w:r w:rsidRPr="00D21794">
        <w:noBreakHyphen/>
        <w:t xml:space="preserve">se o mesmo valor de </w:t>
      </w:r>
      <w:r w:rsidRPr="00E20C8D">
        <w:rPr>
          <w:rStyle w:val="PhDInglsCarter"/>
          <w:lang w:val="pt-PT"/>
        </w:rPr>
        <w:t>offset</w:t>
      </w:r>
      <w:r w:rsidRPr="00D21794">
        <w:t xml:space="preserve">, que servirá de variável de comando </w:t>
      </w:r>
      <w:r w:rsidR="00D21794" w:rsidRPr="00D21794">
        <w:t>ao</w:t>
      </w:r>
      <w:r w:rsidRPr="00D21794">
        <w:t xml:space="preserve"> atuador esquerdo</w:t>
      </w:r>
      <w:r w:rsidR="00D21794" w:rsidRPr="00D21794">
        <w:t xml:space="preserve">. </w:t>
      </w:r>
      <w:r w:rsidRPr="00D21794">
        <w:t>Deste</w:t>
      </w:r>
      <w:r w:rsidRPr="00E46242">
        <w:t xml:space="preserve"> modo, </w:t>
      </w:r>
      <w:r>
        <w:t>o valor da</w:t>
      </w:r>
      <w:r w:rsidRPr="00E46242">
        <w:t xml:space="preserve"> variável de comando do atuador direito </w:t>
      </w:r>
      <w:r w:rsidR="00D21794">
        <w:t>será</w:t>
      </w:r>
      <w:r>
        <w:t xml:space="preserve"> </w:t>
      </w:r>
      <w:r w:rsidRPr="00E46242">
        <w:t xml:space="preserve">superior </w:t>
      </w:r>
      <w:r>
        <w:t>ao valor da</w:t>
      </w:r>
      <w:r w:rsidRPr="00E46242">
        <w:t xml:space="preserve"> variável </w:t>
      </w:r>
      <w:r>
        <w:t xml:space="preserve">de </w:t>
      </w:r>
      <w:r w:rsidRPr="00E46242">
        <w:t>comando do atuador esquerdo.</w:t>
      </w:r>
    </w:p>
    <w:p w14:paraId="518BABFE" w14:textId="008770B6" w:rsidR="001A3209" w:rsidRDefault="001A3209" w:rsidP="001A3209">
      <w:pPr>
        <w:pStyle w:val="PhDCorpo"/>
      </w:pPr>
      <w:r>
        <w:lastRenderedPageBreak/>
        <w:tab/>
      </w:r>
      <w:r w:rsidRPr="00E46242">
        <w:t>Se o valor do erro for negativo, passa-se o oposto.</w:t>
      </w:r>
      <w:r>
        <w:t xml:space="preserve"> Se a variável de saída do controlador PID for nula não é necessário fazer ajustes de direção </w:t>
      </w:r>
      <w:r w:rsidRPr="00D112CC">
        <w:t>e o DWR seguirá o percurso com velocidade de rotação constante em ambos os motores</w:t>
      </w:r>
      <w:r>
        <w:t>,</w:t>
      </w:r>
      <w:r w:rsidRPr="00D112CC">
        <w:t xml:space="preserve"> com valor igual ao valor de</w:t>
      </w:r>
      <w:r>
        <w:t xml:space="preserve"> </w:t>
      </w:r>
      <w:r w:rsidRPr="00E20C8D">
        <w:rPr>
          <w:rStyle w:val="PhDInglsCarter"/>
          <w:lang w:val="pt-PT"/>
        </w:rPr>
        <w:t>offset</w:t>
      </w:r>
      <w:r>
        <w:rPr>
          <w:i/>
          <w:iCs/>
        </w:rPr>
        <w:t xml:space="preserve">. </w:t>
      </w:r>
    </w:p>
    <w:p w14:paraId="005B82AF" w14:textId="204B623B" w:rsidR="001A3209" w:rsidRDefault="00670E8D" w:rsidP="00670E8D">
      <w:pPr>
        <w:pStyle w:val="PhDFigura"/>
      </w:pPr>
      <w:r w:rsidRPr="00670E8D">
        <w:rPr>
          <w:noProof/>
        </w:rPr>
        <w:drawing>
          <wp:inline distT="0" distB="0" distL="0" distR="0" wp14:anchorId="07043699" wp14:editId="6288C469">
            <wp:extent cx="5694748" cy="3209925"/>
            <wp:effectExtent l="0" t="0" r="1270"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Imagem 236"/>
                    <pic:cNvPicPr/>
                  </pic:nvPicPr>
                  <pic:blipFill>
                    <a:blip r:embed="rId83">
                      <a:extLst>
                        <a:ext uri="{28A0092B-C50C-407E-A947-70E740481C1C}">
                          <a14:useLocalDpi xmlns:a14="http://schemas.microsoft.com/office/drawing/2010/main" val="0"/>
                        </a:ext>
                      </a:extLst>
                    </a:blip>
                    <a:stretch>
                      <a:fillRect/>
                    </a:stretch>
                  </pic:blipFill>
                  <pic:spPr>
                    <a:xfrm>
                      <a:off x="0" y="0"/>
                      <a:ext cx="5720653" cy="3224527"/>
                    </a:xfrm>
                    <a:prstGeom prst="rect">
                      <a:avLst/>
                    </a:prstGeom>
                  </pic:spPr>
                </pic:pic>
              </a:graphicData>
            </a:graphic>
          </wp:inline>
        </w:drawing>
      </w:r>
    </w:p>
    <w:p w14:paraId="07382BE2" w14:textId="1486DF39" w:rsidR="00355EA2" w:rsidRPr="00355EA2" w:rsidRDefault="001A3209" w:rsidP="001A3209">
      <w:pPr>
        <w:pStyle w:val="PhDLegendaFiguras"/>
      </w:pPr>
      <w:bookmarkStart w:id="152" w:name="_Ref74953354"/>
      <w:bookmarkStart w:id="153" w:name="_Toc75199514"/>
      <w:r>
        <w:t xml:space="preserve">Figura </w:t>
      </w:r>
      <w:r w:rsidR="003D34D0">
        <w:fldChar w:fldCharType="begin"/>
      </w:r>
      <w:r w:rsidR="003D34D0">
        <w:instrText xml:space="preserve"> STYLEREF 1 \s </w:instrText>
      </w:r>
      <w:r w:rsidR="003D34D0">
        <w:fldChar w:fldCharType="separate"/>
      </w:r>
      <w:r w:rsidR="00D649F9">
        <w:rPr>
          <w:noProof/>
        </w:rPr>
        <w:t>3</w:t>
      </w:r>
      <w:r w:rsidR="003D34D0">
        <w:rPr>
          <w:noProof/>
        </w:rPr>
        <w:fldChar w:fldCharType="end"/>
      </w:r>
      <w:r w:rsidR="005D5334">
        <w:t>.</w:t>
      </w:r>
      <w:r w:rsidR="003D34D0">
        <w:fldChar w:fldCharType="begin"/>
      </w:r>
      <w:r w:rsidR="003D34D0">
        <w:instrText xml:space="preserve"> SEQ Figura \* ARABIC \s 1 </w:instrText>
      </w:r>
      <w:r w:rsidR="003D34D0">
        <w:fldChar w:fldCharType="separate"/>
      </w:r>
      <w:r w:rsidR="00D649F9">
        <w:rPr>
          <w:noProof/>
        </w:rPr>
        <w:t>25</w:t>
      </w:r>
      <w:r w:rsidR="003D34D0">
        <w:rPr>
          <w:noProof/>
        </w:rPr>
        <w:fldChar w:fldCharType="end"/>
      </w:r>
      <w:bookmarkEnd w:id="152"/>
      <w:r>
        <w:t xml:space="preserve"> - Diagrama de blocos do sistema de controlo</w:t>
      </w:r>
      <w:r w:rsidR="0083573C">
        <w:t>.</w:t>
      </w:r>
      <w:bookmarkEnd w:id="153"/>
    </w:p>
    <w:p w14:paraId="3A17C9F9" w14:textId="58D568B0" w:rsidR="00CB4854" w:rsidRDefault="003C0FF2" w:rsidP="00CB4854">
      <w:pPr>
        <w:pStyle w:val="Ttulo4"/>
        <w:rPr>
          <w:rFonts w:ascii="NewsGotT" w:hAnsi="NewsGotT"/>
        </w:rPr>
      </w:pPr>
      <w:bookmarkStart w:id="154" w:name="_Toc75199818"/>
      <w:r>
        <w:rPr>
          <w:rFonts w:ascii="NewsGotT" w:hAnsi="NewsGotT"/>
        </w:rPr>
        <w:t>Controlador implementado</w:t>
      </w:r>
      <w:bookmarkEnd w:id="154"/>
    </w:p>
    <w:bookmarkEnd w:id="149"/>
    <w:p w14:paraId="36D7069B" w14:textId="67A2AC74" w:rsidR="001A3209" w:rsidRPr="004454D6" w:rsidRDefault="00DB5A67" w:rsidP="00DB5A67">
      <w:pPr>
        <w:pStyle w:val="PhDCorpo"/>
      </w:pPr>
      <w:r>
        <w:tab/>
      </w:r>
      <w:r w:rsidR="001A3209" w:rsidRPr="004454D6">
        <w:t xml:space="preserve">Um controlador PID contínuo é definido pela </w:t>
      </w:r>
      <w:r>
        <w:t>e</w:t>
      </w:r>
      <w:r w:rsidR="001A3209" w:rsidRPr="00DB5A67">
        <w:t>quação</w:t>
      </w:r>
      <w:r>
        <w:t xml:space="preserve"> </w:t>
      </w:r>
      <w:r>
        <w:rPr>
          <w:highlight w:val="red"/>
        </w:rPr>
        <w:fldChar w:fldCharType="begin"/>
      </w:r>
      <w:r>
        <w:instrText xml:space="preserve"> REF _Ref74953676 \h </w:instrText>
      </w:r>
      <w:r>
        <w:rPr>
          <w:highlight w:val="red"/>
        </w:rPr>
        <w:instrText xml:space="preserve"> \* MERGEFORMAT </w:instrText>
      </w:r>
      <w:r>
        <w:rPr>
          <w:highlight w:val="red"/>
        </w:rPr>
      </w:r>
      <w:r>
        <w:rPr>
          <w:highlight w:val="red"/>
        </w:rPr>
        <w:fldChar w:fldCharType="separate"/>
      </w:r>
      <w:r w:rsidR="00D649F9" w:rsidRPr="00B66544">
        <w:t>(</w:t>
      </w:r>
      <w:r w:rsidR="00D649F9">
        <w:rPr>
          <w:noProof/>
        </w:rPr>
        <w:t>3</w:t>
      </w:r>
      <w:r w:rsidR="00D649F9" w:rsidRPr="00B66544">
        <w:t>.</w:t>
      </w:r>
      <w:r w:rsidR="00D649F9">
        <w:rPr>
          <w:noProof/>
        </w:rPr>
        <w:t>2</w:t>
      </w:r>
      <w:r w:rsidR="00D649F9" w:rsidRPr="00B66544">
        <w:t>)</w:t>
      </w:r>
      <w:r>
        <w:rPr>
          <w:highlight w:val="red"/>
        </w:rPr>
        <w:fldChar w:fldCharType="end"/>
      </w:r>
      <w:r w:rsidR="001A3209" w:rsidRPr="004454D6">
        <w:t xml:space="preserve">, em que </w:t>
      </w:r>
      <m:oMath>
        <m:sSub>
          <m:sSubPr>
            <m:ctrlPr>
              <w:rPr>
                <w:rFonts w:ascii="Cambria Math" w:hAnsi="Cambria Math"/>
              </w:rPr>
            </m:ctrlPr>
          </m:sSubPr>
          <m:e>
            <m:r>
              <w:rPr>
                <w:rFonts w:ascii="Cambria Math" w:hAnsi="Cambria Math"/>
              </w:rPr>
              <m:t>k</m:t>
            </m:r>
          </m:e>
          <m:sub>
            <m:r>
              <w:rPr>
                <w:rFonts w:ascii="Cambria Math" w:hAnsi="Cambria Math"/>
              </w:rPr>
              <m:t>p</m:t>
            </m:r>
          </m:sub>
        </m:sSub>
      </m:oMath>
      <w:r w:rsidR="001A3209" w:rsidRPr="004454D6">
        <w:t xml:space="preserve">, </w:t>
      </w:r>
      <m:oMath>
        <m:sSub>
          <m:sSubPr>
            <m:ctrlPr>
              <w:rPr>
                <w:rFonts w:ascii="Cambria Math" w:hAnsi="Cambria Math"/>
              </w:rPr>
            </m:ctrlPr>
          </m:sSubPr>
          <m:e>
            <m:r>
              <w:rPr>
                <w:rFonts w:ascii="Cambria Math" w:hAnsi="Cambria Math"/>
              </w:rPr>
              <m:t>k</m:t>
            </m:r>
          </m:e>
          <m:sub>
            <m:r>
              <w:rPr>
                <w:rFonts w:ascii="Cambria Math" w:hAnsi="Cambria Math"/>
              </w:rPr>
              <m:t>i</m:t>
            </m:r>
          </m:sub>
        </m:sSub>
      </m:oMath>
      <w:r w:rsidR="001A3209" w:rsidRPr="004454D6">
        <w:t xml:space="preserve"> e </w:t>
      </w:r>
      <m:oMath>
        <m:sSub>
          <m:sSubPr>
            <m:ctrlPr>
              <w:rPr>
                <w:rFonts w:ascii="Cambria Math" w:hAnsi="Cambria Math"/>
              </w:rPr>
            </m:ctrlPr>
          </m:sSubPr>
          <m:e>
            <m:r>
              <w:rPr>
                <w:rFonts w:ascii="Cambria Math" w:hAnsi="Cambria Math"/>
              </w:rPr>
              <m:t>k</m:t>
            </m:r>
          </m:e>
          <m:sub>
            <m:r>
              <w:rPr>
                <w:rFonts w:ascii="Cambria Math" w:hAnsi="Cambria Math"/>
              </w:rPr>
              <m:t>d</m:t>
            </m:r>
          </m:sub>
        </m:sSub>
      </m:oMath>
      <w:r w:rsidR="001A3209" w:rsidRPr="004454D6">
        <w:t xml:space="preserve"> são referidos, respetivamente, como os ganhos proporcional, integral e derivativo, e </w:t>
      </w:r>
      <m:oMath>
        <m:r>
          <w:rPr>
            <w:rFonts w:ascii="Cambria Math" w:hAnsi="Cambria Math"/>
          </w:rPr>
          <m:t>e</m:t>
        </m:r>
        <m:r>
          <m:rPr>
            <m:sty m:val="p"/>
          </m:rPr>
          <w:rPr>
            <w:rFonts w:ascii="Cambria Math" w:hAnsi="Cambria Math"/>
          </w:rPr>
          <m:t>(</m:t>
        </m:r>
        <m:r>
          <w:rPr>
            <w:rFonts w:ascii="Cambria Math" w:hAnsi="Cambria Math"/>
          </w:rPr>
          <m:t>t</m:t>
        </m:r>
        <m:r>
          <m:rPr>
            <m:sty m:val="p"/>
          </m:rPr>
          <w:rPr>
            <w:rFonts w:ascii="Cambria Math" w:hAnsi="Cambria Math"/>
          </w:rPr>
          <m:t>)</m:t>
        </m:r>
      </m:oMath>
      <w:r w:rsidR="001A3209" w:rsidRPr="004454D6">
        <w:t xml:space="preserve"> como a variável de erro ao longo do tempo. A variável de comando,</w:t>
      </w:r>
      <w:r w:rsidR="001A3209">
        <w:t xml:space="preserve"> </w:t>
      </w:r>
      <m:oMath>
        <m:r>
          <m:rPr>
            <m:sty m:val="p"/>
          </m:rPr>
          <w:rPr>
            <w:rFonts w:ascii="Cambria Math" w:hAnsi="Cambria Math"/>
          </w:rPr>
          <m:t>u(t)</m:t>
        </m:r>
      </m:oMath>
      <w:r w:rsidR="001A3209" w:rsidRPr="004454D6">
        <w:t>,</w:t>
      </w:r>
      <w:r w:rsidR="001A3209">
        <w:t xml:space="preserve"> corresponde ao somatório das ações proporcional, integral e derivativa.</w:t>
      </w:r>
    </w:p>
    <w:tbl>
      <w:tblPr>
        <w:tblStyle w:val="TabelacomGrelha"/>
        <w:tblW w:w="90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
        <w:gridCol w:w="7370"/>
        <w:gridCol w:w="850"/>
      </w:tblGrid>
      <w:tr w:rsidR="001A3209" w:rsidRPr="00B66544" w14:paraId="5F8A7476" w14:textId="77777777" w:rsidTr="00CD2B0F">
        <w:tc>
          <w:tcPr>
            <w:tcW w:w="850" w:type="dxa"/>
            <w:vAlign w:val="center"/>
          </w:tcPr>
          <w:p w14:paraId="7225418C" w14:textId="77777777" w:rsidR="001A3209" w:rsidRPr="00B66544" w:rsidRDefault="001A3209" w:rsidP="00CD2B0F">
            <w:pPr>
              <w:pStyle w:val="EquaoPHD"/>
              <w:jc w:val="both"/>
              <w:rPr>
                <w:rFonts w:ascii="NewsGotT" w:hAnsi="NewsGotT"/>
              </w:rPr>
            </w:pPr>
          </w:p>
        </w:tc>
        <w:tc>
          <w:tcPr>
            <w:tcW w:w="7370" w:type="dxa"/>
            <w:vAlign w:val="center"/>
          </w:tcPr>
          <w:p w14:paraId="1A507E84" w14:textId="77777777" w:rsidR="001A3209" w:rsidRPr="00B66544" w:rsidRDefault="001A3209" w:rsidP="00CD2B0F">
            <w:pPr>
              <w:pStyle w:val="EquaoPHD"/>
              <w:jc w:val="both"/>
              <w:rPr>
                <w:rFonts w:ascii="NewsGotT" w:hAnsi="NewsGotT"/>
              </w:rPr>
            </w:pPr>
            <m:oMathPara>
              <m:oMath>
                <m:r>
                  <w:rPr>
                    <w:rFonts w:ascii="Cambria Math" w:hAnsi="Cambria Math"/>
                  </w:rPr>
                  <m:t>u</m:t>
                </m:r>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 xml:space="preserve"> e</m:t>
                </m:r>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rPr>
                  <m:t xml:space="preserve"> </m:t>
                </m:r>
                <m:nary>
                  <m:naryPr>
                    <m:limLoc m:val="subSup"/>
                    <m:ctrlPr>
                      <w:rPr>
                        <w:rFonts w:ascii="Cambria Math" w:eastAsiaTheme="minorHAnsi" w:hAnsi="Cambria Math" w:cstheme="minorBidi"/>
                        <w:i/>
                        <w:sz w:val="22"/>
                        <w:szCs w:val="22"/>
                        <w:lang w:eastAsia="en-US"/>
                      </w:rPr>
                    </m:ctrlPr>
                  </m:naryPr>
                  <m:sub>
                    <m:r>
                      <w:rPr>
                        <w:rFonts w:ascii="Cambria Math" w:hAnsi="Cambria Math"/>
                      </w:rPr>
                      <m:t>0</m:t>
                    </m:r>
                  </m:sub>
                  <m:sup>
                    <m:r>
                      <w:rPr>
                        <w:rFonts w:ascii="Cambria Math" w:hAnsi="Cambria Math"/>
                      </w:rPr>
                      <m:t>t</m:t>
                    </m:r>
                  </m:sup>
                  <m:e>
                    <m:r>
                      <w:rPr>
                        <w:rFonts w:ascii="Cambria Math" w:hAnsi="Cambria Math"/>
                      </w:rPr>
                      <m:t>e</m:t>
                    </m:r>
                    <m:d>
                      <m:dPr>
                        <m:ctrlPr>
                          <w:rPr>
                            <w:rFonts w:ascii="Cambria Math" w:hAnsi="Cambria Math"/>
                            <w:i/>
                          </w:rPr>
                        </m:ctrlPr>
                      </m:dPr>
                      <m:e>
                        <m:sSup>
                          <m:sSupPr>
                            <m:ctrlPr>
                              <w:rPr>
                                <w:rFonts w:ascii="Cambria Math" w:hAnsi="Cambria Math"/>
                                <w:i/>
                              </w:rPr>
                            </m:ctrlPr>
                          </m:sSupPr>
                          <m:e>
                            <m:r>
                              <w:rPr>
                                <w:rFonts w:ascii="Cambria Math" w:hAnsi="Cambria Math"/>
                              </w:rPr>
                              <m:t>t</m:t>
                            </m:r>
                          </m:e>
                          <m:sup>
                            <m:r>
                              <w:rPr>
                                <w:rFonts w:ascii="Cambria Math" w:hAnsi="Cambria Math"/>
                              </w:rPr>
                              <m:t>'</m:t>
                            </m:r>
                          </m:sup>
                        </m:sSup>
                      </m:e>
                    </m:d>
                    <m:r>
                      <w:rPr>
                        <w:rFonts w:ascii="Cambria Math" w:hAnsi="Cambria Math"/>
                      </w:rPr>
                      <m:t xml:space="preserve"> d</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 xml:space="preserve">+ </m:t>
                    </m:r>
                    <m:sSub>
                      <m:sSubPr>
                        <m:ctrlPr>
                          <w:rPr>
                            <w:rFonts w:ascii="Cambria Math" w:hAnsi="Cambria Math"/>
                            <w:i/>
                          </w:rPr>
                        </m:ctrlPr>
                      </m:sSubPr>
                      <m:e>
                        <m:r>
                          <w:rPr>
                            <w:rFonts w:ascii="Cambria Math" w:hAnsi="Cambria Math"/>
                          </w:rPr>
                          <m:t>k</m:t>
                        </m:r>
                      </m:e>
                      <m:sub>
                        <m:r>
                          <w:rPr>
                            <w:rFonts w:ascii="Cambria Math" w:hAnsi="Cambria Math"/>
                          </w:rPr>
                          <m:t>d</m:t>
                        </m:r>
                      </m:sub>
                    </m:sSub>
                    <m:r>
                      <w:rPr>
                        <w:rFonts w:ascii="Cambria Math" w:hAnsi="Cambria Math"/>
                      </w:rPr>
                      <m:t xml:space="preserve"> </m:t>
                    </m:r>
                    <m:f>
                      <m:fPr>
                        <m:ctrlPr>
                          <w:rPr>
                            <w:rFonts w:ascii="Cambria Math" w:eastAsiaTheme="minorHAnsi" w:hAnsi="Cambria Math" w:cstheme="minorBidi"/>
                            <w:i/>
                            <w:sz w:val="22"/>
                            <w:szCs w:val="22"/>
                            <w:lang w:eastAsia="en-US"/>
                          </w:rPr>
                        </m:ctrlPr>
                      </m:fPr>
                      <m:num>
                        <m:r>
                          <w:rPr>
                            <w:rFonts w:ascii="Cambria Math" w:hAnsi="Cambria Math"/>
                          </w:rPr>
                          <m:t>de(t)</m:t>
                        </m:r>
                      </m:num>
                      <m:den>
                        <m:r>
                          <w:rPr>
                            <w:rFonts w:ascii="Cambria Math" w:hAnsi="Cambria Math"/>
                          </w:rPr>
                          <m:t>dt</m:t>
                        </m:r>
                      </m:den>
                    </m:f>
                  </m:e>
                </m:nary>
              </m:oMath>
            </m:oMathPara>
          </w:p>
        </w:tc>
        <w:tc>
          <w:tcPr>
            <w:tcW w:w="850" w:type="dxa"/>
            <w:vAlign w:val="center"/>
          </w:tcPr>
          <w:p w14:paraId="1D123BBD" w14:textId="07210B26" w:rsidR="001A3209" w:rsidRPr="00B66544" w:rsidRDefault="001A3209" w:rsidP="00CD2B0F">
            <w:pPr>
              <w:pStyle w:val="EquaoPHD"/>
              <w:jc w:val="both"/>
              <w:rPr>
                <w:rFonts w:ascii="NewsGotT" w:hAnsi="NewsGotT"/>
              </w:rPr>
            </w:pPr>
            <w:bookmarkStart w:id="155" w:name="_Ref74953676"/>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D649F9">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D649F9">
              <w:rPr>
                <w:rFonts w:ascii="NewsGotT" w:hAnsi="NewsGotT"/>
                <w:noProof/>
              </w:rPr>
              <w:t>2</w:t>
            </w:r>
            <w:r w:rsidRPr="00B66544">
              <w:rPr>
                <w:rFonts w:ascii="NewsGotT" w:hAnsi="NewsGotT"/>
                <w:noProof/>
              </w:rPr>
              <w:fldChar w:fldCharType="end"/>
            </w:r>
            <w:r w:rsidRPr="00B66544">
              <w:rPr>
                <w:rFonts w:ascii="NewsGotT" w:hAnsi="NewsGotT"/>
              </w:rPr>
              <w:t>)</w:t>
            </w:r>
            <w:bookmarkEnd w:id="155"/>
          </w:p>
        </w:tc>
      </w:tr>
    </w:tbl>
    <w:p w14:paraId="5DA2B28D" w14:textId="4F081AE6" w:rsidR="001A3209" w:rsidRDefault="00DB5A67" w:rsidP="00DB5A67">
      <w:pPr>
        <w:pStyle w:val="PhDCorpo"/>
      </w:pPr>
      <w:r>
        <w:tab/>
      </w:r>
      <w:r w:rsidR="001A3209">
        <w:t xml:space="preserve">Para uma implementação em </w:t>
      </w:r>
      <w:r w:rsidR="001A3209" w:rsidRPr="00DB5A67">
        <w:t>microcontrolador</w:t>
      </w:r>
      <w:r w:rsidR="001A3209">
        <w:t xml:space="preserve"> é necessária uma </w:t>
      </w:r>
      <w:r w:rsidR="001A3209" w:rsidRPr="00D21794">
        <w:t>versão digital do</w:t>
      </w:r>
      <w:r w:rsidR="00D21794">
        <w:t xml:space="preserve"> algoritmo de</w:t>
      </w:r>
      <w:r w:rsidR="001A3209">
        <w:t xml:space="preserve"> control</w:t>
      </w:r>
      <w:r w:rsidR="00D21794">
        <w:t>o</w:t>
      </w:r>
      <w:r w:rsidR="001A3209">
        <w:t xml:space="preserve">. De entre as diversas famílias das regras PID implementou-se o algoritmo de posição. Esta versão consiste em substituir os termos integral e derivativo, </w:t>
      </w:r>
      <w:r>
        <w:t>da e</w:t>
      </w:r>
      <w:r w:rsidRPr="00DB5A67">
        <w:t>quação</w:t>
      </w:r>
      <w:r>
        <w:t xml:space="preserve"> </w:t>
      </w:r>
      <w:r>
        <w:rPr>
          <w:highlight w:val="red"/>
        </w:rPr>
        <w:fldChar w:fldCharType="begin"/>
      </w:r>
      <w:r>
        <w:instrText xml:space="preserve"> REF _Ref74953676 \h </w:instrText>
      </w:r>
      <w:r>
        <w:rPr>
          <w:highlight w:val="red"/>
        </w:rPr>
        <w:instrText xml:space="preserve"> \* MERGEFORMAT </w:instrText>
      </w:r>
      <w:r>
        <w:rPr>
          <w:highlight w:val="red"/>
        </w:rPr>
      </w:r>
      <w:r>
        <w:rPr>
          <w:highlight w:val="red"/>
        </w:rPr>
        <w:fldChar w:fldCharType="separate"/>
      </w:r>
      <w:r w:rsidR="00D649F9" w:rsidRPr="00B66544">
        <w:t>(</w:t>
      </w:r>
      <w:r w:rsidR="00D649F9">
        <w:rPr>
          <w:noProof/>
        </w:rPr>
        <w:t>3</w:t>
      </w:r>
      <w:r w:rsidR="00D649F9" w:rsidRPr="00B66544">
        <w:t>.</w:t>
      </w:r>
      <w:r w:rsidR="00D649F9">
        <w:rPr>
          <w:noProof/>
        </w:rPr>
        <w:t>2</w:t>
      </w:r>
      <w:r w:rsidR="00D649F9" w:rsidRPr="00B66544">
        <w:t>)</w:t>
      </w:r>
      <w:r>
        <w:rPr>
          <w:highlight w:val="red"/>
        </w:rPr>
        <w:fldChar w:fldCharType="end"/>
      </w:r>
      <w:r>
        <w:t>,</w:t>
      </w:r>
      <w:r w:rsidR="001A3209">
        <w:t xml:space="preserve"> pelos seus equivalentes discretos: soma e a </w:t>
      </w:r>
      <w:r w:rsidR="001A3209" w:rsidRPr="00D112CC">
        <w:t>diferença divida de 1ª ordem</w:t>
      </w:r>
      <w:r w:rsidR="001A3209">
        <w:t xml:space="preserve">, respetivamente. Assim, obtém-se a </w:t>
      </w:r>
      <w:r w:rsidRPr="00DB5A67">
        <w:t>e</w:t>
      </w:r>
      <w:r w:rsidR="001A3209" w:rsidRPr="00DB5A67">
        <w:t>quação</w:t>
      </w:r>
      <w:r>
        <w:t xml:space="preserve"> </w:t>
      </w:r>
      <w:r>
        <w:rPr>
          <w:highlight w:val="red"/>
        </w:rPr>
        <w:fldChar w:fldCharType="begin"/>
      </w:r>
      <w:r>
        <w:instrText xml:space="preserve"> REF _Ref74953818 \h </w:instrText>
      </w:r>
      <w:r>
        <w:rPr>
          <w:highlight w:val="red"/>
        </w:rPr>
      </w:r>
      <w:r>
        <w:rPr>
          <w:highlight w:val="red"/>
        </w:rPr>
        <w:fldChar w:fldCharType="separate"/>
      </w:r>
      <w:r w:rsidR="00D649F9" w:rsidRPr="00B66544">
        <w:t>(</w:t>
      </w:r>
      <w:r w:rsidR="00D649F9">
        <w:rPr>
          <w:noProof/>
        </w:rPr>
        <w:t>3</w:t>
      </w:r>
      <w:r w:rsidR="00D649F9" w:rsidRPr="00B66544">
        <w:t>.</w:t>
      </w:r>
      <w:r w:rsidR="00D649F9">
        <w:rPr>
          <w:noProof/>
        </w:rPr>
        <w:t>3</w:t>
      </w:r>
      <w:r w:rsidR="00D649F9" w:rsidRPr="00B66544">
        <w:t>)</w:t>
      </w:r>
      <w:r>
        <w:rPr>
          <w:highlight w:val="red"/>
        </w:rPr>
        <w:fldChar w:fldCharType="end"/>
      </w:r>
      <w:r w:rsidR="001A3209">
        <w:t xml:space="preserve">, em que </w:t>
      </w:r>
      <m:oMath>
        <m:r>
          <w:rPr>
            <w:rFonts w:ascii="Cambria Math" w:hAnsi="Cambria Math"/>
          </w:rPr>
          <m:t>u</m:t>
        </m:r>
        <m:d>
          <m:dPr>
            <m:begChr m:val="["/>
            <m:endChr m:val="]"/>
            <m:ctrlPr>
              <w:rPr>
                <w:rFonts w:ascii="Cambria Math" w:hAnsi="Cambria Math"/>
                <w:i/>
                <w:iCs/>
              </w:rPr>
            </m:ctrlPr>
          </m:dPr>
          <m:e>
            <m:r>
              <w:rPr>
                <w:rFonts w:ascii="Cambria Math" w:hAnsi="Cambria Math"/>
              </w:rPr>
              <m:t>n</m:t>
            </m:r>
          </m:e>
        </m:d>
      </m:oMath>
      <w:r w:rsidR="001A3209">
        <w:rPr>
          <w:rFonts w:eastAsiaTheme="minorEastAsia"/>
        </w:rPr>
        <w:t xml:space="preserve"> e </w:t>
      </w:r>
      <m:oMath>
        <m:r>
          <w:rPr>
            <w:rFonts w:ascii="Cambria Math" w:eastAsiaTheme="minorEastAsia" w:hAnsi="Cambria Math"/>
          </w:rPr>
          <m:t>e</m:t>
        </m:r>
        <m:d>
          <m:dPr>
            <m:begChr m:val="["/>
            <m:endChr m:val="]"/>
            <m:ctrlPr>
              <w:rPr>
                <w:rFonts w:ascii="Cambria Math" w:eastAsiaTheme="minorEastAsia" w:hAnsi="Cambria Math"/>
                <w:i/>
              </w:rPr>
            </m:ctrlPr>
          </m:dPr>
          <m:e>
            <m:r>
              <w:rPr>
                <w:rFonts w:ascii="Cambria Math" w:eastAsiaTheme="minorEastAsia" w:hAnsi="Cambria Math"/>
              </w:rPr>
              <m:t>n</m:t>
            </m:r>
          </m:e>
        </m:d>
      </m:oMath>
      <w:r w:rsidR="001A3209">
        <w:rPr>
          <w:rFonts w:eastAsiaTheme="minorEastAsia"/>
        </w:rPr>
        <w:t xml:space="preserve"> são, respetivamente, a ação de controlo e o erro no instante </w:t>
      </w:r>
      <m:oMath>
        <m:r>
          <w:rPr>
            <w:rFonts w:ascii="Cambria Math" w:eastAsiaTheme="minorEastAsia" w:hAnsi="Cambria Math"/>
          </w:rPr>
          <m:t>n</m:t>
        </m:r>
      </m:oMath>
      <w:r w:rsidR="001A3209">
        <w:rPr>
          <w:rFonts w:eastAsiaTheme="minorEastAsia"/>
        </w:rPr>
        <w:t xml:space="preserve">. Em cada instante é calculado o valor real (de posição) do sinal de saída do controlador. No contexto do problema, a variável de erro corresponde à diferença entre as leituras dos dois sensores, aqui representados, simbolicamente, por </w:t>
      </w:r>
      <m:oMath>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1</m:t>
            </m:r>
          </m:sub>
        </m:sSub>
      </m:oMath>
      <w:r w:rsidR="001A3209">
        <w:rPr>
          <w:rFonts w:eastAsiaTheme="minorEastAsia"/>
        </w:rPr>
        <w:t xml:space="preserve"> e </w:t>
      </w:r>
      <m:oMath>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2</m:t>
            </m:r>
          </m:sub>
        </m:sSub>
      </m:oMath>
      <w:r>
        <w:rPr>
          <w:rFonts w:eastAsiaTheme="minorEastAsia"/>
        </w:rPr>
        <w:t xml:space="preserve">, </w:t>
      </w:r>
      <w:r w:rsidRPr="00DB5A67">
        <w:t>equação</w:t>
      </w:r>
      <w:r>
        <w:t xml:space="preserve"> </w:t>
      </w:r>
      <w:r>
        <w:fldChar w:fldCharType="begin"/>
      </w:r>
      <w:r>
        <w:instrText xml:space="preserve"> REF _Ref74953886 \h </w:instrText>
      </w:r>
      <w:r>
        <w:fldChar w:fldCharType="separate"/>
      </w:r>
      <w:r w:rsidR="00D649F9" w:rsidRPr="00B66544">
        <w:t>(</w:t>
      </w:r>
      <w:r w:rsidR="00D649F9">
        <w:rPr>
          <w:noProof/>
        </w:rPr>
        <w:t>3</w:t>
      </w:r>
      <w:r w:rsidR="00D649F9" w:rsidRPr="00B66544">
        <w:t>.</w:t>
      </w:r>
      <w:r w:rsidR="00D649F9">
        <w:rPr>
          <w:noProof/>
        </w:rPr>
        <w:t>4</w:t>
      </w:r>
      <w:r w:rsidR="00D649F9" w:rsidRPr="00B66544">
        <w:t>)</w:t>
      </w:r>
      <w:r>
        <w:fldChar w:fldCharType="end"/>
      </w:r>
      <w:r w:rsidR="001A3209">
        <w:rPr>
          <w:rFonts w:eastAsiaTheme="minorEastAsia"/>
        </w:rPr>
        <w:t>.</w:t>
      </w:r>
    </w:p>
    <w:tbl>
      <w:tblPr>
        <w:tblStyle w:val="TabelacomGrelha"/>
        <w:tblW w:w="90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
        <w:gridCol w:w="7370"/>
        <w:gridCol w:w="850"/>
      </w:tblGrid>
      <w:tr w:rsidR="001A3209" w:rsidRPr="00B66544" w14:paraId="73C1C065" w14:textId="77777777" w:rsidTr="00CD2B0F">
        <w:tc>
          <w:tcPr>
            <w:tcW w:w="850" w:type="dxa"/>
            <w:vAlign w:val="center"/>
          </w:tcPr>
          <w:p w14:paraId="45A8A357" w14:textId="77777777" w:rsidR="001A3209" w:rsidRPr="00B66544" w:rsidRDefault="001A3209" w:rsidP="00CD2B0F">
            <w:pPr>
              <w:pStyle w:val="EquaoPHD"/>
              <w:jc w:val="both"/>
              <w:rPr>
                <w:rFonts w:ascii="NewsGotT" w:hAnsi="NewsGotT"/>
              </w:rPr>
            </w:pPr>
          </w:p>
        </w:tc>
        <w:tc>
          <w:tcPr>
            <w:tcW w:w="7370" w:type="dxa"/>
            <w:vAlign w:val="center"/>
          </w:tcPr>
          <w:p w14:paraId="718F0B75" w14:textId="77777777" w:rsidR="001A3209" w:rsidRPr="00B66544" w:rsidRDefault="001A3209" w:rsidP="00CD2B0F">
            <w:pPr>
              <w:pStyle w:val="EquaoPHD"/>
              <w:jc w:val="both"/>
              <w:rPr>
                <w:rFonts w:ascii="NewsGotT" w:hAnsi="NewsGotT"/>
              </w:rPr>
            </w:pPr>
            <m:oMathPara>
              <m:oMath>
                <m:r>
                  <w:rPr>
                    <w:rFonts w:ascii="Cambria Math" w:hAnsi="Cambria Math"/>
                  </w:rPr>
                  <m:t>u[n]=</m:t>
                </m:r>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 xml:space="preserve"> e[n]+</m:t>
                </m:r>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rPr>
                  <m:t xml:space="preserve"> </m:t>
                </m:r>
                <m:nary>
                  <m:naryPr>
                    <m:chr m:val="∑"/>
                    <m:limLoc m:val="undOvr"/>
                    <m:ctrlPr>
                      <w:rPr>
                        <w:rFonts w:ascii="Cambria Math" w:hAnsi="Cambria Math"/>
                        <w:i/>
                      </w:rPr>
                    </m:ctrlPr>
                  </m:naryPr>
                  <m:sub>
                    <m:r>
                      <w:rPr>
                        <w:rFonts w:ascii="Cambria Math" w:hAnsi="Cambria Math"/>
                      </w:rPr>
                      <m:t>k=0</m:t>
                    </m:r>
                  </m:sub>
                  <m:sup>
                    <m:r>
                      <w:rPr>
                        <w:rFonts w:ascii="Cambria Math" w:hAnsi="Cambria Math"/>
                      </w:rPr>
                      <m:t>n-1</m:t>
                    </m:r>
                  </m:sup>
                  <m:e>
                    <m:r>
                      <w:rPr>
                        <w:rFonts w:ascii="Cambria Math" w:hAnsi="Cambria Math"/>
                      </w:rPr>
                      <m:t>e</m:t>
                    </m:r>
                    <m:d>
                      <m:dPr>
                        <m:begChr m:val="["/>
                        <m:endChr m:val="]"/>
                        <m:ctrlPr>
                          <w:rPr>
                            <w:rFonts w:ascii="Cambria Math" w:hAnsi="Cambria Math"/>
                            <w:i/>
                          </w:rPr>
                        </m:ctrlPr>
                      </m:dPr>
                      <m:e>
                        <m:r>
                          <w:rPr>
                            <w:rFonts w:ascii="Cambria Math" w:hAnsi="Cambria Math"/>
                          </w:rPr>
                          <m:t>k</m:t>
                        </m:r>
                      </m:e>
                    </m:d>
                    <m:r>
                      <w:rPr>
                        <w:rFonts w:ascii="Cambria Math" w:hAnsi="Cambria Math"/>
                      </w:rPr>
                      <m:t xml:space="preserve">+ </m:t>
                    </m:r>
                  </m:e>
                </m:nary>
                <m:sSub>
                  <m:sSubPr>
                    <m:ctrlPr>
                      <w:rPr>
                        <w:rFonts w:ascii="Cambria Math" w:hAnsi="Cambria Math"/>
                        <w:i/>
                      </w:rPr>
                    </m:ctrlPr>
                  </m:sSubPr>
                  <m:e>
                    <m:r>
                      <w:rPr>
                        <w:rFonts w:ascii="Cambria Math" w:hAnsi="Cambria Math"/>
                      </w:rPr>
                      <m:t>k</m:t>
                    </m:r>
                  </m:e>
                  <m:sub>
                    <m:r>
                      <w:rPr>
                        <w:rFonts w:ascii="Cambria Math" w:hAnsi="Cambria Math"/>
                      </w:rPr>
                      <m:t>d</m:t>
                    </m:r>
                  </m:sub>
                </m:sSub>
                <m:d>
                  <m:dPr>
                    <m:ctrlPr>
                      <w:rPr>
                        <w:rFonts w:ascii="Cambria Math" w:hAnsi="Cambria Math"/>
                        <w:i/>
                      </w:rPr>
                    </m:ctrlPr>
                  </m:dPr>
                  <m:e>
                    <m:r>
                      <w:rPr>
                        <w:rFonts w:ascii="Cambria Math" w:hAnsi="Cambria Math"/>
                      </w:rPr>
                      <m:t>e</m:t>
                    </m:r>
                    <m:d>
                      <m:dPr>
                        <m:begChr m:val="["/>
                        <m:endChr m:val="]"/>
                        <m:ctrlPr>
                          <w:rPr>
                            <w:rFonts w:ascii="Cambria Math" w:hAnsi="Cambria Math"/>
                            <w:i/>
                          </w:rPr>
                        </m:ctrlPr>
                      </m:dPr>
                      <m:e>
                        <m:r>
                          <w:rPr>
                            <w:rFonts w:ascii="Cambria Math" w:hAnsi="Cambria Math"/>
                          </w:rPr>
                          <m:t>n</m:t>
                        </m:r>
                      </m:e>
                    </m:d>
                    <m:r>
                      <w:rPr>
                        <w:rFonts w:ascii="Cambria Math" w:hAnsi="Cambria Math"/>
                      </w:rPr>
                      <m:t>-e</m:t>
                    </m:r>
                    <m:d>
                      <m:dPr>
                        <m:begChr m:val="["/>
                        <m:endChr m:val="]"/>
                        <m:ctrlPr>
                          <w:rPr>
                            <w:rFonts w:ascii="Cambria Math" w:hAnsi="Cambria Math"/>
                            <w:i/>
                          </w:rPr>
                        </m:ctrlPr>
                      </m:dPr>
                      <m:e>
                        <m:r>
                          <w:rPr>
                            <w:rFonts w:ascii="Cambria Math" w:hAnsi="Cambria Math"/>
                          </w:rPr>
                          <m:t>n-1</m:t>
                        </m:r>
                      </m:e>
                    </m:d>
                  </m:e>
                </m:d>
              </m:oMath>
            </m:oMathPara>
          </w:p>
        </w:tc>
        <w:tc>
          <w:tcPr>
            <w:tcW w:w="850" w:type="dxa"/>
            <w:vAlign w:val="center"/>
          </w:tcPr>
          <w:p w14:paraId="17B772F4" w14:textId="7C102E4D" w:rsidR="001A3209" w:rsidRPr="00B66544" w:rsidRDefault="001A3209" w:rsidP="00CD2B0F">
            <w:pPr>
              <w:pStyle w:val="EquaoPHD"/>
              <w:jc w:val="both"/>
              <w:rPr>
                <w:rFonts w:ascii="NewsGotT" w:hAnsi="NewsGotT"/>
              </w:rPr>
            </w:pPr>
            <w:bookmarkStart w:id="156" w:name="_Ref74953818"/>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D649F9">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D649F9">
              <w:rPr>
                <w:rFonts w:ascii="NewsGotT" w:hAnsi="NewsGotT"/>
                <w:noProof/>
              </w:rPr>
              <w:t>3</w:t>
            </w:r>
            <w:r w:rsidRPr="00B66544">
              <w:rPr>
                <w:rFonts w:ascii="NewsGotT" w:hAnsi="NewsGotT"/>
                <w:noProof/>
              </w:rPr>
              <w:fldChar w:fldCharType="end"/>
            </w:r>
            <w:r w:rsidRPr="00B66544">
              <w:rPr>
                <w:rFonts w:ascii="NewsGotT" w:hAnsi="NewsGotT"/>
              </w:rPr>
              <w:t>)</w:t>
            </w:r>
            <w:bookmarkEnd w:id="156"/>
          </w:p>
        </w:tc>
      </w:tr>
      <w:tr w:rsidR="001A3209" w:rsidRPr="00B66544" w14:paraId="5F1E80E0" w14:textId="77777777" w:rsidTr="00CD2B0F">
        <w:tc>
          <w:tcPr>
            <w:tcW w:w="850" w:type="dxa"/>
            <w:vAlign w:val="center"/>
          </w:tcPr>
          <w:p w14:paraId="6AFEE703" w14:textId="77777777" w:rsidR="001A3209" w:rsidRPr="00B66544" w:rsidRDefault="001A3209" w:rsidP="00CD2B0F">
            <w:pPr>
              <w:pStyle w:val="EquaoPHD"/>
              <w:jc w:val="both"/>
              <w:rPr>
                <w:rFonts w:ascii="NewsGotT" w:hAnsi="NewsGotT"/>
              </w:rPr>
            </w:pPr>
          </w:p>
        </w:tc>
        <w:tc>
          <w:tcPr>
            <w:tcW w:w="7370" w:type="dxa"/>
            <w:vAlign w:val="center"/>
          </w:tcPr>
          <w:p w14:paraId="4FF155E6" w14:textId="77777777" w:rsidR="001A3209" w:rsidRDefault="001A3209" w:rsidP="00CD2B0F">
            <w:pPr>
              <w:pStyle w:val="EquaoPHD"/>
              <w:jc w:val="both"/>
              <w:rPr>
                <w:rFonts w:ascii="NewsGotT" w:hAnsi="NewsGotT"/>
              </w:rPr>
            </w:pPr>
            <m:oMathPara>
              <m:oMath>
                <m:r>
                  <w:rPr>
                    <w:rFonts w:ascii="Cambria Math" w:hAnsi="Cambria Math"/>
                  </w:rPr>
                  <m:t>e</m:t>
                </m:r>
                <m:d>
                  <m:dPr>
                    <m:begChr m:val="["/>
                    <m:endChr m:val="]"/>
                    <m:ctrlPr>
                      <w:rPr>
                        <w:rFonts w:ascii="Cambria Math" w:hAnsi="Cambria Math"/>
                        <w:i/>
                      </w:rPr>
                    </m:ctrlPr>
                  </m:dPr>
                  <m:e>
                    <m:r>
                      <w:rPr>
                        <w:rFonts w:ascii="Cambria Math" w:hAnsi="Cambria Math"/>
                      </w:rPr>
                      <m:t>n</m:t>
                    </m:r>
                  </m:e>
                </m:d>
                <m:r>
                  <w:rPr>
                    <w:rFonts w:ascii="Cambria Math" w:hAnsi="Cambria Math"/>
                  </w:rPr>
                  <m:t>=I</m:t>
                </m:r>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-I</m:t>
                </m:r>
                <m:sSub>
                  <m:sSubPr>
                    <m:ctrlPr>
                      <w:rPr>
                        <w:rFonts w:ascii="Cambria Math" w:hAnsi="Cambria Math"/>
                        <w:i/>
                      </w:rPr>
                    </m:ctrlPr>
                  </m:sSubPr>
                  <m:e>
                    <m:r>
                      <w:rPr>
                        <w:rFonts w:ascii="Cambria Math" w:hAnsi="Cambria Math"/>
                      </w:rPr>
                      <m:t>N</m:t>
                    </m:r>
                  </m:e>
                  <m:sub>
                    <m:r>
                      <w:rPr>
                        <w:rFonts w:ascii="Cambria Math" w:hAnsi="Cambria Math"/>
                      </w:rPr>
                      <m:t>2</m:t>
                    </m:r>
                  </m:sub>
                </m:sSub>
              </m:oMath>
            </m:oMathPara>
          </w:p>
        </w:tc>
        <w:tc>
          <w:tcPr>
            <w:tcW w:w="850" w:type="dxa"/>
            <w:vAlign w:val="center"/>
          </w:tcPr>
          <w:p w14:paraId="78794379" w14:textId="52A0E971" w:rsidR="001A3209" w:rsidRPr="00B66544" w:rsidRDefault="001A3209" w:rsidP="00CD2B0F">
            <w:pPr>
              <w:pStyle w:val="EquaoPHD"/>
              <w:jc w:val="both"/>
              <w:rPr>
                <w:rFonts w:ascii="NewsGotT" w:hAnsi="NewsGotT"/>
              </w:rPr>
            </w:pPr>
            <w:bookmarkStart w:id="157" w:name="_Ref74953886"/>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D649F9">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D649F9">
              <w:rPr>
                <w:rFonts w:ascii="NewsGotT" w:hAnsi="NewsGotT"/>
                <w:noProof/>
              </w:rPr>
              <w:t>4</w:t>
            </w:r>
            <w:r w:rsidRPr="00B66544">
              <w:rPr>
                <w:rFonts w:ascii="NewsGotT" w:hAnsi="NewsGotT"/>
                <w:noProof/>
              </w:rPr>
              <w:fldChar w:fldCharType="end"/>
            </w:r>
            <w:r w:rsidRPr="00B66544">
              <w:rPr>
                <w:rFonts w:ascii="NewsGotT" w:hAnsi="NewsGotT"/>
              </w:rPr>
              <w:t>)</w:t>
            </w:r>
            <w:bookmarkEnd w:id="157"/>
          </w:p>
        </w:tc>
      </w:tr>
    </w:tbl>
    <w:p w14:paraId="3042FE66" w14:textId="59312D5A" w:rsidR="001A3209" w:rsidRDefault="001A3209" w:rsidP="00DB5A67">
      <w:pPr>
        <w:pStyle w:val="PhDCorpo"/>
      </w:pPr>
      <w:r>
        <w:t xml:space="preserve">Para efeitos de cálculo, o valor de </w:t>
      </w:r>
      <m:oMath>
        <m:r>
          <w:rPr>
            <w:rFonts w:ascii="Cambria Math" w:hAnsi="Cambria Math"/>
          </w:rPr>
          <m:t>u[n]</m:t>
        </m:r>
      </m:oMath>
      <w:r>
        <w:t xml:space="preserve"> pode ser escrito de forma mais adequada, calculando o erro apenas uma vez e colocando em evidência as constantes na aproximação à integral e à derivada (</w:t>
      </w:r>
      <w:r w:rsidR="00DB5A67" w:rsidRPr="00DB5A67">
        <w:t>equação</w:t>
      </w:r>
      <w:r w:rsidR="00DB5A67">
        <w:t xml:space="preserve"> </w:t>
      </w:r>
      <w:r w:rsidR="00DB5A67">
        <w:fldChar w:fldCharType="begin"/>
      </w:r>
      <w:r w:rsidR="00DB5A67">
        <w:instrText xml:space="preserve"> REF _Ref74953923 \h </w:instrText>
      </w:r>
      <w:r w:rsidR="00DB5A67">
        <w:fldChar w:fldCharType="separate"/>
      </w:r>
      <w:r w:rsidR="00D649F9" w:rsidRPr="00B66544">
        <w:t>(</w:t>
      </w:r>
      <w:r w:rsidR="00D649F9">
        <w:rPr>
          <w:noProof/>
        </w:rPr>
        <w:t>3</w:t>
      </w:r>
      <w:r w:rsidR="00D649F9" w:rsidRPr="00B66544">
        <w:t>.</w:t>
      </w:r>
      <w:r w:rsidR="00D649F9">
        <w:rPr>
          <w:noProof/>
        </w:rPr>
        <w:t>5</w:t>
      </w:r>
      <w:r w:rsidR="00D649F9" w:rsidRPr="00B66544">
        <w:t>)</w:t>
      </w:r>
      <w:r w:rsidR="00DB5A67">
        <w:fldChar w:fldCharType="end"/>
      </w:r>
      <w:r>
        <w:t>). Pode-se</w:t>
      </w:r>
      <w:r w:rsidR="00DB5A67">
        <w:t>,</w:t>
      </w:r>
      <w:r>
        <w:t xml:space="preserve"> agora</w:t>
      </w:r>
      <w:r w:rsidR="00DB5A67">
        <w:t>,</w:t>
      </w:r>
      <w:r>
        <w:t xml:space="preserve"> redefinir </w:t>
      </w:r>
      <w:r w:rsidRPr="004454D6">
        <w:t>os ganhos proporcional, integral e derivativo</w:t>
      </w:r>
      <w:r w:rsidR="00DB5A67">
        <w:t xml:space="preserve">, </w:t>
      </w:r>
      <w:r w:rsidR="00DB5A67" w:rsidRPr="00DB5A67">
        <w:t>equaç</w:t>
      </w:r>
      <w:r w:rsidR="00DB5A67">
        <w:t xml:space="preserve">ões </w:t>
      </w:r>
      <w:r w:rsidR="00DB5A67">
        <w:fldChar w:fldCharType="begin"/>
      </w:r>
      <w:r w:rsidR="00DB5A67">
        <w:instrText xml:space="preserve"> REF _Ref74953963 \h </w:instrText>
      </w:r>
      <w:r w:rsidR="00DB5A67">
        <w:fldChar w:fldCharType="separate"/>
      </w:r>
      <w:r w:rsidR="00D649F9" w:rsidRPr="00B66544">
        <w:t>(</w:t>
      </w:r>
      <w:r w:rsidR="00D649F9">
        <w:rPr>
          <w:noProof/>
        </w:rPr>
        <w:t>3</w:t>
      </w:r>
      <w:r w:rsidR="00D649F9" w:rsidRPr="00B66544">
        <w:t>.</w:t>
      </w:r>
      <w:r w:rsidR="00D649F9">
        <w:rPr>
          <w:noProof/>
        </w:rPr>
        <w:t>6</w:t>
      </w:r>
      <w:r w:rsidR="00D649F9" w:rsidRPr="00B66544">
        <w:t>)</w:t>
      </w:r>
      <w:r w:rsidR="00DB5A67">
        <w:fldChar w:fldCharType="end"/>
      </w:r>
      <w:r w:rsidR="00DB5A67">
        <w:t xml:space="preserve">, </w:t>
      </w:r>
      <w:r w:rsidR="00DB5A67">
        <w:fldChar w:fldCharType="begin"/>
      </w:r>
      <w:r w:rsidR="00DB5A67">
        <w:instrText xml:space="preserve"> REF _Ref74953969 \h </w:instrText>
      </w:r>
      <w:r w:rsidR="00DB5A67">
        <w:fldChar w:fldCharType="separate"/>
      </w:r>
      <w:r w:rsidR="00D649F9" w:rsidRPr="00B66544">
        <w:t>(</w:t>
      </w:r>
      <w:r w:rsidR="00D649F9">
        <w:rPr>
          <w:noProof/>
        </w:rPr>
        <w:t>3</w:t>
      </w:r>
      <w:r w:rsidR="00D649F9" w:rsidRPr="00B66544">
        <w:t>.</w:t>
      </w:r>
      <w:r w:rsidR="00D649F9">
        <w:rPr>
          <w:noProof/>
        </w:rPr>
        <w:t>7</w:t>
      </w:r>
      <w:r w:rsidR="00D649F9" w:rsidRPr="00B66544">
        <w:t>)</w:t>
      </w:r>
      <w:r w:rsidR="00DB5A67">
        <w:fldChar w:fldCharType="end"/>
      </w:r>
      <w:r w:rsidR="00DB5A67">
        <w:t xml:space="preserve"> e </w:t>
      </w:r>
      <w:r w:rsidR="00DB5A67">
        <w:fldChar w:fldCharType="begin"/>
      </w:r>
      <w:r w:rsidR="00DB5A67">
        <w:instrText xml:space="preserve"> REF _Ref74953971 \h </w:instrText>
      </w:r>
      <w:r w:rsidR="00DB5A67">
        <w:fldChar w:fldCharType="separate"/>
      </w:r>
      <w:r w:rsidR="00D649F9" w:rsidRPr="00B66544">
        <w:t>(</w:t>
      </w:r>
      <w:r w:rsidR="00D649F9">
        <w:rPr>
          <w:noProof/>
        </w:rPr>
        <w:t>3</w:t>
      </w:r>
      <w:r w:rsidR="00D649F9" w:rsidRPr="00B66544">
        <w:t>.</w:t>
      </w:r>
      <w:r w:rsidR="00D649F9">
        <w:rPr>
          <w:noProof/>
        </w:rPr>
        <w:t>8</w:t>
      </w:r>
      <w:r w:rsidR="00D649F9" w:rsidRPr="00B66544">
        <w:t>)</w:t>
      </w:r>
      <w:r w:rsidR="00DB5A67">
        <w:fldChar w:fldCharType="end"/>
      </w:r>
      <w:r w:rsidR="00DB5A67">
        <w:t>, respetivamente,</w:t>
      </w:r>
      <w:r>
        <w:t xml:space="preserve"> obtendo</w:t>
      </w:r>
      <w:r w:rsidR="00DB5A67">
        <w:noBreakHyphen/>
      </w:r>
      <w:r>
        <w:t xml:space="preserve">se, por substituição, a </w:t>
      </w:r>
      <w:r w:rsidR="00DB5A67" w:rsidRPr="00DB5A67">
        <w:t>equação</w:t>
      </w:r>
      <w:r w:rsidR="00DB5A67">
        <w:t xml:space="preserve"> </w:t>
      </w:r>
      <w:r w:rsidR="00DB5A67">
        <w:fldChar w:fldCharType="begin"/>
      </w:r>
      <w:r w:rsidR="00DB5A67">
        <w:instrText xml:space="preserve"> REF _Ref74954001 \h </w:instrText>
      </w:r>
      <w:r w:rsidR="00DB5A67">
        <w:fldChar w:fldCharType="separate"/>
      </w:r>
      <w:r w:rsidR="00D649F9" w:rsidRPr="00B66544">
        <w:t>(</w:t>
      </w:r>
      <w:r w:rsidR="00D649F9">
        <w:rPr>
          <w:noProof/>
        </w:rPr>
        <w:t>3</w:t>
      </w:r>
      <w:r w:rsidR="00D649F9" w:rsidRPr="00B66544">
        <w:t>.</w:t>
      </w:r>
      <w:r w:rsidR="00D649F9">
        <w:rPr>
          <w:noProof/>
        </w:rPr>
        <w:t>9</w:t>
      </w:r>
      <w:r w:rsidR="00D649F9" w:rsidRPr="00B66544">
        <w:t>)</w:t>
      </w:r>
      <w:r w:rsidR="00DB5A67">
        <w:fldChar w:fldCharType="end"/>
      </w:r>
      <w:r>
        <w:t>.</w:t>
      </w:r>
    </w:p>
    <w:tbl>
      <w:tblPr>
        <w:tblStyle w:val="TabelacomGrelhaClara"/>
        <w:tblW w:w="907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
        <w:gridCol w:w="7370"/>
        <w:gridCol w:w="850"/>
      </w:tblGrid>
      <w:tr w:rsidR="001A3209" w:rsidRPr="00B66544" w14:paraId="3ED0D610" w14:textId="77777777" w:rsidTr="00CD2B0F">
        <w:trPr>
          <w:jc w:val="center"/>
        </w:trPr>
        <w:tc>
          <w:tcPr>
            <w:tcW w:w="850" w:type="dxa"/>
          </w:tcPr>
          <w:p w14:paraId="15264D8C" w14:textId="77777777" w:rsidR="001A3209" w:rsidRPr="00B66544" w:rsidRDefault="001A3209" w:rsidP="00CD2B0F">
            <w:pPr>
              <w:pStyle w:val="EquaoPHD"/>
              <w:jc w:val="both"/>
              <w:rPr>
                <w:rFonts w:ascii="NewsGotT" w:hAnsi="NewsGotT"/>
              </w:rPr>
            </w:pPr>
          </w:p>
        </w:tc>
        <w:tc>
          <w:tcPr>
            <w:tcW w:w="7370" w:type="dxa"/>
          </w:tcPr>
          <w:p w14:paraId="7979BA10" w14:textId="77777777" w:rsidR="001A3209" w:rsidRDefault="001A3209" w:rsidP="00CD2B0F">
            <w:pPr>
              <w:pStyle w:val="EquaoPHD"/>
              <w:jc w:val="both"/>
              <w:rPr>
                <w:rFonts w:ascii="NewsGotT" w:hAnsi="NewsGotT"/>
              </w:rPr>
            </w:pPr>
            <m:oMathPara>
              <m:oMath>
                <m:r>
                  <w:rPr>
                    <w:rFonts w:ascii="Cambria Math" w:hAnsi="Cambria Math"/>
                  </w:rPr>
                  <m:t>u</m:t>
                </m:r>
                <m:d>
                  <m:dPr>
                    <m:begChr m:val="["/>
                    <m:endChr m:val="]"/>
                    <m:ctrlPr>
                      <w:rPr>
                        <w:rFonts w:ascii="Cambria Math" w:hAnsi="Cambria Math"/>
                        <w:i/>
                      </w:rPr>
                    </m:ctrlPr>
                  </m:dPr>
                  <m:e>
                    <m:r>
                      <w:rPr>
                        <w:rFonts w:ascii="Cambria Math" w:hAnsi="Cambria Math"/>
                      </w:rPr>
                      <m:t>n</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d</m:t>
                        </m:r>
                      </m:sub>
                    </m:sSub>
                  </m:num>
                  <m:den>
                    <m:r>
                      <w:rPr>
                        <w:rFonts w:ascii="Cambria Math" w:hAnsi="Cambria Math"/>
                      </w:rPr>
                      <m:t>h</m:t>
                    </m:r>
                  </m:den>
                </m:f>
                <m:r>
                  <w:rPr>
                    <w:rFonts w:ascii="Cambria Math" w:hAnsi="Cambria Math"/>
                  </w:rPr>
                  <m:t xml:space="preserve"> </m:t>
                </m:r>
                <m:d>
                  <m:dPr>
                    <m:ctrlPr>
                      <w:rPr>
                        <w:rFonts w:ascii="Cambria Math" w:hAnsi="Cambria Math"/>
                        <w:i/>
                      </w:rPr>
                    </m:ctrlPr>
                  </m:dPr>
                  <m:e>
                    <m:r>
                      <w:rPr>
                        <w:rFonts w:ascii="Cambria Math" w:hAnsi="Cambria Math"/>
                      </w:rPr>
                      <m:t>e</m:t>
                    </m:r>
                    <m:d>
                      <m:dPr>
                        <m:begChr m:val="["/>
                        <m:endChr m:val="]"/>
                        <m:ctrlPr>
                          <w:rPr>
                            <w:rFonts w:ascii="Cambria Math" w:hAnsi="Cambria Math"/>
                            <w:i/>
                          </w:rPr>
                        </m:ctrlPr>
                      </m:dPr>
                      <m:e>
                        <m:r>
                          <w:rPr>
                            <w:rFonts w:ascii="Cambria Math" w:hAnsi="Cambria Math"/>
                          </w:rPr>
                          <m:t>n</m:t>
                        </m:r>
                      </m:e>
                    </m:d>
                    <m:r>
                      <w:rPr>
                        <w:rFonts w:ascii="Cambria Math" w:hAnsi="Cambria Math"/>
                      </w:rPr>
                      <m:t>-e[n-1]</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 xml:space="preserve"> e</m:t>
                </m:r>
                <m:d>
                  <m:dPr>
                    <m:begChr m:val="["/>
                    <m:endChr m:val="]"/>
                    <m:ctrlPr>
                      <w:rPr>
                        <w:rFonts w:ascii="Cambria Math" w:hAnsi="Cambria Math"/>
                        <w:i/>
                      </w:rPr>
                    </m:ctrlPr>
                  </m:dPr>
                  <m:e>
                    <m:r>
                      <w:rPr>
                        <w:rFonts w:ascii="Cambria Math" w:hAnsi="Cambria Math"/>
                      </w:rPr>
                      <m:t>n</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rPr>
                  <m:t xml:space="preserve"> h</m:t>
                </m:r>
                <m:nary>
                  <m:naryPr>
                    <m:chr m:val="∑"/>
                    <m:limLoc m:val="undOvr"/>
                    <m:ctrlPr>
                      <w:rPr>
                        <w:rFonts w:ascii="Cambria Math" w:hAnsi="Cambria Math"/>
                        <w:i/>
                      </w:rPr>
                    </m:ctrlPr>
                  </m:naryPr>
                  <m:sub>
                    <m:r>
                      <w:rPr>
                        <w:rFonts w:ascii="Cambria Math" w:hAnsi="Cambria Math"/>
                      </w:rPr>
                      <m:t>k=0</m:t>
                    </m:r>
                  </m:sub>
                  <m:sup>
                    <m:r>
                      <w:rPr>
                        <w:rFonts w:ascii="Cambria Math" w:hAnsi="Cambria Math"/>
                      </w:rPr>
                      <m:t>n-1</m:t>
                    </m:r>
                  </m:sup>
                  <m:e>
                    <m:r>
                      <w:rPr>
                        <w:rFonts w:ascii="Cambria Math" w:hAnsi="Cambria Math"/>
                      </w:rPr>
                      <m:t>e</m:t>
                    </m:r>
                    <m:d>
                      <m:dPr>
                        <m:begChr m:val="["/>
                        <m:endChr m:val="]"/>
                        <m:ctrlPr>
                          <w:rPr>
                            <w:rFonts w:ascii="Cambria Math" w:hAnsi="Cambria Math"/>
                            <w:i/>
                          </w:rPr>
                        </m:ctrlPr>
                      </m:dPr>
                      <m:e>
                        <m:r>
                          <w:rPr>
                            <w:rFonts w:ascii="Cambria Math" w:hAnsi="Cambria Math"/>
                          </w:rPr>
                          <m:t>k</m:t>
                        </m:r>
                      </m:e>
                    </m:d>
                    <m:r>
                      <w:rPr>
                        <w:rFonts w:ascii="Cambria Math" w:hAnsi="Cambria Math"/>
                      </w:rPr>
                      <m:t xml:space="preserve"> </m:t>
                    </m:r>
                  </m:e>
                </m:nary>
              </m:oMath>
            </m:oMathPara>
          </w:p>
        </w:tc>
        <w:tc>
          <w:tcPr>
            <w:tcW w:w="850" w:type="dxa"/>
          </w:tcPr>
          <w:p w14:paraId="4DE3FF95" w14:textId="0F076946" w:rsidR="001A3209" w:rsidRPr="00B66544" w:rsidRDefault="001A3209" w:rsidP="00CD2B0F">
            <w:pPr>
              <w:pStyle w:val="EquaoPHD"/>
              <w:jc w:val="both"/>
              <w:rPr>
                <w:rFonts w:ascii="NewsGotT" w:hAnsi="NewsGotT"/>
              </w:rPr>
            </w:pPr>
            <w:bookmarkStart w:id="158" w:name="_Ref74953923"/>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D649F9">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D649F9">
              <w:rPr>
                <w:rFonts w:ascii="NewsGotT" w:hAnsi="NewsGotT"/>
                <w:noProof/>
              </w:rPr>
              <w:t>5</w:t>
            </w:r>
            <w:r w:rsidRPr="00B66544">
              <w:rPr>
                <w:rFonts w:ascii="NewsGotT" w:hAnsi="NewsGotT"/>
                <w:noProof/>
              </w:rPr>
              <w:fldChar w:fldCharType="end"/>
            </w:r>
            <w:r w:rsidRPr="00B66544">
              <w:rPr>
                <w:rFonts w:ascii="NewsGotT" w:hAnsi="NewsGotT"/>
              </w:rPr>
              <w:t>)</w:t>
            </w:r>
            <w:bookmarkEnd w:id="158"/>
          </w:p>
        </w:tc>
      </w:tr>
      <w:tr w:rsidR="001A3209" w:rsidRPr="00B66544" w14:paraId="0A9EC622" w14:textId="77777777" w:rsidTr="00CD2B0F">
        <w:trPr>
          <w:jc w:val="center"/>
        </w:trPr>
        <w:tc>
          <w:tcPr>
            <w:tcW w:w="850" w:type="dxa"/>
          </w:tcPr>
          <w:p w14:paraId="6CB102F8" w14:textId="77777777" w:rsidR="001A3209" w:rsidRPr="00B66544" w:rsidRDefault="001A3209" w:rsidP="00CD2B0F">
            <w:pPr>
              <w:pStyle w:val="EquaoPHD"/>
              <w:jc w:val="both"/>
              <w:rPr>
                <w:rFonts w:ascii="NewsGotT" w:hAnsi="NewsGotT"/>
              </w:rPr>
            </w:pPr>
          </w:p>
        </w:tc>
        <w:tc>
          <w:tcPr>
            <w:tcW w:w="7370" w:type="dxa"/>
          </w:tcPr>
          <w:p w14:paraId="5DCBD828" w14:textId="77777777" w:rsidR="001A3209" w:rsidRPr="00B66544" w:rsidRDefault="003D34D0" w:rsidP="00CD2B0F">
            <w:pPr>
              <w:pStyle w:val="EquaoPHD"/>
              <w:jc w:val="both"/>
              <w:rPr>
                <w:rFonts w:ascii="NewsGotT" w:hAnsi="NewsGotT"/>
              </w:rPr>
            </w:pPr>
            <m:oMathPara>
              <m:oMath>
                <m:sSub>
                  <m:sSubPr>
                    <m:ctrlPr>
                      <w:rPr>
                        <w:rFonts w:ascii="Cambria Math" w:hAnsi="Cambria Math"/>
                        <w:i/>
                      </w:rPr>
                    </m:ctrlPr>
                  </m:sSubPr>
                  <m:e>
                    <m:r>
                      <w:rPr>
                        <w:rFonts w:ascii="Cambria Math" w:hAnsi="Cambria Math"/>
                      </w:rPr>
                      <m:t>k</m:t>
                    </m:r>
                  </m:e>
                  <m:sub>
                    <m:r>
                      <w:rPr>
                        <w:rFonts w:ascii="Cambria Math" w:hAnsi="Cambria Math"/>
                      </w:rPr>
                      <m:t>ph</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 xml:space="preserve"> </m:t>
                </m:r>
              </m:oMath>
            </m:oMathPara>
          </w:p>
        </w:tc>
        <w:tc>
          <w:tcPr>
            <w:tcW w:w="850" w:type="dxa"/>
          </w:tcPr>
          <w:p w14:paraId="70305E4E" w14:textId="607BD0A6" w:rsidR="001A3209" w:rsidRPr="00B66544" w:rsidRDefault="001A3209" w:rsidP="00CD2B0F">
            <w:pPr>
              <w:pStyle w:val="EquaoPHD"/>
              <w:jc w:val="both"/>
              <w:rPr>
                <w:rFonts w:ascii="NewsGotT" w:hAnsi="NewsGotT"/>
              </w:rPr>
            </w:pPr>
            <w:bookmarkStart w:id="159" w:name="_Ref74953963"/>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D649F9">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D649F9">
              <w:rPr>
                <w:rFonts w:ascii="NewsGotT" w:hAnsi="NewsGotT"/>
                <w:noProof/>
              </w:rPr>
              <w:t>6</w:t>
            </w:r>
            <w:r w:rsidRPr="00B66544">
              <w:rPr>
                <w:rFonts w:ascii="NewsGotT" w:hAnsi="NewsGotT"/>
                <w:noProof/>
              </w:rPr>
              <w:fldChar w:fldCharType="end"/>
            </w:r>
            <w:r w:rsidRPr="00B66544">
              <w:rPr>
                <w:rFonts w:ascii="NewsGotT" w:hAnsi="NewsGotT"/>
              </w:rPr>
              <w:t>)</w:t>
            </w:r>
            <w:bookmarkEnd w:id="159"/>
          </w:p>
        </w:tc>
      </w:tr>
      <w:tr w:rsidR="001A3209" w:rsidRPr="00B66544" w14:paraId="0EFABD8E" w14:textId="77777777" w:rsidTr="00CD2B0F">
        <w:trPr>
          <w:jc w:val="center"/>
        </w:trPr>
        <w:tc>
          <w:tcPr>
            <w:tcW w:w="850" w:type="dxa"/>
          </w:tcPr>
          <w:p w14:paraId="0823BA21" w14:textId="77777777" w:rsidR="001A3209" w:rsidRPr="00B66544" w:rsidRDefault="001A3209" w:rsidP="00CD2B0F">
            <w:pPr>
              <w:pStyle w:val="EquaoPHD"/>
              <w:jc w:val="both"/>
              <w:rPr>
                <w:rFonts w:ascii="NewsGotT" w:hAnsi="NewsGotT"/>
              </w:rPr>
            </w:pPr>
          </w:p>
        </w:tc>
        <w:tc>
          <w:tcPr>
            <w:tcW w:w="7370" w:type="dxa"/>
          </w:tcPr>
          <w:p w14:paraId="5DA84B2B" w14:textId="77777777" w:rsidR="001A3209" w:rsidRDefault="003D34D0" w:rsidP="00CD2B0F">
            <w:pPr>
              <w:pStyle w:val="EquaoPHD"/>
              <w:jc w:val="both"/>
              <w:rPr>
                <w:rFonts w:ascii="NewsGotT" w:hAnsi="NewsGotT"/>
              </w:rPr>
            </w:pPr>
            <m:oMathPara>
              <m:oMath>
                <m:sSub>
                  <m:sSubPr>
                    <m:ctrlPr>
                      <w:rPr>
                        <w:rFonts w:ascii="Cambria Math" w:hAnsi="Cambria Math"/>
                        <w:i/>
                      </w:rPr>
                    </m:ctrlPr>
                  </m:sSubPr>
                  <m:e>
                    <m:r>
                      <w:rPr>
                        <w:rFonts w:ascii="Cambria Math" w:hAnsi="Cambria Math"/>
                      </w:rPr>
                      <m:t>k</m:t>
                    </m:r>
                  </m:e>
                  <m:sub>
                    <m:r>
                      <w:rPr>
                        <w:rFonts w:ascii="Cambria Math" w:hAnsi="Cambria Math"/>
                      </w:rPr>
                      <m:t>ih</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rPr>
                  <m:t xml:space="preserve"> h</m:t>
                </m:r>
              </m:oMath>
            </m:oMathPara>
          </w:p>
        </w:tc>
        <w:tc>
          <w:tcPr>
            <w:tcW w:w="850" w:type="dxa"/>
          </w:tcPr>
          <w:p w14:paraId="1C589FE4" w14:textId="01071AD0" w:rsidR="001A3209" w:rsidRPr="00B66544" w:rsidRDefault="001A3209" w:rsidP="00CD2B0F">
            <w:pPr>
              <w:pStyle w:val="EquaoPHD"/>
              <w:jc w:val="both"/>
              <w:rPr>
                <w:rFonts w:ascii="NewsGotT" w:hAnsi="NewsGotT"/>
              </w:rPr>
            </w:pPr>
            <w:bookmarkStart w:id="160" w:name="_Ref74953969"/>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D649F9">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D649F9">
              <w:rPr>
                <w:rFonts w:ascii="NewsGotT" w:hAnsi="NewsGotT"/>
                <w:noProof/>
              </w:rPr>
              <w:t>7</w:t>
            </w:r>
            <w:r w:rsidRPr="00B66544">
              <w:rPr>
                <w:rFonts w:ascii="NewsGotT" w:hAnsi="NewsGotT"/>
                <w:noProof/>
              </w:rPr>
              <w:fldChar w:fldCharType="end"/>
            </w:r>
            <w:r w:rsidRPr="00B66544">
              <w:rPr>
                <w:rFonts w:ascii="NewsGotT" w:hAnsi="NewsGotT"/>
              </w:rPr>
              <w:t>)</w:t>
            </w:r>
            <w:bookmarkEnd w:id="160"/>
          </w:p>
        </w:tc>
      </w:tr>
      <w:tr w:rsidR="001A3209" w:rsidRPr="00B66544" w14:paraId="15758B7E" w14:textId="77777777" w:rsidTr="00CD2B0F">
        <w:trPr>
          <w:jc w:val="center"/>
        </w:trPr>
        <w:tc>
          <w:tcPr>
            <w:tcW w:w="850" w:type="dxa"/>
          </w:tcPr>
          <w:p w14:paraId="4446AE41" w14:textId="77777777" w:rsidR="001A3209" w:rsidRPr="00B66544" w:rsidRDefault="001A3209" w:rsidP="00CD2B0F">
            <w:pPr>
              <w:pStyle w:val="EquaoPHD"/>
              <w:jc w:val="both"/>
              <w:rPr>
                <w:rFonts w:ascii="NewsGotT" w:hAnsi="NewsGotT"/>
              </w:rPr>
            </w:pPr>
          </w:p>
        </w:tc>
        <w:tc>
          <w:tcPr>
            <w:tcW w:w="7370" w:type="dxa"/>
          </w:tcPr>
          <w:p w14:paraId="6697B9E5" w14:textId="77777777" w:rsidR="001A3209" w:rsidRDefault="003D34D0" w:rsidP="00CD2B0F">
            <w:pPr>
              <w:pStyle w:val="EquaoPHD"/>
              <w:jc w:val="both"/>
              <w:rPr>
                <w:rFonts w:ascii="NewsGotT" w:hAnsi="NewsGotT"/>
              </w:rPr>
            </w:pPr>
            <m:oMathPara>
              <m:oMath>
                <m:sSub>
                  <m:sSubPr>
                    <m:ctrlPr>
                      <w:rPr>
                        <w:rFonts w:ascii="Cambria Math" w:hAnsi="Cambria Math"/>
                        <w:i/>
                      </w:rPr>
                    </m:ctrlPr>
                  </m:sSubPr>
                  <m:e>
                    <m:r>
                      <w:rPr>
                        <w:rFonts w:ascii="Cambria Math" w:hAnsi="Cambria Math"/>
                      </w:rPr>
                      <m:t>k</m:t>
                    </m:r>
                  </m:e>
                  <m:sub>
                    <m:r>
                      <w:rPr>
                        <w:rFonts w:ascii="Cambria Math" w:hAnsi="Cambria Math"/>
                      </w:rPr>
                      <m:t>dh</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d</m:t>
                        </m:r>
                      </m:sub>
                    </m:sSub>
                  </m:num>
                  <m:den>
                    <m:r>
                      <w:rPr>
                        <w:rFonts w:ascii="Cambria Math" w:hAnsi="Cambria Math"/>
                      </w:rPr>
                      <m:t>h</m:t>
                    </m:r>
                  </m:den>
                </m:f>
              </m:oMath>
            </m:oMathPara>
          </w:p>
        </w:tc>
        <w:tc>
          <w:tcPr>
            <w:tcW w:w="850" w:type="dxa"/>
          </w:tcPr>
          <w:p w14:paraId="65C36E91" w14:textId="0C0359A4" w:rsidR="001A3209" w:rsidRPr="00B66544" w:rsidRDefault="001A3209" w:rsidP="00CD2B0F">
            <w:pPr>
              <w:pStyle w:val="EquaoPHD"/>
              <w:jc w:val="both"/>
              <w:rPr>
                <w:rFonts w:ascii="NewsGotT" w:hAnsi="NewsGotT"/>
              </w:rPr>
            </w:pPr>
            <w:bookmarkStart w:id="161" w:name="_Ref74953971"/>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D649F9">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D649F9">
              <w:rPr>
                <w:rFonts w:ascii="NewsGotT" w:hAnsi="NewsGotT"/>
                <w:noProof/>
              </w:rPr>
              <w:t>8</w:t>
            </w:r>
            <w:r w:rsidRPr="00B66544">
              <w:rPr>
                <w:rFonts w:ascii="NewsGotT" w:hAnsi="NewsGotT"/>
                <w:noProof/>
              </w:rPr>
              <w:fldChar w:fldCharType="end"/>
            </w:r>
            <w:r w:rsidRPr="00B66544">
              <w:rPr>
                <w:rFonts w:ascii="NewsGotT" w:hAnsi="NewsGotT"/>
              </w:rPr>
              <w:t>)</w:t>
            </w:r>
            <w:bookmarkEnd w:id="161"/>
          </w:p>
        </w:tc>
      </w:tr>
      <w:tr w:rsidR="001A3209" w:rsidRPr="00B66544" w14:paraId="38B07056" w14:textId="77777777" w:rsidTr="00CD2B0F">
        <w:trPr>
          <w:jc w:val="center"/>
        </w:trPr>
        <w:tc>
          <w:tcPr>
            <w:tcW w:w="850" w:type="dxa"/>
          </w:tcPr>
          <w:p w14:paraId="597519F1" w14:textId="77777777" w:rsidR="001A3209" w:rsidRPr="00B66544" w:rsidRDefault="001A3209" w:rsidP="00CD2B0F">
            <w:pPr>
              <w:pStyle w:val="EquaoPHD"/>
              <w:jc w:val="both"/>
              <w:rPr>
                <w:rFonts w:ascii="NewsGotT" w:hAnsi="NewsGotT"/>
              </w:rPr>
            </w:pPr>
          </w:p>
        </w:tc>
        <w:tc>
          <w:tcPr>
            <w:tcW w:w="7370" w:type="dxa"/>
          </w:tcPr>
          <w:p w14:paraId="7C712317" w14:textId="77777777" w:rsidR="001A3209" w:rsidRDefault="001A3209" w:rsidP="00CD2B0F">
            <w:pPr>
              <w:pStyle w:val="EquaoPHD"/>
              <w:jc w:val="both"/>
              <w:rPr>
                <w:rFonts w:ascii="NewsGotT" w:hAnsi="NewsGotT"/>
              </w:rPr>
            </w:pPr>
            <m:oMathPara>
              <m:oMath>
                <m:r>
                  <w:rPr>
                    <w:rFonts w:ascii="Cambria Math" w:hAnsi="Cambria Math"/>
                  </w:rPr>
                  <m:t>u</m:t>
                </m:r>
                <m:d>
                  <m:dPr>
                    <m:begChr m:val="["/>
                    <m:endChr m:val="]"/>
                    <m:ctrlPr>
                      <w:rPr>
                        <w:rFonts w:ascii="Cambria Math" w:hAnsi="Cambria Math"/>
                        <w:i/>
                      </w:rPr>
                    </m:ctrlPr>
                  </m:dPr>
                  <m:e>
                    <m:r>
                      <w:rPr>
                        <w:rFonts w:ascii="Cambria Math" w:hAnsi="Cambria Math"/>
                      </w:rPr>
                      <m:t>n</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dh</m:t>
                    </m:r>
                  </m:sub>
                </m:sSub>
                <m:r>
                  <w:rPr>
                    <w:rFonts w:ascii="Cambria Math" w:hAnsi="Cambria Math"/>
                  </w:rPr>
                  <m:t xml:space="preserve"> </m:t>
                </m:r>
                <m:d>
                  <m:dPr>
                    <m:ctrlPr>
                      <w:rPr>
                        <w:rFonts w:ascii="Cambria Math" w:hAnsi="Cambria Math"/>
                        <w:i/>
                      </w:rPr>
                    </m:ctrlPr>
                  </m:dPr>
                  <m:e>
                    <m:r>
                      <w:rPr>
                        <w:rFonts w:ascii="Cambria Math" w:hAnsi="Cambria Math"/>
                      </w:rPr>
                      <m:t>e</m:t>
                    </m:r>
                    <m:d>
                      <m:dPr>
                        <m:begChr m:val="["/>
                        <m:endChr m:val="]"/>
                        <m:ctrlPr>
                          <w:rPr>
                            <w:rFonts w:ascii="Cambria Math" w:hAnsi="Cambria Math"/>
                            <w:i/>
                          </w:rPr>
                        </m:ctrlPr>
                      </m:dPr>
                      <m:e>
                        <m:r>
                          <w:rPr>
                            <w:rFonts w:ascii="Cambria Math" w:hAnsi="Cambria Math"/>
                          </w:rPr>
                          <m:t>n</m:t>
                        </m:r>
                      </m:e>
                    </m:d>
                    <m:r>
                      <w:rPr>
                        <w:rFonts w:ascii="Cambria Math" w:hAnsi="Cambria Math"/>
                      </w:rPr>
                      <m:t>-e[n-1]</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ph</m:t>
                    </m:r>
                  </m:sub>
                </m:sSub>
                <m:r>
                  <w:rPr>
                    <w:rFonts w:ascii="Cambria Math" w:hAnsi="Cambria Math"/>
                  </w:rPr>
                  <m:t xml:space="preserve"> e</m:t>
                </m:r>
                <m:d>
                  <m:dPr>
                    <m:begChr m:val="["/>
                    <m:endChr m:val="]"/>
                    <m:ctrlPr>
                      <w:rPr>
                        <w:rFonts w:ascii="Cambria Math" w:hAnsi="Cambria Math"/>
                        <w:i/>
                      </w:rPr>
                    </m:ctrlPr>
                  </m:dPr>
                  <m:e>
                    <m:r>
                      <w:rPr>
                        <w:rFonts w:ascii="Cambria Math" w:hAnsi="Cambria Math"/>
                      </w:rPr>
                      <m:t>n</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ih</m:t>
                    </m:r>
                  </m:sub>
                </m:sSub>
                <m:nary>
                  <m:naryPr>
                    <m:chr m:val="∑"/>
                    <m:limLoc m:val="undOvr"/>
                    <m:ctrlPr>
                      <w:rPr>
                        <w:rFonts w:ascii="Cambria Math" w:hAnsi="Cambria Math"/>
                        <w:i/>
                      </w:rPr>
                    </m:ctrlPr>
                  </m:naryPr>
                  <m:sub>
                    <m:r>
                      <w:rPr>
                        <w:rFonts w:ascii="Cambria Math" w:hAnsi="Cambria Math"/>
                      </w:rPr>
                      <m:t>k=0</m:t>
                    </m:r>
                  </m:sub>
                  <m:sup>
                    <m:r>
                      <w:rPr>
                        <w:rFonts w:ascii="Cambria Math" w:hAnsi="Cambria Math"/>
                      </w:rPr>
                      <m:t>n-1</m:t>
                    </m:r>
                  </m:sup>
                  <m:e>
                    <m:r>
                      <w:rPr>
                        <w:rFonts w:ascii="Cambria Math" w:hAnsi="Cambria Math"/>
                      </w:rPr>
                      <m:t>e</m:t>
                    </m:r>
                    <m:d>
                      <m:dPr>
                        <m:begChr m:val="["/>
                        <m:endChr m:val="]"/>
                        <m:ctrlPr>
                          <w:rPr>
                            <w:rFonts w:ascii="Cambria Math" w:hAnsi="Cambria Math"/>
                            <w:i/>
                          </w:rPr>
                        </m:ctrlPr>
                      </m:dPr>
                      <m:e>
                        <m:r>
                          <w:rPr>
                            <w:rFonts w:ascii="Cambria Math" w:hAnsi="Cambria Math"/>
                          </w:rPr>
                          <m:t>k</m:t>
                        </m:r>
                      </m:e>
                    </m:d>
                    <m:r>
                      <w:rPr>
                        <w:rFonts w:ascii="Cambria Math" w:hAnsi="Cambria Math"/>
                      </w:rPr>
                      <m:t xml:space="preserve"> </m:t>
                    </m:r>
                  </m:e>
                </m:nary>
              </m:oMath>
            </m:oMathPara>
          </w:p>
        </w:tc>
        <w:tc>
          <w:tcPr>
            <w:tcW w:w="850" w:type="dxa"/>
          </w:tcPr>
          <w:p w14:paraId="1B5C22D1" w14:textId="23147ACA" w:rsidR="001A3209" w:rsidRPr="00B66544" w:rsidRDefault="001A3209" w:rsidP="00CD2B0F">
            <w:pPr>
              <w:pStyle w:val="EquaoPHD"/>
              <w:jc w:val="both"/>
              <w:rPr>
                <w:rFonts w:ascii="NewsGotT" w:hAnsi="NewsGotT"/>
              </w:rPr>
            </w:pPr>
            <w:bookmarkStart w:id="162" w:name="_Ref74954001"/>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D649F9">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D649F9">
              <w:rPr>
                <w:rFonts w:ascii="NewsGotT" w:hAnsi="NewsGotT"/>
                <w:noProof/>
              </w:rPr>
              <w:t>9</w:t>
            </w:r>
            <w:r w:rsidRPr="00B66544">
              <w:rPr>
                <w:rFonts w:ascii="NewsGotT" w:hAnsi="NewsGotT"/>
                <w:noProof/>
              </w:rPr>
              <w:fldChar w:fldCharType="end"/>
            </w:r>
            <w:r w:rsidRPr="00B66544">
              <w:rPr>
                <w:rFonts w:ascii="NewsGotT" w:hAnsi="NewsGotT"/>
              </w:rPr>
              <w:t>)</w:t>
            </w:r>
            <w:bookmarkEnd w:id="162"/>
          </w:p>
        </w:tc>
      </w:tr>
    </w:tbl>
    <w:p w14:paraId="63D266DC" w14:textId="6F436F03" w:rsidR="001A3209" w:rsidRDefault="001A3209" w:rsidP="00DB5A67">
      <w:pPr>
        <w:pStyle w:val="PhDCorpo"/>
      </w:pPr>
      <w:r>
        <w:tab/>
        <w:t xml:space="preserve">Para calcular o somatório dos erros, presente na </w:t>
      </w:r>
      <w:r w:rsidR="00DB5A67" w:rsidRPr="00DB5A67">
        <w:t>equação</w:t>
      </w:r>
      <w:r w:rsidR="00DB5A67">
        <w:t xml:space="preserve"> </w:t>
      </w:r>
      <w:r w:rsidR="00DB5A67">
        <w:fldChar w:fldCharType="begin"/>
      </w:r>
      <w:r w:rsidR="00DB5A67">
        <w:instrText xml:space="preserve"> REF _Ref74954001 \h </w:instrText>
      </w:r>
      <w:r w:rsidR="00DB5A67">
        <w:fldChar w:fldCharType="separate"/>
      </w:r>
      <w:r w:rsidR="00D649F9" w:rsidRPr="00B66544">
        <w:t>(</w:t>
      </w:r>
      <w:r w:rsidR="00D649F9">
        <w:rPr>
          <w:noProof/>
        </w:rPr>
        <w:t>3</w:t>
      </w:r>
      <w:r w:rsidR="00D649F9" w:rsidRPr="00B66544">
        <w:t>.</w:t>
      </w:r>
      <w:r w:rsidR="00D649F9">
        <w:rPr>
          <w:noProof/>
        </w:rPr>
        <w:t>9</w:t>
      </w:r>
      <w:r w:rsidR="00D649F9" w:rsidRPr="00B66544">
        <w:t>)</w:t>
      </w:r>
      <w:r w:rsidR="00DB5A67">
        <w:fldChar w:fldCharType="end"/>
      </w:r>
      <w:r>
        <w:t xml:space="preserve">, define-se a variável </w:t>
      </w:r>
      <m:oMath>
        <m:r>
          <w:rPr>
            <w:rFonts w:ascii="Cambria Math" w:hAnsi="Cambria Math"/>
          </w:rPr>
          <m:t>su</m:t>
        </m:r>
        <m:sSub>
          <m:sSubPr>
            <m:ctrlPr>
              <w:rPr>
                <w:rFonts w:ascii="Cambria Math" w:hAnsi="Cambria Math"/>
                <w:i/>
              </w:rPr>
            </m:ctrlPr>
          </m:sSubPr>
          <m:e>
            <m:r>
              <w:rPr>
                <w:rFonts w:ascii="Cambria Math" w:hAnsi="Cambria Math"/>
              </w:rPr>
              <m:t>m</m:t>
            </m:r>
          </m:e>
          <m:sub>
            <m:r>
              <w:rPr>
                <w:rFonts w:ascii="Cambria Math" w:hAnsi="Cambria Math"/>
              </w:rPr>
              <m:t>e</m:t>
            </m:r>
          </m:sub>
        </m:sSub>
        <m:r>
          <w:rPr>
            <w:rFonts w:ascii="Cambria Math" w:eastAsiaTheme="minorEastAsia" w:hAnsi="Cambria Math"/>
          </w:rPr>
          <m:t>[n]</m:t>
        </m:r>
      </m:oMath>
      <w:r w:rsidR="00DB5A67">
        <w:rPr>
          <w:rFonts w:eastAsiaTheme="minorEastAsia"/>
        </w:rPr>
        <w:t xml:space="preserve">, </w:t>
      </w:r>
      <w:r w:rsidR="00DB5A67" w:rsidRPr="00DB5A67">
        <w:t>equação</w:t>
      </w:r>
      <w:r w:rsidR="00DB5A67">
        <w:t xml:space="preserve"> </w:t>
      </w:r>
      <w:r w:rsidR="00DB5A67">
        <w:fldChar w:fldCharType="begin"/>
      </w:r>
      <w:r w:rsidR="00DB5A67">
        <w:instrText xml:space="preserve"> REF _Ref74954055 \h </w:instrText>
      </w:r>
      <w:r w:rsidR="00DB5A67">
        <w:fldChar w:fldCharType="separate"/>
      </w:r>
      <w:r w:rsidR="00D649F9" w:rsidRPr="00B66544">
        <w:t>(</w:t>
      </w:r>
      <w:r w:rsidR="00D649F9">
        <w:rPr>
          <w:noProof/>
        </w:rPr>
        <w:t>3</w:t>
      </w:r>
      <w:r w:rsidR="00D649F9" w:rsidRPr="00B66544">
        <w:t>.</w:t>
      </w:r>
      <w:r w:rsidR="00D649F9">
        <w:rPr>
          <w:noProof/>
        </w:rPr>
        <w:t>10</w:t>
      </w:r>
      <w:r w:rsidR="00D649F9" w:rsidRPr="00B66544">
        <w:t>)</w:t>
      </w:r>
      <w:r w:rsidR="00DB5A67">
        <w:fldChar w:fldCharType="end"/>
      </w:r>
      <w:r w:rsidR="00DB5A67">
        <w:t>,</w:t>
      </w:r>
      <w:r>
        <w:t xml:space="preserve"> que pode ser escrita de forma recursiva</w:t>
      </w:r>
      <w:r w:rsidR="00DB5A67">
        <w:t xml:space="preserve">, </w:t>
      </w:r>
      <w:r w:rsidR="00DB5A67" w:rsidRPr="00DB5A67">
        <w:t>equação</w:t>
      </w:r>
      <w:r w:rsidR="00DB5A67">
        <w:fldChar w:fldCharType="begin"/>
      </w:r>
      <w:r w:rsidR="00DB5A67">
        <w:instrText xml:space="preserve"> REF _Ref74954093 \h </w:instrText>
      </w:r>
      <w:r w:rsidR="00DB5A67">
        <w:fldChar w:fldCharType="separate"/>
      </w:r>
      <w:r w:rsidR="00D649F9" w:rsidRPr="00B66544">
        <w:t>(</w:t>
      </w:r>
      <w:r w:rsidR="00D649F9">
        <w:rPr>
          <w:noProof/>
        </w:rPr>
        <w:t>3</w:t>
      </w:r>
      <w:r w:rsidR="00D649F9" w:rsidRPr="00B66544">
        <w:t>.</w:t>
      </w:r>
      <w:r w:rsidR="00D649F9">
        <w:rPr>
          <w:noProof/>
        </w:rPr>
        <w:t>11</w:t>
      </w:r>
      <w:r w:rsidR="00D649F9" w:rsidRPr="00B66544">
        <w:t>)</w:t>
      </w:r>
      <w:r w:rsidR="00DB5A67">
        <w:fldChar w:fldCharType="end"/>
      </w:r>
      <w:r>
        <w:t xml:space="preserve">. Juntando todas as transformações efetuadas, obtém-se, a </w:t>
      </w:r>
      <w:r w:rsidR="00DB5A67" w:rsidRPr="00DB5A67">
        <w:t>equação</w:t>
      </w:r>
      <w:r w:rsidR="00DB5A67">
        <w:t xml:space="preserve"> </w:t>
      </w:r>
      <w:r w:rsidR="00DB5A67">
        <w:fldChar w:fldCharType="begin"/>
      </w:r>
      <w:r w:rsidR="00DB5A67">
        <w:instrText xml:space="preserve"> REF _Ref74954122 \h </w:instrText>
      </w:r>
      <w:r w:rsidR="00DB5A67">
        <w:fldChar w:fldCharType="separate"/>
      </w:r>
      <w:r w:rsidR="00D649F9" w:rsidRPr="00B66544">
        <w:t>(</w:t>
      </w:r>
      <w:r w:rsidR="00D649F9">
        <w:rPr>
          <w:noProof/>
        </w:rPr>
        <w:t>3</w:t>
      </w:r>
      <w:r w:rsidR="00D649F9" w:rsidRPr="00B66544">
        <w:t>.</w:t>
      </w:r>
      <w:r w:rsidR="00D649F9">
        <w:rPr>
          <w:noProof/>
        </w:rPr>
        <w:t>12</w:t>
      </w:r>
      <w:r w:rsidR="00D649F9" w:rsidRPr="00B66544">
        <w:t>)</w:t>
      </w:r>
      <w:r w:rsidR="00DB5A67">
        <w:fldChar w:fldCharType="end"/>
      </w:r>
      <w:r>
        <w:t>, uma nova versão da expressão inicial</w:t>
      </w:r>
      <w:r w:rsidR="00DB5A67">
        <w:t xml:space="preserve">, </w:t>
      </w:r>
      <w:r w:rsidR="00DB5A67" w:rsidRPr="00DB5A67">
        <w:t>equação</w:t>
      </w:r>
      <w:r w:rsidR="00DB5A67">
        <w:t xml:space="preserve"> </w:t>
      </w:r>
      <w:r w:rsidR="00DB5A67">
        <w:fldChar w:fldCharType="begin"/>
      </w:r>
      <w:r w:rsidR="00DB5A67">
        <w:instrText xml:space="preserve"> REF _Ref74953818 \h </w:instrText>
      </w:r>
      <w:r w:rsidR="00DB5A67">
        <w:fldChar w:fldCharType="separate"/>
      </w:r>
      <w:r w:rsidR="00D649F9" w:rsidRPr="00B66544">
        <w:t>(</w:t>
      </w:r>
      <w:r w:rsidR="00D649F9">
        <w:rPr>
          <w:noProof/>
        </w:rPr>
        <w:t>3</w:t>
      </w:r>
      <w:r w:rsidR="00D649F9" w:rsidRPr="00B66544">
        <w:t>.</w:t>
      </w:r>
      <w:r w:rsidR="00D649F9">
        <w:rPr>
          <w:noProof/>
        </w:rPr>
        <w:t>3</w:t>
      </w:r>
      <w:r w:rsidR="00D649F9" w:rsidRPr="00B66544">
        <w:t>)</w:t>
      </w:r>
      <w:r w:rsidR="00DB5A67">
        <w:fldChar w:fldCharType="end"/>
      </w:r>
      <w:r>
        <w:t>.</w:t>
      </w:r>
    </w:p>
    <w:tbl>
      <w:tblPr>
        <w:tblStyle w:val="TabelacomGrelhaClara"/>
        <w:tblW w:w="90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
        <w:gridCol w:w="7370"/>
        <w:gridCol w:w="850"/>
      </w:tblGrid>
      <w:tr w:rsidR="001A3209" w:rsidRPr="00B66544" w14:paraId="47FCFC37" w14:textId="77777777" w:rsidTr="00CD2B0F">
        <w:tc>
          <w:tcPr>
            <w:tcW w:w="850" w:type="dxa"/>
          </w:tcPr>
          <w:p w14:paraId="19C0FB0A" w14:textId="77777777" w:rsidR="001A3209" w:rsidRPr="00B66544" w:rsidRDefault="001A3209" w:rsidP="00CD2B0F">
            <w:pPr>
              <w:pStyle w:val="EquaoPHD"/>
              <w:jc w:val="both"/>
              <w:rPr>
                <w:rFonts w:ascii="NewsGotT" w:hAnsi="NewsGotT"/>
              </w:rPr>
            </w:pPr>
          </w:p>
        </w:tc>
        <w:tc>
          <w:tcPr>
            <w:tcW w:w="7370" w:type="dxa"/>
          </w:tcPr>
          <w:p w14:paraId="1B6B5E71" w14:textId="77777777" w:rsidR="001A3209" w:rsidRDefault="001A3209" w:rsidP="00CD2B0F">
            <w:pPr>
              <w:pStyle w:val="EquaoPHD"/>
              <w:jc w:val="both"/>
              <w:rPr>
                <w:rFonts w:ascii="NewsGotT" w:hAnsi="NewsGotT"/>
              </w:rPr>
            </w:pPr>
            <m:oMathPara>
              <m:oMath>
                <m:r>
                  <w:rPr>
                    <w:rFonts w:ascii="Cambria Math" w:hAnsi="Cambria Math"/>
                  </w:rPr>
                  <m:t>su</m:t>
                </m:r>
                <m:sSub>
                  <m:sSubPr>
                    <m:ctrlPr>
                      <w:rPr>
                        <w:rFonts w:ascii="Cambria Math" w:hAnsi="Cambria Math"/>
                        <w:i/>
                      </w:rPr>
                    </m:ctrlPr>
                  </m:sSubPr>
                  <m:e>
                    <m:r>
                      <w:rPr>
                        <w:rFonts w:ascii="Cambria Math" w:hAnsi="Cambria Math"/>
                      </w:rPr>
                      <m:t>m</m:t>
                    </m:r>
                  </m:e>
                  <m:sub>
                    <m:r>
                      <w:rPr>
                        <w:rFonts w:ascii="Cambria Math" w:hAnsi="Cambria Math"/>
                      </w:rPr>
                      <m:t>e</m:t>
                    </m:r>
                  </m:sub>
                </m:sSub>
                <m:d>
                  <m:dPr>
                    <m:begChr m:val="["/>
                    <m:endChr m:val="]"/>
                    <m:ctrlPr>
                      <w:rPr>
                        <w:rFonts w:ascii="Cambria Math" w:hAnsi="Cambria Math"/>
                        <w:i/>
                      </w:rPr>
                    </m:ctrlPr>
                  </m:dPr>
                  <m:e>
                    <m:r>
                      <w:rPr>
                        <w:rFonts w:ascii="Cambria Math" w:hAnsi="Cambria Math"/>
                      </w:rPr>
                      <m:t>n</m:t>
                    </m:r>
                  </m:e>
                </m:d>
                <m:r>
                  <w:rPr>
                    <w:rFonts w:ascii="Cambria Math" w:hAnsi="Cambria Math"/>
                  </w:rPr>
                  <m:t>=</m:t>
                </m:r>
                <m:nary>
                  <m:naryPr>
                    <m:chr m:val="∑"/>
                    <m:limLoc m:val="undOvr"/>
                    <m:ctrlPr>
                      <w:rPr>
                        <w:rFonts w:ascii="Cambria Math" w:hAnsi="Cambria Math"/>
                        <w:i/>
                      </w:rPr>
                    </m:ctrlPr>
                  </m:naryPr>
                  <m:sub>
                    <m:r>
                      <w:rPr>
                        <w:rFonts w:ascii="Cambria Math" w:hAnsi="Cambria Math"/>
                      </w:rPr>
                      <m:t>k=0</m:t>
                    </m:r>
                  </m:sub>
                  <m:sup>
                    <m:r>
                      <w:rPr>
                        <w:rFonts w:ascii="Cambria Math" w:hAnsi="Cambria Math"/>
                      </w:rPr>
                      <m:t>n-1</m:t>
                    </m:r>
                  </m:sup>
                  <m:e>
                    <m:r>
                      <w:rPr>
                        <w:rFonts w:ascii="Cambria Math" w:hAnsi="Cambria Math"/>
                      </w:rPr>
                      <m:t>e</m:t>
                    </m:r>
                    <m:d>
                      <m:dPr>
                        <m:begChr m:val="["/>
                        <m:endChr m:val="]"/>
                        <m:ctrlPr>
                          <w:rPr>
                            <w:rFonts w:ascii="Cambria Math" w:hAnsi="Cambria Math"/>
                            <w:i/>
                          </w:rPr>
                        </m:ctrlPr>
                      </m:dPr>
                      <m:e>
                        <m:r>
                          <w:rPr>
                            <w:rFonts w:ascii="Cambria Math" w:hAnsi="Cambria Math"/>
                          </w:rPr>
                          <m:t>k</m:t>
                        </m:r>
                      </m:e>
                    </m:d>
                    <m:r>
                      <w:rPr>
                        <w:rFonts w:ascii="Cambria Math" w:hAnsi="Cambria Math"/>
                      </w:rPr>
                      <m:t xml:space="preserve"> </m:t>
                    </m:r>
                  </m:e>
                </m:nary>
              </m:oMath>
            </m:oMathPara>
          </w:p>
        </w:tc>
        <w:tc>
          <w:tcPr>
            <w:tcW w:w="850" w:type="dxa"/>
          </w:tcPr>
          <w:p w14:paraId="0112C42F" w14:textId="2BF42F7B" w:rsidR="001A3209" w:rsidRPr="00B66544" w:rsidRDefault="001A3209" w:rsidP="00CD2B0F">
            <w:pPr>
              <w:pStyle w:val="EquaoPHD"/>
              <w:jc w:val="both"/>
              <w:rPr>
                <w:rFonts w:ascii="NewsGotT" w:hAnsi="NewsGotT"/>
              </w:rPr>
            </w:pPr>
            <w:bookmarkStart w:id="163" w:name="_Ref74954055"/>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D649F9">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D649F9">
              <w:rPr>
                <w:rFonts w:ascii="NewsGotT" w:hAnsi="NewsGotT"/>
                <w:noProof/>
              </w:rPr>
              <w:t>10</w:t>
            </w:r>
            <w:r w:rsidRPr="00B66544">
              <w:rPr>
                <w:rFonts w:ascii="NewsGotT" w:hAnsi="NewsGotT"/>
                <w:noProof/>
              </w:rPr>
              <w:fldChar w:fldCharType="end"/>
            </w:r>
            <w:r w:rsidRPr="00B66544">
              <w:rPr>
                <w:rFonts w:ascii="NewsGotT" w:hAnsi="NewsGotT"/>
              </w:rPr>
              <w:t>)</w:t>
            </w:r>
            <w:bookmarkEnd w:id="163"/>
          </w:p>
        </w:tc>
      </w:tr>
      <w:tr w:rsidR="001A3209" w:rsidRPr="00B66544" w14:paraId="3AAEDEAF" w14:textId="77777777" w:rsidTr="00CD2B0F">
        <w:tc>
          <w:tcPr>
            <w:tcW w:w="850" w:type="dxa"/>
          </w:tcPr>
          <w:p w14:paraId="4F64AC36" w14:textId="77777777" w:rsidR="001A3209" w:rsidRPr="00B66544" w:rsidRDefault="001A3209" w:rsidP="00CD2B0F">
            <w:pPr>
              <w:pStyle w:val="EquaoPHD"/>
              <w:jc w:val="both"/>
              <w:rPr>
                <w:rFonts w:ascii="NewsGotT" w:hAnsi="NewsGotT"/>
              </w:rPr>
            </w:pPr>
          </w:p>
        </w:tc>
        <w:tc>
          <w:tcPr>
            <w:tcW w:w="7370" w:type="dxa"/>
          </w:tcPr>
          <w:p w14:paraId="642F7DF0" w14:textId="77777777" w:rsidR="001A3209" w:rsidRPr="00B66544" w:rsidRDefault="001A3209" w:rsidP="00CD2B0F">
            <w:pPr>
              <w:pStyle w:val="EquaoPHD"/>
              <w:jc w:val="both"/>
              <w:rPr>
                <w:rFonts w:ascii="NewsGotT" w:hAnsi="NewsGotT"/>
              </w:rPr>
            </w:pPr>
            <m:oMathPara>
              <m:oMath>
                <m:r>
                  <w:rPr>
                    <w:rFonts w:ascii="Cambria Math" w:hAnsi="Cambria Math"/>
                  </w:rPr>
                  <m:t>su</m:t>
                </m:r>
                <m:sSub>
                  <m:sSubPr>
                    <m:ctrlPr>
                      <w:rPr>
                        <w:rFonts w:ascii="Cambria Math" w:hAnsi="Cambria Math"/>
                        <w:i/>
                      </w:rPr>
                    </m:ctrlPr>
                  </m:sSubPr>
                  <m:e>
                    <m:r>
                      <w:rPr>
                        <w:rFonts w:ascii="Cambria Math" w:hAnsi="Cambria Math"/>
                      </w:rPr>
                      <m:t>m</m:t>
                    </m:r>
                  </m:e>
                  <m:sub>
                    <m:r>
                      <w:rPr>
                        <w:rFonts w:ascii="Cambria Math" w:hAnsi="Cambria Math"/>
                      </w:rPr>
                      <m:t>e</m:t>
                    </m:r>
                  </m:sub>
                </m:sSub>
                <m:d>
                  <m:dPr>
                    <m:begChr m:val="["/>
                    <m:endChr m:val="]"/>
                    <m:ctrlPr>
                      <w:rPr>
                        <w:rFonts w:ascii="Cambria Math" w:hAnsi="Cambria Math"/>
                        <w:i/>
                      </w:rPr>
                    </m:ctrlPr>
                  </m:dPr>
                  <m:e>
                    <m:r>
                      <w:rPr>
                        <w:rFonts w:ascii="Cambria Math" w:hAnsi="Cambria Math"/>
                      </w:rPr>
                      <m:t>n</m:t>
                    </m:r>
                  </m:e>
                </m:d>
                <m:r>
                  <w:rPr>
                    <w:rFonts w:ascii="Cambria Math" w:hAnsi="Cambria Math"/>
                  </w:rPr>
                  <m:t>=su</m:t>
                </m:r>
                <m:sSub>
                  <m:sSubPr>
                    <m:ctrlPr>
                      <w:rPr>
                        <w:rFonts w:ascii="Cambria Math" w:hAnsi="Cambria Math"/>
                        <w:i/>
                      </w:rPr>
                    </m:ctrlPr>
                  </m:sSubPr>
                  <m:e>
                    <m:r>
                      <w:rPr>
                        <w:rFonts w:ascii="Cambria Math" w:hAnsi="Cambria Math"/>
                      </w:rPr>
                      <m:t>m</m:t>
                    </m:r>
                  </m:e>
                  <m:sub>
                    <m:r>
                      <w:rPr>
                        <w:rFonts w:ascii="Cambria Math" w:hAnsi="Cambria Math"/>
                      </w:rPr>
                      <m:t>e</m:t>
                    </m:r>
                  </m:sub>
                </m:sSub>
                <m:d>
                  <m:dPr>
                    <m:begChr m:val="["/>
                    <m:endChr m:val="]"/>
                    <m:ctrlPr>
                      <w:rPr>
                        <w:rFonts w:ascii="Cambria Math" w:hAnsi="Cambria Math"/>
                        <w:i/>
                      </w:rPr>
                    </m:ctrlPr>
                  </m:dPr>
                  <m:e>
                    <m:r>
                      <w:rPr>
                        <w:rFonts w:ascii="Cambria Math" w:hAnsi="Cambria Math"/>
                      </w:rPr>
                      <m:t>n-1</m:t>
                    </m:r>
                  </m:e>
                </m:d>
                <m:r>
                  <w:rPr>
                    <w:rFonts w:ascii="Cambria Math" w:hAnsi="Cambria Math"/>
                  </w:rPr>
                  <m:t>+e[n-1]</m:t>
                </m:r>
              </m:oMath>
            </m:oMathPara>
          </w:p>
        </w:tc>
        <w:tc>
          <w:tcPr>
            <w:tcW w:w="850" w:type="dxa"/>
          </w:tcPr>
          <w:p w14:paraId="0CFF56BA" w14:textId="65262DDE" w:rsidR="001A3209" w:rsidRPr="00B66544" w:rsidRDefault="001A3209" w:rsidP="00CD2B0F">
            <w:pPr>
              <w:pStyle w:val="EquaoPHD"/>
              <w:jc w:val="both"/>
              <w:rPr>
                <w:rFonts w:ascii="NewsGotT" w:hAnsi="NewsGotT"/>
              </w:rPr>
            </w:pPr>
            <w:bookmarkStart w:id="164" w:name="_Ref74954093"/>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D649F9">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D649F9">
              <w:rPr>
                <w:rFonts w:ascii="NewsGotT" w:hAnsi="NewsGotT"/>
                <w:noProof/>
              </w:rPr>
              <w:t>11</w:t>
            </w:r>
            <w:r w:rsidRPr="00B66544">
              <w:rPr>
                <w:rFonts w:ascii="NewsGotT" w:hAnsi="NewsGotT"/>
                <w:noProof/>
              </w:rPr>
              <w:fldChar w:fldCharType="end"/>
            </w:r>
            <w:r w:rsidRPr="00B66544">
              <w:rPr>
                <w:rFonts w:ascii="NewsGotT" w:hAnsi="NewsGotT"/>
              </w:rPr>
              <w:t>)</w:t>
            </w:r>
            <w:bookmarkEnd w:id="164"/>
          </w:p>
        </w:tc>
      </w:tr>
      <w:tr w:rsidR="001A3209" w:rsidRPr="00B66544" w14:paraId="5D01EAA7" w14:textId="77777777" w:rsidTr="00CD2B0F">
        <w:tc>
          <w:tcPr>
            <w:tcW w:w="850" w:type="dxa"/>
          </w:tcPr>
          <w:p w14:paraId="61A1B37E" w14:textId="77777777" w:rsidR="001A3209" w:rsidRPr="00B66544" w:rsidRDefault="001A3209" w:rsidP="00CD2B0F">
            <w:pPr>
              <w:pStyle w:val="EquaoPHD"/>
              <w:jc w:val="both"/>
              <w:rPr>
                <w:rFonts w:ascii="NewsGotT" w:hAnsi="NewsGotT"/>
              </w:rPr>
            </w:pPr>
          </w:p>
        </w:tc>
        <w:tc>
          <w:tcPr>
            <w:tcW w:w="7370" w:type="dxa"/>
          </w:tcPr>
          <w:p w14:paraId="136FD366" w14:textId="77777777" w:rsidR="001A3209" w:rsidRDefault="001A3209" w:rsidP="00CD2B0F">
            <w:pPr>
              <w:pStyle w:val="EquaoPHD"/>
              <w:jc w:val="both"/>
              <w:rPr>
                <w:rFonts w:ascii="NewsGotT" w:hAnsi="NewsGotT"/>
              </w:rPr>
            </w:pPr>
            <m:oMathPara>
              <m:oMath>
                <m:r>
                  <w:rPr>
                    <w:rFonts w:ascii="Cambria Math" w:hAnsi="Cambria Math"/>
                  </w:rPr>
                  <m:t>u</m:t>
                </m:r>
                <m:d>
                  <m:dPr>
                    <m:begChr m:val="["/>
                    <m:endChr m:val="]"/>
                    <m:ctrlPr>
                      <w:rPr>
                        <w:rFonts w:ascii="Cambria Math" w:hAnsi="Cambria Math"/>
                        <w:i/>
                      </w:rPr>
                    </m:ctrlPr>
                  </m:dPr>
                  <m:e>
                    <m:r>
                      <w:rPr>
                        <w:rFonts w:ascii="Cambria Math" w:hAnsi="Cambria Math"/>
                      </w:rPr>
                      <m:t>n</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dh</m:t>
                    </m:r>
                  </m:sub>
                </m:sSub>
                <m:r>
                  <w:rPr>
                    <w:rFonts w:ascii="Cambria Math" w:hAnsi="Cambria Math"/>
                  </w:rPr>
                  <m:t xml:space="preserve"> </m:t>
                </m:r>
                <m:d>
                  <m:dPr>
                    <m:ctrlPr>
                      <w:rPr>
                        <w:rFonts w:ascii="Cambria Math" w:hAnsi="Cambria Math"/>
                        <w:i/>
                      </w:rPr>
                    </m:ctrlPr>
                  </m:dPr>
                  <m:e>
                    <m:r>
                      <w:rPr>
                        <w:rFonts w:ascii="Cambria Math" w:hAnsi="Cambria Math"/>
                      </w:rPr>
                      <m:t>e</m:t>
                    </m:r>
                    <m:d>
                      <m:dPr>
                        <m:begChr m:val="["/>
                        <m:endChr m:val="]"/>
                        <m:ctrlPr>
                          <w:rPr>
                            <w:rFonts w:ascii="Cambria Math" w:hAnsi="Cambria Math"/>
                            <w:i/>
                          </w:rPr>
                        </m:ctrlPr>
                      </m:dPr>
                      <m:e>
                        <m:r>
                          <w:rPr>
                            <w:rFonts w:ascii="Cambria Math" w:hAnsi="Cambria Math"/>
                          </w:rPr>
                          <m:t>n</m:t>
                        </m:r>
                      </m:e>
                    </m:d>
                    <m:r>
                      <w:rPr>
                        <w:rFonts w:ascii="Cambria Math" w:hAnsi="Cambria Math"/>
                      </w:rPr>
                      <m:t>-e[n-1]</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ph</m:t>
                    </m:r>
                  </m:sub>
                </m:sSub>
                <m:r>
                  <w:rPr>
                    <w:rFonts w:ascii="Cambria Math" w:hAnsi="Cambria Math"/>
                  </w:rPr>
                  <m:t xml:space="preserve"> e</m:t>
                </m:r>
                <m:d>
                  <m:dPr>
                    <m:begChr m:val="["/>
                    <m:endChr m:val="]"/>
                    <m:ctrlPr>
                      <w:rPr>
                        <w:rFonts w:ascii="Cambria Math" w:hAnsi="Cambria Math"/>
                        <w:i/>
                      </w:rPr>
                    </m:ctrlPr>
                  </m:dPr>
                  <m:e>
                    <m:r>
                      <w:rPr>
                        <w:rFonts w:ascii="Cambria Math" w:hAnsi="Cambria Math"/>
                      </w:rPr>
                      <m:t>n</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ih</m:t>
                    </m:r>
                  </m:sub>
                </m:sSub>
                <m:r>
                  <w:rPr>
                    <w:rFonts w:ascii="Cambria Math" w:hAnsi="Cambria Math"/>
                  </w:rPr>
                  <m:t xml:space="preserve"> su</m:t>
                </m:r>
                <m:sSub>
                  <m:sSubPr>
                    <m:ctrlPr>
                      <w:rPr>
                        <w:rFonts w:ascii="Cambria Math" w:hAnsi="Cambria Math"/>
                        <w:i/>
                      </w:rPr>
                    </m:ctrlPr>
                  </m:sSubPr>
                  <m:e>
                    <m:r>
                      <w:rPr>
                        <w:rFonts w:ascii="Cambria Math" w:hAnsi="Cambria Math"/>
                      </w:rPr>
                      <m:t>m</m:t>
                    </m:r>
                  </m:e>
                  <m:sub>
                    <m:r>
                      <w:rPr>
                        <w:rFonts w:ascii="Cambria Math" w:hAnsi="Cambria Math"/>
                      </w:rPr>
                      <m:t>e</m:t>
                    </m:r>
                  </m:sub>
                </m:sSub>
                <m:d>
                  <m:dPr>
                    <m:begChr m:val="["/>
                    <m:endChr m:val="]"/>
                    <m:ctrlPr>
                      <w:rPr>
                        <w:rFonts w:ascii="Cambria Math" w:hAnsi="Cambria Math"/>
                        <w:i/>
                      </w:rPr>
                    </m:ctrlPr>
                  </m:dPr>
                  <m:e>
                    <m:r>
                      <w:rPr>
                        <w:rFonts w:ascii="Cambria Math" w:hAnsi="Cambria Math"/>
                      </w:rPr>
                      <m:t>n</m:t>
                    </m:r>
                  </m:e>
                </m:d>
              </m:oMath>
            </m:oMathPara>
          </w:p>
        </w:tc>
        <w:tc>
          <w:tcPr>
            <w:tcW w:w="850" w:type="dxa"/>
          </w:tcPr>
          <w:p w14:paraId="440DB5BD" w14:textId="74B2A65E" w:rsidR="001A3209" w:rsidRPr="00B66544" w:rsidRDefault="001A3209" w:rsidP="00CD2B0F">
            <w:pPr>
              <w:pStyle w:val="EquaoPHD"/>
              <w:jc w:val="both"/>
              <w:rPr>
                <w:rFonts w:ascii="NewsGotT" w:hAnsi="NewsGotT"/>
              </w:rPr>
            </w:pPr>
            <w:bookmarkStart w:id="165" w:name="_Ref74954122"/>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D649F9">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D649F9">
              <w:rPr>
                <w:rFonts w:ascii="NewsGotT" w:hAnsi="NewsGotT"/>
                <w:noProof/>
              </w:rPr>
              <w:t>12</w:t>
            </w:r>
            <w:r w:rsidRPr="00B66544">
              <w:rPr>
                <w:rFonts w:ascii="NewsGotT" w:hAnsi="NewsGotT"/>
                <w:noProof/>
              </w:rPr>
              <w:fldChar w:fldCharType="end"/>
            </w:r>
            <w:r w:rsidRPr="00B66544">
              <w:rPr>
                <w:rFonts w:ascii="NewsGotT" w:hAnsi="NewsGotT"/>
              </w:rPr>
              <w:t>)</w:t>
            </w:r>
            <w:bookmarkEnd w:id="165"/>
          </w:p>
        </w:tc>
      </w:tr>
    </w:tbl>
    <w:p w14:paraId="2D93DE16" w14:textId="49D64A23" w:rsidR="001A3209" w:rsidRPr="003D19D5" w:rsidRDefault="00DB5A67" w:rsidP="00DB5A67">
      <w:pPr>
        <w:pStyle w:val="PhDCorpo"/>
        <w:rPr>
          <w:rFonts w:eastAsiaTheme="minorEastAsia"/>
          <w:szCs w:val="24"/>
          <w:lang w:eastAsia="pt-PT"/>
        </w:rPr>
      </w:pPr>
      <w:r>
        <w:tab/>
      </w:r>
      <w:r w:rsidR="001A3209">
        <w:t xml:space="preserve">Uma forma de reduzir os problemas com erros de medida prende-se com a utilização de um filtro passa-baixo na ação derivativa. Na </w:t>
      </w:r>
      <w:r w:rsidRPr="00DB5A67">
        <w:t>equação</w:t>
      </w:r>
      <w:r>
        <w:t xml:space="preserve"> </w:t>
      </w:r>
      <w:r>
        <w:fldChar w:fldCharType="begin"/>
      </w:r>
      <w:r>
        <w:instrText xml:space="preserve"> REF _Ref74954167 \h </w:instrText>
      </w:r>
      <w:r>
        <w:fldChar w:fldCharType="separate"/>
      </w:r>
      <w:r w:rsidR="00D649F9" w:rsidRPr="00B66544">
        <w:t>(</w:t>
      </w:r>
      <w:r w:rsidR="00D649F9">
        <w:rPr>
          <w:noProof/>
        </w:rPr>
        <w:t>3</w:t>
      </w:r>
      <w:r w:rsidR="00D649F9" w:rsidRPr="00B66544">
        <w:t>.</w:t>
      </w:r>
      <w:r w:rsidR="00D649F9">
        <w:rPr>
          <w:noProof/>
        </w:rPr>
        <w:t>13</w:t>
      </w:r>
      <w:r w:rsidR="00D649F9" w:rsidRPr="00B66544">
        <w:t>)</w:t>
      </w:r>
      <w:r>
        <w:fldChar w:fldCharType="end"/>
      </w:r>
      <w:r>
        <w:t xml:space="preserve">, </w:t>
      </w:r>
      <w:r w:rsidR="001A3209">
        <w:t xml:space="preserve">apresenta-se a expressão desta ação.  Calculando a sua transformada em </w:t>
      </w:r>
      <m:oMath>
        <m:r>
          <m:rPr>
            <m:scr m:val="script"/>
          </m:rPr>
          <w:rPr>
            <w:rFonts w:ascii="Cambria Math" w:hAnsi="Cambria Math"/>
          </w:rPr>
          <m:t>Z</m:t>
        </m:r>
      </m:oMath>
      <w:r w:rsidR="001A3209">
        <w:t xml:space="preserve"> obtém-se a </w:t>
      </w:r>
      <w:r w:rsidRPr="00DB5A67">
        <w:t>equação</w:t>
      </w:r>
      <w:r>
        <w:t xml:space="preserve"> </w:t>
      </w:r>
      <w:r>
        <w:fldChar w:fldCharType="begin"/>
      </w:r>
      <w:r>
        <w:instrText xml:space="preserve"> REF _Ref74954186 \h </w:instrText>
      </w:r>
      <w:r>
        <w:fldChar w:fldCharType="separate"/>
      </w:r>
      <w:r w:rsidR="00D649F9" w:rsidRPr="00B66544">
        <w:t>(</w:t>
      </w:r>
      <w:r w:rsidR="00D649F9">
        <w:rPr>
          <w:noProof/>
        </w:rPr>
        <w:t>3</w:t>
      </w:r>
      <w:r w:rsidR="00D649F9" w:rsidRPr="00B66544">
        <w:t>.</w:t>
      </w:r>
      <w:r w:rsidR="00D649F9">
        <w:rPr>
          <w:noProof/>
        </w:rPr>
        <w:t>14</w:t>
      </w:r>
      <w:r w:rsidR="00D649F9" w:rsidRPr="00B66544">
        <w:t>)</w:t>
      </w:r>
      <w:r>
        <w:fldChar w:fldCharType="end"/>
      </w:r>
      <w:r w:rsidR="001A3209">
        <w:t>. A aproximação à derivada introduz um zero em</w:t>
      </w:r>
      <w:r>
        <w:t xml:space="preserve"> </w:t>
      </w:r>
      <m:oMath>
        <m:r>
          <w:rPr>
            <w:rFonts w:ascii="Cambria Math" w:hAnsi="Cambria Math"/>
          </w:rPr>
          <m:t>z=1</m:t>
        </m:r>
      </m:oMath>
      <w:r>
        <w:rPr>
          <w:rFonts w:eastAsiaTheme="minorEastAsia"/>
        </w:rPr>
        <w:t xml:space="preserve"> </w:t>
      </w:r>
      <w:r w:rsidR="001A3209">
        <w:t xml:space="preserve">e um polo em </w:t>
      </w:r>
      <m:oMath>
        <m:r>
          <w:rPr>
            <w:rFonts w:ascii="Cambria Math" w:hAnsi="Cambria Math"/>
          </w:rPr>
          <m:t>z=0</m:t>
        </m:r>
      </m:oMath>
      <w:r w:rsidR="001A3209">
        <w:rPr>
          <w:rFonts w:eastAsiaTheme="minorEastAsia"/>
        </w:rPr>
        <w:t>,</w:t>
      </w:r>
      <w:r w:rsidR="001A3209">
        <w:t xml:space="preserve"> no plano</w:t>
      </w:r>
      <m:oMath>
        <m:r>
          <m:rPr>
            <m:scr m:val="script"/>
          </m:rPr>
          <w:rPr>
            <w:rFonts w:ascii="Cambria Math" w:hAnsi="Cambria Math"/>
          </w:rPr>
          <m:t xml:space="preserve"> Z</m:t>
        </m:r>
      </m:oMath>
      <w:r w:rsidR="001A3209">
        <w:t>. Pode-se deslocar o polo para a direita, no plano </w:t>
      </w:r>
      <m:oMath>
        <m:r>
          <m:rPr>
            <m:scr m:val="script"/>
          </m:rPr>
          <w:rPr>
            <w:rFonts w:ascii="Cambria Math" w:hAnsi="Cambria Math"/>
          </w:rPr>
          <m:t>Z</m:t>
        </m:r>
      </m:oMath>
      <w:r w:rsidR="001A3209">
        <w:rPr>
          <w:rFonts w:eastAsiaTheme="minorEastAsia"/>
        </w:rPr>
        <w:t>,</w:t>
      </w:r>
      <w:r w:rsidR="001A3209">
        <w:t xml:space="preserve"> com um filtro passa</w:t>
      </w:r>
      <w:r w:rsidR="001A3209">
        <w:noBreakHyphen/>
        <w:t xml:space="preserve">baixo resultando as </w:t>
      </w:r>
      <w:r w:rsidRPr="00DB5A67">
        <w:t>equaç</w:t>
      </w:r>
      <w:r>
        <w:t xml:space="preserve">ões </w:t>
      </w:r>
      <w:r>
        <w:fldChar w:fldCharType="begin"/>
      </w:r>
      <w:r>
        <w:instrText xml:space="preserve"> REF _Ref74954340 \h </w:instrText>
      </w:r>
      <w:r>
        <w:fldChar w:fldCharType="separate"/>
      </w:r>
      <w:r w:rsidR="00D649F9" w:rsidRPr="00B66544">
        <w:t>(</w:t>
      </w:r>
      <w:r w:rsidR="00D649F9">
        <w:rPr>
          <w:noProof/>
        </w:rPr>
        <w:t>3</w:t>
      </w:r>
      <w:r w:rsidR="00D649F9" w:rsidRPr="00B66544">
        <w:t>.</w:t>
      </w:r>
      <w:r w:rsidR="00D649F9">
        <w:rPr>
          <w:noProof/>
        </w:rPr>
        <w:t>15</w:t>
      </w:r>
      <w:r w:rsidR="00D649F9" w:rsidRPr="00B66544">
        <w:t>)</w:t>
      </w:r>
      <w:r>
        <w:fldChar w:fldCharType="end"/>
      </w:r>
      <w:r>
        <w:t xml:space="preserve"> a </w:t>
      </w:r>
      <w:r>
        <w:fldChar w:fldCharType="begin"/>
      </w:r>
      <w:r>
        <w:instrText xml:space="preserve"> REF _Ref74954384 \h </w:instrText>
      </w:r>
      <w:r>
        <w:fldChar w:fldCharType="separate"/>
      </w:r>
      <w:r w:rsidR="00D649F9" w:rsidRPr="00B66544">
        <w:t>(</w:t>
      </w:r>
      <w:r w:rsidR="00D649F9">
        <w:rPr>
          <w:noProof/>
        </w:rPr>
        <w:t>3</w:t>
      </w:r>
      <w:r w:rsidR="00D649F9" w:rsidRPr="00B66544">
        <w:t>.</w:t>
      </w:r>
      <w:r w:rsidR="00D649F9">
        <w:rPr>
          <w:noProof/>
        </w:rPr>
        <w:t>17</w:t>
      </w:r>
      <w:r w:rsidR="00D649F9" w:rsidRPr="00B66544">
        <w:t>)</w:t>
      </w:r>
      <w:r>
        <w:fldChar w:fldCharType="end"/>
      </w:r>
      <w:r w:rsidR="001A3209">
        <w:t>. A função de transferência tem um zero em</w:t>
      </w:r>
      <w:r w:rsidR="001A3209">
        <w:rPr>
          <w:rFonts w:eastAsiaTheme="minorEastAsia"/>
        </w:rPr>
        <w:t xml:space="preserve"> </w:t>
      </w:r>
      <m:oMath>
        <m:r>
          <w:rPr>
            <w:rFonts w:ascii="Cambria Math" w:hAnsi="Cambria Math"/>
          </w:rPr>
          <m:t>z=1</m:t>
        </m:r>
      </m:oMath>
      <w:r w:rsidR="001A3209">
        <w:t xml:space="preserve">, como no caso anterior, mas o </w:t>
      </w:r>
      <w:r w:rsidR="001A3209" w:rsidRPr="00DB5A67">
        <w:t xml:space="preserve">polo </w:t>
      </w:r>
      <w:r w:rsidRPr="00DB5A67">
        <w:t>situa</w:t>
      </w:r>
      <w:r w:rsidR="001A3209" w:rsidRPr="00DB5A67">
        <w:t>-se</w:t>
      </w:r>
      <w:r w:rsidR="001A3209">
        <w:t xml:space="preserve"> em </w:t>
      </w:r>
      <m:oMath>
        <m:r>
          <w:rPr>
            <w:rFonts w:ascii="Cambria Math" w:hAnsi="Cambria Math"/>
          </w:rPr>
          <m:t>z=a</m:t>
        </m:r>
      </m:oMath>
      <w:r w:rsidR="001A3209">
        <w:rPr>
          <w:rFonts w:eastAsiaTheme="minorEastAsia"/>
        </w:rPr>
        <w:t>,</w:t>
      </w:r>
      <w:r w:rsidR="001A3209">
        <w:t xml:space="preserve"> e não em </w:t>
      </w:r>
      <m:oMath>
        <m:r>
          <w:rPr>
            <w:rFonts w:ascii="Cambria Math" w:hAnsi="Cambria Math"/>
          </w:rPr>
          <m:t>z=0</m:t>
        </m:r>
      </m:oMath>
      <w:r w:rsidR="001A3209">
        <w:t xml:space="preserve">. A implementação desta função de transferência está representada na </w:t>
      </w:r>
      <w:r w:rsidRPr="00DB5A67">
        <w:t>equação</w:t>
      </w:r>
      <w:r>
        <w:t xml:space="preserve"> </w:t>
      </w:r>
      <w:r>
        <w:fldChar w:fldCharType="begin"/>
      </w:r>
      <w:r>
        <w:instrText xml:space="preserve"> REF _Ref74954350 \h </w:instrText>
      </w:r>
      <w:r>
        <w:fldChar w:fldCharType="separate"/>
      </w:r>
      <w:r w:rsidR="00D649F9" w:rsidRPr="00B66544">
        <w:t>(</w:t>
      </w:r>
      <w:r w:rsidR="00D649F9">
        <w:rPr>
          <w:noProof/>
        </w:rPr>
        <w:t>3</w:t>
      </w:r>
      <w:r w:rsidR="00D649F9" w:rsidRPr="00B66544">
        <w:t>.</w:t>
      </w:r>
      <w:r w:rsidR="00D649F9">
        <w:rPr>
          <w:noProof/>
        </w:rPr>
        <w:t>18</w:t>
      </w:r>
      <w:r w:rsidR="00D649F9" w:rsidRPr="00B66544">
        <w:t>)</w:t>
      </w:r>
      <w:r>
        <w:fldChar w:fldCharType="end"/>
      </w:r>
      <w:r w:rsidR="001A3209">
        <w:t xml:space="preserve">. Pode-se então redefinir </w:t>
      </w:r>
      <m:oMath>
        <m:sSub>
          <m:sSubPr>
            <m:ctrlPr>
              <w:rPr>
                <w:rFonts w:ascii="Cambria Math" w:hAnsi="Cambria Math"/>
                <w:i/>
              </w:rPr>
            </m:ctrlPr>
          </m:sSubPr>
          <m:e>
            <m:r>
              <w:rPr>
                <w:rFonts w:ascii="Cambria Math" w:hAnsi="Cambria Math"/>
              </w:rPr>
              <m:t>k</m:t>
            </m:r>
          </m:e>
          <m:sub>
            <m:r>
              <w:rPr>
                <w:rFonts w:ascii="Cambria Math" w:hAnsi="Cambria Math"/>
              </w:rPr>
              <m:t>dh</m:t>
            </m:r>
          </m:sub>
        </m:sSub>
      </m:oMath>
      <w:r w:rsidR="001A3209">
        <w:rPr>
          <w:rFonts w:eastAsiaTheme="minorEastAsia"/>
        </w:rPr>
        <w:t xml:space="preserve"> como apresentado na </w:t>
      </w:r>
      <w:r w:rsidRPr="00DB5A67">
        <w:t>equação</w:t>
      </w:r>
      <w:r>
        <w:t xml:space="preserve"> </w:t>
      </w:r>
      <w:r>
        <w:fldChar w:fldCharType="begin"/>
      </w:r>
      <w:r>
        <w:instrText xml:space="preserve"> REF _Ref74954396 \h </w:instrText>
      </w:r>
      <w:r>
        <w:fldChar w:fldCharType="separate"/>
      </w:r>
      <w:r w:rsidR="00D649F9" w:rsidRPr="00B66544">
        <w:t>(</w:t>
      </w:r>
      <w:r w:rsidR="00D649F9">
        <w:rPr>
          <w:noProof/>
        </w:rPr>
        <w:t>3</w:t>
      </w:r>
      <w:r w:rsidR="00D649F9" w:rsidRPr="00B66544">
        <w:t>.</w:t>
      </w:r>
      <w:r w:rsidR="00D649F9">
        <w:rPr>
          <w:noProof/>
        </w:rPr>
        <w:t>19</w:t>
      </w:r>
      <w:r w:rsidR="00D649F9" w:rsidRPr="00B66544">
        <w:t>)</w:t>
      </w:r>
      <w:r>
        <w:fldChar w:fldCharType="end"/>
      </w:r>
      <w:r w:rsidR="001A3209">
        <w:t xml:space="preserve">. </w:t>
      </w:r>
      <w:r w:rsidR="001A3209" w:rsidRPr="00433556">
        <w:rPr>
          <w:szCs w:val="24"/>
        </w:rPr>
        <w:t>Adicionando a componente do filtro passa-baixo</w:t>
      </w:r>
      <w:r>
        <w:rPr>
          <w:szCs w:val="24"/>
        </w:rPr>
        <w:t xml:space="preserve"> à</w:t>
      </w:r>
      <w:r w:rsidR="001A3209" w:rsidRPr="00433556">
        <w:rPr>
          <w:szCs w:val="24"/>
        </w:rPr>
        <w:t xml:space="preserve"> </w:t>
      </w:r>
      <w:r w:rsidRPr="00DB5A67">
        <w:t>equação</w:t>
      </w:r>
      <w:r>
        <w:t xml:space="preserve"> </w:t>
      </w:r>
      <w:r>
        <w:fldChar w:fldCharType="begin"/>
      </w:r>
      <w:r>
        <w:instrText xml:space="preserve"> REF _Ref74954122 \h </w:instrText>
      </w:r>
      <w:r>
        <w:fldChar w:fldCharType="separate"/>
      </w:r>
      <w:r w:rsidR="00D649F9" w:rsidRPr="00B66544">
        <w:t>(</w:t>
      </w:r>
      <w:r w:rsidR="00D649F9">
        <w:rPr>
          <w:noProof/>
        </w:rPr>
        <w:t>3</w:t>
      </w:r>
      <w:r w:rsidR="00D649F9" w:rsidRPr="00B66544">
        <w:t>.</w:t>
      </w:r>
      <w:r w:rsidR="00D649F9">
        <w:rPr>
          <w:noProof/>
        </w:rPr>
        <w:t>12</w:t>
      </w:r>
      <w:r w:rsidR="00D649F9" w:rsidRPr="00B66544">
        <w:t>)</w:t>
      </w:r>
      <w:r>
        <w:fldChar w:fldCharType="end"/>
      </w:r>
      <w:r>
        <w:rPr>
          <w:szCs w:val="24"/>
        </w:rPr>
        <w:t xml:space="preserve">, </w:t>
      </w:r>
      <w:r w:rsidR="001A3209" w:rsidRPr="00433556">
        <w:rPr>
          <w:szCs w:val="24"/>
        </w:rPr>
        <w:t xml:space="preserve">chega-se à </w:t>
      </w:r>
      <w:r w:rsidRPr="00DB5A67">
        <w:lastRenderedPageBreak/>
        <w:t>equação</w:t>
      </w:r>
      <w:r>
        <w:t xml:space="preserve"> </w:t>
      </w:r>
      <w:r>
        <w:fldChar w:fldCharType="begin"/>
      </w:r>
      <w:r>
        <w:instrText xml:space="preserve"> REF _Ref74954699 \h </w:instrText>
      </w:r>
      <w:r>
        <w:fldChar w:fldCharType="separate"/>
      </w:r>
      <w:r w:rsidR="00D649F9" w:rsidRPr="00B66544">
        <w:t>(</w:t>
      </w:r>
      <w:r w:rsidR="00D649F9">
        <w:rPr>
          <w:noProof/>
        </w:rPr>
        <w:t>3</w:t>
      </w:r>
      <w:r w:rsidR="00D649F9" w:rsidRPr="00B66544">
        <w:t>.</w:t>
      </w:r>
      <w:r w:rsidR="00D649F9">
        <w:rPr>
          <w:noProof/>
        </w:rPr>
        <w:t>20</w:t>
      </w:r>
      <w:r w:rsidR="00D649F9" w:rsidRPr="00B66544">
        <w:t>)</w:t>
      </w:r>
      <w:r>
        <w:fldChar w:fldCharType="end"/>
      </w:r>
      <w:r w:rsidR="001A3209" w:rsidRPr="00433556">
        <w:rPr>
          <w:szCs w:val="24"/>
        </w:rPr>
        <w:t xml:space="preserve">. </w:t>
      </w:r>
      <w:r w:rsidR="001A3209">
        <w:rPr>
          <w:szCs w:val="24"/>
        </w:rPr>
        <w:t xml:space="preserve">A segunda reduz-se à primeira se </w:t>
      </w:r>
      <w:r w:rsidR="001A3209">
        <w:rPr>
          <w:i/>
          <w:iCs/>
          <w:szCs w:val="24"/>
        </w:rPr>
        <w:t xml:space="preserve">a </w:t>
      </w:r>
      <w:r w:rsidR="001A3209">
        <w:rPr>
          <w:szCs w:val="24"/>
        </w:rPr>
        <w:t>for zero, ou seja, a ação derivativa sem filtro de passa-baixo é obtida com</w:t>
      </w:r>
      <w:r w:rsidR="001A3209">
        <w:rPr>
          <w:rFonts w:eastAsiaTheme="minorEastAsia"/>
          <w:szCs w:val="24"/>
        </w:rPr>
        <w:t xml:space="preserve"> </w:t>
      </w:r>
      <m:oMath>
        <m:r>
          <w:rPr>
            <w:rFonts w:ascii="Cambria Math" w:hAnsi="Cambria Math"/>
            <w:szCs w:val="24"/>
          </w:rPr>
          <m:t>a=0</m:t>
        </m:r>
      </m:oMath>
      <w:r w:rsidR="001A3209">
        <w:rPr>
          <w:szCs w:val="24"/>
        </w:rPr>
        <w:t xml:space="preserve">, o que implica que </w:t>
      </w:r>
      <m:oMath>
        <m:sSub>
          <m:sSubPr>
            <m:ctrlPr>
              <w:rPr>
                <w:rFonts w:ascii="Cambria Math" w:hAnsi="Cambria Math"/>
                <w:i/>
              </w:rPr>
            </m:ctrlPr>
          </m:sSubPr>
          <m:e>
            <m:r>
              <w:rPr>
                <w:rFonts w:ascii="Cambria Math" w:hAnsi="Cambria Math"/>
              </w:rPr>
              <m:t>k</m:t>
            </m:r>
          </m:e>
          <m:sub>
            <m:r>
              <w:rPr>
                <w:rFonts w:ascii="Cambria Math" w:hAnsi="Cambria Math"/>
              </w:rPr>
              <m:t>dh</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d</m:t>
            </m:r>
          </m:sub>
        </m:sSub>
        <m:r>
          <w:rPr>
            <w:rFonts w:ascii="Cambria Math" w:hAnsi="Cambria Math"/>
          </w:rPr>
          <m:t>/h</m:t>
        </m:r>
      </m:oMath>
      <w:r w:rsidR="001A3209">
        <w:rPr>
          <w:rFonts w:eastAsiaTheme="minorEastAsia"/>
          <w:szCs w:val="24"/>
          <w:lang w:eastAsia="pt-PT"/>
        </w:rPr>
        <w:t xml:space="preserve">. </w:t>
      </w:r>
    </w:p>
    <w:tbl>
      <w:tblPr>
        <w:tblStyle w:val="TabelacomGrelhaClara"/>
        <w:tblW w:w="90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
        <w:gridCol w:w="7370"/>
        <w:gridCol w:w="850"/>
      </w:tblGrid>
      <w:tr w:rsidR="001A3209" w:rsidRPr="00B66544" w14:paraId="1060E623" w14:textId="77777777" w:rsidTr="00CD2B0F">
        <w:tc>
          <w:tcPr>
            <w:tcW w:w="850" w:type="dxa"/>
          </w:tcPr>
          <w:p w14:paraId="1CBBCE88" w14:textId="77777777" w:rsidR="001A3209" w:rsidRPr="00B66544" w:rsidRDefault="001A3209" w:rsidP="00CD2B0F">
            <w:pPr>
              <w:pStyle w:val="EquaoPHD"/>
              <w:jc w:val="both"/>
              <w:rPr>
                <w:rFonts w:ascii="NewsGotT" w:hAnsi="NewsGotT"/>
              </w:rPr>
            </w:pPr>
          </w:p>
        </w:tc>
        <w:tc>
          <w:tcPr>
            <w:tcW w:w="7370" w:type="dxa"/>
          </w:tcPr>
          <w:p w14:paraId="6BEEF765" w14:textId="77777777" w:rsidR="001A3209" w:rsidRDefault="003D34D0" w:rsidP="00CD2B0F">
            <w:pPr>
              <w:pStyle w:val="EquaoPHD"/>
              <w:jc w:val="both"/>
              <w:rPr>
                <w:rFonts w:ascii="NewsGotT" w:hAnsi="NewsGotT"/>
              </w:rPr>
            </w:pPr>
            <m:oMathPara>
              <m:oMath>
                <m:sSub>
                  <m:sSubPr>
                    <m:ctrlPr>
                      <w:rPr>
                        <w:rFonts w:ascii="Cambria Math" w:hAnsi="Cambria Math"/>
                        <w:i/>
                      </w:rPr>
                    </m:ctrlPr>
                  </m:sSubPr>
                  <m:e>
                    <m:r>
                      <w:rPr>
                        <w:rFonts w:ascii="Cambria Math" w:hAnsi="Cambria Math"/>
                      </w:rPr>
                      <m:t>u</m:t>
                    </m:r>
                  </m:e>
                  <m:sub>
                    <m:r>
                      <w:rPr>
                        <w:rFonts w:ascii="Cambria Math" w:hAnsi="Cambria Math"/>
                      </w:rPr>
                      <m:t>d</m:t>
                    </m:r>
                  </m:sub>
                </m:sSub>
                <m:d>
                  <m:dPr>
                    <m:begChr m:val="["/>
                    <m:endChr m:val="]"/>
                    <m:ctrlPr>
                      <w:rPr>
                        <w:rFonts w:ascii="Cambria Math" w:hAnsi="Cambria Math"/>
                        <w:i/>
                      </w:rPr>
                    </m:ctrlPr>
                  </m:dPr>
                  <m:e>
                    <m:r>
                      <w:rPr>
                        <w:rFonts w:ascii="Cambria Math" w:hAnsi="Cambria Math"/>
                      </w:rPr>
                      <m:t>n</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d</m:t>
                        </m:r>
                      </m:sub>
                    </m:sSub>
                  </m:num>
                  <m:den>
                    <m:r>
                      <w:rPr>
                        <w:rFonts w:ascii="Cambria Math" w:hAnsi="Cambria Math"/>
                      </w:rPr>
                      <m:t>h</m:t>
                    </m:r>
                  </m:den>
                </m:f>
                <m:d>
                  <m:dPr>
                    <m:ctrlPr>
                      <w:rPr>
                        <w:rFonts w:ascii="Cambria Math" w:hAnsi="Cambria Math"/>
                        <w:i/>
                      </w:rPr>
                    </m:ctrlPr>
                  </m:dPr>
                  <m:e>
                    <m:r>
                      <w:rPr>
                        <w:rFonts w:ascii="Cambria Math" w:hAnsi="Cambria Math"/>
                      </w:rPr>
                      <m:t>e[n] - e[n-1]</m:t>
                    </m:r>
                  </m:e>
                </m:d>
              </m:oMath>
            </m:oMathPara>
          </w:p>
        </w:tc>
        <w:tc>
          <w:tcPr>
            <w:tcW w:w="850" w:type="dxa"/>
          </w:tcPr>
          <w:p w14:paraId="4995BC2D" w14:textId="34C8F7D2" w:rsidR="001A3209" w:rsidRPr="00B66544" w:rsidRDefault="001A3209" w:rsidP="00CD2B0F">
            <w:pPr>
              <w:pStyle w:val="EquaoPHD"/>
              <w:jc w:val="both"/>
              <w:rPr>
                <w:rFonts w:ascii="NewsGotT" w:hAnsi="NewsGotT"/>
              </w:rPr>
            </w:pPr>
            <w:bookmarkStart w:id="166" w:name="_Ref74954167"/>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D649F9">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D649F9">
              <w:rPr>
                <w:rFonts w:ascii="NewsGotT" w:hAnsi="NewsGotT"/>
                <w:noProof/>
              </w:rPr>
              <w:t>13</w:t>
            </w:r>
            <w:r w:rsidRPr="00B66544">
              <w:rPr>
                <w:rFonts w:ascii="NewsGotT" w:hAnsi="NewsGotT"/>
                <w:noProof/>
              </w:rPr>
              <w:fldChar w:fldCharType="end"/>
            </w:r>
            <w:r w:rsidRPr="00B66544">
              <w:rPr>
                <w:rFonts w:ascii="NewsGotT" w:hAnsi="NewsGotT"/>
              </w:rPr>
              <w:t>)</w:t>
            </w:r>
            <w:bookmarkEnd w:id="166"/>
          </w:p>
        </w:tc>
      </w:tr>
      <w:tr w:rsidR="001A3209" w:rsidRPr="00B66544" w14:paraId="4596A95A" w14:textId="77777777" w:rsidTr="00CD2B0F">
        <w:tc>
          <w:tcPr>
            <w:tcW w:w="850" w:type="dxa"/>
          </w:tcPr>
          <w:p w14:paraId="706993BF" w14:textId="77777777" w:rsidR="001A3209" w:rsidRPr="00B66544" w:rsidRDefault="001A3209" w:rsidP="00CD2B0F">
            <w:pPr>
              <w:pStyle w:val="EquaoPHD"/>
              <w:jc w:val="both"/>
              <w:rPr>
                <w:rFonts w:ascii="NewsGotT" w:hAnsi="NewsGotT"/>
              </w:rPr>
            </w:pPr>
          </w:p>
        </w:tc>
        <w:tc>
          <w:tcPr>
            <w:tcW w:w="7370" w:type="dxa"/>
          </w:tcPr>
          <w:p w14:paraId="1D55E7B9" w14:textId="77777777" w:rsidR="001A3209" w:rsidRPr="00B66544" w:rsidRDefault="003D34D0" w:rsidP="00CD2B0F">
            <w:pPr>
              <w:pStyle w:val="EquaoPHD"/>
              <w:jc w:val="both"/>
              <w:rPr>
                <w:rFonts w:ascii="NewsGotT" w:hAnsi="NewsGotT"/>
              </w:rPr>
            </w:pPr>
            <m:oMathPara>
              <m:oMath>
                <m:sSub>
                  <m:sSubPr>
                    <m:ctrlPr>
                      <w:rPr>
                        <w:rFonts w:ascii="Cambria Math" w:hAnsi="Cambria Math"/>
                        <w:i/>
                      </w:rPr>
                    </m:ctrlPr>
                  </m:sSubPr>
                  <m:e>
                    <m:r>
                      <w:rPr>
                        <w:rFonts w:ascii="Cambria Math" w:hAnsi="Cambria Math"/>
                      </w:rPr>
                      <m:t>U</m:t>
                    </m:r>
                  </m:e>
                  <m:sub>
                    <m:r>
                      <w:rPr>
                        <w:rFonts w:ascii="Cambria Math" w:hAnsi="Cambria Math"/>
                      </w:rPr>
                      <m:t>d</m:t>
                    </m:r>
                  </m:sub>
                </m:sSub>
                <m:d>
                  <m:dPr>
                    <m:ctrlPr>
                      <w:rPr>
                        <w:rFonts w:ascii="Cambria Math" w:hAnsi="Cambria Math"/>
                        <w:i/>
                      </w:rPr>
                    </m:ctrlPr>
                  </m:dPr>
                  <m:e>
                    <m:r>
                      <w:rPr>
                        <w:rFonts w:ascii="Cambria Math" w:hAnsi="Cambria Math"/>
                      </w:rPr>
                      <m:t>z</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d</m:t>
                    </m:r>
                  </m:sub>
                </m:sSub>
                <m:r>
                  <w:rPr>
                    <w:rFonts w:ascii="Cambria Math" w:hAnsi="Cambria Math"/>
                  </w:rPr>
                  <m:t xml:space="preserve"> </m:t>
                </m:r>
                <m:f>
                  <m:fPr>
                    <m:ctrlPr>
                      <w:rPr>
                        <w:rFonts w:ascii="Cambria Math" w:hAnsi="Cambria Math"/>
                        <w:i/>
                      </w:rPr>
                    </m:ctrlPr>
                  </m:fPr>
                  <m:num>
                    <m:r>
                      <w:rPr>
                        <w:rFonts w:ascii="Cambria Math" w:hAnsi="Cambria Math"/>
                      </w:rPr>
                      <m:t>z-1</m:t>
                    </m:r>
                  </m:num>
                  <m:den>
                    <m:r>
                      <w:rPr>
                        <w:rFonts w:ascii="Cambria Math" w:hAnsi="Cambria Math"/>
                      </w:rPr>
                      <m:t>h z</m:t>
                    </m:r>
                  </m:den>
                </m:f>
                <m:r>
                  <w:rPr>
                    <w:rFonts w:ascii="Cambria Math" w:hAnsi="Cambria Math"/>
                  </w:rPr>
                  <m:t xml:space="preserve"> E(z)</m:t>
                </m:r>
              </m:oMath>
            </m:oMathPara>
          </w:p>
        </w:tc>
        <w:tc>
          <w:tcPr>
            <w:tcW w:w="850" w:type="dxa"/>
          </w:tcPr>
          <w:p w14:paraId="03A755E3" w14:textId="3880BA08" w:rsidR="001A3209" w:rsidRPr="00B66544" w:rsidRDefault="001A3209" w:rsidP="00CD2B0F">
            <w:pPr>
              <w:pStyle w:val="EquaoPHD"/>
              <w:jc w:val="both"/>
              <w:rPr>
                <w:rFonts w:ascii="NewsGotT" w:hAnsi="NewsGotT"/>
              </w:rPr>
            </w:pPr>
            <w:bookmarkStart w:id="167" w:name="_Ref74954186"/>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D649F9">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D649F9">
              <w:rPr>
                <w:rFonts w:ascii="NewsGotT" w:hAnsi="NewsGotT"/>
                <w:noProof/>
              </w:rPr>
              <w:t>14</w:t>
            </w:r>
            <w:r w:rsidRPr="00B66544">
              <w:rPr>
                <w:rFonts w:ascii="NewsGotT" w:hAnsi="NewsGotT"/>
                <w:noProof/>
              </w:rPr>
              <w:fldChar w:fldCharType="end"/>
            </w:r>
            <w:r w:rsidRPr="00B66544">
              <w:rPr>
                <w:rFonts w:ascii="NewsGotT" w:hAnsi="NewsGotT"/>
              </w:rPr>
              <w:t>)</w:t>
            </w:r>
            <w:bookmarkEnd w:id="167"/>
          </w:p>
        </w:tc>
      </w:tr>
      <w:tr w:rsidR="001A3209" w:rsidRPr="00B66544" w14:paraId="62086043" w14:textId="77777777" w:rsidTr="00CD2B0F">
        <w:tc>
          <w:tcPr>
            <w:tcW w:w="850" w:type="dxa"/>
          </w:tcPr>
          <w:p w14:paraId="3FEBAAE7" w14:textId="77777777" w:rsidR="001A3209" w:rsidRPr="00B66544" w:rsidRDefault="001A3209" w:rsidP="00CD2B0F">
            <w:pPr>
              <w:pStyle w:val="EquaoPHD"/>
              <w:jc w:val="both"/>
              <w:rPr>
                <w:rFonts w:ascii="NewsGotT" w:hAnsi="NewsGotT"/>
              </w:rPr>
            </w:pPr>
          </w:p>
        </w:tc>
        <w:tc>
          <w:tcPr>
            <w:tcW w:w="7370" w:type="dxa"/>
          </w:tcPr>
          <w:p w14:paraId="4F082527" w14:textId="77777777" w:rsidR="001A3209" w:rsidRDefault="003D34D0" w:rsidP="00CD2B0F">
            <w:pPr>
              <w:pStyle w:val="EquaoPHD"/>
              <w:jc w:val="both"/>
              <w:rPr>
                <w:rFonts w:ascii="NewsGotT" w:hAnsi="NewsGotT"/>
              </w:rPr>
            </w:pPr>
            <m:oMathPara>
              <m:oMath>
                <m:sSub>
                  <m:sSubPr>
                    <m:ctrlPr>
                      <w:rPr>
                        <w:rFonts w:ascii="Cambria Math" w:hAnsi="Cambria Math"/>
                        <w:i/>
                      </w:rPr>
                    </m:ctrlPr>
                  </m:sSubPr>
                  <m:e>
                    <m:r>
                      <w:rPr>
                        <w:rFonts w:ascii="Cambria Math" w:hAnsi="Cambria Math"/>
                      </w:rPr>
                      <m:t>U</m:t>
                    </m:r>
                  </m:e>
                  <m:sub>
                    <m:r>
                      <w:rPr>
                        <w:rFonts w:ascii="Cambria Math" w:hAnsi="Cambria Math"/>
                      </w:rPr>
                      <m:t>d</m:t>
                    </m:r>
                  </m:sub>
                </m:sSub>
                <m:d>
                  <m:dPr>
                    <m:ctrlPr>
                      <w:rPr>
                        <w:rFonts w:ascii="Cambria Math" w:hAnsi="Cambria Math"/>
                        <w:i/>
                      </w:rPr>
                    </m:ctrlPr>
                  </m:dPr>
                  <m:e>
                    <m:r>
                      <w:rPr>
                        <w:rFonts w:ascii="Cambria Math" w:hAnsi="Cambria Math"/>
                      </w:rPr>
                      <m:t>z</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d</m:t>
                    </m:r>
                  </m:sub>
                </m:sSub>
                <m:f>
                  <m:fPr>
                    <m:ctrlPr>
                      <w:rPr>
                        <w:rFonts w:ascii="Cambria Math" w:hAnsi="Cambria Math"/>
                        <w:i/>
                      </w:rPr>
                    </m:ctrlPr>
                  </m:fPr>
                  <m:num>
                    <m:d>
                      <m:dPr>
                        <m:ctrlPr>
                          <w:rPr>
                            <w:rFonts w:ascii="Cambria Math" w:hAnsi="Cambria Math"/>
                            <w:i/>
                          </w:rPr>
                        </m:ctrlPr>
                      </m:dPr>
                      <m:e>
                        <m:r>
                          <w:rPr>
                            <w:rFonts w:ascii="Cambria Math" w:hAnsi="Cambria Math"/>
                          </w:rPr>
                          <m:t>1-a</m:t>
                        </m:r>
                      </m:e>
                    </m:d>
                    <m:r>
                      <w:rPr>
                        <w:rFonts w:ascii="Cambria Math" w:hAnsi="Cambria Math"/>
                      </w:rPr>
                      <m:t>z</m:t>
                    </m:r>
                  </m:num>
                  <m:den>
                    <m:r>
                      <w:rPr>
                        <w:rFonts w:ascii="Cambria Math" w:hAnsi="Cambria Math"/>
                      </w:rPr>
                      <m:t>z-a</m:t>
                    </m:r>
                  </m:den>
                </m:f>
                <m:f>
                  <m:fPr>
                    <m:ctrlPr>
                      <w:rPr>
                        <w:rFonts w:ascii="Cambria Math" w:hAnsi="Cambria Math"/>
                        <w:i/>
                      </w:rPr>
                    </m:ctrlPr>
                  </m:fPr>
                  <m:num>
                    <m:r>
                      <w:rPr>
                        <w:rFonts w:ascii="Cambria Math" w:hAnsi="Cambria Math"/>
                      </w:rPr>
                      <m:t>z-1</m:t>
                    </m:r>
                  </m:num>
                  <m:den>
                    <m:r>
                      <w:rPr>
                        <w:rFonts w:ascii="Cambria Math" w:hAnsi="Cambria Math"/>
                      </w:rPr>
                      <m:t>h z</m:t>
                    </m:r>
                  </m:den>
                </m:f>
                <m:r>
                  <w:rPr>
                    <w:rFonts w:ascii="Cambria Math" w:hAnsi="Cambria Math"/>
                  </w:rPr>
                  <m:t>E(z)</m:t>
                </m:r>
              </m:oMath>
            </m:oMathPara>
          </w:p>
        </w:tc>
        <w:tc>
          <w:tcPr>
            <w:tcW w:w="850" w:type="dxa"/>
          </w:tcPr>
          <w:p w14:paraId="06861CB8" w14:textId="12AF2022" w:rsidR="001A3209" w:rsidRPr="00B66544" w:rsidRDefault="001A3209" w:rsidP="00CD2B0F">
            <w:pPr>
              <w:pStyle w:val="EquaoPHD"/>
              <w:jc w:val="both"/>
              <w:rPr>
                <w:rFonts w:ascii="NewsGotT" w:hAnsi="NewsGotT"/>
              </w:rPr>
            </w:pPr>
            <w:bookmarkStart w:id="168" w:name="_Ref74954340"/>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D649F9">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D649F9">
              <w:rPr>
                <w:rFonts w:ascii="NewsGotT" w:hAnsi="NewsGotT"/>
                <w:noProof/>
              </w:rPr>
              <w:t>15</w:t>
            </w:r>
            <w:r w:rsidRPr="00B66544">
              <w:rPr>
                <w:rFonts w:ascii="NewsGotT" w:hAnsi="NewsGotT"/>
                <w:noProof/>
              </w:rPr>
              <w:fldChar w:fldCharType="end"/>
            </w:r>
            <w:r w:rsidRPr="00B66544">
              <w:rPr>
                <w:rFonts w:ascii="NewsGotT" w:hAnsi="NewsGotT"/>
              </w:rPr>
              <w:t>)</w:t>
            </w:r>
            <w:bookmarkEnd w:id="168"/>
          </w:p>
        </w:tc>
      </w:tr>
      <w:tr w:rsidR="001A3209" w:rsidRPr="00B66544" w14:paraId="750DE1B6" w14:textId="77777777" w:rsidTr="00CD2B0F">
        <w:tc>
          <w:tcPr>
            <w:tcW w:w="850" w:type="dxa"/>
          </w:tcPr>
          <w:p w14:paraId="7661C4A0" w14:textId="77777777" w:rsidR="001A3209" w:rsidRPr="00B66544" w:rsidRDefault="001A3209" w:rsidP="00CD2B0F">
            <w:pPr>
              <w:pStyle w:val="EquaoPHD"/>
              <w:jc w:val="both"/>
              <w:rPr>
                <w:rFonts w:ascii="NewsGotT" w:hAnsi="NewsGotT"/>
              </w:rPr>
            </w:pPr>
          </w:p>
        </w:tc>
        <w:tc>
          <w:tcPr>
            <w:tcW w:w="7370" w:type="dxa"/>
          </w:tcPr>
          <w:p w14:paraId="1FC1299C" w14:textId="77777777" w:rsidR="001A3209" w:rsidRDefault="003D34D0" w:rsidP="00CD2B0F">
            <w:pPr>
              <w:pStyle w:val="EquaoPHD"/>
              <w:jc w:val="both"/>
              <w:rPr>
                <w:rFonts w:ascii="NewsGotT" w:hAnsi="NewsGotT"/>
              </w:rPr>
            </w:pPr>
            <m:oMathPara>
              <m:oMath>
                <m:sSub>
                  <m:sSubPr>
                    <m:ctrlPr>
                      <w:rPr>
                        <w:rFonts w:ascii="Cambria Math" w:hAnsi="Cambria Math"/>
                        <w:i/>
                      </w:rPr>
                    </m:ctrlPr>
                  </m:sSubPr>
                  <m:e>
                    <m:r>
                      <w:rPr>
                        <w:rFonts w:ascii="Cambria Math" w:hAnsi="Cambria Math"/>
                      </w:rPr>
                      <m:t>U</m:t>
                    </m:r>
                  </m:e>
                  <m:sub>
                    <m:r>
                      <w:rPr>
                        <w:rFonts w:ascii="Cambria Math" w:hAnsi="Cambria Math"/>
                      </w:rPr>
                      <m:t>d</m:t>
                    </m:r>
                  </m:sub>
                </m:sSub>
                <m:d>
                  <m:dPr>
                    <m:ctrlPr>
                      <w:rPr>
                        <w:rFonts w:ascii="Cambria Math" w:hAnsi="Cambria Math"/>
                        <w:i/>
                      </w:rPr>
                    </m:ctrlPr>
                  </m:dPr>
                  <m:e>
                    <m:r>
                      <w:rPr>
                        <w:rFonts w:ascii="Cambria Math" w:hAnsi="Cambria Math"/>
                      </w:rPr>
                      <m:t>z</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d</m:t>
                        </m:r>
                      </m:sub>
                    </m:sSub>
                    <m:d>
                      <m:dPr>
                        <m:ctrlPr>
                          <w:rPr>
                            <w:rFonts w:ascii="Cambria Math" w:hAnsi="Cambria Math"/>
                            <w:i/>
                          </w:rPr>
                        </m:ctrlPr>
                      </m:dPr>
                      <m:e>
                        <m:r>
                          <w:rPr>
                            <w:rFonts w:ascii="Cambria Math" w:hAnsi="Cambria Math"/>
                          </w:rPr>
                          <m:t>1-a</m:t>
                        </m:r>
                      </m:e>
                    </m:d>
                  </m:num>
                  <m:den>
                    <m:r>
                      <w:rPr>
                        <w:rFonts w:ascii="Cambria Math" w:hAnsi="Cambria Math"/>
                      </w:rPr>
                      <m:t>h</m:t>
                    </m:r>
                  </m:den>
                </m:f>
                <m:f>
                  <m:fPr>
                    <m:ctrlPr>
                      <w:rPr>
                        <w:rFonts w:ascii="Cambria Math" w:hAnsi="Cambria Math"/>
                        <w:i/>
                      </w:rPr>
                    </m:ctrlPr>
                  </m:fPr>
                  <m:num>
                    <m:r>
                      <w:rPr>
                        <w:rFonts w:ascii="Cambria Math" w:hAnsi="Cambria Math"/>
                      </w:rPr>
                      <m:t>z-1</m:t>
                    </m:r>
                  </m:num>
                  <m:den>
                    <m:r>
                      <w:rPr>
                        <w:rFonts w:ascii="Cambria Math" w:hAnsi="Cambria Math"/>
                      </w:rPr>
                      <m:t>z-a</m:t>
                    </m:r>
                  </m:den>
                </m:f>
                <m:r>
                  <w:rPr>
                    <w:rFonts w:ascii="Cambria Math" w:hAnsi="Cambria Math"/>
                  </w:rPr>
                  <m:t>E(z)</m:t>
                </m:r>
              </m:oMath>
            </m:oMathPara>
          </w:p>
        </w:tc>
        <w:tc>
          <w:tcPr>
            <w:tcW w:w="850" w:type="dxa"/>
          </w:tcPr>
          <w:p w14:paraId="50660656" w14:textId="74F4E69B" w:rsidR="001A3209" w:rsidRPr="00B66544" w:rsidRDefault="001A3209" w:rsidP="00CD2B0F">
            <w:pPr>
              <w:pStyle w:val="EquaoPHD"/>
              <w:jc w:val="both"/>
              <w:rPr>
                <w:rFonts w:ascii="NewsGotT" w:hAnsi="NewsGotT"/>
              </w:rPr>
            </w:pPr>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D649F9">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D649F9">
              <w:rPr>
                <w:rFonts w:ascii="NewsGotT" w:hAnsi="NewsGotT"/>
                <w:noProof/>
              </w:rPr>
              <w:t>16</w:t>
            </w:r>
            <w:r w:rsidRPr="00B66544">
              <w:rPr>
                <w:rFonts w:ascii="NewsGotT" w:hAnsi="NewsGotT"/>
                <w:noProof/>
              </w:rPr>
              <w:fldChar w:fldCharType="end"/>
            </w:r>
            <w:r w:rsidRPr="00B66544">
              <w:rPr>
                <w:rFonts w:ascii="NewsGotT" w:hAnsi="NewsGotT"/>
              </w:rPr>
              <w:t>)</w:t>
            </w:r>
          </w:p>
        </w:tc>
      </w:tr>
      <w:tr w:rsidR="001A3209" w:rsidRPr="00B66544" w14:paraId="6123EE9B" w14:textId="77777777" w:rsidTr="00CD2B0F">
        <w:tc>
          <w:tcPr>
            <w:tcW w:w="850" w:type="dxa"/>
          </w:tcPr>
          <w:p w14:paraId="30990678" w14:textId="77777777" w:rsidR="001A3209" w:rsidRPr="00B66544" w:rsidRDefault="001A3209" w:rsidP="00CD2B0F">
            <w:pPr>
              <w:pStyle w:val="EquaoPHD"/>
              <w:jc w:val="both"/>
              <w:rPr>
                <w:rFonts w:ascii="NewsGotT" w:hAnsi="NewsGotT"/>
              </w:rPr>
            </w:pPr>
          </w:p>
        </w:tc>
        <w:tc>
          <w:tcPr>
            <w:tcW w:w="7370" w:type="dxa"/>
          </w:tcPr>
          <w:p w14:paraId="7999ED1A" w14:textId="77777777" w:rsidR="001A3209" w:rsidRDefault="003D34D0" w:rsidP="00CD2B0F">
            <w:pPr>
              <w:pStyle w:val="EquaoPHD"/>
              <w:jc w:val="both"/>
              <w:rPr>
                <w:rFonts w:ascii="NewsGotT" w:hAnsi="NewsGotT"/>
              </w:rPr>
            </w:pPr>
            <m:oMathPara>
              <m:oMath>
                <m:sSub>
                  <m:sSubPr>
                    <m:ctrlPr>
                      <w:rPr>
                        <w:rFonts w:ascii="Cambria Math" w:hAnsi="Cambria Math"/>
                        <w:i/>
                      </w:rPr>
                    </m:ctrlPr>
                  </m:sSubPr>
                  <m:e>
                    <m:r>
                      <w:rPr>
                        <w:rFonts w:ascii="Cambria Math" w:hAnsi="Cambria Math"/>
                      </w:rPr>
                      <m:t>U</m:t>
                    </m:r>
                  </m:e>
                  <m:sub>
                    <m:r>
                      <w:rPr>
                        <w:rFonts w:ascii="Cambria Math" w:hAnsi="Cambria Math"/>
                      </w:rPr>
                      <m:t>d</m:t>
                    </m:r>
                  </m:sub>
                </m:sSub>
                <m:d>
                  <m:dPr>
                    <m:ctrlPr>
                      <w:rPr>
                        <w:rFonts w:ascii="Cambria Math" w:hAnsi="Cambria Math"/>
                        <w:i/>
                      </w:rPr>
                    </m:ctrlPr>
                  </m:dPr>
                  <m:e>
                    <m:r>
                      <w:rPr>
                        <w:rFonts w:ascii="Cambria Math" w:hAnsi="Cambria Math"/>
                      </w:rPr>
                      <m:t>z</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d</m:t>
                        </m:r>
                      </m:sub>
                    </m:sSub>
                    <m:d>
                      <m:dPr>
                        <m:ctrlPr>
                          <w:rPr>
                            <w:rFonts w:ascii="Cambria Math" w:hAnsi="Cambria Math"/>
                            <w:i/>
                          </w:rPr>
                        </m:ctrlPr>
                      </m:dPr>
                      <m:e>
                        <m:r>
                          <w:rPr>
                            <w:rFonts w:ascii="Cambria Math" w:hAnsi="Cambria Math"/>
                          </w:rPr>
                          <m:t>1-a</m:t>
                        </m:r>
                      </m:e>
                    </m:d>
                  </m:num>
                  <m:den>
                    <m:r>
                      <w:rPr>
                        <w:rFonts w:ascii="Cambria Math" w:hAnsi="Cambria Math"/>
                      </w:rPr>
                      <m:t>h</m:t>
                    </m:r>
                  </m:den>
                </m:f>
                <m:f>
                  <m:fPr>
                    <m:ctrlPr>
                      <w:rPr>
                        <w:rFonts w:ascii="Cambria Math" w:hAnsi="Cambria Math"/>
                        <w:i/>
                      </w:rPr>
                    </m:ctrlPr>
                  </m:fPr>
                  <m:num>
                    <m:r>
                      <w:rPr>
                        <w:rFonts w:ascii="Cambria Math" w:hAnsi="Cambria Math"/>
                      </w:rPr>
                      <m:t>1-</m:t>
                    </m:r>
                    <m:sSup>
                      <m:sSupPr>
                        <m:ctrlPr>
                          <w:rPr>
                            <w:rFonts w:ascii="Cambria Math" w:hAnsi="Cambria Math"/>
                            <w:i/>
                          </w:rPr>
                        </m:ctrlPr>
                      </m:sSupPr>
                      <m:e>
                        <m:r>
                          <w:rPr>
                            <w:rFonts w:ascii="Cambria Math" w:hAnsi="Cambria Math"/>
                          </w:rPr>
                          <m:t>z</m:t>
                        </m:r>
                      </m:e>
                      <m:sup>
                        <m:r>
                          <w:rPr>
                            <w:rFonts w:ascii="Cambria Math" w:hAnsi="Cambria Math"/>
                          </w:rPr>
                          <m:t>-1</m:t>
                        </m:r>
                      </m:sup>
                    </m:sSup>
                  </m:num>
                  <m:den>
                    <m:r>
                      <w:rPr>
                        <w:rFonts w:ascii="Cambria Math" w:hAnsi="Cambria Math"/>
                      </w:rPr>
                      <m:t>1-a</m:t>
                    </m:r>
                    <m:sSup>
                      <m:sSupPr>
                        <m:ctrlPr>
                          <w:rPr>
                            <w:rFonts w:ascii="Cambria Math" w:hAnsi="Cambria Math"/>
                            <w:i/>
                          </w:rPr>
                        </m:ctrlPr>
                      </m:sSupPr>
                      <m:e>
                        <m:r>
                          <w:rPr>
                            <w:rFonts w:ascii="Cambria Math" w:hAnsi="Cambria Math"/>
                          </w:rPr>
                          <m:t>z</m:t>
                        </m:r>
                      </m:e>
                      <m:sup>
                        <m:r>
                          <w:rPr>
                            <w:rFonts w:ascii="Cambria Math" w:hAnsi="Cambria Math"/>
                          </w:rPr>
                          <m:t>-1</m:t>
                        </m:r>
                      </m:sup>
                    </m:sSup>
                  </m:den>
                </m:f>
                <m:r>
                  <w:rPr>
                    <w:rFonts w:ascii="Cambria Math" w:hAnsi="Cambria Math"/>
                  </w:rPr>
                  <m:t>E(z)</m:t>
                </m:r>
              </m:oMath>
            </m:oMathPara>
          </w:p>
        </w:tc>
        <w:tc>
          <w:tcPr>
            <w:tcW w:w="850" w:type="dxa"/>
          </w:tcPr>
          <w:p w14:paraId="2129F18A" w14:textId="2DADCB85" w:rsidR="001A3209" w:rsidRPr="00B66544" w:rsidRDefault="001A3209" w:rsidP="00CD2B0F">
            <w:pPr>
              <w:pStyle w:val="EquaoPHD"/>
              <w:jc w:val="both"/>
              <w:rPr>
                <w:rFonts w:ascii="NewsGotT" w:hAnsi="NewsGotT"/>
              </w:rPr>
            </w:pPr>
            <w:bookmarkStart w:id="169" w:name="_Ref74954384"/>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D649F9">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D649F9">
              <w:rPr>
                <w:rFonts w:ascii="NewsGotT" w:hAnsi="NewsGotT"/>
                <w:noProof/>
              </w:rPr>
              <w:t>17</w:t>
            </w:r>
            <w:r w:rsidRPr="00B66544">
              <w:rPr>
                <w:rFonts w:ascii="NewsGotT" w:hAnsi="NewsGotT"/>
                <w:noProof/>
              </w:rPr>
              <w:fldChar w:fldCharType="end"/>
            </w:r>
            <w:r w:rsidRPr="00B66544">
              <w:rPr>
                <w:rFonts w:ascii="NewsGotT" w:hAnsi="NewsGotT"/>
              </w:rPr>
              <w:t>)</w:t>
            </w:r>
            <w:bookmarkEnd w:id="169"/>
          </w:p>
        </w:tc>
      </w:tr>
      <w:tr w:rsidR="001A3209" w:rsidRPr="00B66544" w14:paraId="252AE00F" w14:textId="77777777" w:rsidTr="00CD2B0F">
        <w:tc>
          <w:tcPr>
            <w:tcW w:w="850" w:type="dxa"/>
          </w:tcPr>
          <w:p w14:paraId="3A85A858" w14:textId="77777777" w:rsidR="001A3209" w:rsidRPr="00B66544" w:rsidRDefault="001A3209" w:rsidP="00CD2B0F">
            <w:pPr>
              <w:pStyle w:val="EquaoPHD"/>
              <w:jc w:val="both"/>
              <w:rPr>
                <w:rFonts w:ascii="NewsGotT" w:hAnsi="NewsGotT"/>
              </w:rPr>
            </w:pPr>
          </w:p>
        </w:tc>
        <w:tc>
          <w:tcPr>
            <w:tcW w:w="7370" w:type="dxa"/>
          </w:tcPr>
          <w:p w14:paraId="3498115C" w14:textId="77777777" w:rsidR="001A3209" w:rsidRDefault="003D34D0" w:rsidP="00CD2B0F">
            <w:pPr>
              <w:pStyle w:val="EquaoPHD"/>
              <w:jc w:val="both"/>
              <w:rPr>
                <w:rFonts w:ascii="NewsGotT" w:hAnsi="NewsGotT"/>
              </w:rPr>
            </w:pPr>
            <m:oMathPara>
              <m:oMath>
                <m:sSub>
                  <m:sSubPr>
                    <m:ctrlPr>
                      <w:rPr>
                        <w:rFonts w:ascii="Cambria Math" w:hAnsi="Cambria Math"/>
                        <w:i/>
                      </w:rPr>
                    </m:ctrlPr>
                  </m:sSubPr>
                  <m:e>
                    <m:r>
                      <w:rPr>
                        <w:rFonts w:ascii="Cambria Math" w:hAnsi="Cambria Math"/>
                      </w:rPr>
                      <m:t>u</m:t>
                    </m:r>
                  </m:e>
                  <m:sub>
                    <m:r>
                      <w:rPr>
                        <w:rFonts w:ascii="Cambria Math" w:hAnsi="Cambria Math"/>
                      </w:rPr>
                      <m:t>d</m:t>
                    </m:r>
                  </m:sub>
                </m:sSub>
                <m:d>
                  <m:dPr>
                    <m:begChr m:val="["/>
                    <m:endChr m:val="]"/>
                    <m:ctrlPr>
                      <w:rPr>
                        <w:rFonts w:ascii="Cambria Math" w:hAnsi="Cambria Math"/>
                        <w:i/>
                      </w:rPr>
                    </m:ctrlPr>
                  </m:dPr>
                  <m:e>
                    <m:r>
                      <w:rPr>
                        <w:rFonts w:ascii="Cambria Math" w:hAnsi="Cambria Math"/>
                      </w:rPr>
                      <m:t>n</m:t>
                    </m:r>
                  </m:e>
                </m:d>
                <m:r>
                  <w:rPr>
                    <w:rFonts w:ascii="Cambria Math" w:hAnsi="Cambria Math"/>
                  </w:rPr>
                  <m:t>=a</m:t>
                </m:r>
                <m:sSub>
                  <m:sSubPr>
                    <m:ctrlPr>
                      <w:rPr>
                        <w:rFonts w:ascii="Cambria Math" w:hAnsi="Cambria Math"/>
                        <w:i/>
                      </w:rPr>
                    </m:ctrlPr>
                  </m:sSubPr>
                  <m:e>
                    <m:r>
                      <w:rPr>
                        <w:rFonts w:ascii="Cambria Math" w:hAnsi="Cambria Math"/>
                      </w:rPr>
                      <m:t xml:space="preserve"> u</m:t>
                    </m:r>
                  </m:e>
                  <m:sub>
                    <m:r>
                      <w:rPr>
                        <w:rFonts w:ascii="Cambria Math" w:hAnsi="Cambria Math"/>
                      </w:rPr>
                      <m:t>d</m:t>
                    </m:r>
                  </m:sub>
                </m:sSub>
                <m:d>
                  <m:dPr>
                    <m:ctrlPr>
                      <w:rPr>
                        <w:rFonts w:ascii="Cambria Math" w:hAnsi="Cambria Math"/>
                        <w:i/>
                      </w:rPr>
                    </m:ctrlPr>
                  </m:dPr>
                  <m:e>
                    <m:r>
                      <w:rPr>
                        <w:rFonts w:ascii="Cambria Math" w:hAnsi="Cambria Math"/>
                      </w:rPr>
                      <m:t>k-1</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d</m:t>
                        </m:r>
                      </m:sub>
                    </m:sSub>
                    <m:r>
                      <w:rPr>
                        <w:rFonts w:ascii="Cambria Math" w:hAnsi="Cambria Math"/>
                      </w:rPr>
                      <m:t>(1-a)</m:t>
                    </m:r>
                  </m:num>
                  <m:den>
                    <m:r>
                      <w:rPr>
                        <w:rFonts w:ascii="Cambria Math" w:hAnsi="Cambria Math"/>
                      </w:rPr>
                      <m:t>h</m:t>
                    </m:r>
                  </m:den>
                </m:f>
                <m:d>
                  <m:dPr>
                    <m:begChr m:val="["/>
                    <m:endChr m:val="]"/>
                    <m:ctrlPr>
                      <w:rPr>
                        <w:rFonts w:ascii="Cambria Math" w:hAnsi="Cambria Math"/>
                        <w:i/>
                      </w:rPr>
                    </m:ctrlPr>
                  </m:dPr>
                  <m:e>
                    <m:r>
                      <w:rPr>
                        <w:rFonts w:ascii="Cambria Math" w:hAnsi="Cambria Math"/>
                      </w:rPr>
                      <m:t>e</m:t>
                    </m:r>
                    <m:d>
                      <m:dPr>
                        <m:begChr m:val="["/>
                        <m:endChr m:val="]"/>
                        <m:ctrlPr>
                          <w:rPr>
                            <w:rFonts w:ascii="Cambria Math" w:hAnsi="Cambria Math"/>
                            <w:i/>
                          </w:rPr>
                        </m:ctrlPr>
                      </m:dPr>
                      <m:e>
                        <m:r>
                          <w:rPr>
                            <w:rFonts w:ascii="Cambria Math" w:hAnsi="Cambria Math"/>
                          </w:rPr>
                          <m:t>n</m:t>
                        </m:r>
                      </m:e>
                    </m:d>
                    <m:r>
                      <w:rPr>
                        <w:rFonts w:ascii="Cambria Math" w:hAnsi="Cambria Math"/>
                      </w:rPr>
                      <m:t>-e[n-1]</m:t>
                    </m:r>
                  </m:e>
                </m:d>
              </m:oMath>
            </m:oMathPara>
          </w:p>
        </w:tc>
        <w:tc>
          <w:tcPr>
            <w:tcW w:w="850" w:type="dxa"/>
          </w:tcPr>
          <w:p w14:paraId="48DEC4A6" w14:textId="753D2F8B" w:rsidR="001A3209" w:rsidRPr="00B66544" w:rsidRDefault="001A3209" w:rsidP="00CD2B0F">
            <w:pPr>
              <w:pStyle w:val="EquaoPHD"/>
              <w:jc w:val="both"/>
              <w:rPr>
                <w:rFonts w:ascii="NewsGotT" w:hAnsi="NewsGotT"/>
              </w:rPr>
            </w:pPr>
            <w:bookmarkStart w:id="170" w:name="_Ref74954350"/>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D649F9">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D649F9">
              <w:rPr>
                <w:rFonts w:ascii="NewsGotT" w:hAnsi="NewsGotT"/>
                <w:noProof/>
              </w:rPr>
              <w:t>18</w:t>
            </w:r>
            <w:r w:rsidRPr="00B66544">
              <w:rPr>
                <w:rFonts w:ascii="NewsGotT" w:hAnsi="NewsGotT"/>
                <w:noProof/>
              </w:rPr>
              <w:fldChar w:fldCharType="end"/>
            </w:r>
            <w:r w:rsidRPr="00B66544">
              <w:rPr>
                <w:rFonts w:ascii="NewsGotT" w:hAnsi="NewsGotT"/>
              </w:rPr>
              <w:t>)</w:t>
            </w:r>
            <w:bookmarkEnd w:id="170"/>
          </w:p>
        </w:tc>
      </w:tr>
      <w:tr w:rsidR="001A3209" w:rsidRPr="00B66544" w14:paraId="2F365468" w14:textId="77777777" w:rsidTr="00CD2B0F">
        <w:tc>
          <w:tcPr>
            <w:tcW w:w="850" w:type="dxa"/>
          </w:tcPr>
          <w:p w14:paraId="78E26B6C" w14:textId="77777777" w:rsidR="001A3209" w:rsidRPr="00B66544" w:rsidRDefault="001A3209" w:rsidP="00CD2B0F">
            <w:pPr>
              <w:pStyle w:val="EquaoPHD"/>
              <w:jc w:val="both"/>
              <w:rPr>
                <w:rFonts w:ascii="NewsGotT" w:hAnsi="NewsGotT"/>
              </w:rPr>
            </w:pPr>
          </w:p>
        </w:tc>
        <w:tc>
          <w:tcPr>
            <w:tcW w:w="7370" w:type="dxa"/>
          </w:tcPr>
          <w:p w14:paraId="2140157B" w14:textId="77777777" w:rsidR="001A3209" w:rsidRDefault="003D34D0" w:rsidP="00CD2B0F">
            <w:pPr>
              <w:pStyle w:val="EquaoPHD"/>
              <w:jc w:val="both"/>
              <w:rPr>
                <w:rFonts w:ascii="NewsGotT" w:hAnsi="NewsGotT"/>
              </w:rPr>
            </w:pPr>
            <m:oMathPara>
              <m:oMath>
                <m:sSub>
                  <m:sSubPr>
                    <m:ctrlPr>
                      <w:rPr>
                        <w:rFonts w:ascii="Cambria Math" w:hAnsi="Cambria Math"/>
                        <w:i/>
                      </w:rPr>
                    </m:ctrlPr>
                  </m:sSubPr>
                  <m:e>
                    <m:r>
                      <w:rPr>
                        <w:rFonts w:ascii="Cambria Math" w:hAnsi="Cambria Math"/>
                      </w:rPr>
                      <m:t>k</m:t>
                    </m:r>
                  </m:e>
                  <m:sub>
                    <m:r>
                      <w:rPr>
                        <w:rFonts w:ascii="Cambria Math" w:hAnsi="Cambria Math"/>
                      </w:rPr>
                      <m:t>dh</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d</m:t>
                        </m:r>
                      </m:sub>
                    </m:sSub>
                    <m:r>
                      <w:rPr>
                        <w:rFonts w:ascii="Cambria Math" w:hAnsi="Cambria Math"/>
                      </w:rPr>
                      <m:t>(1-a)</m:t>
                    </m:r>
                  </m:num>
                  <m:den>
                    <m:r>
                      <w:rPr>
                        <w:rFonts w:ascii="Cambria Math" w:hAnsi="Cambria Math"/>
                      </w:rPr>
                      <m:t>h</m:t>
                    </m:r>
                  </m:den>
                </m:f>
              </m:oMath>
            </m:oMathPara>
          </w:p>
        </w:tc>
        <w:tc>
          <w:tcPr>
            <w:tcW w:w="850" w:type="dxa"/>
          </w:tcPr>
          <w:p w14:paraId="3284E447" w14:textId="19C0158D" w:rsidR="001A3209" w:rsidRPr="00B66544" w:rsidRDefault="001A3209" w:rsidP="00CD2B0F">
            <w:pPr>
              <w:pStyle w:val="EquaoPHD"/>
              <w:jc w:val="both"/>
              <w:rPr>
                <w:rFonts w:ascii="NewsGotT" w:hAnsi="NewsGotT"/>
              </w:rPr>
            </w:pPr>
            <w:bookmarkStart w:id="171" w:name="_Ref74954396"/>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D649F9">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D649F9">
              <w:rPr>
                <w:rFonts w:ascii="NewsGotT" w:hAnsi="NewsGotT"/>
                <w:noProof/>
              </w:rPr>
              <w:t>19</w:t>
            </w:r>
            <w:r w:rsidRPr="00B66544">
              <w:rPr>
                <w:rFonts w:ascii="NewsGotT" w:hAnsi="NewsGotT"/>
                <w:noProof/>
              </w:rPr>
              <w:fldChar w:fldCharType="end"/>
            </w:r>
            <w:r w:rsidRPr="00B66544">
              <w:rPr>
                <w:rFonts w:ascii="NewsGotT" w:hAnsi="NewsGotT"/>
              </w:rPr>
              <w:t>)</w:t>
            </w:r>
            <w:bookmarkEnd w:id="171"/>
          </w:p>
        </w:tc>
      </w:tr>
      <w:tr w:rsidR="001A3209" w:rsidRPr="00B66544" w14:paraId="3104429C" w14:textId="77777777" w:rsidTr="00CD2B0F">
        <w:tc>
          <w:tcPr>
            <w:tcW w:w="850" w:type="dxa"/>
          </w:tcPr>
          <w:p w14:paraId="5250E0BD" w14:textId="77777777" w:rsidR="001A3209" w:rsidRPr="00B66544" w:rsidRDefault="001A3209" w:rsidP="00CD2B0F">
            <w:pPr>
              <w:pStyle w:val="EquaoPHD"/>
              <w:jc w:val="both"/>
              <w:rPr>
                <w:rFonts w:ascii="NewsGotT" w:hAnsi="NewsGotT"/>
              </w:rPr>
            </w:pPr>
          </w:p>
        </w:tc>
        <w:tc>
          <w:tcPr>
            <w:tcW w:w="7370" w:type="dxa"/>
          </w:tcPr>
          <w:p w14:paraId="03CA8D07" w14:textId="77777777" w:rsidR="001A3209" w:rsidRDefault="001A3209" w:rsidP="00CD2B0F">
            <w:pPr>
              <w:pStyle w:val="EquaoPHD"/>
              <w:jc w:val="both"/>
              <w:rPr>
                <w:rFonts w:ascii="NewsGotT" w:hAnsi="NewsGotT"/>
              </w:rPr>
            </w:pPr>
            <m:oMathPara>
              <m:oMath>
                <m:r>
                  <w:rPr>
                    <w:rFonts w:ascii="Cambria Math" w:hAnsi="Cambria Math"/>
                  </w:rPr>
                  <m:t>u</m:t>
                </m:r>
                <m:d>
                  <m:dPr>
                    <m:begChr m:val="["/>
                    <m:endChr m:val="]"/>
                    <m:ctrlPr>
                      <w:rPr>
                        <w:rFonts w:ascii="Cambria Math" w:hAnsi="Cambria Math"/>
                        <w:i/>
                      </w:rPr>
                    </m:ctrlPr>
                  </m:dPr>
                  <m:e>
                    <m:r>
                      <w:rPr>
                        <w:rFonts w:ascii="Cambria Math" w:hAnsi="Cambria Math"/>
                      </w:rPr>
                      <m:t>n</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ph</m:t>
                    </m:r>
                  </m:sub>
                </m:sSub>
                <m:r>
                  <w:rPr>
                    <w:rFonts w:ascii="Cambria Math" w:hAnsi="Cambria Math"/>
                  </w:rPr>
                  <m:t xml:space="preserve"> e</m:t>
                </m:r>
                <m:d>
                  <m:dPr>
                    <m:begChr m:val="["/>
                    <m:endChr m:val="]"/>
                    <m:ctrlPr>
                      <w:rPr>
                        <w:rFonts w:ascii="Cambria Math" w:hAnsi="Cambria Math"/>
                        <w:i/>
                      </w:rPr>
                    </m:ctrlPr>
                  </m:dPr>
                  <m:e>
                    <m:r>
                      <w:rPr>
                        <w:rFonts w:ascii="Cambria Math" w:hAnsi="Cambria Math"/>
                      </w:rPr>
                      <m:t>n</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ih</m:t>
                    </m:r>
                  </m:sub>
                </m:sSub>
                <m:r>
                  <w:rPr>
                    <w:rFonts w:ascii="Cambria Math" w:hAnsi="Cambria Math"/>
                  </w:rPr>
                  <m:t xml:space="preserve"> su</m:t>
                </m:r>
                <m:sSub>
                  <m:sSubPr>
                    <m:ctrlPr>
                      <w:rPr>
                        <w:rFonts w:ascii="Cambria Math" w:hAnsi="Cambria Math"/>
                        <w:i/>
                      </w:rPr>
                    </m:ctrlPr>
                  </m:sSubPr>
                  <m:e>
                    <m:r>
                      <w:rPr>
                        <w:rFonts w:ascii="Cambria Math" w:hAnsi="Cambria Math"/>
                      </w:rPr>
                      <m:t>m</m:t>
                    </m:r>
                  </m:e>
                  <m:sub>
                    <m:r>
                      <w:rPr>
                        <w:rFonts w:ascii="Cambria Math" w:hAnsi="Cambria Math"/>
                      </w:rPr>
                      <m:t>e</m:t>
                    </m:r>
                  </m:sub>
                </m:sSub>
                <m:d>
                  <m:dPr>
                    <m:begChr m:val="["/>
                    <m:endChr m:val="]"/>
                    <m:ctrlPr>
                      <w:rPr>
                        <w:rFonts w:ascii="Cambria Math" w:hAnsi="Cambria Math"/>
                        <w:i/>
                      </w:rPr>
                    </m:ctrlPr>
                  </m:dPr>
                  <m:e>
                    <m:r>
                      <w:rPr>
                        <w:rFonts w:ascii="Cambria Math" w:hAnsi="Cambria Math"/>
                      </w:rPr>
                      <m:t>n</m:t>
                    </m:r>
                  </m:e>
                </m:d>
                <m:r>
                  <w:rPr>
                    <w:rFonts w:ascii="Cambria Math" w:hAnsi="Cambria Math"/>
                  </w:rPr>
                  <m:t>+a</m:t>
                </m:r>
                <m:sSub>
                  <m:sSubPr>
                    <m:ctrlPr>
                      <w:rPr>
                        <w:rFonts w:ascii="Cambria Math" w:hAnsi="Cambria Math"/>
                        <w:i/>
                      </w:rPr>
                    </m:ctrlPr>
                  </m:sSubPr>
                  <m:e>
                    <m:r>
                      <w:rPr>
                        <w:rFonts w:ascii="Cambria Math" w:hAnsi="Cambria Math"/>
                      </w:rPr>
                      <m:t xml:space="preserve"> u</m:t>
                    </m:r>
                  </m:e>
                  <m:sub>
                    <m:r>
                      <w:rPr>
                        <w:rFonts w:ascii="Cambria Math" w:hAnsi="Cambria Math"/>
                      </w:rPr>
                      <m:t>d</m:t>
                    </m:r>
                  </m:sub>
                </m:sSub>
                <m:d>
                  <m:dPr>
                    <m:ctrlPr>
                      <w:rPr>
                        <w:rFonts w:ascii="Cambria Math" w:hAnsi="Cambria Math"/>
                        <w:i/>
                      </w:rPr>
                    </m:ctrlPr>
                  </m:dPr>
                  <m:e>
                    <m:r>
                      <w:rPr>
                        <w:rFonts w:ascii="Cambria Math" w:hAnsi="Cambria Math"/>
                      </w:rPr>
                      <m:t>k-1</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dh</m:t>
                    </m:r>
                  </m:sub>
                </m:sSub>
                <m:d>
                  <m:dPr>
                    <m:begChr m:val="["/>
                    <m:endChr m:val="]"/>
                    <m:ctrlPr>
                      <w:rPr>
                        <w:rFonts w:ascii="Cambria Math" w:hAnsi="Cambria Math"/>
                        <w:i/>
                      </w:rPr>
                    </m:ctrlPr>
                  </m:dPr>
                  <m:e>
                    <m:r>
                      <w:rPr>
                        <w:rFonts w:ascii="Cambria Math" w:hAnsi="Cambria Math"/>
                      </w:rPr>
                      <m:t>e</m:t>
                    </m:r>
                    <m:d>
                      <m:dPr>
                        <m:begChr m:val="["/>
                        <m:endChr m:val="]"/>
                        <m:ctrlPr>
                          <w:rPr>
                            <w:rFonts w:ascii="Cambria Math" w:hAnsi="Cambria Math"/>
                            <w:i/>
                          </w:rPr>
                        </m:ctrlPr>
                      </m:dPr>
                      <m:e>
                        <m:r>
                          <w:rPr>
                            <w:rFonts w:ascii="Cambria Math" w:hAnsi="Cambria Math"/>
                          </w:rPr>
                          <m:t>n</m:t>
                        </m:r>
                      </m:e>
                    </m:d>
                    <m:r>
                      <w:rPr>
                        <w:rFonts w:ascii="Cambria Math" w:hAnsi="Cambria Math"/>
                      </w:rPr>
                      <m:t>-e[n-1]</m:t>
                    </m:r>
                  </m:e>
                </m:d>
              </m:oMath>
            </m:oMathPara>
          </w:p>
        </w:tc>
        <w:tc>
          <w:tcPr>
            <w:tcW w:w="850" w:type="dxa"/>
          </w:tcPr>
          <w:p w14:paraId="0C90FB45" w14:textId="45B07ABD" w:rsidR="001A3209" w:rsidRPr="00B66544" w:rsidRDefault="001A3209" w:rsidP="00CD2B0F">
            <w:pPr>
              <w:pStyle w:val="EquaoPHD"/>
              <w:jc w:val="both"/>
              <w:rPr>
                <w:rFonts w:ascii="NewsGotT" w:hAnsi="NewsGotT"/>
              </w:rPr>
            </w:pPr>
            <w:bookmarkStart w:id="172" w:name="_Ref74954699"/>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D649F9">
              <w:rPr>
                <w:rFonts w:ascii="NewsGotT" w:hAnsi="NewsGotT"/>
                <w:noProof/>
              </w:rPr>
              <w:t>3</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D649F9">
              <w:rPr>
                <w:rFonts w:ascii="NewsGotT" w:hAnsi="NewsGotT"/>
                <w:noProof/>
              </w:rPr>
              <w:t>20</w:t>
            </w:r>
            <w:r w:rsidRPr="00B66544">
              <w:rPr>
                <w:rFonts w:ascii="NewsGotT" w:hAnsi="NewsGotT"/>
                <w:noProof/>
              </w:rPr>
              <w:fldChar w:fldCharType="end"/>
            </w:r>
            <w:r w:rsidRPr="00B66544">
              <w:rPr>
                <w:rFonts w:ascii="NewsGotT" w:hAnsi="NewsGotT"/>
              </w:rPr>
              <w:t>)</w:t>
            </w:r>
            <w:bookmarkEnd w:id="172"/>
          </w:p>
        </w:tc>
      </w:tr>
    </w:tbl>
    <w:p w14:paraId="0B7C2B86" w14:textId="51281B30" w:rsidR="001A3209" w:rsidRDefault="001A3209" w:rsidP="00DB5A67">
      <w:pPr>
        <w:pStyle w:val="PhDCorpo"/>
      </w:pPr>
      <w:r>
        <w:tab/>
        <w:t xml:space="preserve">Um dos problemas de algoritmo de posição está relacionado com a possível saturação do valor de </w:t>
      </w:r>
      <m:oMath>
        <m:r>
          <w:rPr>
            <w:rFonts w:ascii="Cambria Math" w:hAnsi="Cambria Math"/>
          </w:rPr>
          <m:t>u.</m:t>
        </m:r>
      </m:oMath>
      <w:r>
        <w:t xml:space="preserve"> Definem-se, então, limites de saturação superior (</w:t>
      </w:r>
      <m:oMath>
        <m:sSub>
          <m:sSubPr>
            <m:ctrlPr>
              <w:rPr>
                <w:rFonts w:ascii="Cambria Math" w:hAnsi="Cambria Math"/>
                <w:i/>
              </w:rPr>
            </m:ctrlPr>
          </m:sSubPr>
          <m:e>
            <m:r>
              <w:rPr>
                <w:rFonts w:ascii="Cambria Math" w:hAnsi="Cambria Math"/>
              </w:rPr>
              <m:t>U</m:t>
            </m:r>
          </m:e>
          <m:sub>
            <m:r>
              <w:rPr>
                <w:rFonts w:ascii="Cambria Math" w:hAnsi="Cambria Math"/>
              </w:rPr>
              <m:t>sata</m:t>
            </m:r>
          </m:sub>
        </m:sSub>
      </m:oMath>
      <w:r>
        <w:t>) e inferior (</w:t>
      </w:r>
      <m:oMath>
        <m:sSub>
          <m:sSubPr>
            <m:ctrlPr>
              <w:rPr>
                <w:rFonts w:ascii="Cambria Math" w:hAnsi="Cambria Math"/>
                <w:i/>
              </w:rPr>
            </m:ctrlPr>
          </m:sSubPr>
          <m:e>
            <m:r>
              <w:rPr>
                <w:rFonts w:ascii="Cambria Math" w:hAnsi="Cambria Math"/>
              </w:rPr>
              <m:t>U</m:t>
            </m:r>
          </m:e>
          <m:sub>
            <m:r>
              <w:rPr>
                <w:rFonts w:ascii="Cambria Math" w:hAnsi="Cambria Math"/>
              </w:rPr>
              <m:t>satb</m:t>
            </m:r>
          </m:sub>
        </m:sSub>
      </m:oMath>
      <w:r>
        <w:t xml:space="preserve">). Se o resultado do cálculo do valor de </w:t>
      </w:r>
      <m:oMath>
        <m:r>
          <w:rPr>
            <w:rFonts w:ascii="Cambria Math" w:hAnsi="Cambria Math"/>
          </w:rPr>
          <m:t>u</m:t>
        </m:r>
      </m:oMath>
      <w:r>
        <w:rPr>
          <w:i/>
          <w:iCs/>
        </w:rPr>
        <w:t xml:space="preserve"> </w:t>
      </w:r>
      <w:r>
        <w:t xml:space="preserve">for superior ao valor do limite de saturação superior, ou inferior ao valor do limite de comparação inferior, é necessário limitar o mesmo aos valores de saturação </w:t>
      </w:r>
      <w:r w:rsidRPr="00D112CC">
        <w:t xml:space="preserve">impostos. </w:t>
      </w:r>
      <w:r>
        <w:t>Assim, modifica</w:t>
      </w:r>
      <w:r w:rsidR="00D21794">
        <w:noBreakHyphen/>
      </w:r>
      <w:r w:rsidRPr="000578FF">
        <w:t xml:space="preserve">se a interrupção para detetar </w:t>
      </w:r>
      <w:r w:rsidR="00D21794" w:rsidRPr="000578FF">
        <w:t xml:space="preserve">se o </w:t>
      </w:r>
      <m:oMath>
        <m:r>
          <w:rPr>
            <w:rFonts w:ascii="Cambria Math" w:hAnsi="Cambria Math"/>
          </w:rPr>
          <m:t>u</m:t>
        </m:r>
      </m:oMath>
      <w:r w:rsidR="00D21794" w:rsidRPr="000578FF">
        <w:t xml:space="preserve"> </w:t>
      </w:r>
      <w:r w:rsidR="000578FF" w:rsidRPr="000578FF">
        <w:t>transpôs</w:t>
      </w:r>
      <w:r w:rsidR="00D21794">
        <w:t xml:space="preserve"> </w:t>
      </w:r>
      <w:r>
        <w:t xml:space="preserve">os valores de saturação e, caso tal aconteça, fixa-se o valor de </w:t>
      </w:r>
      <m:oMath>
        <m:r>
          <w:rPr>
            <w:rFonts w:ascii="Cambria Math" w:hAnsi="Cambria Math"/>
          </w:rPr>
          <m:t>u</m:t>
        </m:r>
      </m:oMath>
      <w:r>
        <w:t xml:space="preserve"> nos </w:t>
      </w:r>
      <w:r w:rsidR="000578FF">
        <w:t>mesmos</w:t>
      </w:r>
      <w:r w:rsidRPr="00D112CC">
        <w:t xml:space="preserve">. </w:t>
      </w:r>
      <w:r w:rsidRPr="000578FF">
        <w:t>Além disso, a saturação do atuador pode dar origem a um aumento brusco dos valores dos somatórios dos erros levando a oscilações prejudiciais no valor da variável controlada.</w:t>
      </w:r>
      <w:r>
        <w:t xml:space="preserve"> </w:t>
      </w:r>
    </w:p>
    <w:p w14:paraId="359E66C8" w14:textId="26FB08C2" w:rsidR="001A3209" w:rsidRPr="00F64E40" w:rsidRDefault="000F7EC3" w:rsidP="00DB5A67">
      <w:pPr>
        <w:pStyle w:val="PhDCorpo"/>
      </w:pPr>
      <w:r>
        <w:tab/>
      </w:r>
      <w:r w:rsidR="001A3209">
        <w:t xml:space="preserve">Tendo em conta os aspetos mencionados acima e fazendo uso da </w:t>
      </w:r>
      <w:r w:rsidRPr="00DB5A67">
        <w:t>equação</w:t>
      </w:r>
      <w:r>
        <w:t xml:space="preserve"> </w:t>
      </w:r>
      <w:r>
        <w:fldChar w:fldCharType="begin"/>
      </w:r>
      <w:r>
        <w:instrText xml:space="preserve"> REF _Ref74954699 \h </w:instrText>
      </w:r>
      <w:r>
        <w:fldChar w:fldCharType="separate"/>
      </w:r>
      <w:r w:rsidR="00D649F9" w:rsidRPr="00B66544">
        <w:t>(</w:t>
      </w:r>
      <w:r w:rsidR="00D649F9">
        <w:rPr>
          <w:noProof/>
        </w:rPr>
        <w:t>3</w:t>
      </w:r>
      <w:r w:rsidR="00D649F9" w:rsidRPr="00B66544">
        <w:t>.</w:t>
      </w:r>
      <w:r w:rsidR="00D649F9">
        <w:rPr>
          <w:noProof/>
        </w:rPr>
        <w:t>20</w:t>
      </w:r>
      <w:r w:rsidR="00D649F9" w:rsidRPr="00B66544">
        <w:t>)</w:t>
      </w:r>
      <w:r>
        <w:fldChar w:fldCharType="end"/>
      </w:r>
      <w:r>
        <w:t xml:space="preserve">, </w:t>
      </w:r>
      <w:r w:rsidR="001A3209" w:rsidRPr="00433556">
        <w:t xml:space="preserve">é possível desenhar o fluxograma que permite a </w:t>
      </w:r>
      <w:r w:rsidR="001A3209">
        <w:t>implementação</w:t>
      </w:r>
      <w:r w:rsidR="001A3209" w:rsidRPr="00433556">
        <w:t xml:space="preserve"> </w:t>
      </w:r>
      <w:r w:rsidR="001A3209">
        <w:t>d</w:t>
      </w:r>
      <w:r w:rsidR="001A3209" w:rsidRPr="00433556">
        <w:t xml:space="preserve">o algoritmo de controlo </w:t>
      </w:r>
      <w:r w:rsidR="001A3209" w:rsidRPr="00D112CC">
        <w:t>no microcontrolador</w:t>
      </w:r>
      <w:r w:rsidR="001A3209">
        <w:t>,</w:t>
      </w:r>
      <w:r w:rsidR="001A3209" w:rsidRPr="00433556">
        <w:t xml:space="preserve"> </w:t>
      </w:r>
      <w:r>
        <w:fldChar w:fldCharType="begin"/>
      </w:r>
      <w:r>
        <w:instrText xml:space="preserve"> REF _Ref74954918 \h </w:instrText>
      </w:r>
      <w:r>
        <w:fldChar w:fldCharType="separate"/>
      </w:r>
      <w:r w:rsidR="00D649F9">
        <w:t xml:space="preserve">Figura </w:t>
      </w:r>
      <w:r w:rsidR="00D649F9">
        <w:rPr>
          <w:noProof/>
        </w:rPr>
        <w:t>3</w:t>
      </w:r>
      <w:r w:rsidR="00D649F9">
        <w:t>.</w:t>
      </w:r>
      <w:r w:rsidR="00D649F9">
        <w:rPr>
          <w:noProof/>
        </w:rPr>
        <w:t>26</w:t>
      </w:r>
      <w:r>
        <w:fldChar w:fldCharType="end"/>
      </w:r>
      <w:r w:rsidR="001A3209" w:rsidRPr="00433556">
        <w:t>.</w:t>
      </w:r>
      <w:r w:rsidR="001A3209">
        <w:t xml:space="preserve"> </w:t>
      </w:r>
      <w:r w:rsidR="001A3209" w:rsidRPr="00D112CC">
        <w:t xml:space="preserve">Como se pode verificar, a atualização do somatório dos erros só é efetuada quando a variável </w:t>
      </w:r>
      <m:oMath>
        <m:r>
          <w:rPr>
            <w:rFonts w:ascii="Cambria Math" w:hAnsi="Cambria Math"/>
          </w:rPr>
          <m:t>u</m:t>
        </m:r>
      </m:oMath>
      <w:r w:rsidR="001A3209" w:rsidRPr="00D112CC">
        <w:rPr>
          <w:i/>
          <w:iCs/>
        </w:rPr>
        <w:t xml:space="preserve"> </w:t>
      </w:r>
      <w:r w:rsidR="001A3209" w:rsidRPr="00D112CC">
        <w:t>se encontra dentro dos limites de saturação. Caso contrário, a atualização é anulada, o que equivale,</w:t>
      </w:r>
      <w:r w:rsidR="001A3209" w:rsidRPr="00F64E40">
        <w:t xml:space="preserve"> em tempo contínuo, a parar a integração do erro</w:t>
      </w:r>
      <w:r w:rsidR="001A3209">
        <w:t>, fixando</w:t>
      </w:r>
      <w:r w:rsidR="001A3209">
        <w:noBreakHyphen/>
        <w:t>se</w:t>
      </w:r>
      <w:r w:rsidR="001A3209" w:rsidRPr="00F64E40">
        <w:t xml:space="preserve"> o valor de </w:t>
      </w:r>
      <m:oMath>
        <m:r>
          <w:rPr>
            <w:rFonts w:ascii="Cambria Math" w:hAnsi="Cambria Math"/>
          </w:rPr>
          <m:t>u</m:t>
        </m:r>
      </m:oMath>
      <w:r w:rsidR="001A3209" w:rsidRPr="00F64E40">
        <w:t xml:space="preserve"> no valor de saturação </w:t>
      </w:r>
      <w:r w:rsidR="001A3209" w:rsidRPr="001D63EF">
        <w:t>respetivo</w:t>
      </w:r>
      <w:r w:rsidR="001A3209" w:rsidRPr="00F64E40">
        <w:t>.</w:t>
      </w:r>
    </w:p>
    <w:p w14:paraId="4C39FD92" w14:textId="1B20B872" w:rsidR="000F7EC3" w:rsidRDefault="00670E8D" w:rsidP="000F7EC3">
      <w:pPr>
        <w:pStyle w:val="PhDFigura"/>
      </w:pPr>
      <w:r>
        <w:rPr>
          <w:noProof/>
        </w:rPr>
        <w:lastRenderedPageBreak/>
        <w:drawing>
          <wp:inline distT="0" distB="0" distL="0" distR="0" wp14:anchorId="5150BFE9" wp14:editId="5BEBB2D5">
            <wp:extent cx="2704698" cy="3230928"/>
            <wp:effectExtent l="0" t="0" r="635" b="762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Imagem 237"/>
                    <pic:cNvPicPr/>
                  </pic:nvPicPr>
                  <pic:blipFill>
                    <a:blip r:embed="rId84">
                      <a:extLst>
                        <a:ext uri="{28A0092B-C50C-407E-A947-70E740481C1C}">
                          <a14:useLocalDpi xmlns:a14="http://schemas.microsoft.com/office/drawing/2010/main" val="0"/>
                        </a:ext>
                      </a:extLst>
                    </a:blip>
                    <a:stretch>
                      <a:fillRect/>
                    </a:stretch>
                  </pic:blipFill>
                  <pic:spPr>
                    <a:xfrm>
                      <a:off x="0" y="0"/>
                      <a:ext cx="2735474" cy="3267691"/>
                    </a:xfrm>
                    <a:prstGeom prst="rect">
                      <a:avLst/>
                    </a:prstGeom>
                  </pic:spPr>
                </pic:pic>
              </a:graphicData>
            </a:graphic>
          </wp:inline>
        </w:drawing>
      </w:r>
    </w:p>
    <w:p w14:paraId="2FF66673" w14:textId="5EACE0EE" w:rsidR="001A3209" w:rsidRPr="000F7EC3" w:rsidRDefault="000F7EC3" w:rsidP="000F7EC3">
      <w:pPr>
        <w:pStyle w:val="PhDLegendaFiguras"/>
        <w:rPr>
          <w:sz w:val="24"/>
        </w:rPr>
      </w:pPr>
      <w:bookmarkStart w:id="173" w:name="_Ref74954918"/>
      <w:bookmarkStart w:id="174" w:name="_Toc75199515"/>
      <w:r>
        <w:t xml:space="preserve">Figura </w:t>
      </w:r>
      <w:r w:rsidR="003D34D0">
        <w:fldChar w:fldCharType="begin"/>
      </w:r>
      <w:r w:rsidR="003D34D0">
        <w:instrText xml:space="preserve"> STYLEREF 1 \s </w:instrText>
      </w:r>
      <w:r w:rsidR="003D34D0">
        <w:fldChar w:fldCharType="separate"/>
      </w:r>
      <w:r w:rsidR="00D649F9">
        <w:rPr>
          <w:noProof/>
        </w:rPr>
        <w:t>3</w:t>
      </w:r>
      <w:r w:rsidR="003D34D0">
        <w:rPr>
          <w:noProof/>
        </w:rPr>
        <w:fldChar w:fldCharType="end"/>
      </w:r>
      <w:r w:rsidR="005D5334">
        <w:t>.</w:t>
      </w:r>
      <w:r w:rsidR="003D34D0">
        <w:fldChar w:fldCharType="begin"/>
      </w:r>
      <w:r w:rsidR="003D34D0">
        <w:instrText xml:space="preserve"> SEQ Figura \* ARABIC \s 1 </w:instrText>
      </w:r>
      <w:r w:rsidR="003D34D0">
        <w:fldChar w:fldCharType="separate"/>
      </w:r>
      <w:r w:rsidR="00D649F9">
        <w:rPr>
          <w:noProof/>
        </w:rPr>
        <w:t>26</w:t>
      </w:r>
      <w:r w:rsidR="003D34D0">
        <w:rPr>
          <w:noProof/>
        </w:rPr>
        <w:fldChar w:fldCharType="end"/>
      </w:r>
      <w:bookmarkEnd w:id="173"/>
      <w:r>
        <w:t xml:space="preserve"> - Serviço de Rotina à Interrupção do algoritmo PID</w:t>
      </w:r>
      <w:bookmarkEnd w:id="174"/>
    </w:p>
    <w:p w14:paraId="4BB24A71" w14:textId="0F4E6352" w:rsidR="0030507B" w:rsidRDefault="000F7EC3" w:rsidP="004D4545">
      <w:pPr>
        <w:pStyle w:val="PhDCorpo"/>
        <w:sectPr w:rsidR="0030507B" w:rsidSect="0030507B">
          <w:headerReference w:type="default" r:id="rId85"/>
          <w:type w:val="oddPage"/>
          <w:pgSz w:w="11907" w:h="16840" w:code="9"/>
          <w:pgMar w:top="1134" w:right="1418" w:bottom="1134" w:left="1418" w:header="567" w:footer="57" w:gutter="0"/>
          <w:pgNumType w:chapSep="emDash"/>
          <w:cols w:space="720"/>
          <w:docGrid w:linePitch="272"/>
        </w:sectPr>
      </w:pPr>
      <w:r>
        <w:tab/>
      </w:r>
      <w:r w:rsidR="001A3209">
        <w:t>Tendo em conta que, para um valor da variável de comando baixo, os motores estão parados, torna</w:t>
      </w:r>
      <w:r w:rsidR="001A3209">
        <w:noBreakHyphen/>
        <w:t xml:space="preserve">se necessária a soma de um </w:t>
      </w:r>
      <w:r w:rsidR="001A3209" w:rsidRPr="0014594C">
        <w:rPr>
          <w:i/>
          <w:iCs/>
        </w:rPr>
        <w:t>offset</w:t>
      </w:r>
      <w:r w:rsidR="001A3209">
        <w:rPr>
          <w:i/>
          <w:iCs/>
        </w:rPr>
        <w:t xml:space="preserve"> </w:t>
      </w:r>
      <w:r w:rsidR="001A3209">
        <w:t xml:space="preserve">a esta variável, de forma que, quando o erro for nulo, ou seja, quando </w:t>
      </w:r>
      <m:oMath>
        <m:r>
          <w:rPr>
            <w:rFonts w:ascii="Cambria Math" w:hAnsi="Cambria Math"/>
          </w:rPr>
          <m:t>u=0</m:t>
        </m:r>
      </m:oMath>
      <w:r w:rsidR="001A3209">
        <w:rPr>
          <w:rFonts w:eastAsiaTheme="minorEastAsia"/>
        </w:rPr>
        <w:t xml:space="preserve">, a variável de comando não seja nula. Por exemplo, para um valor de </w:t>
      </w:r>
      <w:r w:rsidR="001A3209" w:rsidRPr="000A5F6F">
        <w:rPr>
          <w:rFonts w:eastAsiaTheme="minorEastAsia"/>
          <w:i/>
          <w:iCs/>
        </w:rPr>
        <w:t>offset</w:t>
      </w:r>
      <w:r w:rsidR="001A3209">
        <w:rPr>
          <w:rFonts w:eastAsiaTheme="minorEastAsia"/>
          <w:i/>
          <w:iCs/>
        </w:rPr>
        <w:t xml:space="preserve"> </w:t>
      </w:r>
      <w:r w:rsidR="001A3209">
        <w:rPr>
          <w:rFonts w:eastAsiaTheme="minorEastAsia"/>
        </w:rPr>
        <w:t xml:space="preserve">igual a 0,7 e </w:t>
      </w:r>
      <m:oMath>
        <m:r>
          <w:rPr>
            <w:rFonts w:ascii="Cambria Math" w:eastAsiaTheme="minorEastAsia" w:hAnsi="Cambria Math"/>
          </w:rPr>
          <m:t>u=</m:t>
        </m:r>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sata</m:t>
            </m:r>
          </m:sub>
        </m:sSub>
      </m:oMath>
      <w:r w:rsidR="001A3209">
        <w:rPr>
          <w:rFonts w:eastAsiaTheme="minorEastAsia"/>
        </w:rPr>
        <w:t xml:space="preserve">, a variável de comando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comandoR</m:t>
            </m:r>
          </m:sub>
        </m:sSub>
      </m:oMath>
      <w:r w:rsidR="001A3209">
        <w:rPr>
          <w:rFonts w:eastAsiaTheme="minorEastAsia"/>
        </w:rPr>
        <w:t xml:space="preserve"> será igual a </w:t>
      </w:r>
      <m:oMath>
        <m:r>
          <w:rPr>
            <w:rFonts w:ascii="Cambria Math" w:eastAsiaTheme="minorEastAsia" w:hAnsi="Cambria Math"/>
          </w:rPr>
          <m:t xml:space="preserve">0,7+0,3 </m:t>
        </m:r>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sata</m:t>
            </m:r>
          </m:sub>
        </m:sSub>
      </m:oMath>
      <w:r w:rsidR="001A3209">
        <w:rPr>
          <w:rFonts w:eastAsiaTheme="minorEastAsia"/>
        </w:rPr>
        <w:t xml:space="preserve"> e a variável de comando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comandoL</m:t>
            </m:r>
          </m:sub>
        </m:sSub>
      </m:oMath>
      <w:r w:rsidR="001A3209">
        <w:rPr>
          <w:rFonts w:eastAsiaTheme="minorEastAsia"/>
        </w:rPr>
        <w:t xml:space="preserve"> será igual a </w:t>
      </w:r>
      <m:oMath>
        <m:r>
          <w:rPr>
            <w:rFonts w:ascii="Cambria Math" w:eastAsiaTheme="minorEastAsia" w:hAnsi="Cambria Math"/>
          </w:rPr>
          <m:t xml:space="preserve">0,7-0,3 </m:t>
        </m:r>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sata</m:t>
            </m:r>
          </m:sub>
        </m:sSub>
      </m:oMath>
      <w:r w:rsidR="001A3209">
        <w:rPr>
          <w:rFonts w:eastAsiaTheme="minorEastAsia"/>
        </w:rPr>
        <w:t>. Desta forma, garante-se que a variável de comando nunca será nula.</w:t>
      </w:r>
    </w:p>
    <w:p w14:paraId="3FC748CF" w14:textId="3AA5ECA2" w:rsidR="00B451AF" w:rsidRDefault="00B451AF" w:rsidP="00626C7F">
      <w:pPr>
        <w:pStyle w:val="Ttulo1"/>
        <w:rPr>
          <w:rFonts w:ascii="NewsGotT" w:hAnsi="NewsGotT"/>
        </w:rPr>
      </w:pPr>
      <w:r w:rsidRPr="00B66544">
        <w:rPr>
          <w:rFonts w:ascii="NewsGotT" w:hAnsi="NewsGotT"/>
        </w:rPr>
        <w:lastRenderedPageBreak/>
        <w:br/>
      </w:r>
      <w:r w:rsidRPr="00B66544">
        <w:rPr>
          <w:rFonts w:ascii="NewsGotT" w:hAnsi="NewsGotT"/>
        </w:rPr>
        <w:br/>
      </w:r>
      <w:bookmarkStart w:id="175" w:name="_Toc75199819"/>
      <w:r w:rsidR="006A6AAA">
        <w:rPr>
          <w:rFonts w:ascii="NewsGotT" w:hAnsi="NewsGotT"/>
        </w:rPr>
        <w:t>Lista de Componentes</w:t>
      </w:r>
      <w:bookmarkEnd w:id="175"/>
    </w:p>
    <w:p w14:paraId="0A73C65E" w14:textId="790A9F4D" w:rsidR="0034544C" w:rsidRPr="0034544C" w:rsidRDefault="0034544C" w:rsidP="0034544C">
      <w:pPr>
        <w:pStyle w:val="PhDCorpo"/>
      </w:pPr>
      <w:r>
        <w:tab/>
      </w:r>
      <w:r w:rsidR="009F0924">
        <w:t xml:space="preserve">Na </w:t>
      </w:r>
      <w:r w:rsidR="009F0924">
        <w:fldChar w:fldCharType="begin"/>
      </w:r>
      <w:r w:rsidR="009F0924">
        <w:instrText xml:space="preserve"> REF _Ref63920968 \h </w:instrText>
      </w:r>
      <w:r w:rsidR="009F0924">
        <w:fldChar w:fldCharType="separate"/>
      </w:r>
      <w:r w:rsidR="00D649F9">
        <w:t xml:space="preserve">Tabela </w:t>
      </w:r>
      <w:r w:rsidR="00D649F9">
        <w:rPr>
          <w:noProof/>
        </w:rPr>
        <w:t>4</w:t>
      </w:r>
      <w:r w:rsidR="00D649F9">
        <w:t>.</w:t>
      </w:r>
      <w:r w:rsidR="00D649F9">
        <w:rPr>
          <w:noProof/>
        </w:rPr>
        <w:t>1</w:t>
      </w:r>
      <w:r w:rsidR="009F0924">
        <w:fldChar w:fldCharType="end"/>
      </w:r>
      <w:r w:rsidR="009F0924">
        <w:t>, listam-se todos os componentes usados para o DWR, bem como a quantidade e o preço associado.</w:t>
      </w:r>
    </w:p>
    <w:p w14:paraId="170A6B02" w14:textId="60967D1C" w:rsidR="000423D7" w:rsidRDefault="000423D7" w:rsidP="000423D7">
      <w:pPr>
        <w:pStyle w:val="PhDLegendaTabela"/>
      </w:pPr>
      <w:bookmarkStart w:id="176" w:name="_Ref63920968"/>
      <w:bookmarkStart w:id="177" w:name="_Ref63920967"/>
      <w:bookmarkStart w:id="178" w:name="_Toc75199476"/>
      <w:r>
        <w:t xml:space="preserve">Tabela </w:t>
      </w:r>
      <w:r w:rsidR="003D34D0">
        <w:fldChar w:fldCharType="begin"/>
      </w:r>
      <w:r w:rsidR="003D34D0">
        <w:instrText xml:space="preserve"> STYLEREF 1 \s </w:instrText>
      </w:r>
      <w:r w:rsidR="003D34D0">
        <w:fldChar w:fldCharType="separate"/>
      </w:r>
      <w:r w:rsidR="00D649F9">
        <w:rPr>
          <w:noProof/>
        </w:rPr>
        <w:t>4</w:t>
      </w:r>
      <w:r w:rsidR="003D34D0">
        <w:rPr>
          <w:noProof/>
        </w:rPr>
        <w:fldChar w:fldCharType="end"/>
      </w:r>
      <w:r w:rsidR="00546D28">
        <w:t>.</w:t>
      </w:r>
      <w:r w:rsidR="003D34D0">
        <w:fldChar w:fldCharType="begin"/>
      </w:r>
      <w:r w:rsidR="003D34D0">
        <w:instrText xml:space="preserve"> SEQ Tabela \* ARABIC \s 1 </w:instrText>
      </w:r>
      <w:r w:rsidR="003D34D0">
        <w:fldChar w:fldCharType="separate"/>
      </w:r>
      <w:r w:rsidR="00D649F9">
        <w:rPr>
          <w:noProof/>
        </w:rPr>
        <w:t>1</w:t>
      </w:r>
      <w:r w:rsidR="003D34D0">
        <w:rPr>
          <w:noProof/>
        </w:rPr>
        <w:fldChar w:fldCharType="end"/>
      </w:r>
      <w:bookmarkEnd w:id="176"/>
      <w:r>
        <w:t xml:space="preserve"> - Lista de componentes</w:t>
      </w:r>
      <w:r w:rsidR="00E16200">
        <w:t>.</w:t>
      </w:r>
      <w:bookmarkEnd w:id="177"/>
      <w:bookmarkEnd w:id="178"/>
    </w:p>
    <w:tbl>
      <w:tblPr>
        <w:tblStyle w:val="SimplesTabela1"/>
        <w:tblW w:w="0" w:type="auto"/>
        <w:jc w:val="center"/>
        <w:tblLook w:val="0420" w:firstRow="1" w:lastRow="0" w:firstColumn="0" w:lastColumn="0" w:noHBand="0" w:noVBand="1"/>
      </w:tblPr>
      <w:tblGrid>
        <w:gridCol w:w="453"/>
        <w:gridCol w:w="1471"/>
        <w:gridCol w:w="2034"/>
        <w:gridCol w:w="1597"/>
        <w:gridCol w:w="1386"/>
        <w:gridCol w:w="992"/>
        <w:gridCol w:w="1128"/>
      </w:tblGrid>
      <w:tr w:rsidR="00152035" w:rsidRPr="006A6AAA" w14:paraId="3A832C07" w14:textId="77777777" w:rsidTr="00190F4A">
        <w:trPr>
          <w:cnfStyle w:val="100000000000" w:firstRow="1" w:lastRow="0" w:firstColumn="0" w:lastColumn="0" w:oddVBand="0" w:evenVBand="0" w:oddHBand="0" w:evenHBand="0" w:firstRowFirstColumn="0" w:firstRowLastColumn="0" w:lastRowFirstColumn="0" w:lastRowLastColumn="0"/>
          <w:trHeight w:hRule="exact" w:val="1134"/>
          <w:tblHeader/>
          <w:jc w:val="center"/>
        </w:trPr>
        <w:tc>
          <w:tcPr>
            <w:tcW w:w="453" w:type="dxa"/>
            <w:vAlign w:val="center"/>
          </w:tcPr>
          <w:p w14:paraId="3676605C" w14:textId="77777777" w:rsidR="009C6BB5" w:rsidRPr="006A6AAA" w:rsidRDefault="009C6BB5" w:rsidP="002C0CF0">
            <w:pPr>
              <w:pStyle w:val="Corpodetexto"/>
              <w:spacing w:after="0"/>
              <w:jc w:val="center"/>
              <w:rPr>
                <w:rFonts w:ascii="NewsGotT" w:hAnsi="NewsGotT"/>
              </w:rPr>
            </w:pPr>
          </w:p>
        </w:tc>
        <w:tc>
          <w:tcPr>
            <w:tcW w:w="3505" w:type="dxa"/>
            <w:gridSpan w:val="2"/>
            <w:vAlign w:val="center"/>
          </w:tcPr>
          <w:p w14:paraId="765B752C" w14:textId="77777777" w:rsidR="009C6BB5" w:rsidRPr="006A6AAA" w:rsidRDefault="009C6BB5" w:rsidP="002C0CF0">
            <w:pPr>
              <w:pStyle w:val="Corpodetexto"/>
              <w:spacing w:after="0"/>
              <w:jc w:val="center"/>
              <w:rPr>
                <w:rFonts w:ascii="NewsGotT" w:hAnsi="NewsGotT"/>
              </w:rPr>
            </w:pPr>
            <w:r w:rsidRPr="006A6AAA">
              <w:rPr>
                <w:rFonts w:ascii="NewsGotT" w:hAnsi="NewsGotT"/>
              </w:rPr>
              <w:t>Material</w:t>
            </w:r>
          </w:p>
        </w:tc>
        <w:tc>
          <w:tcPr>
            <w:tcW w:w="1597" w:type="dxa"/>
            <w:vAlign w:val="center"/>
          </w:tcPr>
          <w:p w14:paraId="2DAB0B54" w14:textId="77777777" w:rsidR="009C6BB5" w:rsidRPr="006A6AAA" w:rsidRDefault="009C6BB5" w:rsidP="002C0CF0">
            <w:pPr>
              <w:pStyle w:val="Corpodetexto"/>
              <w:spacing w:after="0"/>
              <w:jc w:val="center"/>
              <w:rPr>
                <w:rFonts w:ascii="NewsGotT" w:hAnsi="NewsGotT"/>
              </w:rPr>
            </w:pPr>
            <w:r w:rsidRPr="006A6AAA">
              <w:rPr>
                <w:rFonts w:ascii="NewsGotT" w:hAnsi="NewsGotT"/>
              </w:rPr>
              <w:t>Loja</w:t>
            </w:r>
          </w:p>
        </w:tc>
        <w:tc>
          <w:tcPr>
            <w:tcW w:w="1386" w:type="dxa"/>
            <w:vAlign w:val="center"/>
          </w:tcPr>
          <w:p w14:paraId="15DE5030" w14:textId="77777777" w:rsidR="009C6BB5" w:rsidRPr="006A6AAA" w:rsidRDefault="009C6BB5" w:rsidP="002C0CF0">
            <w:pPr>
              <w:pStyle w:val="Corpodetexto"/>
              <w:spacing w:after="0"/>
              <w:jc w:val="center"/>
              <w:rPr>
                <w:rFonts w:ascii="NewsGotT" w:hAnsi="NewsGotT"/>
              </w:rPr>
            </w:pPr>
            <w:r w:rsidRPr="006A6AAA">
              <w:rPr>
                <w:rFonts w:ascii="NewsGotT" w:hAnsi="NewsGotT"/>
              </w:rPr>
              <w:t>Quantidade</w:t>
            </w:r>
          </w:p>
        </w:tc>
        <w:tc>
          <w:tcPr>
            <w:tcW w:w="992" w:type="dxa"/>
            <w:vAlign w:val="center"/>
          </w:tcPr>
          <w:p w14:paraId="0CB6FD89" w14:textId="77777777" w:rsidR="009C6BB5" w:rsidRPr="006A6AAA" w:rsidRDefault="009C6BB5" w:rsidP="002C0CF0">
            <w:pPr>
              <w:pStyle w:val="Corpodetexto"/>
              <w:spacing w:after="0"/>
              <w:jc w:val="center"/>
              <w:rPr>
                <w:rFonts w:ascii="NewsGotT" w:hAnsi="NewsGotT"/>
              </w:rPr>
            </w:pPr>
            <w:r w:rsidRPr="006A6AAA">
              <w:rPr>
                <w:rFonts w:ascii="NewsGotT" w:hAnsi="NewsGotT"/>
              </w:rPr>
              <w:t>Preço unitário</w:t>
            </w:r>
          </w:p>
        </w:tc>
        <w:tc>
          <w:tcPr>
            <w:tcW w:w="1128" w:type="dxa"/>
            <w:vAlign w:val="center"/>
          </w:tcPr>
          <w:p w14:paraId="632917CE" w14:textId="77777777" w:rsidR="009C6BB5" w:rsidRPr="006A6AAA" w:rsidRDefault="009C6BB5" w:rsidP="002C0CF0">
            <w:pPr>
              <w:pStyle w:val="Corpodetexto"/>
              <w:spacing w:after="0"/>
              <w:jc w:val="center"/>
              <w:rPr>
                <w:rFonts w:ascii="NewsGotT" w:hAnsi="NewsGotT"/>
              </w:rPr>
            </w:pPr>
            <w:r w:rsidRPr="006A6AAA">
              <w:rPr>
                <w:rFonts w:ascii="NewsGotT" w:hAnsi="NewsGotT"/>
              </w:rPr>
              <w:t>Preço total</w:t>
            </w:r>
          </w:p>
        </w:tc>
      </w:tr>
      <w:tr w:rsidR="00152035" w:rsidRPr="006A6AAA" w14:paraId="0B28E3FD" w14:textId="77777777" w:rsidTr="00190F4A">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3" w:type="dxa"/>
            <w:vAlign w:val="center"/>
          </w:tcPr>
          <w:p w14:paraId="553CDB7D" w14:textId="77777777" w:rsidR="009C6BB5" w:rsidRPr="006A6AAA" w:rsidRDefault="009C6BB5" w:rsidP="002C0CF0">
            <w:pPr>
              <w:pStyle w:val="Corpodetexto"/>
              <w:spacing w:after="0"/>
              <w:jc w:val="center"/>
              <w:rPr>
                <w:rFonts w:ascii="NewsGotT" w:hAnsi="NewsGotT"/>
                <w:lang w:val="en-GB"/>
              </w:rPr>
            </w:pPr>
            <w:r w:rsidRPr="006A6AAA">
              <w:rPr>
                <w:rFonts w:ascii="NewsGotT" w:hAnsi="NewsGotT"/>
                <w:lang w:val="en-GB"/>
              </w:rPr>
              <w:t>1</w:t>
            </w:r>
          </w:p>
        </w:tc>
        <w:tc>
          <w:tcPr>
            <w:tcW w:w="0" w:type="auto"/>
            <w:vAlign w:val="center"/>
          </w:tcPr>
          <w:p w14:paraId="1ABD272D" w14:textId="444616DF" w:rsidR="009C6BB5" w:rsidRPr="006A6AAA" w:rsidRDefault="009C6BB5" w:rsidP="002C0CF0">
            <w:pPr>
              <w:pStyle w:val="Corpodetexto"/>
              <w:spacing w:after="0"/>
              <w:jc w:val="center"/>
              <w:rPr>
                <w:rFonts w:ascii="NewsGotT" w:hAnsi="NewsGotT"/>
                <w:lang w:val="en-GB"/>
              </w:rPr>
            </w:pPr>
            <w:r w:rsidRPr="006A6AAA">
              <w:rPr>
                <w:rFonts w:ascii="NewsGotT" w:hAnsi="NewsGotT"/>
                <w:lang w:val="en-GB"/>
              </w:rPr>
              <w:t xml:space="preserve">Motor </w:t>
            </w:r>
            <w:proofErr w:type="spellStart"/>
            <w:r w:rsidRPr="006A6AAA">
              <w:rPr>
                <w:rFonts w:ascii="NewsGotT" w:hAnsi="NewsGotT"/>
                <w:lang w:val="en-GB"/>
              </w:rPr>
              <w:t>Bot'n</w:t>
            </w:r>
            <w:proofErr w:type="spellEnd"/>
            <w:r w:rsidRPr="006A6AAA">
              <w:rPr>
                <w:rFonts w:ascii="NewsGotT" w:hAnsi="NewsGotT"/>
                <w:lang w:val="en-GB"/>
              </w:rPr>
              <w:t xml:space="preserve"> Roll ONE 300</w:t>
            </w:r>
            <w:r w:rsidR="00B25945">
              <w:rPr>
                <w:rFonts w:ascii="NewsGotT" w:hAnsi="NewsGotT"/>
                <w:lang w:val="en-GB"/>
              </w:rPr>
              <w:t xml:space="preserve"> </w:t>
            </w:r>
            <w:r w:rsidRPr="006A6AAA">
              <w:rPr>
                <w:rFonts w:ascii="NewsGotT" w:hAnsi="NewsGotT"/>
                <w:lang w:val="en-GB"/>
              </w:rPr>
              <w:t>rpm</w:t>
            </w:r>
          </w:p>
        </w:tc>
        <w:tc>
          <w:tcPr>
            <w:tcW w:w="2034" w:type="dxa"/>
            <w:vAlign w:val="center"/>
          </w:tcPr>
          <w:p w14:paraId="659497E0" w14:textId="77777777" w:rsidR="009C6BB5" w:rsidRPr="006A6AAA" w:rsidRDefault="009C6BB5" w:rsidP="002C0CF0">
            <w:pPr>
              <w:pStyle w:val="Corpodetexto"/>
              <w:spacing w:after="0"/>
              <w:jc w:val="center"/>
              <w:rPr>
                <w:rFonts w:ascii="NewsGotT" w:hAnsi="NewsGotT"/>
                <w:lang w:val="en-GB"/>
              </w:rPr>
            </w:pPr>
            <w:r w:rsidRPr="006A6AAA">
              <w:rPr>
                <w:rFonts w:ascii="NewsGotT" w:hAnsi="NewsGotT"/>
                <w:noProof/>
                <w:lang w:eastAsia="pt-PT"/>
              </w:rPr>
              <w:drawing>
                <wp:inline distT="0" distB="0" distL="0" distR="0" wp14:anchorId="6F9217BF" wp14:editId="52A5E6A8">
                  <wp:extent cx="1145407" cy="637953"/>
                  <wp:effectExtent l="0" t="0" r="0" b="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6" cstate="print">
                            <a:clrChange>
                              <a:clrFrom>
                                <a:srgbClr val="FFFFFF"/>
                              </a:clrFrom>
                              <a:clrTo>
                                <a:srgbClr val="FFFFFF">
                                  <a:alpha val="0"/>
                                </a:srgbClr>
                              </a:clrTo>
                            </a:clrChange>
                            <a:extLst>
                              <a:ext uri="{28A0092B-C50C-407E-A947-70E740481C1C}">
                                <a14:useLocalDpi xmlns:a14="http://schemas.microsoft.com/office/drawing/2010/main" val="0"/>
                              </a:ext>
                            </a:extLst>
                          </a:blip>
                          <a:srcRect l="-21" t="19474" r="21" b="24829"/>
                          <a:stretch/>
                        </pic:blipFill>
                        <pic:spPr bwMode="auto">
                          <a:xfrm>
                            <a:off x="0" y="0"/>
                            <a:ext cx="1146517" cy="63857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97" w:type="dxa"/>
            <w:vAlign w:val="center"/>
          </w:tcPr>
          <w:p w14:paraId="109364DD" w14:textId="77777777" w:rsidR="009C6BB5" w:rsidRPr="006A6AAA" w:rsidRDefault="009C6BB5" w:rsidP="002C0CF0">
            <w:pPr>
              <w:pStyle w:val="Corpodetexto"/>
              <w:spacing w:after="0"/>
              <w:jc w:val="center"/>
              <w:rPr>
                <w:rFonts w:ascii="NewsGotT" w:hAnsi="NewsGotT"/>
                <w:lang w:val="en-GB"/>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1386" w:type="dxa"/>
            <w:vAlign w:val="center"/>
          </w:tcPr>
          <w:p w14:paraId="019128C3" w14:textId="77777777" w:rsidR="009C6BB5" w:rsidRPr="006A6AAA" w:rsidRDefault="009C6BB5" w:rsidP="002C0CF0">
            <w:pPr>
              <w:pStyle w:val="Corpodetexto"/>
              <w:spacing w:after="0"/>
              <w:jc w:val="center"/>
              <w:rPr>
                <w:rFonts w:ascii="NewsGotT" w:hAnsi="NewsGotT"/>
                <w:lang w:val="en-GB"/>
              </w:rPr>
            </w:pPr>
            <w:r w:rsidRPr="006A6AAA">
              <w:rPr>
                <w:rFonts w:ascii="NewsGotT" w:hAnsi="NewsGotT"/>
                <w:lang w:val="en-GB"/>
              </w:rPr>
              <w:t>2</w:t>
            </w:r>
          </w:p>
        </w:tc>
        <w:tc>
          <w:tcPr>
            <w:tcW w:w="992" w:type="dxa"/>
            <w:vAlign w:val="center"/>
          </w:tcPr>
          <w:p w14:paraId="38D57657" w14:textId="77777777" w:rsidR="009C6BB5" w:rsidRPr="006A6AAA" w:rsidRDefault="009C6BB5" w:rsidP="002C0CF0">
            <w:pPr>
              <w:pStyle w:val="Corpodetexto"/>
              <w:spacing w:after="0"/>
              <w:jc w:val="center"/>
              <w:rPr>
                <w:rFonts w:ascii="NewsGotT" w:hAnsi="NewsGotT"/>
                <w:lang w:val="en-GB"/>
              </w:rPr>
            </w:pPr>
            <w:r w:rsidRPr="006A6AAA">
              <w:rPr>
                <w:rFonts w:ascii="NewsGotT" w:hAnsi="NewsGotT"/>
                <w:lang w:val="en-GB"/>
              </w:rPr>
              <w:t xml:space="preserve">17,50 </w:t>
            </w:r>
            <w:r w:rsidRPr="006A6AAA">
              <w:rPr>
                <w:lang w:val="en-GB"/>
              </w:rPr>
              <w:t>€</w:t>
            </w:r>
          </w:p>
        </w:tc>
        <w:tc>
          <w:tcPr>
            <w:tcW w:w="1128" w:type="dxa"/>
            <w:vAlign w:val="center"/>
          </w:tcPr>
          <w:p w14:paraId="7029B59B" w14:textId="14AAB8E7" w:rsidR="009C6BB5" w:rsidRPr="006A6AAA" w:rsidRDefault="009C6BB5" w:rsidP="002C0CF0">
            <w:pPr>
              <w:pStyle w:val="Corpodetexto"/>
              <w:spacing w:after="0"/>
              <w:jc w:val="center"/>
              <w:rPr>
                <w:rFonts w:ascii="NewsGotT" w:hAnsi="NewsGotT"/>
                <w:lang w:val="en-GB"/>
              </w:rPr>
            </w:pPr>
            <w:r w:rsidRPr="006A6AAA">
              <w:rPr>
                <w:rFonts w:ascii="NewsGotT" w:hAnsi="NewsGotT"/>
                <w:lang w:val="en-GB"/>
              </w:rPr>
              <w:t>35,00</w:t>
            </w:r>
            <w:r w:rsidR="00A95995">
              <w:rPr>
                <w:rFonts w:ascii="NewsGotT" w:hAnsi="NewsGotT"/>
                <w:lang w:val="en-GB"/>
              </w:rPr>
              <w:t> </w:t>
            </w:r>
            <w:r w:rsidRPr="006A6AAA">
              <w:rPr>
                <w:lang w:val="en-GB"/>
              </w:rPr>
              <w:t>€</w:t>
            </w:r>
          </w:p>
        </w:tc>
      </w:tr>
      <w:tr w:rsidR="00152035" w:rsidRPr="006A6AAA" w14:paraId="3DB04A4B" w14:textId="77777777" w:rsidTr="00190F4A">
        <w:trPr>
          <w:trHeight w:hRule="exact" w:val="1134"/>
          <w:jc w:val="center"/>
        </w:trPr>
        <w:tc>
          <w:tcPr>
            <w:tcW w:w="453" w:type="dxa"/>
            <w:vAlign w:val="center"/>
          </w:tcPr>
          <w:p w14:paraId="3ABF0AF2" w14:textId="77777777" w:rsidR="009C6BB5" w:rsidRPr="006A6AAA" w:rsidRDefault="009C6BB5" w:rsidP="002C0CF0">
            <w:pPr>
              <w:pStyle w:val="Corpodetexto"/>
              <w:spacing w:after="0"/>
              <w:jc w:val="center"/>
              <w:rPr>
                <w:rFonts w:ascii="NewsGotT" w:hAnsi="NewsGotT"/>
              </w:rPr>
            </w:pPr>
            <w:r w:rsidRPr="006A6AAA">
              <w:rPr>
                <w:rFonts w:ascii="NewsGotT" w:hAnsi="NewsGotT"/>
              </w:rPr>
              <w:t>2</w:t>
            </w:r>
          </w:p>
        </w:tc>
        <w:tc>
          <w:tcPr>
            <w:tcW w:w="0" w:type="auto"/>
            <w:vAlign w:val="center"/>
          </w:tcPr>
          <w:p w14:paraId="4E13BBEE" w14:textId="50843868" w:rsidR="009C6BB5" w:rsidRPr="006A6AAA" w:rsidRDefault="009C6BB5" w:rsidP="002C0CF0">
            <w:pPr>
              <w:pStyle w:val="Corpodetexto"/>
              <w:spacing w:after="0"/>
              <w:jc w:val="center"/>
              <w:rPr>
                <w:rFonts w:ascii="NewsGotT" w:hAnsi="NewsGotT"/>
              </w:rPr>
            </w:pPr>
            <w:r w:rsidRPr="00EA0717">
              <w:rPr>
                <w:rFonts w:ascii="NewsGotT" w:hAnsi="NewsGotT"/>
              </w:rPr>
              <w:t xml:space="preserve">Par de rodas </w:t>
            </w:r>
            <w:proofErr w:type="spellStart"/>
            <w:r w:rsidRPr="00EA0717">
              <w:rPr>
                <w:rFonts w:ascii="NewsGotT" w:hAnsi="NewsGotT"/>
              </w:rPr>
              <w:t>Bot'n</w:t>
            </w:r>
            <w:proofErr w:type="spellEnd"/>
            <w:r w:rsidR="005446CA">
              <w:rPr>
                <w:rFonts w:ascii="NewsGotT" w:hAnsi="NewsGotT"/>
              </w:rPr>
              <w:t> </w:t>
            </w:r>
            <w:proofErr w:type="spellStart"/>
            <w:r w:rsidRPr="00EA0717">
              <w:rPr>
                <w:rFonts w:ascii="NewsGotT" w:hAnsi="NewsGotT"/>
              </w:rPr>
              <w:t>Roll</w:t>
            </w:r>
            <w:proofErr w:type="spellEnd"/>
            <w:r w:rsidRPr="00EA0717">
              <w:rPr>
                <w:rFonts w:ascii="NewsGotT" w:hAnsi="NewsGotT"/>
              </w:rPr>
              <w:t xml:space="preserve"> ONE A</w:t>
            </w:r>
            <w:r>
              <w:rPr>
                <w:rFonts w:ascii="NewsGotT" w:hAnsi="NewsGotT"/>
              </w:rPr>
              <w:t xml:space="preserve"> (D67</w:t>
            </w:r>
            <w:r w:rsidR="005446CA">
              <w:rPr>
                <w:rFonts w:ascii="NewsGotT" w:hAnsi="NewsGotT"/>
              </w:rPr>
              <w:t> </w:t>
            </w:r>
            <w:r>
              <w:rPr>
                <w:rFonts w:ascii="NewsGotT" w:hAnsi="NewsGotT"/>
              </w:rPr>
              <w:t>mm)</w:t>
            </w:r>
          </w:p>
        </w:tc>
        <w:tc>
          <w:tcPr>
            <w:tcW w:w="2034" w:type="dxa"/>
            <w:vAlign w:val="center"/>
          </w:tcPr>
          <w:p w14:paraId="661D8761" w14:textId="77777777" w:rsidR="009C6BB5" w:rsidRPr="006A6AAA" w:rsidRDefault="009C6BB5" w:rsidP="002C0CF0">
            <w:pPr>
              <w:pStyle w:val="Corpodetexto"/>
              <w:spacing w:after="0"/>
              <w:jc w:val="center"/>
              <w:rPr>
                <w:rFonts w:ascii="NewsGotT" w:hAnsi="NewsGotT"/>
              </w:rPr>
            </w:pPr>
            <w:r w:rsidRPr="006A6AAA">
              <w:rPr>
                <w:rFonts w:ascii="NewsGotT" w:hAnsi="NewsGotT"/>
                <w:noProof/>
                <w:lang w:eastAsia="pt-PT"/>
              </w:rPr>
              <w:drawing>
                <wp:inline distT="0" distB="0" distL="0" distR="0" wp14:anchorId="418EA701" wp14:editId="18A9A164">
                  <wp:extent cx="1155062" cy="647700"/>
                  <wp:effectExtent l="0" t="0" r="0" b="0"/>
                  <wp:docPr id="252" name="Imagem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7" cstate="print">
                            <a:clrChange>
                              <a:clrFrom>
                                <a:srgbClr val="FFFFFF"/>
                              </a:clrFrom>
                              <a:clrTo>
                                <a:srgbClr val="FFFFFF">
                                  <a:alpha val="0"/>
                                </a:srgbClr>
                              </a:clrTo>
                            </a:clrChange>
                            <a:extLst>
                              <a:ext uri="{28A0092B-C50C-407E-A947-70E740481C1C}">
                                <a14:useLocalDpi xmlns:a14="http://schemas.microsoft.com/office/drawing/2010/main" val="0"/>
                              </a:ext>
                            </a:extLst>
                          </a:blip>
                          <a:srcRect t="19626" b="24299"/>
                          <a:stretch/>
                        </pic:blipFill>
                        <pic:spPr bwMode="auto">
                          <a:xfrm>
                            <a:off x="0" y="0"/>
                            <a:ext cx="1206565" cy="67658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97" w:type="dxa"/>
            <w:vAlign w:val="center"/>
          </w:tcPr>
          <w:p w14:paraId="15DF7FFD" w14:textId="77777777" w:rsidR="009C6BB5" w:rsidRPr="006A6AAA" w:rsidRDefault="009C6BB5" w:rsidP="002C0CF0">
            <w:pPr>
              <w:pStyle w:val="Corpodetexto"/>
              <w:spacing w:after="0"/>
              <w:jc w:val="center"/>
              <w:rPr>
                <w:rFonts w:ascii="NewsGotT" w:hAnsi="NewsGotT"/>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1386" w:type="dxa"/>
            <w:vAlign w:val="center"/>
          </w:tcPr>
          <w:p w14:paraId="3A3DC807" w14:textId="77777777" w:rsidR="009C6BB5" w:rsidRPr="006A6AAA" w:rsidRDefault="009C6BB5" w:rsidP="002C0CF0">
            <w:pPr>
              <w:pStyle w:val="Corpodetexto"/>
              <w:spacing w:after="0"/>
              <w:jc w:val="center"/>
              <w:rPr>
                <w:rFonts w:ascii="NewsGotT" w:hAnsi="NewsGotT"/>
              </w:rPr>
            </w:pPr>
            <w:r w:rsidRPr="006A6AAA">
              <w:rPr>
                <w:rFonts w:ascii="NewsGotT" w:hAnsi="NewsGotT"/>
              </w:rPr>
              <w:t>1</w:t>
            </w:r>
          </w:p>
        </w:tc>
        <w:tc>
          <w:tcPr>
            <w:tcW w:w="992" w:type="dxa"/>
            <w:vAlign w:val="center"/>
          </w:tcPr>
          <w:p w14:paraId="6F2F9A71"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11,50 </w:t>
            </w:r>
            <w:r w:rsidRPr="006A6AAA">
              <w:t>€</w:t>
            </w:r>
          </w:p>
        </w:tc>
        <w:tc>
          <w:tcPr>
            <w:tcW w:w="1128" w:type="dxa"/>
            <w:vAlign w:val="center"/>
          </w:tcPr>
          <w:p w14:paraId="1044E275"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11,50 </w:t>
            </w:r>
            <w:r w:rsidRPr="006A6AAA">
              <w:t>€</w:t>
            </w:r>
          </w:p>
        </w:tc>
      </w:tr>
      <w:tr w:rsidR="00152035" w:rsidRPr="006A6AAA" w14:paraId="766FE705" w14:textId="77777777" w:rsidTr="00190F4A">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3" w:type="dxa"/>
            <w:vAlign w:val="center"/>
          </w:tcPr>
          <w:p w14:paraId="2F1EE408" w14:textId="77777777" w:rsidR="009C6BB5" w:rsidRPr="006A6AAA" w:rsidRDefault="009C6BB5" w:rsidP="002C0CF0">
            <w:pPr>
              <w:pStyle w:val="Corpodetexto"/>
              <w:spacing w:after="0"/>
              <w:jc w:val="center"/>
              <w:rPr>
                <w:rFonts w:ascii="NewsGotT" w:hAnsi="NewsGotT"/>
              </w:rPr>
            </w:pPr>
            <w:r w:rsidRPr="006A6AAA">
              <w:rPr>
                <w:rFonts w:ascii="NewsGotT" w:hAnsi="NewsGotT"/>
              </w:rPr>
              <w:t>3</w:t>
            </w:r>
          </w:p>
        </w:tc>
        <w:tc>
          <w:tcPr>
            <w:tcW w:w="0" w:type="auto"/>
            <w:vAlign w:val="center"/>
          </w:tcPr>
          <w:p w14:paraId="4F1ED701"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Par de </w:t>
            </w:r>
            <w:proofErr w:type="spellStart"/>
            <w:r w:rsidRPr="006A6AAA">
              <w:rPr>
                <w:rFonts w:ascii="NewsGotT" w:hAnsi="NewsGotT"/>
              </w:rPr>
              <w:t>hubs</w:t>
            </w:r>
            <w:proofErr w:type="spellEnd"/>
            <w:r w:rsidRPr="006A6AAA">
              <w:rPr>
                <w:rFonts w:ascii="NewsGotT" w:hAnsi="NewsGotT"/>
              </w:rPr>
              <w:t xml:space="preserve"> </w:t>
            </w:r>
            <w:proofErr w:type="spellStart"/>
            <w:r w:rsidRPr="006A6AAA">
              <w:rPr>
                <w:rFonts w:ascii="NewsGotT" w:hAnsi="NewsGotT"/>
              </w:rPr>
              <w:t>Bot'n</w:t>
            </w:r>
            <w:proofErr w:type="spellEnd"/>
            <w:r w:rsidRPr="006A6AAA">
              <w:rPr>
                <w:rFonts w:ascii="NewsGotT" w:hAnsi="NewsGotT"/>
              </w:rPr>
              <w:t xml:space="preserve"> </w:t>
            </w:r>
            <w:proofErr w:type="spellStart"/>
            <w:r w:rsidRPr="006A6AAA">
              <w:rPr>
                <w:rFonts w:ascii="NewsGotT" w:hAnsi="NewsGotT"/>
              </w:rPr>
              <w:t>Roll</w:t>
            </w:r>
            <w:proofErr w:type="spellEnd"/>
            <w:r w:rsidRPr="006A6AAA">
              <w:rPr>
                <w:rFonts w:ascii="NewsGotT" w:hAnsi="NewsGotT"/>
              </w:rPr>
              <w:t xml:space="preserve"> ONE A</w:t>
            </w:r>
          </w:p>
        </w:tc>
        <w:tc>
          <w:tcPr>
            <w:tcW w:w="2034" w:type="dxa"/>
            <w:vAlign w:val="center"/>
          </w:tcPr>
          <w:p w14:paraId="6D2B21DE" w14:textId="77777777" w:rsidR="009C6BB5" w:rsidRPr="006A6AAA" w:rsidRDefault="009C6BB5" w:rsidP="002C0CF0">
            <w:pPr>
              <w:pStyle w:val="Corpodetexto"/>
              <w:spacing w:after="0"/>
              <w:jc w:val="center"/>
              <w:rPr>
                <w:rFonts w:ascii="NewsGotT" w:hAnsi="NewsGotT"/>
              </w:rPr>
            </w:pPr>
            <w:r w:rsidRPr="006A6AAA">
              <w:rPr>
                <w:rFonts w:ascii="NewsGotT" w:hAnsi="NewsGotT"/>
                <w:noProof/>
                <w:lang w:eastAsia="pt-PT"/>
              </w:rPr>
              <w:drawing>
                <wp:inline distT="0" distB="0" distL="0" distR="0" wp14:anchorId="3EA12C81" wp14:editId="48352D06">
                  <wp:extent cx="692150" cy="692150"/>
                  <wp:effectExtent l="0" t="0" r="0" b="0"/>
                  <wp:docPr id="253" name="Imagem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8" cstate="print">
                            <a:clrChange>
                              <a:clrFrom>
                                <a:srgbClr val="FFFFFF"/>
                              </a:clrFrom>
                              <a:clrTo>
                                <a:srgbClr val="FFFFFF">
                                  <a:alpha val="0"/>
                                </a:srgbClr>
                              </a:clrTo>
                            </a:clrChange>
                            <a:extLst>
                              <a:ext uri="{BEBA8EAE-BF5A-486C-A8C5-ECC9F3942E4B}">
                                <a14:imgProps xmlns:a14="http://schemas.microsoft.com/office/drawing/2010/main">
                                  <a14:imgLayer r:embed="rId89">
                                    <a14:imgEffect>
                                      <a14:backgroundRemoval t="10000" b="90000" l="10000" r="90000">
                                        <a14:foregroundMark x1="62875" y1="43375" x2="62875" y2="43375"/>
                                        <a14:backgroundMark x1="51875" y1="49500" x2="51875" y2="49500"/>
                                        <a14:backgroundMark x1="33125" y1="50500" x2="33125" y2="50500"/>
                                        <a14:backgroundMark x1="52625" y1="48375" x2="52625" y2="48375"/>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700562" cy="700562"/>
                          </a:xfrm>
                          <a:prstGeom prst="rect">
                            <a:avLst/>
                          </a:prstGeom>
                          <a:noFill/>
                          <a:ln>
                            <a:noFill/>
                          </a:ln>
                        </pic:spPr>
                      </pic:pic>
                    </a:graphicData>
                  </a:graphic>
                </wp:inline>
              </w:drawing>
            </w:r>
          </w:p>
        </w:tc>
        <w:tc>
          <w:tcPr>
            <w:tcW w:w="1597" w:type="dxa"/>
            <w:vAlign w:val="center"/>
          </w:tcPr>
          <w:p w14:paraId="2ABF400E" w14:textId="77777777" w:rsidR="009C6BB5" w:rsidRPr="006A6AAA" w:rsidRDefault="009C6BB5" w:rsidP="002C0CF0">
            <w:pPr>
              <w:pStyle w:val="Corpodetexto"/>
              <w:spacing w:after="0"/>
              <w:jc w:val="center"/>
              <w:rPr>
                <w:rFonts w:ascii="NewsGotT" w:hAnsi="NewsGotT"/>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1386" w:type="dxa"/>
            <w:vAlign w:val="center"/>
          </w:tcPr>
          <w:p w14:paraId="06091D0D" w14:textId="77777777" w:rsidR="009C6BB5" w:rsidRPr="006A6AAA" w:rsidRDefault="009C6BB5" w:rsidP="002C0CF0">
            <w:pPr>
              <w:pStyle w:val="Corpodetexto"/>
              <w:spacing w:after="0"/>
              <w:jc w:val="center"/>
              <w:rPr>
                <w:rFonts w:ascii="NewsGotT" w:hAnsi="NewsGotT"/>
              </w:rPr>
            </w:pPr>
            <w:r w:rsidRPr="006A6AAA">
              <w:rPr>
                <w:rFonts w:ascii="NewsGotT" w:hAnsi="NewsGotT"/>
              </w:rPr>
              <w:t>1</w:t>
            </w:r>
          </w:p>
        </w:tc>
        <w:tc>
          <w:tcPr>
            <w:tcW w:w="992" w:type="dxa"/>
            <w:vAlign w:val="center"/>
          </w:tcPr>
          <w:p w14:paraId="26AC2589"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4,50 </w:t>
            </w:r>
            <w:r w:rsidRPr="006A6AAA">
              <w:t>€</w:t>
            </w:r>
          </w:p>
        </w:tc>
        <w:tc>
          <w:tcPr>
            <w:tcW w:w="1128" w:type="dxa"/>
            <w:vAlign w:val="center"/>
          </w:tcPr>
          <w:p w14:paraId="3528B9E2"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4,50 </w:t>
            </w:r>
            <w:r w:rsidRPr="006A6AAA">
              <w:t>€</w:t>
            </w:r>
          </w:p>
        </w:tc>
      </w:tr>
      <w:tr w:rsidR="00152035" w:rsidRPr="006A6AAA" w14:paraId="3DCAB1B8" w14:textId="77777777" w:rsidTr="00190F4A">
        <w:trPr>
          <w:trHeight w:hRule="exact" w:val="1134"/>
          <w:jc w:val="center"/>
        </w:trPr>
        <w:tc>
          <w:tcPr>
            <w:tcW w:w="453" w:type="dxa"/>
            <w:vAlign w:val="center"/>
          </w:tcPr>
          <w:p w14:paraId="3DFE9571" w14:textId="77777777" w:rsidR="009C6BB5" w:rsidRPr="006A6AAA" w:rsidRDefault="009C6BB5" w:rsidP="002C0CF0">
            <w:pPr>
              <w:pStyle w:val="Corpodetexto"/>
              <w:spacing w:after="0"/>
              <w:jc w:val="center"/>
              <w:rPr>
                <w:rFonts w:ascii="NewsGotT" w:hAnsi="NewsGotT"/>
              </w:rPr>
            </w:pPr>
            <w:r>
              <w:rPr>
                <w:rFonts w:ascii="NewsGotT" w:hAnsi="NewsGotT"/>
              </w:rPr>
              <w:t>4</w:t>
            </w:r>
          </w:p>
        </w:tc>
        <w:tc>
          <w:tcPr>
            <w:tcW w:w="0" w:type="auto"/>
            <w:vAlign w:val="center"/>
          </w:tcPr>
          <w:p w14:paraId="6AB7D5CF"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Rodas </w:t>
            </w:r>
            <w:r>
              <w:rPr>
                <w:rFonts w:ascii="NewsGotT" w:hAnsi="NewsGotT"/>
              </w:rPr>
              <w:t>l</w:t>
            </w:r>
            <w:r w:rsidRPr="006A6AAA">
              <w:rPr>
                <w:rFonts w:ascii="NewsGotT" w:hAnsi="NewsGotT"/>
              </w:rPr>
              <w:t>ivres</w:t>
            </w:r>
          </w:p>
          <w:p w14:paraId="29924429" w14:textId="77777777" w:rsidR="009C6BB5" w:rsidRPr="006A6AAA" w:rsidRDefault="009C6BB5" w:rsidP="002C0CF0">
            <w:pPr>
              <w:pStyle w:val="Corpodetexto"/>
              <w:spacing w:after="0"/>
              <w:jc w:val="center"/>
              <w:rPr>
                <w:rFonts w:ascii="NewsGotT" w:hAnsi="NewsGotT"/>
              </w:rPr>
            </w:pPr>
            <w:r w:rsidRPr="006A6AAA">
              <w:rPr>
                <w:rFonts w:ascii="NewsGotT" w:hAnsi="NewsGotT"/>
              </w:rPr>
              <w:t>(D25</w:t>
            </w:r>
            <w:r>
              <w:rPr>
                <w:rFonts w:ascii="NewsGotT" w:hAnsi="NewsGotT"/>
              </w:rPr>
              <w:t xml:space="preserve"> </w:t>
            </w:r>
            <w:r w:rsidRPr="006A6AAA">
              <w:rPr>
                <w:rFonts w:ascii="NewsGotT" w:hAnsi="NewsGotT"/>
              </w:rPr>
              <w:t>mm)</w:t>
            </w:r>
          </w:p>
        </w:tc>
        <w:tc>
          <w:tcPr>
            <w:tcW w:w="2034" w:type="dxa"/>
            <w:vAlign w:val="center"/>
          </w:tcPr>
          <w:p w14:paraId="6B4DAA30" w14:textId="77777777" w:rsidR="009C6BB5" w:rsidRPr="006A6AAA" w:rsidRDefault="009C6BB5" w:rsidP="002C0CF0">
            <w:pPr>
              <w:pStyle w:val="Corpodetexto"/>
              <w:spacing w:after="0"/>
              <w:jc w:val="center"/>
              <w:rPr>
                <w:rFonts w:ascii="NewsGotT" w:hAnsi="NewsGotT"/>
              </w:rPr>
            </w:pPr>
            <w:r w:rsidRPr="006A6AAA">
              <w:rPr>
                <w:rFonts w:ascii="NewsGotT" w:hAnsi="NewsGotT"/>
                <w:noProof/>
                <w:lang w:eastAsia="pt-PT"/>
              </w:rPr>
              <w:drawing>
                <wp:inline distT="0" distB="0" distL="0" distR="0" wp14:anchorId="3B0D290E" wp14:editId="02ECCAD1">
                  <wp:extent cx="692150" cy="692150"/>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0"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698628" cy="698628"/>
                          </a:xfrm>
                          <a:prstGeom prst="rect">
                            <a:avLst/>
                          </a:prstGeom>
                          <a:noFill/>
                          <a:ln>
                            <a:noFill/>
                          </a:ln>
                        </pic:spPr>
                      </pic:pic>
                    </a:graphicData>
                  </a:graphic>
                </wp:inline>
              </w:drawing>
            </w:r>
          </w:p>
        </w:tc>
        <w:tc>
          <w:tcPr>
            <w:tcW w:w="1597" w:type="dxa"/>
            <w:vAlign w:val="center"/>
          </w:tcPr>
          <w:p w14:paraId="1D86F6B7" w14:textId="77777777" w:rsidR="009C6BB5" w:rsidRPr="006A6AAA" w:rsidRDefault="009C6BB5" w:rsidP="002C0CF0">
            <w:pPr>
              <w:pStyle w:val="Corpodetexto"/>
              <w:spacing w:after="0"/>
              <w:jc w:val="center"/>
              <w:rPr>
                <w:rFonts w:ascii="NewsGotT" w:hAnsi="NewsGotT"/>
                <w:lang w:val="en-GB"/>
              </w:rPr>
            </w:pPr>
            <w:proofErr w:type="spellStart"/>
            <w:r w:rsidRPr="006A6AAA">
              <w:rPr>
                <w:rFonts w:ascii="NewsGotT" w:hAnsi="NewsGotT"/>
              </w:rPr>
              <w:t>Leroy</w:t>
            </w:r>
            <w:proofErr w:type="spellEnd"/>
            <w:r w:rsidRPr="006A6AAA">
              <w:rPr>
                <w:rFonts w:ascii="NewsGotT" w:hAnsi="NewsGotT"/>
              </w:rPr>
              <w:t xml:space="preserve"> Merlin</w:t>
            </w:r>
          </w:p>
        </w:tc>
        <w:tc>
          <w:tcPr>
            <w:tcW w:w="1386" w:type="dxa"/>
            <w:vAlign w:val="center"/>
          </w:tcPr>
          <w:p w14:paraId="5DB386F2" w14:textId="77777777" w:rsidR="009C6BB5" w:rsidRPr="006A6AAA" w:rsidRDefault="009C6BB5" w:rsidP="002C0CF0">
            <w:pPr>
              <w:pStyle w:val="Corpodetexto"/>
              <w:spacing w:after="0"/>
              <w:jc w:val="center"/>
              <w:rPr>
                <w:rFonts w:ascii="NewsGotT" w:hAnsi="NewsGotT"/>
              </w:rPr>
            </w:pPr>
            <w:r w:rsidRPr="006A6AAA">
              <w:rPr>
                <w:rFonts w:ascii="NewsGotT" w:hAnsi="NewsGotT"/>
              </w:rPr>
              <w:t>2</w:t>
            </w:r>
          </w:p>
        </w:tc>
        <w:tc>
          <w:tcPr>
            <w:tcW w:w="992" w:type="dxa"/>
            <w:vAlign w:val="center"/>
          </w:tcPr>
          <w:p w14:paraId="4B4CE228"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1,69 </w:t>
            </w:r>
            <w:r w:rsidRPr="006A6AAA">
              <w:t>€</w:t>
            </w:r>
          </w:p>
        </w:tc>
        <w:tc>
          <w:tcPr>
            <w:tcW w:w="1128" w:type="dxa"/>
            <w:vAlign w:val="center"/>
          </w:tcPr>
          <w:p w14:paraId="5F8CF61D"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3,38 </w:t>
            </w:r>
            <w:r w:rsidRPr="006A6AAA">
              <w:t>€</w:t>
            </w:r>
          </w:p>
        </w:tc>
      </w:tr>
      <w:tr w:rsidR="0041479A" w:rsidRPr="006A6AAA" w14:paraId="5F1C04D5" w14:textId="77777777" w:rsidTr="00190F4A">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3" w:type="dxa"/>
            <w:vAlign w:val="center"/>
          </w:tcPr>
          <w:p w14:paraId="2410AB00" w14:textId="61A4B48F" w:rsidR="0041479A" w:rsidRPr="006A6AAA" w:rsidRDefault="0041479A" w:rsidP="0041479A">
            <w:pPr>
              <w:pStyle w:val="Corpodetexto"/>
              <w:spacing w:after="0"/>
              <w:jc w:val="center"/>
              <w:rPr>
                <w:rFonts w:ascii="NewsGotT" w:hAnsi="NewsGotT"/>
              </w:rPr>
            </w:pPr>
            <w:r>
              <w:rPr>
                <w:rFonts w:ascii="NewsGotT" w:hAnsi="NewsGotT"/>
              </w:rPr>
              <w:t>5</w:t>
            </w:r>
          </w:p>
        </w:tc>
        <w:tc>
          <w:tcPr>
            <w:tcW w:w="0" w:type="auto"/>
            <w:vAlign w:val="center"/>
          </w:tcPr>
          <w:p w14:paraId="2E7CD998" w14:textId="382040D4" w:rsidR="0041479A" w:rsidRPr="006A6AAA" w:rsidRDefault="0041479A" w:rsidP="0041479A">
            <w:pPr>
              <w:pStyle w:val="Corpodetexto"/>
              <w:spacing w:after="0"/>
              <w:jc w:val="center"/>
              <w:rPr>
                <w:rFonts w:ascii="NewsGotT" w:hAnsi="NewsGotT"/>
              </w:rPr>
            </w:pPr>
            <w:r w:rsidRPr="006A6AAA">
              <w:rPr>
                <w:rFonts w:ascii="NewsGotT" w:hAnsi="NewsGotT"/>
              </w:rPr>
              <w:t>QTR-8A</w:t>
            </w:r>
          </w:p>
        </w:tc>
        <w:tc>
          <w:tcPr>
            <w:tcW w:w="2034" w:type="dxa"/>
            <w:vAlign w:val="center"/>
          </w:tcPr>
          <w:p w14:paraId="06B477B6" w14:textId="4863CB86" w:rsidR="0041479A" w:rsidRPr="006A6AAA" w:rsidRDefault="0041479A" w:rsidP="0041479A">
            <w:pPr>
              <w:pStyle w:val="Corpodetexto"/>
              <w:spacing w:after="0"/>
              <w:jc w:val="center"/>
              <w:rPr>
                <w:rFonts w:ascii="NewsGotT" w:hAnsi="NewsGotT"/>
              </w:rPr>
            </w:pPr>
            <w:r w:rsidRPr="006A6AAA">
              <w:rPr>
                <w:rFonts w:ascii="NewsGotT" w:hAnsi="NewsGotT"/>
                <w:noProof/>
                <w:lang w:eastAsia="pt-PT"/>
              </w:rPr>
              <w:drawing>
                <wp:inline distT="0" distB="0" distL="0" distR="0" wp14:anchorId="3783AA99" wp14:editId="51347E08">
                  <wp:extent cx="1075055" cy="840740"/>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91" cstate="print">
                            <a:clrChange>
                              <a:clrFrom>
                                <a:srgbClr val="FFFFFF"/>
                              </a:clrFrom>
                              <a:clrTo>
                                <a:srgbClr val="FFFFFF">
                                  <a:alpha val="0"/>
                                </a:srgbClr>
                              </a:clrTo>
                            </a:clrChange>
                            <a:extLst>
                              <a:ext uri="{28A0092B-C50C-407E-A947-70E740481C1C}">
                                <a14:useLocalDpi xmlns:a14="http://schemas.microsoft.com/office/drawing/2010/main" val="0"/>
                              </a:ext>
                            </a:extLst>
                          </a:blip>
                          <a:srcRect t="11919" b="9875"/>
                          <a:stretch/>
                        </pic:blipFill>
                        <pic:spPr bwMode="auto">
                          <a:xfrm>
                            <a:off x="0" y="0"/>
                            <a:ext cx="1180954" cy="92355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97" w:type="dxa"/>
            <w:vAlign w:val="center"/>
          </w:tcPr>
          <w:p w14:paraId="54612C46" w14:textId="65D3D990" w:rsidR="0041479A" w:rsidRPr="006A6AAA" w:rsidRDefault="0041479A" w:rsidP="0041479A">
            <w:pPr>
              <w:pStyle w:val="Corpodetexto"/>
              <w:spacing w:after="0"/>
              <w:jc w:val="center"/>
              <w:rPr>
                <w:rFonts w:ascii="NewsGotT" w:hAnsi="NewsGotT"/>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1386" w:type="dxa"/>
            <w:vAlign w:val="center"/>
          </w:tcPr>
          <w:p w14:paraId="2EEC6B3F" w14:textId="0B4E4F4B" w:rsidR="0041479A" w:rsidRPr="006A6AAA" w:rsidRDefault="0041479A" w:rsidP="0041479A">
            <w:pPr>
              <w:pStyle w:val="Corpodetexto"/>
              <w:spacing w:after="0"/>
              <w:jc w:val="center"/>
              <w:rPr>
                <w:rFonts w:ascii="NewsGotT" w:hAnsi="NewsGotT"/>
              </w:rPr>
            </w:pPr>
            <w:r w:rsidRPr="006A6AAA">
              <w:rPr>
                <w:rFonts w:ascii="NewsGotT" w:hAnsi="NewsGotT"/>
              </w:rPr>
              <w:t>1</w:t>
            </w:r>
          </w:p>
        </w:tc>
        <w:tc>
          <w:tcPr>
            <w:tcW w:w="992" w:type="dxa"/>
            <w:vAlign w:val="center"/>
          </w:tcPr>
          <w:p w14:paraId="3EDB265B" w14:textId="5644ABE3" w:rsidR="0041479A" w:rsidRPr="006A6AAA" w:rsidRDefault="0041479A" w:rsidP="0041479A">
            <w:pPr>
              <w:pStyle w:val="Corpodetexto"/>
              <w:spacing w:after="0"/>
              <w:jc w:val="center"/>
              <w:rPr>
                <w:rFonts w:ascii="NewsGotT" w:hAnsi="NewsGotT"/>
              </w:rPr>
            </w:pPr>
            <w:r w:rsidRPr="006A6AAA">
              <w:rPr>
                <w:rFonts w:ascii="NewsGotT" w:hAnsi="NewsGotT"/>
              </w:rPr>
              <w:t xml:space="preserve">19,90 </w:t>
            </w:r>
            <w:r w:rsidRPr="006A6AAA">
              <w:t>€</w:t>
            </w:r>
          </w:p>
        </w:tc>
        <w:tc>
          <w:tcPr>
            <w:tcW w:w="1128" w:type="dxa"/>
            <w:vAlign w:val="center"/>
          </w:tcPr>
          <w:p w14:paraId="785B3C0F" w14:textId="238313C9" w:rsidR="0041479A" w:rsidRPr="006A6AAA" w:rsidRDefault="0041479A" w:rsidP="0041479A">
            <w:pPr>
              <w:pStyle w:val="Corpodetexto"/>
              <w:spacing w:after="0"/>
              <w:jc w:val="center"/>
              <w:rPr>
                <w:rFonts w:ascii="NewsGotT" w:hAnsi="NewsGotT"/>
              </w:rPr>
            </w:pPr>
            <w:r w:rsidRPr="006A6AAA">
              <w:rPr>
                <w:rFonts w:ascii="NewsGotT" w:hAnsi="NewsGotT"/>
              </w:rPr>
              <w:t xml:space="preserve">19,90 </w:t>
            </w:r>
            <w:r w:rsidRPr="006A6AAA">
              <w:t>€</w:t>
            </w:r>
          </w:p>
        </w:tc>
      </w:tr>
      <w:tr w:rsidR="0041479A" w:rsidRPr="006A6AAA" w14:paraId="0AD80B03" w14:textId="77777777" w:rsidTr="00190F4A">
        <w:trPr>
          <w:trHeight w:hRule="exact" w:val="1134"/>
          <w:jc w:val="center"/>
        </w:trPr>
        <w:tc>
          <w:tcPr>
            <w:tcW w:w="453" w:type="dxa"/>
            <w:vAlign w:val="center"/>
          </w:tcPr>
          <w:p w14:paraId="69481C34" w14:textId="5C639FB8" w:rsidR="0041479A" w:rsidRDefault="0041479A" w:rsidP="0041479A">
            <w:pPr>
              <w:pStyle w:val="Corpodetexto"/>
              <w:spacing w:after="0"/>
              <w:jc w:val="center"/>
              <w:rPr>
                <w:rFonts w:ascii="NewsGotT" w:hAnsi="NewsGotT"/>
              </w:rPr>
            </w:pPr>
            <w:r>
              <w:rPr>
                <w:rFonts w:ascii="NewsGotT" w:hAnsi="NewsGotT"/>
              </w:rPr>
              <w:t>6</w:t>
            </w:r>
          </w:p>
        </w:tc>
        <w:tc>
          <w:tcPr>
            <w:tcW w:w="0" w:type="auto"/>
            <w:vAlign w:val="center"/>
          </w:tcPr>
          <w:p w14:paraId="0E6EE843" w14:textId="74F34F86" w:rsidR="0041479A" w:rsidRPr="006A6AAA" w:rsidRDefault="0041479A" w:rsidP="0041479A">
            <w:pPr>
              <w:pStyle w:val="Corpodetexto"/>
              <w:spacing w:after="0"/>
              <w:jc w:val="center"/>
              <w:rPr>
                <w:rFonts w:ascii="NewsGotT" w:hAnsi="NewsGotT"/>
              </w:rPr>
            </w:pPr>
            <w:r w:rsidRPr="00F97B2A">
              <w:rPr>
                <w:rFonts w:ascii="NewsGotT" w:hAnsi="NewsGotT"/>
              </w:rPr>
              <w:t>Sensor Sharp 2Y0A21YK</w:t>
            </w:r>
          </w:p>
        </w:tc>
        <w:tc>
          <w:tcPr>
            <w:tcW w:w="2034" w:type="dxa"/>
            <w:vAlign w:val="center"/>
          </w:tcPr>
          <w:p w14:paraId="4FD0FEFF" w14:textId="353EC749" w:rsidR="0041479A" w:rsidRPr="006A6AAA" w:rsidRDefault="0041479A" w:rsidP="0041479A">
            <w:pPr>
              <w:pStyle w:val="Corpodetexto"/>
              <w:spacing w:after="0"/>
              <w:jc w:val="center"/>
              <w:rPr>
                <w:rFonts w:ascii="NewsGotT" w:hAnsi="NewsGotT"/>
                <w:noProof/>
              </w:rPr>
            </w:pPr>
            <w:r>
              <w:rPr>
                <w:rFonts w:ascii="NewsGotT" w:hAnsi="NewsGotT"/>
                <w:noProof/>
                <w:lang w:eastAsia="pt-PT"/>
              </w:rPr>
              <w:drawing>
                <wp:inline distT="0" distB="0" distL="0" distR="0" wp14:anchorId="446FFBE2" wp14:editId="171EE811">
                  <wp:extent cx="617220" cy="617220"/>
                  <wp:effectExtent l="0" t="0" r="0" b="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pic:cNvPicPr/>
                        </pic:nvPicPr>
                        <pic:blipFill>
                          <a:blip r:embed="rId92" cstate="print">
                            <a:extLst>
                              <a:ext uri="{28A0092B-C50C-407E-A947-70E740481C1C}">
                                <a14:useLocalDpi xmlns:a14="http://schemas.microsoft.com/office/drawing/2010/main" val="0"/>
                              </a:ext>
                            </a:extLst>
                          </a:blip>
                          <a:stretch>
                            <a:fillRect/>
                          </a:stretch>
                        </pic:blipFill>
                        <pic:spPr>
                          <a:xfrm>
                            <a:off x="0" y="0"/>
                            <a:ext cx="617220" cy="617220"/>
                          </a:xfrm>
                          <a:prstGeom prst="rect">
                            <a:avLst/>
                          </a:prstGeom>
                        </pic:spPr>
                      </pic:pic>
                    </a:graphicData>
                  </a:graphic>
                </wp:inline>
              </w:drawing>
            </w:r>
          </w:p>
        </w:tc>
        <w:tc>
          <w:tcPr>
            <w:tcW w:w="1597" w:type="dxa"/>
            <w:vAlign w:val="center"/>
          </w:tcPr>
          <w:p w14:paraId="1FD3605E" w14:textId="17B99B49" w:rsidR="0041479A" w:rsidRPr="006A6AAA" w:rsidRDefault="0041479A" w:rsidP="0041479A">
            <w:pPr>
              <w:pStyle w:val="Corpodetexto"/>
              <w:spacing w:after="0"/>
              <w:jc w:val="center"/>
              <w:rPr>
                <w:rFonts w:ascii="NewsGotT" w:hAnsi="NewsGotT"/>
                <w:lang w:val="en-GB"/>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1386" w:type="dxa"/>
            <w:vAlign w:val="center"/>
          </w:tcPr>
          <w:p w14:paraId="0B24C6ED" w14:textId="66692AE5" w:rsidR="0041479A" w:rsidRPr="006A6AAA" w:rsidRDefault="00F4393F">
            <w:pPr>
              <w:pStyle w:val="Corpodetexto"/>
              <w:spacing w:after="0"/>
              <w:jc w:val="center"/>
              <w:rPr>
                <w:rFonts w:ascii="NewsGotT" w:hAnsi="NewsGotT"/>
              </w:rPr>
            </w:pPr>
            <w:r w:rsidRPr="00F4393F">
              <w:rPr>
                <w:rFonts w:ascii="NewsGotT" w:hAnsi="NewsGotT"/>
              </w:rPr>
              <w:t>1</w:t>
            </w:r>
            <w:r>
              <w:rPr>
                <w:vertAlign w:val="superscript"/>
              </w:rPr>
              <w:t>(*)</w:t>
            </w:r>
          </w:p>
        </w:tc>
        <w:tc>
          <w:tcPr>
            <w:tcW w:w="992" w:type="dxa"/>
            <w:vAlign w:val="center"/>
          </w:tcPr>
          <w:p w14:paraId="1CF01E3C" w14:textId="2AA8A6B3" w:rsidR="0041479A" w:rsidRPr="006A6AAA" w:rsidRDefault="0041479A">
            <w:pPr>
              <w:pStyle w:val="Corpodetexto"/>
              <w:spacing w:after="0"/>
              <w:jc w:val="center"/>
              <w:rPr>
                <w:rFonts w:ascii="NewsGotT" w:hAnsi="NewsGotT"/>
              </w:rPr>
            </w:pPr>
            <w:r w:rsidRPr="00F97B2A">
              <w:rPr>
                <w:rFonts w:ascii="NewsGotT" w:hAnsi="NewsGotT"/>
              </w:rPr>
              <w:t>11,</w:t>
            </w:r>
            <w:r>
              <w:rPr>
                <w:rFonts w:ascii="NewsGotT" w:hAnsi="NewsGotT"/>
              </w:rPr>
              <w:t xml:space="preserve">95 </w:t>
            </w:r>
            <w:r>
              <w:t>€</w:t>
            </w:r>
          </w:p>
        </w:tc>
        <w:tc>
          <w:tcPr>
            <w:tcW w:w="1128" w:type="dxa"/>
            <w:vAlign w:val="center"/>
          </w:tcPr>
          <w:p w14:paraId="42C496C0" w14:textId="2610E7E0" w:rsidR="0041479A" w:rsidRPr="006A6AAA" w:rsidRDefault="0041479A" w:rsidP="0041479A">
            <w:pPr>
              <w:pStyle w:val="Corpodetexto"/>
              <w:spacing w:after="0"/>
              <w:jc w:val="center"/>
              <w:rPr>
                <w:rFonts w:ascii="NewsGotT" w:hAnsi="NewsGotT"/>
              </w:rPr>
            </w:pPr>
            <w:r w:rsidRPr="00F97B2A">
              <w:rPr>
                <w:rFonts w:ascii="NewsGotT" w:hAnsi="NewsGotT"/>
              </w:rPr>
              <w:t>11,</w:t>
            </w:r>
            <w:r w:rsidR="00190F4A">
              <w:rPr>
                <w:rFonts w:ascii="NewsGotT" w:hAnsi="NewsGotT"/>
              </w:rPr>
              <w:t>9</w:t>
            </w:r>
            <w:r w:rsidRPr="00F97B2A">
              <w:rPr>
                <w:rFonts w:ascii="NewsGotT" w:hAnsi="NewsGotT"/>
              </w:rPr>
              <w:t>5</w:t>
            </w:r>
            <w:r>
              <w:rPr>
                <w:rFonts w:ascii="NewsGotT" w:hAnsi="NewsGotT"/>
              </w:rPr>
              <w:t xml:space="preserve"> </w:t>
            </w:r>
            <w:r>
              <w:t>€</w:t>
            </w:r>
          </w:p>
        </w:tc>
      </w:tr>
      <w:tr w:rsidR="0041479A" w:rsidRPr="006A6AAA" w14:paraId="31D99FB9" w14:textId="77777777" w:rsidTr="00190F4A">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3" w:type="dxa"/>
            <w:vAlign w:val="center"/>
          </w:tcPr>
          <w:p w14:paraId="11700A67" w14:textId="14B6F154" w:rsidR="0041479A" w:rsidRDefault="0041479A" w:rsidP="0041479A">
            <w:pPr>
              <w:pStyle w:val="Corpodetexto"/>
              <w:spacing w:after="0"/>
              <w:jc w:val="center"/>
              <w:rPr>
                <w:rFonts w:ascii="NewsGotT" w:hAnsi="NewsGotT"/>
              </w:rPr>
            </w:pPr>
            <w:r>
              <w:rPr>
                <w:rFonts w:ascii="NewsGotT" w:hAnsi="NewsGotT"/>
              </w:rPr>
              <w:t>7</w:t>
            </w:r>
          </w:p>
        </w:tc>
        <w:tc>
          <w:tcPr>
            <w:tcW w:w="0" w:type="auto"/>
            <w:vAlign w:val="center"/>
          </w:tcPr>
          <w:p w14:paraId="124BC366" w14:textId="4954EE38" w:rsidR="0041479A" w:rsidRPr="006A6AAA" w:rsidRDefault="0041479A" w:rsidP="0041479A">
            <w:pPr>
              <w:pStyle w:val="Corpodetexto"/>
              <w:spacing w:after="0"/>
              <w:jc w:val="center"/>
              <w:rPr>
                <w:rFonts w:ascii="NewsGotT" w:hAnsi="NewsGotT"/>
              </w:rPr>
            </w:pPr>
            <w:r w:rsidRPr="003C00D6">
              <w:rPr>
                <w:rFonts w:ascii="NewsGotT" w:hAnsi="NewsGotT"/>
              </w:rPr>
              <w:t>M</w:t>
            </w:r>
            <w:r>
              <w:rPr>
                <w:rFonts w:ascii="NewsGotT" w:hAnsi="NewsGotT"/>
              </w:rPr>
              <w:t>ódulo</w:t>
            </w:r>
            <w:r w:rsidRPr="003C00D6">
              <w:rPr>
                <w:rFonts w:ascii="NewsGotT" w:hAnsi="NewsGotT"/>
              </w:rPr>
              <w:t xml:space="preserve"> RFID RC522</w:t>
            </w:r>
          </w:p>
        </w:tc>
        <w:tc>
          <w:tcPr>
            <w:tcW w:w="2034" w:type="dxa"/>
            <w:vAlign w:val="center"/>
          </w:tcPr>
          <w:p w14:paraId="7F93D972" w14:textId="5A43B7DA" w:rsidR="0041479A" w:rsidRPr="006A6AAA" w:rsidRDefault="0041479A" w:rsidP="0041479A">
            <w:pPr>
              <w:pStyle w:val="Corpodetexto"/>
              <w:spacing w:after="0"/>
              <w:jc w:val="center"/>
              <w:rPr>
                <w:rFonts w:ascii="NewsGotT" w:hAnsi="NewsGotT"/>
                <w:noProof/>
              </w:rPr>
            </w:pPr>
            <w:r>
              <w:rPr>
                <w:rFonts w:ascii="NewsGotT" w:hAnsi="NewsGotT"/>
                <w:noProof/>
                <w:lang w:eastAsia="pt-PT"/>
              </w:rPr>
              <w:drawing>
                <wp:inline distT="0" distB="0" distL="0" distR="0" wp14:anchorId="72F11A68" wp14:editId="268EFD6C">
                  <wp:extent cx="632460" cy="632460"/>
                  <wp:effectExtent l="0" t="0" r="0" b="0"/>
                  <wp:docPr id="5" name="Imagem 5" descr="Uma imagem com texto, eletrónic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5" descr="Uma imagem com texto, eletrónica&#10;&#10;Descrição gerada automaticamente"/>
                          <pic:cNvPicPr/>
                        </pic:nvPicPr>
                        <pic:blipFill>
                          <a:blip r:embed="rId93"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flipH="1">
                            <a:off x="0" y="0"/>
                            <a:ext cx="632460" cy="632460"/>
                          </a:xfrm>
                          <a:prstGeom prst="rect">
                            <a:avLst/>
                          </a:prstGeom>
                        </pic:spPr>
                      </pic:pic>
                    </a:graphicData>
                  </a:graphic>
                </wp:inline>
              </w:drawing>
            </w:r>
          </w:p>
        </w:tc>
        <w:tc>
          <w:tcPr>
            <w:tcW w:w="1597" w:type="dxa"/>
            <w:vAlign w:val="center"/>
          </w:tcPr>
          <w:p w14:paraId="6609EFDC" w14:textId="569CD29A" w:rsidR="0041479A" w:rsidRPr="006A6AAA" w:rsidRDefault="0041479A" w:rsidP="0041479A">
            <w:pPr>
              <w:pStyle w:val="Corpodetexto"/>
              <w:spacing w:after="0"/>
              <w:jc w:val="center"/>
              <w:rPr>
                <w:rFonts w:ascii="NewsGotT" w:hAnsi="NewsGotT"/>
                <w:lang w:val="en-GB"/>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1386" w:type="dxa"/>
            <w:vAlign w:val="center"/>
          </w:tcPr>
          <w:p w14:paraId="2643B818" w14:textId="59484AE4" w:rsidR="0041479A" w:rsidRPr="006A6AAA" w:rsidRDefault="0041479A" w:rsidP="0041479A">
            <w:pPr>
              <w:pStyle w:val="Corpodetexto"/>
              <w:spacing w:after="0"/>
              <w:jc w:val="center"/>
              <w:rPr>
                <w:rFonts w:ascii="NewsGotT" w:hAnsi="NewsGotT"/>
              </w:rPr>
            </w:pPr>
            <w:r>
              <w:rPr>
                <w:rFonts w:ascii="NewsGotT" w:hAnsi="NewsGotT"/>
              </w:rPr>
              <w:t>1</w:t>
            </w:r>
          </w:p>
        </w:tc>
        <w:tc>
          <w:tcPr>
            <w:tcW w:w="992" w:type="dxa"/>
            <w:vAlign w:val="center"/>
          </w:tcPr>
          <w:p w14:paraId="0EFA3D26" w14:textId="456DEAB7" w:rsidR="0041479A" w:rsidRPr="006A6AAA" w:rsidRDefault="0041479A" w:rsidP="0041479A">
            <w:pPr>
              <w:pStyle w:val="Corpodetexto"/>
              <w:spacing w:after="0"/>
              <w:jc w:val="center"/>
              <w:rPr>
                <w:rFonts w:ascii="NewsGotT" w:hAnsi="NewsGotT"/>
              </w:rPr>
            </w:pPr>
            <w:r w:rsidRPr="003C00D6">
              <w:rPr>
                <w:rFonts w:ascii="NewsGotT" w:hAnsi="NewsGotT"/>
              </w:rPr>
              <w:t xml:space="preserve">4,90 </w:t>
            </w:r>
            <w:r w:rsidRPr="003C00D6">
              <w:t>€</w:t>
            </w:r>
          </w:p>
        </w:tc>
        <w:tc>
          <w:tcPr>
            <w:tcW w:w="1128" w:type="dxa"/>
            <w:vAlign w:val="center"/>
          </w:tcPr>
          <w:p w14:paraId="310898C6" w14:textId="24D238D0" w:rsidR="0041479A" w:rsidRPr="006A6AAA" w:rsidRDefault="0041479A" w:rsidP="0041479A">
            <w:pPr>
              <w:pStyle w:val="Corpodetexto"/>
              <w:spacing w:after="0"/>
              <w:jc w:val="center"/>
              <w:rPr>
                <w:rFonts w:ascii="NewsGotT" w:hAnsi="NewsGotT"/>
              </w:rPr>
            </w:pPr>
            <w:r w:rsidRPr="003C00D6">
              <w:rPr>
                <w:rFonts w:ascii="NewsGotT" w:hAnsi="NewsGotT"/>
              </w:rPr>
              <w:t xml:space="preserve">4,90 </w:t>
            </w:r>
            <w:r w:rsidRPr="003C00D6">
              <w:t>€</w:t>
            </w:r>
          </w:p>
        </w:tc>
      </w:tr>
      <w:tr w:rsidR="0041479A" w:rsidRPr="006A6AAA" w14:paraId="43B04709" w14:textId="77777777" w:rsidTr="00190F4A">
        <w:trPr>
          <w:trHeight w:hRule="exact" w:val="1134"/>
          <w:jc w:val="center"/>
        </w:trPr>
        <w:tc>
          <w:tcPr>
            <w:tcW w:w="453" w:type="dxa"/>
            <w:vAlign w:val="center"/>
          </w:tcPr>
          <w:p w14:paraId="31B337C2" w14:textId="24D23535" w:rsidR="0041479A" w:rsidRDefault="0041479A" w:rsidP="0041479A">
            <w:pPr>
              <w:pStyle w:val="Corpodetexto"/>
              <w:spacing w:after="0"/>
              <w:jc w:val="center"/>
              <w:rPr>
                <w:rFonts w:ascii="NewsGotT" w:hAnsi="NewsGotT"/>
              </w:rPr>
            </w:pPr>
            <w:r>
              <w:rPr>
                <w:rFonts w:ascii="NewsGotT" w:hAnsi="NewsGotT"/>
              </w:rPr>
              <w:lastRenderedPageBreak/>
              <w:t>8</w:t>
            </w:r>
          </w:p>
        </w:tc>
        <w:tc>
          <w:tcPr>
            <w:tcW w:w="0" w:type="auto"/>
            <w:vAlign w:val="center"/>
          </w:tcPr>
          <w:p w14:paraId="436EEE23" w14:textId="2F5008A6" w:rsidR="0041479A" w:rsidRPr="006A6AAA" w:rsidRDefault="0041479A" w:rsidP="0041479A">
            <w:pPr>
              <w:pStyle w:val="Corpodetexto"/>
              <w:spacing w:after="0"/>
              <w:jc w:val="center"/>
              <w:rPr>
                <w:rFonts w:ascii="NewsGotT" w:hAnsi="NewsGotT"/>
              </w:rPr>
            </w:pPr>
            <w:r w:rsidRPr="003C00D6">
              <w:rPr>
                <w:rFonts w:ascii="NewsGotT" w:hAnsi="NewsGotT"/>
              </w:rPr>
              <w:t>M</w:t>
            </w:r>
            <w:r>
              <w:rPr>
                <w:rFonts w:ascii="NewsGotT" w:hAnsi="NewsGotT"/>
              </w:rPr>
              <w:t>ódulo</w:t>
            </w:r>
            <w:r w:rsidRPr="003C00D6">
              <w:rPr>
                <w:rFonts w:ascii="NewsGotT" w:hAnsi="NewsGotT"/>
              </w:rPr>
              <w:t xml:space="preserve"> B</w:t>
            </w:r>
            <w:r>
              <w:rPr>
                <w:rFonts w:ascii="NewsGotT" w:hAnsi="NewsGotT"/>
              </w:rPr>
              <w:t>luetooth</w:t>
            </w:r>
            <w:r w:rsidRPr="003C00D6">
              <w:rPr>
                <w:rFonts w:ascii="NewsGotT" w:hAnsi="NewsGotT"/>
              </w:rPr>
              <w:t xml:space="preserve"> HC-05</w:t>
            </w:r>
          </w:p>
        </w:tc>
        <w:tc>
          <w:tcPr>
            <w:tcW w:w="2034" w:type="dxa"/>
            <w:vAlign w:val="center"/>
          </w:tcPr>
          <w:p w14:paraId="11B27FD5" w14:textId="2C688C57" w:rsidR="0041479A" w:rsidRPr="006A6AAA" w:rsidRDefault="0041479A" w:rsidP="0041479A">
            <w:pPr>
              <w:pStyle w:val="Corpodetexto"/>
              <w:spacing w:after="0"/>
              <w:jc w:val="center"/>
              <w:rPr>
                <w:rFonts w:ascii="NewsGotT" w:hAnsi="NewsGotT"/>
                <w:noProof/>
              </w:rPr>
            </w:pPr>
            <w:r>
              <w:rPr>
                <w:rFonts w:ascii="NewsGotT" w:hAnsi="NewsGotT"/>
                <w:noProof/>
                <w:lang w:eastAsia="pt-PT"/>
              </w:rPr>
              <w:drawing>
                <wp:inline distT="0" distB="0" distL="0" distR="0" wp14:anchorId="41DCBCBF" wp14:editId="4C41CEBE">
                  <wp:extent cx="769620" cy="769620"/>
                  <wp:effectExtent l="0" t="0" r="0" b="0"/>
                  <wp:docPr id="6" name="Imagem 6" descr="Uma imagem com eletrónica, circui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6" descr="Uma imagem com eletrónica, circuito&#10;&#10;Descrição gerada automaticament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769620" cy="769620"/>
                          </a:xfrm>
                          <a:prstGeom prst="rect">
                            <a:avLst/>
                          </a:prstGeom>
                        </pic:spPr>
                      </pic:pic>
                    </a:graphicData>
                  </a:graphic>
                </wp:inline>
              </w:drawing>
            </w:r>
          </w:p>
        </w:tc>
        <w:tc>
          <w:tcPr>
            <w:tcW w:w="1597" w:type="dxa"/>
            <w:vAlign w:val="center"/>
          </w:tcPr>
          <w:p w14:paraId="07DED8B6" w14:textId="13A52352" w:rsidR="0041479A" w:rsidRPr="006A6AAA" w:rsidRDefault="0041479A" w:rsidP="0041479A">
            <w:pPr>
              <w:pStyle w:val="Corpodetexto"/>
              <w:spacing w:after="0"/>
              <w:jc w:val="center"/>
              <w:rPr>
                <w:rFonts w:ascii="NewsGotT" w:hAnsi="NewsGotT"/>
                <w:lang w:val="en-GB"/>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1386" w:type="dxa"/>
            <w:vAlign w:val="center"/>
          </w:tcPr>
          <w:p w14:paraId="0B2C78CA" w14:textId="4148C187" w:rsidR="0041479A" w:rsidRPr="006A6AAA" w:rsidRDefault="0041479A" w:rsidP="0041479A">
            <w:pPr>
              <w:pStyle w:val="Corpodetexto"/>
              <w:spacing w:after="0"/>
              <w:jc w:val="center"/>
              <w:rPr>
                <w:rFonts w:ascii="NewsGotT" w:hAnsi="NewsGotT"/>
              </w:rPr>
            </w:pPr>
            <w:r>
              <w:rPr>
                <w:rFonts w:ascii="NewsGotT" w:hAnsi="NewsGotT"/>
              </w:rPr>
              <w:t>1</w:t>
            </w:r>
          </w:p>
        </w:tc>
        <w:tc>
          <w:tcPr>
            <w:tcW w:w="992" w:type="dxa"/>
            <w:vAlign w:val="center"/>
          </w:tcPr>
          <w:p w14:paraId="4422997A" w14:textId="1F352F7D" w:rsidR="0041479A" w:rsidRPr="006A6AAA" w:rsidRDefault="0041479A" w:rsidP="0041479A">
            <w:pPr>
              <w:pStyle w:val="Corpodetexto"/>
              <w:spacing w:after="0"/>
              <w:jc w:val="center"/>
              <w:rPr>
                <w:rFonts w:ascii="NewsGotT" w:hAnsi="NewsGotT"/>
              </w:rPr>
            </w:pPr>
            <w:r w:rsidRPr="003C00D6">
              <w:rPr>
                <w:rFonts w:ascii="NewsGotT" w:hAnsi="NewsGotT"/>
              </w:rPr>
              <w:t xml:space="preserve">6,80 </w:t>
            </w:r>
            <w:r w:rsidRPr="003C00D6">
              <w:t>€</w:t>
            </w:r>
          </w:p>
        </w:tc>
        <w:tc>
          <w:tcPr>
            <w:tcW w:w="1128" w:type="dxa"/>
            <w:vAlign w:val="center"/>
          </w:tcPr>
          <w:p w14:paraId="7E66AAB8" w14:textId="566B80E9" w:rsidR="0041479A" w:rsidRPr="006A6AAA" w:rsidRDefault="0041479A" w:rsidP="0041479A">
            <w:pPr>
              <w:pStyle w:val="Corpodetexto"/>
              <w:spacing w:after="0"/>
              <w:jc w:val="center"/>
              <w:rPr>
                <w:rFonts w:ascii="NewsGotT" w:hAnsi="NewsGotT"/>
              </w:rPr>
            </w:pPr>
            <w:r w:rsidRPr="003C00D6">
              <w:rPr>
                <w:rFonts w:ascii="NewsGotT" w:hAnsi="NewsGotT"/>
              </w:rPr>
              <w:t xml:space="preserve">6,80 </w:t>
            </w:r>
            <w:r w:rsidRPr="003C00D6">
              <w:t>€</w:t>
            </w:r>
          </w:p>
        </w:tc>
      </w:tr>
      <w:tr w:rsidR="0041479A" w:rsidRPr="006A6AAA" w14:paraId="10B95E24" w14:textId="77777777" w:rsidTr="00190F4A">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3" w:type="dxa"/>
            <w:vAlign w:val="center"/>
          </w:tcPr>
          <w:p w14:paraId="4D835032" w14:textId="22B8352B" w:rsidR="0041479A" w:rsidRDefault="0041479A" w:rsidP="0041479A">
            <w:pPr>
              <w:pStyle w:val="Corpodetexto"/>
              <w:spacing w:after="0"/>
              <w:jc w:val="center"/>
              <w:rPr>
                <w:rFonts w:ascii="NewsGotT" w:hAnsi="NewsGotT"/>
              </w:rPr>
            </w:pPr>
            <w:r>
              <w:rPr>
                <w:rFonts w:ascii="NewsGotT" w:hAnsi="NewsGotT"/>
              </w:rPr>
              <w:t>9</w:t>
            </w:r>
          </w:p>
        </w:tc>
        <w:tc>
          <w:tcPr>
            <w:tcW w:w="0" w:type="auto"/>
            <w:vAlign w:val="center"/>
          </w:tcPr>
          <w:p w14:paraId="41A86E99" w14:textId="0FDC8844" w:rsidR="0041479A" w:rsidRPr="006A6AAA" w:rsidRDefault="0041479A" w:rsidP="0041479A">
            <w:pPr>
              <w:pStyle w:val="Corpodetexto"/>
              <w:spacing w:after="0"/>
              <w:jc w:val="center"/>
              <w:rPr>
                <w:rFonts w:ascii="NewsGotT" w:hAnsi="NewsGotT"/>
              </w:rPr>
            </w:pPr>
            <w:r>
              <w:rPr>
                <w:rFonts w:ascii="NewsGotT" w:hAnsi="NewsGotT"/>
              </w:rPr>
              <w:t xml:space="preserve">Módulo </w:t>
            </w:r>
            <w:r w:rsidRPr="006A6AAA">
              <w:rPr>
                <w:rFonts w:ascii="NewsGotT" w:hAnsi="NewsGotT"/>
                <w:i/>
                <w:iCs/>
              </w:rPr>
              <w:t>driver</w:t>
            </w:r>
            <w:r w:rsidRPr="006A6AAA">
              <w:rPr>
                <w:rFonts w:ascii="NewsGotT" w:hAnsi="NewsGotT"/>
              </w:rPr>
              <w:t xml:space="preserve"> de motores L298N</w:t>
            </w:r>
          </w:p>
        </w:tc>
        <w:tc>
          <w:tcPr>
            <w:tcW w:w="2034" w:type="dxa"/>
            <w:vAlign w:val="center"/>
          </w:tcPr>
          <w:p w14:paraId="75A7B4A7" w14:textId="1A6463C9" w:rsidR="0041479A" w:rsidRPr="006A6AAA" w:rsidRDefault="0041479A" w:rsidP="0041479A">
            <w:pPr>
              <w:pStyle w:val="Corpodetexto"/>
              <w:spacing w:after="0"/>
              <w:jc w:val="center"/>
              <w:rPr>
                <w:rFonts w:ascii="NewsGotT" w:hAnsi="NewsGotT"/>
                <w:noProof/>
              </w:rPr>
            </w:pPr>
            <w:r w:rsidRPr="006A6AAA">
              <w:rPr>
                <w:rFonts w:ascii="NewsGotT" w:hAnsi="NewsGotT"/>
                <w:noProof/>
                <w:lang w:eastAsia="pt-PT"/>
              </w:rPr>
              <w:drawing>
                <wp:inline distT="0" distB="0" distL="0" distR="0" wp14:anchorId="1854C9A6" wp14:editId="07C89E8E">
                  <wp:extent cx="787264" cy="614320"/>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95" cstate="print">
                            <a:clrChange>
                              <a:clrFrom>
                                <a:srgbClr val="FFFFFF"/>
                              </a:clrFrom>
                              <a:clrTo>
                                <a:srgbClr val="FFFFFF">
                                  <a:alpha val="0"/>
                                </a:srgbClr>
                              </a:clrTo>
                            </a:clrChange>
                            <a:extLst>
                              <a:ext uri="{28A0092B-C50C-407E-A947-70E740481C1C}">
                                <a14:useLocalDpi xmlns:a14="http://schemas.microsoft.com/office/drawing/2010/main" val="0"/>
                              </a:ext>
                            </a:extLst>
                          </a:blip>
                          <a:srcRect l="12718" t="19334" r="9350" b="19854"/>
                          <a:stretch/>
                        </pic:blipFill>
                        <pic:spPr bwMode="auto">
                          <a:xfrm>
                            <a:off x="0" y="0"/>
                            <a:ext cx="826499" cy="64493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97" w:type="dxa"/>
            <w:vAlign w:val="center"/>
          </w:tcPr>
          <w:p w14:paraId="3DCA590A" w14:textId="3677585F" w:rsidR="0041479A" w:rsidRPr="006A6AAA" w:rsidRDefault="0041479A" w:rsidP="0041479A">
            <w:pPr>
              <w:pStyle w:val="Corpodetexto"/>
              <w:spacing w:after="0"/>
              <w:jc w:val="center"/>
              <w:rPr>
                <w:rFonts w:ascii="NewsGotT" w:hAnsi="NewsGotT"/>
                <w:lang w:val="en-GB"/>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1386" w:type="dxa"/>
            <w:vAlign w:val="center"/>
          </w:tcPr>
          <w:p w14:paraId="16C69D8A" w14:textId="1B86037D" w:rsidR="0041479A" w:rsidRPr="006A6AAA" w:rsidRDefault="0041479A" w:rsidP="0041479A">
            <w:pPr>
              <w:pStyle w:val="Corpodetexto"/>
              <w:spacing w:after="0"/>
              <w:jc w:val="center"/>
              <w:rPr>
                <w:rFonts w:ascii="NewsGotT" w:hAnsi="NewsGotT"/>
              </w:rPr>
            </w:pPr>
            <w:r w:rsidRPr="006A6AAA">
              <w:rPr>
                <w:rFonts w:ascii="NewsGotT" w:hAnsi="NewsGotT"/>
              </w:rPr>
              <w:t>1</w:t>
            </w:r>
          </w:p>
        </w:tc>
        <w:tc>
          <w:tcPr>
            <w:tcW w:w="992" w:type="dxa"/>
            <w:vAlign w:val="center"/>
          </w:tcPr>
          <w:p w14:paraId="5C9686DB" w14:textId="7F40971E" w:rsidR="0041479A" w:rsidRPr="006A6AAA" w:rsidRDefault="0041479A" w:rsidP="0041479A">
            <w:pPr>
              <w:pStyle w:val="Corpodetexto"/>
              <w:spacing w:after="0"/>
              <w:jc w:val="center"/>
              <w:rPr>
                <w:rFonts w:ascii="NewsGotT" w:hAnsi="NewsGotT"/>
              </w:rPr>
            </w:pPr>
            <w:r w:rsidRPr="006A6AAA">
              <w:rPr>
                <w:rFonts w:ascii="NewsGotT" w:hAnsi="NewsGotT"/>
              </w:rPr>
              <w:t xml:space="preserve">12,90 </w:t>
            </w:r>
            <w:r w:rsidRPr="006A6AAA">
              <w:t>€</w:t>
            </w:r>
          </w:p>
        </w:tc>
        <w:tc>
          <w:tcPr>
            <w:tcW w:w="1128" w:type="dxa"/>
            <w:vAlign w:val="center"/>
          </w:tcPr>
          <w:p w14:paraId="15C06397" w14:textId="6BF24964" w:rsidR="0041479A" w:rsidRPr="006A6AAA" w:rsidRDefault="0041479A" w:rsidP="0041479A">
            <w:pPr>
              <w:pStyle w:val="Corpodetexto"/>
              <w:spacing w:after="0"/>
              <w:jc w:val="center"/>
              <w:rPr>
                <w:rFonts w:ascii="NewsGotT" w:hAnsi="NewsGotT"/>
              </w:rPr>
            </w:pPr>
            <w:r w:rsidRPr="006A6AAA">
              <w:rPr>
                <w:rFonts w:ascii="NewsGotT" w:hAnsi="NewsGotT"/>
              </w:rPr>
              <w:t xml:space="preserve">12,90 </w:t>
            </w:r>
            <w:r w:rsidRPr="006A6AAA">
              <w:t>€</w:t>
            </w:r>
          </w:p>
        </w:tc>
      </w:tr>
      <w:tr w:rsidR="00660972" w:rsidRPr="006A6AAA" w14:paraId="0EDD10FE" w14:textId="77777777" w:rsidTr="00190F4A">
        <w:trPr>
          <w:trHeight w:hRule="exact" w:val="1134"/>
          <w:jc w:val="center"/>
        </w:trPr>
        <w:tc>
          <w:tcPr>
            <w:tcW w:w="453" w:type="dxa"/>
            <w:vAlign w:val="center"/>
          </w:tcPr>
          <w:p w14:paraId="7DF1B9DC" w14:textId="6C0B3D9D" w:rsidR="0041479A" w:rsidRDefault="0041479A" w:rsidP="0041479A">
            <w:pPr>
              <w:pStyle w:val="Corpodetexto"/>
              <w:spacing w:after="0"/>
              <w:jc w:val="center"/>
              <w:rPr>
                <w:rFonts w:ascii="NewsGotT" w:hAnsi="NewsGotT"/>
              </w:rPr>
            </w:pPr>
            <w:r>
              <w:rPr>
                <w:rFonts w:ascii="NewsGotT" w:hAnsi="NewsGotT"/>
              </w:rPr>
              <w:t>10</w:t>
            </w:r>
          </w:p>
        </w:tc>
        <w:tc>
          <w:tcPr>
            <w:tcW w:w="0" w:type="auto"/>
            <w:vAlign w:val="center"/>
          </w:tcPr>
          <w:p w14:paraId="3D741C7E" w14:textId="5C2B44EC" w:rsidR="0041479A" w:rsidRPr="006A6AAA" w:rsidRDefault="0041479A" w:rsidP="0041479A">
            <w:pPr>
              <w:pStyle w:val="Corpodetexto"/>
              <w:spacing w:after="0"/>
              <w:jc w:val="center"/>
              <w:rPr>
                <w:rFonts w:ascii="NewsGotT" w:hAnsi="NewsGotT"/>
              </w:rPr>
            </w:pPr>
            <w:r>
              <w:rPr>
                <w:rFonts w:ascii="NewsGotT" w:hAnsi="NewsGotT"/>
              </w:rPr>
              <w:t xml:space="preserve">Fonte de alimentação </w:t>
            </w:r>
            <w:r w:rsidR="005446CA">
              <w:rPr>
                <w:rFonts w:ascii="NewsGotT" w:hAnsi="NewsGotT"/>
              </w:rPr>
              <w:t xml:space="preserve">3,3 V / </w:t>
            </w:r>
            <w:r>
              <w:rPr>
                <w:rFonts w:ascii="NewsGotT" w:hAnsi="NewsGotT"/>
              </w:rPr>
              <w:t>5 V</w:t>
            </w:r>
          </w:p>
        </w:tc>
        <w:tc>
          <w:tcPr>
            <w:tcW w:w="2034" w:type="dxa"/>
            <w:vAlign w:val="center"/>
          </w:tcPr>
          <w:p w14:paraId="2A75D315" w14:textId="04A3241E" w:rsidR="0041479A" w:rsidRPr="006A6AAA" w:rsidRDefault="0041479A" w:rsidP="0041479A">
            <w:pPr>
              <w:pStyle w:val="Corpodetexto"/>
              <w:spacing w:after="0"/>
              <w:jc w:val="center"/>
              <w:rPr>
                <w:rFonts w:ascii="NewsGotT" w:hAnsi="NewsGotT"/>
                <w:noProof/>
              </w:rPr>
            </w:pPr>
            <w:r>
              <w:rPr>
                <w:rFonts w:ascii="NewsGotT" w:hAnsi="NewsGotT"/>
                <w:noProof/>
                <w:lang w:eastAsia="pt-PT"/>
              </w:rPr>
              <w:drawing>
                <wp:inline distT="0" distB="0" distL="0" distR="0" wp14:anchorId="01AD54FD" wp14:editId="71A22953">
                  <wp:extent cx="723900" cy="723900"/>
                  <wp:effectExtent l="0" t="0" r="0" b="0"/>
                  <wp:docPr id="7" name="Imagem 7" descr="Uma imagem com eletrónic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7" descr="Uma imagem com eletrónica&#10;&#10;Descrição gerada automaticament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723900" cy="723900"/>
                          </a:xfrm>
                          <a:prstGeom prst="rect">
                            <a:avLst/>
                          </a:prstGeom>
                        </pic:spPr>
                      </pic:pic>
                    </a:graphicData>
                  </a:graphic>
                </wp:inline>
              </w:drawing>
            </w:r>
          </w:p>
        </w:tc>
        <w:tc>
          <w:tcPr>
            <w:tcW w:w="1597" w:type="dxa"/>
            <w:vAlign w:val="center"/>
          </w:tcPr>
          <w:p w14:paraId="052FA725" w14:textId="751856ED" w:rsidR="0041479A" w:rsidRPr="006A6AAA" w:rsidRDefault="0041479A" w:rsidP="0041479A">
            <w:pPr>
              <w:pStyle w:val="Corpodetexto"/>
              <w:spacing w:after="0"/>
              <w:jc w:val="center"/>
              <w:rPr>
                <w:rFonts w:ascii="NewsGotT" w:hAnsi="NewsGotT"/>
                <w:lang w:val="en-GB"/>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1386" w:type="dxa"/>
            <w:vAlign w:val="center"/>
          </w:tcPr>
          <w:p w14:paraId="102BFA1B" w14:textId="41CBCA18" w:rsidR="0041479A" w:rsidRPr="006A6AAA" w:rsidRDefault="0041479A" w:rsidP="0041479A">
            <w:pPr>
              <w:pStyle w:val="Corpodetexto"/>
              <w:spacing w:after="0"/>
              <w:jc w:val="center"/>
              <w:rPr>
                <w:rFonts w:ascii="NewsGotT" w:hAnsi="NewsGotT"/>
              </w:rPr>
            </w:pPr>
            <w:r w:rsidRPr="006A6AAA">
              <w:rPr>
                <w:rFonts w:ascii="NewsGotT" w:hAnsi="NewsGotT"/>
              </w:rPr>
              <w:t>1</w:t>
            </w:r>
          </w:p>
        </w:tc>
        <w:tc>
          <w:tcPr>
            <w:tcW w:w="992" w:type="dxa"/>
            <w:vAlign w:val="center"/>
          </w:tcPr>
          <w:p w14:paraId="0226921D" w14:textId="4214C845" w:rsidR="0041479A" w:rsidRPr="006A6AAA" w:rsidRDefault="0041479A" w:rsidP="0041479A">
            <w:pPr>
              <w:pStyle w:val="Corpodetexto"/>
              <w:spacing w:after="0"/>
              <w:jc w:val="center"/>
              <w:rPr>
                <w:rFonts w:ascii="NewsGotT" w:hAnsi="NewsGotT"/>
              </w:rPr>
            </w:pPr>
            <w:r>
              <w:rPr>
                <w:rFonts w:ascii="NewsGotT" w:hAnsi="NewsGotT"/>
              </w:rPr>
              <w:t xml:space="preserve">6,5 </w:t>
            </w:r>
            <w:r>
              <w:t>€</w:t>
            </w:r>
          </w:p>
        </w:tc>
        <w:tc>
          <w:tcPr>
            <w:tcW w:w="1128" w:type="dxa"/>
            <w:vAlign w:val="center"/>
          </w:tcPr>
          <w:p w14:paraId="1CC00DC5" w14:textId="3253D8D5" w:rsidR="0041479A" w:rsidRPr="006A6AAA" w:rsidRDefault="0041479A" w:rsidP="0041479A">
            <w:pPr>
              <w:pStyle w:val="Corpodetexto"/>
              <w:spacing w:after="0"/>
              <w:jc w:val="center"/>
              <w:rPr>
                <w:rFonts w:ascii="NewsGotT" w:hAnsi="NewsGotT"/>
              </w:rPr>
            </w:pPr>
            <w:r>
              <w:rPr>
                <w:rFonts w:ascii="NewsGotT" w:hAnsi="NewsGotT"/>
              </w:rPr>
              <w:t xml:space="preserve">6,5 </w:t>
            </w:r>
            <w:r>
              <w:t>€</w:t>
            </w:r>
          </w:p>
        </w:tc>
      </w:tr>
      <w:tr w:rsidR="00660972" w:rsidRPr="006A6AAA" w14:paraId="597B2F55" w14:textId="77777777" w:rsidTr="00190F4A">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3" w:type="dxa"/>
            <w:vAlign w:val="center"/>
          </w:tcPr>
          <w:p w14:paraId="468EF33F" w14:textId="55B22E15" w:rsidR="0041479A" w:rsidRDefault="0041479A" w:rsidP="0041479A">
            <w:pPr>
              <w:pStyle w:val="Corpodetexto"/>
              <w:spacing w:after="0"/>
              <w:jc w:val="center"/>
              <w:rPr>
                <w:rFonts w:ascii="NewsGotT" w:hAnsi="NewsGotT"/>
              </w:rPr>
            </w:pPr>
            <w:r>
              <w:rPr>
                <w:rFonts w:ascii="NewsGotT" w:hAnsi="NewsGotT"/>
              </w:rPr>
              <w:t>11</w:t>
            </w:r>
          </w:p>
        </w:tc>
        <w:tc>
          <w:tcPr>
            <w:tcW w:w="0" w:type="auto"/>
            <w:vAlign w:val="center"/>
          </w:tcPr>
          <w:p w14:paraId="75168450" w14:textId="13099EF5" w:rsidR="0041479A" w:rsidRPr="0041479A" w:rsidRDefault="0041479A" w:rsidP="0041479A">
            <w:pPr>
              <w:pStyle w:val="Corpodetexto"/>
              <w:spacing w:after="0"/>
              <w:jc w:val="center"/>
              <w:rPr>
                <w:rFonts w:ascii="NewsGotT" w:hAnsi="NewsGotT"/>
                <w:lang w:val="en-GB"/>
              </w:rPr>
            </w:pPr>
            <w:r w:rsidRPr="0059565A">
              <w:rPr>
                <w:rFonts w:ascii="NewsGotT" w:hAnsi="NewsGotT"/>
                <w:lang w:val="en-GB"/>
              </w:rPr>
              <w:t xml:space="preserve">Step-Down </w:t>
            </w:r>
            <w:proofErr w:type="gramStart"/>
            <w:r w:rsidRPr="0059565A">
              <w:rPr>
                <w:rFonts w:ascii="NewsGotT" w:hAnsi="NewsGotT"/>
                <w:lang w:val="en-GB"/>
              </w:rPr>
              <w:t>para U</w:t>
            </w:r>
            <w:r w:rsidR="005446CA">
              <w:rPr>
                <w:rFonts w:ascii="NewsGotT" w:hAnsi="NewsGotT"/>
                <w:lang w:val="en-GB"/>
              </w:rPr>
              <w:t>SB</w:t>
            </w:r>
            <w:proofErr w:type="gramEnd"/>
            <w:r w:rsidRPr="0059565A">
              <w:rPr>
                <w:rFonts w:ascii="NewsGotT" w:hAnsi="NewsGotT"/>
                <w:lang w:val="en-GB"/>
              </w:rPr>
              <w:t xml:space="preserve"> 5 V</w:t>
            </w:r>
          </w:p>
        </w:tc>
        <w:tc>
          <w:tcPr>
            <w:tcW w:w="2034" w:type="dxa"/>
            <w:vAlign w:val="center"/>
          </w:tcPr>
          <w:p w14:paraId="7BDED563" w14:textId="773167ED" w:rsidR="0041479A" w:rsidRPr="006A6AAA" w:rsidRDefault="0041479A" w:rsidP="0041479A">
            <w:pPr>
              <w:pStyle w:val="Corpodetexto"/>
              <w:spacing w:after="0"/>
              <w:jc w:val="center"/>
              <w:rPr>
                <w:rFonts w:ascii="NewsGotT" w:hAnsi="NewsGotT"/>
                <w:noProof/>
              </w:rPr>
            </w:pPr>
            <w:r>
              <w:rPr>
                <w:rFonts w:ascii="NewsGotT" w:hAnsi="NewsGotT"/>
                <w:noProof/>
                <w:lang w:eastAsia="pt-PT"/>
              </w:rPr>
              <w:drawing>
                <wp:inline distT="0" distB="0" distL="0" distR="0" wp14:anchorId="3D6CE4BC" wp14:editId="158FE108">
                  <wp:extent cx="687705" cy="687705"/>
                  <wp:effectExtent l="0" t="0" r="0" b="0"/>
                  <wp:docPr id="8" name="Imagem 8" descr="Uma imagem com eletrónic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m 8" descr="Uma imagem com eletrónica&#10;&#10;Descrição gerada automaticamente"/>
                          <pic:cNvPicPr/>
                        </pic:nvPicPr>
                        <pic:blipFill>
                          <a:blip r:embed="rId97"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687705" cy="687705"/>
                          </a:xfrm>
                          <a:prstGeom prst="rect">
                            <a:avLst/>
                          </a:prstGeom>
                        </pic:spPr>
                      </pic:pic>
                    </a:graphicData>
                  </a:graphic>
                </wp:inline>
              </w:drawing>
            </w:r>
          </w:p>
        </w:tc>
        <w:tc>
          <w:tcPr>
            <w:tcW w:w="1597" w:type="dxa"/>
            <w:vAlign w:val="center"/>
          </w:tcPr>
          <w:p w14:paraId="2EAD3F8F" w14:textId="4BB8B67D" w:rsidR="0041479A" w:rsidRPr="006A6AAA" w:rsidRDefault="0041479A" w:rsidP="0041479A">
            <w:pPr>
              <w:pStyle w:val="Corpodetexto"/>
              <w:spacing w:after="0"/>
              <w:jc w:val="center"/>
              <w:rPr>
                <w:rFonts w:ascii="NewsGotT" w:hAnsi="NewsGotT"/>
                <w:lang w:val="en-GB"/>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1386" w:type="dxa"/>
            <w:vAlign w:val="center"/>
          </w:tcPr>
          <w:p w14:paraId="476C2FE2" w14:textId="083DB74D" w:rsidR="0041479A" w:rsidRPr="006A6AAA" w:rsidRDefault="0041479A" w:rsidP="0041479A">
            <w:pPr>
              <w:pStyle w:val="Corpodetexto"/>
              <w:spacing w:after="0"/>
              <w:jc w:val="center"/>
              <w:rPr>
                <w:rFonts w:ascii="NewsGotT" w:hAnsi="NewsGotT"/>
              </w:rPr>
            </w:pPr>
            <w:r>
              <w:rPr>
                <w:rFonts w:ascii="NewsGotT" w:hAnsi="NewsGotT"/>
              </w:rPr>
              <w:t>1</w:t>
            </w:r>
          </w:p>
        </w:tc>
        <w:tc>
          <w:tcPr>
            <w:tcW w:w="992" w:type="dxa"/>
            <w:vAlign w:val="center"/>
          </w:tcPr>
          <w:p w14:paraId="1C75D043" w14:textId="42ADA8F0" w:rsidR="0041479A" w:rsidRPr="006A6AAA" w:rsidRDefault="0041479A" w:rsidP="0041479A">
            <w:pPr>
              <w:pStyle w:val="Corpodetexto"/>
              <w:spacing w:after="0"/>
              <w:jc w:val="center"/>
              <w:rPr>
                <w:rFonts w:ascii="NewsGotT" w:hAnsi="NewsGotT"/>
              </w:rPr>
            </w:pPr>
            <w:r>
              <w:rPr>
                <w:rFonts w:ascii="NewsGotT" w:hAnsi="NewsGotT"/>
              </w:rPr>
              <w:t>9,70</w:t>
            </w:r>
            <w:r>
              <w:t>€</w:t>
            </w:r>
          </w:p>
        </w:tc>
        <w:tc>
          <w:tcPr>
            <w:tcW w:w="1128" w:type="dxa"/>
            <w:vAlign w:val="center"/>
          </w:tcPr>
          <w:p w14:paraId="6EC3680A" w14:textId="1B36E039" w:rsidR="0041479A" w:rsidRPr="006A6AAA" w:rsidRDefault="0041479A" w:rsidP="0041479A">
            <w:pPr>
              <w:pStyle w:val="Corpodetexto"/>
              <w:spacing w:after="0"/>
              <w:jc w:val="center"/>
              <w:rPr>
                <w:rFonts w:ascii="NewsGotT" w:hAnsi="NewsGotT"/>
              </w:rPr>
            </w:pPr>
            <w:r>
              <w:rPr>
                <w:rFonts w:ascii="NewsGotT" w:hAnsi="NewsGotT"/>
              </w:rPr>
              <w:t>9,70</w:t>
            </w:r>
            <w:r>
              <w:t>€</w:t>
            </w:r>
          </w:p>
        </w:tc>
      </w:tr>
      <w:tr w:rsidR="0041479A" w:rsidRPr="006A6AAA" w14:paraId="3AC5866E" w14:textId="77777777" w:rsidTr="00190F4A">
        <w:trPr>
          <w:trHeight w:hRule="exact" w:val="1134"/>
          <w:jc w:val="center"/>
        </w:trPr>
        <w:tc>
          <w:tcPr>
            <w:tcW w:w="453" w:type="dxa"/>
            <w:vAlign w:val="center"/>
          </w:tcPr>
          <w:p w14:paraId="065EA434" w14:textId="2344A6CD" w:rsidR="0041479A" w:rsidRDefault="0041479A" w:rsidP="0041479A">
            <w:pPr>
              <w:pStyle w:val="Corpodetexto"/>
              <w:spacing w:after="0"/>
              <w:jc w:val="center"/>
              <w:rPr>
                <w:rFonts w:ascii="NewsGotT" w:hAnsi="NewsGotT"/>
              </w:rPr>
            </w:pPr>
            <w:r>
              <w:rPr>
                <w:rFonts w:ascii="NewsGotT" w:hAnsi="NewsGotT"/>
              </w:rPr>
              <w:t>12</w:t>
            </w:r>
          </w:p>
        </w:tc>
        <w:tc>
          <w:tcPr>
            <w:tcW w:w="0" w:type="auto"/>
            <w:vAlign w:val="center"/>
          </w:tcPr>
          <w:p w14:paraId="77CE11EA" w14:textId="1BBFD3E0" w:rsidR="0041479A" w:rsidRPr="006A6AAA" w:rsidRDefault="0041479A" w:rsidP="0041479A">
            <w:pPr>
              <w:pStyle w:val="Corpodetexto"/>
              <w:spacing w:after="0"/>
              <w:jc w:val="center"/>
              <w:rPr>
                <w:rFonts w:ascii="NewsGotT" w:hAnsi="NewsGotT"/>
              </w:rPr>
            </w:pPr>
            <w:r w:rsidRPr="008664CB">
              <w:rPr>
                <w:rFonts w:ascii="NewsGotT" w:hAnsi="NewsGotT"/>
              </w:rPr>
              <w:t>C</w:t>
            </w:r>
            <w:r>
              <w:rPr>
                <w:rFonts w:ascii="NewsGotT" w:hAnsi="NewsGotT"/>
              </w:rPr>
              <w:t>abo</w:t>
            </w:r>
            <w:r w:rsidRPr="008664CB">
              <w:rPr>
                <w:rFonts w:ascii="NewsGotT" w:hAnsi="NewsGotT"/>
              </w:rPr>
              <w:t xml:space="preserve"> USB A </w:t>
            </w:r>
            <w:r>
              <w:rPr>
                <w:rFonts w:ascii="NewsGotT" w:hAnsi="NewsGotT"/>
              </w:rPr>
              <w:t>p</w:t>
            </w:r>
            <w:r w:rsidRPr="008664CB">
              <w:rPr>
                <w:rFonts w:ascii="NewsGotT" w:hAnsi="NewsGotT"/>
              </w:rPr>
              <w:t xml:space="preserve">/ </w:t>
            </w:r>
            <w:r>
              <w:rPr>
                <w:rFonts w:ascii="NewsGotT" w:hAnsi="NewsGotT"/>
              </w:rPr>
              <w:t>micro</w:t>
            </w:r>
            <w:r w:rsidRPr="008664CB">
              <w:rPr>
                <w:rFonts w:ascii="NewsGotT" w:hAnsi="NewsGotT"/>
              </w:rPr>
              <w:t xml:space="preserve"> </w:t>
            </w:r>
            <w:r>
              <w:rPr>
                <w:rFonts w:ascii="NewsGotT" w:hAnsi="NewsGotT"/>
              </w:rPr>
              <w:t xml:space="preserve">USB </w:t>
            </w:r>
            <w:r w:rsidRPr="008664CB">
              <w:rPr>
                <w:rFonts w:ascii="NewsGotT" w:hAnsi="NewsGotT"/>
              </w:rPr>
              <w:t>B</w:t>
            </w:r>
          </w:p>
        </w:tc>
        <w:tc>
          <w:tcPr>
            <w:tcW w:w="2034" w:type="dxa"/>
            <w:vAlign w:val="center"/>
          </w:tcPr>
          <w:p w14:paraId="37923299" w14:textId="29300434" w:rsidR="0041479A" w:rsidRPr="006A6AAA" w:rsidRDefault="0041479A" w:rsidP="0041479A">
            <w:pPr>
              <w:pStyle w:val="Corpodetexto"/>
              <w:spacing w:after="0"/>
              <w:jc w:val="center"/>
              <w:rPr>
                <w:rFonts w:ascii="NewsGotT" w:hAnsi="NewsGotT"/>
                <w:noProof/>
              </w:rPr>
            </w:pPr>
            <w:r>
              <w:rPr>
                <w:rFonts w:ascii="NewsGotT" w:hAnsi="NewsGotT"/>
                <w:noProof/>
                <w:lang w:eastAsia="pt-PT"/>
              </w:rPr>
              <w:drawing>
                <wp:inline distT="0" distB="0" distL="0" distR="0" wp14:anchorId="321E11D6" wp14:editId="469F1B81">
                  <wp:extent cx="939077" cy="505691"/>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m 24"/>
                          <pic:cNvPicPr/>
                        </pic:nvPicPr>
                        <pic:blipFill rotWithShape="1">
                          <a:blip r:embed="rId98" cstate="print">
                            <a:clrChange>
                              <a:clrFrom>
                                <a:srgbClr val="FFFFFF"/>
                              </a:clrFrom>
                              <a:clrTo>
                                <a:srgbClr val="FFFFFF">
                                  <a:alpha val="0"/>
                                </a:srgbClr>
                              </a:clrTo>
                            </a:clrChange>
                            <a:extLst>
                              <a:ext uri="{28A0092B-C50C-407E-A947-70E740481C1C}">
                                <a14:useLocalDpi xmlns:a14="http://schemas.microsoft.com/office/drawing/2010/main" val="0"/>
                              </a:ext>
                            </a:extLst>
                          </a:blip>
                          <a:srcRect t="26515" b="19635"/>
                          <a:stretch/>
                        </pic:blipFill>
                        <pic:spPr bwMode="auto">
                          <a:xfrm>
                            <a:off x="0" y="0"/>
                            <a:ext cx="952476" cy="512906"/>
                          </a:xfrm>
                          <a:prstGeom prst="rect">
                            <a:avLst/>
                          </a:prstGeom>
                          <a:ln>
                            <a:noFill/>
                          </a:ln>
                          <a:extLst>
                            <a:ext uri="{53640926-AAD7-44D8-BBD7-CCE9431645EC}">
                              <a14:shadowObscured xmlns:a14="http://schemas.microsoft.com/office/drawing/2010/main"/>
                            </a:ext>
                          </a:extLst>
                        </pic:spPr>
                      </pic:pic>
                    </a:graphicData>
                  </a:graphic>
                </wp:inline>
              </w:drawing>
            </w:r>
          </w:p>
        </w:tc>
        <w:tc>
          <w:tcPr>
            <w:tcW w:w="1597" w:type="dxa"/>
            <w:vAlign w:val="center"/>
          </w:tcPr>
          <w:p w14:paraId="7EABE355" w14:textId="60EEF8C1" w:rsidR="0041479A" w:rsidRPr="006A6AAA" w:rsidRDefault="0041479A" w:rsidP="0041479A">
            <w:pPr>
              <w:pStyle w:val="Corpodetexto"/>
              <w:spacing w:after="0"/>
              <w:jc w:val="center"/>
              <w:rPr>
                <w:rFonts w:ascii="NewsGotT" w:hAnsi="NewsGotT"/>
                <w:lang w:val="en-GB"/>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1386" w:type="dxa"/>
            <w:vAlign w:val="center"/>
          </w:tcPr>
          <w:p w14:paraId="233D2639" w14:textId="4AC9FC99" w:rsidR="0041479A" w:rsidRPr="006A6AAA" w:rsidRDefault="0041479A" w:rsidP="0041479A">
            <w:pPr>
              <w:pStyle w:val="Corpodetexto"/>
              <w:spacing w:after="0"/>
              <w:jc w:val="center"/>
              <w:rPr>
                <w:rFonts w:ascii="NewsGotT" w:hAnsi="NewsGotT"/>
              </w:rPr>
            </w:pPr>
            <w:r>
              <w:rPr>
                <w:rFonts w:ascii="NewsGotT" w:hAnsi="NewsGotT"/>
              </w:rPr>
              <w:t>2</w:t>
            </w:r>
          </w:p>
        </w:tc>
        <w:tc>
          <w:tcPr>
            <w:tcW w:w="992" w:type="dxa"/>
            <w:vAlign w:val="center"/>
          </w:tcPr>
          <w:p w14:paraId="7BF0135F" w14:textId="41EC566B" w:rsidR="0041479A" w:rsidRPr="006A6AAA" w:rsidRDefault="0041479A" w:rsidP="0041479A">
            <w:pPr>
              <w:pStyle w:val="Corpodetexto"/>
              <w:spacing w:after="0"/>
              <w:jc w:val="center"/>
              <w:rPr>
                <w:rFonts w:ascii="NewsGotT" w:hAnsi="NewsGotT"/>
              </w:rPr>
            </w:pPr>
            <w:r>
              <w:rPr>
                <w:rFonts w:ascii="NewsGotT" w:hAnsi="NewsGotT"/>
              </w:rPr>
              <w:t xml:space="preserve">1,60 </w:t>
            </w:r>
            <w:r>
              <w:t>€</w:t>
            </w:r>
          </w:p>
        </w:tc>
        <w:tc>
          <w:tcPr>
            <w:tcW w:w="1128" w:type="dxa"/>
            <w:vAlign w:val="center"/>
          </w:tcPr>
          <w:p w14:paraId="44242C55" w14:textId="22BC22BC" w:rsidR="0041479A" w:rsidRPr="006A6AAA" w:rsidRDefault="0041479A" w:rsidP="0041479A">
            <w:pPr>
              <w:pStyle w:val="Corpodetexto"/>
              <w:spacing w:after="0"/>
              <w:jc w:val="center"/>
              <w:rPr>
                <w:rFonts w:ascii="NewsGotT" w:hAnsi="NewsGotT"/>
              </w:rPr>
            </w:pPr>
            <w:r>
              <w:rPr>
                <w:rFonts w:ascii="NewsGotT" w:hAnsi="NewsGotT"/>
              </w:rPr>
              <w:t xml:space="preserve">3,20 </w:t>
            </w:r>
            <w:r>
              <w:t>€</w:t>
            </w:r>
          </w:p>
        </w:tc>
      </w:tr>
      <w:tr w:rsidR="00660972" w:rsidRPr="006A6AAA" w14:paraId="0FAE1D45" w14:textId="77777777" w:rsidTr="00190F4A">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3" w:type="dxa"/>
            <w:vAlign w:val="center"/>
          </w:tcPr>
          <w:p w14:paraId="3F92148E" w14:textId="1E517CE0" w:rsidR="00660972" w:rsidRDefault="00660972" w:rsidP="00660972">
            <w:pPr>
              <w:pStyle w:val="Corpodetexto"/>
              <w:spacing w:after="0"/>
              <w:jc w:val="center"/>
              <w:rPr>
                <w:rFonts w:ascii="NewsGotT" w:hAnsi="NewsGotT"/>
              </w:rPr>
            </w:pPr>
            <w:r>
              <w:rPr>
                <w:rFonts w:ascii="NewsGotT" w:hAnsi="NewsGotT"/>
              </w:rPr>
              <w:t>13</w:t>
            </w:r>
          </w:p>
        </w:tc>
        <w:tc>
          <w:tcPr>
            <w:tcW w:w="0" w:type="auto"/>
            <w:vAlign w:val="center"/>
          </w:tcPr>
          <w:p w14:paraId="622B6EF0" w14:textId="3A1CEEAC" w:rsidR="00660972" w:rsidRPr="006A6AAA" w:rsidRDefault="00660972" w:rsidP="00660972">
            <w:pPr>
              <w:pStyle w:val="Corpodetexto"/>
              <w:spacing w:after="0"/>
              <w:jc w:val="center"/>
              <w:rPr>
                <w:rFonts w:ascii="NewsGotT" w:hAnsi="NewsGotT"/>
              </w:rPr>
            </w:pPr>
            <w:r w:rsidRPr="006A6AAA">
              <w:rPr>
                <w:rFonts w:ascii="NewsGotT" w:hAnsi="NewsGotT"/>
              </w:rPr>
              <w:t>Suporte para uma pilha 18650 c/fios</w:t>
            </w:r>
          </w:p>
        </w:tc>
        <w:tc>
          <w:tcPr>
            <w:tcW w:w="2034" w:type="dxa"/>
            <w:vAlign w:val="center"/>
          </w:tcPr>
          <w:p w14:paraId="374BE7D9" w14:textId="02FD10C8" w:rsidR="00660972" w:rsidRPr="006A6AAA" w:rsidRDefault="00660972" w:rsidP="00660972">
            <w:pPr>
              <w:pStyle w:val="Corpodetexto"/>
              <w:spacing w:after="0"/>
              <w:jc w:val="center"/>
              <w:rPr>
                <w:rFonts w:ascii="NewsGotT" w:hAnsi="NewsGotT"/>
                <w:noProof/>
              </w:rPr>
            </w:pPr>
            <w:r w:rsidRPr="006A6AAA">
              <w:rPr>
                <w:rFonts w:ascii="NewsGotT" w:hAnsi="NewsGotT"/>
                <w:noProof/>
                <w:lang w:eastAsia="pt-PT"/>
              </w:rPr>
              <w:drawing>
                <wp:inline distT="0" distB="0" distL="0" distR="0" wp14:anchorId="41798965" wp14:editId="6E98BF22">
                  <wp:extent cx="699247" cy="699247"/>
                  <wp:effectExtent l="0" t="0" r="5715" b="5715"/>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9"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11742" cy="711742"/>
                          </a:xfrm>
                          <a:prstGeom prst="rect">
                            <a:avLst/>
                          </a:prstGeom>
                          <a:noFill/>
                          <a:ln>
                            <a:noFill/>
                          </a:ln>
                        </pic:spPr>
                      </pic:pic>
                    </a:graphicData>
                  </a:graphic>
                </wp:inline>
              </w:drawing>
            </w:r>
          </w:p>
        </w:tc>
        <w:tc>
          <w:tcPr>
            <w:tcW w:w="1597" w:type="dxa"/>
            <w:vAlign w:val="center"/>
          </w:tcPr>
          <w:p w14:paraId="760A3091" w14:textId="74E96B37" w:rsidR="00660972" w:rsidRPr="006A6AAA" w:rsidRDefault="00660972" w:rsidP="00660972">
            <w:pPr>
              <w:pStyle w:val="Corpodetexto"/>
              <w:spacing w:after="0"/>
              <w:jc w:val="center"/>
              <w:rPr>
                <w:rFonts w:ascii="NewsGotT" w:hAnsi="NewsGotT"/>
                <w:lang w:val="en-GB"/>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1386" w:type="dxa"/>
            <w:vAlign w:val="center"/>
          </w:tcPr>
          <w:p w14:paraId="7FF6287A" w14:textId="39C32487" w:rsidR="00660972" w:rsidRPr="006A6AAA" w:rsidRDefault="00660972" w:rsidP="00660972">
            <w:pPr>
              <w:pStyle w:val="Corpodetexto"/>
              <w:spacing w:after="0"/>
              <w:jc w:val="center"/>
              <w:rPr>
                <w:rFonts w:ascii="NewsGotT" w:hAnsi="NewsGotT"/>
              </w:rPr>
            </w:pPr>
            <w:r w:rsidRPr="006A6AAA">
              <w:rPr>
                <w:rFonts w:ascii="NewsGotT" w:hAnsi="NewsGotT"/>
              </w:rPr>
              <w:t>6</w:t>
            </w:r>
          </w:p>
        </w:tc>
        <w:tc>
          <w:tcPr>
            <w:tcW w:w="992" w:type="dxa"/>
            <w:vAlign w:val="center"/>
          </w:tcPr>
          <w:p w14:paraId="217BCFA0" w14:textId="0E5D1927" w:rsidR="00660972" w:rsidRPr="006A6AAA" w:rsidRDefault="00660972" w:rsidP="00660972">
            <w:pPr>
              <w:pStyle w:val="Corpodetexto"/>
              <w:spacing w:after="0"/>
              <w:jc w:val="center"/>
              <w:rPr>
                <w:rFonts w:ascii="NewsGotT" w:hAnsi="NewsGotT"/>
              </w:rPr>
            </w:pPr>
            <w:r w:rsidRPr="006A6AAA">
              <w:rPr>
                <w:rFonts w:ascii="NewsGotT" w:hAnsi="NewsGotT"/>
              </w:rPr>
              <w:t xml:space="preserve">0,85 </w:t>
            </w:r>
            <w:r w:rsidRPr="006A6AAA">
              <w:t>€</w:t>
            </w:r>
          </w:p>
        </w:tc>
        <w:tc>
          <w:tcPr>
            <w:tcW w:w="1128" w:type="dxa"/>
            <w:vAlign w:val="center"/>
          </w:tcPr>
          <w:p w14:paraId="25D8F7FB" w14:textId="249A92EF" w:rsidR="00660972" w:rsidRPr="006A6AAA" w:rsidRDefault="00660972" w:rsidP="00660972">
            <w:pPr>
              <w:pStyle w:val="Corpodetexto"/>
              <w:spacing w:after="0"/>
              <w:jc w:val="center"/>
              <w:rPr>
                <w:rFonts w:ascii="NewsGotT" w:hAnsi="NewsGotT"/>
              </w:rPr>
            </w:pPr>
            <w:r w:rsidRPr="006A6AAA">
              <w:rPr>
                <w:rFonts w:ascii="NewsGotT" w:hAnsi="NewsGotT"/>
              </w:rPr>
              <w:t xml:space="preserve">5,10 </w:t>
            </w:r>
            <w:r w:rsidRPr="006A6AAA">
              <w:t>€</w:t>
            </w:r>
          </w:p>
        </w:tc>
      </w:tr>
      <w:tr w:rsidR="00660972" w:rsidRPr="006A6AAA" w14:paraId="481AB259" w14:textId="77777777" w:rsidTr="00190F4A">
        <w:trPr>
          <w:trHeight w:hRule="exact" w:val="1284"/>
          <w:jc w:val="center"/>
        </w:trPr>
        <w:tc>
          <w:tcPr>
            <w:tcW w:w="453" w:type="dxa"/>
            <w:vAlign w:val="center"/>
          </w:tcPr>
          <w:p w14:paraId="03E2A2F5" w14:textId="6654490E" w:rsidR="00660972" w:rsidRDefault="00660972" w:rsidP="00660972">
            <w:pPr>
              <w:pStyle w:val="Corpodetexto"/>
              <w:spacing w:after="0"/>
              <w:jc w:val="center"/>
              <w:rPr>
                <w:rFonts w:ascii="NewsGotT" w:hAnsi="NewsGotT"/>
              </w:rPr>
            </w:pPr>
            <w:r>
              <w:rPr>
                <w:rFonts w:ascii="NewsGotT" w:hAnsi="NewsGotT"/>
              </w:rPr>
              <w:t>14</w:t>
            </w:r>
          </w:p>
        </w:tc>
        <w:tc>
          <w:tcPr>
            <w:tcW w:w="0" w:type="auto"/>
            <w:vAlign w:val="center"/>
          </w:tcPr>
          <w:p w14:paraId="7B9BCD6E" w14:textId="77777777" w:rsidR="00660972" w:rsidRDefault="00660972" w:rsidP="00660972">
            <w:pPr>
              <w:pStyle w:val="Corpodetexto"/>
              <w:spacing w:after="0"/>
              <w:jc w:val="center"/>
              <w:rPr>
                <w:rFonts w:ascii="NewsGotT" w:hAnsi="NewsGotT"/>
              </w:rPr>
            </w:pPr>
            <w:r w:rsidRPr="006A6AAA">
              <w:rPr>
                <w:rFonts w:ascii="NewsGotT" w:hAnsi="NewsGotT"/>
              </w:rPr>
              <w:t xml:space="preserve">BMS para proteção baterias 18650 3S </w:t>
            </w:r>
          </w:p>
          <w:p w14:paraId="28924980" w14:textId="2324F1B8" w:rsidR="00660972" w:rsidRPr="006A6AAA" w:rsidRDefault="00660972" w:rsidP="00660972">
            <w:pPr>
              <w:pStyle w:val="Corpodetexto"/>
              <w:spacing w:after="0"/>
              <w:jc w:val="center"/>
              <w:rPr>
                <w:rFonts w:ascii="NewsGotT" w:hAnsi="NewsGotT"/>
              </w:rPr>
            </w:pPr>
            <w:r w:rsidRPr="006A6AAA">
              <w:rPr>
                <w:rFonts w:ascii="NewsGotT" w:hAnsi="NewsGotT"/>
              </w:rPr>
              <w:t>12,6</w:t>
            </w:r>
            <w:r>
              <w:rPr>
                <w:rFonts w:ascii="NewsGotT" w:hAnsi="NewsGotT"/>
              </w:rPr>
              <w:t xml:space="preserve"> </w:t>
            </w:r>
            <w:r w:rsidRPr="006A6AAA">
              <w:rPr>
                <w:rFonts w:ascii="NewsGotT" w:hAnsi="NewsGotT"/>
              </w:rPr>
              <w:t>V 20</w:t>
            </w:r>
            <w:r>
              <w:rPr>
                <w:rFonts w:ascii="NewsGotT" w:hAnsi="NewsGotT"/>
              </w:rPr>
              <w:t xml:space="preserve"> </w:t>
            </w:r>
            <w:r w:rsidRPr="006A6AAA">
              <w:rPr>
                <w:rFonts w:ascii="NewsGotT" w:hAnsi="NewsGotT"/>
              </w:rPr>
              <w:t>A</w:t>
            </w:r>
          </w:p>
        </w:tc>
        <w:tc>
          <w:tcPr>
            <w:tcW w:w="2034" w:type="dxa"/>
            <w:vAlign w:val="center"/>
          </w:tcPr>
          <w:p w14:paraId="0F1A8BB2" w14:textId="5B59E3F4" w:rsidR="00660972" w:rsidRPr="006A6AAA" w:rsidRDefault="00660972" w:rsidP="00660972">
            <w:pPr>
              <w:pStyle w:val="Corpodetexto"/>
              <w:spacing w:after="0"/>
              <w:jc w:val="center"/>
              <w:rPr>
                <w:rFonts w:ascii="NewsGotT" w:hAnsi="NewsGotT"/>
                <w:noProof/>
              </w:rPr>
            </w:pPr>
            <w:r w:rsidRPr="006A6AAA">
              <w:rPr>
                <w:rFonts w:ascii="NewsGotT" w:hAnsi="NewsGotT"/>
                <w:noProof/>
                <w:lang w:eastAsia="pt-PT"/>
              </w:rPr>
              <w:drawing>
                <wp:inline distT="0" distB="0" distL="0" distR="0" wp14:anchorId="228AE5C1" wp14:editId="459CD5FC">
                  <wp:extent cx="728586" cy="728586"/>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0"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35838" cy="735838"/>
                          </a:xfrm>
                          <a:prstGeom prst="rect">
                            <a:avLst/>
                          </a:prstGeom>
                          <a:noFill/>
                          <a:ln>
                            <a:noFill/>
                          </a:ln>
                        </pic:spPr>
                      </pic:pic>
                    </a:graphicData>
                  </a:graphic>
                </wp:inline>
              </w:drawing>
            </w:r>
          </w:p>
        </w:tc>
        <w:tc>
          <w:tcPr>
            <w:tcW w:w="1597" w:type="dxa"/>
            <w:vAlign w:val="center"/>
          </w:tcPr>
          <w:p w14:paraId="086DD720" w14:textId="2CC9F938" w:rsidR="00660972" w:rsidRPr="006A6AAA" w:rsidRDefault="00660972" w:rsidP="00660972">
            <w:pPr>
              <w:pStyle w:val="Corpodetexto"/>
              <w:spacing w:after="0"/>
              <w:jc w:val="center"/>
              <w:rPr>
                <w:rFonts w:ascii="NewsGotT" w:hAnsi="NewsGotT"/>
                <w:lang w:val="en-GB"/>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1386" w:type="dxa"/>
            <w:vAlign w:val="center"/>
          </w:tcPr>
          <w:p w14:paraId="78E2A796" w14:textId="5B6A968F" w:rsidR="00660972" w:rsidRPr="006A6AAA" w:rsidRDefault="00660972" w:rsidP="00660972">
            <w:pPr>
              <w:pStyle w:val="Corpodetexto"/>
              <w:spacing w:after="0"/>
              <w:jc w:val="center"/>
              <w:rPr>
                <w:rFonts w:ascii="NewsGotT" w:hAnsi="NewsGotT"/>
              </w:rPr>
            </w:pPr>
            <w:r w:rsidRPr="006A6AAA">
              <w:rPr>
                <w:rFonts w:ascii="NewsGotT" w:hAnsi="NewsGotT"/>
              </w:rPr>
              <w:t>2</w:t>
            </w:r>
          </w:p>
        </w:tc>
        <w:tc>
          <w:tcPr>
            <w:tcW w:w="992" w:type="dxa"/>
            <w:vAlign w:val="center"/>
          </w:tcPr>
          <w:p w14:paraId="2A4411D7" w14:textId="231ED527" w:rsidR="00660972" w:rsidRPr="006A6AAA" w:rsidRDefault="00660972" w:rsidP="00660972">
            <w:pPr>
              <w:pStyle w:val="Corpodetexto"/>
              <w:spacing w:after="0"/>
              <w:jc w:val="center"/>
              <w:rPr>
                <w:rFonts w:ascii="NewsGotT" w:hAnsi="NewsGotT"/>
              </w:rPr>
            </w:pPr>
            <w:r w:rsidRPr="006A6AAA">
              <w:rPr>
                <w:rFonts w:ascii="NewsGotT" w:hAnsi="NewsGotT"/>
              </w:rPr>
              <w:t xml:space="preserve">5,50 </w:t>
            </w:r>
            <w:r w:rsidRPr="006A6AAA">
              <w:t>€</w:t>
            </w:r>
          </w:p>
        </w:tc>
        <w:tc>
          <w:tcPr>
            <w:tcW w:w="1128" w:type="dxa"/>
            <w:vAlign w:val="center"/>
          </w:tcPr>
          <w:p w14:paraId="106D31C3" w14:textId="70E3ED8A" w:rsidR="00660972" w:rsidRPr="006A6AAA" w:rsidRDefault="00660972" w:rsidP="00660972">
            <w:pPr>
              <w:pStyle w:val="Corpodetexto"/>
              <w:spacing w:after="0"/>
              <w:jc w:val="center"/>
              <w:rPr>
                <w:rFonts w:ascii="NewsGotT" w:hAnsi="NewsGotT"/>
              </w:rPr>
            </w:pPr>
            <w:r w:rsidRPr="006A6AAA">
              <w:rPr>
                <w:rFonts w:ascii="NewsGotT" w:hAnsi="NewsGotT"/>
              </w:rPr>
              <w:t xml:space="preserve">11,00 </w:t>
            </w:r>
            <w:r w:rsidRPr="006A6AAA">
              <w:t>€</w:t>
            </w:r>
          </w:p>
        </w:tc>
      </w:tr>
      <w:tr w:rsidR="00594928" w:rsidRPr="006A6AAA" w14:paraId="2290797D" w14:textId="77777777" w:rsidTr="00190F4A">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3" w:type="dxa"/>
            <w:vAlign w:val="center"/>
          </w:tcPr>
          <w:p w14:paraId="533F1591" w14:textId="7197FCE8" w:rsidR="00660972" w:rsidRDefault="00660972" w:rsidP="00660972">
            <w:pPr>
              <w:pStyle w:val="Corpodetexto"/>
              <w:spacing w:after="0"/>
              <w:jc w:val="center"/>
              <w:rPr>
                <w:rFonts w:ascii="NewsGotT" w:hAnsi="NewsGotT"/>
              </w:rPr>
            </w:pPr>
            <w:r>
              <w:rPr>
                <w:rFonts w:ascii="NewsGotT" w:hAnsi="NewsGotT"/>
              </w:rPr>
              <w:t>15</w:t>
            </w:r>
          </w:p>
        </w:tc>
        <w:tc>
          <w:tcPr>
            <w:tcW w:w="0" w:type="auto"/>
            <w:vAlign w:val="center"/>
          </w:tcPr>
          <w:p w14:paraId="362B3152" w14:textId="31E72243" w:rsidR="00660972" w:rsidRPr="006A6AAA" w:rsidRDefault="00660972" w:rsidP="00660972">
            <w:pPr>
              <w:pStyle w:val="Corpodetexto"/>
              <w:spacing w:after="0"/>
              <w:jc w:val="center"/>
              <w:rPr>
                <w:rFonts w:ascii="NewsGotT" w:hAnsi="NewsGotT"/>
              </w:rPr>
            </w:pPr>
            <w:r w:rsidRPr="006A6AAA">
              <w:rPr>
                <w:rFonts w:ascii="NewsGotT" w:hAnsi="NewsGotT"/>
              </w:rPr>
              <w:t>Pilha LI-ION 18650 3,7</w:t>
            </w:r>
            <w:r>
              <w:rPr>
                <w:rFonts w:ascii="NewsGotT" w:hAnsi="NewsGotT"/>
              </w:rPr>
              <w:t xml:space="preserve"> </w:t>
            </w:r>
            <w:r w:rsidRPr="006A6AAA">
              <w:rPr>
                <w:rFonts w:ascii="NewsGotT" w:hAnsi="NewsGotT"/>
              </w:rPr>
              <w:t>V 2200</w:t>
            </w:r>
            <w:r>
              <w:rPr>
                <w:rFonts w:ascii="NewsGotT" w:hAnsi="NewsGotT"/>
              </w:rPr>
              <w:t xml:space="preserve"> </w:t>
            </w:r>
            <w:proofErr w:type="spellStart"/>
            <w:r w:rsidRPr="006A6AAA">
              <w:rPr>
                <w:rFonts w:ascii="NewsGotT" w:hAnsi="NewsGotT"/>
              </w:rPr>
              <w:t>mAh</w:t>
            </w:r>
            <w:proofErr w:type="spellEnd"/>
            <w:r w:rsidRPr="006A6AAA">
              <w:rPr>
                <w:rFonts w:ascii="NewsGotT" w:hAnsi="NewsGotT"/>
              </w:rPr>
              <w:t xml:space="preserve"> 18X65</w:t>
            </w:r>
            <w:r>
              <w:rPr>
                <w:rFonts w:ascii="NewsGotT" w:hAnsi="NewsGotT"/>
              </w:rPr>
              <w:t xml:space="preserve"> </w:t>
            </w:r>
            <w:r w:rsidRPr="006A6AAA">
              <w:rPr>
                <w:rFonts w:ascii="NewsGotT" w:hAnsi="NewsGotT"/>
              </w:rPr>
              <w:t xml:space="preserve">mm </w:t>
            </w:r>
            <w:r>
              <w:rPr>
                <w:rFonts w:ascii="NewsGotT" w:hAnsi="NewsGotT"/>
              </w:rPr>
              <w:t>–</w:t>
            </w:r>
            <w:r w:rsidRPr="006A6AAA">
              <w:rPr>
                <w:rFonts w:ascii="NewsGotT" w:hAnsi="NewsGotT"/>
              </w:rPr>
              <w:t xml:space="preserve"> 22</w:t>
            </w:r>
            <w:r>
              <w:rPr>
                <w:rFonts w:ascii="NewsGotT" w:hAnsi="NewsGotT"/>
              </w:rPr>
              <w:t xml:space="preserve"> </w:t>
            </w:r>
            <w:r w:rsidRPr="006A6AAA">
              <w:rPr>
                <w:rFonts w:ascii="NewsGotT" w:hAnsi="NewsGotT"/>
              </w:rPr>
              <w:t>A MAX</w:t>
            </w:r>
          </w:p>
        </w:tc>
        <w:tc>
          <w:tcPr>
            <w:tcW w:w="2034" w:type="dxa"/>
            <w:vAlign w:val="center"/>
          </w:tcPr>
          <w:p w14:paraId="320FE1DE" w14:textId="0B1A4513" w:rsidR="00660972" w:rsidRPr="006A6AAA" w:rsidRDefault="00660972" w:rsidP="00660972">
            <w:pPr>
              <w:pStyle w:val="Corpodetexto"/>
              <w:spacing w:after="0"/>
              <w:jc w:val="center"/>
              <w:rPr>
                <w:rFonts w:ascii="NewsGotT" w:hAnsi="NewsGotT"/>
                <w:noProof/>
              </w:rPr>
            </w:pPr>
            <w:r w:rsidRPr="006A6AAA">
              <w:rPr>
                <w:rFonts w:ascii="NewsGotT" w:hAnsi="NewsGotT"/>
                <w:noProof/>
                <w:lang w:eastAsia="pt-PT"/>
              </w:rPr>
              <w:drawing>
                <wp:inline distT="0" distB="0" distL="0" distR="0" wp14:anchorId="09D8B07D" wp14:editId="58F762EE">
                  <wp:extent cx="1017515" cy="436098"/>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01" cstate="print">
                            <a:clrChange>
                              <a:clrFrom>
                                <a:srgbClr val="FFFFFF"/>
                              </a:clrFrom>
                              <a:clrTo>
                                <a:srgbClr val="FFFFFF">
                                  <a:alpha val="0"/>
                                </a:srgbClr>
                              </a:clrTo>
                            </a:clrChange>
                            <a:extLst>
                              <a:ext uri="{BEBA8EAE-BF5A-486C-A8C5-ECC9F3942E4B}">
                                <a14:imgProps xmlns:a14="http://schemas.microsoft.com/office/drawing/2010/main">
                                  <a14:imgLayer r:embed="rId102">
                                    <a14:imgEffect>
                                      <a14:backgroundRemoval t="40040" b="57344" l="28457" r="72745">
                                        <a14:foregroundMark x1="28457" y1="49698" x2="28457" y2="49698"/>
                                        <a14:foregroundMark x1="72745" y1="50503" x2="72745" y2="50503"/>
                                      </a14:backgroundRemoval>
                                    </a14:imgEffect>
                                  </a14:imgLayer>
                                </a14:imgProps>
                              </a:ext>
                              <a:ext uri="{28A0092B-C50C-407E-A947-70E740481C1C}">
                                <a14:useLocalDpi xmlns:a14="http://schemas.microsoft.com/office/drawing/2010/main" val="0"/>
                              </a:ext>
                            </a:extLst>
                          </a:blip>
                          <a:srcRect l="24335" t="38167" r="25375" b="40278"/>
                          <a:stretch/>
                        </pic:blipFill>
                        <pic:spPr bwMode="auto">
                          <a:xfrm>
                            <a:off x="0" y="0"/>
                            <a:ext cx="1042153" cy="44665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97" w:type="dxa"/>
            <w:vAlign w:val="center"/>
          </w:tcPr>
          <w:p w14:paraId="2658DBA4" w14:textId="259B3528" w:rsidR="00660972" w:rsidRPr="006A6AAA" w:rsidRDefault="00660972" w:rsidP="00660972">
            <w:pPr>
              <w:pStyle w:val="Corpodetexto"/>
              <w:spacing w:after="0"/>
              <w:jc w:val="center"/>
              <w:rPr>
                <w:rFonts w:ascii="NewsGotT" w:hAnsi="NewsGotT"/>
                <w:lang w:val="en-GB"/>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1386" w:type="dxa"/>
            <w:vAlign w:val="center"/>
          </w:tcPr>
          <w:p w14:paraId="39EEDBD3" w14:textId="4E52FA33" w:rsidR="00660972" w:rsidRPr="006A6AAA" w:rsidRDefault="00660972" w:rsidP="00660972">
            <w:pPr>
              <w:pStyle w:val="Corpodetexto"/>
              <w:spacing w:after="0"/>
              <w:jc w:val="center"/>
              <w:rPr>
                <w:rFonts w:ascii="NewsGotT" w:hAnsi="NewsGotT"/>
              </w:rPr>
            </w:pPr>
            <w:r w:rsidRPr="006A6AAA">
              <w:rPr>
                <w:rFonts w:ascii="NewsGotT" w:hAnsi="NewsGotT"/>
              </w:rPr>
              <w:t>6</w:t>
            </w:r>
          </w:p>
        </w:tc>
        <w:tc>
          <w:tcPr>
            <w:tcW w:w="992" w:type="dxa"/>
            <w:vAlign w:val="center"/>
          </w:tcPr>
          <w:p w14:paraId="1B73FECD" w14:textId="605558FB" w:rsidR="00660972" w:rsidRPr="006A6AAA" w:rsidRDefault="00660972" w:rsidP="00660972">
            <w:pPr>
              <w:pStyle w:val="Corpodetexto"/>
              <w:spacing w:after="0"/>
              <w:jc w:val="center"/>
              <w:rPr>
                <w:rFonts w:ascii="NewsGotT" w:hAnsi="NewsGotT"/>
              </w:rPr>
            </w:pPr>
            <w:r w:rsidRPr="006A6AAA">
              <w:rPr>
                <w:rFonts w:ascii="NewsGotT" w:hAnsi="NewsGotT"/>
              </w:rPr>
              <w:t xml:space="preserve">3,90 </w:t>
            </w:r>
            <w:r w:rsidRPr="006A6AAA">
              <w:t>€</w:t>
            </w:r>
          </w:p>
        </w:tc>
        <w:tc>
          <w:tcPr>
            <w:tcW w:w="1128" w:type="dxa"/>
            <w:vAlign w:val="center"/>
          </w:tcPr>
          <w:p w14:paraId="4C02CD72" w14:textId="454388F3" w:rsidR="00660972" w:rsidRPr="006A6AAA" w:rsidRDefault="00660972" w:rsidP="00660972">
            <w:pPr>
              <w:pStyle w:val="Corpodetexto"/>
              <w:spacing w:after="0"/>
              <w:jc w:val="center"/>
              <w:rPr>
                <w:rFonts w:ascii="NewsGotT" w:hAnsi="NewsGotT"/>
              </w:rPr>
            </w:pPr>
            <w:r w:rsidRPr="006A6AAA">
              <w:rPr>
                <w:rFonts w:ascii="NewsGotT" w:hAnsi="NewsGotT"/>
              </w:rPr>
              <w:t xml:space="preserve">23,40 </w:t>
            </w:r>
            <w:r w:rsidRPr="006A6AAA">
              <w:t>€</w:t>
            </w:r>
          </w:p>
        </w:tc>
      </w:tr>
      <w:tr w:rsidR="00660972" w:rsidRPr="006A6AAA" w14:paraId="0EE3231E" w14:textId="77777777" w:rsidTr="00190F4A">
        <w:trPr>
          <w:trHeight w:hRule="exact" w:val="1134"/>
          <w:jc w:val="center"/>
        </w:trPr>
        <w:tc>
          <w:tcPr>
            <w:tcW w:w="453" w:type="dxa"/>
            <w:vAlign w:val="center"/>
          </w:tcPr>
          <w:p w14:paraId="3B7B611C" w14:textId="3F0E7A76" w:rsidR="00660972" w:rsidRDefault="00660972" w:rsidP="00660972">
            <w:pPr>
              <w:pStyle w:val="Corpodetexto"/>
              <w:spacing w:after="0"/>
              <w:jc w:val="center"/>
              <w:rPr>
                <w:rFonts w:ascii="NewsGotT" w:hAnsi="NewsGotT"/>
              </w:rPr>
            </w:pPr>
            <w:r>
              <w:rPr>
                <w:rFonts w:ascii="NewsGotT" w:hAnsi="NewsGotT"/>
              </w:rPr>
              <w:t>16</w:t>
            </w:r>
          </w:p>
        </w:tc>
        <w:tc>
          <w:tcPr>
            <w:tcW w:w="0" w:type="auto"/>
            <w:vAlign w:val="center"/>
          </w:tcPr>
          <w:p w14:paraId="07494DA9" w14:textId="33E53A30" w:rsidR="00660972" w:rsidRPr="006A6AAA" w:rsidRDefault="00660972" w:rsidP="00660972">
            <w:pPr>
              <w:pStyle w:val="Corpodetexto"/>
              <w:spacing w:after="0"/>
              <w:jc w:val="center"/>
              <w:rPr>
                <w:rFonts w:ascii="NewsGotT" w:hAnsi="NewsGotT"/>
              </w:rPr>
            </w:pPr>
            <w:r>
              <w:rPr>
                <w:rFonts w:ascii="NewsGotT" w:hAnsi="NewsGotT"/>
              </w:rPr>
              <w:t>Carregador baterias 18650</w:t>
            </w:r>
          </w:p>
        </w:tc>
        <w:tc>
          <w:tcPr>
            <w:tcW w:w="2034" w:type="dxa"/>
            <w:vAlign w:val="center"/>
          </w:tcPr>
          <w:p w14:paraId="223501BF" w14:textId="027EBBFB" w:rsidR="00660972" w:rsidRPr="006A6AAA" w:rsidRDefault="00660972" w:rsidP="00660972">
            <w:pPr>
              <w:pStyle w:val="Corpodetexto"/>
              <w:spacing w:after="0"/>
              <w:jc w:val="center"/>
              <w:rPr>
                <w:rFonts w:ascii="NewsGotT" w:hAnsi="NewsGotT"/>
                <w:noProof/>
              </w:rPr>
            </w:pPr>
            <w:r>
              <w:rPr>
                <w:rFonts w:ascii="NewsGotT" w:hAnsi="NewsGotT"/>
                <w:noProof/>
                <w:lang w:eastAsia="pt-PT"/>
              </w:rPr>
              <w:drawing>
                <wp:inline distT="0" distB="0" distL="0" distR="0" wp14:anchorId="52FE431B" wp14:editId="7F61421E">
                  <wp:extent cx="762000" cy="482600"/>
                  <wp:effectExtent l="0" t="0" r="0" b="0"/>
                  <wp:docPr id="77" name="Imagem 77" descr="Uma imagem com assobio, adaptador, chav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m 21" descr="Uma imagem com assobio, adaptador, chave&#10;&#10;Descrição gerada automaticamente"/>
                          <pic:cNvPicPr/>
                        </pic:nvPicPr>
                        <pic:blipFill rotWithShape="1">
                          <a:blip r:embed="rId103" cstate="print">
                            <a:clrChange>
                              <a:clrFrom>
                                <a:srgbClr val="FFFFFF"/>
                              </a:clrFrom>
                              <a:clrTo>
                                <a:srgbClr val="FFFFFF">
                                  <a:alpha val="0"/>
                                </a:srgbClr>
                              </a:clrTo>
                            </a:clrChange>
                            <a:extLst>
                              <a:ext uri="{28A0092B-C50C-407E-A947-70E740481C1C}">
                                <a14:useLocalDpi xmlns:a14="http://schemas.microsoft.com/office/drawing/2010/main" val="0"/>
                              </a:ext>
                            </a:extLst>
                          </a:blip>
                          <a:srcRect t="15833" b="20834"/>
                          <a:stretch/>
                        </pic:blipFill>
                        <pic:spPr bwMode="auto">
                          <a:xfrm>
                            <a:off x="0" y="0"/>
                            <a:ext cx="762000" cy="482600"/>
                          </a:xfrm>
                          <a:prstGeom prst="rect">
                            <a:avLst/>
                          </a:prstGeom>
                          <a:ln>
                            <a:noFill/>
                          </a:ln>
                          <a:extLst>
                            <a:ext uri="{53640926-AAD7-44D8-BBD7-CCE9431645EC}">
                              <a14:shadowObscured xmlns:a14="http://schemas.microsoft.com/office/drawing/2010/main"/>
                            </a:ext>
                          </a:extLst>
                        </pic:spPr>
                      </pic:pic>
                    </a:graphicData>
                  </a:graphic>
                </wp:inline>
              </w:drawing>
            </w:r>
          </w:p>
        </w:tc>
        <w:tc>
          <w:tcPr>
            <w:tcW w:w="1597" w:type="dxa"/>
            <w:vAlign w:val="center"/>
          </w:tcPr>
          <w:p w14:paraId="6690BC73" w14:textId="51326B8A" w:rsidR="00660972" w:rsidRPr="006A6AAA" w:rsidRDefault="00660972" w:rsidP="00660972">
            <w:pPr>
              <w:pStyle w:val="Corpodetexto"/>
              <w:spacing w:after="0"/>
              <w:jc w:val="center"/>
              <w:rPr>
                <w:rFonts w:ascii="NewsGotT" w:hAnsi="NewsGotT"/>
                <w:lang w:val="en-GB"/>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1386" w:type="dxa"/>
            <w:vAlign w:val="center"/>
          </w:tcPr>
          <w:p w14:paraId="599A6D3B" w14:textId="165463AE" w:rsidR="00660972" w:rsidRPr="006A6AAA" w:rsidRDefault="00660972" w:rsidP="00660972">
            <w:pPr>
              <w:pStyle w:val="Corpodetexto"/>
              <w:spacing w:after="0"/>
              <w:jc w:val="center"/>
              <w:rPr>
                <w:rFonts w:ascii="NewsGotT" w:hAnsi="NewsGotT"/>
              </w:rPr>
            </w:pPr>
            <w:r>
              <w:rPr>
                <w:rFonts w:ascii="NewsGotT" w:hAnsi="NewsGotT"/>
              </w:rPr>
              <w:t>1</w:t>
            </w:r>
          </w:p>
        </w:tc>
        <w:tc>
          <w:tcPr>
            <w:tcW w:w="992" w:type="dxa"/>
            <w:vAlign w:val="center"/>
          </w:tcPr>
          <w:p w14:paraId="145D4807" w14:textId="3E80B5D2" w:rsidR="00660972" w:rsidRPr="006A6AAA" w:rsidRDefault="00660972" w:rsidP="00660972">
            <w:pPr>
              <w:pStyle w:val="Corpodetexto"/>
              <w:spacing w:after="0"/>
              <w:jc w:val="center"/>
              <w:rPr>
                <w:rFonts w:ascii="NewsGotT" w:hAnsi="NewsGotT"/>
              </w:rPr>
            </w:pPr>
            <w:r>
              <w:rPr>
                <w:rFonts w:ascii="NewsGotT" w:hAnsi="NewsGotT"/>
              </w:rPr>
              <w:t xml:space="preserve">8,90 </w:t>
            </w:r>
            <w:r>
              <w:t>€</w:t>
            </w:r>
          </w:p>
        </w:tc>
        <w:tc>
          <w:tcPr>
            <w:tcW w:w="1128" w:type="dxa"/>
            <w:vAlign w:val="center"/>
          </w:tcPr>
          <w:p w14:paraId="59A0F4FB" w14:textId="6ACC0830" w:rsidR="00660972" w:rsidRPr="006A6AAA" w:rsidRDefault="00660972" w:rsidP="00660972">
            <w:pPr>
              <w:pStyle w:val="Corpodetexto"/>
              <w:spacing w:after="0"/>
              <w:jc w:val="center"/>
              <w:rPr>
                <w:rFonts w:ascii="NewsGotT" w:hAnsi="NewsGotT"/>
              </w:rPr>
            </w:pPr>
            <w:r>
              <w:rPr>
                <w:rFonts w:ascii="NewsGotT" w:hAnsi="NewsGotT"/>
              </w:rPr>
              <w:t xml:space="preserve">8,90 </w:t>
            </w:r>
            <w:r>
              <w:t>€</w:t>
            </w:r>
          </w:p>
        </w:tc>
      </w:tr>
      <w:tr w:rsidR="00660972" w:rsidRPr="006A6AAA" w14:paraId="42284210" w14:textId="77777777" w:rsidTr="00190F4A">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3" w:type="dxa"/>
            <w:vAlign w:val="center"/>
          </w:tcPr>
          <w:p w14:paraId="7470286C" w14:textId="55CD9E86" w:rsidR="00660972" w:rsidRDefault="00660972" w:rsidP="00660972">
            <w:pPr>
              <w:pStyle w:val="Corpodetexto"/>
              <w:spacing w:after="0"/>
              <w:jc w:val="center"/>
              <w:rPr>
                <w:rFonts w:ascii="NewsGotT" w:hAnsi="NewsGotT"/>
              </w:rPr>
            </w:pPr>
            <w:r>
              <w:rPr>
                <w:rFonts w:ascii="NewsGotT" w:hAnsi="NewsGotT"/>
              </w:rPr>
              <w:t>17</w:t>
            </w:r>
          </w:p>
        </w:tc>
        <w:tc>
          <w:tcPr>
            <w:tcW w:w="0" w:type="auto"/>
            <w:vAlign w:val="center"/>
          </w:tcPr>
          <w:p w14:paraId="0DCBBDBC" w14:textId="5621B0AF" w:rsidR="00660972" w:rsidRPr="006A6AAA" w:rsidRDefault="00660972" w:rsidP="00660972">
            <w:pPr>
              <w:pStyle w:val="Corpodetexto"/>
              <w:spacing w:after="0"/>
              <w:jc w:val="center"/>
              <w:rPr>
                <w:rFonts w:ascii="NewsGotT" w:hAnsi="NewsGotT"/>
              </w:rPr>
            </w:pPr>
            <w:r>
              <w:rPr>
                <w:rFonts w:ascii="NewsGotT" w:hAnsi="NewsGotT"/>
              </w:rPr>
              <w:t>Cabo DC com conector reto 9,5</w:t>
            </w:r>
            <w:r w:rsidR="005446CA">
              <w:rPr>
                <w:rFonts w:ascii="NewsGotT" w:hAnsi="NewsGotT"/>
              </w:rPr>
              <w:t> </w:t>
            </w:r>
            <w:r>
              <w:rPr>
                <w:rFonts w:ascii="NewsGotT" w:hAnsi="NewsGotT"/>
              </w:rPr>
              <w:t>mm</w:t>
            </w:r>
          </w:p>
        </w:tc>
        <w:tc>
          <w:tcPr>
            <w:tcW w:w="2034" w:type="dxa"/>
            <w:vAlign w:val="center"/>
          </w:tcPr>
          <w:p w14:paraId="5C3A8A92" w14:textId="49C8A5A4" w:rsidR="00660972" w:rsidRPr="006A6AAA" w:rsidRDefault="00660972" w:rsidP="00660972">
            <w:pPr>
              <w:pStyle w:val="Corpodetexto"/>
              <w:spacing w:after="0"/>
              <w:jc w:val="center"/>
              <w:rPr>
                <w:rFonts w:ascii="NewsGotT" w:hAnsi="NewsGotT"/>
                <w:noProof/>
              </w:rPr>
            </w:pPr>
            <w:r>
              <w:rPr>
                <w:rFonts w:ascii="NewsGotT" w:hAnsi="NewsGotT"/>
                <w:noProof/>
                <w:lang w:eastAsia="pt-PT"/>
              </w:rPr>
              <w:drawing>
                <wp:inline distT="0" distB="0" distL="0" distR="0" wp14:anchorId="31875FC4" wp14:editId="3171BE37">
                  <wp:extent cx="679450" cy="679450"/>
                  <wp:effectExtent l="0" t="0" r="0" b="0"/>
                  <wp:docPr id="23" name="Imagem 23" descr="Uma imagem com set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m 23" descr="Uma imagem com seta&#10;&#10;Descrição gerada automaticamente"/>
                          <pic:cNvPicPr/>
                        </pic:nvPicPr>
                        <pic:blipFill>
                          <a:blip r:embed="rId104"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679450" cy="679450"/>
                          </a:xfrm>
                          <a:prstGeom prst="rect">
                            <a:avLst/>
                          </a:prstGeom>
                        </pic:spPr>
                      </pic:pic>
                    </a:graphicData>
                  </a:graphic>
                </wp:inline>
              </w:drawing>
            </w:r>
          </w:p>
        </w:tc>
        <w:tc>
          <w:tcPr>
            <w:tcW w:w="1597" w:type="dxa"/>
            <w:vAlign w:val="center"/>
          </w:tcPr>
          <w:p w14:paraId="4CE2E27F" w14:textId="739B1FEA" w:rsidR="00660972" w:rsidRPr="006A6AAA" w:rsidRDefault="00660972" w:rsidP="00660972">
            <w:pPr>
              <w:pStyle w:val="Corpodetexto"/>
              <w:spacing w:after="0"/>
              <w:jc w:val="center"/>
              <w:rPr>
                <w:rFonts w:ascii="NewsGotT" w:hAnsi="NewsGotT"/>
                <w:lang w:val="en-GB"/>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1386" w:type="dxa"/>
            <w:vAlign w:val="center"/>
          </w:tcPr>
          <w:p w14:paraId="37180BB6" w14:textId="21244F58" w:rsidR="00660972" w:rsidRPr="006A6AAA" w:rsidRDefault="00660972" w:rsidP="00660972">
            <w:pPr>
              <w:pStyle w:val="Corpodetexto"/>
              <w:spacing w:after="0"/>
              <w:jc w:val="center"/>
              <w:rPr>
                <w:rFonts w:ascii="NewsGotT" w:hAnsi="NewsGotT"/>
              </w:rPr>
            </w:pPr>
            <w:r>
              <w:rPr>
                <w:rFonts w:ascii="NewsGotT" w:hAnsi="NewsGotT"/>
              </w:rPr>
              <w:t>1</w:t>
            </w:r>
          </w:p>
        </w:tc>
        <w:tc>
          <w:tcPr>
            <w:tcW w:w="992" w:type="dxa"/>
            <w:vAlign w:val="center"/>
          </w:tcPr>
          <w:p w14:paraId="30861C56" w14:textId="090495D9" w:rsidR="00660972" w:rsidRPr="006A6AAA" w:rsidRDefault="00660972" w:rsidP="00660972">
            <w:pPr>
              <w:pStyle w:val="Corpodetexto"/>
              <w:spacing w:after="0"/>
              <w:jc w:val="center"/>
              <w:rPr>
                <w:rFonts w:ascii="NewsGotT" w:hAnsi="NewsGotT"/>
              </w:rPr>
            </w:pPr>
            <w:r>
              <w:rPr>
                <w:rFonts w:ascii="NewsGotT" w:hAnsi="NewsGotT"/>
              </w:rPr>
              <w:t xml:space="preserve">1,70 </w:t>
            </w:r>
            <w:r>
              <w:t>€</w:t>
            </w:r>
          </w:p>
        </w:tc>
        <w:tc>
          <w:tcPr>
            <w:tcW w:w="1128" w:type="dxa"/>
            <w:vAlign w:val="center"/>
          </w:tcPr>
          <w:p w14:paraId="23F9D334" w14:textId="0FF56620" w:rsidR="00660972" w:rsidRPr="006A6AAA" w:rsidRDefault="00660972" w:rsidP="00660972">
            <w:pPr>
              <w:pStyle w:val="Corpodetexto"/>
              <w:spacing w:after="0"/>
              <w:jc w:val="center"/>
              <w:rPr>
                <w:rFonts w:ascii="NewsGotT" w:hAnsi="NewsGotT"/>
              </w:rPr>
            </w:pPr>
            <w:r>
              <w:rPr>
                <w:rFonts w:ascii="NewsGotT" w:hAnsi="NewsGotT"/>
              </w:rPr>
              <w:t xml:space="preserve">1,70 </w:t>
            </w:r>
            <w:r>
              <w:t>€</w:t>
            </w:r>
          </w:p>
        </w:tc>
      </w:tr>
      <w:tr w:rsidR="00660972" w:rsidRPr="006A6AAA" w14:paraId="297E253F" w14:textId="77777777" w:rsidTr="00190F4A">
        <w:trPr>
          <w:trHeight w:hRule="exact" w:val="1134"/>
          <w:jc w:val="center"/>
        </w:trPr>
        <w:tc>
          <w:tcPr>
            <w:tcW w:w="453" w:type="dxa"/>
            <w:vAlign w:val="center"/>
          </w:tcPr>
          <w:p w14:paraId="707BD369" w14:textId="056516CB" w:rsidR="00660972" w:rsidRDefault="00660972" w:rsidP="00660972">
            <w:pPr>
              <w:pStyle w:val="Corpodetexto"/>
              <w:spacing w:after="0"/>
              <w:jc w:val="center"/>
              <w:rPr>
                <w:rFonts w:ascii="NewsGotT" w:hAnsi="NewsGotT"/>
              </w:rPr>
            </w:pPr>
            <w:r>
              <w:rPr>
                <w:rFonts w:ascii="NewsGotT" w:hAnsi="NewsGotT"/>
              </w:rPr>
              <w:t>18</w:t>
            </w:r>
          </w:p>
        </w:tc>
        <w:tc>
          <w:tcPr>
            <w:tcW w:w="0" w:type="auto"/>
            <w:vAlign w:val="center"/>
          </w:tcPr>
          <w:p w14:paraId="596A587B" w14:textId="4E36B8C8" w:rsidR="00660972" w:rsidRPr="006A6AAA" w:rsidRDefault="00660972" w:rsidP="00660972">
            <w:pPr>
              <w:pStyle w:val="Corpodetexto"/>
              <w:spacing w:after="0"/>
              <w:jc w:val="center"/>
              <w:rPr>
                <w:rFonts w:ascii="NewsGotT" w:hAnsi="NewsGotT"/>
              </w:rPr>
            </w:pPr>
            <w:r w:rsidRPr="00591860">
              <w:rPr>
                <w:rFonts w:ascii="NewsGotT" w:hAnsi="NewsGotT"/>
              </w:rPr>
              <w:t>Suporte Fusível Auto</w:t>
            </w:r>
          </w:p>
        </w:tc>
        <w:tc>
          <w:tcPr>
            <w:tcW w:w="2034" w:type="dxa"/>
            <w:vAlign w:val="center"/>
          </w:tcPr>
          <w:p w14:paraId="5FD151E8" w14:textId="245BC014" w:rsidR="00660972" w:rsidRPr="006A6AAA" w:rsidRDefault="00660972" w:rsidP="00660972">
            <w:pPr>
              <w:pStyle w:val="Corpodetexto"/>
              <w:spacing w:after="0"/>
              <w:jc w:val="center"/>
              <w:rPr>
                <w:rFonts w:ascii="NewsGotT" w:hAnsi="NewsGotT"/>
                <w:noProof/>
              </w:rPr>
            </w:pPr>
            <w:r>
              <w:rPr>
                <w:rFonts w:ascii="NewsGotT" w:hAnsi="NewsGotT"/>
                <w:noProof/>
                <w:lang w:eastAsia="pt-PT"/>
              </w:rPr>
              <w:drawing>
                <wp:inline distT="0" distB="0" distL="0" distR="0" wp14:anchorId="6EE4768F" wp14:editId="4DA54E19">
                  <wp:extent cx="685800" cy="685800"/>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m 25"/>
                          <pic:cNvPicPr/>
                        </pic:nvPicPr>
                        <pic:blipFill>
                          <a:blip r:embed="rId105"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692569" cy="692569"/>
                          </a:xfrm>
                          <a:prstGeom prst="rect">
                            <a:avLst/>
                          </a:prstGeom>
                        </pic:spPr>
                      </pic:pic>
                    </a:graphicData>
                  </a:graphic>
                </wp:inline>
              </w:drawing>
            </w:r>
          </w:p>
        </w:tc>
        <w:tc>
          <w:tcPr>
            <w:tcW w:w="1597" w:type="dxa"/>
            <w:vAlign w:val="center"/>
          </w:tcPr>
          <w:p w14:paraId="7C400858" w14:textId="1587AFBE" w:rsidR="00660972" w:rsidRPr="006A6AAA" w:rsidRDefault="00660972" w:rsidP="00660972">
            <w:pPr>
              <w:pStyle w:val="Corpodetexto"/>
              <w:spacing w:after="0"/>
              <w:jc w:val="center"/>
              <w:rPr>
                <w:rFonts w:ascii="NewsGotT" w:hAnsi="NewsGotT"/>
                <w:lang w:val="en-GB"/>
              </w:rPr>
            </w:pPr>
            <w:proofErr w:type="spellStart"/>
            <w:r>
              <w:rPr>
                <w:rFonts w:ascii="NewsGotT" w:hAnsi="NewsGotT"/>
                <w:lang w:val="en-GB"/>
              </w:rPr>
              <w:t>AlfaElektor</w:t>
            </w:r>
            <w:proofErr w:type="spellEnd"/>
          </w:p>
        </w:tc>
        <w:tc>
          <w:tcPr>
            <w:tcW w:w="1386" w:type="dxa"/>
            <w:vAlign w:val="center"/>
          </w:tcPr>
          <w:p w14:paraId="3F8D1AB8" w14:textId="4B859F9A" w:rsidR="00660972" w:rsidRPr="006A6AAA" w:rsidRDefault="00660972" w:rsidP="00660972">
            <w:pPr>
              <w:pStyle w:val="Corpodetexto"/>
              <w:spacing w:after="0"/>
              <w:jc w:val="center"/>
              <w:rPr>
                <w:rFonts w:ascii="NewsGotT" w:hAnsi="NewsGotT"/>
              </w:rPr>
            </w:pPr>
            <w:r>
              <w:rPr>
                <w:rFonts w:ascii="NewsGotT" w:hAnsi="NewsGotT"/>
              </w:rPr>
              <w:t>1</w:t>
            </w:r>
          </w:p>
        </w:tc>
        <w:tc>
          <w:tcPr>
            <w:tcW w:w="992" w:type="dxa"/>
            <w:vAlign w:val="center"/>
          </w:tcPr>
          <w:p w14:paraId="2346DD56" w14:textId="6048A240" w:rsidR="00660972" w:rsidRPr="006A6AAA" w:rsidRDefault="00660972" w:rsidP="00660972">
            <w:pPr>
              <w:pStyle w:val="Corpodetexto"/>
              <w:spacing w:after="0"/>
              <w:jc w:val="center"/>
              <w:rPr>
                <w:rFonts w:ascii="NewsGotT" w:hAnsi="NewsGotT"/>
              </w:rPr>
            </w:pPr>
            <w:r>
              <w:rPr>
                <w:rFonts w:ascii="NewsGotT" w:hAnsi="NewsGotT"/>
              </w:rPr>
              <w:t xml:space="preserve">1,22 </w:t>
            </w:r>
            <w:r>
              <w:t>€</w:t>
            </w:r>
          </w:p>
        </w:tc>
        <w:tc>
          <w:tcPr>
            <w:tcW w:w="1128" w:type="dxa"/>
            <w:vAlign w:val="center"/>
          </w:tcPr>
          <w:p w14:paraId="70A5F392" w14:textId="5D8550C8" w:rsidR="00660972" w:rsidRPr="006A6AAA" w:rsidRDefault="00660972" w:rsidP="00660972">
            <w:pPr>
              <w:pStyle w:val="Corpodetexto"/>
              <w:spacing w:after="0"/>
              <w:jc w:val="center"/>
              <w:rPr>
                <w:rFonts w:ascii="NewsGotT" w:hAnsi="NewsGotT"/>
              </w:rPr>
            </w:pPr>
            <w:r>
              <w:rPr>
                <w:rFonts w:ascii="NewsGotT" w:hAnsi="NewsGotT"/>
              </w:rPr>
              <w:t xml:space="preserve">1,22 </w:t>
            </w:r>
            <w:r>
              <w:t>€</w:t>
            </w:r>
          </w:p>
        </w:tc>
      </w:tr>
      <w:tr w:rsidR="00660972" w:rsidRPr="006A6AAA" w14:paraId="0C2D2839" w14:textId="77777777" w:rsidTr="00190F4A">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3" w:type="dxa"/>
            <w:vAlign w:val="center"/>
          </w:tcPr>
          <w:p w14:paraId="50F2431C" w14:textId="3B4792E0" w:rsidR="00660972" w:rsidRPr="006A6AAA" w:rsidRDefault="00594928" w:rsidP="00660972">
            <w:pPr>
              <w:pStyle w:val="Corpodetexto"/>
              <w:spacing w:after="0"/>
              <w:jc w:val="center"/>
              <w:rPr>
                <w:rFonts w:ascii="NewsGotT" w:hAnsi="NewsGotT"/>
              </w:rPr>
            </w:pPr>
            <w:r>
              <w:rPr>
                <w:rFonts w:ascii="NewsGotT" w:hAnsi="NewsGotT"/>
              </w:rPr>
              <w:lastRenderedPageBreak/>
              <w:t>19</w:t>
            </w:r>
          </w:p>
        </w:tc>
        <w:tc>
          <w:tcPr>
            <w:tcW w:w="0" w:type="auto"/>
            <w:vAlign w:val="center"/>
          </w:tcPr>
          <w:p w14:paraId="790559F1" w14:textId="65841B17" w:rsidR="00660972" w:rsidRPr="006A6AAA" w:rsidRDefault="00660972" w:rsidP="00660972">
            <w:pPr>
              <w:pStyle w:val="Corpodetexto"/>
              <w:spacing w:after="0"/>
              <w:jc w:val="center"/>
              <w:rPr>
                <w:rFonts w:ascii="NewsGotT" w:hAnsi="NewsGotT"/>
              </w:rPr>
            </w:pPr>
            <w:r>
              <w:rPr>
                <w:rFonts w:ascii="NewsGotT" w:hAnsi="NewsGotT"/>
              </w:rPr>
              <w:t>Fusível Auto 3</w:t>
            </w:r>
            <w:r w:rsidR="005446CA">
              <w:rPr>
                <w:rFonts w:ascii="NewsGotT" w:hAnsi="NewsGotT"/>
              </w:rPr>
              <w:t xml:space="preserve"> </w:t>
            </w:r>
            <w:r>
              <w:rPr>
                <w:rFonts w:ascii="NewsGotT" w:hAnsi="NewsGotT"/>
              </w:rPr>
              <w:t>A</w:t>
            </w:r>
          </w:p>
        </w:tc>
        <w:tc>
          <w:tcPr>
            <w:tcW w:w="2034" w:type="dxa"/>
            <w:vAlign w:val="center"/>
          </w:tcPr>
          <w:p w14:paraId="5D586B69" w14:textId="0925A75F" w:rsidR="00660972" w:rsidRPr="006A6AAA" w:rsidRDefault="00660972" w:rsidP="00660972">
            <w:pPr>
              <w:pStyle w:val="Corpodetexto"/>
              <w:spacing w:after="0"/>
              <w:jc w:val="center"/>
              <w:rPr>
                <w:rFonts w:ascii="NewsGotT" w:hAnsi="NewsGotT"/>
              </w:rPr>
            </w:pPr>
            <w:r>
              <w:rPr>
                <w:rFonts w:ascii="NewsGotT" w:hAnsi="NewsGotT"/>
                <w:noProof/>
                <w:lang w:eastAsia="pt-PT"/>
              </w:rPr>
              <w:drawing>
                <wp:inline distT="0" distB="0" distL="0" distR="0" wp14:anchorId="0492966C" wp14:editId="06A1557A">
                  <wp:extent cx="720436" cy="720436"/>
                  <wp:effectExtent l="0" t="0" r="3810" b="0"/>
                  <wp:docPr id="26" name="Imagem 26" descr="Uma imagem com isqueiro, cas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m 26" descr="Uma imagem com isqueiro, caso&#10;&#10;Descrição gerada automaticamente"/>
                          <pic:cNvPicPr/>
                        </pic:nvPicPr>
                        <pic:blipFill>
                          <a:blip r:embed="rId106"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726231" cy="726231"/>
                          </a:xfrm>
                          <a:prstGeom prst="rect">
                            <a:avLst/>
                          </a:prstGeom>
                        </pic:spPr>
                      </pic:pic>
                    </a:graphicData>
                  </a:graphic>
                </wp:inline>
              </w:drawing>
            </w:r>
          </w:p>
        </w:tc>
        <w:tc>
          <w:tcPr>
            <w:tcW w:w="1597" w:type="dxa"/>
            <w:vAlign w:val="center"/>
          </w:tcPr>
          <w:p w14:paraId="241D7489" w14:textId="205FC7FB" w:rsidR="00660972" w:rsidRPr="006A6AAA" w:rsidRDefault="00660972" w:rsidP="00660972">
            <w:pPr>
              <w:pStyle w:val="Corpodetexto"/>
              <w:spacing w:after="0"/>
              <w:jc w:val="center"/>
              <w:rPr>
                <w:rFonts w:ascii="NewsGotT" w:hAnsi="NewsGotT"/>
              </w:rPr>
            </w:pPr>
            <w:proofErr w:type="spellStart"/>
            <w:r>
              <w:rPr>
                <w:rFonts w:ascii="NewsGotT" w:hAnsi="NewsGotT"/>
                <w:lang w:val="en-GB"/>
              </w:rPr>
              <w:t>AlfaElektor</w:t>
            </w:r>
            <w:proofErr w:type="spellEnd"/>
          </w:p>
        </w:tc>
        <w:tc>
          <w:tcPr>
            <w:tcW w:w="1386" w:type="dxa"/>
            <w:vAlign w:val="center"/>
          </w:tcPr>
          <w:p w14:paraId="190C79FF" w14:textId="4777CE2C" w:rsidR="00660972" w:rsidRPr="006A6AAA" w:rsidRDefault="00660972" w:rsidP="00660972">
            <w:pPr>
              <w:pStyle w:val="Corpodetexto"/>
              <w:spacing w:after="0"/>
              <w:jc w:val="center"/>
              <w:rPr>
                <w:rFonts w:ascii="NewsGotT" w:hAnsi="NewsGotT"/>
              </w:rPr>
            </w:pPr>
            <w:r>
              <w:rPr>
                <w:rFonts w:ascii="NewsGotT" w:hAnsi="NewsGotT"/>
              </w:rPr>
              <w:t>1</w:t>
            </w:r>
          </w:p>
        </w:tc>
        <w:tc>
          <w:tcPr>
            <w:tcW w:w="992" w:type="dxa"/>
            <w:vAlign w:val="center"/>
          </w:tcPr>
          <w:p w14:paraId="0EB0F764" w14:textId="5A2D50D0" w:rsidR="00660972" w:rsidRPr="006A6AAA" w:rsidRDefault="00660972" w:rsidP="00660972">
            <w:pPr>
              <w:pStyle w:val="Corpodetexto"/>
              <w:spacing w:after="0"/>
              <w:jc w:val="center"/>
              <w:rPr>
                <w:rFonts w:ascii="NewsGotT" w:hAnsi="NewsGotT"/>
              </w:rPr>
            </w:pPr>
            <w:r>
              <w:rPr>
                <w:rFonts w:ascii="NewsGotT" w:hAnsi="NewsGotT"/>
              </w:rPr>
              <w:t xml:space="preserve">0,10 </w:t>
            </w:r>
            <w:r>
              <w:t>€</w:t>
            </w:r>
          </w:p>
        </w:tc>
        <w:tc>
          <w:tcPr>
            <w:tcW w:w="1128" w:type="dxa"/>
            <w:vAlign w:val="center"/>
          </w:tcPr>
          <w:p w14:paraId="360F834E" w14:textId="17822BCF" w:rsidR="00660972" w:rsidRPr="006A6AAA" w:rsidRDefault="00660972" w:rsidP="00660972">
            <w:pPr>
              <w:pStyle w:val="Corpodetexto"/>
              <w:spacing w:after="0"/>
              <w:jc w:val="center"/>
              <w:rPr>
                <w:rFonts w:ascii="NewsGotT" w:hAnsi="NewsGotT"/>
              </w:rPr>
            </w:pPr>
            <w:r>
              <w:rPr>
                <w:rFonts w:ascii="NewsGotT" w:hAnsi="NewsGotT"/>
              </w:rPr>
              <w:t xml:space="preserve">0,10 </w:t>
            </w:r>
            <w:r>
              <w:t>€</w:t>
            </w:r>
          </w:p>
        </w:tc>
      </w:tr>
      <w:tr w:rsidR="00594928" w:rsidRPr="006A6AAA" w14:paraId="1B784AED" w14:textId="77777777" w:rsidTr="00190F4A">
        <w:trPr>
          <w:trHeight w:hRule="exact" w:val="1134"/>
          <w:jc w:val="center"/>
        </w:trPr>
        <w:tc>
          <w:tcPr>
            <w:tcW w:w="453" w:type="dxa"/>
            <w:vAlign w:val="center"/>
          </w:tcPr>
          <w:p w14:paraId="3B6CC0DD" w14:textId="09CACD32" w:rsidR="00660972" w:rsidRPr="006A6AAA" w:rsidRDefault="00594928" w:rsidP="00660972">
            <w:pPr>
              <w:pStyle w:val="Corpodetexto"/>
              <w:spacing w:after="0"/>
              <w:jc w:val="center"/>
              <w:rPr>
                <w:rFonts w:ascii="NewsGotT" w:hAnsi="NewsGotT"/>
              </w:rPr>
            </w:pPr>
            <w:r>
              <w:rPr>
                <w:rFonts w:ascii="NewsGotT" w:hAnsi="NewsGotT"/>
              </w:rPr>
              <w:t>20</w:t>
            </w:r>
          </w:p>
        </w:tc>
        <w:tc>
          <w:tcPr>
            <w:tcW w:w="0" w:type="auto"/>
            <w:vAlign w:val="center"/>
          </w:tcPr>
          <w:p w14:paraId="562FB3ED" w14:textId="1BDB130E" w:rsidR="00660972" w:rsidRPr="006A6AAA" w:rsidRDefault="00660972" w:rsidP="00660972">
            <w:pPr>
              <w:pStyle w:val="Corpodetexto"/>
              <w:spacing w:after="0"/>
              <w:jc w:val="center"/>
              <w:rPr>
                <w:rFonts w:ascii="NewsGotT" w:hAnsi="NewsGotT"/>
              </w:rPr>
            </w:pPr>
            <w:r>
              <w:rPr>
                <w:rFonts w:ascii="NewsGotT" w:hAnsi="NewsGotT"/>
              </w:rPr>
              <w:t>STM32F767ZI</w:t>
            </w:r>
          </w:p>
        </w:tc>
        <w:tc>
          <w:tcPr>
            <w:tcW w:w="2034" w:type="dxa"/>
            <w:vAlign w:val="center"/>
          </w:tcPr>
          <w:p w14:paraId="7F167C89" w14:textId="3E76CB3D" w:rsidR="00660972" w:rsidRPr="006A6AAA" w:rsidRDefault="00660972" w:rsidP="00660972">
            <w:pPr>
              <w:pStyle w:val="Corpodetexto"/>
              <w:spacing w:after="0"/>
              <w:jc w:val="center"/>
              <w:rPr>
                <w:rFonts w:ascii="NewsGotT" w:hAnsi="NewsGotT"/>
              </w:rPr>
            </w:pPr>
            <w:r>
              <w:rPr>
                <w:rFonts w:ascii="NewsGotT" w:hAnsi="NewsGotT"/>
                <w:noProof/>
                <w:lang w:eastAsia="pt-PT"/>
              </w:rPr>
              <w:drawing>
                <wp:inline distT="0" distB="0" distL="0" distR="0" wp14:anchorId="6E5FC41D" wp14:editId="6AF38E62">
                  <wp:extent cx="706582" cy="706582"/>
                  <wp:effectExtent l="0" t="0" r="0" b="0"/>
                  <wp:docPr id="11" name="Imagem 11" descr="Uma imagem com eletrónica, circui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m 11" descr="Uma imagem com eletrónica, circuito&#10;&#10;Descrição gerada automaticamente"/>
                          <pic:cNvPicPr/>
                        </pic:nvPicPr>
                        <pic:blipFill>
                          <a:blip r:embed="rId107"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711458" cy="711458"/>
                          </a:xfrm>
                          <a:prstGeom prst="rect">
                            <a:avLst/>
                          </a:prstGeom>
                        </pic:spPr>
                      </pic:pic>
                    </a:graphicData>
                  </a:graphic>
                </wp:inline>
              </w:drawing>
            </w:r>
          </w:p>
        </w:tc>
        <w:tc>
          <w:tcPr>
            <w:tcW w:w="1597" w:type="dxa"/>
            <w:vAlign w:val="center"/>
          </w:tcPr>
          <w:p w14:paraId="1CB49420" w14:textId="1CAA3D90" w:rsidR="00660972" w:rsidRPr="006A6AAA" w:rsidRDefault="00660972" w:rsidP="00660972">
            <w:pPr>
              <w:pStyle w:val="Corpodetexto"/>
              <w:spacing w:after="0"/>
              <w:jc w:val="center"/>
              <w:rPr>
                <w:rFonts w:ascii="NewsGotT" w:hAnsi="NewsGotT"/>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1386" w:type="dxa"/>
            <w:vAlign w:val="center"/>
          </w:tcPr>
          <w:p w14:paraId="56A348F2" w14:textId="4A088FCF" w:rsidR="00660972" w:rsidRPr="006A6AAA" w:rsidRDefault="00660972" w:rsidP="00660972">
            <w:pPr>
              <w:pStyle w:val="Corpodetexto"/>
              <w:spacing w:after="0"/>
              <w:jc w:val="center"/>
              <w:rPr>
                <w:rFonts w:ascii="NewsGotT" w:hAnsi="NewsGotT"/>
              </w:rPr>
            </w:pPr>
            <w:r>
              <w:rPr>
                <w:rFonts w:ascii="NewsGotT" w:hAnsi="NewsGotT"/>
              </w:rPr>
              <w:t>1</w:t>
            </w:r>
          </w:p>
        </w:tc>
        <w:tc>
          <w:tcPr>
            <w:tcW w:w="992" w:type="dxa"/>
            <w:vAlign w:val="center"/>
          </w:tcPr>
          <w:p w14:paraId="51324407" w14:textId="4581D184" w:rsidR="00660972" w:rsidRPr="006A6AAA" w:rsidRDefault="00660972" w:rsidP="00660972">
            <w:pPr>
              <w:pStyle w:val="Corpodetexto"/>
              <w:spacing w:after="0"/>
              <w:jc w:val="center"/>
              <w:rPr>
                <w:rFonts w:ascii="NewsGotT" w:hAnsi="NewsGotT"/>
              </w:rPr>
            </w:pPr>
            <w:r>
              <w:rPr>
                <w:rFonts w:ascii="NewsGotT" w:hAnsi="NewsGotT"/>
              </w:rPr>
              <w:t xml:space="preserve">30,90 </w:t>
            </w:r>
            <w:r>
              <w:t>€</w:t>
            </w:r>
          </w:p>
        </w:tc>
        <w:tc>
          <w:tcPr>
            <w:tcW w:w="1128" w:type="dxa"/>
            <w:vAlign w:val="center"/>
          </w:tcPr>
          <w:p w14:paraId="1068B1C3" w14:textId="204F7C36" w:rsidR="00660972" w:rsidRPr="006A6AAA" w:rsidRDefault="00660972" w:rsidP="00660972">
            <w:pPr>
              <w:pStyle w:val="Corpodetexto"/>
              <w:spacing w:after="0"/>
              <w:jc w:val="center"/>
              <w:rPr>
                <w:rFonts w:ascii="NewsGotT" w:hAnsi="NewsGotT"/>
              </w:rPr>
            </w:pPr>
            <w:r>
              <w:rPr>
                <w:rFonts w:ascii="NewsGotT" w:hAnsi="NewsGotT"/>
              </w:rPr>
              <w:t xml:space="preserve">30,90 </w:t>
            </w:r>
            <w:r>
              <w:t>€</w:t>
            </w:r>
          </w:p>
        </w:tc>
      </w:tr>
      <w:tr w:rsidR="00660972" w:rsidRPr="006A6AAA" w14:paraId="64266D26" w14:textId="77777777" w:rsidTr="00190F4A">
        <w:trPr>
          <w:cnfStyle w:val="000000100000" w:firstRow="0" w:lastRow="0" w:firstColumn="0" w:lastColumn="0" w:oddVBand="0" w:evenVBand="0" w:oddHBand="1" w:evenHBand="0" w:firstRowFirstColumn="0" w:firstRowLastColumn="0" w:lastRowFirstColumn="0" w:lastRowLastColumn="0"/>
          <w:trHeight w:hRule="exact" w:val="1333"/>
          <w:jc w:val="center"/>
        </w:trPr>
        <w:tc>
          <w:tcPr>
            <w:tcW w:w="453" w:type="dxa"/>
            <w:vAlign w:val="center"/>
          </w:tcPr>
          <w:p w14:paraId="70DF2BB4" w14:textId="4129204C" w:rsidR="00660972" w:rsidRPr="006A6AAA" w:rsidRDefault="00594928" w:rsidP="00660972">
            <w:pPr>
              <w:pStyle w:val="Corpodetexto"/>
              <w:spacing w:after="0"/>
              <w:jc w:val="center"/>
              <w:rPr>
                <w:rFonts w:ascii="NewsGotT" w:hAnsi="NewsGotT"/>
              </w:rPr>
            </w:pPr>
            <w:r>
              <w:rPr>
                <w:rFonts w:ascii="NewsGotT" w:hAnsi="NewsGotT"/>
              </w:rPr>
              <w:t>21</w:t>
            </w:r>
          </w:p>
        </w:tc>
        <w:tc>
          <w:tcPr>
            <w:tcW w:w="0" w:type="auto"/>
            <w:vAlign w:val="center"/>
          </w:tcPr>
          <w:p w14:paraId="5D1E41D5" w14:textId="2373F249" w:rsidR="00660972" w:rsidRPr="006A6AAA" w:rsidRDefault="00660972" w:rsidP="00660972">
            <w:pPr>
              <w:pStyle w:val="Corpodetexto"/>
              <w:spacing w:after="0"/>
              <w:jc w:val="center"/>
              <w:rPr>
                <w:rFonts w:ascii="NewsGotT" w:hAnsi="NewsGotT"/>
              </w:rPr>
            </w:pPr>
            <w:r>
              <w:rPr>
                <w:rFonts w:ascii="NewsGotT" w:hAnsi="NewsGotT"/>
              </w:rPr>
              <w:t xml:space="preserve">PCB </w:t>
            </w:r>
            <w:proofErr w:type="spellStart"/>
            <w:r>
              <w:rPr>
                <w:rFonts w:ascii="NewsGotT" w:hAnsi="NewsGotT"/>
              </w:rPr>
              <w:t>Shield</w:t>
            </w:r>
            <w:proofErr w:type="spellEnd"/>
            <w:r>
              <w:rPr>
                <w:rFonts w:ascii="NewsGotT" w:hAnsi="NewsGotT"/>
              </w:rPr>
              <w:t xml:space="preserve"> STM32F767ZI</w:t>
            </w:r>
          </w:p>
        </w:tc>
        <w:tc>
          <w:tcPr>
            <w:tcW w:w="2034" w:type="dxa"/>
            <w:vAlign w:val="center"/>
          </w:tcPr>
          <w:p w14:paraId="6CD0648A" w14:textId="32229A96" w:rsidR="00660972" w:rsidRPr="006A6AAA" w:rsidRDefault="00660972" w:rsidP="00660972">
            <w:pPr>
              <w:pStyle w:val="Corpodetexto"/>
              <w:spacing w:after="0"/>
              <w:jc w:val="center"/>
              <w:rPr>
                <w:rFonts w:ascii="NewsGotT" w:hAnsi="NewsGotT"/>
              </w:rPr>
            </w:pPr>
            <w:r>
              <w:rPr>
                <w:rFonts w:ascii="NewsGotT" w:hAnsi="NewsGotT"/>
                <w:noProof/>
                <w:lang w:eastAsia="pt-PT"/>
              </w:rPr>
              <w:drawing>
                <wp:inline distT="0" distB="0" distL="0" distR="0" wp14:anchorId="74912B94" wp14:editId="0041CAB9">
                  <wp:extent cx="711977" cy="1000213"/>
                  <wp:effectExtent l="8255" t="0" r="1270" b="0"/>
                  <wp:docPr id="10" name="Imagem 10" descr="Uma imagem com texto, eletrónic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m 10" descr="Uma imagem com texto, eletrónica&#10;&#10;Descrição gerada automaticamente"/>
                          <pic:cNvPicPr/>
                        </pic:nvPicPr>
                        <pic:blipFill rotWithShape="1">
                          <a:blip r:embed="rId108" cstate="print">
                            <a:clrChange>
                              <a:clrFrom>
                                <a:srgbClr val="9898B1"/>
                              </a:clrFrom>
                              <a:clrTo>
                                <a:srgbClr val="9898B1">
                                  <a:alpha val="0"/>
                                </a:srgbClr>
                              </a:clrTo>
                            </a:clrChange>
                            <a:extLst>
                              <a:ext uri="{BEBA8EAE-BF5A-486C-A8C5-ECC9F3942E4B}">
                                <a14:imgProps xmlns:a14="http://schemas.microsoft.com/office/drawing/2010/main">
                                  <a14:imgLayer r:embed="rId109">
                                    <a14:imgEffect>
                                      <a14:backgroundRemoval t="8571" b="91758" l="9906" r="89990">
                                        <a14:foregroundMark x1="39781" y1="91868" x2="58290" y2="91319"/>
                                        <a14:foregroundMark x1="40042" y1="8571" x2="61835" y2="11429"/>
                                      </a14:backgroundRemoval>
                                    </a14:imgEffect>
                                  </a14:imgLayer>
                                </a14:imgProps>
                              </a:ext>
                              <a:ext uri="{28A0092B-C50C-407E-A947-70E740481C1C}">
                                <a14:useLocalDpi xmlns:a14="http://schemas.microsoft.com/office/drawing/2010/main" val="0"/>
                              </a:ext>
                            </a:extLst>
                          </a:blip>
                          <a:srcRect l="33230" r="32995"/>
                          <a:stretch/>
                        </pic:blipFill>
                        <pic:spPr bwMode="auto">
                          <a:xfrm rot="16200000">
                            <a:off x="0" y="0"/>
                            <a:ext cx="732441" cy="1028962"/>
                          </a:xfrm>
                          <a:prstGeom prst="rect">
                            <a:avLst/>
                          </a:prstGeom>
                          <a:ln>
                            <a:noFill/>
                          </a:ln>
                          <a:extLst>
                            <a:ext uri="{53640926-AAD7-44D8-BBD7-CCE9431645EC}">
                              <a14:shadowObscured xmlns:a14="http://schemas.microsoft.com/office/drawing/2010/main"/>
                            </a:ext>
                          </a:extLst>
                        </pic:spPr>
                      </pic:pic>
                    </a:graphicData>
                  </a:graphic>
                </wp:inline>
              </w:drawing>
            </w:r>
          </w:p>
        </w:tc>
        <w:tc>
          <w:tcPr>
            <w:tcW w:w="1597" w:type="dxa"/>
            <w:vAlign w:val="center"/>
          </w:tcPr>
          <w:p w14:paraId="11ADEC02" w14:textId="770ADBB8" w:rsidR="00660972" w:rsidRPr="006A6AAA" w:rsidRDefault="00660972" w:rsidP="00660972">
            <w:pPr>
              <w:pStyle w:val="Corpodetexto"/>
              <w:spacing w:after="0"/>
              <w:jc w:val="center"/>
              <w:rPr>
                <w:rFonts w:ascii="NewsGotT" w:hAnsi="NewsGotT"/>
              </w:rPr>
            </w:pPr>
            <w:proofErr w:type="spellStart"/>
            <w:r w:rsidRPr="00E85DBA">
              <w:rPr>
                <w:rFonts w:ascii="NewsGotT" w:hAnsi="NewsGotT"/>
                <w:sz w:val="22"/>
                <w:lang w:val="en-GB"/>
              </w:rPr>
              <w:t>Guimo</w:t>
            </w:r>
            <w:proofErr w:type="spellEnd"/>
            <w:r>
              <w:rPr>
                <w:rFonts w:ascii="NewsGotT" w:hAnsi="NewsGotT"/>
                <w:sz w:val="22"/>
                <w:lang w:val="en-GB"/>
              </w:rPr>
              <w:t xml:space="preserve"> </w:t>
            </w:r>
            <w:proofErr w:type="spellStart"/>
            <w:r w:rsidRPr="00E85DBA">
              <w:rPr>
                <w:rFonts w:ascii="NewsGotT" w:hAnsi="NewsGotT"/>
                <w:sz w:val="22"/>
                <w:lang w:val="en-GB"/>
              </w:rPr>
              <w:t>circuito</w:t>
            </w:r>
            <w:proofErr w:type="spellEnd"/>
          </w:p>
        </w:tc>
        <w:tc>
          <w:tcPr>
            <w:tcW w:w="1386" w:type="dxa"/>
            <w:vAlign w:val="center"/>
          </w:tcPr>
          <w:p w14:paraId="5843D587" w14:textId="769C0ABE" w:rsidR="00660972" w:rsidRPr="006A6AAA" w:rsidRDefault="00660972" w:rsidP="00660972">
            <w:pPr>
              <w:pStyle w:val="Corpodetexto"/>
              <w:spacing w:after="0"/>
              <w:jc w:val="center"/>
              <w:rPr>
                <w:rFonts w:ascii="NewsGotT" w:hAnsi="NewsGotT"/>
              </w:rPr>
            </w:pPr>
            <w:r>
              <w:rPr>
                <w:rFonts w:ascii="NewsGotT" w:hAnsi="NewsGotT"/>
              </w:rPr>
              <w:t>1</w:t>
            </w:r>
          </w:p>
        </w:tc>
        <w:tc>
          <w:tcPr>
            <w:tcW w:w="992" w:type="dxa"/>
            <w:vAlign w:val="center"/>
          </w:tcPr>
          <w:p w14:paraId="3D637CDA" w14:textId="28284D79" w:rsidR="00660972" w:rsidRPr="00660972" w:rsidRDefault="00660972" w:rsidP="00660972">
            <w:pPr>
              <w:pStyle w:val="Corpodetexto"/>
              <w:spacing w:after="0"/>
              <w:jc w:val="center"/>
            </w:pPr>
            <w:r>
              <w:rPr>
                <w:rFonts w:ascii="NewsGotT" w:hAnsi="NewsGotT"/>
              </w:rPr>
              <w:t xml:space="preserve">63,96 </w:t>
            </w:r>
            <w:r>
              <w:t>€</w:t>
            </w:r>
          </w:p>
        </w:tc>
        <w:tc>
          <w:tcPr>
            <w:tcW w:w="1128" w:type="dxa"/>
            <w:vAlign w:val="center"/>
          </w:tcPr>
          <w:p w14:paraId="2CB984BF" w14:textId="6AE6665B" w:rsidR="00660972" w:rsidRPr="006A6AAA" w:rsidRDefault="00660972" w:rsidP="00660972">
            <w:pPr>
              <w:pStyle w:val="Corpodetexto"/>
              <w:spacing w:after="0"/>
              <w:jc w:val="center"/>
              <w:rPr>
                <w:rFonts w:ascii="NewsGotT" w:hAnsi="NewsGotT"/>
              </w:rPr>
            </w:pPr>
            <w:r>
              <w:rPr>
                <w:rFonts w:ascii="NewsGotT" w:hAnsi="NewsGotT"/>
              </w:rPr>
              <w:t xml:space="preserve">63,96 </w:t>
            </w:r>
            <w:r>
              <w:t>€</w:t>
            </w:r>
          </w:p>
        </w:tc>
      </w:tr>
      <w:tr w:rsidR="00594928" w:rsidRPr="006A6AAA" w14:paraId="3D2B801B" w14:textId="77777777" w:rsidTr="00190F4A">
        <w:trPr>
          <w:trHeight w:hRule="exact" w:val="1134"/>
          <w:jc w:val="center"/>
        </w:trPr>
        <w:tc>
          <w:tcPr>
            <w:tcW w:w="453" w:type="dxa"/>
            <w:vAlign w:val="center"/>
          </w:tcPr>
          <w:p w14:paraId="31363BDF" w14:textId="2C0EBB52" w:rsidR="00660972" w:rsidRPr="006A6AAA" w:rsidRDefault="00594928" w:rsidP="00660972">
            <w:pPr>
              <w:pStyle w:val="Corpodetexto"/>
              <w:spacing w:after="0"/>
              <w:jc w:val="center"/>
              <w:rPr>
                <w:rFonts w:ascii="NewsGotT" w:hAnsi="NewsGotT"/>
              </w:rPr>
            </w:pPr>
            <w:r>
              <w:rPr>
                <w:rFonts w:ascii="NewsGotT" w:hAnsi="NewsGotT"/>
              </w:rPr>
              <w:t>22</w:t>
            </w:r>
          </w:p>
        </w:tc>
        <w:tc>
          <w:tcPr>
            <w:tcW w:w="0" w:type="auto"/>
            <w:vAlign w:val="center"/>
          </w:tcPr>
          <w:p w14:paraId="08A3B787" w14:textId="1408236E" w:rsidR="00660972" w:rsidRPr="006A6AAA" w:rsidRDefault="00660972" w:rsidP="00660972">
            <w:pPr>
              <w:pStyle w:val="Corpodetexto"/>
              <w:spacing w:after="0"/>
              <w:jc w:val="center"/>
              <w:rPr>
                <w:rFonts w:ascii="NewsGotT" w:hAnsi="NewsGotT"/>
              </w:rPr>
            </w:pPr>
            <w:r>
              <w:rPr>
                <w:rFonts w:ascii="NewsGotT" w:hAnsi="NewsGotT"/>
              </w:rPr>
              <w:t>Conectores Buchanan</w:t>
            </w:r>
            <w:r w:rsidR="005764C9">
              <w:t xml:space="preserve"> </w:t>
            </w:r>
            <w:r w:rsidR="005764C9" w:rsidRPr="005764C9">
              <w:rPr>
                <w:rFonts w:ascii="NewsGotT" w:hAnsi="NewsGotT"/>
              </w:rPr>
              <w:t>284517-4</w:t>
            </w:r>
            <w:r>
              <w:rPr>
                <w:rFonts w:ascii="NewsGotT" w:hAnsi="NewsGotT"/>
              </w:rPr>
              <w:t xml:space="preserve"> </w:t>
            </w:r>
          </w:p>
        </w:tc>
        <w:tc>
          <w:tcPr>
            <w:tcW w:w="2034" w:type="dxa"/>
            <w:vAlign w:val="center"/>
          </w:tcPr>
          <w:p w14:paraId="0BC45D89" w14:textId="7F264827" w:rsidR="00660972" w:rsidRPr="006A6AAA" w:rsidRDefault="00594928" w:rsidP="00660972">
            <w:pPr>
              <w:pStyle w:val="Corpodetexto"/>
              <w:spacing w:after="0"/>
              <w:jc w:val="center"/>
              <w:rPr>
                <w:rFonts w:ascii="NewsGotT" w:hAnsi="NewsGotT"/>
              </w:rPr>
            </w:pPr>
            <w:r>
              <w:rPr>
                <w:noProof/>
                <w:lang w:eastAsia="pt-PT"/>
              </w:rPr>
              <w:drawing>
                <wp:inline distT="0" distB="0" distL="0" distR="0" wp14:anchorId="7AAAF74D" wp14:editId="39BB7037">
                  <wp:extent cx="826936" cy="620077"/>
                  <wp:effectExtent l="0" t="0" r="0" b="0"/>
                  <wp:docPr id="81" name="Imagem 81" descr="4P TERMIBLOK HDR DIR POL-2845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4P TERMIBLOK HDR DIR POL-284517-4"/>
                          <pic:cNvPicPr>
                            <a:picLocks noChangeAspect="1" noChangeArrowheads="1"/>
                          </pic:cNvPicPr>
                        </pic:nvPicPr>
                        <pic:blipFill>
                          <a:blip r:embed="rId110" cstate="print">
                            <a:extLst>
                              <a:ext uri="{BEBA8EAE-BF5A-486C-A8C5-ECC9F3942E4B}">
                                <a14:imgProps xmlns:a14="http://schemas.microsoft.com/office/drawing/2010/main">
                                  <a14:imgLayer r:embed="rId111">
                                    <a14:imgEffect>
                                      <a14:backgroundRemoval t="10000" b="90000" l="10000" r="90000"/>
                                    </a14:imgEffect>
                                  </a14:imgLayer>
                                </a14:imgProps>
                              </a:ext>
                              <a:ext uri="{28A0092B-C50C-407E-A947-70E740481C1C}">
                                <a14:useLocalDpi xmlns:a14="http://schemas.microsoft.com/office/drawing/2010/main" val="0"/>
                              </a:ext>
                            </a:extLst>
                          </a:blip>
                          <a:srcRect/>
                          <a:stretch>
                            <a:fillRect/>
                          </a:stretch>
                        </pic:blipFill>
                        <pic:spPr bwMode="auto">
                          <a:xfrm>
                            <a:off x="0" y="0"/>
                            <a:ext cx="832363" cy="624146"/>
                          </a:xfrm>
                          <a:prstGeom prst="rect">
                            <a:avLst/>
                          </a:prstGeom>
                          <a:noFill/>
                          <a:ln>
                            <a:noFill/>
                          </a:ln>
                        </pic:spPr>
                      </pic:pic>
                    </a:graphicData>
                  </a:graphic>
                </wp:inline>
              </w:drawing>
            </w:r>
          </w:p>
        </w:tc>
        <w:tc>
          <w:tcPr>
            <w:tcW w:w="1597" w:type="dxa"/>
            <w:vAlign w:val="center"/>
          </w:tcPr>
          <w:p w14:paraId="0744F9AF" w14:textId="1E8EE3B7" w:rsidR="00660972" w:rsidRPr="006A6AAA" w:rsidRDefault="00660972" w:rsidP="00660972">
            <w:pPr>
              <w:pStyle w:val="Corpodetexto"/>
              <w:spacing w:after="0"/>
              <w:jc w:val="center"/>
              <w:rPr>
                <w:rFonts w:ascii="NewsGotT" w:hAnsi="NewsGotT"/>
              </w:rPr>
            </w:pPr>
            <w:r>
              <w:rPr>
                <w:rFonts w:ascii="NewsGotT" w:hAnsi="NewsGotT"/>
                <w:lang w:val="en-GB"/>
              </w:rPr>
              <w:t>TE Connectivity</w:t>
            </w:r>
          </w:p>
        </w:tc>
        <w:tc>
          <w:tcPr>
            <w:tcW w:w="1386" w:type="dxa"/>
            <w:vAlign w:val="center"/>
          </w:tcPr>
          <w:p w14:paraId="7C2B68CA" w14:textId="36C1AC33" w:rsidR="00660972" w:rsidRPr="006A6AAA" w:rsidRDefault="00660972" w:rsidP="00660972">
            <w:pPr>
              <w:pStyle w:val="Corpodetexto"/>
              <w:spacing w:after="0"/>
              <w:jc w:val="center"/>
              <w:rPr>
                <w:rFonts w:ascii="NewsGotT" w:hAnsi="NewsGotT"/>
              </w:rPr>
            </w:pPr>
            <w:r>
              <w:rPr>
                <w:rFonts w:ascii="NewsGotT" w:hAnsi="NewsGotT"/>
              </w:rPr>
              <w:t>12</w:t>
            </w:r>
            <w:r w:rsidR="00F4393F">
              <w:rPr>
                <w:rFonts w:ascii="NewsGotT" w:hAnsi="NewsGotT"/>
              </w:rPr>
              <w:t xml:space="preserve"> </w:t>
            </w:r>
            <w:r w:rsidR="00F4393F">
              <w:rPr>
                <w:vertAlign w:val="superscript"/>
              </w:rPr>
              <w:t>(*)</w:t>
            </w:r>
          </w:p>
        </w:tc>
        <w:tc>
          <w:tcPr>
            <w:tcW w:w="992" w:type="dxa"/>
            <w:vAlign w:val="center"/>
          </w:tcPr>
          <w:p w14:paraId="286012C2" w14:textId="17A3A0CD" w:rsidR="00660972" w:rsidRPr="006A6AAA" w:rsidRDefault="00660972" w:rsidP="00660972">
            <w:pPr>
              <w:pStyle w:val="Corpodetexto"/>
              <w:spacing w:after="0"/>
              <w:jc w:val="center"/>
              <w:rPr>
                <w:rFonts w:ascii="NewsGotT" w:hAnsi="NewsGotT"/>
              </w:rPr>
            </w:pPr>
            <w:r w:rsidRPr="00E85DBA">
              <w:rPr>
                <w:rFonts w:ascii="NewsGotT" w:hAnsi="NewsGotT"/>
              </w:rPr>
              <w:t>1,19</w:t>
            </w:r>
            <w:r>
              <w:rPr>
                <w:rFonts w:ascii="NewsGotT" w:hAnsi="NewsGotT"/>
              </w:rPr>
              <w:t xml:space="preserve"> </w:t>
            </w:r>
            <w:r>
              <w:t>€</w:t>
            </w:r>
          </w:p>
        </w:tc>
        <w:tc>
          <w:tcPr>
            <w:tcW w:w="1128" w:type="dxa"/>
            <w:vAlign w:val="center"/>
          </w:tcPr>
          <w:p w14:paraId="08BC5C3F" w14:textId="7B5C8786" w:rsidR="00660972" w:rsidRPr="006A6AAA" w:rsidRDefault="00660972" w:rsidP="00660972">
            <w:pPr>
              <w:pStyle w:val="Corpodetexto"/>
              <w:spacing w:after="0"/>
              <w:jc w:val="center"/>
              <w:rPr>
                <w:rFonts w:ascii="NewsGotT" w:hAnsi="NewsGotT"/>
              </w:rPr>
            </w:pPr>
            <w:r w:rsidRPr="00E85DBA">
              <w:rPr>
                <w:rFonts w:ascii="NewsGotT" w:hAnsi="NewsGotT"/>
              </w:rPr>
              <w:t>14,26</w:t>
            </w:r>
            <w:r>
              <w:rPr>
                <w:rFonts w:ascii="NewsGotT" w:hAnsi="NewsGotT"/>
              </w:rPr>
              <w:t xml:space="preserve"> </w:t>
            </w:r>
            <w:r>
              <w:t>€</w:t>
            </w:r>
          </w:p>
        </w:tc>
      </w:tr>
      <w:tr w:rsidR="00594928" w:rsidRPr="006A6AAA" w14:paraId="631BA6AC" w14:textId="77777777" w:rsidTr="00190F4A">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3" w:type="dxa"/>
            <w:vAlign w:val="center"/>
          </w:tcPr>
          <w:p w14:paraId="48DE4D85" w14:textId="1B948B11" w:rsidR="00594928" w:rsidRPr="006A6AAA" w:rsidRDefault="00594928" w:rsidP="00594928">
            <w:pPr>
              <w:pStyle w:val="Corpodetexto"/>
              <w:spacing w:after="0"/>
              <w:jc w:val="center"/>
              <w:rPr>
                <w:rFonts w:ascii="NewsGotT" w:hAnsi="NewsGotT"/>
              </w:rPr>
            </w:pPr>
            <w:r>
              <w:rPr>
                <w:rFonts w:ascii="NewsGotT" w:hAnsi="NewsGotT"/>
              </w:rPr>
              <w:t>23</w:t>
            </w:r>
          </w:p>
        </w:tc>
        <w:tc>
          <w:tcPr>
            <w:tcW w:w="0" w:type="auto"/>
            <w:vAlign w:val="center"/>
          </w:tcPr>
          <w:p w14:paraId="1350CC9F" w14:textId="48B29795" w:rsidR="00594928" w:rsidRPr="006A6AAA" w:rsidRDefault="00594928" w:rsidP="00594928">
            <w:pPr>
              <w:pStyle w:val="Corpodetexto"/>
              <w:spacing w:after="0"/>
              <w:jc w:val="center"/>
              <w:rPr>
                <w:rFonts w:ascii="NewsGotT" w:hAnsi="NewsGotT"/>
              </w:rPr>
            </w:pPr>
            <w:r>
              <w:rPr>
                <w:rFonts w:ascii="NewsGotT" w:hAnsi="NewsGotT"/>
              </w:rPr>
              <w:t xml:space="preserve">Conectores Buchanan </w:t>
            </w:r>
            <w:r w:rsidR="005764C9" w:rsidRPr="005764C9">
              <w:rPr>
                <w:rFonts w:ascii="NewsGotT" w:hAnsi="NewsGotT"/>
              </w:rPr>
              <w:t>284507-4</w:t>
            </w:r>
          </w:p>
        </w:tc>
        <w:tc>
          <w:tcPr>
            <w:tcW w:w="2034" w:type="dxa"/>
            <w:vAlign w:val="center"/>
          </w:tcPr>
          <w:p w14:paraId="1DC6B96B" w14:textId="6BE54513" w:rsidR="00594928" w:rsidRPr="006A6AAA" w:rsidRDefault="00594928" w:rsidP="00594928">
            <w:pPr>
              <w:pStyle w:val="Corpodetexto"/>
              <w:spacing w:after="0"/>
              <w:jc w:val="center"/>
              <w:rPr>
                <w:rFonts w:ascii="NewsGotT" w:hAnsi="NewsGotT"/>
              </w:rPr>
            </w:pPr>
            <w:r>
              <w:rPr>
                <w:rFonts w:ascii="NewsGotT" w:hAnsi="NewsGotT"/>
                <w:noProof/>
                <w:lang w:eastAsia="pt-PT"/>
              </w:rPr>
              <w:drawing>
                <wp:inline distT="0" distB="0" distL="0" distR="0" wp14:anchorId="5597E71B" wp14:editId="3F89E4BB">
                  <wp:extent cx="937452" cy="703089"/>
                  <wp:effectExtent l="0" t="0" r="0" b="1905"/>
                  <wp:docPr id="13" name="Imagem 13" descr="Uma imagem com brinqued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m 13" descr="Uma imagem com brinquedo&#10;&#10;Descrição gerada automaticamente"/>
                          <pic:cNvPicPr/>
                        </pic:nvPicPr>
                        <pic:blipFill>
                          <a:blip r:embed="rId112">
                            <a:extLst>
                              <a:ext uri="{BEBA8EAE-BF5A-486C-A8C5-ECC9F3942E4B}">
                                <a14:imgProps xmlns:a14="http://schemas.microsoft.com/office/drawing/2010/main">
                                  <a14:imgLayer r:embed="rId113">
                                    <a14:imgEffect>
                                      <a14:backgroundRemoval t="9697" b="95152" l="10000" r="90000">
                                        <a14:foregroundMark x1="50909" y1="91515" x2="50909" y2="91515"/>
                                        <a14:foregroundMark x1="49091" y1="95152" x2="49091" y2="95152"/>
                                      </a14:backgroundRemoval>
                                    </a14:imgEffect>
                                  </a14:imgLayer>
                                </a14:imgProps>
                              </a:ext>
                              <a:ext uri="{28A0092B-C50C-407E-A947-70E740481C1C}">
                                <a14:useLocalDpi xmlns:a14="http://schemas.microsoft.com/office/drawing/2010/main" val="0"/>
                              </a:ext>
                            </a:extLst>
                          </a:blip>
                          <a:stretch>
                            <a:fillRect/>
                          </a:stretch>
                        </pic:blipFill>
                        <pic:spPr>
                          <a:xfrm>
                            <a:off x="0" y="0"/>
                            <a:ext cx="938932" cy="704199"/>
                          </a:xfrm>
                          <a:prstGeom prst="rect">
                            <a:avLst/>
                          </a:prstGeom>
                        </pic:spPr>
                      </pic:pic>
                    </a:graphicData>
                  </a:graphic>
                </wp:inline>
              </w:drawing>
            </w:r>
          </w:p>
        </w:tc>
        <w:tc>
          <w:tcPr>
            <w:tcW w:w="1597" w:type="dxa"/>
            <w:vAlign w:val="center"/>
          </w:tcPr>
          <w:p w14:paraId="6BC4068D" w14:textId="28189F52" w:rsidR="00594928" w:rsidRPr="006A6AAA" w:rsidRDefault="00594928" w:rsidP="00594928">
            <w:pPr>
              <w:pStyle w:val="Corpodetexto"/>
              <w:spacing w:after="0"/>
              <w:jc w:val="center"/>
              <w:rPr>
                <w:rFonts w:ascii="NewsGotT" w:hAnsi="NewsGotT"/>
                <w:u w:val="single"/>
                <w:lang w:val="en-GB"/>
              </w:rPr>
            </w:pPr>
            <w:r>
              <w:rPr>
                <w:rFonts w:ascii="NewsGotT" w:hAnsi="NewsGotT"/>
                <w:lang w:val="en-GB"/>
              </w:rPr>
              <w:t>TE Connectivity</w:t>
            </w:r>
          </w:p>
        </w:tc>
        <w:tc>
          <w:tcPr>
            <w:tcW w:w="1386" w:type="dxa"/>
            <w:vAlign w:val="center"/>
          </w:tcPr>
          <w:p w14:paraId="5A3C3067" w14:textId="4B832BDA" w:rsidR="00594928" w:rsidRPr="006A6AAA" w:rsidRDefault="00594928" w:rsidP="00594928">
            <w:pPr>
              <w:pStyle w:val="Corpodetexto"/>
              <w:spacing w:after="0"/>
              <w:jc w:val="center"/>
              <w:rPr>
                <w:rFonts w:ascii="NewsGotT" w:hAnsi="NewsGotT"/>
              </w:rPr>
            </w:pPr>
            <w:r>
              <w:rPr>
                <w:rFonts w:ascii="NewsGotT" w:hAnsi="NewsGotT"/>
              </w:rPr>
              <w:t>12</w:t>
            </w:r>
            <w:r w:rsidR="00F4393F">
              <w:rPr>
                <w:rFonts w:ascii="NewsGotT" w:hAnsi="NewsGotT"/>
              </w:rPr>
              <w:t xml:space="preserve"> </w:t>
            </w:r>
            <w:r w:rsidR="00F4393F">
              <w:rPr>
                <w:vertAlign w:val="superscript"/>
              </w:rPr>
              <w:t>(*)</w:t>
            </w:r>
          </w:p>
        </w:tc>
        <w:tc>
          <w:tcPr>
            <w:tcW w:w="992" w:type="dxa"/>
            <w:vAlign w:val="center"/>
          </w:tcPr>
          <w:p w14:paraId="5219CFE2" w14:textId="7395F52E" w:rsidR="00594928" w:rsidRPr="006A6AAA" w:rsidRDefault="00594928" w:rsidP="00594928">
            <w:pPr>
              <w:pStyle w:val="Corpodetexto"/>
              <w:spacing w:after="0"/>
              <w:jc w:val="center"/>
              <w:rPr>
                <w:rFonts w:ascii="NewsGotT" w:hAnsi="NewsGotT"/>
              </w:rPr>
            </w:pPr>
            <w:r w:rsidRPr="00E85DBA">
              <w:rPr>
                <w:rFonts w:ascii="NewsGotT" w:hAnsi="NewsGotT"/>
              </w:rPr>
              <w:t>2,77</w:t>
            </w:r>
            <w:r>
              <w:rPr>
                <w:rFonts w:ascii="NewsGotT" w:hAnsi="NewsGotT"/>
              </w:rPr>
              <w:t xml:space="preserve"> </w:t>
            </w:r>
            <w:r>
              <w:t>€</w:t>
            </w:r>
          </w:p>
        </w:tc>
        <w:tc>
          <w:tcPr>
            <w:tcW w:w="1128" w:type="dxa"/>
            <w:vAlign w:val="center"/>
          </w:tcPr>
          <w:p w14:paraId="43490398" w14:textId="5AEBE71C" w:rsidR="00594928" w:rsidRPr="006A6AAA" w:rsidRDefault="00594928" w:rsidP="00594928">
            <w:pPr>
              <w:pStyle w:val="Corpodetexto"/>
              <w:spacing w:after="0"/>
              <w:jc w:val="center"/>
              <w:rPr>
                <w:rFonts w:ascii="NewsGotT" w:hAnsi="NewsGotT"/>
              </w:rPr>
            </w:pPr>
            <w:r>
              <w:rPr>
                <w:rFonts w:ascii="NewsGotT" w:hAnsi="NewsGotT"/>
              </w:rPr>
              <w:t xml:space="preserve">33,24 </w:t>
            </w:r>
            <w:r>
              <w:t>€</w:t>
            </w:r>
          </w:p>
        </w:tc>
      </w:tr>
      <w:tr w:rsidR="00594928" w:rsidRPr="006A6AAA" w14:paraId="5FCCECC3" w14:textId="77777777" w:rsidTr="00190F4A">
        <w:trPr>
          <w:trHeight w:hRule="exact" w:val="1134"/>
          <w:jc w:val="center"/>
        </w:trPr>
        <w:tc>
          <w:tcPr>
            <w:tcW w:w="453" w:type="dxa"/>
            <w:vAlign w:val="center"/>
          </w:tcPr>
          <w:p w14:paraId="36D60720" w14:textId="2CA7D309" w:rsidR="00594928" w:rsidRPr="006A6AAA" w:rsidRDefault="00594928" w:rsidP="00594928">
            <w:pPr>
              <w:pStyle w:val="Corpodetexto"/>
              <w:spacing w:after="0"/>
              <w:jc w:val="center"/>
              <w:rPr>
                <w:rFonts w:ascii="NewsGotT" w:hAnsi="NewsGotT"/>
              </w:rPr>
            </w:pPr>
            <w:r>
              <w:rPr>
                <w:rFonts w:ascii="NewsGotT" w:hAnsi="NewsGotT"/>
              </w:rPr>
              <w:t>24</w:t>
            </w:r>
          </w:p>
        </w:tc>
        <w:tc>
          <w:tcPr>
            <w:tcW w:w="0" w:type="auto"/>
            <w:vAlign w:val="center"/>
          </w:tcPr>
          <w:p w14:paraId="4BDC2D04" w14:textId="2A84ECF4" w:rsidR="00594928" w:rsidRPr="006A6AAA" w:rsidRDefault="00594928" w:rsidP="00594928">
            <w:pPr>
              <w:pStyle w:val="Corpodetexto"/>
              <w:spacing w:after="0"/>
              <w:jc w:val="center"/>
              <w:rPr>
                <w:rFonts w:ascii="NewsGotT" w:hAnsi="NewsGotT"/>
              </w:rPr>
            </w:pPr>
            <w:r>
              <w:rPr>
                <w:rFonts w:ascii="NewsGotT" w:hAnsi="NewsGotT"/>
              </w:rPr>
              <w:t>Barra (2x8) fêmea 2,54 mm PCB</w:t>
            </w:r>
          </w:p>
        </w:tc>
        <w:tc>
          <w:tcPr>
            <w:tcW w:w="2034" w:type="dxa"/>
            <w:vAlign w:val="center"/>
          </w:tcPr>
          <w:p w14:paraId="58B7DCDA" w14:textId="4883202F" w:rsidR="00594928" w:rsidRPr="006A6AAA" w:rsidRDefault="00594928" w:rsidP="00594928">
            <w:pPr>
              <w:pStyle w:val="Corpodetexto"/>
              <w:spacing w:after="0"/>
              <w:jc w:val="center"/>
              <w:rPr>
                <w:rFonts w:ascii="NewsGotT" w:hAnsi="NewsGotT"/>
              </w:rPr>
            </w:pPr>
            <w:r>
              <w:rPr>
                <w:rFonts w:ascii="NewsGotT" w:hAnsi="NewsGotT"/>
                <w:noProof/>
                <w:lang w:eastAsia="pt-PT"/>
              </w:rPr>
              <w:drawing>
                <wp:inline distT="0" distB="0" distL="0" distR="0" wp14:anchorId="69769937" wp14:editId="05E0D3A3">
                  <wp:extent cx="807720" cy="611109"/>
                  <wp:effectExtent l="0" t="0" r="0" b="0"/>
                  <wp:docPr id="14" name="Imagem 14"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m 14" descr="Uma imagem com texto&#10;&#10;Descrição gerada automaticamente"/>
                          <pic:cNvPicPr/>
                        </pic:nvPicPr>
                        <pic:blipFill>
                          <a:blip r:embed="rId114" cstate="print">
                            <a:extLst>
                              <a:ext uri="{BEBA8EAE-BF5A-486C-A8C5-ECC9F3942E4B}">
                                <a14:imgProps xmlns:a14="http://schemas.microsoft.com/office/drawing/2010/main">
                                  <a14:imgLayer r:embed="rId115">
                                    <a14:imgEffect>
                                      <a14:backgroundRemoval t="3276" b="92486" l="6706" r="94461">
                                        <a14:foregroundMark x1="8455" y1="46628" x2="6706" y2="33911"/>
                                        <a14:foregroundMark x1="77988" y1="82466" x2="88921" y2="69171"/>
                                        <a14:foregroundMark x1="92857" y1="45087" x2="92857" y2="45087"/>
                                        <a14:foregroundMark x1="93586" y1="51445" x2="93586" y2="51445"/>
                                        <a14:foregroundMark x1="93294" y1="52408" x2="93294" y2="52408"/>
                                        <a14:foregroundMark x1="94752" y1="53565" x2="94752" y2="53565"/>
                                        <a14:foregroundMark x1="92566" y1="52408" x2="92566" y2="52408"/>
                                        <a14:foregroundMark x1="84694" y1="38728" x2="84694" y2="38728"/>
                                        <a14:foregroundMark x1="74344" y1="92486" x2="72012" y2="84393"/>
                                        <a14:foregroundMark x1="72303" y1="39692" x2="75948" y2="33911"/>
                                        <a14:foregroundMark x1="71574" y1="39306" x2="77988" y2="30250"/>
                                        <a14:foregroundMark x1="73178" y1="37958" x2="76531" y2="31985"/>
                                        <a14:foregroundMark x1="66181" y1="30829" x2="68222" y2="27360"/>
                                        <a14:foregroundMark x1="55685" y1="28516" x2="60641" y2="21580"/>
                                        <a14:foregroundMark x1="48397" y1="21387" x2="50583" y2="16570"/>
                                        <a14:foregroundMark x1="44646" y1="14393" x2="44923" y2="14258"/>
                                        <a14:foregroundMark x1="43345" y1="15029" x2="43740" y2="14836"/>
                                        <a14:foregroundMark x1="42950" y1="15222" x2="43345" y2="15029"/>
                                        <a14:foregroundMark x1="42162" y1="15607" x2="42950" y2="15222"/>
                                        <a14:foregroundMark x1="41767" y1="15800" x2="42162" y2="15607"/>
                                        <a14:foregroundMark x1="39796" y1="16763" x2="41767" y2="15800"/>
                                        <a14:foregroundMark x1="32719" y1="6166" x2="32740" y2="6000"/>
                                        <a14:foregroundMark x1="32670" y1="6551" x2="32719" y2="6166"/>
                                        <a14:foregroundMark x1="32521" y1="7707" x2="32670" y2="6551"/>
                                        <a14:foregroundMark x1="32471" y1="8092" x2="32521" y2="7707"/>
                                        <a14:foregroundMark x1="31778" y1="13487" x2="32471" y2="8092"/>
                                        <a14:backgroundMark x1="30321" y1="3468" x2="33528" y2="3661"/>
                                        <a14:backgroundMark x1="31487" y1="6358" x2="33090" y2="5010"/>
                                        <a14:backgroundMark x1="32799" y1="5973" x2="32799" y2="5973"/>
                                        <a14:backgroundMark x1="32507" y1="6166" x2="32507" y2="6166"/>
                                        <a14:backgroundMark x1="32507" y1="8092" x2="32507" y2="8092"/>
                                        <a14:backgroundMark x1="32507" y1="7707" x2="32507" y2="7707"/>
                                        <a14:backgroundMark x1="32507" y1="6551" x2="32507" y2="6551"/>
                                        <a14:backgroundMark x1="32507" y1="5973" x2="32507" y2="5973"/>
                                        <a14:backgroundMark x1="32945" y1="5202" x2="32945" y2="5202"/>
                                        <a14:backgroundMark x1="34111" y1="6166" x2="34111" y2="6166"/>
                                        <a14:backgroundMark x1="33528" y1="6166" x2="33528" y2="6166"/>
                                        <a14:backgroundMark x1="33528" y1="6166" x2="33528" y2="6166"/>
                                        <a14:backgroundMark x1="33382" y1="6551" x2="33382" y2="6551"/>
                                        <a14:backgroundMark x1="44752" y1="14258" x2="44752" y2="14258"/>
                                        <a14:backgroundMark x1="44752" y1="15222" x2="44752" y2="15222"/>
                                        <a14:backgroundMark x1="45190" y1="15029" x2="45190" y2="15029"/>
                                        <a14:backgroundMark x1="45190" y1="14836" x2="45190" y2="14836"/>
                                        <a14:backgroundMark x1="45481" y1="14258" x2="45481" y2="14258"/>
                                        <a14:backgroundMark x1="47230" y1="14258" x2="45044" y2="14644"/>
                                        <a14:backgroundMark x1="44752" y1="14644" x2="43440" y2="14258"/>
                                        <a14:backgroundMark x1="45190" y1="15607" x2="45190" y2="15607"/>
                                        <a14:backgroundMark x1="42128" y1="14644" x2="42128" y2="14644"/>
                                        <a14:backgroundMark x1="42857" y1="14644" x2="42857" y2="14644"/>
                                        <a14:backgroundMark x1="43003" y1="14644" x2="43003" y2="14644"/>
                                        <a14:backgroundMark x1="43003" y1="14836" x2="43003" y2="14836"/>
                                        <a14:backgroundMark x1="43149" y1="15800" x2="43149" y2="15800"/>
                                        <a14:backgroundMark x1="43149" y1="15800" x2="43149" y2="15800"/>
                                      </a14:backgroundRemoval>
                                    </a14:imgEffect>
                                  </a14:imgLayer>
                                </a14:imgProps>
                              </a:ext>
                              <a:ext uri="{28A0092B-C50C-407E-A947-70E740481C1C}">
                                <a14:useLocalDpi xmlns:a14="http://schemas.microsoft.com/office/drawing/2010/main" val="0"/>
                              </a:ext>
                            </a:extLst>
                          </a:blip>
                          <a:stretch>
                            <a:fillRect/>
                          </a:stretch>
                        </pic:blipFill>
                        <pic:spPr>
                          <a:xfrm>
                            <a:off x="0" y="0"/>
                            <a:ext cx="815704" cy="617149"/>
                          </a:xfrm>
                          <a:prstGeom prst="rect">
                            <a:avLst/>
                          </a:prstGeom>
                        </pic:spPr>
                      </pic:pic>
                    </a:graphicData>
                  </a:graphic>
                </wp:inline>
              </w:drawing>
            </w:r>
          </w:p>
        </w:tc>
        <w:tc>
          <w:tcPr>
            <w:tcW w:w="1597" w:type="dxa"/>
            <w:vAlign w:val="center"/>
          </w:tcPr>
          <w:p w14:paraId="20A06E57" w14:textId="1D23C2F9" w:rsidR="00594928" w:rsidRPr="006A6AAA" w:rsidRDefault="00594928" w:rsidP="00594928">
            <w:pPr>
              <w:pStyle w:val="Corpodetexto"/>
              <w:spacing w:after="0"/>
              <w:jc w:val="center"/>
              <w:rPr>
                <w:rFonts w:ascii="NewsGotT" w:hAnsi="NewsGotT"/>
              </w:rPr>
            </w:pPr>
            <w:r>
              <w:rPr>
                <w:rFonts w:ascii="NewsGotT" w:hAnsi="NewsGotT"/>
                <w:lang w:val="en-GB"/>
              </w:rPr>
              <w:t>Mauser</w:t>
            </w:r>
          </w:p>
        </w:tc>
        <w:tc>
          <w:tcPr>
            <w:tcW w:w="1386" w:type="dxa"/>
            <w:vAlign w:val="center"/>
          </w:tcPr>
          <w:p w14:paraId="45B5BC99" w14:textId="7FFB8B1E" w:rsidR="00594928" w:rsidRPr="006A6AAA" w:rsidRDefault="00594928" w:rsidP="00594928">
            <w:pPr>
              <w:pStyle w:val="Corpodetexto"/>
              <w:spacing w:after="0"/>
              <w:jc w:val="center"/>
              <w:rPr>
                <w:rFonts w:ascii="NewsGotT" w:hAnsi="NewsGotT"/>
              </w:rPr>
            </w:pPr>
            <w:r>
              <w:rPr>
                <w:rFonts w:ascii="NewsGotT" w:hAnsi="NewsGotT"/>
              </w:rPr>
              <w:t>1</w:t>
            </w:r>
          </w:p>
        </w:tc>
        <w:tc>
          <w:tcPr>
            <w:tcW w:w="992" w:type="dxa"/>
            <w:vAlign w:val="center"/>
          </w:tcPr>
          <w:p w14:paraId="68110DE0" w14:textId="7014F4BB" w:rsidR="00594928" w:rsidRPr="006A6AAA" w:rsidRDefault="00594928" w:rsidP="00594928">
            <w:pPr>
              <w:pStyle w:val="Corpodetexto"/>
              <w:spacing w:after="0"/>
              <w:jc w:val="center"/>
              <w:rPr>
                <w:rFonts w:ascii="NewsGotT" w:hAnsi="NewsGotT"/>
              </w:rPr>
            </w:pPr>
            <w:r>
              <w:rPr>
                <w:rFonts w:ascii="NewsGotT" w:hAnsi="NewsGotT"/>
              </w:rPr>
              <w:t xml:space="preserve">0,30 </w:t>
            </w:r>
            <w:r>
              <w:t>€</w:t>
            </w:r>
          </w:p>
        </w:tc>
        <w:tc>
          <w:tcPr>
            <w:tcW w:w="1128" w:type="dxa"/>
            <w:vAlign w:val="center"/>
          </w:tcPr>
          <w:p w14:paraId="714E3179" w14:textId="6EFDAD6E" w:rsidR="00594928" w:rsidRPr="006A6AAA" w:rsidRDefault="00594928" w:rsidP="00594928">
            <w:pPr>
              <w:pStyle w:val="Corpodetexto"/>
              <w:spacing w:after="0"/>
              <w:jc w:val="center"/>
              <w:rPr>
                <w:rFonts w:ascii="NewsGotT" w:hAnsi="NewsGotT"/>
              </w:rPr>
            </w:pPr>
            <w:r>
              <w:rPr>
                <w:rFonts w:ascii="NewsGotT" w:hAnsi="NewsGotT"/>
              </w:rPr>
              <w:t xml:space="preserve">0,30 </w:t>
            </w:r>
            <w:r>
              <w:t>€</w:t>
            </w:r>
          </w:p>
        </w:tc>
      </w:tr>
      <w:tr w:rsidR="00594928" w:rsidRPr="006A6AAA" w14:paraId="73717857" w14:textId="77777777" w:rsidTr="00190F4A">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3" w:type="dxa"/>
            <w:vAlign w:val="center"/>
          </w:tcPr>
          <w:p w14:paraId="53A3CDC7" w14:textId="3D57BB2A" w:rsidR="00594928" w:rsidRPr="006A6AAA" w:rsidRDefault="00594928" w:rsidP="00594928">
            <w:pPr>
              <w:pStyle w:val="Corpodetexto"/>
              <w:spacing w:after="0"/>
              <w:jc w:val="center"/>
              <w:rPr>
                <w:rFonts w:ascii="NewsGotT" w:hAnsi="NewsGotT"/>
              </w:rPr>
            </w:pPr>
            <w:r>
              <w:rPr>
                <w:rFonts w:ascii="NewsGotT" w:hAnsi="NewsGotT"/>
              </w:rPr>
              <w:t>25</w:t>
            </w:r>
          </w:p>
        </w:tc>
        <w:tc>
          <w:tcPr>
            <w:tcW w:w="0" w:type="auto"/>
            <w:vAlign w:val="center"/>
          </w:tcPr>
          <w:p w14:paraId="4E1A3C6F" w14:textId="54D50C7D" w:rsidR="00594928" w:rsidRPr="006A6AAA" w:rsidRDefault="00594928" w:rsidP="00594928">
            <w:pPr>
              <w:pStyle w:val="Corpodetexto"/>
              <w:spacing w:after="0"/>
              <w:jc w:val="center"/>
              <w:rPr>
                <w:rFonts w:ascii="NewsGotT" w:hAnsi="NewsGotT"/>
              </w:rPr>
            </w:pPr>
            <w:r>
              <w:rPr>
                <w:rFonts w:ascii="NewsGotT" w:hAnsi="NewsGotT"/>
              </w:rPr>
              <w:t>Barra (2x10) fêmea 2,54 mm PCB</w:t>
            </w:r>
          </w:p>
        </w:tc>
        <w:tc>
          <w:tcPr>
            <w:tcW w:w="2034" w:type="dxa"/>
            <w:vAlign w:val="center"/>
          </w:tcPr>
          <w:p w14:paraId="5F8D52CD" w14:textId="0C4CF8F8" w:rsidR="00594928" w:rsidRPr="006A6AAA" w:rsidRDefault="00594928" w:rsidP="00594928">
            <w:pPr>
              <w:pStyle w:val="Corpodetexto"/>
              <w:spacing w:after="0"/>
              <w:jc w:val="center"/>
              <w:rPr>
                <w:rFonts w:ascii="NewsGotT" w:hAnsi="NewsGotT"/>
              </w:rPr>
            </w:pPr>
            <w:r>
              <w:rPr>
                <w:rFonts w:ascii="NewsGotT" w:hAnsi="NewsGotT"/>
                <w:noProof/>
                <w:lang w:eastAsia="pt-PT"/>
              </w:rPr>
              <w:drawing>
                <wp:inline distT="0" distB="0" distL="0" distR="0" wp14:anchorId="7FF80899" wp14:editId="696ED2DC">
                  <wp:extent cx="876300" cy="759460"/>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m 15"/>
                          <pic:cNvPicPr/>
                        </pic:nvPicPr>
                        <pic:blipFill>
                          <a:blip r:embed="rId116">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878044" cy="760971"/>
                          </a:xfrm>
                          <a:prstGeom prst="rect">
                            <a:avLst/>
                          </a:prstGeom>
                        </pic:spPr>
                      </pic:pic>
                    </a:graphicData>
                  </a:graphic>
                </wp:inline>
              </w:drawing>
            </w:r>
          </w:p>
        </w:tc>
        <w:tc>
          <w:tcPr>
            <w:tcW w:w="1597" w:type="dxa"/>
            <w:vAlign w:val="center"/>
          </w:tcPr>
          <w:p w14:paraId="4BAE7291" w14:textId="5B9C36BC" w:rsidR="00594928" w:rsidRPr="006A6AAA" w:rsidRDefault="00594928" w:rsidP="00594928">
            <w:pPr>
              <w:pStyle w:val="Corpodetexto"/>
              <w:spacing w:after="0"/>
              <w:jc w:val="center"/>
              <w:rPr>
                <w:rFonts w:ascii="NewsGotT" w:hAnsi="NewsGotT"/>
              </w:rPr>
            </w:pPr>
            <w:r>
              <w:rPr>
                <w:rFonts w:ascii="NewsGotT" w:hAnsi="NewsGotT"/>
                <w:lang w:val="en-GB"/>
              </w:rPr>
              <w:t>Mauser</w:t>
            </w:r>
          </w:p>
        </w:tc>
        <w:tc>
          <w:tcPr>
            <w:tcW w:w="1386" w:type="dxa"/>
            <w:vAlign w:val="center"/>
          </w:tcPr>
          <w:p w14:paraId="7E6DF452" w14:textId="12ECAAF5" w:rsidR="00594928" w:rsidRPr="006A6AAA" w:rsidRDefault="00594928" w:rsidP="00594928">
            <w:pPr>
              <w:pStyle w:val="Corpodetexto"/>
              <w:spacing w:after="0"/>
              <w:jc w:val="center"/>
              <w:rPr>
                <w:rFonts w:ascii="NewsGotT" w:hAnsi="NewsGotT"/>
              </w:rPr>
            </w:pPr>
            <w:r>
              <w:rPr>
                <w:rFonts w:ascii="NewsGotT" w:hAnsi="NewsGotT"/>
              </w:rPr>
              <w:t>1</w:t>
            </w:r>
          </w:p>
        </w:tc>
        <w:tc>
          <w:tcPr>
            <w:tcW w:w="992" w:type="dxa"/>
            <w:vAlign w:val="center"/>
          </w:tcPr>
          <w:p w14:paraId="5B42F136" w14:textId="1C67389F" w:rsidR="00594928" w:rsidRPr="006A6AAA" w:rsidRDefault="00594928" w:rsidP="00594928">
            <w:pPr>
              <w:pStyle w:val="Corpodetexto"/>
              <w:spacing w:after="0"/>
              <w:jc w:val="center"/>
              <w:rPr>
                <w:rFonts w:ascii="NewsGotT" w:hAnsi="NewsGotT"/>
              </w:rPr>
            </w:pPr>
            <w:r>
              <w:rPr>
                <w:rFonts w:ascii="NewsGotT" w:hAnsi="NewsGotT"/>
              </w:rPr>
              <w:t xml:space="preserve">0,40 </w:t>
            </w:r>
            <w:r>
              <w:t>€</w:t>
            </w:r>
          </w:p>
        </w:tc>
        <w:tc>
          <w:tcPr>
            <w:tcW w:w="1128" w:type="dxa"/>
            <w:vAlign w:val="center"/>
          </w:tcPr>
          <w:p w14:paraId="322C9589" w14:textId="3EF3E768" w:rsidR="00594928" w:rsidRPr="006A6AAA" w:rsidRDefault="00594928" w:rsidP="00594928">
            <w:pPr>
              <w:pStyle w:val="Corpodetexto"/>
              <w:spacing w:after="0"/>
              <w:jc w:val="center"/>
              <w:rPr>
                <w:rFonts w:ascii="NewsGotT" w:hAnsi="NewsGotT"/>
              </w:rPr>
            </w:pPr>
            <w:r>
              <w:rPr>
                <w:rFonts w:ascii="NewsGotT" w:hAnsi="NewsGotT"/>
              </w:rPr>
              <w:t xml:space="preserve">0,40 </w:t>
            </w:r>
            <w:r>
              <w:t>€</w:t>
            </w:r>
          </w:p>
        </w:tc>
      </w:tr>
      <w:tr w:rsidR="00594928" w:rsidRPr="006A6AAA" w14:paraId="0F879EAB" w14:textId="77777777" w:rsidTr="00190F4A">
        <w:trPr>
          <w:trHeight w:hRule="exact" w:val="1134"/>
          <w:jc w:val="center"/>
        </w:trPr>
        <w:tc>
          <w:tcPr>
            <w:tcW w:w="453" w:type="dxa"/>
            <w:vAlign w:val="center"/>
          </w:tcPr>
          <w:p w14:paraId="63229E0F" w14:textId="69B40B41" w:rsidR="00594928" w:rsidRPr="006A6AAA" w:rsidRDefault="00594928" w:rsidP="00594928">
            <w:pPr>
              <w:pStyle w:val="Corpodetexto"/>
              <w:spacing w:after="0"/>
              <w:jc w:val="center"/>
              <w:rPr>
                <w:rFonts w:ascii="NewsGotT" w:hAnsi="NewsGotT"/>
              </w:rPr>
            </w:pPr>
            <w:r>
              <w:rPr>
                <w:rFonts w:ascii="NewsGotT" w:hAnsi="NewsGotT"/>
              </w:rPr>
              <w:t>26</w:t>
            </w:r>
          </w:p>
        </w:tc>
        <w:tc>
          <w:tcPr>
            <w:tcW w:w="0" w:type="auto"/>
            <w:vAlign w:val="center"/>
          </w:tcPr>
          <w:p w14:paraId="42169A6A" w14:textId="029CF2DB" w:rsidR="00594928" w:rsidRPr="006A6AAA" w:rsidRDefault="00594928" w:rsidP="00594928">
            <w:pPr>
              <w:pStyle w:val="Corpodetexto"/>
              <w:spacing w:after="0"/>
              <w:jc w:val="center"/>
              <w:rPr>
                <w:rFonts w:ascii="NewsGotT" w:hAnsi="NewsGotT"/>
              </w:rPr>
            </w:pPr>
            <w:r>
              <w:rPr>
                <w:rFonts w:ascii="NewsGotT" w:hAnsi="NewsGotT"/>
              </w:rPr>
              <w:t>Barra (2x16) fêmea 2,54 mm PCB</w:t>
            </w:r>
          </w:p>
        </w:tc>
        <w:tc>
          <w:tcPr>
            <w:tcW w:w="2034" w:type="dxa"/>
            <w:vAlign w:val="center"/>
          </w:tcPr>
          <w:p w14:paraId="782E9CBC" w14:textId="5A1D65E4" w:rsidR="00594928" w:rsidRPr="006A6AAA" w:rsidRDefault="00594928" w:rsidP="00594928">
            <w:pPr>
              <w:pStyle w:val="Corpodetexto"/>
              <w:spacing w:after="0"/>
              <w:jc w:val="center"/>
              <w:rPr>
                <w:rFonts w:ascii="NewsGotT" w:hAnsi="NewsGotT"/>
              </w:rPr>
            </w:pPr>
            <w:r>
              <w:rPr>
                <w:rFonts w:ascii="NewsGotT" w:hAnsi="NewsGotT"/>
                <w:noProof/>
                <w:lang w:eastAsia="pt-PT"/>
              </w:rPr>
              <w:drawing>
                <wp:inline distT="0" distB="0" distL="0" distR="0" wp14:anchorId="34DACDB9" wp14:editId="49130048">
                  <wp:extent cx="899229" cy="695148"/>
                  <wp:effectExtent l="0" t="0" r="0" b="0"/>
                  <wp:docPr id="16" name="Imagem 16" descr="Uma imagem com músic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m 16" descr="Uma imagem com música&#10;&#10;Descrição gerada automaticamente"/>
                          <pic:cNvPicPr/>
                        </pic:nvPicPr>
                        <pic:blipFill>
                          <a:blip r:embed="rId117" cstate="print">
                            <a:clrChange>
                              <a:clrFrom>
                                <a:srgbClr val="000000">
                                  <a:alpha val="0"/>
                                </a:srgbClr>
                              </a:clrFrom>
                              <a:clrTo>
                                <a:srgbClr val="000000">
                                  <a:alpha val="0"/>
                                </a:srgbClr>
                              </a:clrTo>
                            </a:clrChange>
                            <a:extLst>
                              <a:ext uri="{BEBA8EAE-BF5A-486C-A8C5-ECC9F3942E4B}">
                                <a14:imgProps xmlns:a14="http://schemas.microsoft.com/office/drawing/2010/main">
                                  <a14:imgLayer r:embed="rId118">
                                    <a14:imgEffect>
                                      <a14:backgroundRemoval t="7576" b="89773" l="6589" r="93558">
                                        <a14:foregroundMark x1="87701" y1="78030" x2="87701" y2="78030"/>
                                        <a14:foregroundMark x1="90922" y1="76705" x2="90922" y2="76705"/>
                                        <a14:foregroundMark x1="91508" y1="67045" x2="91508" y2="67045"/>
                                        <a14:foregroundMark x1="93558" y1="67045" x2="93558" y2="67045"/>
                                        <a14:foregroundMark x1="92972" y1="73674" x2="92972" y2="73674"/>
                                        <a14:foregroundMark x1="6589" y1="23485" x2="6589" y2="23485"/>
                                        <a14:foregroundMark x1="13763" y1="7576" x2="13763" y2="7576"/>
                                        <a14:foregroundMark x1="20644" y1="7765" x2="20644" y2="7765"/>
                                        <a14:foregroundMark x1="22108" y1="7576" x2="22108" y2="7576"/>
                                      </a14:backgroundRemoval>
                                    </a14:imgEffect>
                                  </a14:imgLayer>
                                </a14:imgProps>
                              </a:ext>
                              <a:ext uri="{28A0092B-C50C-407E-A947-70E740481C1C}">
                                <a14:useLocalDpi xmlns:a14="http://schemas.microsoft.com/office/drawing/2010/main" val="0"/>
                              </a:ext>
                            </a:extLst>
                          </a:blip>
                          <a:stretch>
                            <a:fillRect/>
                          </a:stretch>
                        </pic:blipFill>
                        <pic:spPr>
                          <a:xfrm>
                            <a:off x="0" y="0"/>
                            <a:ext cx="1032276" cy="798000"/>
                          </a:xfrm>
                          <a:prstGeom prst="rect">
                            <a:avLst/>
                          </a:prstGeom>
                        </pic:spPr>
                      </pic:pic>
                    </a:graphicData>
                  </a:graphic>
                </wp:inline>
              </w:drawing>
            </w:r>
          </w:p>
        </w:tc>
        <w:tc>
          <w:tcPr>
            <w:tcW w:w="1597" w:type="dxa"/>
            <w:vAlign w:val="center"/>
          </w:tcPr>
          <w:p w14:paraId="2F3FDC66" w14:textId="78FEAE55" w:rsidR="00594928" w:rsidRPr="006A6AAA" w:rsidRDefault="00594928" w:rsidP="00594928">
            <w:pPr>
              <w:pStyle w:val="Corpodetexto"/>
              <w:spacing w:after="0"/>
              <w:jc w:val="center"/>
              <w:rPr>
                <w:rFonts w:ascii="NewsGotT" w:hAnsi="NewsGotT"/>
              </w:rPr>
            </w:pPr>
            <w:r>
              <w:rPr>
                <w:rFonts w:ascii="NewsGotT" w:hAnsi="NewsGotT"/>
                <w:lang w:val="en-GB"/>
              </w:rPr>
              <w:t>Mauser</w:t>
            </w:r>
          </w:p>
        </w:tc>
        <w:tc>
          <w:tcPr>
            <w:tcW w:w="1386" w:type="dxa"/>
            <w:vAlign w:val="center"/>
          </w:tcPr>
          <w:p w14:paraId="3FF6F186" w14:textId="5D72ED76" w:rsidR="00594928" w:rsidRPr="006A6AAA" w:rsidRDefault="00594928" w:rsidP="00594928">
            <w:pPr>
              <w:pStyle w:val="Corpodetexto"/>
              <w:spacing w:after="0"/>
              <w:jc w:val="center"/>
              <w:rPr>
                <w:rFonts w:ascii="NewsGotT" w:hAnsi="NewsGotT"/>
              </w:rPr>
            </w:pPr>
            <w:r>
              <w:rPr>
                <w:rFonts w:ascii="NewsGotT" w:hAnsi="NewsGotT"/>
              </w:rPr>
              <w:t>1</w:t>
            </w:r>
          </w:p>
        </w:tc>
        <w:tc>
          <w:tcPr>
            <w:tcW w:w="992" w:type="dxa"/>
            <w:vAlign w:val="center"/>
          </w:tcPr>
          <w:p w14:paraId="7F9C6B8E" w14:textId="1D0CA801" w:rsidR="00594928" w:rsidRPr="006A6AAA" w:rsidRDefault="00594928" w:rsidP="00594928">
            <w:pPr>
              <w:pStyle w:val="Corpodetexto"/>
              <w:spacing w:after="0"/>
              <w:jc w:val="center"/>
              <w:rPr>
                <w:rFonts w:ascii="NewsGotT" w:hAnsi="NewsGotT"/>
              </w:rPr>
            </w:pPr>
            <w:r>
              <w:rPr>
                <w:rFonts w:ascii="NewsGotT" w:hAnsi="NewsGotT"/>
              </w:rPr>
              <w:t xml:space="preserve">0,62 </w:t>
            </w:r>
            <w:r>
              <w:t>€</w:t>
            </w:r>
          </w:p>
        </w:tc>
        <w:tc>
          <w:tcPr>
            <w:tcW w:w="1128" w:type="dxa"/>
            <w:vAlign w:val="center"/>
          </w:tcPr>
          <w:p w14:paraId="2ED72A89" w14:textId="0995E391" w:rsidR="00594928" w:rsidRPr="006A6AAA" w:rsidRDefault="00594928" w:rsidP="00594928">
            <w:pPr>
              <w:pStyle w:val="Corpodetexto"/>
              <w:spacing w:after="0"/>
              <w:jc w:val="center"/>
              <w:rPr>
                <w:rFonts w:ascii="NewsGotT" w:hAnsi="NewsGotT"/>
              </w:rPr>
            </w:pPr>
            <w:r>
              <w:rPr>
                <w:rFonts w:ascii="NewsGotT" w:hAnsi="NewsGotT"/>
              </w:rPr>
              <w:t xml:space="preserve">0,62 </w:t>
            </w:r>
            <w:r>
              <w:t>€</w:t>
            </w:r>
          </w:p>
        </w:tc>
      </w:tr>
      <w:tr w:rsidR="00594928" w:rsidRPr="006A6AAA" w14:paraId="24F95B28" w14:textId="77777777" w:rsidTr="00190F4A">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3" w:type="dxa"/>
            <w:vAlign w:val="center"/>
          </w:tcPr>
          <w:p w14:paraId="60DEB1E1" w14:textId="3B20A404" w:rsidR="00594928" w:rsidRPr="006A6AAA" w:rsidRDefault="00594928" w:rsidP="00594928">
            <w:pPr>
              <w:pStyle w:val="Corpodetexto"/>
              <w:spacing w:after="0"/>
              <w:jc w:val="center"/>
              <w:rPr>
                <w:rFonts w:ascii="NewsGotT" w:hAnsi="NewsGotT"/>
              </w:rPr>
            </w:pPr>
            <w:r>
              <w:rPr>
                <w:rFonts w:ascii="NewsGotT" w:hAnsi="NewsGotT"/>
              </w:rPr>
              <w:t>27</w:t>
            </w:r>
          </w:p>
        </w:tc>
        <w:tc>
          <w:tcPr>
            <w:tcW w:w="0" w:type="auto"/>
            <w:vAlign w:val="center"/>
          </w:tcPr>
          <w:p w14:paraId="5A5AE193" w14:textId="1EFB1D2C" w:rsidR="00594928" w:rsidRPr="006A6AAA" w:rsidRDefault="00594928" w:rsidP="00594928">
            <w:pPr>
              <w:pStyle w:val="Corpodetexto"/>
              <w:spacing w:after="0"/>
              <w:jc w:val="center"/>
              <w:rPr>
                <w:rFonts w:ascii="NewsGotT" w:hAnsi="NewsGotT"/>
              </w:rPr>
            </w:pPr>
            <w:r>
              <w:rPr>
                <w:rFonts w:ascii="NewsGotT" w:hAnsi="NewsGotT"/>
              </w:rPr>
              <w:t>Barra (2x17) fêmea 2,54 mm PCB</w:t>
            </w:r>
          </w:p>
        </w:tc>
        <w:tc>
          <w:tcPr>
            <w:tcW w:w="2034" w:type="dxa"/>
            <w:vAlign w:val="center"/>
          </w:tcPr>
          <w:p w14:paraId="6B8CA043" w14:textId="229AD177" w:rsidR="00594928" w:rsidRPr="006A6AAA" w:rsidRDefault="00594928" w:rsidP="00594928">
            <w:pPr>
              <w:pStyle w:val="Corpodetexto"/>
              <w:spacing w:after="0"/>
              <w:jc w:val="center"/>
              <w:rPr>
                <w:rFonts w:ascii="NewsGotT" w:hAnsi="NewsGotT"/>
              </w:rPr>
            </w:pPr>
            <w:r>
              <w:rPr>
                <w:rFonts w:ascii="NewsGotT" w:hAnsi="NewsGotT"/>
                <w:noProof/>
                <w:lang w:eastAsia="pt-PT"/>
              </w:rPr>
              <w:drawing>
                <wp:inline distT="0" distB="0" distL="0" distR="0" wp14:anchorId="286289B7" wp14:editId="6749EFE5">
                  <wp:extent cx="955431" cy="686800"/>
                  <wp:effectExtent l="0" t="0" r="0" b="0"/>
                  <wp:docPr id="17" name="Imagem 17"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m 17" descr="Uma imagem com texto&#10;&#10;Descrição gerada automaticamente"/>
                          <pic:cNvPicPr/>
                        </pic:nvPicPr>
                        <pic:blipFill>
                          <a:blip r:embed="rId119" cstate="print">
                            <a:extLst>
                              <a:ext uri="{BEBA8EAE-BF5A-486C-A8C5-ECC9F3942E4B}">
                                <a14:imgProps xmlns:a14="http://schemas.microsoft.com/office/drawing/2010/main">
                                  <a14:imgLayer r:embed="rId120">
                                    <a14:imgEffect>
                                      <a14:backgroundRemoval t="6452" b="89919" l="4928" r="95072">
                                        <a14:foregroundMark x1="9565" y1="23185" x2="8841" y2="14113"/>
                                        <a14:foregroundMark x1="5362" y1="20565" x2="5362" y2="20565"/>
                                        <a14:foregroundMark x1="21014" y1="11492" x2="21014" y2="11492"/>
                                        <a14:foregroundMark x1="18551" y1="8871" x2="18551" y2="8871"/>
                                        <a14:foregroundMark x1="10725" y1="6653" x2="10725" y2="6653"/>
                                        <a14:foregroundMark x1="87391" y1="86290" x2="91594" y2="72984"/>
                                        <a14:foregroundMark x1="93043" y1="65927" x2="93043" y2="65927"/>
                                        <a14:foregroundMark x1="95217" y1="70161" x2="95217" y2="70161"/>
                                        <a14:foregroundMark x1="83913" y1="89919" x2="83913" y2="89919"/>
                                      </a14:backgroundRemoval>
                                    </a14:imgEffect>
                                  </a14:imgLayer>
                                </a14:imgProps>
                              </a:ext>
                              <a:ext uri="{28A0092B-C50C-407E-A947-70E740481C1C}">
                                <a14:useLocalDpi xmlns:a14="http://schemas.microsoft.com/office/drawing/2010/main" val="0"/>
                              </a:ext>
                            </a:extLst>
                          </a:blip>
                          <a:stretch>
                            <a:fillRect/>
                          </a:stretch>
                        </pic:blipFill>
                        <pic:spPr>
                          <a:xfrm>
                            <a:off x="0" y="0"/>
                            <a:ext cx="960470" cy="690422"/>
                          </a:xfrm>
                          <a:prstGeom prst="rect">
                            <a:avLst/>
                          </a:prstGeom>
                        </pic:spPr>
                      </pic:pic>
                    </a:graphicData>
                  </a:graphic>
                </wp:inline>
              </w:drawing>
            </w:r>
          </w:p>
        </w:tc>
        <w:tc>
          <w:tcPr>
            <w:tcW w:w="1597" w:type="dxa"/>
            <w:vAlign w:val="center"/>
          </w:tcPr>
          <w:p w14:paraId="0CED1EB5" w14:textId="1A8509CC" w:rsidR="00594928" w:rsidRPr="006A6AAA" w:rsidRDefault="00594928" w:rsidP="00594928">
            <w:pPr>
              <w:pStyle w:val="Corpodetexto"/>
              <w:spacing w:after="0"/>
              <w:jc w:val="center"/>
              <w:rPr>
                <w:rFonts w:ascii="NewsGotT" w:hAnsi="NewsGotT"/>
              </w:rPr>
            </w:pPr>
            <w:r>
              <w:rPr>
                <w:rFonts w:ascii="NewsGotT" w:hAnsi="NewsGotT"/>
                <w:lang w:val="en-GB"/>
              </w:rPr>
              <w:t>Mauser</w:t>
            </w:r>
          </w:p>
        </w:tc>
        <w:tc>
          <w:tcPr>
            <w:tcW w:w="1386" w:type="dxa"/>
            <w:vAlign w:val="center"/>
          </w:tcPr>
          <w:p w14:paraId="7FBFBCAC" w14:textId="7CD59645" w:rsidR="00594928" w:rsidRPr="006A6AAA" w:rsidRDefault="00594928" w:rsidP="00594928">
            <w:pPr>
              <w:pStyle w:val="Corpodetexto"/>
              <w:spacing w:after="0"/>
              <w:jc w:val="center"/>
              <w:rPr>
                <w:rFonts w:ascii="NewsGotT" w:hAnsi="NewsGotT"/>
              </w:rPr>
            </w:pPr>
            <w:r>
              <w:rPr>
                <w:rFonts w:ascii="NewsGotT" w:hAnsi="NewsGotT"/>
              </w:rPr>
              <w:t>1</w:t>
            </w:r>
          </w:p>
        </w:tc>
        <w:tc>
          <w:tcPr>
            <w:tcW w:w="992" w:type="dxa"/>
            <w:vAlign w:val="center"/>
          </w:tcPr>
          <w:p w14:paraId="79B61827" w14:textId="28F2D9FE" w:rsidR="00594928" w:rsidRPr="006A6AAA" w:rsidRDefault="00594928" w:rsidP="00594928">
            <w:pPr>
              <w:pStyle w:val="Corpodetexto"/>
              <w:spacing w:after="0"/>
              <w:jc w:val="center"/>
              <w:rPr>
                <w:rFonts w:ascii="NewsGotT" w:hAnsi="NewsGotT"/>
              </w:rPr>
            </w:pPr>
            <w:r>
              <w:rPr>
                <w:rFonts w:ascii="NewsGotT" w:hAnsi="NewsGotT"/>
              </w:rPr>
              <w:t xml:space="preserve">0,69 </w:t>
            </w:r>
            <w:r>
              <w:t>€</w:t>
            </w:r>
          </w:p>
        </w:tc>
        <w:tc>
          <w:tcPr>
            <w:tcW w:w="1128" w:type="dxa"/>
            <w:vAlign w:val="center"/>
          </w:tcPr>
          <w:p w14:paraId="59C9922B" w14:textId="07A1A1BF" w:rsidR="00594928" w:rsidRPr="006A6AAA" w:rsidRDefault="00594928" w:rsidP="00594928">
            <w:pPr>
              <w:pStyle w:val="Corpodetexto"/>
              <w:spacing w:after="0"/>
              <w:jc w:val="center"/>
              <w:rPr>
                <w:rFonts w:ascii="NewsGotT" w:hAnsi="NewsGotT"/>
              </w:rPr>
            </w:pPr>
            <w:r>
              <w:rPr>
                <w:rFonts w:ascii="NewsGotT" w:hAnsi="NewsGotT"/>
              </w:rPr>
              <w:t xml:space="preserve">0,69 </w:t>
            </w:r>
            <w:r>
              <w:t>€</w:t>
            </w:r>
          </w:p>
        </w:tc>
      </w:tr>
      <w:tr w:rsidR="00594928" w:rsidRPr="006A6AAA" w14:paraId="4A8F4C45" w14:textId="77777777" w:rsidTr="00190F4A">
        <w:trPr>
          <w:trHeight w:hRule="exact" w:val="1134"/>
          <w:jc w:val="center"/>
        </w:trPr>
        <w:tc>
          <w:tcPr>
            <w:tcW w:w="453" w:type="dxa"/>
            <w:vAlign w:val="center"/>
          </w:tcPr>
          <w:p w14:paraId="0D2AD7B7" w14:textId="6E40FA67" w:rsidR="00594928" w:rsidRPr="006A6AAA" w:rsidRDefault="00594928" w:rsidP="00594928">
            <w:pPr>
              <w:pStyle w:val="Corpodetexto"/>
              <w:spacing w:after="0"/>
              <w:jc w:val="center"/>
              <w:rPr>
                <w:rFonts w:ascii="NewsGotT" w:hAnsi="NewsGotT"/>
              </w:rPr>
            </w:pPr>
            <w:r>
              <w:rPr>
                <w:rFonts w:ascii="NewsGotT" w:hAnsi="NewsGotT"/>
              </w:rPr>
              <w:t>28</w:t>
            </w:r>
          </w:p>
        </w:tc>
        <w:tc>
          <w:tcPr>
            <w:tcW w:w="0" w:type="auto"/>
            <w:vAlign w:val="center"/>
          </w:tcPr>
          <w:p w14:paraId="3FA23437" w14:textId="09BCDE82" w:rsidR="00594928" w:rsidRPr="006A6AAA" w:rsidRDefault="00594928" w:rsidP="00594928">
            <w:pPr>
              <w:pStyle w:val="Corpodetexto"/>
              <w:spacing w:after="0"/>
              <w:jc w:val="center"/>
              <w:rPr>
                <w:rFonts w:ascii="NewsGotT" w:hAnsi="NewsGotT"/>
              </w:rPr>
            </w:pPr>
            <w:r>
              <w:rPr>
                <w:rFonts w:ascii="NewsGotT" w:hAnsi="NewsGotT"/>
              </w:rPr>
              <w:t>Barra (2x3) fêmea 2,54 mm PCB</w:t>
            </w:r>
          </w:p>
        </w:tc>
        <w:tc>
          <w:tcPr>
            <w:tcW w:w="2034" w:type="dxa"/>
            <w:vAlign w:val="center"/>
          </w:tcPr>
          <w:p w14:paraId="4CB9E651" w14:textId="2DB0CFAF" w:rsidR="00594928" w:rsidRPr="006A6AAA" w:rsidRDefault="00594928" w:rsidP="00594928">
            <w:pPr>
              <w:pStyle w:val="Corpodetexto"/>
              <w:spacing w:after="0"/>
              <w:jc w:val="center"/>
              <w:rPr>
                <w:rFonts w:ascii="NewsGotT" w:hAnsi="NewsGotT"/>
              </w:rPr>
            </w:pPr>
            <w:r>
              <w:rPr>
                <w:rFonts w:ascii="NewsGotT" w:hAnsi="NewsGotT"/>
                <w:noProof/>
                <w:lang w:eastAsia="pt-PT"/>
              </w:rPr>
              <w:drawing>
                <wp:inline distT="0" distB="0" distL="0" distR="0" wp14:anchorId="731C37B9" wp14:editId="1C92BB88">
                  <wp:extent cx="670560" cy="617729"/>
                  <wp:effectExtent l="0" t="0" r="0" b="0"/>
                  <wp:docPr id="18" name="Imagem 18" descr="Uma imagem com contentor, caix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m 18" descr="Uma imagem com contentor, caixa&#10;&#10;Descrição gerada automaticamente"/>
                          <pic:cNvPicPr/>
                        </pic:nvPicPr>
                        <pic:blipFill>
                          <a:blip r:embed="rId121"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677298" cy="623936"/>
                          </a:xfrm>
                          <a:prstGeom prst="rect">
                            <a:avLst/>
                          </a:prstGeom>
                        </pic:spPr>
                      </pic:pic>
                    </a:graphicData>
                  </a:graphic>
                </wp:inline>
              </w:drawing>
            </w:r>
          </w:p>
        </w:tc>
        <w:tc>
          <w:tcPr>
            <w:tcW w:w="1597" w:type="dxa"/>
            <w:vAlign w:val="center"/>
          </w:tcPr>
          <w:p w14:paraId="12C57E15" w14:textId="443105AE" w:rsidR="00594928" w:rsidRPr="006A6AAA" w:rsidRDefault="00594928" w:rsidP="00594928">
            <w:pPr>
              <w:pStyle w:val="Corpodetexto"/>
              <w:spacing w:after="0"/>
              <w:jc w:val="center"/>
              <w:rPr>
                <w:rFonts w:ascii="NewsGotT" w:hAnsi="NewsGotT"/>
                <w:lang w:val="en-GB"/>
              </w:rPr>
            </w:pPr>
            <w:r>
              <w:rPr>
                <w:rFonts w:ascii="NewsGotT" w:hAnsi="NewsGotT"/>
                <w:lang w:val="en-GB"/>
              </w:rPr>
              <w:t>Mauser</w:t>
            </w:r>
          </w:p>
        </w:tc>
        <w:tc>
          <w:tcPr>
            <w:tcW w:w="1386" w:type="dxa"/>
            <w:vAlign w:val="center"/>
          </w:tcPr>
          <w:p w14:paraId="3D829823" w14:textId="27B3C3AC" w:rsidR="00594928" w:rsidRPr="006A6AAA" w:rsidRDefault="00594928" w:rsidP="00594928">
            <w:pPr>
              <w:pStyle w:val="Corpodetexto"/>
              <w:spacing w:after="0"/>
              <w:jc w:val="center"/>
              <w:rPr>
                <w:rFonts w:ascii="NewsGotT" w:hAnsi="NewsGotT"/>
              </w:rPr>
            </w:pPr>
            <w:r>
              <w:rPr>
                <w:rFonts w:ascii="NewsGotT" w:hAnsi="NewsGotT"/>
              </w:rPr>
              <w:t>2</w:t>
            </w:r>
          </w:p>
        </w:tc>
        <w:tc>
          <w:tcPr>
            <w:tcW w:w="992" w:type="dxa"/>
            <w:vAlign w:val="center"/>
          </w:tcPr>
          <w:p w14:paraId="56134C82" w14:textId="366660B2" w:rsidR="00594928" w:rsidRPr="006A6AAA" w:rsidRDefault="00594928" w:rsidP="00594928">
            <w:pPr>
              <w:pStyle w:val="Corpodetexto"/>
              <w:spacing w:after="0"/>
              <w:jc w:val="center"/>
              <w:rPr>
                <w:rFonts w:ascii="NewsGotT" w:hAnsi="NewsGotT"/>
              </w:rPr>
            </w:pPr>
            <w:r>
              <w:rPr>
                <w:rFonts w:ascii="NewsGotT" w:hAnsi="NewsGotT"/>
              </w:rPr>
              <w:t xml:space="preserve">0,16 </w:t>
            </w:r>
            <w:r>
              <w:t>€</w:t>
            </w:r>
          </w:p>
        </w:tc>
        <w:tc>
          <w:tcPr>
            <w:tcW w:w="1128" w:type="dxa"/>
            <w:vAlign w:val="center"/>
          </w:tcPr>
          <w:p w14:paraId="3D6AF03E" w14:textId="109863E2" w:rsidR="00594928" w:rsidRPr="006A6AAA" w:rsidRDefault="00594928" w:rsidP="00594928">
            <w:pPr>
              <w:pStyle w:val="Corpodetexto"/>
              <w:spacing w:after="0"/>
              <w:jc w:val="center"/>
              <w:rPr>
                <w:rFonts w:ascii="NewsGotT" w:hAnsi="NewsGotT"/>
              </w:rPr>
            </w:pPr>
            <w:r>
              <w:rPr>
                <w:rFonts w:ascii="NewsGotT" w:hAnsi="NewsGotT"/>
              </w:rPr>
              <w:t xml:space="preserve">0,32 </w:t>
            </w:r>
            <w:r>
              <w:t>€</w:t>
            </w:r>
          </w:p>
        </w:tc>
      </w:tr>
      <w:tr w:rsidR="00594928" w:rsidRPr="006A6AAA" w14:paraId="608B52E4" w14:textId="77777777" w:rsidTr="00190F4A">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3" w:type="dxa"/>
            <w:vAlign w:val="center"/>
          </w:tcPr>
          <w:p w14:paraId="766DD36C" w14:textId="4ECFF6A4" w:rsidR="00594928" w:rsidRPr="006A6AAA" w:rsidRDefault="00594928" w:rsidP="00594928">
            <w:pPr>
              <w:pStyle w:val="Corpodetexto"/>
              <w:spacing w:after="0"/>
              <w:jc w:val="center"/>
              <w:rPr>
                <w:rFonts w:ascii="NewsGotT" w:hAnsi="NewsGotT"/>
              </w:rPr>
            </w:pPr>
            <w:r>
              <w:rPr>
                <w:rFonts w:ascii="NewsGotT" w:hAnsi="NewsGotT"/>
              </w:rPr>
              <w:t>29</w:t>
            </w:r>
          </w:p>
        </w:tc>
        <w:tc>
          <w:tcPr>
            <w:tcW w:w="0" w:type="auto"/>
            <w:vAlign w:val="center"/>
          </w:tcPr>
          <w:p w14:paraId="6E54C6B3" w14:textId="4CC8CAFC" w:rsidR="00594928" w:rsidRPr="006A6AAA" w:rsidRDefault="00594928" w:rsidP="00594928">
            <w:pPr>
              <w:pStyle w:val="Corpodetexto"/>
              <w:spacing w:after="0"/>
              <w:jc w:val="center"/>
              <w:rPr>
                <w:rFonts w:ascii="NewsGotT" w:hAnsi="NewsGotT"/>
              </w:rPr>
            </w:pPr>
            <w:r>
              <w:rPr>
                <w:rFonts w:ascii="NewsGotT" w:hAnsi="NewsGotT"/>
              </w:rPr>
              <w:t>Barra (1x6) fêmea 2,54 mm PCB</w:t>
            </w:r>
          </w:p>
        </w:tc>
        <w:tc>
          <w:tcPr>
            <w:tcW w:w="2034" w:type="dxa"/>
            <w:vAlign w:val="center"/>
          </w:tcPr>
          <w:p w14:paraId="4557B398" w14:textId="4E200D06" w:rsidR="00594928" w:rsidRPr="006A6AAA" w:rsidRDefault="00594928" w:rsidP="00594928">
            <w:pPr>
              <w:pStyle w:val="Corpodetexto"/>
              <w:spacing w:after="0"/>
              <w:jc w:val="center"/>
              <w:rPr>
                <w:rFonts w:ascii="NewsGotT" w:hAnsi="NewsGotT"/>
              </w:rPr>
            </w:pPr>
            <w:r>
              <w:rPr>
                <w:rFonts w:ascii="NewsGotT" w:hAnsi="NewsGotT"/>
                <w:noProof/>
                <w:lang w:eastAsia="pt-PT"/>
              </w:rPr>
              <w:drawing>
                <wp:inline distT="0" distB="0" distL="0" distR="0" wp14:anchorId="3EA0731A" wp14:editId="2C6C70B5">
                  <wp:extent cx="935355" cy="645311"/>
                  <wp:effectExtent l="0" t="0" r="0" b="254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m 19"/>
                          <pic:cNvPicPr/>
                        </pic:nvPicPr>
                        <pic:blipFill>
                          <a:blip r:embed="rId122" cstate="print">
                            <a:clrChange>
                              <a:clrFrom>
                                <a:srgbClr val="000000">
                                  <a:alpha val="0"/>
                                </a:srgbClr>
                              </a:clrFrom>
                              <a:clrTo>
                                <a:srgbClr val="000000">
                                  <a:alpha val="0"/>
                                </a:srgbClr>
                              </a:clrTo>
                            </a:clrChange>
                            <a:extLst>
                              <a:ext uri="{BEBA8EAE-BF5A-486C-A8C5-ECC9F3942E4B}">
                                <a14:imgProps xmlns:a14="http://schemas.microsoft.com/office/drawing/2010/main">
                                  <a14:imgLayer r:embed="rId123">
                                    <a14:imgEffect>
                                      <a14:backgroundRemoval t="7143" b="90546" l="7101" r="92899">
                                        <a14:foregroundMark x1="90435" y1="56933" x2="90435" y2="56933"/>
                                        <a14:foregroundMark x1="93188" y1="42647" x2="93188" y2="42647"/>
                                        <a14:foregroundMark x1="92609" y1="51471" x2="92609" y2="51471"/>
                                        <a14:foregroundMark x1="81449" y1="34664" x2="81449" y2="34664"/>
                                        <a14:foregroundMark x1="71594" y1="27941" x2="71594" y2="27941"/>
                                        <a14:foregroundMark x1="60290" y1="21849" x2="60290" y2="21849"/>
                                        <a14:foregroundMark x1="51449" y1="15126" x2="51449" y2="15126"/>
                                        <a14:foregroundMark x1="41014" y1="9244" x2="41014" y2="9244"/>
                                        <a14:foregroundMark x1="7536" y1="49370" x2="8986" y2="38445"/>
                                        <a14:foregroundMark x1="52029" y1="16807" x2="52029" y2="16807"/>
                                        <a14:foregroundMark x1="31449" y1="7143" x2="31449" y2="7143"/>
                                        <a14:foregroundMark x1="93043" y1="60924" x2="93043" y2="60924"/>
                                        <a14:foregroundMark x1="60435" y1="22269" x2="60435" y2="22269"/>
                                        <a14:foregroundMark x1="68406" y1="90546" x2="68406" y2="90546"/>
                                      </a14:backgroundRemoval>
                                    </a14:imgEffect>
                                  </a14:imgLayer>
                                </a14:imgProps>
                              </a:ext>
                              <a:ext uri="{28A0092B-C50C-407E-A947-70E740481C1C}">
                                <a14:useLocalDpi xmlns:a14="http://schemas.microsoft.com/office/drawing/2010/main" val="0"/>
                              </a:ext>
                            </a:extLst>
                          </a:blip>
                          <a:stretch>
                            <a:fillRect/>
                          </a:stretch>
                        </pic:blipFill>
                        <pic:spPr>
                          <a:xfrm>
                            <a:off x="0" y="0"/>
                            <a:ext cx="943530" cy="650951"/>
                          </a:xfrm>
                          <a:prstGeom prst="rect">
                            <a:avLst/>
                          </a:prstGeom>
                        </pic:spPr>
                      </pic:pic>
                    </a:graphicData>
                  </a:graphic>
                </wp:inline>
              </w:drawing>
            </w:r>
          </w:p>
        </w:tc>
        <w:tc>
          <w:tcPr>
            <w:tcW w:w="1597" w:type="dxa"/>
            <w:vAlign w:val="center"/>
          </w:tcPr>
          <w:p w14:paraId="50919DB8" w14:textId="572C9570" w:rsidR="00594928" w:rsidRPr="006A6AAA" w:rsidRDefault="00594928" w:rsidP="00594928">
            <w:pPr>
              <w:pStyle w:val="Corpodetexto"/>
              <w:spacing w:after="0"/>
              <w:jc w:val="center"/>
              <w:rPr>
                <w:rFonts w:ascii="NewsGotT" w:hAnsi="NewsGotT"/>
                <w:lang w:val="en-GB"/>
              </w:rPr>
            </w:pPr>
            <w:r>
              <w:rPr>
                <w:rFonts w:ascii="NewsGotT" w:hAnsi="NewsGotT"/>
                <w:lang w:val="en-GB"/>
              </w:rPr>
              <w:t>Mauser</w:t>
            </w:r>
          </w:p>
        </w:tc>
        <w:tc>
          <w:tcPr>
            <w:tcW w:w="1386" w:type="dxa"/>
            <w:vAlign w:val="center"/>
          </w:tcPr>
          <w:p w14:paraId="7D5C6AF7" w14:textId="646DC0AD" w:rsidR="00594928" w:rsidRPr="006A6AAA" w:rsidRDefault="00594928" w:rsidP="00594928">
            <w:pPr>
              <w:pStyle w:val="Corpodetexto"/>
              <w:spacing w:after="0"/>
              <w:jc w:val="center"/>
              <w:rPr>
                <w:rFonts w:ascii="NewsGotT" w:hAnsi="NewsGotT"/>
              </w:rPr>
            </w:pPr>
            <w:r>
              <w:rPr>
                <w:rFonts w:ascii="NewsGotT" w:hAnsi="NewsGotT"/>
              </w:rPr>
              <w:t>1</w:t>
            </w:r>
          </w:p>
        </w:tc>
        <w:tc>
          <w:tcPr>
            <w:tcW w:w="992" w:type="dxa"/>
            <w:vAlign w:val="center"/>
          </w:tcPr>
          <w:p w14:paraId="5D807EBD" w14:textId="6185A8A1" w:rsidR="00594928" w:rsidRPr="006A6AAA" w:rsidRDefault="00594928" w:rsidP="00594928">
            <w:pPr>
              <w:pStyle w:val="Corpodetexto"/>
              <w:spacing w:after="0"/>
              <w:jc w:val="center"/>
              <w:rPr>
                <w:rFonts w:ascii="NewsGotT" w:hAnsi="NewsGotT"/>
              </w:rPr>
            </w:pPr>
            <w:r>
              <w:rPr>
                <w:rFonts w:ascii="NewsGotT" w:hAnsi="NewsGotT"/>
              </w:rPr>
              <w:t xml:space="preserve">0,09 </w:t>
            </w:r>
            <w:r>
              <w:t>€</w:t>
            </w:r>
          </w:p>
        </w:tc>
        <w:tc>
          <w:tcPr>
            <w:tcW w:w="1128" w:type="dxa"/>
            <w:vAlign w:val="center"/>
          </w:tcPr>
          <w:p w14:paraId="258AFFFD" w14:textId="5FA30506" w:rsidR="00594928" w:rsidRPr="006A6AAA" w:rsidRDefault="00594928" w:rsidP="00594928">
            <w:pPr>
              <w:pStyle w:val="Corpodetexto"/>
              <w:spacing w:after="0"/>
              <w:jc w:val="center"/>
              <w:rPr>
                <w:rFonts w:ascii="NewsGotT" w:hAnsi="NewsGotT"/>
              </w:rPr>
            </w:pPr>
            <w:r>
              <w:rPr>
                <w:rFonts w:ascii="NewsGotT" w:hAnsi="NewsGotT"/>
              </w:rPr>
              <w:t xml:space="preserve">0,09 </w:t>
            </w:r>
            <w:r>
              <w:t>€</w:t>
            </w:r>
          </w:p>
        </w:tc>
      </w:tr>
      <w:tr w:rsidR="00594928" w:rsidRPr="006A6AAA" w14:paraId="2D2E0448" w14:textId="77777777" w:rsidTr="00190F4A">
        <w:trPr>
          <w:trHeight w:hRule="exact" w:val="1134"/>
          <w:jc w:val="center"/>
        </w:trPr>
        <w:tc>
          <w:tcPr>
            <w:tcW w:w="453" w:type="dxa"/>
            <w:vAlign w:val="center"/>
          </w:tcPr>
          <w:p w14:paraId="6F22E9E4" w14:textId="6C2EB2CF" w:rsidR="00594928" w:rsidRDefault="00594928" w:rsidP="00594928">
            <w:pPr>
              <w:pStyle w:val="Corpodetexto"/>
              <w:spacing w:after="0"/>
              <w:jc w:val="center"/>
              <w:rPr>
                <w:rFonts w:ascii="NewsGotT" w:hAnsi="NewsGotT"/>
              </w:rPr>
            </w:pPr>
            <w:r>
              <w:rPr>
                <w:rFonts w:ascii="NewsGotT" w:hAnsi="NewsGotT"/>
              </w:rPr>
              <w:lastRenderedPageBreak/>
              <w:t>30</w:t>
            </w:r>
          </w:p>
        </w:tc>
        <w:tc>
          <w:tcPr>
            <w:tcW w:w="0" w:type="auto"/>
            <w:vAlign w:val="center"/>
          </w:tcPr>
          <w:p w14:paraId="2973CF48" w14:textId="697AD68F" w:rsidR="00594928" w:rsidRPr="006A6AAA" w:rsidRDefault="00594928" w:rsidP="00594928">
            <w:pPr>
              <w:pStyle w:val="Corpodetexto"/>
              <w:spacing w:after="0"/>
              <w:jc w:val="center"/>
              <w:rPr>
                <w:rFonts w:ascii="NewsGotT" w:hAnsi="NewsGotT"/>
              </w:rPr>
            </w:pPr>
            <w:r w:rsidRPr="006A6AAA">
              <w:rPr>
                <w:rFonts w:ascii="NewsGotT" w:hAnsi="NewsGotT"/>
              </w:rPr>
              <w:t>Bloco terminal 12 conetores</w:t>
            </w:r>
          </w:p>
        </w:tc>
        <w:tc>
          <w:tcPr>
            <w:tcW w:w="2034" w:type="dxa"/>
            <w:vAlign w:val="center"/>
          </w:tcPr>
          <w:p w14:paraId="5AE3D5F2" w14:textId="28862975" w:rsidR="00594928" w:rsidRPr="006A6AAA" w:rsidRDefault="00594928" w:rsidP="00594928">
            <w:pPr>
              <w:pStyle w:val="Corpodetexto"/>
              <w:spacing w:after="0"/>
              <w:jc w:val="center"/>
              <w:rPr>
                <w:rFonts w:ascii="NewsGotT" w:hAnsi="NewsGotT"/>
              </w:rPr>
            </w:pPr>
            <w:r w:rsidRPr="006A6AAA">
              <w:rPr>
                <w:rFonts w:ascii="NewsGotT" w:hAnsi="NewsGotT"/>
                <w:noProof/>
                <w:lang w:eastAsia="pt-PT"/>
              </w:rPr>
              <w:drawing>
                <wp:inline distT="0" distB="0" distL="0" distR="0" wp14:anchorId="3DF12A7F" wp14:editId="67F81E6E">
                  <wp:extent cx="689467" cy="689467"/>
                  <wp:effectExtent l="0" t="0" r="0" b="0"/>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4"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00143" cy="700143"/>
                          </a:xfrm>
                          <a:prstGeom prst="rect">
                            <a:avLst/>
                          </a:prstGeom>
                          <a:noFill/>
                          <a:ln>
                            <a:noFill/>
                          </a:ln>
                        </pic:spPr>
                      </pic:pic>
                    </a:graphicData>
                  </a:graphic>
                </wp:inline>
              </w:drawing>
            </w:r>
          </w:p>
        </w:tc>
        <w:tc>
          <w:tcPr>
            <w:tcW w:w="1597" w:type="dxa"/>
            <w:vAlign w:val="center"/>
          </w:tcPr>
          <w:p w14:paraId="7193881E" w14:textId="34B44910" w:rsidR="00594928" w:rsidRPr="006A6AAA" w:rsidRDefault="00594928" w:rsidP="00594928">
            <w:pPr>
              <w:pStyle w:val="Corpodetexto"/>
              <w:spacing w:after="0"/>
              <w:jc w:val="center"/>
              <w:rPr>
                <w:rFonts w:ascii="NewsGotT" w:hAnsi="NewsGotT"/>
              </w:rPr>
            </w:pPr>
            <w:proofErr w:type="spellStart"/>
            <w:r w:rsidRPr="006A6AAA">
              <w:rPr>
                <w:rFonts w:ascii="NewsGotT" w:hAnsi="NewsGotT"/>
                <w:lang w:val="en-GB"/>
              </w:rPr>
              <w:t>Gmlux</w:t>
            </w:r>
            <w:proofErr w:type="spellEnd"/>
          </w:p>
        </w:tc>
        <w:tc>
          <w:tcPr>
            <w:tcW w:w="1386" w:type="dxa"/>
            <w:vAlign w:val="center"/>
          </w:tcPr>
          <w:p w14:paraId="43D9D39F" w14:textId="3B887D8B" w:rsidR="00594928" w:rsidRDefault="00594928" w:rsidP="00594928">
            <w:pPr>
              <w:pStyle w:val="Corpodetexto"/>
              <w:spacing w:after="0"/>
              <w:jc w:val="center"/>
              <w:rPr>
                <w:rFonts w:ascii="NewsGotT" w:hAnsi="NewsGotT"/>
              </w:rPr>
            </w:pPr>
            <w:r>
              <w:rPr>
                <w:rFonts w:ascii="NewsGotT" w:hAnsi="NewsGotT"/>
              </w:rPr>
              <w:t>1</w:t>
            </w:r>
          </w:p>
        </w:tc>
        <w:tc>
          <w:tcPr>
            <w:tcW w:w="992" w:type="dxa"/>
            <w:vAlign w:val="center"/>
          </w:tcPr>
          <w:p w14:paraId="169843D2" w14:textId="2520107B" w:rsidR="00594928" w:rsidRPr="006A6AAA" w:rsidRDefault="00594928" w:rsidP="00594928">
            <w:pPr>
              <w:pStyle w:val="Corpodetexto"/>
              <w:spacing w:after="0"/>
              <w:jc w:val="center"/>
              <w:rPr>
                <w:rFonts w:ascii="NewsGotT" w:hAnsi="NewsGotT"/>
              </w:rPr>
            </w:pPr>
            <w:r w:rsidRPr="006A6AAA">
              <w:rPr>
                <w:rFonts w:ascii="NewsGotT" w:hAnsi="NewsGotT"/>
              </w:rPr>
              <w:t xml:space="preserve">0,40 </w:t>
            </w:r>
            <w:r w:rsidRPr="006A6AAA">
              <w:t>€</w:t>
            </w:r>
          </w:p>
        </w:tc>
        <w:tc>
          <w:tcPr>
            <w:tcW w:w="1128" w:type="dxa"/>
            <w:vAlign w:val="center"/>
          </w:tcPr>
          <w:p w14:paraId="6A6E8695" w14:textId="141B0773" w:rsidR="00594928" w:rsidRDefault="00594928" w:rsidP="00594928">
            <w:pPr>
              <w:pStyle w:val="Corpodetexto"/>
              <w:spacing w:after="0"/>
              <w:jc w:val="center"/>
              <w:rPr>
                <w:rFonts w:ascii="NewsGotT" w:hAnsi="NewsGotT"/>
              </w:rPr>
            </w:pPr>
            <w:r>
              <w:rPr>
                <w:rFonts w:ascii="NewsGotT" w:hAnsi="NewsGotT"/>
              </w:rPr>
              <w:t>0,40</w:t>
            </w:r>
            <w:r w:rsidRPr="006A6AAA">
              <w:rPr>
                <w:rFonts w:ascii="NewsGotT" w:hAnsi="NewsGotT"/>
              </w:rPr>
              <w:t xml:space="preserve"> </w:t>
            </w:r>
            <w:r w:rsidRPr="006A6AAA">
              <w:t>€</w:t>
            </w:r>
          </w:p>
        </w:tc>
      </w:tr>
      <w:tr w:rsidR="00594928" w:rsidRPr="006A6AAA" w14:paraId="04FE82C1" w14:textId="77777777" w:rsidTr="00190F4A">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3" w:type="dxa"/>
            <w:vAlign w:val="center"/>
          </w:tcPr>
          <w:p w14:paraId="5BF7E7B1" w14:textId="386AD0EE" w:rsidR="00594928" w:rsidRPr="006A6AAA" w:rsidRDefault="00594928" w:rsidP="00594928">
            <w:pPr>
              <w:pStyle w:val="Corpodetexto"/>
              <w:spacing w:after="0"/>
              <w:jc w:val="center"/>
              <w:rPr>
                <w:rFonts w:ascii="NewsGotT" w:hAnsi="NewsGotT"/>
              </w:rPr>
            </w:pPr>
            <w:r>
              <w:rPr>
                <w:rFonts w:ascii="NewsGotT" w:hAnsi="NewsGotT"/>
              </w:rPr>
              <w:t>31</w:t>
            </w:r>
          </w:p>
        </w:tc>
        <w:tc>
          <w:tcPr>
            <w:tcW w:w="0" w:type="auto"/>
            <w:vAlign w:val="center"/>
          </w:tcPr>
          <w:p w14:paraId="50805C99" w14:textId="66E7011F" w:rsidR="00594928" w:rsidRPr="006A6AAA" w:rsidRDefault="00594928" w:rsidP="00594928">
            <w:pPr>
              <w:pStyle w:val="Corpodetexto"/>
              <w:spacing w:after="0"/>
              <w:jc w:val="center"/>
              <w:rPr>
                <w:rFonts w:ascii="NewsGotT" w:hAnsi="NewsGotT"/>
              </w:rPr>
            </w:pPr>
            <w:r w:rsidRPr="006A6AAA">
              <w:rPr>
                <w:rFonts w:ascii="NewsGotT" w:hAnsi="NewsGotT"/>
              </w:rPr>
              <w:t xml:space="preserve">Condensador </w:t>
            </w:r>
            <w:r>
              <w:rPr>
                <w:rFonts w:ascii="NewsGotT" w:hAnsi="NewsGotT"/>
              </w:rPr>
              <w:t>poliéster</w:t>
            </w:r>
          </w:p>
        </w:tc>
        <w:tc>
          <w:tcPr>
            <w:tcW w:w="2034" w:type="dxa"/>
            <w:vAlign w:val="center"/>
          </w:tcPr>
          <w:p w14:paraId="676D379D" w14:textId="5DCD9A32" w:rsidR="00594928" w:rsidRPr="006A6AAA" w:rsidRDefault="00594928" w:rsidP="00594928">
            <w:pPr>
              <w:pStyle w:val="Corpodetexto"/>
              <w:spacing w:after="0"/>
              <w:jc w:val="center"/>
              <w:rPr>
                <w:rFonts w:ascii="NewsGotT" w:hAnsi="NewsGotT"/>
              </w:rPr>
            </w:pPr>
            <w:r>
              <w:rPr>
                <w:noProof/>
                <w:lang w:eastAsia="pt-PT"/>
              </w:rPr>
              <w:drawing>
                <wp:inline distT="0" distB="0" distL="0" distR="0" wp14:anchorId="33A159F7" wp14:editId="15767E4A">
                  <wp:extent cx="779228" cy="572216"/>
                  <wp:effectExtent l="0" t="0" r="0"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5" cstate="print">
                            <a:clrChange>
                              <a:clrFrom>
                                <a:srgbClr val="FFFFFF"/>
                              </a:clrFrom>
                              <a:clrTo>
                                <a:srgbClr val="FFFFFF">
                                  <a:alpha val="0"/>
                                </a:srgbClr>
                              </a:clrTo>
                            </a:clrChange>
                            <a:extLst>
                              <a:ext uri="{28A0092B-C50C-407E-A947-70E740481C1C}">
                                <a14:useLocalDpi xmlns:a14="http://schemas.microsoft.com/office/drawing/2010/main" val="0"/>
                              </a:ext>
                            </a:extLst>
                          </a:blip>
                          <a:srcRect b="26566"/>
                          <a:stretch/>
                        </pic:blipFill>
                        <pic:spPr bwMode="auto">
                          <a:xfrm>
                            <a:off x="0" y="0"/>
                            <a:ext cx="791965" cy="58156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97" w:type="dxa"/>
            <w:vAlign w:val="center"/>
          </w:tcPr>
          <w:p w14:paraId="63FB80A9" w14:textId="1E78EE6F" w:rsidR="00594928" w:rsidRPr="006A6AAA" w:rsidRDefault="00594928" w:rsidP="00594928">
            <w:pPr>
              <w:pStyle w:val="Corpodetexto"/>
              <w:spacing w:after="0"/>
              <w:jc w:val="center"/>
              <w:rPr>
                <w:rFonts w:ascii="NewsGotT" w:hAnsi="NewsGotT"/>
                <w:lang w:val="en-GB"/>
              </w:rPr>
            </w:pPr>
            <w:proofErr w:type="spellStart"/>
            <w:r>
              <w:rPr>
                <w:rFonts w:ascii="NewsGotT" w:hAnsi="NewsGotT"/>
                <w:lang w:val="en-GB"/>
              </w:rPr>
              <w:t>AlfaElektor</w:t>
            </w:r>
            <w:proofErr w:type="spellEnd"/>
          </w:p>
        </w:tc>
        <w:tc>
          <w:tcPr>
            <w:tcW w:w="1386" w:type="dxa"/>
            <w:vAlign w:val="center"/>
          </w:tcPr>
          <w:p w14:paraId="4283D28C" w14:textId="21680BD7" w:rsidR="00594928" w:rsidRPr="006A6AAA" w:rsidRDefault="00594928" w:rsidP="00594928">
            <w:pPr>
              <w:pStyle w:val="Corpodetexto"/>
              <w:spacing w:after="0"/>
              <w:jc w:val="center"/>
              <w:rPr>
                <w:rFonts w:ascii="NewsGotT" w:hAnsi="NewsGotT"/>
              </w:rPr>
            </w:pPr>
            <w:r>
              <w:rPr>
                <w:rFonts w:ascii="NewsGotT" w:hAnsi="NewsGotT"/>
              </w:rPr>
              <w:t>4</w:t>
            </w:r>
          </w:p>
        </w:tc>
        <w:tc>
          <w:tcPr>
            <w:tcW w:w="992" w:type="dxa"/>
            <w:vAlign w:val="center"/>
          </w:tcPr>
          <w:p w14:paraId="56312810" w14:textId="2F9B039C" w:rsidR="00594928" w:rsidRPr="006A6AAA" w:rsidRDefault="00594928" w:rsidP="00594928">
            <w:pPr>
              <w:pStyle w:val="Corpodetexto"/>
              <w:spacing w:after="0"/>
              <w:jc w:val="center"/>
              <w:rPr>
                <w:rFonts w:ascii="NewsGotT" w:hAnsi="NewsGotT"/>
              </w:rPr>
            </w:pPr>
            <w:r w:rsidRPr="006A6AAA">
              <w:rPr>
                <w:rFonts w:ascii="NewsGotT" w:hAnsi="NewsGotT"/>
              </w:rPr>
              <w:t xml:space="preserve">0,10 </w:t>
            </w:r>
            <w:r w:rsidRPr="006A6AAA">
              <w:t>€</w:t>
            </w:r>
          </w:p>
        </w:tc>
        <w:tc>
          <w:tcPr>
            <w:tcW w:w="1128" w:type="dxa"/>
            <w:vAlign w:val="center"/>
          </w:tcPr>
          <w:p w14:paraId="36DADA89" w14:textId="68E63C9B" w:rsidR="00594928" w:rsidRPr="006A6AAA" w:rsidRDefault="00594928" w:rsidP="00594928">
            <w:pPr>
              <w:pStyle w:val="Corpodetexto"/>
              <w:spacing w:after="0"/>
              <w:jc w:val="center"/>
              <w:rPr>
                <w:rFonts w:ascii="NewsGotT" w:hAnsi="NewsGotT"/>
              </w:rPr>
            </w:pPr>
            <w:r>
              <w:rPr>
                <w:rFonts w:ascii="NewsGotT" w:hAnsi="NewsGotT"/>
              </w:rPr>
              <w:t>0,40</w:t>
            </w:r>
            <w:r w:rsidRPr="006A6AAA">
              <w:rPr>
                <w:rFonts w:ascii="NewsGotT" w:hAnsi="NewsGotT"/>
              </w:rPr>
              <w:t xml:space="preserve"> </w:t>
            </w:r>
            <w:r w:rsidRPr="006A6AAA">
              <w:t>€</w:t>
            </w:r>
          </w:p>
        </w:tc>
      </w:tr>
      <w:tr w:rsidR="00594928" w:rsidRPr="006A6AAA" w14:paraId="30E81864" w14:textId="77777777" w:rsidTr="00190F4A">
        <w:trPr>
          <w:trHeight w:hRule="exact" w:val="1134"/>
          <w:jc w:val="center"/>
        </w:trPr>
        <w:tc>
          <w:tcPr>
            <w:tcW w:w="453" w:type="dxa"/>
            <w:vAlign w:val="center"/>
          </w:tcPr>
          <w:p w14:paraId="32EAD671" w14:textId="16349319" w:rsidR="00594928" w:rsidRPr="006A6AAA" w:rsidRDefault="00594928" w:rsidP="00594928">
            <w:pPr>
              <w:pStyle w:val="Corpodetexto"/>
              <w:spacing w:after="0"/>
              <w:jc w:val="center"/>
              <w:rPr>
                <w:rFonts w:ascii="NewsGotT" w:hAnsi="NewsGotT"/>
              </w:rPr>
            </w:pPr>
            <w:r>
              <w:rPr>
                <w:rFonts w:ascii="NewsGotT" w:hAnsi="NewsGotT"/>
              </w:rPr>
              <w:t>32</w:t>
            </w:r>
          </w:p>
        </w:tc>
        <w:tc>
          <w:tcPr>
            <w:tcW w:w="0" w:type="auto"/>
            <w:vAlign w:val="center"/>
          </w:tcPr>
          <w:p w14:paraId="76318CF5" w14:textId="6DD7DC3B" w:rsidR="00594928" w:rsidRPr="006A6AAA" w:rsidRDefault="00594928" w:rsidP="00594928">
            <w:pPr>
              <w:pStyle w:val="Corpodetexto"/>
              <w:spacing w:after="0"/>
              <w:jc w:val="center"/>
              <w:rPr>
                <w:rFonts w:ascii="NewsGotT" w:hAnsi="NewsGotT"/>
              </w:rPr>
            </w:pPr>
            <w:r w:rsidRPr="006A6AAA">
              <w:rPr>
                <w:rFonts w:ascii="NewsGotT" w:hAnsi="NewsGotT"/>
              </w:rPr>
              <w:t>Botão de painel</w:t>
            </w:r>
            <w:r>
              <w:rPr>
                <w:rFonts w:ascii="NewsGotT" w:hAnsi="NewsGotT"/>
              </w:rPr>
              <w:br/>
              <w:t>12 mm</w:t>
            </w:r>
          </w:p>
        </w:tc>
        <w:tc>
          <w:tcPr>
            <w:tcW w:w="2034" w:type="dxa"/>
            <w:vAlign w:val="center"/>
          </w:tcPr>
          <w:p w14:paraId="65F98006" w14:textId="0D28C297" w:rsidR="00594928" w:rsidRPr="006A6AAA" w:rsidRDefault="00594928" w:rsidP="00594928">
            <w:pPr>
              <w:pStyle w:val="Corpodetexto"/>
              <w:spacing w:after="0"/>
              <w:jc w:val="center"/>
              <w:rPr>
                <w:rFonts w:ascii="NewsGotT" w:hAnsi="NewsGotT"/>
              </w:rPr>
            </w:pPr>
            <w:r w:rsidRPr="006A6AAA">
              <w:rPr>
                <w:rFonts w:ascii="NewsGotT" w:hAnsi="NewsGotT"/>
                <w:noProof/>
                <w:lang w:eastAsia="pt-PT"/>
              </w:rPr>
              <w:drawing>
                <wp:inline distT="0" distB="0" distL="0" distR="0" wp14:anchorId="6FBDD7C5" wp14:editId="610B9441">
                  <wp:extent cx="713916" cy="713916"/>
                  <wp:effectExtent l="0" t="0" r="0" b="0"/>
                  <wp:docPr id="78" name="Imagem 78" descr="Uma imagem com luz&#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m 36" descr="Uma imagem com luz&#10;&#10;Descrição gerada automaticamente"/>
                          <pic:cNvPicPr>
                            <a:picLocks noChangeAspect="1" noChangeArrowheads="1"/>
                          </pic:cNvPicPr>
                        </pic:nvPicPr>
                        <pic:blipFill>
                          <a:blip r:embed="rId126" cstate="print">
                            <a:extLst>
                              <a:ext uri="{BEBA8EAE-BF5A-486C-A8C5-ECC9F3942E4B}">
                                <a14:imgProps xmlns:a14="http://schemas.microsoft.com/office/drawing/2010/main">
                                  <a14:imgLayer r:embed="rId127">
                                    <a14:imgEffect>
                                      <a14:backgroundRemoval t="10000" b="90000" l="10000" r="90000"/>
                                    </a14:imgEffect>
                                  </a14:imgLayer>
                                </a14:imgProps>
                              </a:ext>
                              <a:ext uri="{28A0092B-C50C-407E-A947-70E740481C1C}">
                                <a14:useLocalDpi xmlns:a14="http://schemas.microsoft.com/office/drawing/2010/main" val="0"/>
                              </a:ext>
                            </a:extLst>
                          </a:blip>
                          <a:srcRect/>
                          <a:stretch>
                            <a:fillRect/>
                          </a:stretch>
                        </pic:blipFill>
                        <pic:spPr bwMode="auto">
                          <a:xfrm>
                            <a:off x="0" y="0"/>
                            <a:ext cx="735556" cy="735556"/>
                          </a:xfrm>
                          <a:prstGeom prst="rect">
                            <a:avLst/>
                          </a:prstGeom>
                          <a:noFill/>
                          <a:ln>
                            <a:noFill/>
                          </a:ln>
                        </pic:spPr>
                      </pic:pic>
                    </a:graphicData>
                  </a:graphic>
                </wp:inline>
              </w:drawing>
            </w:r>
          </w:p>
        </w:tc>
        <w:tc>
          <w:tcPr>
            <w:tcW w:w="1597" w:type="dxa"/>
            <w:vAlign w:val="center"/>
          </w:tcPr>
          <w:p w14:paraId="2FB14B1C" w14:textId="14436CD7" w:rsidR="00594928" w:rsidRPr="006A6AAA" w:rsidRDefault="00594928" w:rsidP="00594928">
            <w:pPr>
              <w:pStyle w:val="Corpodetexto"/>
              <w:spacing w:after="0"/>
              <w:jc w:val="center"/>
              <w:rPr>
                <w:rFonts w:ascii="NewsGotT" w:hAnsi="NewsGotT"/>
                <w:lang w:val="en-GB"/>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1386" w:type="dxa"/>
            <w:vAlign w:val="center"/>
          </w:tcPr>
          <w:p w14:paraId="3F9B3E59" w14:textId="79B324CE" w:rsidR="00594928" w:rsidRPr="006A6AAA" w:rsidRDefault="00594928" w:rsidP="00594928">
            <w:pPr>
              <w:pStyle w:val="Corpodetexto"/>
              <w:spacing w:after="0"/>
              <w:jc w:val="center"/>
              <w:rPr>
                <w:rFonts w:ascii="NewsGotT" w:hAnsi="NewsGotT"/>
              </w:rPr>
            </w:pPr>
            <w:r w:rsidRPr="006A6AAA">
              <w:rPr>
                <w:rFonts w:ascii="NewsGotT" w:hAnsi="NewsGotT"/>
              </w:rPr>
              <w:t>1</w:t>
            </w:r>
          </w:p>
        </w:tc>
        <w:tc>
          <w:tcPr>
            <w:tcW w:w="992" w:type="dxa"/>
            <w:vAlign w:val="center"/>
          </w:tcPr>
          <w:p w14:paraId="41B3B99E" w14:textId="6897F595" w:rsidR="00594928" w:rsidRPr="006A6AAA" w:rsidRDefault="00594928" w:rsidP="00594928">
            <w:pPr>
              <w:pStyle w:val="Corpodetexto"/>
              <w:spacing w:after="0"/>
              <w:jc w:val="center"/>
              <w:rPr>
                <w:rFonts w:ascii="NewsGotT" w:hAnsi="NewsGotT"/>
              </w:rPr>
            </w:pPr>
            <w:r w:rsidRPr="006A6AAA">
              <w:rPr>
                <w:rFonts w:ascii="NewsGotT" w:hAnsi="NewsGotT"/>
              </w:rPr>
              <w:t xml:space="preserve">0,60 </w:t>
            </w:r>
            <w:r w:rsidRPr="006A6AAA">
              <w:t>€</w:t>
            </w:r>
          </w:p>
        </w:tc>
        <w:tc>
          <w:tcPr>
            <w:tcW w:w="1128" w:type="dxa"/>
            <w:vAlign w:val="center"/>
          </w:tcPr>
          <w:p w14:paraId="26E4C1B6" w14:textId="28B553FC" w:rsidR="00594928" w:rsidRPr="006A6AAA" w:rsidRDefault="00594928" w:rsidP="00594928">
            <w:pPr>
              <w:pStyle w:val="Corpodetexto"/>
              <w:spacing w:after="0"/>
              <w:jc w:val="center"/>
              <w:rPr>
                <w:rFonts w:ascii="NewsGotT" w:hAnsi="NewsGotT"/>
              </w:rPr>
            </w:pPr>
            <w:r w:rsidRPr="006A6AAA">
              <w:rPr>
                <w:rFonts w:ascii="NewsGotT" w:hAnsi="NewsGotT"/>
              </w:rPr>
              <w:t xml:space="preserve">0,60 </w:t>
            </w:r>
            <w:r w:rsidRPr="006A6AAA">
              <w:t>€</w:t>
            </w:r>
          </w:p>
        </w:tc>
      </w:tr>
      <w:tr w:rsidR="00594928" w:rsidRPr="006A6AAA" w14:paraId="029D2875" w14:textId="77777777" w:rsidTr="00190F4A">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3" w:type="dxa"/>
            <w:vAlign w:val="center"/>
          </w:tcPr>
          <w:p w14:paraId="52FC93C9" w14:textId="4EEA0835" w:rsidR="00594928" w:rsidRPr="006A6AAA" w:rsidRDefault="00594928" w:rsidP="00594928">
            <w:pPr>
              <w:pStyle w:val="Corpodetexto"/>
              <w:spacing w:after="0"/>
              <w:jc w:val="center"/>
              <w:rPr>
                <w:rFonts w:ascii="NewsGotT" w:hAnsi="NewsGotT"/>
              </w:rPr>
            </w:pPr>
            <w:r>
              <w:rPr>
                <w:rFonts w:ascii="NewsGotT" w:hAnsi="NewsGotT"/>
              </w:rPr>
              <w:t>33</w:t>
            </w:r>
          </w:p>
        </w:tc>
        <w:tc>
          <w:tcPr>
            <w:tcW w:w="0" w:type="auto"/>
            <w:vAlign w:val="center"/>
          </w:tcPr>
          <w:p w14:paraId="3EBE6F98" w14:textId="3EABDB95" w:rsidR="00594928" w:rsidRPr="006A6AAA" w:rsidRDefault="00594928" w:rsidP="00594928">
            <w:pPr>
              <w:pStyle w:val="Corpodetexto"/>
              <w:spacing w:after="0"/>
              <w:jc w:val="center"/>
              <w:rPr>
                <w:rFonts w:ascii="NewsGotT" w:hAnsi="NewsGotT"/>
              </w:rPr>
            </w:pPr>
            <w:r>
              <w:rPr>
                <w:rFonts w:ascii="NewsGotT" w:hAnsi="NewsGotT"/>
              </w:rPr>
              <w:t>Interruptor de painel redondo</w:t>
            </w:r>
          </w:p>
        </w:tc>
        <w:tc>
          <w:tcPr>
            <w:tcW w:w="2034" w:type="dxa"/>
            <w:vAlign w:val="center"/>
          </w:tcPr>
          <w:p w14:paraId="6CFA19A5" w14:textId="6213AA9C" w:rsidR="00594928" w:rsidRPr="006A6AAA" w:rsidRDefault="00594928" w:rsidP="00594928">
            <w:pPr>
              <w:pStyle w:val="Corpodetexto"/>
              <w:spacing w:after="0"/>
              <w:jc w:val="center"/>
              <w:rPr>
                <w:rFonts w:ascii="NewsGotT" w:hAnsi="NewsGotT"/>
              </w:rPr>
            </w:pPr>
            <w:r>
              <w:rPr>
                <w:rFonts w:ascii="NewsGotT" w:hAnsi="NewsGotT"/>
                <w:noProof/>
                <w:lang w:eastAsia="pt-PT"/>
              </w:rPr>
              <w:drawing>
                <wp:inline distT="0" distB="0" distL="0" distR="0" wp14:anchorId="27850774" wp14:editId="357BAC62">
                  <wp:extent cx="711200" cy="711200"/>
                  <wp:effectExtent l="0" t="0" r="0" b="0"/>
                  <wp:docPr id="20" name="Imagem 20" descr="Uma imagem com eletrónica, pre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m 20" descr="Uma imagem com eletrónica, preto&#10;&#10;Descrição gerada automaticamente"/>
                          <pic:cNvPicPr/>
                        </pic:nvPicPr>
                        <pic:blipFill>
                          <a:blip r:embed="rId128"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711200" cy="711200"/>
                          </a:xfrm>
                          <a:prstGeom prst="rect">
                            <a:avLst/>
                          </a:prstGeom>
                        </pic:spPr>
                      </pic:pic>
                    </a:graphicData>
                  </a:graphic>
                </wp:inline>
              </w:drawing>
            </w:r>
          </w:p>
        </w:tc>
        <w:tc>
          <w:tcPr>
            <w:tcW w:w="1597" w:type="dxa"/>
            <w:vAlign w:val="center"/>
          </w:tcPr>
          <w:p w14:paraId="51B6C57A" w14:textId="6490EAC4" w:rsidR="00594928" w:rsidRPr="006A6AAA" w:rsidRDefault="00594928" w:rsidP="00594928">
            <w:pPr>
              <w:pStyle w:val="Corpodetexto"/>
              <w:spacing w:after="0"/>
              <w:jc w:val="center"/>
              <w:rPr>
                <w:rFonts w:ascii="NewsGotT" w:hAnsi="NewsGotT"/>
                <w:lang w:val="en-GB"/>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1386" w:type="dxa"/>
            <w:vAlign w:val="center"/>
          </w:tcPr>
          <w:p w14:paraId="6BC2C0F2" w14:textId="268B3FC4" w:rsidR="00594928" w:rsidRPr="006A6AAA" w:rsidRDefault="00594928" w:rsidP="00594928">
            <w:pPr>
              <w:pStyle w:val="Corpodetexto"/>
              <w:spacing w:after="0"/>
              <w:jc w:val="center"/>
              <w:rPr>
                <w:rFonts w:ascii="NewsGotT" w:hAnsi="NewsGotT"/>
              </w:rPr>
            </w:pPr>
            <w:r>
              <w:rPr>
                <w:rFonts w:ascii="NewsGotT" w:hAnsi="NewsGotT"/>
              </w:rPr>
              <w:t>1</w:t>
            </w:r>
          </w:p>
        </w:tc>
        <w:tc>
          <w:tcPr>
            <w:tcW w:w="992" w:type="dxa"/>
            <w:vAlign w:val="center"/>
          </w:tcPr>
          <w:p w14:paraId="2970E5C6" w14:textId="4719FE85" w:rsidR="00594928" w:rsidRPr="006A6AAA" w:rsidRDefault="00594928" w:rsidP="00594928">
            <w:pPr>
              <w:pStyle w:val="Corpodetexto"/>
              <w:spacing w:after="0"/>
              <w:jc w:val="center"/>
              <w:rPr>
                <w:rFonts w:ascii="NewsGotT" w:hAnsi="NewsGotT"/>
              </w:rPr>
            </w:pPr>
            <w:r>
              <w:rPr>
                <w:rFonts w:ascii="NewsGotT" w:hAnsi="NewsGotT"/>
              </w:rPr>
              <w:t xml:space="preserve">1,20 </w:t>
            </w:r>
            <w:r>
              <w:t>€</w:t>
            </w:r>
          </w:p>
        </w:tc>
        <w:tc>
          <w:tcPr>
            <w:tcW w:w="1128" w:type="dxa"/>
            <w:vAlign w:val="center"/>
          </w:tcPr>
          <w:p w14:paraId="6B2B9918" w14:textId="4B46169F" w:rsidR="00594928" w:rsidRPr="006A6AAA" w:rsidRDefault="00594928" w:rsidP="00594928">
            <w:pPr>
              <w:pStyle w:val="Corpodetexto"/>
              <w:spacing w:after="0"/>
              <w:jc w:val="center"/>
              <w:rPr>
                <w:rFonts w:ascii="NewsGotT" w:hAnsi="NewsGotT"/>
              </w:rPr>
            </w:pPr>
            <w:r>
              <w:rPr>
                <w:rFonts w:ascii="NewsGotT" w:hAnsi="NewsGotT"/>
              </w:rPr>
              <w:t xml:space="preserve">1,20 </w:t>
            </w:r>
            <w:r>
              <w:t>€</w:t>
            </w:r>
          </w:p>
        </w:tc>
      </w:tr>
      <w:tr w:rsidR="00190F4A" w:rsidRPr="006A6AAA" w14:paraId="49CCA8DD" w14:textId="77777777" w:rsidTr="00190F4A">
        <w:trPr>
          <w:trHeight w:hRule="exact" w:val="1134"/>
          <w:jc w:val="center"/>
        </w:trPr>
        <w:tc>
          <w:tcPr>
            <w:tcW w:w="453" w:type="dxa"/>
            <w:vAlign w:val="center"/>
          </w:tcPr>
          <w:p w14:paraId="12507D05" w14:textId="329EFCD9" w:rsidR="00190F4A" w:rsidRPr="006A6AAA" w:rsidRDefault="00190F4A" w:rsidP="00190F4A">
            <w:pPr>
              <w:pStyle w:val="Corpodetexto"/>
              <w:spacing w:after="0"/>
              <w:jc w:val="center"/>
              <w:rPr>
                <w:rFonts w:ascii="NewsGotT" w:hAnsi="NewsGotT"/>
              </w:rPr>
            </w:pPr>
            <w:r>
              <w:rPr>
                <w:rFonts w:ascii="NewsGotT" w:hAnsi="NewsGotT"/>
              </w:rPr>
              <w:t>34</w:t>
            </w:r>
          </w:p>
        </w:tc>
        <w:tc>
          <w:tcPr>
            <w:tcW w:w="0" w:type="auto"/>
            <w:vAlign w:val="center"/>
          </w:tcPr>
          <w:p w14:paraId="34D8D33A" w14:textId="77777777" w:rsidR="00190F4A" w:rsidRPr="006A6AAA" w:rsidRDefault="00190F4A" w:rsidP="00190F4A">
            <w:pPr>
              <w:pStyle w:val="Corpodetexto"/>
              <w:spacing w:after="0"/>
              <w:jc w:val="center"/>
              <w:rPr>
                <w:rFonts w:ascii="NewsGotT" w:hAnsi="NewsGotT"/>
              </w:rPr>
            </w:pPr>
            <w:r w:rsidRPr="006A6AAA">
              <w:rPr>
                <w:rFonts w:ascii="NewsGotT" w:hAnsi="NewsGotT"/>
              </w:rPr>
              <w:t>Alumínio 2 mm</w:t>
            </w:r>
          </w:p>
        </w:tc>
        <w:tc>
          <w:tcPr>
            <w:tcW w:w="2034" w:type="dxa"/>
            <w:vAlign w:val="center"/>
          </w:tcPr>
          <w:p w14:paraId="7D2C2A90" w14:textId="77777777" w:rsidR="00190F4A" w:rsidRPr="002539A7" w:rsidRDefault="00190F4A" w:rsidP="00190F4A">
            <w:pPr>
              <w:pStyle w:val="Corpodetexto"/>
              <w:spacing w:after="0"/>
              <w:contextualSpacing/>
              <w:jc w:val="center"/>
              <w:rPr>
                <w:rFonts w:ascii="NewsGotT" w:hAnsi="NewsGotT"/>
                <w:sz w:val="4"/>
                <w:szCs w:val="4"/>
              </w:rPr>
            </w:pPr>
          </w:p>
          <w:p w14:paraId="2269D5FE" w14:textId="77777777" w:rsidR="00190F4A" w:rsidRPr="006A6AAA" w:rsidRDefault="00190F4A" w:rsidP="00190F4A">
            <w:pPr>
              <w:pStyle w:val="Corpodetexto"/>
              <w:spacing w:after="0"/>
              <w:jc w:val="center"/>
              <w:rPr>
                <w:rFonts w:ascii="NewsGotT" w:hAnsi="NewsGotT"/>
              </w:rPr>
            </w:pPr>
            <w:r w:rsidRPr="006A6AAA">
              <w:rPr>
                <w:rFonts w:ascii="NewsGotT" w:hAnsi="NewsGotT"/>
                <w:noProof/>
                <w:lang w:eastAsia="pt-PT"/>
              </w:rPr>
              <w:drawing>
                <wp:inline distT="0" distB="0" distL="0" distR="0" wp14:anchorId="68D8F2F4" wp14:editId="65ED7C31">
                  <wp:extent cx="821252" cy="608921"/>
                  <wp:effectExtent l="0" t="0" r="0" b="1270"/>
                  <wp:docPr id="246" name="Imagem 246" descr="Alumínio: Chapa de ALUMÍNIO em fms.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lumínio: Chapa de ALUMÍNIO em fms.pt"/>
                          <pic:cNvPicPr>
                            <a:picLocks noChangeAspect="1" noChangeArrowheads="1"/>
                          </pic:cNvPicPr>
                        </pic:nvPicPr>
                        <pic:blipFill rotWithShape="1">
                          <a:blip r:embed="rId129" cstate="print">
                            <a:extLst>
                              <a:ext uri="{28A0092B-C50C-407E-A947-70E740481C1C}">
                                <a14:useLocalDpi xmlns:a14="http://schemas.microsoft.com/office/drawing/2010/main" val="0"/>
                              </a:ext>
                            </a:extLst>
                          </a:blip>
                          <a:srcRect r="10124"/>
                          <a:stretch/>
                        </pic:blipFill>
                        <pic:spPr bwMode="auto">
                          <a:xfrm>
                            <a:off x="0" y="0"/>
                            <a:ext cx="823499" cy="61058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97" w:type="dxa"/>
            <w:vAlign w:val="center"/>
          </w:tcPr>
          <w:p w14:paraId="51433888" w14:textId="77777777" w:rsidR="00190F4A" w:rsidRPr="006A6AAA" w:rsidRDefault="00190F4A" w:rsidP="00190F4A">
            <w:pPr>
              <w:pStyle w:val="Corpodetexto"/>
              <w:spacing w:after="0"/>
              <w:jc w:val="center"/>
              <w:rPr>
                <w:rFonts w:ascii="NewsGotT" w:hAnsi="NewsGotT"/>
                <w:b/>
                <w:bCs/>
                <w:lang w:val="en-GB"/>
              </w:rPr>
            </w:pPr>
            <w:r w:rsidRPr="006A6AAA">
              <w:rPr>
                <w:rFonts w:ascii="NewsGotT" w:hAnsi="NewsGotT"/>
                <w:b/>
                <w:bCs/>
                <w:lang w:val="en-GB"/>
              </w:rPr>
              <w:t>-</w:t>
            </w:r>
          </w:p>
        </w:tc>
        <w:tc>
          <w:tcPr>
            <w:tcW w:w="1386" w:type="dxa"/>
            <w:vAlign w:val="center"/>
          </w:tcPr>
          <w:p w14:paraId="1ADC8948" w14:textId="77777777" w:rsidR="00190F4A" w:rsidRPr="006A6AAA" w:rsidRDefault="00190F4A" w:rsidP="00190F4A">
            <w:pPr>
              <w:pStyle w:val="Corpodetexto"/>
              <w:spacing w:after="0"/>
              <w:jc w:val="center"/>
              <w:rPr>
                <w:rFonts w:ascii="NewsGotT" w:hAnsi="NewsGotT"/>
                <w:b/>
                <w:bCs/>
              </w:rPr>
            </w:pPr>
            <w:r w:rsidRPr="006A6AAA">
              <w:rPr>
                <w:rFonts w:ascii="NewsGotT" w:hAnsi="NewsGotT"/>
                <w:b/>
                <w:bCs/>
              </w:rPr>
              <w:t>-</w:t>
            </w:r>
          </w:p>
        </w:tc>
        <w:tc>
          <w:tcPr>
            <w:tcW w:w="992" w:type="dxa"/>
            <w:vAlign w:val="center"/>
          </w:tcPr>
          <w:p w14:paraId="198B5AC3" w14:textId="05997FCA" w:rsidR="00190F4A" w:rsidRPr="006A6AAA" w:rsidRDefault="00190F4A" w:rsidP="00190F4A">
            <w:pPr>
              <w:pStyle w:val="Corpodetexto"/>
              <w:spacing w:after="0"/>
              <w:jc w:val="center"/>
              <w:rPr>
                <w:rFonts w:ascii="NewsGotT" w:hAnsi="NewsGotT"/>
                <w:b/>
                <w:bCs/>
              </w:rPr>
            </w:pPr>
            <w:r w:rsidRPr="006A6AAA">
              <w:rPr>
                <w:rFonts w:ascii="NewsGotT" w:hAnsi="NewsGotT"/>
              </w:rPr>
              <w:t xml:space="preserve">35,00 </w:t>
            </w:r>
            <w:r w:rsidRPr="006A6AAA">
              <w:t>€</w:t>
            </w:r>
          </w:p>
        </w:tc>
        <w:tc>
          <w:tcPr>
            <w:tcW w:w="1128" w:type="dxa"/>
            <w:vAlign w:val="center"/>
          </w:tcPr>
          <w:p w14:paraId="1225A8E2" w14:textId="77777777" w:rsidR="00190F4A" w:rsidRPr="006A6AAA" w:rsidRDefault="00190F4A" w:rsidP="00190F4A">
            <w:pPr>
              <w:pStyle w:val="Corpodetexto"/>
              <w:spacing w:after="0"/>
              <w:jc w:val="center"/>
              <w:rPr>
                <w:rFonts w:ascii="NewsGotT" w:hAnsi="NewsGotT"/>
              </w:rPr>
            </w:pPr>
            <w:r w:rsidRPr="006A6AAA">
              <w:rPr>
                <w:rFonts w:ascii="NewsGotT" w:hAnsi="NewsGotT"/>
              </w:rPr>
              <w:t xml:space="preserve">35,00 </w:t>
            </w:r>
            <w:r w:rsidRPr="006A6AAA">
              <w:t>€</w:t>
            </w:r>
          </w:p>
        </w:tc>
      </w:tr>
      <w:tr w:rsidR="00190F4A" w:rsidRPr="006A6AAA" w14:paraId="33C75943" w14:textId="77777777" w:rsidTr="00190F4A">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3" w:type="dxa"/>
            <w:vAlign w:val="center"/>
          </w:tcPr>
          <w:p w14:paraId="4B76FA0E" w14:textId="21AC6FDE" w:rsidR="00190F4A" w:rsidRPr="006A6AAA" w:rsidRDefault="00190F4A" w:rsidP="00190F4A">
            <w:pPr>
              <w:pStyle w:val="Corpodetexto"/>
              <w:spacing w:after="0"/>
              <w:jc w:val="center"/>
              <w:rPr>
                <w:rFonts w:ascii="NewsGotT" w:hAnsi="NewsGotT"/>
              </w:rPr>
            </w:pPr>
            <w:r>
              <w:rPr>
                <w:rFonts w:ascii="NewsGotT" w:hAnsi="NewsGotT"/>
              </w:rPr>
              <w:t>35</w:t>
            </w:r>
          </w:p>
        </w:tc>
        <w:tc>
          <w:tcPr>
            <w:tcW w:w="0" w:type="auto"/>
            <w:vAlign w:val="center"/>
          </w:tcPr>
          <w:p w14:paraId="2E63C7C6" w14:textId="77777777" w:rsidR="00190F4A" w:rsidRPr="006A6AAA" w:rsidRDefault="00190F4A" w:rsidP="00190F4A">
            <w:pPr>
              <w:pStyle w:val="Corpodetexto"/>
              <w:spacing w:after="0"/>
              <w:jc w:val="center"/>
              <w:rPr>
                <w:rFonts w:ascii="NewsGotT" w:hAnsi="NewsGotT"/>
              </w:rPr>
            </w:pPr>
            <w:r w:rsidRPr="006A6AAA">
              <w:rPr>
                <w:rFonts w:ascii="NewsGotT" w:hAnsi="NewsGotT"/>
              </w:rPr>
              <w:t>Placa madeira</w:t>
            </w:r>
          </w:p>
        </w:tc>
        <w:tc>
          <w:tcPr>
            <w:tcW w:w="2034" w:type="dxa"/>
            <w:vAlign w:val="center"/>
          </w:tcPr>
          <w:p w14:paraId="44F3C4DB" w14:textId="77777777" w:rsidR="00190F4A" w:rsidRPr="006A6AAA" w:rsidRDefault="00190F4A" w:rsidP="00190F4A">
            <w:pPr>
              <w:pStyle w:val="Corpodetexto"/>
              <w:spacing w:after="0"/>
              <w:jc w:val="center"/>
              <w:rPr>
                <w:rFonts w:ascii="NewsGotT" w:hAnsi="NewsGotT"/>
              </w:rPr>
            </w:pPr>
            <w:r w:rsidRPr="006A6AAA">
              <w:rPr>
                <w:rFonts w:ascii="NewsGotT" w:hAnsi="NewsGotT"/>
                <w:noProof/>
                <w:lang w:eastAsia="pt-PT"/>
              </w:rPr>
              <w:drawing>
                <wp:inline distT="0" distB="0" distL="0" distR="0" wp14:anchorId="62C23FD0" wp14:editId="5116EA80">
                  <wp:extent cx="699090" cy="699090"/>
                  <wp:effectExtent l="0" t="0" r="6350" b="0"/>
                  <wp:docPr id="262" name="Imagem 262" descr="Placa de contraplacado 2500x1220x10mm - Leroy Merlin Portug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laca de contraplacado 2500x1220x10mm - Leroy Merlin Portugal"/>
                          <pic:cNvPicPr>
                            <a:picLocks noChangeAspect="1" noChangeArrowheads="1"/>
                          </pic:cNvPicPr>
                        </pic:nvPicPr>
                        <pic:blipFill>
                          <a:blip r:embed="rId130"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09306" cy="709306"/>
                          </a:xfrm>
                          <a:prstGeom prst="rect">
                            <a:avLst/>
                          </a:prstGeom>
                          <a:noFill/>
                          <a:ln>
                            <a:noFill/>
                          </a:ln>
                        </pic:spPr>
                      </pic:pic>
                    </a:graphicData>
                  </a:graphic>
                </wp:inline>
              </w:drawing>
            </w:r>
          </w:p>
        </w:tc>
        <w:tc>
          <w:tcPr>
            <w:tcW w:w="1597" w:type="dxa"/>
            <w:vAlign w:val="center"/>
          </w:tcPr>
          <w:p w14:paraId="56D3DBCD" w14:textId="77777777" w:rsidR="00190F4A" w:rsidRPr="006A6AAA" w:rsidRDefault="00190F4A" w:rsidP="00190F4A">
            <w:pPr>
              <w:pStyle w:val="Corpodetexto"/>
              <w:spacing w:after="0"/>
              <w:jc w:val="center"/>
              <w:rPr>
                <w:rFonts w:ascii="NewsGotT" w:hAnsi="NewsGotT"/>
                <w:b/>
                <w:bCs/>
                <w:lang w:val="en-GB"/>
              </w:rPr>
            </w:pPr>
            <w:r w:rsidRPr="006A6AAA">
              <w:rPr>
                <w:rFonts w:ascii="NewsGotT" w:hAnsi="NewsGotT"/>
                <w:b/>
                <w:bCs/>
                <w:lang w:val="en-GB"/>
              </w:rPr>
              <w:t>-</w:t>
            </w:r>
          </w:p>
        </w:tc>
        <w:tc>
          <w:tcPr>
            <w:tcW w:w="1386" w:type="dxa"/>
            <w:vAlign w:val="center"/>
          </w:tcPr>
          <w:p w14:paraId="18A423F0" w14:textId="77777777" w:rsidR="00190F4A" w:rsidRPr="006A6AAA" w:rsidRDefault="00190F4A" w:rsidP="00190F4A">
            <w:pPr>
              <w:pStyle w:val="Corpodetexto"/>
              <w:spacing w:after="0"/>
              <w:jc w:val="center"/>
              <w:rPr>
                <w:rFonts w:ascii="NewsGotT" w:hAnsi="NewsGotT"/>
              </w:rPr>
            </w:pPr>
            <w:r w:rsidRPr="006A6AAA">
              <w:rPr>
                <w:rFonts w:ascii="NewsGotT" w:hAnsi="NewsGotT"/>
              </w:rPr>
              <w:t>1</w:t>
            </w:r>
          </w:p>
        </w:tc>
        <w:tc>
          <w:tcPr>
            <w:tcW w:w="992" w:type="dxa"/>
            <w:vAlign w:val="center"/>
          </w:tcPr>
          <w:p w14:paraId="6C036735" w14:textId="491F1A8D" w:rsidR="00190F4A" w:rsidRPr="006A6AAA" w:rsidRDefault="00190F4A" w:rsidP="00190F4A">
            <w:pPr>
              <w:pStyle w:val="Corpodetexto"/>
              <w:spacing w:after="0"/>
              <w:jc w:val="center"/>
              <w:rPr>
                <w:rFonts w:ascii="NewsGotT" w:hAnsi="NewsGotT"/>
                <w:b/>
                <w:bCs/>
              </w:rPr>
            </w:pPr>
            <w:r w:rsidRPr="006A6AAA">
              <w:rPr>
                <w:rFonts w:ascii="NewsGotT" w:hAnsi="NewsGotT"/>
              </w:rPr>
              <w:t xml:space="preserve">5,00 </w:t>
            </w:r>
            <w:r w:rsidRPr="006A6AAA">
              <w:t>€</w:t>
            </w:r>
          </w:p>
        </w:tc>
        <w:tc>
          <w:tcPr>
            <w:tcW w:w="1128" w:type="dxa"/>
            <w:vAlign w:val="center"/>
          </w:tcPr>
          <w:p w14:paraId="599B3EDC" w14:textId="77777777" w:rsidR="00190F4A" w:rsidRPr="006A6AAA" w:rsidRDefault="00190F4A" w:rsidP="00190F4A">
            <w:pPr>
              <w:pStyle w:val="Corpodetexto"/>
              <w:spacing w:after="0"/>
              <w:jc w:val="center"/>
              <w:rPr>
                <w:rFonts w:ascii="NewsGotT" w:hAnsi="NewsGotT"/>
              </w:rPr>
            </w:pPr>
            <w:r w:rsidRPr="006A6AAA">
              <w:rPr>
                <w:rFonts w:ascii="NewsGotT" w:hAnsi="NewsGotT"/>
              </w:rPr>
              <w:t xml:space="preserve">5,00 </w:t>
            </w:r>
            <w:r w:rsidRPr="006A6AAA">
              <w:t>€</w:t>
            </w:r>
          </w:p>
        </w:tc>
      </w:tr>
      <w:tr w:rsidR="00190F4A" w:rsidRPr="006A6AAA" w14:paraId="2A64B84D" w14:textId="77777777" w:rsidTr="00190F4A">
        <w:trPr>
          <w:trHeight w:hRule="exact" w:val="1134"/>
          <w:jc w:val="center"/>
        </w:trPr>
        <w:tc>
          <w:tcPr>
            <w:tcW w:w="453" w:type="dxa"/>
            <w:vAlign w:val="center"/>
          </w:tcPr>
          <w:p w14:paraId="01B822EE" w14:textId="6F4C6E6A" w:rsidR="00190F4A" w:rsidRPr="006A6AAA" w:rsidRDefault="00190F4A" w:rsidP="00190F4A">
            <w:pPr>
              <w:pStyle w:val="Corpodetexto"/>
              <w:spacing w:after="0"/>
              <w:jc w:val="center"/>
              <w:rPr>
                <w:rFonts w:ascii="NewsGotT" w:hAnsi="NewsGotT"/>
              </w:rPr>
            </w:pPr>
            <w:r>
              <w:rPr>
                <w:rFonts w:ascii="NewsGotT" w:hAnsi="NewsGotT"/>
              </w:rPr>
              <w:t>36</w:t>
            </w:r>
          </w:p>
        </w:tc>
        <w:tc>
          <w:tcPr>
            <w:tcW w:w="0" w:type="auto"/>
            <w:vAlign w:val="center"/>
          </w:tcPr>
          <w:p w14:paraId="1020B1CC" w14:textId="77777777" w:rsidR="00190F4A" w:rsidRPr="006A6AAA" w:rsidRDefault="00190F4A" w:rsidP="00190F4A">
            <w:pPr>
              <w:pStyle w:val="Corpodetexto"/>
              <w:spacing w:after="0"/>
              <w:jc w:val="center"/>
              <w:rPr>
                <w:rFonts w:ascii="NewsGotT" w:hAnsi="NewsGotT"/>
              </w:rPr>
            </w:pPr>
            <w:r w:rsidRPr="006A6AAA">
              <w:rPr>
                <w:rFonts w:ascii="NewsGotT" w:hAnsi="NewsGotT"/>
              </w:rPr>
              <w:t>Placa de acrílico policarbonato</w:t>
            </w:r>
          </w:p>
        </w:tc>
        <w:tc>
          <w:tcPr>
            <w:tcW w:w="2034" w:type="dxa"/>
            <w:vAlign w:val="center"/>
          </w:tcPr>
          <w:p w14:paraId="51518E77" w14:textId="77777777" w:rsidR="00190F4A" w:rsidRPr="006A6AAA" w:rsidRDefault="00190F4A" w:rsidP="00190F4A">
            <w:pPr>
              <w:pStyle w:val="Corpodetexto"/>
              <w:spacing w:after="0"/>
              <w:jc w:val="center"/>
              <w:rPr>
                <w:rFonts w:ascii="NewsGotT" w:hAnsi="NewsGotT"/>
              </w:rPr>
            </w:pPr>
            <w:r w:rsidRPr="006A6AAA">
              <w:rPr>
                <w:rFonts w:ascii="NewsGotT" w:hAnsi="NewsGotT"/>
                <w:noProof/>
                <w:lang w:eastAsia="pt-PT"/>
              </w:rPr>
              <w:drawing>
                <wp:inline distT="0" distB="0" distL="0" distR="0" wp14:anchorId="772F0577" wp14:editId="61F1A5AF">
                  <wp:extent cx="777484" cy="705025"/>
                  <wp:effectExtent l="0" t="0" r="381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31" cstate="print">
                            <a:extLst>
                              <a:ext uri="{BEBA8EAE-BF5A-486C-A8C5-ECC9F3942E4B}">
                                <a14:imgProps xmlns:a14="http://schemas.microsoft.com/office/drawing/2010/main">
                                  <a14:imgLayer r:embed="rId132">
                                    <a14:imgEffect>
                                      <a14:backgroundRemoval t="10000" b="90000" l="10000" r="90000"/>
                                    </a14:imgEffect>
                                  </a14:imgLayer>
                                </a14:imgProps>
                              </a:ext>
                              <a:ext uri="{28A0092B-C50C-407E-A947-70E740481C1C}">
                                <a14:useLocalDpi xmlns:a14="http://schemas.microsoft.com/office/drawing/2010/main" val="0"/>
                              </a:ext>
                            </a:extLst>
                          </a:blip>
                          <a:srcRect l="12907" r="12120"/>
                          <a:stretch/>
                        </pic:blipFill>
                        <pic:spPr bwMode="auto">
                          <a:xfrm>
                            <a:off x="0" y="0"/>
                            <a:ext cx="795600" cy="72145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97" w:type="dxa"/>
            <w:vAlign w:val="center"/>
          </w:tcPr>
          <w:p w14:paraId="40D35448" w14:textId="77777777" w:rsidR="00190F4A" w:rsidRPr="006A6AAA" w:rsidRDefault="00190F4A" w:rsidP="00190F4A">
            <w:pPr>
              <w:pStyle w:val="Corpodetexto"/>
              <w:spacing w:after="0"/>
              <w:jc w:val="center"/>
              <w:rPr>
                <w:rFonts w:ascii="NewsGotT" w:hAnsi="NewsGotT"/>
                <w:b/>
                <w:bCs/>
                <w:lang w:val="en-GB"/>
              </w:rPr>
            </w:pPr>
            <w:r w:rsidRPr="006A6AAA">
              <w:rPr>
                <w:rFonts w:ascii="NewsGotT" w:hAnsi="NewsGotT"/>
                <w:b/>
                <w:bCs/>
                <w:lang w:val="en-GB"/>
              </w:rPr>
              <w:t>-</w:t>
            </w:r>
          </w:p>
        </w:tc>
        <w:tc>
          <w:tcPr>
            <w:tcW w:w="1386" w:type="dxa"/>
            <w:vAlign w:val="center"/>
          </w:tcPr>
          <w:p w14:paraId="06551AF6" w14:textId="77777777" w:rsidR="00190F4A" w:rsidRPr="006A6AAA" w:rsidRDefault="00190F4A" w:rsidP="00190F4A">
            <w:pPr>
              <w:pStyle w:val="Corpodetexto"/>
              <w:spacing w:after="0"/>
              <w:jc w:val="center"/>
              <w:rPr>
                <w:rFonts w:ascii="NewsGotT" w:hAnsi="NewsGotT"/>
              </w:rPr>
            </w:pPr>
            <w:r w:rsidRPr="006A6AAA">
              <w:rPr>
                <w:rFonts w:ascii="NewsGotT" w:hAnsi="NewsGotT"/>
              </w:rPr>
              <w:t>1</w:t>
            </w:r>
          </w:p>
        </w:tc>
        <w:tc>
          <w:tcPr>
            <w:tcW w:w="992" w:type="dxa"/>
            <w:vAlign w:val="center"/>
          </w:tcPr>
          <w:p w14:paraId="09F809D1" w14:textId="444B0E31" w:rsidR="00190F4A" w:rsidRPr="006A6AAA" w:rsidRDefault="00190F4A" w:rsidP="00190F4A">
            <w:pPr>
              <w:pStyle w:val="Corpodetexto"/>
              <w:spacing w:after="0"/>
              <w:jc w:val="center"/>
              <w:rPr>
                <w:rFonts w:ascii="NewsGotT" w:hAnsi="NewsGotT"/>
              </w:rPr>
            </w:pPr>
            <w:r w:rsidRPr="006A6AAA">
              <w:rPr>
                <w:rFonts w:ascii="NewsGotT" w:hAnsi="NewsGotT"/>
              </w:rPr>
              <w:t xml:space="preserve">10,00 </w:t>
            </w:r>
            <w:r w:rsidRPr="006A6AAA">
              <w:t>€</w:t>
            </w:r>
          </w:p>
        </w:tc>
        <w:tc>
          <w:tcPr>
            <w:tcW w:w="1128" w:type="dxa"/>
            <w:vAlign w:val="center"/>
          </w:tcPr>
          <w:p w14:paraId="0B9D3E1E" w14:textId="77777777" w:rsidR="00190F4A" w:rsidRPr="006A6AAA" w:rsidRDefault="00190F4A" w:rsidP="00190F4A">
            <w:pPr>
              <w:pStyle w:val="Corpodetexto"/>
              <w:spacing w:after="0"/>
              <w:jc w:val="center"/>
              <w:rPr>
                <w:rFonts w:ascii="NewsGotT" w:hAnsi="NewsGotT"/>
              </w:rPr>
            </w:pPr>
            <w:r w:rsidRPr="006A6AAA">
              <w:rPr>
                <w:rFonts w:ascii="NewsGotT" w:hAnsi="NewsGotT"/>
              </w:rPr>
              <w:t xml:space="preserve">10,00 </w:t>
            </w:r>
            <w:r w:rsidRPr="006A6AAA">
              <w:t>€</w:t>
            </w:r>
          </w:p>
        </w:tc>
      </w:tr>
      <w:tr w:rsidR="00190F4A" w:rsidRPr="006A6AAA" w14:paraId="17275E06" w14:textId="77777777" w:rsidTr="00190F4A">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3" w:type="dxa"/>
            <w:vAlign w:val="center"/>
          </w:tcPr>
          <w:p w14:paraId="74FF2CAC" w14:textId="6234BF62" w:rsidR="00190F4A" w:rsidRPr="006A6AAA" w:rsidRDefault="00190F4A" w:rsidP="00190F4A">
            <w:pPr>
              <w:pStyle w:val="Corpodetexto"/>
              <w:spacing w:after="0"/>
              <w:jc w:val="center"/>
              <w:rPr>
                <w:rFonts w:ascii="NewsGotT" w:hAnsi="NewsGotT"/>
              </w:rPr>
            </w:pPr>
            <w:r>
              <w:rPr>
                <w:rFonts w:ascii="NewsGotT" w:hAnsi="NewsGotT"/>
              </w:rPr>
              <w:t>37</w:t>
            </w:r>
          </w:p>
        </w:tc>
        <w:tc>
          <w:tcPr>
            <w:tcW w:w="0" w:type="auto"/>
            <w:vAlign w:val="center"/>
          </w:tcPr>
          <w:p w14:paraId="7C61C65B" w14:textId="11A08F83" w:rsidR="00190F4A" w:rsidRPr="006A6AAA" w:rsidRDefault="00190F4A" w:rsidP="00190F4A">
            <w:pPr>
              <w:pStyle w:val="Corpodetexto"/>
              <w:spacing w:after="0"/>
              <w:jc w:val="center"/>
              <w:rPr>
                <w:rFonts w:ascii="NewsGotT" w:hAnsi="NewsGotT"/>
              </w:rPr>
            </w:pPr>
            <w:r w:rsidRPr="006A6AAA">
              <w:rPr>
                <w:rFonts w:ascii="NewsGotT" w:hAnsi="NewsGotT"/>
              </w:rPr>
              <w:t xml:space="preserve">Parafuso </w:t>
            </w:r>
            <w:r>
              <w:rPr>
                <w:rFonts w:ascii="NewsGotT" w:hAnsi="NewsGotT"/>
              </w:rPr>
              <w:t>4</w:t>
            </w:r>
            <w:r w:rsidRPr="006A6AAA">
              <w:rPr>
                <w:rFonts w:ascii="NewsGotT" w:hAnsi="NewsGotT"/>
              </w:rPr>
              <w:t xml:space="preserve"> mm</w:t>
            </w:r>
          </w:p>
        </w:tc>
        <w:tc>
          <w:tcPr>
            <w:tcW w:w="2034" w:type="dxa"/>
            <w:vAlign w:val="center"/>
          </w:tcPr>
          <w:p w14:paraId="4E038546" w14:textId="77777777" w:rsidR="00190F4A" w:rsidRPr="006A6AAA" w:rsidRDefault="00190F4A" w:rsidP="00190F4A">
            <w:pPr>
              <w:pStyle w:val="Corpodetexto"/>
              <w:spacing w:after="0"/>
              <w:jc w:val="center"/>
              <w:rPr>
                <w:rFonts w:ascii="NewsGotT" w:hAnsi="NewsGotT"/>
              </w:rPr>
            </w:pPr>
            <w:r w:rsidRPr="006A6AAA">
              <w:rPr>
                <w:rFonts w:ascii="NewsGotT" w:hAnsi="NewsGotT"/>
                <w:noProof/>
                <w:lang w:eastAsia="pt-PT"/>
              </w:rPr>
              <w:drawing>
                <wp:inline distT="0" distB="0" distL="0" distR="0" wp14:anchorId="0E6E035E" wp14:editId="2D83E9FE">
                  <wp:extent cx="709027" cy="709027"/>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3"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14069" cy="714069"/>
                          </a:xfrm>
                          <a:prstGeom prst="rect">
                            <a:avLst/>
                          </a:prstGeom>
                          <a:noFill/>
                          <a:ln>
                            <a:noFill/>
                          </a:ln>
                        </pic:spPr>
                      </pic:pic>
                    </a:graphicData>
                  </a:graphic>
                </wp:inline>
              </w:drawing>
            </w:r>
          </w:p>
        </w:tc>
        <w:tc>
          <w:tcPr>
            <w:tcW w:w="1597" w:type="dxa"/>
            <w:vAlign w:val="center"/>
          </w:tcPr>
          <w:p w14:paraId="781C9DC7" w14:textId="77777777" w:rsidR="00190F4A" w:rsidRPr="006A6AAA" w:rsidRDefault="00190F4A" w:rsidP="00190F4A">
            <w:pPr>
              <w:pStyle w:val="Corpodetexto"/>
              <w:spacing w:after="0"/>
              <w:jc w:val="center"/>
              <w:rPr>
                <w:rFonts w:ascii="NewsGotT" w:hAnsi="NewsGotT"/>
                <w:lang w:val="en-GB"/>
              </w:rPr>
            </w:pPr>
            <w:proofErr w:type="spellStart"/>
            <w:r w:rsidRPr="006A6AAA">
              <w:rPr>
                <w:rFonts w:ascii="NewsGotT" w:hAnsi="NewsGotT"/>
                <w:lang w:val="en-GB"/>
              </w:rPr>
              <w:t>Ferritrofa</w:t>
            </w:r>
            <w:proofErr w:type="spellEnd"/>
          </w:p>
        </w:tc>
        <w:tc>
          <w:tcPr>
            <w:tcW w:w="1386" w:type="dxa"/>
            <w:vAlign w:val="center"/>
          </w:tcPr>
          <w:p w14:paraId="7CDDC2D7" w14:textId="27516323" w:rsidR="00190F4A" w:rsidRPr="006A6AAA" w:rsidRDefault="00190F4A" w:rsidP="00190F4A">
            <w:pPr>
              <w:pStyle w:val="Corpodetexto"/>
              <w:spacing w:after="0"/>
              <w:jc w:val="center"/>
              <w:rPr>
                <w:rFonts w:ascii="NewsGotT" w:hAnsi="NewsGotT"/>
              </w:rPr>
            </w:pPr>
            <w:r>
              <w:rPr>
                <w:rFonts w:ascii="NewsGotT" w:hAnsi="NewsGotT"/>
              </w:rPr>
              <w:t>50</w:t>
            </w:r>
          </w:p>
        </w:tc>
        <w:tc>
          <w:tcPr>
            <w:tcW w:w="992" w:type="dxa"/>
            <w:vAlign w:val="center"/>
          </w:tcPr>
          <w:p w14:paraId="6288B381" w14:textId="77777777" w:rsidR="00190F4A" w:rsidRPr="006A6AAA" w:rsidRDefault="00190F4A" w:rsidP="00190F4A">
            <w:pPr>
              <w:pStyle w:val="Corpodetexto"/>
              <w:spacing w:after="0"/>
              <w:jc w:val="center"/>
              <w:rPr>
                <w:rFonts w:ascii="NewsGotT" w:hAnsi="NewsGotT"/>
              </w:rPr>
            </w:pPr>
            <w:r w:rsidRPr="006A6AAA">
              <w:rPr>
                <w:rFonts w:ascii="NewsGotT" w:hAnsi="NewsGotT"/>
              </w:rPr>
              <w:t xml:space="preserve">0,05 </w:t>
            </w:r>
            <w:r w:rsidRPr="006A6AAA">
              <w:t>€</w:t>
            </w:r>
          </w:p>
        </w:tc>
        <w:tc>
          <w:tcPr>
            <w:tcW w:w="1128" w:type="dxa"/>
            <w:vAlign w:val="center"/>
          </w:tcPr>
          <w:p w14:paraId="315B5061" w14:textId="05DEF0C0" w:rsidR="00190F4A" w:rsidRPr="006A6AAA" w:rsidRDefault="00190F4A" w:rsidP="00190F4A">
            <w:pPr>
              <w:pStyle w:val="Corpodetexto"/>
              <w:spacing w:after="0"/>
              <w:jc w:val="center"/>
              <w:rPr>
                <w:rFonts w:ascii="NewsGotT" w:hAnsi="NewsGotT"/>
              </w:rPr>
            </w:pPr>
            <w:r>
              <w:rPr>
                <w:rFonts w:ascii="NewsGotT" w:hAnsi="NewsGotT"/>
              </w:rPr>
              <w:t>2</w:t>
            </w:r>
            <w:r w:rsidRPr="006A6AAA">
              <w:rPr>
                <w:rFonts w:ascii="NewsGotT" w:hAnsi="NewsGotT"/>
              </w:rPr>
              <w:t>,</w:t>
            </w:r>
            <w:r>
              <w:rPr>
                <w:rFonts w:ascii="NewsGotT" w:hAnsi="NewsGotT"/>
              </w:rPr>
              <w:t>5</w:t>
            </w:r>
            <w:r w:rsidRPr="006A6AAA">
              <w:rPr>
                <w:rFonts w:ascii="NewsGotT" w:hAnsi="NewsGotT"/>
              </w:rPr>
              <w:t xml:space="preserve">0 </w:t>
            </w:r>
            <w:r w:rsidRPr="006A6AAA">
              <w:t>€</w:t>
            </w:r>
          </w:p>
        </w:tc>
      </w:tr>
      <w:tr w:rsidR="00190F4A" w:rsidRPr="006A6AAA" w14:paraId="653530B4" w14:textId="77777777" w:rsidTr="00190F4A">
        <w:trPr>
          <w:trHeight w:hRule="exact" w:val="1134"/>
          <w:jc w:val="center"/>
        </w:trPr>
        <w:tc>
          <w:tcPr>
            <w:tcW w:w="453" w:type="dxa"/>
            <w:vAlign w:val="center"/>
          </w:tcPr>
          <w:p w14:paraId="5C4EDC47" w14:textId="1C9EFB94" w:rsidR="00190F4A" w:rsidRPr="006A6AAA" w:rsidRDefault="00190F4A" w:rsidP="00190F4A">
            <w:pPr>
              <w:pStyle w:val="Corpodetexto"/>
              <w:spacing w:after="0"/>
              <w:jc w:val="center"/>
              <w:rPr>
                <w:rFonts w:ascii="NewsGotT" w:hAnsi="NewsGotT"/>
              </w:rPr>
            </w:pPr>
            <w:r>
              <w:rPr>
                <w:rFonts w:ascii="NewsGotT" w:hAnsi="NewsGotT"/>
              </w:rPr>
              <w:t>38</w:t>
            </w:r>
          </w:p>
        </w:tc>
        <w:tc>
          <w:tcPr>
            <w:tcW w:w="0" w:type="auto"/>
            <w:vAlign w:val="center"/>
          </w:tcPr>
          <w:p w14:paraId="5865704D" w14:textId="7BED5295" w:rsidR="00190F4A" w:rsidRPr="006A6AAA" w:rsidRDefault="00190F4A" w:rsidP="00190F4A">
            <w:pPr>
              <w:pStyle w:val="Corpodetexto"/>
              <w:spacing w:after="0"/>
              <w:jc w:val="center"/>
              <w:rPr>
                <w:rFonts w:ascii="NewsGotT" w:hAnsi="NewsGotT"/>
              </w:rPr>
            </w:pPr>
            <w:r w:rsidRPr="006A6AAA">
              <w:rPr>
                <w:rFonts w:ascii="NewsGotT" w:hAnsi="NewsGotT"/>
              </w:rPr>
              <w:t>Parafuso 3 mm</w:t>
            </w:r>
            <w:r>
              <w:rPr>
                <w:rFonts w:ascii="NewsGotT" w:hAnsi="NewsGotT"/>
              </w:rPr>
              <w:t xml:space="preserve"> cabeça chata</w:t>
            </w:r>
          </w:p>
        </w:tc>
        <w:tc>
          <w:tcPr>
            <w:tcW w:w="2034" w:type="dxa"/>
            <w:vAlign w:val="center"/>
          </w:tcPr>
          <w:p w14:paraId="46921203" w14:textId="7B3660D0" w:rsidR="00190F4A" w:rsidRPr="006A6AAA" w:rsidRDefault="00190F4A" w:rsidP="00190F4A">
            <w:pPr>
              <w:pStyle w:val="Corpodetexto"/>
              <w:spacing w:after="0"/>
              <w:jc w:val="center"/>
              <w:rPr>
                <w:rFonts w:ascii="NewsGotT" w:hAnsi="NewsGotT"/>
              </w:rPr>
            </w:pPr>
            <w:r>
              <w:rPr>
                <w:rFonts w:ascii="NewsGotT" w:hAnsi="NewsGotT"/>
                <w:noProof/>
                <w:lang w:eastAsia="pt-PT"/>
              </w:rPr>
              <w:drawing>
                <wp:inline distT="0" distB="0" distL="0" distR="0" wp14:anchorId="702D0013" wp14:editId="0968C421">
                  <wp:extent cx="568037" cy="568037"/>
                  <wp:effectExtent l="0" t="0" r="3810" b="3810"/>
                  <wp:docPr id="32" name="Imagem 32" descr="Uma imagem com utensílios de metal, parafus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m 32" descr="Uma imagem com utensílios de metal, parafuso&#10;&#10;Descrição gerada automaticamente"/>
                          <pic:cNvPicPr/>
                        </pic:nvPicPr>
                        <pic:blipFill>
                          <a:blip r:embed="rId134"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flipV="1">
                            <a:off x="0" y="0"/>
                            <a:ext cx="575906" cy="575906"/>
                          </a:xfrm>
                          <a:prstGeom prst="rect">
                            <a:avLst/>
                          </a:prstGeom>
                        </pic:spPr>
                      </pic:pic>
                    </a:graphicData>
                  </a:graphic>
                </wp:inline>
              </w:drawing>
            </w:r>
          </w:p>
        </w:tc>
        <w:tc>
          <w:tcPr>
            <w:tcW w:w="1597" w:type="dxa"/>
            <w:vAlign w:val="center"/>
          </w:tcPr>
          <w:p w14:paraId="6CC9E756" w14:textId="77777777" w:rsidR="00190F4A" w:rsidRPr="006A6AAA" w:rsidRDefault="00190F4A" w:rsidP="00190F4A">
            <w:pPr>
              <w:pStyle w:val="Corpodetexto"/>
              <w:spacing w:after="0"/>
              <w:jc w:val="center"/>
              <w:rPr>
                <w:rFonts w:ascii="NewsGotT" w:hAnsi="NewsGotT"/>
                <w:lang w:val="en-GB"/>
              </w:rPr>
            </w:pPr>
            <w:proofErr w:type="spellStart"/>
            <w:r w:rsidRPr="006A6AAA">
              <w:rPr>
                <w:rFonts w:ascii="NewsGotT" w:hAnsi="NewsGotT"/>
                <w:lang w:val="en-GB"/>
              </w:rPr>
              <w:t>Ferritrofa</w:t>
            </w:r>
            <w:proofErr w:type="spellEnd"/>
          </w:p>
        </w:tc>
        <w:tc>
          <w:tcPr>
            <w:tcW w:w="1386" w:type="dxa"/>
            <w:vAlign w:val="center"/>
          </w:tcPr>
          <w:p w14:paraId="18BCBDD0" w14:textId="64E204A9" w:rsidR="00190F4A" w:rsidRPr="006A6AAA" w:rsidRDefault="00190F4A" w:rsidP="00190F4A">
            <w:pPr>
              <w:pStyle w:val="Corpodetexto"/>
              <w:spacing w:after="0"/>
              <w:jc w:val="center"/>
              <w:rPr>
                <w:rFonts w:ascii="NewsGotT" w:hAnsi="NewsGotT"/>
              </w:rPr>
            </w:pPr>
            <w:r w:rsidRPr="006A6AAA">
              <w:rPr>
                <w:rFonts w:ascii="NewsGotT" w:hAnsi="NewsGotT"/>
              </w:rPr>
              <w:t>1</w:t>
            </w:r>
            <w:r>
              <w:rPr>
                <w:rFonts w:ascii="NewsGotT" w:hAnsi="NewsGotT"/>
              </w:rPr>
              <w:t>3</w:t>
            </w:r>
          </w:p>
        </w:tc>
        <w:tc>
          <w:tcPr>
            <w:tcW w:w="992" w:type="dxa"/>
            <w:vAlign w:val="center"/>
          </w:tcPr>
          <w:p w14:paraId="1BCA99E0" w14:textId="77777777" w:rsidR="00190F4A" w:rsidRPr="006A6AAA" w:rsidRDefault="00190F4A" w:rsidP="00190F4A">
            <w:pPr>
              <w:pStyle w:val="Corpodetexto"/>
              <w:spacing w:after="0"/>
              <w:jc w:val="center"/>
              <w:rPr>
                <w:rFonts w:ascii="NewsGotT" w:hAnsi="NewsGotT"/>
              </w:rPr>
            </w:pPr>
            <w:r w:rsidRPr="006A6AAA">
              <w:rPr>
                <w:rFonts w:ascii="NewsGotT" w:hAnsi="NewsGotT"/>
              </w:rPr>
              <w:t xml:space="preserve">0,05 </w:t>
            </w:r>
            <w:r w:rsidRPr="006A6AAA">
              <w:t>€</w:t>
            </w:r>
          </w:p>
        </w:tc>
        <w:tc>
          <w:tcPr>
            <w:tcW w:w="1128" w:type="dxa"/>
            <w:vAlign w:val="center"/>
          </w:tcPr>
          <w:p w14:paraId="467DDA86" w14:textId="33DCCC02" w:rsidR="00190F4A" w:rsidRPr="006A6AAA" w:rsidRDefault="00190F4A" w:rsidP="00190F4A">
            <w:pPr>
              <w:pStyle w:val="Corpodetexto"/>
              <w:spacing w:after="0"/>
              <w:jc w:val="center"/>
              <w:rPr>
                <w:rFonts w:ascii="NewsGotT" w:hAnsi="NewsGotT"/>
              </w:rPr>
            </w:pPr>
            <w:r w:rsidRPr="006A6AAA">
              <w:rPr>
                <w:rFonts w:ascii="NewsGotT" w:hAnsi="NewsGotT"/>
              </w:rPr>
              <w:t>0,6</w:t>
            </w:r>
            <w:r>
              <w:rPr>
                <w:rFonts w:ascii="NewsGotT" w:hAnsi="NewsGotT"/>
              </w:rPr>
              <w:t>5</w:t>
            </w:r>
            <w:r w:rsidRPr="006A6AAA">
              <w:rPr>
                <w:rFonts w:ascii="NewsGotT" w:hAnsi="NewsGotT"/>
              </w:rPr>
              <w:t xml:space="preserve"> </w:t>
            </w:r>
            <w:r w:rsidRPr="006A6AAA">
              <w:t>€</w:t>
            </w:r>
          </w:p>
        </w:tc>
      </w:tr>
      <w:tr w:rsidR="00190F4A" w:rsidRPr="006A6AAA" w14:paraId="713008A6" w14:textId="77777777" w:rsidTr="00190F4A">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3" w:type="dxa"/>
            <w:vAlign w:val="center"/>
          </w:tcPr>
          <w:p w14:paraId="2E738CB4" w14:textId="1A26229A" w:rsidR="00190F4A" w:rsidRDefault="00190F4A" w:rsidP="00190F4A">
            <w:pPr>
              <w:pStyle w:val="Corpodetexto"/>
              <w:spacing w:after="0"/>
              <w:jc w:val="center"/>
              <w:rPr>
                <w:rFonts w:ascii="NewsGotT" w:hAnsi="NewsGotT"/>
              </w:rPr>
            </w:pPr>
            <w:r>
              <w:rPr>
                <w:rFonts w:ascii="NewsGotT" w:hAnsi="NewsGotT"/>
              </w:rPr>
              <w:t>39</w:t>
            </w:r>
          </w:p>
        </w:tc>
        <w:tc>
          <w:tcPr>
            <w:tcW w:w="0" w:type="auto"/>
            <w:vAlign w:val="center"/>
          </w:tcPr>
          <w:p w14:paraId="21E9A93D" w14:textId="42C650CB" w:rsidR="00190F4A" w:rsidRPr="006A6AAA" w:rsidRDefault="00190F4A" w:rsidP="00190F4A">
            <w:pPr>
              <w:pStyle w:val="Corpodetexto"/>
              <w:spacing w:after="0"/>
              <w:jc w:val="center"/>
              <w:rPr>
                <w:rFonts w:ascii="NewsGotT" w:hAnsi="NewsGotT"/>
              </w:rPr>
            </w:pPr>
            <w:r w:rsidRPr="006A6AAA">
              <w:rPr>
                <w:rFonts w:ascii="NewsGotT" w:hAnsi="NewsGotT"/>
              </w:rPr>
              <w:t xml:space="preserve">Parafuso </w:t>
            </w:r>
            <w:r>
              <w:rPr>
                <w:rFonts w:ascii="NewsGotT" w:hAnsi="NewsGotT"/>
              </w:rPr>
              <w:t>6</w:t>
            </w:r>
            <w:r w:rsidRPr="006A6AAA">
              <w:rPr>
                <w:rFonts w:ascii="NewsGotT" w:hAnsi="NewsGotT"/>
              </w:rPr>
              <w:t xml:space="preserve"> mm</w:t>
            </w:r>
          </w:p>
        </w:tc>
        <w:tc>
          <w:tcPr>
            <w:tcW w:w="2034" w:type="dxa"/>
            <w:vAlign w:val="center"/>
          </w:tcPr>
          <w:p w14:paraId="1C0E4674" w14:textId="4D166180" w:rsidR="00190F4A" w:rsidRPr="006A6AAA" w:rsidRDefault="00190F4A" w:rsidP="00190F4A">
            <w:pPr>
              <w:pStyle w:val="Corpodetexto"/>
              <w:spacing w:after="0"/>
              <w:jc w:val="center"/>
              <w:rPr>
                <w:rFonts w:ascii="NewsGotT" w:hAnsi="NewsGotT"/>
                <w:noProof/>
              </w:rPr>
            </w:pPr>
            <w:r w:rsidRPr="006A6AAA">
              <w:rPr>
                <w:rFonts w:ascii="NewsGotT" w:hAnsi="NewsGotT"/>
                <w:noProof/>
                <w:lang w:eastAsia="pt-PT"/>
              </w:rPr>
              <w:drawing>
                <wp:inline distT="0" distB="0" distL="0" distR="0" wp14:anchorId="6EA73899" wp14:editId="20334244">
                  <wp:extent cx="709027" cy="709027"/>
                  <wp:effectExtent l="0" t="0" r="0" b="0"/>
                  <wp:docPr id="34" name="Imagem 34" descr="Uma imagem com utensílios de metal, parafus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m 55" descr="Uma imagem com utensílios de metal, parafuso&#10;&#10;Descrição gerada automaticamente"/>
                          <pic:cNvPicPr>
                            <a:picLocks noChangeAspect="1" noChangeArrowheads="1"/>
                          </pic:cNvPicPr>
                        </pic:nvPicPr>
                        <pic:blipFill>
                          <a:blip r:embed="rId133"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14069" cy="714069"/>
                          </a:xfrm>
                          <a:prstGeom prst="rect">
                            <a:avLst/>
                          </a:prstGeom>
                          <a:noFill/>
                          <a:ln>
                            <a:noFill/>
                          </a:ln>
                        </pic:spPr>
                      </pic:pic>
                    </a:graphicData>
                  </a:graphic>
                </wp:inline>
              </w:drawing>
            </w:r>
          </w:p>
        </w:tc>
        <w:tc>
          <w:tcPr>
            <w:tcW w:w="1597" w:type="dxa"/>
            <w:vAlign w:val="center"/>
          </w:tcPr>
          <w:p w14:paraId="6AB199F1" w14:textId="6981E7C4" w:rsidR="00190F4A" w:rsidRPr="006A6AAA" w:rsidRDefault="00190F4A" w:rsidP="00190F4A">
            <w:pPr>
              <w:pStyle w:val="Corpodetexto"/>
              <w:spacing w:after="0"/>
              <w:jc w:val="center"/>
              <w:rPr>
                <w:rFonts w:ascii="NewsGotT" w:hAnsi="NewsGotT"/>
                <w:lang w:val="en-GB"/>
              </w:rPr>
            </w:pPr>
            <w:proofErr w:type="spellStart"/>
            <w:r w:rsidRPr="006A6AAA">
              <w:rPr>
                <w:rFonts w:ascii="NewsGotT" w:hAnsi="NewsGotT"/>
                <w:lang w:val="en-GB"/>
              </w:rPr>
              <w:t>Ferritrofa</w:t>
            </w:r>
            <w:proofErr w:type="spellEnd"/>
          </w:p>
        </w:tc>
        <w:tc>
          <w:tcPr>
            <w:tcW w:w="1386" w:type="dxa"/>
            <w:vAlign w:val="center"/>
          </w:tcPr>
          <w:p w14:paraId="3A6BAF88" w14:textId="37A54BD4" w:rsidR="00190F4A" w:rsidRPr="006A6AAA" w:rsidRDefault="00190F4A" w:rsidP="00190F4A">
            <w:pPr>
              <w:pStyle w:val="Corpodetexto"/>
              <w:spacing w:after="0"/>
              <w:jc w:val="center"/>
              <w:rPr>
                <w:rFonts w:ascii="NewsGotT" w:hAnsi="NewsGotT"/>
              </w:rPr>
            </w:pPr>
            <w:r>
              <w:rPr>
                <w:rFonts w:ascii="NewsGotT" w:hAnsi="NewsGotT"/>
              </w:rPr>
              <w:t>6</w:t>
            </w:r>
          </w:p>
        </w:tc>
        <w:tc>
          <w:tcPr>
            <w:tcW w:w="992" w:type="dxa"/>
            <w:vAlign w:val="center"/>
          </w:tcPr>
          <w:p w14:paraId="5039CD58" w14:textId="5B5AE6FF" w:rsidR="00190F4A" w:rsidRPr="006A6AAA" w:rsidRDefault="00190F4A" w:rsidP="00190F4A">
            <w:pPr>
              <w:pStyle w:val="Corpodetexto"/>
              <w:spacing w:after="0"/>
              <w:jc w:val="center"/>
              <w:rPr>
                <w:rFonts w:ascii="NewsGotT" w:hAnsi="NewsGotT"/>
              </w:rPr>
            </w:pPr>
            <w:r w:rsidRPr="006A6AAA">
              <w:rPr>
                <w:rFonts w:ascii="NewsGotT" w:hAnsi="NewsGotT"/>
              </w:rPr>
              <w:t xml:space="preserve">0,05 </w:t>
            </w:r>
            <w:r w:rsidRPr="006A6AAA">
              <w:t>€</w:t>
            </w:r>
          </w:p>
        </w:tc>
        <w:tc>
          <w:tcPr>
            <w:tcW w:w="1128" w:type="dxa"/>
            <w:vAlign w:val="center"/>
          </w:tcPr>
          <w:p w14:paraId="54879A1C" w14:textId="495C9C74" w:rsidR="00190F4A" w:rsidRPr="006A6AAA" w:rsidRDefault="00190F4A" w:rsidP="00190F4A">
            <w:pPr>
              <w:pStyle w:val="Corpodetexto"/>
              <w:spacing w:after="0"/>
              <w:jc w:val="center"/>
              <w:rPr>
                <w:rFonts w:ascii="NewsGotT" w:hAnsi="NewsGotT"/>
              </w:rPr>
            </w:pPr>
            <w:r w:rsidRPr="006A6AAA">
              <w:rPr>
                <w:rFonts w:ascii="NewsGotT" w:hAnsi="NewsGotT"/>
              </w:rPr>
              <w:t>0,</w:t>
            </w:r>
            <w:r>
              <w:rPr>
                <w:rFonts w:ascii="NewsGotT" w:hAnsi="NewsGotT"/>
              </w:rPr>
              <w:t>30</w:t>
            </w:r>
            <w:r w:rsidRPr="006A6AAA">
              <w:rPr>
                <w:rFonts w:ascii="NewsGotT" w:hAnsi="NewsGotT"/>
              </w:rPr>
              <w:t xml:space="preserve"> </w:t>
            </w:r>
            <w:r w:rsidRPr="006A6AAA">
              <w:t>€</w:t>
            </w:r>
          </w:p>
        </w:tc>
      </w:tr>
      <w:tr w:rsidR="00190F4A" w:rsidRPr="006A6AAA" w14:paraId="3042CF3B" w14:textId="77777777" w:rsidTr="00190F4A">
        <w:trPr>
          <w:trHeight w:hRule="exact" w:val="1134"/>
          <w:jc w:val="center"/>
        </w:trPr>
        <w:tc>
          <w:tcPr>
            <w:tcW w:w="453" w:type="dxa"/>
            <w:vAlign w:val="center"/>
          </w:tcPr>
          <w:p w14:paraId="48332A4D" w14:textId="440A2C83" w:rsidR="00190F4A" w:rsidRDefault="00190F4A" w:rsidP="00190F4A">
            <w:pPr>
              <w:pStyle w:val="Corpodetexto"/>
              <w:spacing w:after="0"/>
              <w:jc w:val="center"/>
              <w:rPr>
                <w:rFonts w:ascii="NewsGotT" w:hAnsi="NewsGotT"/>
              </w:rPr>
            </w:pPr>
            <w:r>
              <w:rPr>
                <w:rFonts w:ascii="NewsGotT" w:hAnsi="NewsGotT"/>
              </w:rPr>
              <w:t>40</w:t>
            </w:r>
          </w:p>
        </w:tc>
        <w:tc>
          <w:tcPr>
            <w:tcW w:w="0" w:type="auto"/>
            <w:vAlign w:val="center"/>
          </w:tcPr>
          <w:p w14:paraId="6DEAA4FC" w14:textId="3E01328D" w:rsidR="00190F4A" w:rsidRPr="006A6AAA" w:rsidRDefault="00190F4A" w:rsidP="00190F4A">
            <w:pPr>
              <w:pStyle w:val="Corpodetexto"/>
              <w:spacing w:after="0"/>
              <w:jc w:val="center"/>
              <w:rPr>
                <w:rFonts w:ascii="NewsGotT" w:hAnsi="NewsGotT"/>
              </w:rPr>
            </w:pPr>
            <w:r w:rsidRPr="006A6AAA">
              <w:rPr>
                <w:rFonts w:ascii="NewsGotT" w:hAnsi="NewsGotT"/>
              </w:rPr>
              <w:t xml:space="preserve">Parafuso </w:t>
            </w:r>
            <w:r>
              <w:rPr>
                <w:rFonts w:ascii="NewsGotT" w:hAnsi="NewsGotT"/>
              </w:rPr>
              <w:t>3</w:t>
            </w:r>
            <w:r w:rsidRPr="006A6AAA">
              <w:rPr>
                <w:rFonts w:ascii="NewsGotT" w:hAnsi="NewsGotT"/>
              </w:rPr>
              <w:t xml:space="preserve"> mm</w:t>
            </w:r>
            <w:r>
              <w:rPr>
                <w:rFonts w:ascii="NewsGotT" w:hAnsi="NewsGotT"/>
              </w:rPr>
              <w:t xml:space="preserve"> </w:t>
            </w:r>
            <w:proofErr w:type="spellStart"/>
            <w:r w:rsidRPr="00CC162D">
              <w:rPr>
                <w:rFonts w:ascii="NewsGotT" w:hAnsi="NewsGotT"/>
              </w:rPr>
              <w:t>auto</w:t>
            </w:r>
            <w:r>
              <w:rPr>
                <w:rFonts w:ascii="NewsGotT" w:hAnsi="NewsGotT"/>
              </w:rPr>
              <w:noBreakHyphen/>
            </w:r>
            <w:r w:rsidRPr="00CC162D">
              <w:rPr>
                <w:rFonts w:ascii="NewsGotT" w:hAnsi="NewsGotT"/>
              </w:rPr>
              <w:t>roscante</w:t>
            </w:r>
            <w:proofErr w:type="spellEnd"/>
          </w:p>
        </w:tc>
        <w:tc>
          <w:tcPr>
            <w:tcW w:w="2034" w:type="dxa"/>
            <w:vAlign w:val="center"/>
          </w:tcPr>
          <w:p w14:paraId="5DC84FA8" w14:textId="4E25E19D" w:rsidR="00190F4A" w:rsidRPr="006A6AAA" w:rsidRDefault="00190F4A" w:rsidP="00190F4A">
            <w:pPr>
              <w:pStyle w:val="Corpodetexto"/>
              <w:spacing w:after="0"/>
              <w:jc w:val="center"/>
              <w:rPr>
                <w:rFonts w:ascii="NewsGotT" w:hAnsi="NewsGotT"/>
                <w:noProof/>
              </w:rPr>
            </w:pPr>
            <w:r>
              <w:rPr>
                <w:rFonts w:ascii="NewsGotT" w:hAnsi="NewsGotT"/>
                <w:noProof/>
                <w:lang w:eastAsia="pt-PT"/>
              </w:rPr>
              <w:drawing>
                <wp:inline distT="0" distB="0" distL="0" distR="0" wp14:anchorId="1E4D2E83" wp14:editId="11FE1ACE">
                  <wp:extent cx="665018" cy="665018"/>
                  <wp:effectExtent l="0" t="0" r="0" b="1905"/>
                  <wp:docPr id="35" name="Imagem 35" descr="Uma imagem com parafuso, utensílios de meta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m 35" descr="Uma imagem com parafuso, utensílios de metal&#10;&#10;Descrição gerada automaticamente"/>
                          <pic:cNvPicPr/>
                        </pic:nvPicPr>
                        <pic:blipFill>
                          <a:blip r:embed="rId135"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rot="10800000">
                            <a:off x="0" y="0"/>
                            <a:ext cx="668669" cy="668669"/>
                          </a:xfrm>
                          <a:prstGeom prst="rect">
                            <a:avLst/>
                          </a:prstGeom>
                        </pic:spPr>
                      </pic:pic>
                    </a:graphicData>
                  </a:graphic>
                </wp:inline>
              </w:drawing>
            </w:r>
          </w:p>
        </w:tc>
        <w:tc>
          <w:tcPr>
            <w:tcW w:w="1597" w:type="dxa"/>
            <w:vAlign w:val="center"/>
          </w:tcPr>
          <w:p w14:paraId="68A4C076" w14:textId="5C5701B0" w:rsidR="00190F4A" w:rsidRPr="006A6AAA" w:rsidRDefault="00190F4A" w:rsidP="00190F4A">
            <w:pPr>
              <w:pStyle w:val="Corpodetexto"/>
              <w:spacing w:after="0"/>
              <w:jc w:val="center"/>
              <w:rPr>
                <w:rFonts w:ascii="NewsGotT" w:hAnsi="NewsGotT"/>
                <w:lang w:val="en-GB"/>
              </w:rPr>
            </w:pPr>
            <w:proofErr w:type="spellStart"/>
            <w:r w:rsidRPr="006A6AAA">
              <w:rPr>
                <w:rFonts w:ascii="NewsGotT" w:hAnsi="NewsGotT"/>
                <w:lang w:val="en-GB"/>
              </w:rPr>
              <w:t>Ferritrofa</w:t>
            </w:r>
            <w:proofErr w:type="spellEnd"/>
          </w:p>
        </w:tc>
        <w:tc>
          <w:tcPr>
            <w:tcW w:w="1386" w:type="dxa"/>
            <w:vAlign w:val="center"/>
          </w:tcPr>
          <w:p w14:paraId="1378664E" w14:textId="10E8A744" w:rsidR="00190F4A" w:rsidRPr="006A6AAA" w:rsidRDefault="00190F4A" w:rsidP="00190F4A">
            <w:pPr>
              <w:pStyle w:val="Corpodetexto"/>
              <w:spacing w:after="0"/>
              <w:jc w:val="center"/>
              <w:rPr>
                <w:rFonts w:ascii="NewsGotT" w:hAnsi="NewsGotT"/>
              </w:rPr>
            </w:pPr>
            <w:r>
              <w:rPr>
                <w:rFonts w:ascii="NewsGotT" w:hAnsi="NewsGotT"/>
              </w:rPr>
              <w:t>6</w:t>
            </w:r>
          </w:p>
        </w:tc>
        <w:tc>
          <w:tcPr>
            <w:tcW w:w="992" w:type="dxa"/>
            <w:vAlign w:val="center"/>
          </w:tcPr>
          <w:p w14:paraId="0CF98658" w14:textId="48658583" w:rsidR="00190F4A" w:rsidRPr="006A6AAA" w:rsidRDefault="00190F4A" w:rsidP="00190F4A">
            <w:pPr>
              <w:pStyle w:val="Corpodetexto"/>
              <w:spacing w:after="0"/>
              <w:jc w:val="center"/>
              <w:rPr>
                <w:rFonts w:ascii="NewsGotT" w:hAnsi="NewsGotT"/>
              </w:rPr>
            </w:pPr>
            <w:r>
              <w:rPr>
                <w:rFonts w:ascii="NewsGotT" w:hAnsi="NewsGotT"/>
              </w:rPr>
              <w:t xml:space="preserve">0,04 </w:t>
            </w:r>
            <w:r>
              <w:t>€</w:t>
            </w:r>
          </w:p>
        </w:tc>
        <w:tc>
          <w:tcPr>
            <w:tcW w:w="1128" w:type="dxa"/>
            <w:vAlign w:val="center"/>
          </w:tcPr>
          <w:p w14:paraId="5BA3A6CC" w14:textId="79BFDA10" w:rsidR="00190F4A" w:rsidRPr="006A6AAA" w:rsidRDefault="00190F4A" w:rsidP="00190F4A">
            <w:pPr>
              <w:pStyle w:val="Corpodetexto"/>
              <w:spacing w:after="0"/>
              <w:jc w:val="center"/>
              <w:rPr>
                <w:rFonts w:ascii="NewsGotT" w:hAnsi="NewsGotT"/>
              </w:rPr>
            </w:pPr>
            <w:r>
              <w:rPr>
                <w:rFonts w:ascii="NewsGotT" w:hAnsi="NewsGotT"/>
              </w:rPr>
              <w:t xml:space="preserve">0,24 </w:t>
            </w:r>
            <w:r>
              <w:t>€</w:t>
            </w:r>
          </w:p>
        </w:tc>
      </w:tr>
      <w:tr w:rsidR="00190F4A" w:rsidRPr="006A6AAA" w14:paraId="5F835466" w14:textId="77777777" w:rsidTr="00190F4A">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3" w:type="dxa"/>
            <w:vAlign w:val="center"/>
          </w:tcPr>
          <w:p w14:paraId="449A440E" w14:textId="555A6AC4" w:rsidR="00190F4A" w:rsidRPr="006A6AAA" w:rsidRDefault="00190F4A" w:rsidP="00190F4A">
            <w:pPr>
              <w:pStyle w:val="Corpodetexto"/>
              <w:spacing w:after="0"/>
              <w:jc w:val="center"/>
              <w:rPr>
                <w:rFonts w:ascii="NewsGotT" w:hAnsi="NewsGotT"/>
              </w:rPr>
            </w:pPr>
            <w:r>
              <w:rPr>
                <w:rFonts w:ascii="NewsGotT" w:hAnsi="NewsGotT"/>
              </w:rPr>
              <w:lastRenderedPageBreak/>
              <w:t>41</w:t>
            </w:r>
          </w:p>
        </w:tc>
        <w:tc>
          <w:tcPr>
            <w:tcW w:w="0" w:type="auto"/>
            <w:vAlign w:val="center"/>
          </w:tcPr>
          <w:p w14:paraId="6D319EAE" w14:textId="5093612D" w:rsidR="00190F4A" w:rsidRPr="006A6AAA" w:rsidRDefault="00190F4A" w:rsidP="00190F4A">
            <w:pPr>
              <w:pStyle w:val="Corpodetexto"/>
              <w:spacing w:after="0"/>
              <w:jc w:val="center"/>
              <w:rPr>
                <w:rFonts w:ascii="NewsGotT" w:hAnsi="NewsGotT"/>
              </w:rPr>
            </w:pPr>
            <w:r w:rsidRPr="006A6AAA">
              <w:rPr>
                <w:rFonts w:ascii="NewsGotT" w:hAnsi="NewsGotT"/>
              </w:rPr>
              <w:t xml:space="preserve">Porca com </w:t>
            </w:r>
            <w:r>
              <w:rPr>
                <w:rFonts w:ascii="NewsGotT" w:hAnsi="NewsGotT"/>
              </w:rPr>
              <w:t>orelhas 4 mm</w:t>
            </w:r>
          </w:p>
        </w:tc>
        <w:tc>
          <w:tcPr>
            <w:tcW w:w="2034" w:type="dxa"/>
            <w:vAlign w:val="center"/>
          </w:tcPr>
          <w:p w14:paraId="23A171FF" w14:textId="77777777" w:rsidR="00190F4A" w:rsidRPr="006A6AAA" w:rsidRDefault="00190F4A" w:rsidP="00190F4A">
            <w:pPr>
              <w:pStyle w:val="Corpodetexto"/>
              <w:spacing w:after="0"/>
              <w:jc w:val="center"/>
              <w:rPr>
                <w:rFonts w:ascii="NewsGotT" w:hAnsi="NewsGotT"/>
              </w:rPr>
            </w:pPr>
            <w:r w:rsidRPr="006A6AAA">
              <w:rPr>
                <w:rFonts w:ascii="NewsGotT" w:hAnsi="NewsGotT"/>
                <w:noProof/>
                <w:lang w:eastAsia="pt-PT"/>
              </w:rPr>
              <w:drawing>
                <wp:inline distT="0" distB="0" distL="0" distR="0" wp14:anchorId="0160C813" wp14:editId="78E83A85">
                  <wp:extent cx="713916" cy="713916"/>
                  <wp:effectExtent l="0" t="0" r="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6" cstate="print">
                            <a:clrChange>
                              <a:clrFrom>
                                <a:srgbClr val="FFFFFF"/>
                              </a:clrFrom>
                              <a:clrTo>
                                <a:srgbClr val="FFFFFF">
                                  <a:alpha val="0"/>
                                </a:srgbClr>
                              </a:clrTo>
                            </a:clrChange>
                            <a:extLst>
                              <a:ext uri="{BEBA8EAE-BF5A-486C-A8C5-ECC9F3942E4B}">
                                <a14:imgProps xmlns:a14="http://schemas.microsoft.com/office/drawing/2010/main">
                                  <a14:imgLayer r:embed="rId137">
                                    <a14:imgEffect>
                                      <a14:backgroundRemoval t="10000" b="90000" l="4815" r="95926">
                                        <a14:foregroundMark x1="95926" y1="28889" x2="95926" y2="28889"/>
                                        <a14:foregroundMark x1="4815" y1="59259" x2="4815" y2="59259"/>
                                      </a14:backgroundRemoval>
                                    </a14:imgEffect>
                                  </a14:imgLayer>
                                </a14:imgProps>
                              </a:ext>
                              <a:ext uri="{28A0092B-C50C-407E-A947-70E740481C1C}">
                                <a14:useLocalDpi xmlns:a14="http://schemas.microsoft.com/office/drawing/2010/main" val="0"/>
                              </a:ext>
                            </a:extLst>
                          </a:blip>
                          <a:srcRect/>
                          <a:stretch>
                            <a:fillRect/>
                          </a:stretch>
                        </pic:blipFill>
                        <pic:spPr bwMode="auto">
                          <a:xfrm flipH="1">
                            <a:off x="0" y="0"/>
                            <a:ext cx="719042" cy="719042"/>
                          </a:xfrm>
                          <a:prstGeom prst="rect">
                            <a:avLst/>
                          </a:prstGeom>
                          <a:noFill/>
                          <a:ln>
                            <a:noFill/>
                          </a:ln>
                        </pic:spPr>
                      </pic:pic>
                    </a:graphicData>
                  </a:graphic>
                </wp:inline>
              </w:drawing>
            </w:r>
          </w:p>
        </w:tc>
        <w:tc>
          <w:tcPr>
            <w:tcW w:w="1597" w:type="dxa"/>
            <w:vAlign w:val="center"/>
          </w:tcPr>
          <w:p w14:paraId="039F15FD" w14:textId="77777777" w:rsidR="00190F4A" w:rsidRPr="006A6AAA" w:rsidRDefault="00190F4A" w:rsidP="00190F4A">
            <w:pPr>
              <w:pStyle w:val="Corpodetexto"/>
              <w:spacing w:after="0"/>
              <w:jc w:val="center"/>
              <w:rPr>
                <w:rFonts w:ascii="NewsGotT" w:hAnsi="NewsGotT"/>
                <w:lang w:val="en-GB"/>
              </w:rPr>
            </w:pPr>
            <w:proofErr w:type="spellStart"/>
            <w:r w:rsidRPr="006A6AAA">
              <w:rPr>
                <w:rFonts w:ascii="NewsGotT" w:hAnsi="NewsGotT"/>
                <w:lang w:val="en-GB"/>
              </w:rPr>
              <w:t>Ferritrofa</w:t>
            </w:r>
            <w:proofErr w:type="spellEnd"/>
          </w:p>
        </w:tc>
        <w:tc>
          <w:tcPr>
            <w:tcW w:w="1386" w:type="dxa"/>
            <w:vAlign w:val="center"/>
          </w:tcPr>
          <w:p w14:paraId="091B2FEE" w14:textId="070A4B83" w:rsidR="00190F4A" w:rsidRPr="006A6AAA" w:rsidRDefault="00190F4A" w:rsidP="00190F4A">
            <w:pPr>
              <w:pStyle w:val="Corpodetexto"/>
              <w:spacing w:after="0"/>
              <w:jc w:val="center"/>
              <w:rPr>
                <w:rFonts w:ascii="NewsGotT" w:hAnsi="NewsGotT"/>
              </w:rPr>
            </w:pPr>
            <w:r>
              <w:rPr>
                <w:rFonts w:ascii="NewsGotT" w:hAnsi="NewsGotT"/>
              </w:rPr>
              <w:t>8</w:t>
            </w:r>
          </w:p>
        </w:tc>
        <w:tc>
          <w:tcPr>
            <w:tcW w:w="992" w:type="dxa"/>
            <w:vAlign w:val="center"/>
          </w:tcPr>
          <w:p w14:paraId="730A6698" w14:textId="77777777" w:rsidR="00190F4A" w:rsidRPr="006A6AAA" w:rsidRDefault="00190F4A" w:rsidP="00190F4A">
            <w:pPr>
              <w:pStyle w:val="Corpodetexto"/>
              <w:spacing w:after="0"/>
              <w:jc w:val="center"/>
              <w:rPr>
                <w:rFonts w:ascii="NewsGotT" w:hAnsi="NewsGotT"/>
              </w:rPr>
            </w:pPr>
            <w:r w:rsidRPr="006A6AAA">
              <w:rPr>
                <w:rFonts w:ascii="NewsGotT" w:hAnsi="NewsGotT"/>
              </w:rPr>
              <w:t xml:space="preserve">0,10 </w:t>
            </w:r>
            <w:r w:rsidRPr="006A6AAA">
              <w:t>€</w:t>
            </w:r>
          </w:p>
        </w:tc>
        <w:tc>
          <w:tcPr>
            <w:tcW w:w="1128" w:type="dxa"/>
            <w:vAlign w:val="center"/>
          </w:tcPr>
          <w:p w14:paraId="710ECAB4" w14:textId="571CAAA4" w:rsidR="00190F4A" w:rsidRPr="006A6AAA" w:rsidRDefault="00190F4A" w:rsidP="00190F4A">
            <w:pPr>
              <w:pStyle w:val="Corpodetexto"/>
              <w:spacing w:after="0"/>
              <w:jc w:val="center"/>
              <w:rPr>
                <w:rFonts w:ascii="NewsGotT" w:hAnsi="NewsGotT"/>
              </w:rPr>
            </w:pPr>
            <w:r w:rsidRPr="006A6AAA">
              <w:rPr>
                <w:rFonts w:ascii="NewsGotT" w:hAnsi="NewsGotT"/>
              </w:rPr>
              <w:t>0,</w:t>
            </w:r>
            <w:r>
              <w:rPr>
                <w:rFonts w:ascii="NewsGotT" w:hAnsi="NewsGotT"/>
              </w:rPr>
              <w:t>8</w:t>
            </w:r>
            <w:r w:rsidRPr="006A6AAA">
              <w:rPr>
                <w:rFonts w:ascii="NewsGotT" w:hAnsi="NewsGotT"/>
              </w:rPr>
              <w:t xml:space="preserve">0 </w:t>
            </w:r>
            <w:r w:rsidRPr="006A6AAA">
              <w:t>€</w:t>
            </w:r>
          </w:p>
        </w:tc>
      </w:tr>
      <w:tr w:rsidR="00190F4A" w:rsidRPr="006A6AAA" w14:paraId="2B4A691D" w14:textId="77777777" w:rsidTr="00190F4A">
        <w:trPr>
          <w:trHeight w:hRule="exact" w:val="1134"/>
          <w:jc w:val="center"/>
        </w:trPr>
        <w:tc>
          <w:tcPr>
            <w:tcW w:w="453" w:type="dxa"/>
            <w:vAlign w:val="center"/>
          </w:tcPr>
          <w:p w14:paraId="4C49B461" w14:textId="08BEBE7E" w:rsidR="00190F4A" w:rsidRPr="006A6AAA" w:rsidRDefault="00190F4A" w:rsidP="00190F4A">
            <w:pPr>
              <w:pStyle w:val="Corpodetexto"/>
              <w:spacing w:after="0"/>
              <w:jc w:val="center"/>
              <w:rPr>
                <w:rFonts w:ascii="NewsGotT" w:hAnsi="NewsGotT"/>
              </w:rPr>
            </w:pPr>
            <w:r>
              <w:rPr>
                <w:rFonts w:ascii="NewsGotT" w:hAnsi="NewsGotT"/>
              </w:rPr>
              <w:t>42</w:t>
            </w:r>
          </w:p>
        </w:tc>
        <w:tc>
          <w:tcPr>
            <w:tcW w:w="0" w:type="auto"/>
            <w:vAlign w:val="center"/>
          </w:tcPr>
          <w:p w14:paraId="4299D996" w14:textId="56C7268D" w:rsidR="00190F4A" w:rsidRPr="006A6AAA" w:rsidRDefault="00190F4A" w:rsidP="00190F4A">
            <w:pPr>
              <w:pStyle w:val="Corpodetexto"/>
              <w:spacing w:after="0"/>
              <w:jc w:val="center"/>
              <w:rPr>
                <w:rFonts w:ascii="NewsGotT" w:hAnsi="NewsGotT"/>
              </w:rPr>
            </w:pPr>
            <w:r w:rsidRPr="006A6AAA">
              <w:rPr>
                <w:rFonts w:ascii="NewsGotT" w:hAnsi="NewsGotT"/>
              </w:rPr>
              <w:t xml:space="preserve">Porca </w:t>
            </w:r>
            <w:r>
              <w:rPr>
                <w:rFonts w:ascii="NewsGotT" w:hAnsi="NewsGotT"/>
              </w:rPr>
              <w:t>4</w:t>
            </w:r>
            <w:r w:rsidRPr="006A6AAA">
              <w:rPr>
                <w:rFonts w:ascii="NewsGotT" w:hAnsi="NewsGotT"/>
              </w:rPr>
              <w:t xml:space="preserve"> mm</w:t>
            </w:r>
          </w:p>
        </w:tc>
        <w:tc>
          <w:tcPr>
            <w:tcW w:w="2034" w:type="dxa"/>
            <w:vAlign w:val="center"/>
          </w:tcPr>
          <w:p w14:paraId="233D1BFF" w14:textId="77777777" w:rsidR="00190F4A" w:rsidRPr="006A6AAA" w:rsidRDefault="00190F4A" w:rsidP="00190F4A">
            <w:pPr>
              <w:pStyle w:val="Corpodetexto"/>
              <w:spacing w:after="0"/>
              <w:jc w:val="center"/>
              <w:rPr>
                <w:rFonts w:ascii="NewsGotT" w:hAnsi="NewsGotT"/>
              </w:rPr>
            </w:pPr>
            <w:r w:rsidRPr="006A6AAA">
              <w:rPr>
                <w:rFonts w:ascii="NewsGotT" w:hAnsi="NewsGotT"/>
                <w:noProof/>
                <w:lang w:eastAsia="pt-PT"/>
              </w:rPr>
              <w:drawing>
                <wp:inline distT="0" distB="0" distL="0" distR="0" wp14:anchorId="0019F450" wp14:editId="7EBE409B">
                  <wp:extent cx="723696" cy="723696"/>
                  <wp:effectExtent l="0" t="0" r="0" b="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8" cstate="print">
                            <a:extLst>
                              <a:ext uri="{BEBA8EAE-BF5A-486C-A8C5-ECC9F3942E4B}">
                                <a14:imgProps xmlns:a14="http://schemas.microsoft.com/office/drawing/2010/main">
                                  <a14:imgLayer r:embed="rId139">
                                    <a14:imgEffect>
                                      <a14:backgroundRemoval t="10000" b="90000" l="10000" r="90000"/>
                                    </a14:imgEffect>
                                  </a14:imgLayer>
                                </a14:imgProps>
                              </a:ext>
                              <a:ext uri="{28A0092B-C50C-407E-A947-70E740481C1C}">
                                <a14:useLocalDpi xmlns:a14="http://schemas.microsoft.com/office/drawing/2010/main" val="0"/>
                              </a:ext>
                            </a:extLst>
                          </a:blip>
                          <a:srcRect/>
                          <a:stretch>
                            <a:fillRect/>
                          </a:stretch>
                        </pic:blipFill>
                        <pic:spPr bwMode="auto">
                          <a:xfrm flipH="1">
                            <a:off x="0" y="0"/>
                            <a:ext cx="731390" cy="731390"/>
                          </a:xfrm>
                          <a:prstGeom prst="rect">
                            <a:avLst/>
                          </a:prstGeom>
                          <a:noFill/>
                          <a:ln>
                            <a:noFill/>
                          </a:ln>
                        </pic:spPr>
                      </pic:pic>
                    </a:graphicData>
                  </a:graphic>
                </wp:inline>
              </w:drawing>
            </w:r>
          </w:p>
        </w:tc>
        <w:tc>
          <w:tcPr>
            <w:tcW w:w="1597" w:type="dxa"/>
            <w:vAlign w:val="center"/>
          </w:tcPr>
          <w:p w14:paraId="7A67CA91" w14:textId="77777777" w:rsidR="00190F4A" w:rsidRPr="006A6AAA" w:rsidRDefault="00190F4A" w:rsidP="00190F4A">
            <w:pPr>
              <w:pStyle w:val="Corpodetexto"/>
              <w:spacing w:after="0"/>
              <w:jc w:val="center"/>
              <w:rPr>
                <w:rFonts w:ascii="NewsGotT" w:hAnsi="NewsGotT"/>
                <w:lang w:val="en-GB"/>
              </w:rPr>
            </w:pPr>
            <w:proofErr w:type="spellStart"/>
            <w:r w:rsidRPr="006A6AAA">
              <w:rPr>
                <w:rFonts w:ascii="NewsGotT" w:hAnsi="NewsGotT"/>
                <w:lang w:val="en-GB"/>
              </w:rPr>
              <w:t>Ferritrofa</w:t>
            </w:r>
            <w:proofErr w:type="spellEnd"/>
          </w:p>
        </w:tc>
        <w:tc>
          <w:tcPr>
            <w:tcW w:w="1386" w:type="dxa"/>
            <w:vAlign w:val="center"/>
          </w:tcPr>
          <w:p w14:paraId="7AD32112" w14:textId="5520456A" w:rsidR="00190F4A" w:rsidRPr="006A6AAA" w:rsidRDefault="00190F4A" w:rsidP="00190F4A">
            <w:pPr>
              <w:pStyle w:val="Corpodetexto"/>
              <w:spacing w:after="0"/>
              <w:jc w:val="center"/>
              <w:rPr>
                <w:rFonts w:ascii="NewsGotT" w:hAnsi="NewsGotT"/>
              </w:rPr>
            </w:pPr>
            <w:r>
              <w:rPr>
                <w:rFonts w:ascii="NewsGotT" w:hAnsi="NewsGotT"/>
              </w:rPr>
              <w:t>32</w:t>
            </w:r>
          </w:p>
        </w:tc>
        <w:tc>
          <w:tcPr>
            <w:tcW w:w="992" w:type="dxa"/>
            <w:vAlign w:val="center"/>
          </w:tcPr>
          <w:p w14:paraId="10A8AE3F" w14:textId="77777777" w:rsidR="00190F4A" w:rsidRPr="006A6AAA" w:rsidRDefault="00190F4A" w:rsidP="00190F4A">
            <w:pPr>
              <w:pStyle w:val="Corpodetexto"/>
              <w:spacing w:after="0"/>
              <w:jc w:val="center"/>
              <w:rPr>
                <w:rFonts w:ascii="NewsGotT" w:hAnsi="NewsGotT"/>
              </w:rPr>
            </w:pPr>
            <w:r w:rsidRPr="006A6AAA">
              <w:rPr>
                <w:rFonts w:ascii="NewsGotT" w:hAnsi="NewsGotT"/>
              </w:rPr>
              <w:t xml:space="preserve">0,05 </w:t>
            </w:r>
            <w:r w:rsidRPr="006A6AAA">
              <w:t>€</w:t>
            </w:r>
          </w:p>
        </w:tc>
        <w:tc>
          <w:tcPr>
            <w:tcW w:w="1128" w:type="dxa"/>
            <w:vAlign w:val="center"/>
          </w:tcPr>
          <w:p w14:paraId="3231605C" w14:textId="5BDF2AD5" w:rsidR="00190F4A" w:rsidRPr="006A6AAA" w:rsidRDefault="00190F4A" w:rsidP="00190F4A">
            <w:pPr>
              <w:pStyle w:val="Corpodetexto"/>
              <w:spacing w:after="0"/>
              <w:jc w:val="center"/>
              <w:rPr>
                <w:rFonts w:ascii="NewsGotT" w:hAnsi="NewsGotT"/>
              </w:rPr>
            </w:pPr>
            <w:r w:rsidRPr="006A6AAA">
              <w:rPr>
                <w:rFonts w:ascii="NewsGotT" w:hAnsi="NewsGotT"/>
              </w:rPr>
              <w:t>1,</w:t>
            </w:r>
            <w:r>
              <w:rPr>
                <w:rFonts w:ascii="NewsGotT" w:hAnsi="NewsGotT"/>
              </w:rPr>
              <w:t>6</w:t>
            </w:r>
            <w:r w:rsidRPr="006A6AAA">
              <w:rPr>
                <w:rFonts w:ascii="NewsGotT" w:hAnsi="NewsGotT"/>
              </w:rPr>
              <w:t xml:space="preserve">0 </w:t>
            </w:r>
            <w:r w:rsidRPr="006A6AAA">
              <w:t>€</w:t>
            </w:r>
          </w:p>
        </w:tc>
      </w:tr>
      <w:tr w:rsidR="00190F4A" w:rsidRPr="006A6AAA" w14:paraId="48B0D85B" w14:textId="77777777" w:rsidTr="00190F4A">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3" w:type="dxa"/>
            <w:vAlign w:val="center"/>
          </w:tcPr>
          <w:p w14:paraId="6C9FC4C7" w14:textId="189EA0B9" w:rsidR="00190F4A" w:rsidRDefault="00190F4A" w:rsidP="00190F4A">
            <w:pPr>
              <w:pStyle w:val="Corpodetexto"/>
              <w:spacing w:after="0"/>
              <w:jc w:val="center"/>
              <w:rPr>
                <w:rFonts w:ascii="NewsGotT" w:hAnsi="NewsGotT"/>
              </w:rPr>
            </w:pPr>
            <w:r>
              <w:rPr>
                <w:rFonts w:ascii="NewsGotT" w:hAnsi="NewsGotT"/>
              </w:rPr>
              <w:t>43</w:t>
            </w:r>
          </w:p>
        </w:tc>
        <w:tc>
          <w:tcPr>
            <w:tcW w:w="0" w:type="auto"/>
            <w:vAlign w:val="center"/>
          </w:tcPr>
          <w:p w14:paraId="484CE4ED" w14:textId="1A7C7D60" w:rsidR="00190F4A" w:rsidRPr="006A6AAA" w:rsidRDefault="00190F4A" w:rsidP="00190F4A">
            <w:pPr>
              <w:pStyle w:val="Corpodetexto"/>
              <w:spacing w:after="0"/>
              <w:jc w:val="center"/>
              <w:rPr>
                <w:rFonts w:ascii="NewsGotT" w:hAnsi="NewsGotT"/>
              </w:rPr>
            </w:pPr>
            <w:r w:rsidRPr="006A6AAA">
              <w:rPr>
                <w:rFonts w:ascii="NewsGotT" w:hAnsi="NewsGotT"/>
              </w:rPr>
              <w:t xml:space="preserve">Porca </w:t>
            </w:r>
            <w:r>
              <w:rPr>
                <w:rFonts w:ascii="NewsGotT" w:hAnsi="NewsGotT"/>
              </w:rPr>
              <w:t>3</w:t>
            </w:r>
            <w:r w:rsidRPr="006A6AAA">
              <w:rPr>
                <w:rFonts w:ascii="NewsGotT" w:hAnsi="NewsGotT"/>
              </w:rPr>
              <w:t xml:space="preserve"> mm</w:t>
            </w:r>
          </w:p>
        </w:tc>
        <w:tc>
          <w:tcPr>
            <w:tcW w:w="2034" w:type="dxa"/>
            <w:vAlign w:val="center"/>
          </w:tcPr>
          <w:p w14:paraId="48F741D2" w14:textId="34E29262" w:rsidR="00190F4A" w:rsidRPr="006A6AAA" w:rsidRDefault="00190F4A" w:rsidP="00190F4A">
            <w:pPr>
              <w:pStyle w:val="Corpodetexto"/>
              <w:spacing w:after="0"/>
              <w:jc w:val="center"/>
              <w:rPr>
                <w:rFonts w:ascii="NewsGotT" w:hAnsi="NewsGotT"/>
                <w:noProof/>
              </w:rPr>
            </w:pPr>
            <w:r w:rsidRPr="006A6AAA">
              <w:rPr>
                <w:rFonts w:ascii="NewsGotT" w:hAnsi="NewsGotT"/>
                <w:noProof/>
                <w:lang w:eastAsia="pt-PT"/>
              </w:rPr>
              <w:drawing>
                <wp:inline distT="0" distB="0" distL="0" distR="0" wp14:anchorId="73169084" wp14:editId="43B30CC4">
                  <wp:extent cx="723696" cy="723696"/>
                  <wp:effectExtent l="0" t="0" r="0" b="0"/>
                  <wp:docPr id="27" name="Imagem 27" descr="Uma imagem com projet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m 58" descr="Uma imagem com projetor&#10;&#10;Descrição gerada automaticamente"/>
                          <pic:cNvPicPr>
                            <a:picLocks noChangeAspect="1" noChangeArrowheads="1"/>
                          </pic:cNvPicPr>
                        </pic:nvPicPr>
                        <pic:blipFill>
                          <a:blip r:embed="rId138" cstate="print">
                            <a:extLst>
                              <a:ext uri="{BEBA8EAE-BF5A-486C-A8C5-ECC9F3942E4B}">
                                <a14:imgProps xmlns:a14="http://schemas.microsoft.com/office/drawing/2010/main">
                                  <a14:imgLayer r:embed="rId139">
                                    <a14:imgEffect>
                                      <a14:backgroundRemoval t="10000" b="90000" l="10000" r="90000"/>
                                    </a14:imgEffect>
                                  </a14:imgLayer>
                                </a14:imgProps>
                              </a:ext>
                              <a:ext uri="{28A0092B-C50C-407E-A947-70E740481C1C}">
                                <a14:useLocalDpi xmlns:a14="http://schemas.microsoft.com/office/drawing/2010/main" val="0"/>
                              </a:ext>
                            </a:extLst>
                          </a:blip>
                          <a:srcRect/>
                          <a:stretch>
                            <a:fillRect/>
                          </a:stretch>
                        </pic:blipFill>
                        <pic:spPr bwMode="auto">
                          <a:xfrm flipH="1">
                            <a:off x="0" y="0"/>
                            <a:ext cx="731390" cy="731390"/>
                          </a:xfrm>
                          <a:prstGeom prst="rect">
                            <a:avLst/>
                          </a:prstGeom>
                          <a:noFill/>
                          <a:ln>
                            <a:noFill/>
                          </a:ln>
                        </pic:spPr>
                      </pic:pic>
                    </a:graphicData>
                  </a:graphic>
                </wp:inline>
              </w:drawing>
            </w:r>
          </w:p>
        </w:tc>
        <w:tc>
          <w:tcPr>
            <w:tcW w:w="1597" w:type="dxa"/>
            <w:vAlign w:val="center"/>
          </w:tcPr>
          <w:p w14:paraId="50A4FA71" w14:textId="46FD9BEF" w:rsidR="00190F4A" w:rsidRPr="006A6AAA" w:rsidRDefault="00190F4A" w:rsidP="00190F4A">
            <w:pPr>
              <w:pStyle w:val="Corpodetexto"/>
              <w:spacing w:after="0"/>
              <w:jc w:val="center"/>
              <w:rPr>
                <w:rFonts w:ascii="NewsGotT" w:hAnsi="NewsGotT"/>
                <w:lang w:val="en-GB"/>
              </w:rPr>
            </w:pPr>
            <w:proofErr w:type="spellStart"/>
            <w:r w:rsidRPr="006A6AAA">
              <w:rPr>
                <w:rFonts w:ascii="NewsGotT" w:hAnsi="NewsGotT"/>
                <w:lang w:val="en-GB"/>
              </w:rPr>
              <w:t>Ferritrofa</w:t>
            </w:r>
            <w:proofErr w:type="spellEnd"/>
          </w:p>
        </w:tc>
        <w:tc>
          <w:tcPr>
            <w:tcW w:w="1386" w:type="dxa"/>
            <w:vAlign w:val="center"/>
          </w:tcPr>
          <w:p w14:paraId="6428A321" w14:textId="0A540CC6" w:rsidR="00190F4A" w:rsidRDefault="00190F4A" w:rsidP="00190F4A">
            <w:pPr>
              <w:pStyle w:val="Corpodetexto"/>
              <w:spacing w:after="0"/>
              <w:jc w:val="center"/>
              <w:rPr>
                <w:rFonts w:ascii="NewsGotT" w:hAnsi="NewsGotT"/>
              </w:rPr>
            </w:pPr>
            <w:r>
              <w:rPr>
                <w:rFonts w:ascii="NewsGotT" w:hAnsi="NewsGotT"/>
              </w:rPr>
              <w:t>13</w:t>
            </w:r>
          </w:p>
        </w:tc>
        <w:tc>
          <w:tcPr>
            <w:tcW w:w="992" w:type="dxa"/>
            <w:vAlign w:val="center"/>
          </w:tcPr>
          <w:p w14:paraId="06072047" w14:textId="557ABF73" w:rsidR="00190F4A" w:rsidRPr="006A6AAA" w:rsidRDefault="00190F4A" w:rsidP="00190F4A">
            <w:pPr>
              <w:pStyle w:val="Corpodetexto"/>
              <w:spacing w:after="0"/>
              <w:jc w:val="center"/>
              <w:rPr>
                <w:rFonts w:ascii="NewsGotT" w:hAnsi="NewsGotT"/>
              </w:rPr>
            </w:pPr>
            <w:r w:rsidRPr="006A6AAA">
              <w:rPr>
                <w:rFonts w:ascii="NewsGotT" w:hAnsi="NewsGotT"/>
              </w:rPr>
              <w:t xml:space="preserve">0,05 </w:t>
            </w:r>
            <w:r w:rsidRPr="006A6AAA">
              <w:t>€</w:t>
            </w:r>
          </w:p>
        </w:tc>
        <w:tc>
          <w:tcPr>
            <w:tcW w:w="1128" w:type="dxa"/>
            <w:vAlign w:val="center"/>
          </w:tcPr>
          <w:p w14:paraId="5A6DFDDC" w14:textId="610F8F78" w:rsidR="00190F4A" w:rsidRPr="006A6AAA" w:rsidRDefault="00190F4A" w:rsidP="00190F4A">
            <w:pPr>
              <w:pStyle w:val="Corpodetexto"/>
              <w:spacing w:after="0"/>
              <w:jc w:val="center"/>
              <w:rPr>
                <w:rFonts w:ascii="NewsGotT" w:hAnsi="NewsGotT"/>
              </w:rPr>
            </w:pPr>
            <w:r w:rsidRPr="006A6AAA">
              <w:rPr>
                <w:rFonts w:ascii="NewsGotT" w:hAnsi="NewsGotT"/>
              </w:rPr>
              <w:t>1,1</w:t>
            </w:r>
            <w:r>
              <w:rPr>
                <w:rFonts w:ascii="NewsGotT" w:hAnsi="NewsGotT"/>
              </w:rPr>
              <w:t>5</w:t>
            </w:r>
            <w:r w:rsidRPr="006A6AAA">
              <w:rPr>
                <w:rFonts w:ascii="NewsGotT" w:hAnsi="NewsGotT"/>
              </w:rPr>
              <w:t xml:space="preserve"> </w:t>
            </w:r>
            <w:r w:rsidRPr="006A6AAA">
              <w:t>€</w:t>
            </w:r>
          </w:p>
        </w:tc>
      </w:tr>
      <w:tr w:rsidR="00190F4A" w:rsidRPr="006A6AAA" w14:paraId="2DEB72A0" w14:textId="77777777" w:rsidTr="00190F4A">
        <w:trPr>
          <w:trHeight w:hRule="exact" w:val="1134"/>
          <w:jc w:val="center"/>
        </w:trPr>
        <w:tc>
          <w:tcPr>
            <w:tcW w:w="453" w:type="dxa"/>
            <w:vAlign w:val="center"/>
          </w:tcPr>
          <w:p w14:paraId="60AF4025" w14:textId="18888E7C" w:rsidR="00190F4A" w:rsidRPr="006A6AAA" w:rsidRDefault="00190F4A" w:rsidP="00190F4A">
            <w:pPr>
              <w:pStyle w:val="Corpodetexto"/>
              <w:spacing w:after="0"/>
              <w:jc w:val="center"/>
              <w:rPr>
                <w:rFonts w:ascii="NewsGotT" w:hAnsi="NewsGotT"/>
              </w:rPr>
            </w:pPr>
            <w:r>
              <w:rPr>
                <w:rFonts w:ascii="NewsGotT" w:hAnsi="NewsGotT"/>
              </w:rPr>
              <w:t>44</w:t>
            </w:r>
          </w:p>
        </w:tc>
        <w:tc>
          <w:tcPr>
            <w:tcW w:w="0" w:type="auto"/>
            <w:vAlign w:val="center"/>
          </w:tcPr>
          <w:p w14:paraId="3E3CB7A3" w14:textId="77777777" w:rsidR="00190F4A" w:rsidRPr="006A6AAA" w:rsidRDefault="00190F4A" w:rsidP="00190F4A">
            <w:pPr>
              <w:pStyle w:val="Corpodetexto"/>
              <w:spacing w:after="0"/>
              <w:jc w:val="center"/>
              <w:rPr>
                <w:rFonts w:ascii="NewsGotT" w:hAnsi="NewsGotT"/>
              </w:rPr>
            </w:pPr>
            <w:r w:rsidRPr="006A6AAA">
              <w:rPr>
                <w:rFonts w:ascii="NewsGotT" w:hAnsi="NewsGotT"/>
              </w:rPr>
              <w:t>Rebites</w:t>
            </w:r>
          </w:p>
        </w:tc>
        <w:tc>
          <w:tcPr>
            <w:tcW w:w="2034" w:type="dxa"/>
            <w:vAlign w:val="center"/>
          </w:tcPr>
          <w:p w14:paraId="3A5DCD25" w14:textId="77777777" w:rsidR="00190F4A" w:rsidRPr="002539A7" w:rsidRDefault="00190F4A" w:rsidP="00190F4A">
            <w:pPr>
              <w:pStyle w:val="Corpodetexto"/>
              <w:spacing w:after="0"/>
              <w:jc w:val="center"/>
              <w:rPr>
                <w:rFonts w:ascii="NewsGotT" w:hAnsi="NewsGotT"/>
                <w:sz w:val="2"/>
                <w:szCs w:val="2"/>
              </w:rPr>
            </w:pPr>
          </w:p>
          <w:p w14:paraId="3B93D19E" w14:textId="77777777" w:rsidR="00190F4A" w:rsidRPr="006A6AAA" w:rsidRDefault="00190F4A" w:rsidP="00190F4A">
            <w:pPr>
              <w:pStyle w:val="Corpodetexto"/>
              <w:spacing w:after="0"/>
              <w:jc w:val="center"/>
              <w:rPr>
                <w:rFonts w:ascii="NewsGotT" w:hAnsi="NewsGotT"/>
              </w:rPr>
            </w:pPr>
            <w:r w:rsidRPr="006A6AAA">
              <w:rPr>
                <w:rFonts w:ascii="NewsGotT" w:hAnsi="NewsGotT"/>
                <w:noProof/>
                <w:lang w:eastAsia="pt-PT"/>
              </w:rPr>
              <w:drawing>
                <wp:inline distT="0" distB="0" distL="0" distR="0" wp14:anchorId="63C16634" wp14:editId="0D7AD619">
                  <wp:extent cx="430306" cy="430306"/>
                  <wp:effectExtent l="0" t="0" r="0" b="8255"/>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0"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443893" cy="443893"/>
                          </a:xfrm>
                          <a:prstGeom prst="rect">
                            <a:avLst/>
                          </a:prstGeom>
                          <a:noFill/>
                          <a:ln>
                            <a:noFill/>
                          </a:ln>
                        </pic:spPr>
                      </pic:pic>
                    </a:graphicData>
                  </a:graphic>
                </wp:inline>
              </w:drawing>
            </w:r>
          </w:p>
        </w:tc>
        <w:tc>
          <w:tcPr>
            <w:tcW w:w="1597" w:type="dxa"/>
            <w:vAlign w:val="center"/>
          </w:tcPr>
          <w:p w14:paraId="30DD77AF" w14:textId="77777777" w:rsidR="00190F4A" w:rsidRPr="006A6AAA" w:rsidRDefault="00190F4A" w:rsidP="00190F4A">
            <w:pPr>
              <w:pStyle w:val="Corpodetexto"/>
              <w:spacing w:after="0"/>
              <w:jc w:val="center"/>
              <w:rPr>
                <w:rFonts w:ascii="NewsGotT" w:hAnsi="NewsGotT"/>
                <w:lang w:val="en-GB"/>
              </w:rPr>
            </w:pPr>
            <w:proofErr w:type="spellStart"/>
            <w:r w:rsidRPr="006A6AAA">
              <w:rPr>
                <w:rFonts w:ascii="NewsGotT" w:hAnsi="NewsGotT"/>
                <w:lang w:val="en-GB"/>
              </w:rPr>
              <w:t>Ferritrofa</w:t>
            </w:r>
            <w:proofErr w:type="spellEnd"/>
          </w:p>
        </w:tc>
        <w:tc>
          <w:tcPr>
            <w:tcW w:w="1386" w:type="dxa"/>
            <w:vAlign w:val="center"/>
          </w:tcPr>
          <w:p w14:paraId="3B4553E2" w14:textId="77777777" w:rsidR="00190F4A" w:rsidRPr="006A6AAA" w:rsidRDefault="00190F4A" w:rsidP="00190F4A">
            <w:pPr>
              <w:pStyle w:val="Corpodetexto"/>
              <w:spacing w:after="0"/>
              <w:jc w:val="center"/>
              <w:rPr>
                <w:rFonts w:ascii="NewsGotT" w:hAnsi="NewsGotT"/>
              </w:rPr>
            </w:pPr>
            <w:r w:rsidRPr="006A6AAA">
              <w:rPr>
                <w:rFonts w:ascii="NewsGotT" w:hAnsi="NewsGotT"/>
              </w:rPr>
              <w:t>18</w:t>
            </w:r>
          </w:p>
        </w:tc>
        <w:tc>
          <w:tcPr>
            <w:tcW w:w="992" w:type="dxa"/>
            <w:vAlign w:val="center"/>
          </w:tcPr>
          <w:p w14:paraId="6DAFE0BD" w14:textId="77777777" w:rsidR="00190F4A" w:rsidRPr="006A6AAA" w:rsidRDefault="00190F4A" w:rsidP="00190F4A">
            <w:pPr>
              <w:pStyle w:val="Corpodetexto"/>
              <w:spacing w:after="0"/>
              <w:jc w:val="center"/>
              <w:rPr>
                <w:rFonts w:ascii="NewsGotT" w:hAnsi="NewsGotT"/>
              </w:rPr>
            </w:pPr>
            <w:r w:rsidRPr="006A6AAA">
              <w:rPr>
                <w:rFonts w:ascii="NewsGotT" w:hAnsi="NewsGotT"/>
              </w:rPr>
              <w:t xml:space="preserve">0,10 </w:t>
            </w:r>
            <w:r w:rsidRPr="006A6AAA">
              <w:t>€</w:t>
            </w:r>
          </w:p>
        </w:tc>
        <w:tc>
          <w:tcPr>
            <w:tcW w:w="1128" w:type="dxa"/>
            <w:vAlign w:val="center"/>
          </w:tcPr>
          <w:p w14:paraId="0F4D921F" w14:textId="77777777" w:rsidR="00190F4A" w:rsidRPr="006A6AAA" w:rsidRDefault="00190F4A" w:rsidP="00190F4A">
            <w:pPr>
              <w:pStyle w:val="Corpodetexto"/>
              <w:spacing w:after="0"/>
              <w:jc w:val="center"/>
              <w:rPr>
                <w:rFonts w:ascii="NewsGotT" w:hAnsi="NewsGotT"/>
              </w:rPr>
            </w:pPr>
            <w:r w:rsidRPr="006A6AAA">
              <w:rPr>
                <w:rFonts w:ascii="NewsGotT" w:hAnsi="NewsGotT"/>
              </w:rPr>
              <w:t xml:space="preserve">1,80 </w:t>
            </w:r>
            <w:r w:rsidRPr="006A6AAA">
              <w:t>€</w:t>
            </w:r>
          </w:p>
        </w:tc>
      </w:tr>
      <w:tr w:rsidR="00190F4A" w:rsidRPr="006A6AAA" w14:paraId="20AC1710" w14:textId="77777777" w:rsidTr="00190F4A">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3" w:type="dxa"/>
            <w:vAlign w:val="center"/>
          </w:tcPr>
          <w:p w14:paraId="186541ED" w14:textId="49CEE424" w:rsidR="00190F4A" w:rsidRPr="00152035" w:rsidRDefault="00190F4A" w:rsidP="00190F4A">
            <w:pPr>
              <w:pStyle w:val="Corpodetexto"/>
              <w:spacing w:after="0"/>
              <w:jc w:val="center"/>
              <w:rPr>
                <w:rFonts w:ascii="NewsGotT" w:hAnsi="NewsGotT"/>
              </w:rPr>
            </w:pPr>
            <w:r>
              <w:rPr>
                <w:rFonts w:ascii="NewsGotT" w:hAnsi="NewsGotT"/>
              </w:rPr>
              <w:t xml:space="preserve">45 </w:t>
            </w:r>
          </w:p>
        </w:tc>
        <w:tc>
          <w:tcPr>
            <w:tcW w:w="0" w:type="auto"/>
            <w:vAlign w:val="center"/>
          </w:tcPr>
          <w:p w14:paraId="7F9EEAC0" w14:textId="3DF76234" w:rsidR="00190F4A" w:rsidRPr="00152035" w:rsidRDefault="00190F4A" w:rsidP="00190F4A">
            <w:pPr>
              <w:pStyle w:val="Corpodetexto"/>
              <w:spacing w:after="0"/>
              <w:jc w:val="center"/>
              <w:rPr>
                <w:rFonts w:ascii="NewsGotT" w:hAnsi="NewsGotT"/>
              </w:rPr>
            </w:pPr>
            <w:r w:rsidRPr="00152035">
              <w:rPr>
                <w:rFonts w:ascii="NewsGotT" w:hAnsi="NewsGotT"/>
              </w:rPr>
              <w:t>Anilhas</w:t>
            </w:r>
          </w:p>
        </w:tc>
        <w:tc>
          <w:tcPr>
            <w:tcW w:w="2034" w:type="dxa"/>
            <w:vAlign w:val="center"/>
          </w:tcPr>
          <w:p w14:paraId="0EA0B6CC" w14:textId="17B3015F" w:rsidR="00190F4A" w:rsidRPr="00152035" w:rsidRDefault="00190F4A" w:rsidP="00190F4A">
            <w:pPr>
              <w:pStyle w:val="Corpodetexto"/>
              <w:spacing w:after="0"/>
              <w:jc w:val="center"/>
              <w:rPr>
                <w:rFonts w:ascii="NewsGotT" w:hAnsi="NewsGotT"/>
                <w:sz w:val="2"/>
                <w:szCs w:val="2"/>
              </w:rPr>
            </w:pPr>
            <w:r w:rsidRPr="00152035">
              <w:rPr>
                <w:noProof/>
                <w:lang w:eastAsia="pt-PT"/>
              </w:rPr>
              <w:drawing>
                <wp:inline distT="0" distB="0" distL="0" distR="0" wp14:anchorId="51F46558" wp14:editId="38E6695D">
                  <wp:extent cx="372694" cy="372694"/>
                  <wp:effectExtent l="0" t="0" r="8890" b="8890"/>
                  <wp:docPr id="60" name="Imagem 60" descr="Resultado de imagem para anilh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m para anilha"/>
                          <pic:cNvPicPr>
                            <a:picLocks noChangeAspect="1" noChangeArrowheads="1"/>
                          </pic:cNvPicPr>
                        </pic:nvPicPr>
                        <pic:blipFill>
                          <a:blip r:embed="rId141"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384267" cy="384267"/>
                          </a:xfrm>
                          <a:prstGeom prst="rect">
                            <a:avLst/>
                          </a:prstGeom>
                          <a:noFill/>
                          <a:ln>
                            <a:noFill/>
                          </a:ln>
                        </pic:spPr>
                      </pic:pic>
                    </a:graphicData>
                  </a:graphic>
                </wp:inline>
              </w:drawing>
            </w:r>
          </w:p>
        </w:tc>
        <w:tc>
          <w:tcPr>
            <w:tcW w:w="1597" w:type="dxa"/>
            <w:vAlign w:val="center"/>
          </w:tcPr>
          <w:p w14:paraId="46916B14" w14:textId="0BB31B56" w:rsidR="00190F4A" w:rsidRPr="00152035" w:rsidRDefault="00190F4A" w:rsidP="00190F4A">
            <w:pPr>
              <w:pStyle w:val="Corpodetexto"/>
              <w:spacing w:after="0"/>
              <w:jc w:val="center"/>
              <w:rPr>
                <w:rFonts w:ascii="NewsGotT" w:hAnsi="NewsGotT"/>
                <w:lang w:val="en-GB"/>
              </w:rPr>
            </w:pPr>
            <w:proofErr w:type="spellStart"/>
            <w:r w:rsidRPr="00152035">
              <w:rPr>
                <w:rFonts w:ascii="NewsGotT" w:hAnsi="NewsGotT"/>
                <w:lang w:val="en-GB"/>
              </w:rPr>
              <w:t>Ferritrofa</w:t>
            </w:r>
            <w:proofErr w:type="spellEnd"/>
          </w:p>
        </w:tc>
        <w:tc>
          <w:tcPr>
            <w:tcW w:w="1386" w:type="dxa"/>
            <w:vAlign w:val="center"/>
          </w:tcPr>
          <w:p w14:paraId="53C5B63B" w14:textId="54A286C6" w:rsidR="00190F4A" w:rsidRPr="00152035" w:rsidRDefault="00190F4A" w:rsidP="00190F4A">
            <w:pPr>
              <w:pStyle w:val="Corpodetexto"/>
              <w:spacing w:after="0"/>
              <w:jc w:val="center"/>
              <w:rPr>
                <w:rFonts w:ascii="NewsGotT" w:hAnsi="NewsGotT"/>
              </w:rPr>
            </w:pPr>
            <w:r>
              <w:rPr>
                <w:rFonts w:ascii="NewsGotT" w:hAnsi="NewsGotT"/>
              </w:rPr>
              <w:t>12</w:t>
            </w:r>
          </w:p>
        </w:tc>
        <w:tc>
          <w:tcPr>
            <w:tcW w:w="992" w:type="dxa"/>
            <w:vAlign w:val="center"/>
          </w:tcPr>
          <w:p w14:paraId="62ECD8B6" w14:textId="0DC71A6E" w:rsidR="00190F4A" w:rsidRPr="00856425" w:rsidRDefault="00190F4A" w:rsidP="00190F4A">
            <w:pPr>
              <w:pStyle w:val="Corpodetexto"/>
              <w:spacing w:after="0"/>
              <w:jc w:val="center"/>
            </w:pPr>
            <w:r w:rsidRPr="00152035">
              <w:rPr>
                <w:rFonts w:ascii="NewsGotT" w:hAnsi="NewsGotT"/>
              </w:rPr>
              <w:t>0,0</w:t>
            </w:r>
            <w:r>
              <w:rPr>
                <w:rFonts w:ascii="NewsGotT" w:hAnsi="NewsGotT"/>
              </w:rPr>
              <w:t xml:space="preserve">1 </w:t>
            </w:r>
            <w:r>
              <w:t>€</w:t>
            </w:r>
          </w:p>
        </w:tc>
        <w:tc>
          <w:tcPr>
            <w:tcW w:w="1128" w:type="dxa"/>
            <w:vAlign w:val="center"/>
          </w:tcPr>
          <w:p w14:paraId="3342B1CF" w14:textId="529469E1" w:rsidR="00190F4A" w:rsidRPr="00152035" w:rsidRDefault="00190F4A" w:rsidP="00190F4A">
            <w:pPr>
              <w:pStyle w:val="Corpodetexto"/>
              <w:spacing w:after="0"/>
              <w:jc w:val="center"/>
            </w:pPr>
            <w:r w:rsidRPr="00152035">
              <w:rPr>
                <w:rFonts w:ascii="NewsGotT" w:hAnsi="NewsGotT"/>
              </w:rPr>
              <w:t>0,</w:t>
            </w:r>
            <w:r>
              <w:rPr>
                <w:rFonts w:ascii="NewsGotT" w:hAnsi="NewsGotT"/>
              </w:rPr>
              <w:t>12</w:t>
            </w:r>
            <w:r w:rsidRPr="00152035">
              <w:rPr>
                <w:rFonts w:ascii="NewsGotT" w:hAnsi="NewsGotT"/>
              </w:rPr>
              <w:t xml:space="preserve"> </w:t>
            </w:r>
            <w:r w:rsidRPr="00152035">
              <w:t>€</w:t>
            </w:r>
          </w:p>
        </w:tc>
      </w:tr>
      <w:tr w:rsidR="00190F4A" w:rsidRPr="006A6AAA" w14:paraId="3F5F6A15" w14:textId="77777777" w:rsidTr="00190F4A">
        <w:trPr>
          <w:trHeight w:hRule="exact" w:val="1134"/>
          <w:jc w:val="center"/>
        </w:trPr>
        <w:tc>
          <w:tcPr>
            <w:tcW w:w="453" w:type="dxa"/>
            <w:vAlign w:val="center"/>
          </w:tcPr>
          <w:p w14:paraId="26A6EBFD" w14:textId="211322A8" w:rsidR="00190F4A" w:rsidRPr="00152035" w:rsidRDefault="00190F4A" w:rsidP="00190F4A">
            <w:pPr>
              <w:pStyle w:val="Corpodetexto"/>
              <w:spacing w:after="0"/>
              <w:jc w:val="center"/>
              <w:rPr>
                <w:rFonts w:ascii="NewsGotT" w:hAnsi="NewsGotT"/>
              </w:rPr>
            </w:pPr>
            <w:r>
              <w:rPr>
                <w:rFonts w:ascii="NewsGotT" w:hAnsi="NewsGotT"/>
              </w:rPr>
              <w:t>46</w:t>
            </w:r>
          </w:p>
        </w:tc>
        <w:tc>
          <w:tcPr>
            <w:tcW w:w="0" w:type="auto"/>
            <w:vAlign w:val="center"/>
          </w:tcPr>
          <w:p w14:paraId="6CB821D9" w14:textId="042CAE69" w:rsidR="00190F4A" w:rsidRPr="00152035" w:rsidRDefault="00190F4A" w:rsidP="00190F4A">
            <w:pPr>
              <w:pStyle w:val="Corpodetexto"/>
              <w:spacing w:after="0"/>
              <w:jc w:val="center"/>
              <w:rPr>
                <w:rFonts w:ascii="NewsGotT" w:hAnsi="NewsGotT"/>
              </w:rPr>
            </w:pPr>
            <w:r w:rsidRPr="0005365E">
              <w:rPr>
                <w:rFonts w:ascii="NewsGotT" w:hAnsi="NewsGotT"/>
              </w:rPr>
              <w:t>Kit Conectores 2,54</w:t>
            </w:r>
            <w:r>
              <w:rPr>
                <w:rFonts w:ascii="NewsGotT" w:hAnsi="NewsGotT"/>
              </w:rPr>
              <w:t> </w:t>
            </w:r>
            <w:r w:rsidRPr="0005365E">
              <w:rPr>
                <w:rFonts w:ascii="NewsGotT" w:hAnsi="NewsGotT"/>
              </w:rPr>
              <w:t>mm</w:t>
            </w:r>
          </w:p>
        </w:tc>
        <w:tc>
          <w:tcPr>
            <w:tcW w:w="2034" w:type="dxa"/>
            <w:vAlign w:val="center"/>
          </w:tcPr>
          <w:p w14:paraId="6EF772F9" w14:textId="21069270" w:rsidR="00190F4A" w:rsidRPr="00152035" w:rsidRDefault="00190F4A" w:rsidP="00190F4A">
            <w:pPr>
              <w:pStyle w:val="Corpodetexto"/>
              <w:spacing w:after="0"/>
              <w:jc w:val="center"/>
              <w:rPr>
                <w:noProof/>
              </w:rPr>
            </w:pPr>
            <w:r>
              <w:rPr>
                <w:rFonts w:ascii="NewsGotT" w:hAnsi="NewsGotT"/>
                <w:noProof/>
                <w:sz w:val="2"/>
                <w:szCs w:val="2"/>
                <w:lang w:eastAsia="pt-PT"/>
              </w:rPr>
              <w:drawing>
                <wp:inline distT="0" distB="0" distL="0" distR="0" wp14:anchorId="142CA988" wp14:editId="10708DE4">
                  <wp:extent cx="997527" cy="655290"/>
                  <wp:effectExtent l="0" t="0" r="0" b="0"/>
                  <wp:docPr id="30" name="Imagem 30" descr="Uma imagem com eletrónic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m 30" descr="Uma imagem com eletrónica&#10;&#10;Descrição gerada automaticamente"/>
                          <pic:cNvPicPr/>
                        </pic:nvPicPr>
                        <pic:blipFill rotWithShape="1">
                          <a:blip r:embed="rId142" cstate="print">
                            <a:extLst>
                              <a:ext uri="{28A0092B-C50C-407E-A947-70E740481C1C}">
                                <a14:useLocalDpi xmlns:a14="http://schemas.microsoft.com/office/drawing/2010/main" val="0"/>
                              </a:ext>
                            </a:extLst>
                          </a:blip>
                          <a:srcRect t="24503" b="9805"/>
                          <a:stretch/>
                        </pic:blipFill>
                        <pic:spPr bwMode="auto">
                          <a:xfrm flipH="1">
                            <a:off x="0" y="0"/>
                            <a:ext cx="1054927" cy="692997"/>
                          </a:xfrm>
                          <a:prstGeom prst="rect">
                            <a:avLst/>
                          </a:prstGeom>
                          <a:ln>
                            <a:noFill/>
                          </a:ln>
                          <a:extLst>
                            <a:ext uri="{53640926-AAD7-44D8-BBD7-CCE9431645EC}">
                              <a14:shadowObscured xmlns:a14="http://schemas.microsoft.com/office/drawing/2010/main"/>
                            </a:ext>
                          </a:extLst>
                        </pic:spPr>
                      </pic:pic>
                    </a:graphicData>
                  </a:graphic>
                </wp:inline>
              </w:drawing>
            </w:r>
          </w:p>
        </w:tc>
        <w:tc>
          <w:tcPr>
            <w:tcW w:w="1597" w:type="dxa"/>
            <w:vAlign w:val="center"/>
          </w:tcPr>
          <w:p w14:paraId="26029F16" w14:textId="4900223E" w:rsidR="00190F4A" w:rsidRPr="00152035" w:rsidRDefault="00190F4A" w:rsidP="00190F4A">
            <w:pPr>
              <w:pStyle w:val="Corpodetexto"/>
              <w:spacing w:after="0"/>
              <w:jc w:val="center"/>
              <w:rPr>
                <w:rFonts w:ascii="NewsGotT" w:hAnsi="NewsGotT"/>
                <w:lang w:val="en-GB"/>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1386" w:type="dxa"/>
            <w:vAlign w:val="center"/>
          </w:tcPr>
          <w:p w14:paraId="4D9DE6BC" w14:textId="252E8A21" w:rsidR="00190F4A" w:rsidRDefault="00190F4A" w:rsidP="00190F4A">
            <w:pPr>
              <w:pStyle w:val="Corpodetexto"/>
              <w:spacing w:after="0"/>
              <w:jc w:val="center"/>
              <w:rPr>
                <w:rFonts w:ascii="NewsGotT" w:hAnsi="NewsGotT"/>
              </w:rPr>
            </w:pPr>
            <w:r w:rsidRPr="006A6AAA">
              <w:rPr>
                <w:rFonts w:ascii="NewsGotT" w:hAnsi="NewsGotT"/>
                <w:i/>
                <w:iCs/>
              </w:rPr>
              <w:t>pack</w:t>
            </w:r>
          </w:p>
        </w:tc>
        <w:tc>
          <w:tcPr>
            <w:tcW w:w="992" w:type="dxa"/>
            <w:vAlign w:val="center"/>
          </w:tcPr>
          <w:p w14:paraId="3DA988AC" w14:textId="0575D328" w:rsidR="00190F4A" w:rsidRPr="00152035" w:rsidRDefault="00190F4A" w:rsidP="00190F4A">
            <w:pPr>
              <w:pStyle w:val="Corpodetexto"/>
              <w:spacing w:after="0"/>
              <w:jc w:val="center"/>
              <w:rPr>
                <w:rFonts w:ascii="NewsGotT" w:hAnsi="NewsGotT"/>
              </w:rPr>
            </w:pPr>
            <w:r>
              <w:rPr>
                <w:rFonts w:ascii="NewsGotT" w:hAnsi="NewsGotT"/>
              </w:rPr>
              <w:t>10,95</w:t>
            </w:r>
            <w:r w:rsidRPr="006A6AAA">
              <w:rPr>
                <w:rFonts w:ascii="NewsGotT" w:hAnsi="NewsGotT"/>
              </w:rPr>
              <w:t xml:space="preserve"> </w:t>
            </w:r>
            <w:r w:rsidRPr="006A6AAA">
              <w:t>€</w:t>
            </w:r>
          </w:p>
        </w:tc>
        <w:tc>
          <w:tcPr>
            <w:tcW w:w="1128" w:type="dxa"/>
            <w:vAlign w:val="center"/>
          </w:tcPr>
          <w:p w14:paraId="2BED082D" w14:textId="14325DBB" w:rsidR="00190F4A" w:rsidRPr="00152035" w:rsidRDefault="00190F4A" w:rsidP="00190F4A">
            <w:pPr>
              <w:pStyle w:val="Corpodetexto"/>
              <w:spacing w:after="0"/>
              <w:jc w:val="center"/>
              <w:rPr>
                <w:rFonts w:ascii="NewsGotT" w:hAnsi="NewsGotT"/>
              </w:rPr>
            </w:pPr>
            <w:r>
              <w:rPr>
                <w:rFonts w:ascii="NewsGotT" w:hAnsi="NewsGotT"/>
              </w:rPr>
              <w:t>10,95</w:t>
            </w:r>
            <w:r w:rsidRPr="006A6AAA">
              <w:rPr>
                <w:rFonts w:ascii="NewsGotT" w:hAnsi="NewsGotT"/>
              </w:rPr>
              <w:t xml:space="preserve"> </w:t>
            </w:r>
            <w:r w:rsidRPr="006A6AAA">
              <w:t>€</w:t>
            </w:r>
          </w:p>
        </w:tc>
      </w:tr>
      <w:tr w:rsidR="00190F4A" w:rsidRPr="006A6AAA" w14:paraId="4E06A26D" w14:textId="77777777" w:rsidTr="00190F4A">
        <w:trPr>
          <w:cnfStyle w:val="000000100000" w:firstRow="0" w:lastRow="0" w:firstColumn="0" w:lastColumn="0" w:oddVBand="0" w:evenVBand="0" w:oddHBand="1" w:evenHBand="0" w:firstRowFirstColumn="0" w:firstRowLastColumn="0" w:lastRowFirstColumn="0" w:lastRowLastColumn="0"/>
          <w:trHeight w:hRule="exact" w:val="1297"/>
          <w:jc w:val="center"/>
        </w:trPr>
        <w:tc>
          <w:tcPr>
            <w:tcW w:w="453" w:type="dxa"/>
            <w:vAlign w:val="center"/>
          </w:tcPr>
          <w:p w14:paraId="3C9922EA" w14:textId="762537E2" w:rsidR="00190F4A" w:rsidRPr="006A6AAA" w:rsidRDefault="00190F4A" w:rsidP="00190F4A">
            <w:pPr>
              <w:pStyle w:val="Corpodetexto"/>
              <w:spacing w:after="0"/>
              <w:jc w:val="center"/>
              <w:rPr>
                <w:rFonts w:ascii="NewsGotT" w:hAnsi="NewsGotT"/>
              </w:rPr>
            </w:pPr>
            <w:r>
              <w:rPr>
                <w:rFonts w:ascii="NewsGotT" w:hAnsi="NewsGotT"/>
              </w:rPr>
              <w:t>47</w:t>
            </w:r>
          </w:p>
        </w:tc>
        <w:tc>
          <w:tcPr>
            <w:tcW w:w="0" w:type="auto"/>
            <w:vAlign w:val="center"/>
          </w:tcPr>
          <w:p w14:paraId="59DD4D16" w14:textId="77EF44F9" w:rsidR="00190F4A" w:rsidRPr="006A6AAA" w:rsidRDefault="00190F4A" w:rsidP="00190F4A">
            <w:pPr>
              <w:pStyle w:val="Corpodetexto"/>
              <w:spacing w:after="0"/>
              <w:jc w:val="center"/>
              <w:rPr>
                <w:rFonts w:ascii="NewsGotT" w:hAnsi="NewsGotT"/>
                <w:i/>
                <w:iCs/>
              </w:rPr>
            </w:pPr>
            <w:r>
              <w:rPr>
                <w:rFonts w:ascii="NewsGotT" w:hAnsi="NewsGotT"/>
              </w:rPr>
              <w:t>Conjunto condutores flexíveis (1 m)</w:t>
            </w:r>
          </w:p>
        </w:tc>
        <w:tc>
          <w:tcPr>
            <w:tcW w:w="2034" w:type="dxa"/>
            <w:vAlign w:val="center"/>
          </w:tcPr>
          <w:p w14:paraId="19E33C48" w14:textId="3136075C" w:rsidR="00190F4A" w:rsidRPr="006A6AAA" w:rsidRDefault="00190F4A" w:rsidP="00190F4A">
            <w:pPr>
              <w:pStyle w:val="Corpodetexto"/>
              <w:spacing w:after="0"/>
              <w:jc w:val="center"/>
              <w:rPr>
                <w:rFonts w:ascii="NewsGotT" w:hAnsi="NewsGotT"/>
              </w:rPr>
            </w:pPr>
            <w:r>
              <w:rPr>
                <w:rFonts w:ascii="NewsGotT" w:hAnsi="NewsGotT"/>
                <w:noProof/>
                <w:lang w:eastAsia="pt-PT"/>
              </w:rPr>
              <w:drawing>
                <wp:inline distT="0" distB="0" distL="0" distR="0" wp14:anchorId="00C5147D" wp14:editId="23AFBE80">
                  <wp:extent cx="803258" cy="678873"/>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m 31"/>
                          <pic:cNvPicPr/>
                        </pic:nvPicPr>
                        <pic:blipFill rotWithShape="1">
                          <a:blip r:embed="rId143" cstate="print">
                            <a:clrChange>
                              <a:clrFrom>
                                <a:srgbClr val="F6FBFE"/>
                              </a:clrFrom>
                              <a:clrTo>
                                <a:srgbClr val="F6FBFE">
                                  <a:alpha val="0"/>
                                </a:srgbClr>
                              </a:clrTo>
                            </a:clrChange>
                            <a:extLst>
                              <a:ext uri="{28A0092B-C50C-407E-A947-70E740481C1C}">
                                <a14:useLocalDpi xmlns:a14="http://schemas.microsoft.com/office/drawing/2010/main" val="0"/>
                              </a:ext>
                            </a:extLst>
                          </a:blip>
                          <a:srcRect l="16243" t="20283" r="31014" b="35113"/>
                          <a:stretch/>
                        </pic:blipFill>
                        <pic:spPr bwMode="auto">
                          <a:xfrm>
                            <a:off x="0" y="0"/>
                            <a:ext cx="813297" cy="687357"/>
                          </a:xfrm>
                          <a:prstGeom prst="rect">
                            <a:avLst/>
                          </a:prstGeom>
                          <a:ln>
                            <a:noFill/>
                          </a:ln>
                          <a:extLst>
                            <a:ext uri="{53640926-AAD7-44D8-BBD7-CCE9431645EC}">
                              <a14:shadowObscured xmlns:a14="http://schemas.microsoft.com/office/drawing/2010/main"/>
                            </a:ext>
                          </a:extLst>
                        </pic:spPr>
                      </pic:pic>
                    </a:graphicData>
                  </a:graphic>
                </wp:inline>
              </w:drawing>
            </w:r>
          </w:p>
        </w:tc>
        <w:tc>
          <w:tcPr>
            <w:tcW w:w="1597" w:type="dxa"/>
            <w:vAlign w:val="center"/>
          </w:tcPr>
          <w:p w14:paraId="3D8C503A" w14:textId="282C0C18" w:rsidR="00190F4A" w:rsidRPr="006A6AAA" w:rsidRDefault="00190F4A" w:rsidP="00190F4A">
            <w:pPr>
              <w:pStyle w:val="Corpodetexto"/>
              <w:spacing w:after="0"/>
              <w:jc w:val="center"/>
              <w:rPr>
                <w:rFonts w:ascii="NewsGotT" w:hAnsi="NewsGotT"/>
                <w:lang w:val="en-GB"/>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1386" w:type="dxa"/>
            <w:vAlign w:val="center"/>
          </w:tcPr>
          <w:p w14:paraId="4AEE9224" w14:textId="3CD8C0A9" w:rsidR="00190F4A" w:rsidRPr="006A6AAA" w:rsidRDefault="00190F4A" w:rsidP="00190F4A">
            <w:pPr>
              <w:pStyle w:val="Corpodetexto"/>
              <w:spacing w:after="0"/>
              <w:jc w:val="center"/>
              <w:rPr>
                <w:rFonts w:ascii="NewsGotT" w:hAnsi="NewsGotT"/>
                <w:i/>
                <w:iCs/>
              </w:rPr>
            </w:pPr>
            <w:r>
              <w:rPr>
                <w:rFonts w:ascii="NewsGotT" w:hAnsi="NewsGotT"/>
              </w:rPr>
              <w:t>4</w:t>
            </w:r>
          </w:p>
        </w:tc>
        <w:tc>
          <w:tcPr>
            <w:tcW w:w="992" w:type="dxa"/>
            <w:vAlign w:val="center"/>
          </w:tcPr>
          <w:p w14:paraId="3D695D73" w14:textId="6263DD9C" w:rsidR="00190F4A" w:rsidRPr="006A6AAA" w:rsidRDefault="00190F4A" w:rsidP="00190F4A">
            <w:pPr>
              <w:pStyle w:val="Corpodetexto"/>
              <w:spacing w:after="0"/>
              <w:jc w:val="center"/>
              <w:rPr>
                <w:rFonts w:ascii="NewsGotT" w:hAnsi="NewsGotT"/>
              </w:rPr>
            </w:pPr>
            <w:r>
              <w:rPr>
                <w:rFonts w:ascii="NewsGotT" w:hAnsi="NewsGotT"/>
              </w:rPr>
              <w:t xml:space="preserve">1,00 </w:t>
            </w:r>
            <w:r>
              <w:t>€</w:t>
            </w:r>
          </w:p>
        </w:tc>
        <w:tc>
          <w:tcPr>
            <w:tcW w:w="1128" w:type="dxa"/>
            <w:vAlign w:val="center"/>
          </w:tcPr>
          <w:p w14:paraId="0E32CD9C" w14:textId="2C399379" w:rsidR="00190F4A" w:rsidRPr="006A6AAA" w:rsidRDefault="00190F4A" w:rsidP="00190F4A">
            <w:pPr>
              <w:pStyle w:val="Corpodetexto"/>
              <w:spacing w:after="0"/>
              <w:jc w:val="center"/>
              <w:rPr>
                <w:rFonts w:ascii="NewsGotT" w:hAnsi="NewsGotT"/>
              </w:rPr>
            </w:pPr>
            <w:r>
              <w:rPr>
                <w:rFonts w:ascii="NewsGotT" w:hAnsi="NewsGotT"/>
              </w:rPr>
              <w:t xml:space="preserve">4,00 </w:t>
            </w:r>
            <w:r>
              <w:t>€</w:t>
            </w:r>
          </w:p>
        </w:tc>
      </w:tr>
      <w:tr w:rsidR="00190F4A" w:rsidRPr="006A6AAA" w14:paraId="5CD08F4D" w14:textId="77777777" w:rsidTr="007F71C9">
        <w:trPr>
          <w:trHeight w:hRule="exact" w:val="837"/>
          <w:jc w:val="center"/>
        </w:trPr>
        <w:tc>
          <w:tcPr>
            <w:tcW w:w="7933" w:type="dxa"/>
            <w:gridSpan w:val="6"/>
            <w:shd w:val="clear" w:color="auto" w:fill="AEAAAA" w:themeFill="background2" w:themeFillShade="BF"/>
            <w:vAlign w:val="center"/>
          </w:tcPr>
          <w:p w14:paraId="2E4002C7" w14:textId="400DB8F0" w:rsidR="00190F4A" w:rsidRPr="006A6AAA" w:rsidRDefault="00190F4A" w:rsidP="00190F4A">
            <w:pPr>
              <w:pStyle w:val="Corpodetexto"/>
              <w:spacing w:after="0"/>
              <w:jc w:val="left"/>
              <w:rPr>
                <w:rFonts w:ascii="NewsGotT" w:hAnsi="NewsGotT"/>
              </w:rPr>
            </w:pPr>
            <w:r>
              <w:rPr>
                <w:rFonts w:ascii="NewsGotT" w:hAnsi="NewsGotT"/>
                <w:noProof/>
              </w:rPr>
              <w:t>Total:</w:t>
            </w:r>
          </w:p>
        </w:tc>
        <w:tc>
          <w:tcPr>
            <w:tcW w:w="1128" w:type="dxa"/>
            <w:shd w:val="clear" w:color="auto" w:fill="AEAAAA" w:themeFill="background2" w:themeFillShade="BF"/>
            <w:vAlign w:val="center"/>
          </w:tcPr>
          <w:p w14:paraId="68B758A5" w14:textId="234DDF28" w:rsidR="00190F4A" w:rsidRPr="00817132" w:rsidRDefault="00190F4A" w:rsidP="00190F4A">
            <w:pPr>
              <w:pStyle w:val="Corpodetexto"/>
              <w:spacing w:after="0"/>
              <w:jc w:val="center"/>
            </w:pPr>
            <w:r w:rsidRPr="007F71C9">
              <w:rPr>
                <w:rFonts w:ascii="NewsGotT" w:hAnsi="NewsGotT"/>
                <w:highlight w:val="yellow"/>
              </w:rPr>
              <w:t xml:space="preserve">367,69 </w:t>
            </w:r>
            <w:r w:rsidRPr="007F71C9">
              <w:rPr>
                <w:highlight w:val="yellow"/>
              </w:rPr>
              <w:t>€</w:t>
            </w:r>
          </w:p>
        </w:tc>
      </w:tr>
      <w:tr w:rsidR="00190F4A" w:rsidRPr="006A6AAA" w14:paraId="3013062F" w14:textId="77777777" w:rsidTr="00190F4A">
        <w:trPr>
          <w:cnfStyle w:val="000000100000" w:firstRow="0" w:lastRow="0" w:firstColumn="0" w:lastColumn="0" w:oddVBand="0" w:evenVBand="0" w:oddHBand="1" w:evenHBand="0" w:firstRowFirstColumn="0" w:firstRowLastColumn="0" w:lastRowFirstColumn="0" w:lastRowLastColumn="0"/>
          <w:trHeight w:hRule="exact" w:val="283"/>
          <w:jc w:val="center"/>
        </w:trPr>
        <w:tc>
          <w:tcPr>
            <w:tcW w:w="7933" w:type="dxa"/>
            <w:gridSpan w:val="6"/>
            <w:shd w:val="clear" w:color="auto" w:fill="FFFFFF" w:themeFill="background1"/>
            <w:vAlign w:val="center"/>
          </w:tcPr>
          <w:p w14:paraId="6B37952A" w14:textId="4620F55C" w:rsidR="00190F4A" w:rsidRPr="00F4393F" w:rsidRDefault="00190F4A" w:rsidP="00190F4A">
            <w:pPr>
              <w:pStyle w:val="Corpodetexto"/>
              <w:spacing w:after="0" w:line="240" w:lineRule="auto"/>
              <w:jc w:val="left"/>
              <w:rPr>
                <w:rFonts w:ascii="NewsGotT" w:hAnsi="NewsGotT"/>
                <w:noProof/>
              </w:rPr>
            </w:pPr>
            <w:r w:rsidRPr="007F71C9">
              <w:rPr>
                <w:rFonts w:ascii="NewsGotT" w:hAnsi="NewsGotT"/>
                <w:b/>
                <w:noProof/>
                <w:sz w:val="20"/>
              </w:rPr>
              <w:t>Nota:</w:t>
            </w:r>
            <w:r>
              <w:rPr>
                <w:rFonts w:ascii="NewsGotT" w:hAnsi="NewsGotT"/>
                <w:noProof/>
                <w:sz w:val="20"/>
              </w:rPr>
              <w:t xml:space="preserve"> </w:t>
            </w:r>
            <w:r w:rsidRPr="007F71C9">
              <w:rPr>
                <w:rFonts w:ascii="NewsGotT" w:hAnsi="NewsGotT"/>
                <w:noProof/>
                <w:sz w:val="20"/>
              </w:rPr>
              <w:t>(*) Emprestados ou arranjados como samples, sem custos pelos alunos.</w:t>
            </w:r>
          </w:p>
        </w:tc>
        <w:tc>
          <w:tcPr>
            <w:tcW w:w="1128" w:type="dxa"/>
            <w:shd w:val="clear" w:color="auto" w:fill="FFFFFF" w:themeFill="background1"/>
            <w:vAlign w:val="center"/>
          </w:tcPr>
          <w:p w14:paraId="4E6266EA" w14:textId="77777777" w:rsidR="00190F4A" w:rsidRPr="00F4393F" w:rsidRDefault="00190F4A" w:rsidP="00190F4A">
            <w:pPr>
              <w:pStyle w:val="Corpodetexto"/>
              <w:spacing w:after="0"/>
              <w:jc w:val="center"/>
              <w:rPr>
                <w:rFonts w:ascii="NewsGotT" w:hAnsi="NewsGotT"/>
              </w:rPr>
            </w:pPr>
          </w:p>
        </w:tc>
      </w:tr>
    </w:tbl>
    <w:p w14:paraId="5532BEDD" w14:textId="77777777" w:rsidR="00B80600" w:rsidRPr="00B66544" w:rsidRDefault="00B80600" w:rsidP="00F4615E">
      <w:pPr>
        <w:pStyle w:val="Corpodetexto"/>
        <w:rPr>
          <w:rFonts w:ascii="NewsGotT" w:hAnsi="NewsGotT"/>
        </w:rPr>
      </w:pPr>
    </w:p>
    <w:p w14:paraId="2EE3496E" w14:textId="77777777" w:rsidR="0030507B" w:rsidRDefault="0030507B" w:rsidP="00F4615E">
      <w:pPr>
        <w:pStyle w:val="Corpodetexto"/>
        <w:rPr>
          <w:rFonts w:ascii="NewsGotT" w:hAnsi="NewsGotT"/>
        </w:rPr>
        <w:sectPr w:rsidR="0030507B" w:rsidSect="0030507B">
          <w:headerReference w:type="default" r:id="rId144"/>
          <w:type w:val="oddPage"/>
          <w:pgSz w:w="11907" w:h="16840" w:code="9"/>
          <w:pgMar w:top="1134" w:right="1418" w:bottom="1134" w:left="1418" w:header="567" w:footer="57" w:gutter="0"/>
          <w:pgNumType w:chapSep="emDash"/>
          <w:cols w:space="720"/>
          <w:docGrid w:linePitch="272"/>
        </w:sectPr>
      </w:pPr>
    </w:p>
    <w:p w14:paraId="3EB65559" w14:textId="12764C29" w:rsidR="00B451AF" w:rsidRDefault="00C53019" w:rsidP="00626C7F">
      <w:pPr>
        <w:pStyle w:val="Ttulo1"/>
        <w:rPr>
          <w:rFonts w:ascii="NewsGotT" w:hAnsi="NewsGotT"/>
        </w:rPr>
      </w:pPr>
      <w:r w:rsidRPr="00B66544">
        <w:rPr>
          <w:rFonts w:ascii="NewsGotT" w:hAnsi="NewsGotT"/>
        </w:rPr>
        <w:lastRenderedPageBreak/>
        <w:br/>
      </w:r>
      <w:r w:rsidRPr="00B66544">
        <w:rPr>
          <w:rFonts w:ascii="NewsGotT" w:hAnsi="NewsGotT"/>
        </w:rPr>
        <w:br/>
      </w:r>
      <w:bookmarkStart w:id="179" w:name="_Toc75199820"/>
      <w:r w:rsidR="000B1901">
        <w:rPr>
          <w:rFonts w:ascii="NewsGotT" w:hAnsi="NewsGotT"/>
        </w:rPr>
        <w:t>Circuito Mecânico Implementado</w:t>
      </w:r>
      <w:bookmarkEnd w:id="179"/>
    </w:p>
    <w:p w14:paraId="6939C9B4" w14:textId="023632E0" w:rsidR="00CE4C1E" w:rsidRDefault="00CE4C1E" w:rsidP="00CE4C1E">
      <w:pPr>
        <w:pStyle w:val="PhDCorpo"/>
      </w:pPr>
      <w:r>
        <w:tab/>
        <w:t xml:space="preserve">O objetivo do DWR é transportar um tabuleiro com alimentos e/ou medicamentos. Sendo a forma dos tabuleiros tradicionais retangular, optou-se por definir a forma da armadura do robô como um paralelepípedo, com dimensões aproximadas às dos tabuleiros: 300 mm de largura por 420 mm de comprimento. De forma a ser possível aceder e ver os circuitos no interior do DWR, usou-se, na parte superior da armadura, uma placa de acrílico policarbonato transparente e removível. Para a construção da restante armadura usou-se uma folha de alumínio de </w:t>
      </w:r>
      <w:r w:rsidRPr="00C132AD">
        <w:t>2 mm</w:t>
      </w:r>
      <w:r>
        <w:t>. Para a fixação de todas as peças, usaram</w:t>
      </w:r>
      <w:ins w:id="180" w:author="Luis André Magalhães Barros" w:date="2021-06-21T14:37:00Z">
        <w:r w:rsidR="00F4393F">
          <w:noBreakHyphen/>
        </w:r>
      </w:ins>
      <w:del w:id="181" w:author="Luis André Magalhães Barros" w:date="2021-06-21T14:37:00Z">
        <w:r w:rsidDel="00F4393F">
          <w:delText>-</w:delText>
        </w:r>
      </w:del>
      <w:r>
        <w:t>se parafusos de 3 mm e 5 mm, porcas de 5 mm, porcas com asas de 5 mm, anilhas e rebites.</w:t>
      </w:r>
    </w:p>
    <w:p w14:paraId="68FBFF0A" w14:textId="04D236C2" w:rsidR="00CE4C1E" w:rsidRDefault="00CE4C1E" w:rsidP="00CE4C1E">
      <w:pPr>
        <w:pStyle w:val="PhDCorpo"/>
        <w:ind w:firstLine="567"/>
      </w:pPr>
      <w:r>
        <w:t xml:space="preserve">Relativamente às rodas, foram usadas duas rodas motoras e duas rodas livres. As rodas motoras, com 67 mm de diâmetro, são usadas nas laterais do robô e estão acopladas aos </w:t>
      </w:r>
      <w:r w:rsidRPr="00B25945">
        <w:t>dois motores</w:t>
      </w:r>
      <w:r>
        <w:t xml:space="preserve"> </w:t>
      </w:r>
      <w:sdt>
        <w:sdtPr>
          <w:id w:val="-1816405534"/>
          <w:citation/>
        </w:sdtPr>
        <w:sdtEndPr/>
        <w:sdtContent>
          <w:r w:rsidR="00190F4A">
            <w:fldChar w:fldCharType="begin"/>
          </w:r>
          <w:r w:rsidR="00190F4A">
            <w:instrText xml:space="preserve"> CITATION motor \l 2070 </w:instrText>
          </w:r>
          <w:r w:rsidR="00190F4A">
            <w:fldChar w:fldCharType="separate"/>
          </w:r>
          <w:r w:rsidR="009619D3" w:rsidRPr="009619D3">
            <w:rPr>
              <w:noProof/>
            </w:rPr>
            <w:t>[22]</w:t>
          </w:r>
          <w:r w:rsidR="00190F4A">
            <w:fldChar w:fldCharType="end"/>
          </w:r>
        </w:sdtContent>
      </w:sdt>
      <w:r>
        <w:t xml:space="preserve">. Os seus pneus são de borracha, com 26,5 mm de largura. As rodas livres (com 25 mm de diâmetro), tal como o próprio nome indica, rodam livremente em qualquer sentido e têm o propósito de dar estabilidade ao robô. Os suportes destas rodas foram colocados na dianteira e traseira da armadura, permitindo o ajuste da distância das rodas livres ao chão. Foi usado um suporte de altura ajustável para prender o </w:t>
      </w:r>
      <w:r>
        <w:rPr>
          <w:i/>
          <w:iCs/>
        </w:rPr>
        <w:t>QTR-8A</w:t>
      </w:r>
      <w:r>
        <w:t xml:space="preserve"> </w:t>
      </w:r>
      <w:sdt>
        <w:sdtPr>
          <w:rPr>
            <w:i/>
            <w:iCs/>
          </w:rPr>
          <w:id w:val="-1436288102"/>
          <w:citation/>
        </w:sdtPr>
        <w:sdtEndPr/>
        <w:sdtContent>
          <w:r w:rsidR="00190F4A">
            <w:rPr>
              <w:i/>
              <w:iCs/>
            </w:rPr>
            <w:fldChar w:fldCharType="begin"/>
          </w:r>
          <w:r w:rsidR="00190F4A">
            <w:instrText xml:space="preserve"> CITATION qtr \l 2070 </w:instrText>
          </w:r>
          <w:r w:rsidR="00190F4A">
            <w:rPr>
              <w:i/>
              <w:iCs/>
            </w:rPr>
            <w:fldChar w:fldCharType="separate"/>
          </w:r>
          <w:r w:rsidR="009619D3" w:rsidRPr="009619D3">
            <w:rPr>
              <w:noProof/>
            </w:rPr>
            <w:t>[10]</w:t>
          </w:r>
          <w:r w:rsidR="00190F4A">
            <w:rPr>
              <w:i/>
              <w:iCs/>
            </w:rPr>
            <w:fldChar w:fldCharType="end"/>
          </w:r>
        </w:sdtContent>
      </w:sdt>
      <w:r w:rsidR="00190F4A">
        <w:t xml:space="preserve"> </w:t>
      </w:r>
      <w:r>
        <w:t xml:space="preserve">à armadura do robô. Como </w:t>
      </w:r>
      <w:r w:rsidR="009619D3">
        <w:t xml:space="preserve">o </w:t>
      </w:r>
      <w:proofErr w:type="spellStart"/>
      <w:r>
        <w:rPr>
          <w:i/>
          <w:iCs/>
        </w:rPr>
        <w:t>array</w:t>
      </w:r>
      <w:proofErr w:type="spellEnd"/>
      <w:r>
        <w:rPr>
          <w:i/>
          <w:iCs/>
        </w:rPr>
        <w:t xml:space="preserve"> </w:t>
      </w:r>
      <w:r>
        <w:t>de sensores deve estar na parte inferior da dianteira do robô, o suporte deste foi fix</w:t>
      </w:r>
      <w:r w:rsidR="009619D3">
        <w:t>ado</w:t>
      </w:r>
      <w:r>
        <w:t xml:space="preserve"> na dianteira da armadura. </w:t>
      </w:r>
      <w:r w:rsidR="005446CA" w:rsidRPr="004E29E0">
        <w:t>Na dianteira do DWR foi</w:t>
      </w:r>
      <w:r w:rsidR="004E29E0" w:rsidRPr="004E29E0">
        <w:t>,</w:t>
      </w:r>
      <w:r w:rsidR="005446CA" w:rsidRPr="004E29E0">
        <w:t xml:space="preserve"> também</w:t>
      </w:r>
      <w:r w:rsidR="004E29E0" w:rsidRPr="004E29E0">
        <w:t>,</w:t>
      </w:r>
      <w:r w:rsidR="005446CA" w:rsidRPr="004E29E0">
        <w:t xml:space="preserve"> colocado o sensor de obstáculos</w:t>
      </w:r>
      <w:r w:rsidR="00190F4A">
        <w:t xml:space="preserve"> </w:t>
      </w:r>
      <w:sdt>
        <w:sdtPr>
          <w:id w:val="30465146"/>
          <w:citation/>
        </w:sdtPr>
        <w:sdtEndPr/>
        <w:sdtContent>
          <w:r w:rsidR="00190F4A">
            <w:fldChar w:fldCharType="begin"/>
          </w:r>
          <w:r w:rsidR="00190F4A">
            <w:instrText xml:space="preserve"> CITATION Sharp \l 2070 </w:instrText>
          </w:r>
          <w:r w:rsidR="00190F4A">
            <w:fldChar w:fldCharType="separate"/>
          </w:r>
          <w:r w:rsidR="009619D3" w:rsidRPr="009619D3">
            <w:rPr>
              <w:noProof/>
            </w:rPr>
            <w:t>[12]</w:t>
          </w:r>
          <w:r w:rsidR="00190F4A">
            <w:fldChar w:fldCharType="end"/>
          </w:r>
        </w:sdtContent>
      </w:sdt>
      <w:r w:rsidR="005446CA" w:rsidRPr="004E29E0">
        <w:t>, permitindo detetar obstáculos que surjam à sua frente</w:t>
      </w:r>
      <w:r w:rsidR="005446CA">
        <w:t xml:space="preserve">. </w:t>
      </w:r>
      <w:r>
        <w:t xml:space="preserve">O suporte, de altura ajustável, para o leitor RFID </w:t>
      </w:r>
      <w:sdt>
        <w:sdtPr>
          <w:id w:val="-1034958348"/>
          <w:citation/>
        </w:sdtPr>
        <w:sdtEndPr/>
        <w:sdtContent>
          <w:r w:rsidR="00190F4A">
            <w:fldChar w:fldCharType="begin"/>
          </w:r>
          <w:r w:rsidR="00190F4A">
            <w:instrText xml:space="preserve"> CITATION RFID_dt \l 2070 </w:instrText>
          </w:r>
          <w:r w:rsidR="00190F4A">
            <w:fldChar w:fldCharType="separate"/>
          </w:r>
          <w:r w:rsidR="009619D3" w:rsidRPr="009619D3">
            <w:rPr>
              <w:noProof/>
            </w:rPr>
            <w:t>[15]</w:t>
          </w:r>
          <w:r w:rsidR="00190F4A">
            <w:fldChar w:fldCharType="end"/>
          </w:r>
        </w:sdtContent>
      </w:sdt>
      <w:r w:rsidR="00190F4A">
        <w:t xml:space="preserve"> </w:t>
      </w:r>
      <w:r>
        <w:t>está posicionado no centro da parte inferior da base do robô. O botão de interação com o utilizador, de 12 mm de diâmetro, está colocado na parte superior esquerda da lateral direita da armadura do robô. Na parte inferior da lateral direita, existe, ainda, a entrada do carregador</w:t>
      </w:r>
      <w:r w:rsidR="005446CA">
        <w:t xml:space="preserve"> das baterias</w:t>
      </w:r>
      <w:r>
        <w:t xml:space="preserve"> </w:t>
      </w:r>
      <w:sdt>
        <w:sdtPr>
          <w:id w:val="383681171"/>
          <w:citation/>
        </w:sdtPr>
        <w:sdtEndPr/>
        <w:sdtContent>
          <w:r w:rsidR="00190F4A" w:rsidRPr="004B42D4">
            <w:fldChar w:fldCharType="begin"/>
          </w:r>
          <w:r w:rsidR="00190F4A" w:rsidRPr="004B42D4">
            <w:instrText xml:space="preserve"> CITATION Bot21 \l 2070 </w:instrText>
          </w:r>
          <w:r w:rsidR="00190F4A" w:rsidRPr="004B42D4">
            <w:fldChar w:fldCharType="separate"/>
          </w:r>
          <w:r w:rsidR="009619D3" w:rsidRPr="009619D3">
            <w:rPr>
              <w:noProof/>
            </w:rPr>
            <w:t>[21]</w:t>
          </w:r>
          <w:r w:rsidR="00190F4A" w:rsidRPr="004B42D4">
            <w:fldChar w:fldCharType="end"/>
          </w:r>
        </w:sdtContent>
      </w:sdt>
      <w:r>
        <w:t xml:space="preserve"> e um botão ON/OFF </w:t>
      </w:r>
      <w:sdt>
        <w:sdtPr>
          <w:id w:val="-1797899776"/>
          <w:citation/>
        </w:sdtPr>
        <w:sdtEndPr/>
        <w:sdtContent>
          <w:r w:rsidR="00190F4A" w:rsidRPr="004B42D4">
            <w:fldChar w:fldCharType="begin"/>
          </w:r>
          <w:r w:rsidR="00190F4A" w:rsidRPr="004B42D4">
            <w:instrText xml:space="preserve"> CITATION Bot211 \l 2070 </w:instrText>
          </w:r>
          <w:r w:rsidR="00190F4A" w:rsidRPr="004B42D4">
            <w:fldChar w:fldCharType="separate"/>
          </w:r>
          <w:r w:rsidR="009619D3" w:rsidRPr="009619D3">
            <w:rPr>
              <w:noProof/>
            </w:rPr>
            <w:t>[27]</w:t>
          </w:r>
          <w:r w:rsidR="00190F4A" w:rsidRPr="004B42D4">
            <w:fldChar w:fldCharType="end"/>
          </w:r>
        </w:sdtContent>
      </w:sdt>
      <w:r>
        <w:t xml:space="preserve">, com 20 mm de </w:t>
      </w:r>
      <w:r w:rsidRPr="00BC299F">
        <w:t>diâmetro, que permite desligar o DWR.</w:t>
      </w:r>
      <w:r>
        <w:t xml:space="preserve"> </w:t>
      </w:r>
    </w:p>
    <w:p w14:paraId="3463609E" w14:textId="675A1DFF" w:rsidR="00A95995" w:rsidRDefault="00CE4C1E" w:rsidP="00CE4C1E">
      <w:pPr>
        <w:pStyle w:val="PhDCorpo"/>
        <w:ind w:firstLine="567"/>
      </w:pPr>
      <w:r>
        <w:t xml:space="preserve">Na </w:t>
      </w:r>
      <w:r>
        <w:fldChar w:fldCharType="begin"/>
      </w:r>
      <w:r>
        <w:instrText xml:space="preserve"> REF _Ref63893738 \h </w:instrText>
      </w:r>
      <w:r>
        <w:fldChar w:fldCharType="separate"/>
      </w:r>
      <w:r w:rsidR="00D649F9">
        <w:t xml:space="preserve">Figura </w:t>
      </w:r>
      <w:r w:rsidR="00D649F9">
        <w:rPr>
          <w:noProof/>
        </w:rPr>
        <w:t>5</w:t>
      </w:r>
      <w:r w:rsidR="00D649F9">
        <w:t>.</w:t>
      </w:r>
      <w:r w:rsidR="00D649F9">
        <w:rPr>
          <w:noProof/>
        </w:rPr>
        <w:t>1</w:t>
      </w:r>
      <w:r>
        <w:fldChar w:fldCharType="end"/>
      </w:r>
      <w:r>
        <w:t xml:space="preserve"> (a), é possível observar a vista superior do robô, onde a </w:t>
      </w:r>
      <w:r w:rsidRPr="00261F02">
        <w:t>borda</w:t>
      </w:r>
      <w:r>
        <w:t xml:space="preserve"> de 20 mm da armadura permite fixar a placa de acrílico através de parafusos. Na </w:t>
      </w:r>
      <w:r>
        <w:fldChar w:fldCharType="begin"/>
      </w:r>
      <w:r>
        <w:instrText xml:space="preserve"> REF _Ref63893738 \h </w:instrText>
      </w:r>
      <w:r>
        <w:fldChar w:fldCharType="separate"/>
      </w:r>
      <w:r w:rsidR="00D649F9">
        <w:t xml:space="preserve">Figura </w:t>
      </w:r>
      <w:r w:rsidR="00D649F9">
        <w:rPr>
          <w:noProof/>
        </w:rPr>
        <w:t>5</w:t>
      </w:r>
      <w:r w:rsidR="00D649F9">
        <w:t>.</w:t>
      </w:r>
      <w:r w:rsidR="00D649F9">
        <w:rPr>
          <w:noProof/>
        </w:rPr>
        <w:t>1</w:t>
      </w:r>
      <w:r>
        <w:fldChar w:fldCharType="end"/>
      </w:r>
      <w:r>
        <w:t xml:space="preserve"> (b), mostra-se a fixação dos suportes das rodas, motores e sensor de linha e leitor RFID. Na </w:t>
      </w:r>
      <w:r>
        <w:fldChar w:fldCharType="begin"/>
      </w:r>
      <w:r>
        <w:instrText xml:space="preserve"> REF _Ref63893738 \h </w:instrText>
      </w:r>
      <w:r>
        <w:fldChar w:fldCharType="separate"/>
      </w:r>
      <w:r w:rsidR="00D649F9">
        <w:t xml:space="preserve">Figura </w:t>
      </w:r>
      <w:r w:rsidR="00D649F9">
        <w:rPr>
          <w:noProof/>
        </w:rPr>
        <w:t>5</w:t>
      </w:r>
      <w:r w:rsidR="00D649F9">
        <w:t>.</w:t>
      </w:r>
      <w:r w:rsidR="00D649F9">
        <w:rPr>
          <w:noProof/>
        </w:rPr>
        <w:t>1</w:t>
      </w:r>
      <w:r>
        <w:fldChar w:fldCharType="end"/>
      </w:r>
      <w:r>
        <w:t xml:space="preserve"> (c), é possível observar o mecanismo de ajuste da altura das rodas livres, do sensor de linha e do leitor RFID. Além disso, vê-se </w:t>
      </w:r>
      <w:r>
        <w:lastRenderedPageBreak/>
        <w:t xml:space="preserve">uma placa colocada no fundo da armadura com o propósito de suportar todos os circuitos e impedir contactos destes com a armadura. No canto superior esquerdo da armadura do DWR, está localizado o botão de interação com o utilizador e no canto inferior esquerdo estão localizados a entrada de carregamento e o botão </w:t>
      </w:r>
      <w:r w:rsidRPr="007F71C9">
        <w:rPr>
          <w:i/>
        </w:rPr>
        <w:t>ON</w:t>
      </w:r>
      <w:r>
        <w:t>/</w:t>
      </w:r>
      <w:r w:rsidRPr="007F71C9">
        <w:rPr>
          <w:i/>
        </w:rPr>
        <w:t>OFF</w:t>
      </w:r>
      <w:r>
        <w:t xml:space="preserve">. </w:t>
      </w:r>
      <w:r w:rsidRPr="006A7D51">
        <w:t xml:space="preserve">Nas </w:t>
      </w:r>
      <w:r>
        <w:fldChar w:fldCharType="begin"/>
      </w:r>
      <w:r>
        <w:instrText xml:space="preserve"> REF _Ref63893738 \h </w:instrText>
      </w:r>
      <w:r>
        <w:fldChar w:fldCharType="separate"/>
      </w:r>
      <w:r w:rsidR="00D649F9">
        <w:t xml:space="preserve">Figura </w:t>
      </w:r>
      <w:r w:rsidR="00D649F9">
        <w:rPr>
          <w:noProof/>
        </w:rPr>
        <w:t>5</w:t>
      </w:r>
      <w:r w:rsidR="00D649F9">
        <w:t>.</w:t>
      </w:r>
      <w:r w:rsidR="00D649F9">
        <w:rPr>
          <w:noProof/>
        </w:rPr>
        <w:t>1</w:t>
      </w:r>
      <w:r>
        <w:fldChar w:fldCharType="end"/>
      </w:r>
      <w:r>
        <w:t xml:space="preserve"> (d)</w:t>
      </w:r>
      <w:r w:rsidRPr="006A7D51">
        <w:t xml:space="preserve"> </w:t>
      </w:r>
      <w:r w:rsidR="005446CA" w:rsidRPr="004E29E0">
        <w:t>pode ver-se a vista dianteira do robô, onde se verifica a presença do sensor de obstáculos, e, na</w:t>
      </w:r>
      <w:r w:rsidR="005446CA">
        <w:t xml:space="preserve"> </w:t>
      </w:r>
      <w:r>
        <w:fldChar w:fldCharType="begin"/>
      </w:r>
      <w:r>
        <w:instrText xml:space="preserve"> REF _Ref63893738 \h </w:instrText>
      </w:r>
      <w:r>
        <w:fldChar w:fldCharType="separate"/>
      </w:r>
      <w:r w:rsidR="00D649F9">
        <w:t xml:space="preserve">Figura </w:t>
      </w:r>
      <w:r w:rsidR="00D649F9">
        <w:rPr>
          <w:noProof/>
        </w:rPr>
        <w:t>5</w:t>
      </w:r>
      <w:r w:rsidR="00D649F9">
        <w:t>.</w:t>
      </w:r>
      <w:r w:rsidR="00D649F9">
        <w:rPr>
          <w:noProof/>
        </w:rPr>
        <w:t>1</w:t>
      </w:r>
      <w:r>
        <w:fldChar w:fldCharType="end"/>
      </w:r>
      <w:r>
        <w:t xml:space="preserve"> (e)</w:t>
      </w:r>
      <w:r w:rsidR="005446CA">
        <w:t xml:space="preserve">, a </w:t>
      </w:r>
      <w:r w:rsidRPr="006A7D51">
        <w:t xml:space="preserve">vista </w:t>
      </w:r>
      <w:r>
        <w:t>traseira</w:t>
      </w:r>
      <w:r w:rsidRPr="006A7D51">
        <w:t xml:space="preserve"> do robô, respetivamente.</w:t>
      </w:r>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61"/>
        <w:gridCol w:w="4310"/>
      </w:tblGrid>
      <w:tr w:rsidR="00021DD2" w14:paraId="2DB441EF" w14:textId="77777777" w:rsidTr="004E29E0">
        <w:tc>
          <w:tcPr>
            <w:tcW w:w="4530" w:type="dxa"/>
            <w:vAlign w:val="center"/>
          </w:tcPr>
          <w:p w14:paraId="2B572BD9" w14:textId="163EAC5E" w:rsidR="00A95995" w:rsidRDefault="00CE4C1E" w:rsidP="00CE4C1E">
            <w:pPr>
              <w:pStyle w:val="PhDFigura"/>
            </w:pPr>
            <w:r w:rsidRPr="00CE4C1E">
              <w:rPr>
                <w:noProof/>
              </w:rPr>
              <w:drawing>
                <wp:inline distT="0" distB="0" distL="0" distR="0" wp14:anchorId="7D673EF4" wp14:editId="44258014">
                  <wp:extent cx="2752725" cy="2180088"/>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761953" cy="2187396"/>
                          </a:xfrm>
                          <a:prstGeom prst="rect">
                            <a:avLst/>
                          </a:prstGeom>
                        </pic:spPr>
                      </pic:pic>
                    </a:graphicData>
                  </a:graphic>
                </wp:inline>
              </w:drawing>
            </w:r>
          </w:p>
        </w:tc>
        <w:tc>
          <w:tcPr>
            <w:tcW w:w="4531" w:type="dxa"/>
            <w:vAlign w:val="center"/>
          </w:tcPr>
          <w:p w14:paraId="4A39FD39" w14:textId="00015F97" w:rsidR="00A95995" w:rsidRDefault="00021DD2" w:rsidP="00021DD2">
            <w:pPr>
              <w:pStyle w:val="PhDFigura"/>
            </w:pPr>
            <w:r>
              <w:rPr>
                <w:noProof/>
              </w:rPr>
              <w:drawing>
                <wp:inline distT="0" distB="0" distL="0" distR="0" wp14:anchorId="4FBCDC0D" wp14:editId="0C416964">
                  <wp:extent cx="2422868" cy="1762125"/>
                  <wp:effectExtent l="0" t="0" r="0" b="0"/>
                  <wp:docPr id="54" name="Imagem 54" descr="Uma imagem com texto, interior, forno, miniba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m 54" descr="Uma imagem com texto, interior, forno, minibar&#10;&#10;Descrição gerada automaticamente"/>
                          <pic:cNvPicPr>
                            <a:picLocks noChangeAspect="1" noChangeArrowheads="1"/>
                          </pic:cNvPicPr>
                        </pic:nvPicPr>
                        <pic:blipFill rotWithShape="1">
                          <a:blip r:embed="rId146" cstate="print">
                            <a:extLst>
                              <a:ext uri="{28A0092B-C50C-407E-A947-70E740481C1C}">
                                <a14:useLocalDpi xmlns:a14="http://schemas.microsoft.com/office/drawing/2010/main" val="0"/>
                              </a:ext>
                            </a:extLst>
                          </a:blip>
                          <a:srcRect l="16887" r="21027" b="1894"/>
                          <a:stretch/>
                        </pic:blipFill>
                        <pic:spPr bwMode="auto">
                          <a:xfrm>
                            <a:off x="0" y="0"/>
                            <a:ext cx="2429769" cy="176714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A95995" w14:paraId="1277900F" w14:textId="77777777" w:rsidTr="004E29E0">
        <w:tc>
          <w:tcPr>
            <w:tcW w:w="9061" w:type="dxa"/>
            <w:gridSpan w:val="2"/>
            <w:vAlign w:val="center"/>
          </w:tcPr>
          <w:p w14:paraId="2877AEBF" w14:textId="2C26D9E2" w:rsidR="00A95995" w:rsidRPr="00A95995" w:rsidRDefault="00A95995" w:rsidP="00A95995">
            <w:pPr>
              <w:pStyle w:val="PhDCorpo"/>
              <w:spacing w:after="0"/>
              <w:jc w:val="center"/>
              <w:rPr>
                <w:b/>
                <w:bCs/>
                <w:sz w:val="20"/>
                <w:szCs w:val="18"/>
              </w:rPr>
            </w:pPr>
            <w:r>
              <w:rPr>
                <w:b/>
                <w:bCs/>
                <w:sz w:val="20"/>
                <w:szCs w:val="18"/>
              </w:rPr>
              <w:t>(a)</w:t>
            </w:r>
          </w:p>
        </w:tc>
      </w:tr>
      <w:tr w:rsidR="00021DD2" w14:paraId="7C34A361" w14:textId="77777777" w:rsidTr="004E29E0">
        <w:tc>
          <w:tcPr>
            <w:tcW w:w="4530" w:type="dxa"/>
            <w:vAlign w:val="center"/>
          </w:tcPr>
          <w:p w14:paraId="0FDE4B8C" w14:textId="343F4171" w:rsidR="00A95995" w:rsidRDefault="00CE4C1E" w:rsidP="00CE4C1E">
            <w:pPr>
              <w:pStyle w:val="PhDFigura"/>
            </w:pPr>
            <w:r w:rsidRPr="00CE4C1E">
              <w:rPr>
                <w:noProof/>
              </w:rPr>
              <w:drawing>
                <wp:inline distT="0" distB="0" distL="0" distR="0" wp14:anchorId="79BE5D92" wp14:editId="015DB341">
                  <wp:extent cx="2676525" cy="2304744"/>
                  <wp:effectExtent l="0" t="0" r="0" b="635"/>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688336" cy="2314914"/>
                          </a:xfrm>
                          <a:prstGeom prst="rect">
                            <a:avLst/>
                          </a:prstGeom>
                        </pic:spPr>
                      </pic:pic>
                    </a:graphicData>
                  </a:graphic>
                </wp:inline>
              </w:drawing>
            </w:r>
          </w:p>
        </w:tc>
        <w:tc>
          <w:tcPr>
            <w:tcW w:w="4531" w:type="dxa"/>
            <w:vAlign w:val="center"/>
          </w:tcPr>
          <w:p w14:paraId="5E04E0E5" w14:textId="7A32D6BD" w:rsidR="00A95995" w:rsidRPr="00021DD2" w:rsidRDefault="00021DD2" w:rsidP="00021DD2">
            <w:pPr>
              <w:pStyle w:val="PhDFigura"/>
            </w:pPr>
            <w:r w:rsidRPr="00021DD2">
              <w:rPr>
                <w:noProof/>
              </w:rPr>
              <w:drawing>
                <wp:inline distT="0" distB="0" distL="0" distR="0" wp14:anchorId="0FB8C9AF" wp14:editId="7F37F819">
                  <wp:extent cx="2447925" cy="2255379"/>
                  <wp:effectExtent l="0" t="0" r="0" b="0"/>
                  <wp:docPr id="53" name="Imagem 53" descr="Uma imagem com texto, de madeira, madei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m 53" descr="Uma imagem com texto, de madeira, madeira&#10;&#10;Descrição gerada automaticamente"/>
                          <pic:cNvPicPr>
                            <a:picLocks noChangeAspect="1" noChangeArrowheads="1"/>
                          </pic:cNvPicPr>
                        </pic:nvPicPr>
                        <pic:blipFill rotWithShape="1">
                          <a:blip r:embed="rId148" cstate="print">
                            <a:extLst>
                              <a:ext uri="{28A0092B-C50C-407E-A947-70E740481C1C}">
                                <a14:useLocalDpi xmlns:a14="http://schemas.microsoft.com/office/drawing/2010/main" val="0"/>
                              </a:ext>
                            </a:extLst>
                          </a:blip>
                          <a:srcRect l="33156" t="1079" r="16888" b="-1079"/>
                          <a:stretch/>
                        </pic:blipFill>
                        <pic:spPr bwMode="auto">
                          <a:xfrm>
                            <a:off x="0" y="0"/>
                            <a:ext cx="2456888" cy="2263637"/>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A95995" w14:paraId="6FCB3C5B" w14:textId="77777777" w:rsidTr="004E29E0">
        <w:tc>
          <w:tcPr>
            <w:tcW w:w="9061" w:type="dxa"/>
            <w:gridSpan w:val="2"/>
            <w:vAlign w:val="center"/>
          </w:tcPr>
          <w:p w14:paraId="161647C0" w14:textId="68F9031F" w:rsidR="00A95995" w:rsidRDefault="00A95995" w:rsidP="00A95995">
            <w:pPr>
              <w:pStyle w:val="PhDCorpo"/>
              <w:spacing w:after="0"/>
              <w:jc w:val="center"/>
              <w:rPr>
                <w:noProof/>
              </w:rPr>
            </w:pPr>
            <w:r>
              <w:rPr>
                <w:b/>
                <w:bCs/>
                <w:sz w:val="20"/>
                <w:szCs w:val="18"/>
              </w:rPr>
              <w:t>(b)</w:t>
            </w:r>
          </w:p>
        </w:tc>
      </w:tr>
      <w:tr w:rsidR="00021DD2" w14:paraId="774EE486" w14:textId="77777777" w:rsidTr="004E29E0">
        <w:tc>
          <w:tcPr>
            <w:tcW w:w="4530" w:type="dxa"/>
            <w:vAlign w:val="center"/>
          </w:tcPr>
          <w:p w14:paraId="0A6CB98D" w14:textId="10E093F7" w:rsidR="00A95995" w:rsidRDefault="00CE4C1E" w:rsidP="00CE4C1E">
            <w:pPr>
              <w:pStyle w:val="PhDFigura"/>
            </w:pPr>
            <w:r w:rsidRPr="00CE4C1E">
              <w:rPr>
                <w:noProof/>
              </w:rPr>
              <w:drawing>
                <wp:inline distT="0" distB="0" distL="0" distR="0" wp14:anchorId="12993330" wp14:editId="738E7408">
                  <wp:extent cx="2886075" cy="1847266"/>
                  <wp:effectExtent l="0" t="0" r="0" b="63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895429" cy="1853253"/>
                          </a:xfrm>
                          <a:prstGeom prst="rect">
                            <a:avLst/>
                          </a:prstGeom>
                        </pic:spPr>
                      </pic:pic>
                    </a:graphicData>
                  </a:graphic>
                </wp:inline>
              </w:drawing>
            </w:r>
          </w:p>
        </w:tc>
        <w:tc>
          <w:tcPr>
            <w:tcW w:w="4531" w:type="dxa"/>
            <w:vAlign w:val="center"/>
          </w:tcPr>
          <w:p w14:paraId="08170CB3" w14:textId="7CE0653E" w:rsidR="00A95995" w:rsidRDefault="00021DD2" w:rsidP="00021DD2">
            <w:pPr>
              <w:pStyle w:val="PhDFigura"/>
            </w:pPr>
            <w:r>
              <w:rPr>
                <w:noProof/>
              </w:rPr>
              <w:drawing>
                <wp:inline distT="0" distB="0" distL="0" distR="0" wp14:anchorId="4798E82B" wp14:editId="4E973125">
                  <wp:extent cx="1696470" cy="2541863"/>
                  <wp:effectExtent l="0" t="3492" r="0" b="0"/>
                  <wp:docPr id="59" name="Imagem 59" descr="Uma imagem com texto, interior, altifalan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m 59" descr="Uma imagem com texto, interior, altifalante&#10;&#10;Descrição gerada automaticamente"/>
                          <pic:cNvPicPr>
                            <a:picLocks noChangeAspect="1" noChangeArrowheads="1"/>
                          </pic:cNvPicPr>
                        </pic:nvPicPr>
                        <pic:blipFill rotWithShape="1">
                          <a:blip r:embed="rId150" cstate="print">
                            <a:extLst>
                              <a:ext uri="{28A0092B-C50C-407E-A947-70E740481C1C}">
                                <a14:useLocalDpi xmlns:a14="http://schemas.microsoft.com/office/drawing/2010/main" val="0"/>
                              </a:ext>
                            </a:extLst>
                          </a:blip>
                          <a:srcRect l="17592" t="7810" r="39445" b="6382"/>
                          <a:stretch/>
                        </pic:blipFill>
                        <pic:spPr bwMode="auto">
                          <a:xfrm rot="5400000">
                            <a:off x="0" y="0"/>
                            <a:ext cx="1706019" cy="255617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A95995" w14:paraId="610EC577" w14:textId="77777777" w:rsidTr="004E29E0">
        <w:tc>
          <w:tcPr>
            <w:tcW w:w="9061" w:type="dxa"/>
            <w:gridSpan w:val="2"/>
            <w:vAlign w:val="center"/>
          </w:tcPr>
          <w:p w14:paraId="64A9CC48" w14:textId="2C2CE0F1" w:rsidR="00A95995" w:rsidRDefault="00A95995" w:rsidP="00A95995">
            <w:pPr>
              <w:pStyle w:val="PhDCorpo"/>
              <w:spacing w:after="0"/>
              <w:jc w:val="center"/>
            </w:pPr>
            <w:r>
              <w:rPr>
                <w:b/>
                <w:bCs/>
                <w:sz w:val="20"/>
                <w:szCs w:val="18"/>
              </w:rPr>
              <w:t>(c)</w:t>
            </w:r>
          </w:p>
        </w:tc>
      </w:tr>
      <w:tr w:rsidR="00021DD2" w14:paraId="65661261" w14:textId="77777777" w:rsidTr="004E29E0">
        <w:tc>
          <w:tcPr>
            <w:tcW w:w="4530" w:type="dxa"/>
            <w:vAlign w:val="center"/>
          </w:tcPr>
          <w:p w14:paraId="0EBA41DF" w14:textId="709A15F8" w:rsidR="00A95995" w:rsidRDefault="00CE4C1E" w:rsidP="00CE4C1E">
            <w:pPr>
              <w:pStyle w:val="PhDFigura"/>
            </w:pPr>
            <w:r w:rsidRPr="00CE4C1E">
              <w:rPr>
                <w:noProof/>
              </w:rPr>
              <w:lastRenderedPageBreak/>
              <w:drawing>
                <wp:inline distT="0" distB="0" distL="0" distR="0" wp14:anchorId="6249C899" wp14:editId="726778C3">
                  <wp:extent cx="2721791" cy="2085975"/>
                  <wp:effectExtent l="0" t="0" r="254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744918" cy="2103699"/>
                          </a:xfrm>
                          <a:prstGeom prst="rect">
                            <a:avLst/>
                          </a:prstGeom>
                        </pic:spPr>
                      </pic:pic>
                    </a:graphicData>
                  </a:graphic>
                </wp:inline>
              </w:drawing>
            </w:r>
          </w:p>
        </w:tc>
        <w:tc>
          <w:tcPr>
            <w:tcW w:w="4531" w:type="dxa"/>
            <w:vAlign w:val="center"/>
          </w:tcPr>
          <w:p w14:paraId="1A7DC11C" w14:textId="0314F8F2" w:rsidR="00A95995" w:rsidRDefault="00021DD2" w:rsidP="00021DD2">
            <w:pPr>
              <w:pStyle w:val="PhDFigura"/>
            </w:pPr>
            <w:r>
              <w:rPr>
                <w:noProof/>
              </w:rPr>
              <w:drawing>
                <wp:inline distT="0" distB="0" distL="0" distR="0" wp14:anchorId="569F1349" wp14:editId="2FB3BA47">
                  <wp:extent cx="2080099" cy="2448017"/>
                  <wp:effectExtent l="6350" t="0" r="3175" b="317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rotWithShape="1">
                          <a:blip r:embed="rId152" cstate="print">
                            <a:extLst>
                              <a:ext uri="{28A0092B-C50C-407E-A947-70E740481C1C}">
                                <a14:useLocalDpi xmlns:a14="http://schemas.microsoft.com/office/drawing/2010/main" val="0"/>
                              </a:ext>
                            </a:extLst>
                          </a:blip>
                          <a:srcRect l="13006" t="9147" r="32737" b="5716"/>
                          <a:stretch/>
                        </pic:blipFill>
                        <pic:spPr bwMode="auto">
                          <a:xfrm rot="5400000">
                            <a:off x="0" y="0"/>
                            <a:ext cx="2083670" cy="2452219"/>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A95995" w14:paraId="0D6B95CE" w14:textId="77777777" w:rsidTr="004E29E0">
        <w:tc>
          <w:tcPr>
            <w:tcW w:w="9061" w:type="dxa"/>
            <w:gridSpan w:val="2"/>
            <w:vAlign w:val="center"/>
          </w:tcPr>
          <w:p w14:paraId="78486C31" w14:textId="36C469BD" w:rsidR="00A95995" w:rsidRPr="00A95995" w:rsidRDefault="00A95995" w:rsidP="00A95995">
            <w:pPr>
              <w:pStyle w:val="PhDCorpo"/>
              <w:spacing w:after="0"/>
              <w:jc w:val="center"/>
              <w:rPr>
                <w:b/>
                <w:bCs/>
                <w:noProof/>
              </w:rPr>
            </w:pPr>
            <w:r w:rsidRPr="00A95995">
              <w:rPr>
                <w:b/>
                <w:bCs/>
                <w:noProof/>
              </w:rPr>
              <w:t>(d)</w:t>
            </w:r>
          </w:p>
        </w:tc>
      </w:tr>
      <w:tr w:rsidR="00021DD2" w14:paraId="2EA8C36D" w14:textId="77777777" w:rsidTr="004E29E0">
        <w:tc>
          <w:tcPr>
            <w:tcW w:w="4530" w:type="dxa"/>
            <w:vAlign w:val="center"/>
          </w:tcPr>
          <w:p w14:paraId="17DC10D2" w14:textId="3C0909D5" w:rsidR="00A95995" w:rsidRDefault="00CE4C1E" w:rsidP="00CE4C1E">
            <w:pPr>
              <w:pStyle w:val="PhDFigura"/>
            </w:pPr>
            <w:r w:rsidRPr="00CE4C1E">
              <w:rPr>
                <w:noProof/>
              </w:rPr>
              <w:drawing>
                <wp:inline distT="0" distB="0" distL="0" distR="0" wp14:anchorId="41CAFEFB" wp14:editId="08357EFE">
                  <wp:extent cx="2771775" cy="2095561"/>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771775" cy="2095561"/>
                          </a:xfrm>
                          <a:prstGeom prst="rect">
                            <a:avLst/>
                          </a:prstGeom>
                        </pic:spPr>
                      </pic:pic>
                    </a:graphicData>
                  </a:graphic>
                </wp:inline>
              </w:drawing>
            </w:r>
          </w:p>
        </w:tc>
        <w:tc>
          <w:tcPr>
            <w:tcW w:w="4531" w:type="dxa"/>
            <w:vAlign w:val="center"/>
          </w:tcPr>
          <w:p w14:paraId="707E0C3F" w14:textId="6A84673B" w:rsidR="00A95995" w:rsidRDefault="00A57DB9" w:rsidP="00A57DB9">
            <w:pPr>
              <w:pStyle w:val="PhDFigura"/>
            </w:pPr>
            <w:r>
              <w:rPr>
                <w:noProof/>
              </w:rPr>
              <w:drawing>
                <wp:inline distT="0" distB="0" distL="0" distR="0" wp14:anchorId="7479232A" wp14:editId="6646EF34">
                  <wp:extent cx="2069592" cy="2398710"/>
                  <wp:effectExtent l="6985"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rotWithShape="1">
                          <a:blip r:embed="rId154" cstate="print">
                            <a:extLst>
                              <a:ext uri="{28A0092B-C50C-407E-A947-70E740481C1C}">
                                <a14:useLocalDpi xmlns:a14="http://schemas.microsoft.com/office/drawing/2010/main" val="0"/>
                              </a:ext>
                            </a:extLst>
                          </a:blip>
                          <a:srcRect l="15938" t="17009" r="36838" b="10013"/>
                          <a:stretch/>
                        </pic:blipFill>
                        <pic:spPr bwMode="auto">
                          <a:xfrm rot="5400000">
                            <a:off x="0" y="0"/>
                            <a:ext cx="2073023" cy="2402687"/>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A95995" w14:paraId="5116A6FC" w14:textId="77777777" w:rsidTr="004E29E0">
        <w:tc>
          <w:tcPr>
            <w:tcW w:w="9061" w:type="dxa"/>
            <w:gridSpan w:val="2"/>
            <w:vAlign w:val="center"/>
          </w:tcPr>
          <w:p w14:paraId="18BACB51" w14:textId="489E0F41" w:rsidR="00A95995" w:rsidRPr="00A95995" w:rsidRDefault="00A95995" w:rsidP="00A95995">
            <w:pPr>
              <w:pStyle w:val="PhDCorpo"/>
              <w:keepNext/>
              <w:spacing w:after="0"/>
              <w:jc w:val="center"/>
              <w:rPr>
                <w:b/>
                <w:bCs/>
                <w:noProof/>
              </w:rPr>
            </w:pPr>
            <w:r w:rsidRPr="00A95995">
              <w:rPr>
                <w:b/>
                <w:bCs/>
                <w:noProof/>
              </w:rPr>
              <w:t>(e)</w:t>
            </w:r>
          </w:p>
        </w:tc>
      </w:tr>
    </w:tbl>
    <w:p w14:paraId="7994BAAA" w14:textId="3E6CCE14" w:rsidR="00A95995" w:rsidRDefault="00A95995" w:rsidP="00A95995">
      <w:pPr>
        <w:pStyle w:val="PhDLegendaFiguras"/>
      </w:pPr>
      <w:bookmarkStart w:id="182" w:name="_Ref63893738"/>
      <w:bookmarkStart w:id="183" w:name="_Toc75199516"/>
      <w:r>
        <w:t xml:space="preserve">Figura </w:t>
      </w:r>
      <w:r w:rsidR="003D34D0">
        <w:fldChar w:fldCharType="begin"/>
      </w:r>
      <w:r w:rsidR="003D34D0">
        <w:instrText xml:space="preserve"> STYLEREF 1 \s </w:instrText>
      </w:r>
      <w:r w:rsidR="003D34D0">
        <w:fldChar w:fldCharType="separate"/>
      </w:r>
      <w:r w:rsidR="00D649F9">
        <w:rPr>
          <w:noProof/>
        </w:rPr>
        <w:t>5</w:t>
      </w:r>
      <w:r w:rsidR="003D34D0">
        <w:rPr>
          <w:noProof/>
        </w:rPr>
        <w:fldChar w:fldCharType="end"/>
      </w:r>
      <w:r w:rsidR="005D5334">
        <w:t>.</w:t>
      </w:r>
      <w:r w:rsidR="003D34D0">
        <w:fldChar w:fldCharType="begin"/>
      </w:r>
      <w:r w:rsidR="003D34D0">
        <w:instrText xml:space="preserve"> SEQ Figura \* ARABIC \s 1 </w:instrText>
      </w:r>
      <w:r w:rsidR="003D34D0">
        <w:fldChar w:fldCharType="separate"/>
      </w:r>
      <w:r w:rsidR="00D649F9">
        <w:rPr>
          <w:noProof/>
        </w:rPr>
        <w:t>1</w:t>
      </w:r>
      <w:r w:rsidR="003D34D0">
        <w:rPr>
          <w:noProof/>
        </w:rPr>
        <w:fldChar w:fldCharType="end"/>
      </w:r>
      <w:bookmarkEnd w:id="182"/>
      <w:r>
        <w:t xml:space="preserve"> - Desenho (à esquerda) e imagem real (à direita) do </w:t>
      </w:r>
      <w:r w:rsidR="004D4545">
        <w:t>D</w:t>
      </w:r>
      <w:r>
        <w:t>WR (a) vista superior; (b) vista inferior; (c) vista lateral direita;</w:t>
      </w:r>
      <w:r w:rsidR="00A50C61">
        <w:t xml:space="preserve"> </w:t>
      </w:r>
      <w:r>
        <w:t>(</w:t>
      </w:r>
      <w:r w:rsidR="00A50C61">
        <w:t>d</w:t>
      </w:r>
      <w:r>
        <w:t>) vista dianteira; (</w:t>
      </w:r>
      <w:r w:rsidR="00A50C61">
        <w:t>e</w:t>
      </w:r>
      <w:r>
        <w:t>) vista traseira.</w:t>
      </w:r>
      <w:bookmarkEnd w:id="183"/>
    </w:p>
    <w:p w14:paraId="0FAC5A10" w14:textId="6C21DF67" w:rsidR="0030507B" w:rsidRDefault="0030507B" w:rsidP="00C60BB5">
      <w:pPr>
        <w:pStyle w:val="PhDLegendaFiguras"/>
        <w:jc w:val="left"/>
      </w:pPr>
    </w:p>
    <w:p w14:paraId="6147F975" w14:textId="77777777" w:rsidR="00021DD2" w:rsidRDefault="00021DD2" w:rsidP="00C60BB5">
      <w:pPr>
        <w:pStyle w:val="PhDLegendaFiguras"/>
        <w:jc w:val="left"/>
      </w:pPr>
    </w:p>
    <w:p w14:paraId="31B6AFC2" w14:textId="1C37BF56" w:rsidR="00021DD2" w:rsidRDefault="00021DD2" w:rsidP="00C60BB5">
      <w:pPr>
        <w:pStyle w:val="PhDLegendaFiguras"/>
        <w:jc w:val="left"/>
        <w:sectPr w:rsidR="00021DD2" w:rsidSect="0030507B">
          <w:headerReference w:type="default" r:id="rId155"/>
          <w:type w:val="oddPage"/>
          <w:pgSz w:w="11907" w:h="16840" w:code="9"/>
          <w:pgMar w:top="1134" w:right="1418" w:bottom="1134" w:left="1418" w:header="567" w:footer="57" w:gutter="0"/>
          <w:pgNumType w:chapSep="emDash"/>
          <w:cols w:space="720"/>
          <w:docGrid w:linePitch="272"/>
        </w:sectPr>
      </w:pPr>
    </w:p>
    <w:p w14:paraId="20410E99" w14:textId="48A9FF82" w:rsidR="00DE345F" w:rsidRDefault="000B1901" w:rsidP="00DE345F">
      <w:pPr>
        <w:pStyle w:val="Ttulo1"/>
        <w:rPr>
          <w:rFonts w:ascii="NewsGotT" w:hAnsi="NewsGotT"/>
        </w:rPr>
      </w:pPr>
      <w:r w:rsidRPr="00B66544">
        <w:rPr>
          <w:rFonts w:ascii="NewsGotT" w:hAnsi="NewsGotT"/>
        </w:rPr>
        <w:lastRenderedPageBreak/>
        <w:br/>
      </w:r>
      <w:r w:rsidRPr="00B66544">
        <w:rPr>
          <w:rFonts w:ascii="NewsGotT" w:hAnsi="NewsGotT"/>
        </w:rPr>
        <w:br/>
      </w:r>
      <w:bookmarkStart w:id="184" w:name="_Toc75199821"/>
      <w:proofErr w:type="gramStart"/>
      <w:r w:rsidR="00C276D6">
        <w:rPr>
          <w:rFonts w:ascii="NewsGotT" w:hAnsi="NewsGotT"/>
        </w:rPr>
        <w:t>Resultados Experimentais</w:t>
      </w:r>
      <w:bookmarkEnd w:id="184"/>
      <w:proofErr w:type="gramEnd"/>
    </w:p>
    <w:p w14:paraId="6C2D5FA6" w14:textId="77777777" w:rsidR="005D5334" w:rsidRDefault="00DE345F" w:rsidP="005D5334">
      <w:pPr>
        <w:pStyle w:val="PhDCorpo"/>
      </w:pPr>
      <w:r>
        <w:tab/>
      </w:r>
      <w:r w:rsidR="005D5334">
        <w:t>De forma a testar as especificações acima previstas, foram realizados ensaios experimentais simulando o ambiente no qual o robô irá operar. Começou-se por testar o sensor e verificou-se que as medidas dos sensores não atingem nem 0 V nem 3,3 V.</w:t>
      </w:r>
    </w:p>
    <w:p w14:paraId="23BB4790" w14:textId="77777777" w:rsidR="005D5334" w:rsidRDefault="005D5334" w:rsidP="005D5334">
      <w:pPr>
        <w:pStyle w:val="PhDCorpo"/>
      </w:pPr>
      <w:r>
        <w:tab/>
      </w:r>
      <w:r>
        <w:tab/>
        <w:t xml:space="preserve">Para verificar qual a zona de funcionamento dos motores, apurou-se qual a gama de valores de </w:t>
      </w:r>
      <w:proofErr w:type="spellStart"/>
      <w:r w:rsidRPr="007F71C9">
        <w:rPr>
          <w:i/>
        </w:rPr>
        <w:t>duty</w:t>
      </w:r>
      <w:proofErr w:type="spellEnd"/>
      <w:r w:rsidRPr="007F71C9">
        <w:rPr>
          <w:i/>
        </w:rPr>
        <w:t xml:space="preserve"> </w:t>
      </w:r>
      <w:proofErr w:type="spellStart"/>
      <w:r w:rsidRPr="007F71C9">
        <w:rPr>
          <w:i/>
        </w:rPr>
        <w:t>cycle</w:t>
      </w:r>
      <w:proofErr w:type="spellEnd"/>
      <w:r>
        <w:t xml:space="preserve"> do sinal PWM necessários para garantir a operação dos mesmos. Concluiu se que o motor apenas possui binário de arranque suficiente quando o </w:t>
      </w:r>
      <w:proofErr w:type="spellStart"/>
      <w:r w:rsidRPr="007F71C9">
        <w:rPr>
          <w:i/>
        </w:rPr>
        <w:t>duty</w:t>
      </w:r>
      <w:proofErr w:type="spellEnd"/>
      <w:r w:rsidRPr="007F71C9">
        <w:rPr>
          <w:i/>
        </w:rPr>
        <w:t xml:space="preserve"> </w:t>
      </w:r>
      <w:proofErr w:type="spellStart"/>
      <w:r w:rsidRPr="007F71C9">
        <w:rPr>
          <w:i/>
        </w:rPr>
        <w:t>cycle</w:t>
      </w:r>
      <w:proofErr w:type="spellEnd"/>
      <w:r>
        <w:t xml:space="preserve"> do sinal PWM ronda os 65 %. Já com o motor em funcionamento, o </w:t>
      </w:r>
      <w:proofErr w:type="spellStart"/>
      <w:r w:rsidRPr="007F71C9">
        <w:rPr>
          <w:i/>
        </w:rPr>
        <w:t>duty</w:t>
      </w:r>
      <w:proofErr w:type="spellEnd"/>
      <w:r w:rsidRPr="007F71C9">
        <w:rPr>
          <w:i/>
        </w:rPr>
        <w:t xml:space="preserve"> </w:t>
      </w:r>
      <w:proofErr w:type="spellStart"/>
      <w:r w:rsidRPr="007F71C9">
        <w:rPr>
          <w:i/>
        </w:rPr>
        <w:t>cycle</w:t>
      </w:r>
      <w:proofErr w:type="spellEnd"/>
      <w:r>
        <w:t xml:space="preserve"> pode atingir um mínimo de 50 % sem que os motores parem. Estes valores permitiram ajustar o bloco de offset do controlador do módulo seguidor de linha, estabelecendo-se um valor de 70 %. </w:t>
      </w:r>
    </w:p>
    <w:p w14:paraId="30B665F5" w14:textId="5309F6B4" w:rsidR="00972A98" w:rsidRDefault="005D5334" w:rsidP="005D5334">
      <w:pPr>
        <w:pStyle w:val="PhDCorpo"/>
      </w:pPr>
      <w:r>
        <w:tab/>
        <w:t>Os parâmetros do controlador PID foram obtidos através de métodos heurísticos. Verificou</w:t>
      </w:r>
      <w:r w:rsidR="00944379">
        <w:noBreakHyphen/>
      </w:r>
      <w:r>
        <w:t>se que aplicando um ganho proporcional muito superior a um, a variável de atuação do controlador aproxima</w:t>
      </w:r>
      <w:r w:rsidR="00944379">
        <w:noBreakHyphen/>
      </w:r>
      <w:r>
        <w:t xml:space="preserve">se da saturação, impedindo a realização de trajetórias curvas. Os ganhos integral e derivativo têm valores muito menores ao valor do ganho proporcional. O ganho integral é importante, principalmente, na realização de curvas mais acentuadas, uma vez que tem em conta o valor dos erros anteriores. Ao longo do tempo, a velocidade de rotação do motor que tem de fazer a compensação da trajetória aumenta e a do motor contrário reduz, quando o DWR se encontra fora da trajetória ideal. No entanto, um valor elevado no ganho integral provoca a saturação do controlador, impedindo a realização de trajetórias curvas. Definiu-se uma gama de valores válida para o ganho integrativo entre </w:t>
      </w:r>
      <w:r w:rsidRPr="008F7F18">
        <w:rPr>
          <w:highlight w:val="green"/>
        </w:rPr>
        <w:t>0,</w:t>
      </w:r>
      <w:r w:rsidR="008F7F18">
        <w:rPr>
          <w:highlight w:val="green"/>
        </w:rPr>
        <w:t>5</w:t>
      </w:r>
      <w:r w:rsidRPr="008F7F18">
        <w:rPr>
          <w:highlight w:val="green"/>
        </w:rPr>
        <w:t xml:space="preserve"> e </w:t>
      </w:r>
      <w:r w:rsidR="008F7F18" w:rsidRPr="008F7F18">
        <w:rPr>
          <w:highlight w:val="green"/>
        </w:rPr>
        <w:t>1</w:t>
      </w:r>
      <w:r>
        <w:t xml:space="preserve">. O ganho derivativo também é importante na realização de curvas mais acentuadas, uma vez que faz com que o sistema responda mais cedo à variação e assim manter-se na trajetória. Estabeleceu-se o valor máximo para o ganho derivativo como </w:t>
      </w:r>
      <w:r w:rsidRPr="008F7F18">
        <w:rPr>
          <w:highlight w:val="green"/>
        </w:rPr>
        <w:t>0,015</w:t>
      </w:r>
      <w:r>
        <w:t>, sendo que, para valores superiores a este, o DWR apresenta instabilidade no movimento, mesmo em linha reta. É de referir que se usou um período de amostragem de 10 ms.</w:t>
      </w:r>
      <w:r w:rsidR="00FF2969">
        <w:t xml:space="preserve"> Na prática, verificou-se que o ajuste da altura das rodas livres e dos sensores do DWR em relação ao chão influenciam os resultados obtidos, relativamente ao seguidor de linha</w:t>
      </w:r>
      <w:r w:rsidR="008F7F18">
        <w:t xml:space="preserve">. Estas variações fazem com que </w:t>
      </w:r>
      <w:r w:rsidR="00FF2969">
        <w:lastRenderedPageBreak/>
        <w:t xml:space="preserve">os parâmetros </w:t>
      </w:r>
      <w:r w:rsidR="008F7F18">
        <w:t>do controlador PID sejam invalidados, pelo que as rodas livres e os sensores devem estar a uma distância constante ao chão.</w:t>
      </w:r>
    </w:p>
    <w:p w14:paraId="55BF5BF4" w14:textId="7E2C9865" w:rsidR="005D5334" w:rsidRDefault="005D5334" w:rsidP="005D5334">
      <w:pPr>
        <w:pStyle w:val="PhDCorpo"/>
      </w:pPr>
      <w:r>
        <w:tab/>
        <w:t xml:space="preserve">O sensor de obstáculos utilizado permite a deteção de objetos a distâncias compreendidas entre os 10 e 80 cm. De forma a ser possível definir uma distância mínima para o sensor de obstáculos sinalizar a deteção de um obstáculo, traçou-se o gráfico da </w:t>
      </w:r>
      <w:r>
        <w:fldChar w:fldCharType="begin"/>
      </w:r>
      <w:r>
        <w:instrText xml:space="preserve"> REF _Ref75087479 \h </w:instrText>
      </w:r>
      <w:r>
        <w:fldChar w:fldCharType="separate"/>
      </w:r>
      <w:r w:rsidR="00D649F9">
        <w:t xml:space="preserve">Figura </w:t>
      </w:r>
      <w:r w:rsidR="00D649F9">
        <w:rPr>
          <w:noProof/>
        </w:rPr>
        <w:t>6</w:t>
      </w:r>
      <w:r w:rsidR="00D649F9">
        <w:t>.</w:t>
      </w:r>
      <w:r w:rsidR="00D649F9">
        <w:rPr>
          <w:noProof/>
        </w:rPr>
        <w:t>1</w:t>
      </w:r>
      <w:r>
        <w:fldChar w:fldCharType="end"/>
      </w:r>
      <w:r>
        <w:t>, colocando uma folha de papel branca a diferentes distâncias do sensor de obstáculos, registando-se o valor digital adquirido através de um ADC do microcontrolador, STM32.</w:t>
      </w:r>
    </w:p>
    <w:p w14:paraId="4624C7F9" w14:textId="77777777" w:rsidR="005D5334" w:rsidRDefault="005D5334" w:rsidP="005D5334">
      <w:pPr>
        <w:pStyle w:val="PhDFigura"/>
      </w:pPr>
      <w:r>
        <w:rPr>
          <w:noProof/>
        </w:rPr>
        <w:drawing>
          <wp:inline distT="0" distB="0" distL="0" distR="0" wp14:anchorId="7F7513F9" wp14:editId="498C35A3">
            <wp:extent cx="3305794" cy="2074460"/>
            <wp:effectExtent l="0" t="0" r="0" b="254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3308438" cy="2076119"/>
                    </a:xfrm>
                    <a:prstGeom prst="rect">
                      <a:avLst/>
                    </a:prstGeom>
                    <a:noFill/>
                  </pic:spPr>
                </pic:pic>
              </a:graphicData>
            </a:graphic>
          </wp:inline>
        </w:drawing>
      </w:r>
    </w:p>
    <w:p w14:paraId="29379534" w14:textId="5BEC71C5" w:rsidR="005D5334" w:rsidRDefault="005D5334" w:rsidP="005D5334">
      <w:pPr>
        <w:pStyle w:val="PhDLegendaFiguras"/>
      </w:pPr>
      <w:bookmarkStart w:id="185" w:name="_Ref75087479"/>
      <w:bookmarkStart w:id="186" w:name="_Toc75199517"/>
      <w:r>
        <w:t xml:space="preserve">Figura </w:t>
      </w:r>
      <w:r w:rsidR="003D34D0">
        <w:fldChar w:fldCharType="begin"/>
      </w:r>
      <w:r w:rsidR="003D34D0">
        <w:instrText xml:space="preserve"> STYLEREF 1 \s </w:instrText>
      </w:r>
      <w:r w:rsidR="003D34D0">
        <w:fldChar w:fldCharType="separate"/>
      </w:r>
      <w:r w:rsidR="00D649F9">
        <w:rPr>
          <w:noProof/>
        </w:rPr>
        <w:t>6</w:t>
      </w:r>
      <w:r w:rsidR="003D34D0">
        <w:rPr>
          <w:noProof/>
        </w:rPr>
        <w:fldChar w:fldCharType="end"/>
      </w:r>
      <w:r>
        <w:t>.</w:t>
      </w:r>
      <w:r w:rsidR="003D34D0">
        <w:fldChar w:fldCharType="begin"/>
      </w:r>
      <w:r w:rsidR="003D34D0">
        <w:instrText xml:space="preserve"> SEQ Figura \* ARABIC \s 1 </w:instrText>
      </w:r>
      <w:r w:rsidR="003D34D0">
        <w:fldChar w:fldCharType="separate"/>
      </w:r>
      <w:r w:rsidR="00D649F9">
        <w:rPr>
          <w:noProof/>
        </w:rPr>
        <w:t>1</w:t>
      </w:r>
      <w:r w:rsidR="003D34D0">
        <w:rPr>
          <w:noProof/>
        </w:rPr>
        <w:fldChar w:fldCharType="end"/>
      </w:r>
      <w:bookmarkEnd w:id="185"/>
      <w:r>
        <w:t xml:space="preserve"> - </w:t>
      </w:r>
      <w:r w:rsidRPr="00592276">
        <w:t>Valor digital da saída do sensor de obstáculos em função da distância a um objeto.</w:t>
      </w:r>
      <w:bookmarkEnd w:id="186"/>
    </w:p>
    <w:p w14:paraId="00F48EC2" w14:textId="7FDA17E3" w:rsidR="00FF2969" w:rsidRDefault="005D5334" w:rsidP="005D5334">
      <w:pPr>
        <w:pStyle w:val="PhDCorpo"/>
        <w:sectPr w:rsidR="00FF2969" w:rsidSect="0030507B">
          <w:headerReference w:type="default" r:id="rId157"/>
          <w:type w:val="oddPage"/>
          <w:pgSz w:w="11907" w:h="16840" w:code="9"/>
          <w:pgMar w:top="1134" w:right="1418" w:bottom="1134" w:left="1418" w:header="567" w:footer="57" w:gutter="0"/>
          <w:pgNumType w:chapSep="emDash"/>
          <w:cols w:space="720"/>
          <w:docGrid w:linePitch="272"/>
        </w:sectPr>
      </w:pPr>
      <w:r>
        <w:tab/>
        <w:t>Considerando que a curva característica obtida indica que o sensor apresenta uma maior gama de valores de saída entre os 5 e 25 cm, definiu-se assim, o valor da distância mínima para o sensor de obstáculos sinalizar a deteção de um obstáculo, o valor digital 0x2000, o equivalente à distância 15 cm, aproximadamente.</w:t>
      </w:r>
    </w:p>
    <w:p w14:paraId="71EA058E" w14:textId="575B68C0" w:rsidR="00C276D6" w:rsidRDefault="00C276D6" w:rsidP="00C276D6">
      <w:pPr>
        <w:pStyle w:val="Ttulo1"/>
        <w:rPr>
          <w:rFonts w:ascii="NewsGotT" w:hAnsi="NewsGotT"/>
        </w:rPr>
      </w:pPr>
      <w:r w:rsidRPr="00B66544">
        <w:rPr>
          <w:rFonts w:ascii="NewsGotT" w:hAnsi="NewsGotT"/>
        </w:rPr>
        <w:lastRenderedPageBreak/>
        <w:br/>
      </w:r>
      <w:r w:rsidRPr="00B66544">
        <w:rPr>
          <w:rFonts w:ascii="NewsGotT" w:hAnsi="NewsGotT"/>
        </w:rPr>
        <w:br/>
      </w:r>
      <w:bookmarkStart w:id="187" w:name="_Toc75199822"/>
      <w:r>
        <w:rPr>
          <w:rFonts w:ascii="NewsGotT" w:hAnsi="NewsGotT"/>
        </w:rPr>
        <w:t>Análise do Produto</w:t>
      </w:r>
      <w:bookmarkEnd w:id="187"/>
    </w:p>
    <w:p w14:paraId="17CCC8A1" w14:textId="52B4659F" w:rsidR="000B1901" w:rsidRPr="00B66544" w:rsidRDefault="000B1901" w:rsidP="000B1901">
      <w:pPr>
        <w:pStyle w:val="Ttulo2"/>
        <w:rPr>
          <w:rFonts w:ascii="NewsGotT" w:hAnsi="NewsGotT"/>
        </w:rPr>
      </w:pPr>
      <w:bookmarkStart w:id="188" w:name="_Toc75199823"/>
      <w:r w:rsidRPr="00B66544">
        <w:rPr>
          <w:rFonts w:ascii="NewsGotT" w:hAnsi="NewsGotT"/>
        </w:rPr>
        <w:t>Introdução</w:t>
      </w:r>
      <w:bookmarkEnd w:id="188"/>
    </w:p>
    <w:p w14:paraId="38031794" w14:textId="77777777" w:rsidR="00E854BD" w:rsidRDefault="00E854BD" w:rsidP="00E854BD">
      <w:pPr>
        <w:pStyle w:val="PhDCorpo"/>
        <w:ind w:firstLine="567"/>
      </w:pPr>
      <w:r>
        <w:t>Em todos os projetos práticos é necessária uma análise do produto, em áreas como a fiabilidade, segurança e certificação do sistema. Esta análise permite identificar pontos de falha do equipamento e os potenciais perigos a estes associados, de forma a informar o utilizador.</w:t>
      </w:r>
    </w:p>
    <w:p w14:paraId="09DEFBAB" w14:textId="7CEFCBBE" w:rsidR="000B1901" w:rsidRPr="00B66544" w:rsidRDefault="000B1901" w:rsidP="000B1901">
      <w:pPr>
        <w:pStyle w:val="Ttulo2"/>
        <w:rPr>
          <w:rFonts w:ascii="NewsGotT" w:hAnsi="NewsGotT"/>
        </w:rPr>
      </w:pPr>
      <w:bookmarkStart w:id="189" w:name="_Ref63696146"/>
      <w:bookmarkStart w:id="190" w:name="_Toc75199824"/>
      <w:r>
        <w:rPr>
          <w:rFonts w:ascii="NewsGotT" w:hAnsi="NewsGotT"/>
        </w:rPr>
        <w:t>Fiabilidade</w:t>
      </w:r>
      <w:bookmarkEnd w:id="189"/>
      <w:bookmarkEnd w:id="190"/>
    </w:p>
    <w:p w14:paraId="5DFE0E04" w14:textId="1891A4B4" w:rsidR="00E854BD" w:rsidRDefault="00E854BD" w:rsidP="00E854BD">
      <w:pPr>
        <w:pStyle w:val="PhDCorpo"/>
        <w:ind w:firstLine="567"/>
      </w:pPr>
      <w:r>
        <w:t xml:space="preserve">Um sistema ou equipamento diz-se </w:t>
      </w:r>
      <w:r w:rsidR="00A7759B">
        <w:rPr>
          <w:i/>
          <w:iCs/>
        </w:rPr>
        <w:t>“</w:t>
      </w:r>
      <w:r w:rsidRPr="00A937DE">
        <w:rPr>
          <w:i/>
          <w:iCs/>
        </w:rPr>
        <w:t>fiável quando está livre de erros catastróficos, é capaz de recuperar de erros e apresenta resultados previsíveis (determinismo)</w:t>
      </w:r>
      <w:r w:rsidR="005446CA">
        <w:rPr>
          <w:i/>
          <w:iCs/>
        </w:rPr>
        <w:t>”</w:t>
      </w:r>
      <w:r w:rsidRPr="000D2F60">
        <w:t xml:space="preserve"> </w:t>
      </w:r>
      <w:sdt>
        <w:sdtPr>
          <w:id w:val="767969285"/>
          <w:citation/>
        </w:sdtPr>
        <w:sdtEndPr/>
        <w:sdtContent>
          <w:r w:rsidR="000D2F60" w:rsidRPr="000D2F60">
            <w:fldChar w:fldCharType="begin"/>
          </w:r>
          <w:r w:rsidR="000D2F60" w:rsidRPr="000D2F60">
            <w:instrText xml:space="preserve"> CITATION fiabilidade \l 2070 </w:instrText>
          </w:r>
          <w:r w:rsidR="000D2F60" w:rsidRPr="000D2F60">
            <w:fldChar w:fldCharType="separate"/>
          </w:r>
          <w:r w:rsidR="009619D3" w:rsidRPr="009619D3">
            <w:rPr>
              <w:noProof/>
            </w:rPr>
            <w:t>[28]</w:t>
          </w:r>
          <w:r w:rsidR="000D2F60" w:rsidRPr="000D2F60">
            <w:fldChar w:fldCharType="end"/>
          </w:r>
        </w:sdtContent>
      </w:sdt>
      <w:r w:rsidRPr="000D2F60">
        <w:t>. Apesar de, neste</w:t>
      </w:r>
      <w:r>
        <w:t xml:space="preserve"> caso, não ser possível fazer uma avaliação do tipo quantitativa, </w:t>
      </w:r>
      <w:r w:rsidR="00F26C7C">
        <w:t>realizou-se</w:t>
      </w:r>
      <w:r>
        <w:t xml:space="preserve"> uma avaliação do tipo qualitativa</w:t>
      </w:r>
      <w:r w:rsidRPr="00DA454F">
        <w:t xml:space="preserve"> </w:t>
      </w:r>
      <w:r>
        <w:t>por meio do</w:t>
      </w:r>
      <w:r w:rsidRPr="00DA454F">
        <w:t xml:space="preserve"> estudo dos modos de falha</w:t>
      </w:r>
      <w:r>
        <w:t xml:space="preserve"> e as</w:t>
      </w:r>
      <w:r w:rsidRPr="00DA454F">
        <w:t xml:space="preserve"> suas consequências para o sistema</w:t>
      </w:r>
      <w:r>
        <w:t xml:space="preserve"> e, também, influência do ambiente e do tempo.</w:t>
      </w:r>
    </w:p>
    <w:p w14:paraId="766C9820" w14:textId="45F58935" w:rsidR="00E854BD" w:rsidRDefault="00E854BD" w:rsidP="00E854BD">
      <w:pPr>
        <w:pStyle w:val="PhDCorpo"/>
        <w:ind w:firstLine="567"/>
      </w:pPr>
      <w:r>
        <w:t>Relativamente aos modos de falha</w:t>
      </w:r>
      <w:r w:rsidRPr="00081229">
        <w:t>, o desenho do sistema deve ter em conta as condições em que o robô se desvia da linha preta. Assim, este deverá</w:t>
      </w:r>
      <w:r>
        <w:t xml:space="preserve"> ter uma velocidade adequada, uma vez que o sistema pode não responder suficientemente rápido a uma variação. Para diminuir a probabilidade de erros no seguimento da linha, deve ser favorecido o uso de linhas retas em todo o percurso. Em acrescento, a g</w:t>
      </w:r>
      <w:r w:rsidRPr="009113D7">
        <w:t>rossura d</w:t>
      </w:r>
      <w:r>
        <w:t>a</w:t>
      </w:r>
      <w:r w:rsidRPr="009113D7">
        <w:t xml:space="preserve"> linha</w:t>
      </w:r>
      <w:r>
        <w:t xml:space="preserve"> deve ser ligeiramente inferior à distância entre os dois sensores usados para </w:t>
      </w:r>
      <w:r w:rsidRPr="00A503FD">
        <w:t>seguir a linha</w:t>
      </w:r>
      <w:r w:rsidR="00A503FD" w:rsidRPr="00A503FD">
        <w:t xml:space="preserve">, ou seja, </w:t>
      </w:r>
      <w:r w:rsidR="00A503FD" w:rsidRPr="004E29E0">
        <w:t>5 cm no máximo.</w:t>
      </w:r>
    </w:p>
    <w:p w14:paraId="3F14FA50" w14:textId="439EE33C" w:rsidR="00E854BD" w:rsidRDefault="00E854BD" w:rsidP="00E854BD">
      <w:pPr>
        <w:pStyle w:val="PhDCorpo"/>
        <w:ind w:firstLine="567"/>
      </w:pPr>
      <w:r>
        <w:t>Do ponto de vista do ambiente que envolve o robô, devem ter-se em conta as condições climatéricas, interações com o utilizador, condições do equipamento e obstrução da via de passagem do robô. O percurso não deverá ser obstruído com objetos, sob pena de danificar tanto o robô como o objeto que o obstrui</w:t>
      </w:r>
      <w:r>
        <w:rPr>
          <w:rStyle w:val="Refdecomentrio"/>
          <w:rFonts w:eastAsia="Times New Roman"/>
          <w:lang w:eastAsia="pt-PT"/>
        </w:rPr>
        <w:t xml:space="preserve"> </w:t>
      </w:r>
      <w:r>
        <w:t>ou pessoas que se encontrem próximas</w:t>
      </w:r>
      <w:r w:rsidR="00A503FD">
        <w:t xml:space="preserve">. </w:t>
      </w:r>
      <w:r w:rsidR="00A503FD" w:rsidRPr="00A503FD">
        <w:t>Apesar de o DWR ter um sensor de obstáculos, este não cobre toda a área frontal do robô, não garantindo, por isso, total fiabilidade neste quesito.</w:t>
      </w:r>
      <w:r w:rsidR="00A503FD">
        <w:t xml:space="preserve"> </w:t>
      </w:r>
      <w:r>
        <w:t xml:space="preserve">Além disso, sendo o robô um equipamento eletrónico, este não deverá estar sujeito a um ambiente húmido, tal como água ou neve, sujidade e temperaturas extremas. As condições anteriores podem provocar um </w:t>
      </w:r>
      <w:r>
        <w:lastRenderedPageBreak/>
        <w:t xml:space="preserve">mau funcionamento dos circuitos constituintes do robô, podendo, em situações extremas, danificar permanentemente o equipamento. </w:t>
      </w:r>
    </w:p>
    <w:p w14:paraId="5443E6C0" w14:textId="78CFFC09" w:rsidR="004F22D5" w:rsidRDefault="00E854BD" w:rsidP="00A503FD">
      <w:pPr>
        <w:pStyle w:val="PhDCorpo"/>
        <w:spacing w:before="240"/>
        <w:ind w:firstLine="567"/>
      </w:pPr>
      <w:r>
        <w:t xml:space="preserve">Em relação ao tempo de operação, sabe-se que os componentes têm um tempo médio de vida previsto pelos fabricantes. </w:t>
      </w:r>
      <w:r w:rsidR="004F22D5">
        <w:t xml:space="preserve">Visto que não existe informação suficiente para calcular o consumo dos circuitos do </w:t>
      </w:r>
      <w:r w:rsidR="00A503FD">
        <w:t>D</w:t>
      </w:r>
      <w:r w:rsidR="004F22D5">
        <w:t xml:space="preserve">WR, </w:t>
      </w:r>
      <w:r w:rsidR="00A00168">
        <w:t>torna-se difícil fazer uma previsão do tempo de vida dos seus componentes com exatidão. Num circuito eletrónico, os componentes com maior probabilidade de falha são os condensadores, semicondutores, baterias e motores. Para quantificar o número de horas previstos de funcionamento m</w:t>
      </w:r>
      <w:r w:rsidR="00C15F49">
        <w:t>é</w:t>
      </w:r>
      <w:r w:rsidR="00A00168">
        <w:t>dio</w:t>
      </w:r>
      <w:r w:rsidR="00C15F49">
        <w:t xml:space="preserve"> </w:t>
      </w:r>
      <w:r w:rsidR="00A00168">
        <w:t>de um componente</w:t>
      </w:r>
      <w:r w:rsidR="00C15F49">
        <w:t xml:space="preserve">, existe um parâmetro denominado </w:t>
      </w:r>
      <w:proofErr w:type="spellStart"/>
      <w:r w:rsidR="00C15F49" w:rsidRPr="00C15F49">
        <w:rPr>
          <w:i/>
          <w:iCs/>
        </w:rPr>
        <w:t>Mean</w:t>
      </w:r>
      <w:proofErr w:type="spellEnd"/>
      <w:r w:rsidR="00C15F49" w:rsidRPr="00C15F49">
        <w:rPr>
          <w:i/>
          <w:iCs/>
        </w:rPr>
        <w:t xml:space="preserve"> Time </w:t>
      </w:r>
      <w:proofErr w:type="spellStart"/>
      <w:r w:rsidR="00C15F49" w:rsidRPr="00C15F49">
        <w:rPr>
          <w:i/>
          <w:iCs/>
        </w:rPr>
        <w:t>Between</w:t>
      </w:r>
      <w:proofErr w:type="spellEnd"/>
      <w:r w:rsidR="00C15F49" w:rsidRPr="00C15F49">
        <w:rPr>
          <w:i/>
          <w:iCs/>
        </w:rPr>
        <w:t xml:space="preserve"> </w:t>
      </w:r>
      <w:proofErr w:type="spellStart"/>
      <w:r w:rsidR="00C15F49" w:rsidRPr="00C15F49">
        <w:rPr>
          <w:i/>
          <w:iCs/>
        </w:rPr>
        <w:t>Failures</w:t>
      </w:r>
      <w:proofErr w:type="spellEnd"/>
      <w:r w:rsidR="00C15F49" w:rsidRPr="00C15F49">
        <w:rPr>
          <w:i/>
          <w:iCs/>
        </w:rPr>
        <w:t xml:space="preserve"> </w:t>
      </w:r>
      <w:r w:rsidR="00C15F49" w:rsidRPr="00C15F49">
        <w:t>–</w:t>
      </w:r>
      <w:r w:rsidR="00C15F49" w:rsidRPr="00C15F49">
        <w:rPr>
          <w:i/>
          <w:iCs/>
        </w:rPr>
        <w:t xml:space="preserve"> </w:t>
      </w:r>
      <w:r w:rsidR="00C15F49" w:rsidRPr="00C15F49">
        <w:t>MTBF</w:t>
      </w:r>
      <w:r w:rsidR="00C15F49">
        <w:t xml:space="preserve">. Os componentes enunciados têm os </w:t>
      </w:r>
      <w:proofErr w:type="spellStart"/>
      <w:r w:rsidR="00C15F49">
        <w:t>MTBFs</w:t>
      </w:r>
      <w:proofErr w:type="spellEnd"/>
      <w:r w:rsidR="00C15F49">
        <w:t xml:space="preserve"> apresentados </w:t>
      </w:r>
      <w:r w:rsidR="00C15F49" w:rsidRPr="00D07ADB">
        <w:t xml:space="preserve">na </w:t>
      </w:r>
      <w:r w:rsidR="00D07ADB">
        <w:rPr>
          <w:highlight w:val="yellow"/>
        </w:rPr>
        <w:fldChar w:fldCharType="begin"/>
      </w:r>
      <w:r w:rsidR="00D07ADB">
        <w:instrText xml:space="preserve"> REF _Ref63894887 \h </w:instrText>
      </w:r>
      <w:r w:rsidR="00D07ADB">
        <w:rPr>
          <w:highlight w:val="yellow"/>
        </w:rPr>
      </w:r>
      <w:r w:rsidR="00D07ADB">
        <w:rPr>
          <w:highlight w:val="yellow"/>
        </w:rPr>
        <w:fldChar w:fldCharType="separate"/>
      </w:r>
      <w:r w:rsidR="00D649F9">
        <w:t xml:space="preserve">Tabela </w:t>
      </w:r>
      <w:r w:rsidR="00D649F9">
        <w:rPr>
          <w:noProof/>
        </w:rPr>
        <w:t>7</w:t>
      </w:r>
      <w:r w:rsidR="00D649F9">
        <w:t>.</w:t>
      </w:r>
      <w:r w:rsidR="00D649F9">
        <w:rPr>
          <w:noProof/>
        </w:rPr>
        <w:t>1</w:t>
      </w:r>
      <w:r w:rsidR="00D07ADB">
        <w:rPr>
          <w:highlight w:val="yellow"/>
        </w:rPr>
        <w:fldChar w:fldCharType="end"/>
      </w:r>
      <w:r w:rsidR="00D07ADB">
        <w:t>.</w:t>
      </w:r>
      <w:r w:rsidR="00A503FD">
        <w:t xml:space="preserve"> Anormalidades nos circuitos poderão diminuir estes tempos consideravelmente, exigindo uma manutenção ou reparação precoce do robô.</w:t>
      </w:r>
    </w:p>
    <w:p w14:paraId="35954D1E" w14:textId="0F169A6E" w:rsidR="00071A16" w:rsidRDefault="00071A16" w:rsidP="00071A16">
      <w:pPr>
        <w:pStyle w:val="PhDLegendaFiguras"/>
      </w:pPr>
      <w:bookmarkStart w:id="191" w:name="_Ref63894887"/>
      <w:bookmarkStart w:id="192" w:name="_Toc75199477"/>
      <w:r>
        <w:t xml:space="preserve">Tabela </w:t>
      </w:r>
      <w:r w:rsidR="003D34D0">
        <w:fldChar w:fldCharType="begin"/>
      </w:r>
      <w:r w:rsidR="003D34D0">
        <w:instrText xml:space="preserve"> STYLEREF 1 \s </w:instrText>
      </w:r>
      <w:r w:rsidR="003D34D0">
        <w:fldChar w:fldCharType="separate"/>
      </w:r>
      <w:r w:rsidR="00D649F9">
        <w:rPr>
          <w:noProof/>
        </w:rPr>
        <w:t>7</w:t>
      </w:r>
      <w:r w:rsidR="003D34D0">
        <w:rPr>
          <w:noProof/>
        </w:rPr>
        <w:fldChar w:fldCharType="end"/>
      </w:r>
      <w:r w:rsidR="00546D28">
        <w:t>.</w:t>
      </w:r>
      <w:r w:rsidR="003D34D0">
        <w:fldChar w:fldCharType="begin"/>
      </w:r>
      <w:r w:rsidR="003D34D0">
        <w:instrText xml:space="preserve"> SEQ Tabela \* ARABIC \s 1 </w:instrText>
      </w:r>
      <w:r w:rsidR="003D34D0">
        <w:fldChar w:fldCharType="separate"/>
      </w:r>
      <w:r w:rsidR="00D649F9">
        <w:rPr>
          <w:noProof/>
        </w:rPr>
        <w:t>1</w:t>
      </w:r>
      <w:r w:rsidR="003D34D0">
        <w:rPr>
          <w:noProof/>
        </w:rPr>
        <w:fldChar w:fldCharType="end"/>
      </w:r>
      <w:bookmarkEnd w:id="191"/>
      <w:r>
        <w:t xml:space="preserve"> - Tempo de vida dos componentes</w:t>
      </w:r>
      <w:r w:rsidR="006318EA">
        <w:t xml:space="preserve"> com maior probabilidade de falha, usados no AWR</w:t>
      </w:r>
      <w:r>
        <w:t>.</w:t>
      </w:r>
      <w:bookmarkEnd w:id="192"/>
    </w:p>
    <w:tbl>
      <w:tblPr>
        <w:tblStyle w:val="SimplesTabela1"/>
        <w:tblW w:w="9067" w:type="dxa"/>
        <w:tblLook w:val="04A0" w:firstRow="1" w:lastRow="0" w:firstColumn="1" w:lastColumn="0" w:noHBand="0" w:noVBand="1"/>
      </w:tblPr>
      <w:tblGrid>
        <w:gridCol w:w="5240"/>
        <w:gridCol w:w="3827"/>
      </w:tblGrid>
      <w:tr w:rsidR="00AF53FE" w:rsidRPr="00D07ADB" w14:paraId="3F58081F" w14:textId="77777777" w:rsidTr="001B72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40" w:type="dxa"/>
            <w:vAlign w:val="center"/>
          </w:tcPr>
          <w:p w14:paraId="13A8C512" w14:textId="747EEEFB" w:rsidR="00AF53FE" w:rsidRPr="00D07ADB" w:rsidRDefault="00AF53FE" w:rsidP="001B722E">
            <w:pPr>
              <w:pStyle w:val="PhDCorpo"/>
              <w:spacing w:after="0"/>
              <w:jc w:val="left"/>
            </w:pPr>
            <w:r w:rsidRPr="00D07ADB">
              <w:t>Componente</w:t>
            </w:r>
          </w:p>
        </w:tc>
        <w:tc>
          <w:tcPr>
            <w:tcW w:w="3827" w:type="dxa"/>
            <w:vAlign w:val="center"/>
          </w:tcPr>
          <w:p w14:paraId="4C9D0866" w14:textId="79CCA6E5" w:rsidR="00AF53FE" w:rsidRPr="00D07ADB" w:rsidRDefault="00AF53FE" w:rsidP="001B722E">
            <w:pPr>
              <w:pStyle w:val="PhDCorpo"/>
              <w:spacing w:after="0"/>
              <w:jc w:val="left"/>
              <w:cnfStyle w:val="100000000000" w:firstRow="1" w:lastRow="0" w:firstColumn="0" w:lastColumn="0" w:oddVBand="0" w:evenVBand="0" w:oddHBand="0" w:evenHBand="0" w:firstRowFirstColumn="0" w:firstRowLastColumn="0" w:lastRowFirstColumn="0" w:lastRowLastColumn="0"/>
            </w:pPr>
            <w:r w:rsidRPr="00D07ADB">
              <w:t>MTBF</w:t>
            </w:r>
          </w:p>
        </w:tc>
      </w:tr>
      <w:tr w:rsidR="00AF53FE" w:rsidRPr="00D07ADB" w14:paraId="3F3F62E5" w14:textId="77777777" w:rsidTr="001B72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40" w:type="dxa"/>
            <w:vAlign w:val="center"/>
          </w:tcPr>
          <w:p w14:paraId="15783601" w14:textId="3CCDAE4B" w:rsidR="00AF53FE" w:rsidRPr="00D07ADB" w:rsidRDefault="00AF53FE" w:rsidP="001B722E">
            <w:pPr>
              <w:pStyle w:val="PhDCorpo"/>
              <w:spacing w:after="0"/>
              <w:jc w:val="left"/>
              <w:rPr>
                <w:b w:val="0"/>
                <w:bCs w:val="0"/>
              </w:rPr>
            </w:pPr>
            <w:r w:rsidRPr="00D07ADB">
              <w:rPr>
                <w:b w:val="0"/>
                <w:bCs w:val="0"/>
              </w:rPr>
              <w:t>Bateria</w:t>
            </w:r>
            <w:r w:rsidR="00104DD0">
              <w:rPr>
                <w:b w:val="0"/>
                <w:bCs w:val="0"/>
              </w:rPr>
              <w:t>s 18650</w:t>
            </w:r>
          </w:p>
        </w:tc>
        <w:tc>
          <w:tcPr>
            <w:tcW w:w="3827" w:type="dxa"/>
            <w:vAlign w:val="center"/>
          </w:tcPr>
          <w:p w14:paraId="3FBC8B78" w14:textId="77794BE1" w:rsidR="00AF53FE" w:rsidRPr="00D07ADB" w:rsidRDefault="00A937DE" w:rsidP="001B722E">
            <w:pPr>
              <w:pStyle w:val="PhDCorpo"/>
              <w:spacing w:after="0"/>
              <w:jc w:val="left"/>
              <w:cnfStyle w:val="000000100000" w:firstRow="0" w:lastRow="0" w:firstColumn="0" w:lastColumn="0" w:oddVBand="0" w:evenVBand="0" w:oddHBand="1" w:evenHBand="0" w:firstRowFirstColumn="0" w:firstRowLastColumn="0" w:lastRowFirstColumn="0" w:lastRowLastColumn="0"/>
            </w:pPr>
            <w:r w:rsidRPr="00D07ADB">
              <w:t>300 – 500 ciclos</w:t>
            </w:r>
          </w:p>
        </w:tc>
      </w:tr>
      <w:tr w:rsidR="00AF53FE" w:rsidRPr="00D07ADB" w14:paraId="7084F54C" w14:textId="77777777" w:rsidTr="001B722E">
        <w:tc>
          <w:tcPr>
            <w:cnfStyle w:val="001000000000" w:firstRow="0" w:lastRow="0" w:firstColumn="1" w:lastColumn="0" w:oddVBand="0" w:evenVBand="0" w:oddHBand="0" w:evenHBand="0" w:firstRowFirstColumn="0" w:firstRowLastColumn="0" w:lastRowFirstColumn="0" w:lastRowLastColumn="0"/>
            <w:tcW w:w="5240" w:type="dxa"/>
            <w:vAlign w:val="center"/>
          </w:tcPr>
          <w:p w14:paraId="6AA90446" w14:textId="52AE386C" w:rsidR="00AF53FE" w:rsidRPr="00D07ADB" w:rsidRDefault="00D07ADB" w:rsidP="001B722E">
            <w:pPr>
              <w:pStyle w:val="PhDCorpo"/>
              <w:spacing w:after="0"/>
              <w:jc w:val="left"/>
              <w:rPr>
                <w:b w:val="0"/>
                <w:bCs w:val="0"/>
              </w:rPr>
            </w:pPr>
            <w:r w:rsidRPr="00D07ADB">
              <w:rPr>
                <w:b w:val="0"/>
                <w:bCs w:val="0"/>
              </w:rPr>
              <w:t>Semicondutores</w:t>
            </w:r>
          </w:p>
        </w:tc>
        <w:tc>
          <w:tcPr>
            <w:tcW w:w="3827" w:type="dxa"/>
            <w:vAlign w:val="center"/>
          </w:tcPr>
          <w:p w14:paraId="7115E87D" w14:textId="65C17A9D" w:rsidR="00AF53FE" w:rsidRPr="00D07ADB" w:rsidRDefault="006318EA" w:rsidP="001B722E">
            <w:pPr>
              <w:pStyle w:val="PhDCorpo"/>
              <w:spacing w:after="0"/>
              <w:jc w:val="left"/>
              <w:cnfStyle w:val="000000000000" w:firstRow="0" w:lastRow="0" w:firstColumn="0" w:lastColumn="0" w:oddVBand="0" w:evenVBand="0" w:oddHBand="0" w:evenHBand="0" w:firstRowFirstColumn="0" w:firstRowLastColumn="0" w:lastRowFirstColumn="0" w:lastRowLastColumn="0"/>
            </w:pPr>
            <w:r>
              <w:t>10 anos</w:t>
            </w:r>
          </w:p>
        </w:tc>
      </w:tr>
      <w:tr w:rsidR="00AF53FE" w:rsidRPr="00D07ADB" w14:paraId="228AF542" w14:textId="77777777" w:rsidTr="001B72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40" w:type="dxa"/>
            <w:vAlign w:val="center"/>
          </w:tcPr>
          <w:p w14:paraId="65E2F3BE" w14:textId="6C5B9F9C" w:rsidR="00AF53FE" w:rsidRPr="00D07ADB" w:rsidRDefault="00AF53FE" w:rsidP="001B722E">
            <w:pPr>
              <w:pStyle w:val="PhDCorpo"/>
              <w:spacing w:after="0"/>
              <w:jc w:val="left"/>
              <w:rPr>
                <w:b w:val="0"/>
                <w:bCs w:val="0"/>
              </w:rPr>
            </w:pPr>
            <w:r w:rsidRPr="00D07ADB">
              <w:rPr>
                <w:b w:val="0"/>
                <w:bCs w:val="0"/>
              </w:rPr>
              <w:t>Condensadores</w:t>
            </w:r>
            <w:r w:rsidR="00D07ADB" w:rsidRPr="00D07ADB">
              <w:rPr>
                <w:b w:val="0"/>
                <w:bCs w:val="0"/>
              </w:rPr>
              <w:t xml:space="preserve"> </w:t>
            </w:r>
            <w:r w:rsidR="00A503FD">
              <w:rPr>
                <w:b w:val="0"/>
                <w:bCs w:val="0"/>
              </w:rPr>
              <w:t>Poliéster</w:t>
            </w:r>
          </w:p>
        </w:tc>
        <w:tc>
          <w:tcPr>
            <w:tcW w:w="3827" w:type="dxa"/>
            <w:vAlign w:val="center"/>
          </w:tcPr>
          <w:p w14:paraId="757B9EE0" w14:textId="55E250A6" w:rsidR="00AF53FE" w:rsidRPr="00D07ADB" w:rsidRDefault="00D07ADB" w:rsidP="001B722E">
            <w:pPr>
              <w:pStyle w:val="PhDCorpo"/>
              <w:spacing w:after="0"/>
              <w:jc w:val="left"/>
              <w:cnfStyle w:val="000000100000" w:firstRow="0" w:lastRow="0" w:firstColumn="0" w:lastColumn="0" w:oddVBand="0" w:evenVBand="0" w:oddHBand="1" w:evenHBand="0" w:firstRowFirstColumn="0" w:firstRowLastColumn="0" w:lastRowFirstColumn="0" w:lastRowLastColumn="0"/>
            </w:pPr>
            <w:r w:rsidRPr="00D07ADB">
              <w:t>11,4 anos</w:t>
            </w:r>
          </w:p>
        </w:tc>
      </w:tr>
      <w:tr w:rsidR="00D07ADB" w:rsidRPr="00AF53FE" w14:paraId="7C598B97" w14:textId="77777777" w:rsidTr="001B722E">
        <w:tc>
          <w:tcPr>
            <w:cnfStyle w:val="001000000000" w:firstRow="0" w:lastRow="0" w:firstColumn="1" w:lastColumn="0" w:oddVBand="0" w:evenVBand="0" w:oddHBand="0" w:evenHBand="0" w:firstRowFirstColumn="0" w:firstRowLastColumn="0" w:lastRowFirstColumn="0" w:lastRowLastColumn="0"/>
            <w:tcW w:w="5240" w:type="dxa"/>
            <w:vAlign w:val="center"/>
          </w:tcPr>
          <w:p w14:paraId="41A578DB" w14:textId="12E4E55F" w:rsidR="00D07ADB" w:rsidRPr="00D07ADB" w:rsidRDefault="00D07ADB" w:rsidP="001B722E">
            <w:pPr>
              <w:pStyle w:val="PhDCorpo"/>
              <w:spacing w:after="0"/>
              <w:jc w:val="left"/>
              <w:rPr>
                <w:b w:val="0"/>
                <w:bCs w:val="0"/>
              </w:rPr>
            </w:pPr>
            <w:r w:rsidRPr="00D07ADB">
              <w:rPr>
                <w:b w:val="0"/>
                <w:bCs w:val="0"/>
              </w:rPr>
              <w:t>Motores</w:t>
            </w:r>
          </w:p>
        </w:tc>
        <w:tc>
          <w:tcPr>
            <w:tcW w:w="3827" w:type="dxa"/>
            <w:vAlign w:val="center"/>
          </w:tcPr>
          <w:p w14:paraId="041A346A" w14:textId="6296F387" w:rsidR="00D07ADB" w:rsidRPr="00D07ADB" w:rsidRDefault="00D07ADB" w:rsidP="001B722E">
            <w:pPr>
              <w:pStyle w:val="PhDCorpo"/>
              <w:spacing w:after="0"/>
              <w:jc w:val="left"/>
              <w:cnfStyle w:val="000000000000" w:firstRow="0" w:lastRow="0" w:firstColumn="0" w:lastColumn="0" w:oddVBand="0" w:evenVBand="0" w:oddHBand="0" w:evenHBand="0" w:firstRowFirstColumn="0" w:firstRowLastColumn="0" w:lastRowFirstColumn="0" w:lastRowLastColumn="0"/>
            </w:pPr>
            <w:r w:rsidRPr="00D07ADB">
              <w:t>1</w:t>
            </w:r>
            <w:r w:rsidR="00944379">
              <w:t> </w:t>
            </w:r>
            <w:r w:rsidRPr="00D07ADB">
              <w:t>000 a 3</w:t>
            </w:r>
            <w:r w:rsidR="00944379">
              <w:t> </w:t>
            </w:r>
            <w:r w:rsidRPr="00D07ADB">
              <w:t>000 horas</w:t>
            </w:r>
          </w:p>
        </w:tc>
      </w:tr>
    </w:tbl>
    <w:p w14:paraId="5854482F" w14:textId="7A78E4C0" w:rsidR="00A503FD" w:rsidRDefault="00A503FD" w:rsidP="00A503FD">
      <w:pPr>
        <w:pStyle w:val="PhDCorpo"/>
        <w:spacing w:before="240"/>
        <w:ind w:firstLine="567"/>
      </w:pPr>
      <w:r w:rsidRPr="00A503FD">
        <w:t xml:space="preserve">Como calculado no </w:t>
      </w:r>
      <w:r w:rsidR="00817132">
        <w:t xml:space="preserve">Capítulo </w:t>
      </w:r>
      <w:r w:rsidR="003D34D0">
        <w:fldChar w:fldCharType="begin"/>
      </w:r>
      <w:r w:rsidR="003D34D0">
        <w:instrText xml:space="preserve"> REF _Ref63896831 \r </w:instrText>
      </w:r>
      <w:r w:rsidR="003D34D0">
        <w:fldChar w:fldCharType="separate"/>
      </w:r>
      <w:r w:rsidR="00D649F9">
        <w:t>2.6</w:t>
      </w:r>
      <w:r w:rsidR="003D34D0">
        <w:fldChar w:fldCharType="end"/>
      </w:r>
      <w:r w:rsidRPr="00A503FD">
        <w:t>, a autonomia prevista do robô é de duas horas e dez minutos. Se o DWR for usado, por exemplo, na distribuição de alimento</w:t>
      </w:r>
      <w:r w:rsidR="00A7759B">
        <w:t>s</w:t>
      </w:r>
      <w:r w:rsidRPr="00A503FD">
        <w:t xml:space="preserve">, assumindo uma hora de funcionamento por </w:t>
      </w:r>
      <w:r w:rsidR="009619D3">
        <w:t>período de refeição</w:t>
      </w:r>
      <w:r w:rsidRPr="00A503FD">
        <w:t xml:space="preserve"> e seis </w:t>
      </w:r>
      <w:r w:rsidR="009619D3">
        <w:t>períodos</w:t>
      </w:r>
      <w:r w:rsidRPr="00A503FD">
        <w:t xml:space="preserve"> por dia, a bateria deverá ser recarregada, aproximadamente a cada </w:t>
      </w:r>
      <w:r w:rsidR="00FF2969">
        <w:t>dois períodos de</w:t>
      </w:r>
      <w:r w:rsidRPr="00A503FD">
        <w:t xml:space="preserve"> refeiç</w:t>
      </w:r>
      <w:r w:rsidR="00FF2969">
        <w:t>ão</w:t>
      </w:r>
      <w:r w:rsidRPr="00A503FD">
        <w:t>, ou seja, três vezes por dia. Calcula-se, assim, que as baterias terão de ser substituídas ao fim de, aproximadamente, três meses podendo durar, no máximo, até cinco meses e meio.</w:t>
      </w:r>
      <w:r>
        <w:t xml:space="preserve"> </w:t>
      </w:r>
    </w:p>
    <w:p w14:paraId="087E356E" w14:textId="6FAAFCD9" w:rsidR="006318EA" w:rsidRDefault="006318EA" w:rsidP="001B722E">
      <w:pPr>
        <w:pStyle w:val="PhDCorpo"/>
        <w:spacing w:before="240"/>
        <w:ind w:firstLine="567"/>
      </w:pPr>
      <w:r>
        <w:t>Conclui-se que as baterias deverão ser os elementos que requerem maior atenção, pois, além das deficiências acima apresentadas, com o aumento do tempo de utilização, estas descarregam, conduzindo a alterações dos resultados práticos.</w:t>
      </w:r>
    </w:p>
    <w:p w14:paraId="4DA14F4C" w14:textId="593061CB" w:rsidR="000B1901" w:rsidRDefault="000B1901" w:rsidP="000B1901">
      <w:pPr>
        <w:pStyle w:val="Ttulo2"/>
        <w:rPr>
          <w:rFonts w:ascii="NewsGotT" w:hAnsi="NewsGotT"/>
        </w:rPr>
      </w:pPr>
      <w:bookmarkStart w:id="193" w:name="_Ref63702908"/>
      <w:bookmarkStart w:id="194" w:name="_Ref63702913"/>
      <w:bookmarkStart w:id="195" w:name="_Toc75199825"/>
      <w:r>
        <w:rPr>
          <w:rFonts w:ascii="NewsGotT" w:hAnsi="NewsGotT"/>
        </w:rPr>
        <w:t>Segurança</w:t>
      </w:r>
      <w:bookmarkEnd w:id="193"/>
      <w:bookmarkEnd w:id="194"/>
      <w:bookmarkEnd w:id="195"/>
    </w:p>
    <w:p w14:paraId="6DFFDE47" w14:textId="5767F713" w:rsidR="00B20FED" w:rsidRDefault="00B20FED" w:rsidP="00B20FED">
      <w:pPr>
        <w:pStyle w:val="PhDCorpo"/>
        <w:ind w:firstLine="567"/>
      </w:pPr>
      <w:r>
        <w:t>A interação do robô com o utilizador deve ser realizada em segurança</w:t>
      </w:r>
      <w:r w:rsidR="00C06A72">
        <w:t>.</w:t>
      </w:r>
      <w:r w:rsidR="00A7759B">
        <w:t xml:space="preserve"> </w:t>
      </w:r>
      <w:r>
        <w:t xml:space="preserve">Os sistemas elétricos e fios condutores não devem estar em contacto com a armadura do robô </w:t>
      </w:r>
      <w:r w:rsidRPr="00485AA2">
        <w:t>que, sendo metálica, é condutora,</w:t>
      </w:r>
      <w:r>
        <w:t xml:space="preserve"> evitando curto-circuitos ou choques elétricos que podem ser fatais ao sistema e prejudiciais à saúde do </w:t>
      </w:r>
      <w:r>
        <w:lastRenderedPageBreak/>
        <w:t xml:space="preserve">utilizador. Para </w:t>
      </w:r>
      <w:r w:rsidRPr="00081229">
        <w:t>garantir o isolamento da</w:t>
      </w:r>
      <w:r>
        <w:t xml:space="preserve"> armadura do robô, usou-se, por questões económicas e para validação de conceitos, uma placa de madeira para suportar todos os </w:t>
      </w:r>
      <w:r w:rsidRPr="00485AA2">
        <w:t xml:space="preserve">circuitos </w:t>
      </w:r>
      <w:r>
        <w:t>do robô. Os motores</w:t>
      </w:r>
      <w:r w:rsidR="00A503FD">
        <w:t xml:space="preserve">, </w:t>
      </w:r>
      <w:r>
        <w:t xml:space="preserve">o </w:t>
      </w:r>
      <w:proofErr w:type="spellStart"/>
      <w:r w:rsidRPr="00C56E7B">
        <w:rPr>
          <w:i/>
          <w:iCs/>
        </w:rPr>
        <w:t>array</w:t>
      </w:r>
      <w:proofErr w:type="spellEnd"/>
      <w:r>
        <w:t xml:space="preserve"> de </w:t>
      </w:r>
      <w:r w:rsidRPr="00A503FD">
        <w:t>sensores</w:t>
      </w:r>
      <w:r w:rsidR="00A503FD" w:rsidRPr="00A503FD">
        <w:t xml:space="preserve"> e leitor RFID</w:t>
      </w:r>
      <w:r w:rsidRPr="00A503FD">
        <w:t>, que ficam</w:t>
      </w:r>
      <w:r>
        <w:t xml:space="preserve"> no exterior da armadura, estão expostos ao utilizad</w:t>
      </w:r>
      <w:r w:rsidRPr="00A503FD">
        <w:t xml:space="preserve">or. </w:t>
      </w:r>
      <w:r w:rsidR="00A503FD" w:rsidRPr="00A503FD">
        <w:t xml:space="preserve">De forma a isolar os motores eletricamente, usou-se fita isoladora envolvendo todos os terminais destes. Quanto ao </w:t>
      </w:r>
      <w:proofErr w:type="spellStart"/>
      <w:r w:rsidR="00A503FD" w:rsidRPr="00A503FD">
        <w:rPr>
          <w:i/>
          <w:iCs/>
        </w:rPr>
        <w:t>array</w:t>
      </w:r>
      <w:proofErr w:type="spellEnd"/>
      <w:r w:rsidR="00A503FD" w:rsidRPr="00A503FD">
        <w:rPr>
          <w:i/>
          <w:iCs/>
        </w:rPr>
        <w:t xml:space="preserve"> </w:t>
      </w:r>
      <w:r w:rsidR="00A503FD" w:rsidRPr="00A503FD">
        <w:t xml:space="preserve">de sensores e ao leitor RFID, estes são ligados por conectores do tipo </w:t>
      </w:r>
      <w:proofErr w:type="spellStart"/>
      <w:r w:rsidR="00A503FD" w:rsidRPr="007F71C9">
        <w:rPr>
          <w:i/>
        </w:rPr>
        <w:t>Dupont</w:t>
      </w:r>
      <w:proofErr w:type="spellEnd"/>
      <w:r w:rsidR="00A503FD" w:rsidRPr="00A503FD">
        <w:t xml:space="preserve"> </w:t>
      </w:r>
      <w:sdt>
        <w:sdtPr>
          <w:id w:val="-1178116594"/>
          <w:citation/>
        </w:sdtPr>
        <w:sdtEndPr/>
        <w:sdtContent>
          <w:r w:rsidR="009619D3">
            <w:fldChar w:fldCharType="begin"/>
          </w:r>
          <w:r w:rsidR="009619D3">
            <w:instrText xml:space="preserve"> CITATION Bot212 \l 2070 </w:instrText>
          </w:r>
          <w:r w:rsidR="009619D3">
            <w:fldChar w:fldCharType="separate"/>
          </w:r>
          <w:r w:rsidR="009619D3" w:rsidRPr="009619D3">
            <w:rPr>
              <w:noProof/>
            </w:rPr>
            <w:t>[29]</w:t>
          </w:r>
          <w:r w:rsidR="009619D3">
            <w:fldChar w:fldCharType="end"/>
          </w:r>
        </w:sdtContent>
      </w:sdt>
      <w:r w:rsidR="00A503FD" w:rsidRPr="00A503FD">
        <w:t xml:space="preserve">, </w:t>
      </w:r>
      <w:r w:rsidR="00A7759B">
        <w:t>garantindo</w:t>
      </w:r>
      <w:r w:rsidR="00A503FD" w:rsidRPr="00A503FD">
        <w:t xml:space="preserve"> o isolamento. </w:t>
      </w:r>
      <w:r w:rsidRPr="00A503FD">
        <w:t>Portanto</w:t>
      </w:r>
      <w:r>
        <w:t xml:space="preserve">, todos os componentes do robô </w:t>
      </w:r>
      <w:r w:rsidR="00944379">
        <w:t xml:space="preserve">encontram-se </w:t>
      </w:r>
      <w:r>
        <w:t>encapsulados e isolados do utilizador. Todavia, sabe-se que este equipamento é um dispositivo sensível à eletricidade estática</w:t>
      </w:r>
      <w:r w:rsidRPr="00FF3164">
        <w:t xml:space="preserve"> (frequentemente abreviado </w:t>
      </w:r>
      <w:r>
        <w:t xml:space="preserve">como </w:t>
      </w:r>
      <w:r w:rsidRPr="00FF3164">
        <w:t>ESD</w:t>
      </w:r>
      <w:r>
        <w:t xml:space="preserve"> – </w:t>
      </w:r>
      <w:proofErr w:type="spellStart"/>
      <w:r w:rsidRPr="00FF3164">
        <w:rPr>
          <w:i/>
          <w:iCs/>
        </w:rPr>
        <w:t>Eletrostatic-Sensitive</w:t>
      </w:r>
      <w:proofErr w:type="spellEnd"/>
      <w:r w:rsidRPr="00FF3164">
        <w:rPr>
          <w:i/>
          <w:iCs/>
        </w:rPr>
        <w:t xml:space="preserve"> </w:t>
      </w:r>
      <w:proofErr w:type="spellStart"/>
      <w:r w:rsidRPr="00FF3164">
        <w:rPr>
          <w:i/>
          <w:iCs/>
        </w:rPr>
        <w:t>Device</w:t>
      </w:r>
      <w:proofErr w:type="spellEnd"/>
      <w:r w:rsidRPr="00FF3164">
        <w:t>)</w:t>
      </w:r>
      <w:r>
        <w:t>, o</w:t>
      </w:r>
      <w:r w:rsidRPr="00FF3164">
        <w:t xml:space="preserve"> </w:t>
      </w:r>
      <w:r>
        <w:t>que significa que possui</w:t>
      </w:r>
      <w:r w:rsidRPr="00FF3164">
        <w:t xml:space="preserve"> component</w:t>
      </w:r>
      <w:r>
        <w:t>es</w:t>
      </w:r>
      <w:r w:rsidRPr="00FF3164">
        <w:t xml:space="preserve"> que pode</w:t>
      </w:r>
      <w:r>
        <w:t>m</w:t>
      </w:r>
      <w:r w:rsidRPr="00FF3164">
        <w:t xml:space="preserve"> ser danificado</w:t>
      </w:r>
      <w:r>
        <w:t>s</w:t>
      </w:r>
      <w:r w:rsidRPr="00FF3164">
        <w:t xml:space="preserve"> por cargas </w:t>
      </w:r>
      <w:r>
        <w:t>elétricas estáticas</w:t>
      </w:r>
      <w:r w:rsidRPr="00FF3164">
        <w:t xml:space="preserve"> que se acumulam em pessoas, ferramentas e outros </w:t>
      </w:r>
      <w:r>
        <w:t xml:space="preserve">materiais </w:t>
      </w:r>
      <w:r w:rsidRPr="00FF3164">
        <w:t>não</w:t>
      </w:r>
      <w:r>
        <w:t xml:space="preserve"> </w:t>
      </w:r>
      <w:r w:rsidRPr="00FF3164">
        <w:t>condutores</w:t>
      </w:r>
      <w:r>
        <w:t xml:space="preserve"> </w:t>
      </w:r>
      <w:sdt>
        <w:sdtPr>
          <w:id w:val="1478411495"/>
          <w:citation/>
        </w:sdtPr>
        <w:sdtEndPr/>
        <w:sdtContent>
          <w:r w:rsidR="00081229">
            <w:fldChar w:fldCharType="begin"/>
          </w:r>
          <w:r w:rsidR="009619D3">
            <w:instrText xml:space="preserve">CITATION Ele21 \l 2070 </w:instrText>
          </w:r>
          <w:r w:rsidR="00081229">
            <w:fldChar w:fldCharType="separate"/>
          </w:r>
          <w:r w:rsidR="009619D3" w:rsidRPr="009619D3">
            <w:rPr>
              <w:noProof/>
            </w:rPr>
            <w:t>[30]</w:t>
          </w:r>
          <w:r w:rsidR="00081229">
            <w:fldChar w:fldCharType="end"/>
          </w:r>
        </w:sdtContent>
      </w:sdt>
      <w:r w:rsidRPr="00FF3164">
        <w:t>.</w:t>
      </w:r>
      <w:r>
        <w:t xml:space="preserve"> Se o utilizador violar o encapsulamento do produto, poderá representar perigos para este ou </w:t>
      </w:r>
      <w:r w:rsidR="00C06A72">
        <w:t>uma</w:t>
      </w:r>
      <w:r>
        <w:t xml:space="preserve"> avaria </w:t>
      </w:r>
      <w:r w:rsidR="00C06A72">
        <w:t>no</w:t>
      </w:r>
      <w:r>
        <w:t xml:space="preserve"> </w:t>
      </w:r>
      <w:r w:rsidRPr="004E29E0">
        <w:t>produto (</w:t>
      </w:r>
      <w:r w:rsidRPr="004E29E0">
        <w:fldChar w:fldCharType="begin"/>
      </w:r>
      <w:r w:rsidRPr="004E29E0">
        <w:instrText xml:space="preserve"> REF _Ref63672805 \h  \* MERGEFORMAT </w:instrText>
      </w:r>
      <w:r w:rsidRPr="004E29E0">
        <w:fldChar w:fldCharType="separate"/>
      </w:r>
      <w:r w:rsidR="00D649F9">
        <w:t xml:space="preserve">Figura </w:t>
      </w:r>
      <w:r w:rsidR="00D649F9">
        <w:rPr>
          <w:noProof/>
        </w:rPr>
        <w:t>7</w:t>
      </w:r>
      <w:r w:rsidR="00D649F9">
        <w:t>.</w:t>
      </w:r>
      <w:r w:rsidR="00D649F9">
        <w:rPr>
          <w:noProof/>
        </w:rPr>
        <w:t>2</w:t>
      </w:r>
      <w:r w:rsidRPr="004E29E0">
        <w:fldChar w:fldCharType="end"/>
      </w:r>
      <w:r w:rsidRPr="004E29E0">
        <w:t xml:space="preserve"> (h)).</w:t>
      </w:r>
    </w:p>
    <w:p w14:paraId="6277F98D" w14:textId="74911D8B" w:rsidR="00A46C58" w:rsidRDefault="00B20FED" w:rsidP="00A503FD">
      <w:pPr>
        <w:pStyle w:val="PhDCorpo"/>
        <w:ind w:firstLine="567"/>
      </w:pPr>
      <w:r>
        <w:t>Deverá ter-</w:t>
      </w:r>
      <w:r w:rsidRPr="00081229">
        <w:t>se em conta que o robô possui elementos que apresentam perigos para o utilizador. A madeira usada para isolar</w:t>
      </w:r>
      <w:r>
        <w:t xml:space="preserve"> </w:t>
      </w:r>
      <w:r w:rsidRPr="000F2D64">
        <w:t xml:space="preserve">os circuitos </w:t>
      </w:r>
      <w:r w:rsidRPr="00A503FD">
        <w:t>eletrónicos da armadura do robô é considerada um material comburente (</w:t>
      </w:r>
      <w:r w:rsidRPr="00A503FD">
        <w:fldChar w:fldCharType="begin"/>
      </w:r>
      <w:r w:rsidRPr="00A503FD">
        <w:instrText xml:space="preserve"> REF _Ref63672805 \h  \* MERGEFORMAT </w:instrText>
      </w:r>
      <w:r w:rsidRPr="00A503FD">
        <w:fldChar w:fldCharType="separate"/>
      </w:r>
      <w:r w:rsidR="00D649F9">
        <w:t xml:space="preserve">Figura </w:t>
      </w:r>
      <w:r w:rsidR="00D649F9">
        <w:rPr>
          <w:noProof/>
        </w:rPr>
        <w:t>7</w:t>
      </w:r>
      <w:r w:rsidR="00D649F9">
        <w:t>.</w:t>
      </w:r>
      <w:r w:rsidR="00D649F9">
        <w:rPr>
          <w:noProof/>
        </w:rPr>
        <w:t>2</w:t>
      </w:r>
      <w:r w:rsidRPr="00A503FD">
        <w:fldChar w:fldCharType="end"/>
      </w:r>
      <w:r w:rsidR="00F26C7C" w:rsidRPr="00A503FD">
        <w:t xml:space="preserve"> </w:t>
      </w:r>
      <w:r w:rsidRPr="00A503FD">
        <w:t>(c))</w:t>
      </w:r>
      <w:r w:rsidR="007D1586" w:rsidRPr="00A503FD">
        <w:t xml:space="preserve"> e inflamável (</w:t>
      </w:r>
      <w:r w:rsidR="007D1586" w:rsidRPr="00A503FD">
        <w:fldChar w:fldCharType="begin"/>
      </w:r>
      <w:r w:rsidR="007D1586" w:rsidRPr="00A503FD">
        <w:instrText xml:space="preserve"> REF _Ref63672805 \h  \* MERGEFORMAT </w:instrText>
      </w:r>
      <w:r w:rsidR="007D1586" w:rsidRPr="00A503FD">
        <w:fldChar w:fldCharType="separate"/>
      </w:r>
      <w:r w:rsidR="00D649F9">
        <w:t xml:space="preserve">Figura </w:t>
      </w:r>
      <w:r w:rsidR="00D649F9">
        <w:rPr>
          <w:noProof/>
        </w:rPr>
        <w:t>7</w:t>
      </w:r>
      <w:r w:rsidR="00D649F9">
        <w:t>.</w:t>
      </w:r>
      <w:r w:rsidR="00D649F9">
        <w:rPr>
          <w:noProof/>
        </w:rPr>
        <w:t>2</w:t>
      </w:r>
      <w:r w:rsidR="007D1586" w:rsidRPr="00A503FD">
        <w:fldChar w:fldCharType="end"/>
      </w:r>
      <w:r w:rsidR="007D1586" w:rsidRPr="00A503FD">
        <w:t xml:space="preserve"> (d))</w:t>
      </w:r>
      <w:r w:rsidRPr="00A503FD">
        <w:t xml:space="preserve">. </w:t>
      </w:r>
      <w:r w:rsidR="00A503FD" w:rsidRPr="00A503FD">
        <w:t>As baterias usadas nos circuitos do DWR, são componentes inflamáveis (</w:t>
      </w:r>
      <w:r w:rsidR="00A503FD" w:rsidRPr="00A503FD">
        <w:fldChar w:fldCharType="begin"/>
      </w:r>
      <w:r w:rsidR="00A503FD" w:rsidRPr="00A503FD">
        <w:instrText xml:space="preserve"> REF _Ref63672805 \h  \* MERGEFORMAT </w:instrText>
      </w:r>
      <w:r w:rsidR="00A503FD" w:rsidRPr="00A503FD">
        <w:fldChar w:fldCharType="separate"/>
      </w:r>
      <w:r w:rsidR="00D649F9">
        <w:t xml:space="preserve">Figura </w:t>
      </w:r>
      <w:r w:rsidR="00D649F9">
        <w:rPr>
          <w:noProof/>
        </w:rPr>
        <w:t>7</w:t>
      </w:r>
      <w:r w:rsidR="00D649F9">
        <w:t>.</w:t>
      </w:r>
      <w:r w:rsidR="00D649F9">
        <w:rPr>
          <w:noProof/>
        </w:rPr>
        <w:t>2</w:t>
      </w:r>
      <w:r w:rsidR="00A503FD" w:rsidRPr="00A503FD">
        <w:fldChar w:fldCharType="end"/>
      </w:r>
      <w:r w:rsidR="00A503FD" w:rsidRPr="00A503FD">
        <w:t xml:space="preserve"> (d)), explosivos (</w:t>
      </w:r>
      <w:r w:rsidR="00A503FD" w:rsidRPr="00A503FD">
        <w:fldChar w:fldCharType="begin"/>
      </w:r>
      <w:r w:rsidR="00A503FD" w:rsidRPr="00A503FD">
        <w:instrText xml:space="preserve"> REF _Ref63672805 \h  \* MERGEFORMAT </w:instrText>
      </w:r>
      <w:r w:rsidR="00A503FD" w:rsidRPr="00A503FD">
        <w:fldChar w:fldCharType="separate"/>
      </w:r>
      <w:r w:rsidR="00D649F9">
        <w:t xml:space="preserve">Figura </w:t>
      </w:r>
      <w:r w:rsidR="00D649F9">
        <w:rPr>
          <w:noProof/>
        </w:rPr>
        <w:t>7</w:t>
      </w:r>
      <w:r w:rsidR="00D649F9">
        <w:t>.</w:t>
      </w:r>
      <w:r w:rsidR="00D649F9">
        <w:rPr>
          <w:noProof/>
        </w:rPr>
        <w:t>2</w:t>
      </w:r>
      <w:r w:rsidR="00A503FD" w:rsidRPr="00A503FD">
        <w:fldChar w:fldCharType="end"/>
      </w:r>
      <w:r w:rsidR="00A503FD" w:rsidRPr="00A503FD">
        <w:t xml:space="preserve"> (e)), tóxicos (</w:t>
      </w:r>
      <w:r w:rsidR="00A503FD" w:rsidRPr="00A503FD">
        <w:fldChar w:fldCharType="begin"/>
      </w:r>
      <w:r w:rsidR="00A503FD" w:rsidRPr="00A503FD">
        <w:instrText xml:space="preserve"> REF _Ref63672805 \h  \* MERGEFORMAT </w:instrText>
      </w:r>
      <w:r w:rsidR="00A503FD" w:rsidRPr="00A503FD">
        <w:fldChar w:fldCharType="separate"/>
      </w:r>
      <w:r w:rsidR="00D649F9">
        <w:t xml:space="preserve">Figura </w:t>
      </w:r>
      <w:r w:rsidR="00D649F9">
        <w:rPr>
          <w:noProof/>
        </w:rPr>
        <w:t>7</w:t>
      </w:r>
      <w:r w:rsidR="00D649F9">
        <w:t>.</w:t>
      </w:r>
      <w:r w:rsidR="00D649F9">
        <w:rPr>
          <w:noProof/>
        </w:rPr>
        <w:t>2</w:t>
      </w:r>
      <w:r w:rsidR="00A503FD" w:rsidRPr="00A503FD">
        <w:fldChar w:fldCharType="end"/>
      </w:r>
      <w:r w:rsidR="00A503FD" w:rsidRPr="00A503FD">
        <w:t xml:space="preserve"> (f)), perigosos para o ambiente (</w:t>
      </w:r>
      <w:r w:rsidR="00A503FD" w:rsidRPr="00A503FD">
        <w:fldChar w:fldCharType="begin"/>
      </w:r>
      <w:r w:rsidR="00A503FD" w:rsidRPr="00A503FD">
        <w:instrText xml:space="preserve"> REF _Ref63672805 \h  \* MERGEFORMAT </w:instrText>
      </w:r>
      <w:r w:rsidR="00A503FD" w:rsidRPr="00A503FD">
        <w:fldChar w:fldCharType="separate"/>
      </w:r>
      <w:r w:rsidR="00D649F9">
        <w:t xml:space="preserve">Figura </w:t>
      </w:r>
      <w:r w:rsidR="00D649F9">
        <w:rPr>
          <w:noProof/>
        </w:rPr>
        <w:t>7</w:t>
      </w:r>
      <w:r w:rsidR="00D649F9">
        <w:t>.</w:t>
      </w:r>
      <w:r w:rsidR="00D649F9">
        <w:rPr>
          <w:noProof/>
        </w:rPr>
        <w:t>2</w:t>
      </w:r>
      <w:r w:rsidR="00A503FD" w:rsidRPr="00A503FD">
        <w:fldChar w:fldCharType="end"/>
      </w:r>
      <w:r w:rsidR="00A503FD" w:rsidRPr="00A503FD">
        <w:t xml:space="preserve"> (a)), corrosivos (</w:t>
      </w:r>
      <w:r w:rsidR="00A503FD" w:rsidRPr="00A503FD">
        <w:fldChar w:fldCharType="begin"/>
      </w:r>
      <w:r w:rsidR="00A503FD" w:rsidRPr="00A503FD">
        <w:instrText xml:space="preserve"> REF _Ref63672805 \h  \* MERGEFORMAT </w:instrText>
      </w:r>
      <w:r w:rsidR="00A503FD" w:rsidRPr="00A503FD">
        <w:fldChar w:fldCharType="separate"/>
      </w:r>
      <w:r w:rsidR="00D649F9">
        <w:t xml:space="preserve">Figura </w:t>
      </w:r>
      <w:r w:rsidR="00D649F9">
        <w:rPr>
          <w:noProof/>
        </w:rPr>
        <w:t>7</w:t>
      </w:r>
      <w:r w:rsidR="00D649F9">
        <w:t>.</w:t>
      </w:r>
      <w:r w:rsidR="00D649F9">
        <w:rPr>
          <w:noProof/>
        </w:rPr>
        <w:t>2</w:t>
      </w:r>
      <w:r w:rsidR="00A503FD" w:rsidRPr="00A503FD">
        <w:fldChar w:fldCharType="end"/>
      </w:r>
      <w:r w:rsidR="00A503FD" w:rsidRPr="00A503FD">
        <w:t xml:space="preserve"> (b)) e comburentes (</w:t>
      </w:r>
      <w:r w:rsidR="00A503FD" w:rsidRPr="00A503FD">
        <w:fldChar w:fldCharType="begin"/>
      </w:r>
      <w:r w:rsidR="00A503FD" w:rsidRPr="00A503FD">
        <w:instrText xml:space="preserve"> REF _Ref63672805 \h  \* MERGEFORMAT </w:instrText>
      </w:r>
      <w:r w:rsidR="00A503FD" w:rsidRPr="00A503FD">
        <w:fldChar w:fldCharType="separate"/>
      </w:r>
      <w:r w:rsidR="00D649F9">
        <w:t xml:space="preserve">Figura </w:t>
      </w:r>
      <w:r w:rsidR="00D649F9">
        <w:rPr>
          <w:noProof/>
        </w:rPr>
        <w:t>7</w:t>
      </w:r>
      <w:r w:rsidR="00D649F9">
        <w:t>.</w:t>
      </w:r>
      <w:r w:rsidR="00D649F9">
        <w:rPr>
          <w:noProof/>
        </w:rPr>
        <w:t>2</w:t>
      </w:r>
      <w:r w:rsidR="00A503FD" w:rsidRPr="00A503FD">
        <w:fldChar w:fldCharType="end"/>
      </w:r>
      <w:r w:rsidR="00A503FD" w:rsidRPr="00A503FD">
        <w:t xml:space="preserve"> (c)).</w:t>
      </w:r>
      <w:r w:rsidR="00A503FD" w:rsidRPr="00081229">
        <w:t xml:space="preserve"> </w:t>
      </w:r>
      <w:r w:rsidRPr="00081229">
        <w:t>Assim, o</w:t>
      </w:r>
      <w:r>
        <w:t xml:space="preserve"> robô não deverá estar exposto a qualquer condição ambiental extrema, tal como referido no subcapítulo anterior</w:t>
      </w:r>
      <w:r w:rsidR="00A46C58">
        <w:rPr>
          <w:b/>
          <w:bCs/>
        </w:rPr>
        <w:t xml:space="preserve"> </w:t>
      </w:r>
      <w:r w:rsidR="00A46C58" w:rsidRPr="00A46C58">
        <w:t>relacionado com a fiabilidade</w:t>
      </w:r>
      <w:r w:rsidR="007D1586">
        <w:t>.</w:t>
      </w:r>
      <w:r w:rsidR="00A503FD">
        <w:t xml:space="preserve"> </w:t>
      </w:r>
      <w:r w:rsidR="007F0866">
        <w:t>Devido aos</w:t>
      </w:r>
      <w:r>
        <w:t xml:space="preserve"> perigos acima descritos, deve ser vigiado o manuseamento do robô por crianças.</w:t>
      </w:r>
    </w:p>
    <w:p w14:paraId="06537035" w14:textId="0A95A6E0" w:rsidR="000B1901" w:rsidRDefault="000B1901" w:rsidP="000B1901">
      <w:pPr>
        <w:pStyle w:val="Ttulo2"/>
        <w:rPr>
          <w:rFonts w:ascii="NewsGotT" w:hAnsi="NewsGotT"/>
        </w:rPr>
      </w:pPr>
      <w:bookmarkStart w:id="196" w:name="_Toc75199826"/>
      <w:r>
        <w:rPr>
          <w:rFonts w:ascii="NewsGotT" w:hAnsi="NewsGotT"/>
        </w:rPr>
        <w:t>Certificação</w:t>
      </w:r>
      <w:bookmarkEnd w:id="196"/>
    </w:p>
    <w:p w14:paraId="0E1E6B95" w14:textId="77777777" w:rsidR="00B20FED" w:rsidRDefault="00B20FED" w:rsidP="00B20FED">
      <w:pPr>
        <w:pStyle w:val="PhDCorpo"/>
        <w:ind w:firstLine="567"/>
      </w:pPr>
      <w:r w:rsidRPr="005F1727">
        <w:t xml:space="preserve">Nenhum produto poderá </w:t>
      </w:r>
      <w:r>
        <w:t xml:space="preserve">ser </w:t>
      </w:r>
      <w:r w:rsidRPr="005F1727">
        <w:t xml:space="preserve">exposto </w:t>
      </w:r>
      <w:r>
        <w:t xml:space="preserve">ao comércio </w:t>
      </w:r>
      <w:r w:rsidRPr="005F1727">
        <w:t xml:space="preserve">antes de </w:t>
      </w:r>
      <w:r>
        <w:t>ser certificado</w:t>
      </w:r>
      <w:r w:rsidRPr="005F1727">
        <w:t>.</w:t>
      </w:r>
      <w:r>
        <w:t xml:space="preserve"> A certificação é o m</w:t>
      </w:r>
      <w:r w:rsidRPr="005F1727">
        <w:t xml:space="preserve">odo pelo qual uma </w:t>
      </w:r>
      <w:r>
        <w:t>entidade competente</w:t>
      </w:r>
      <w:r w:rsidRPr="005F1727">
        <w:t xml:space="preserve"> dá</w:t>
      </w:r>
      <w:r>
        <w:t xml:space="preserve"> uma</w:t>
      </w:r>
      <w:r w:rsidRPr="005F1727">
        <w:t xml:space="preserve"> garantia escrita de que um produto está em conformidade com os requisitos especificados</w:t>
      </w:r>
      <w:r>
        <w:t>.</w:t>
      </w:r>
    </w:p>
    <w:p w14:paraId="4011EDF3" w14:textId="2EB2049C" w:rsidR="00B20FED" w:rsidRDefault="00B20FED" w:rsidP="00B20FED">
      <w:pPr>
        <w:pStyle w:val="PhDCorpo"/>
        <w:ind w:firstLine="567"/>
      </w:pPr>
      <w:r>
        <w:t>A m</w:t>
      </w:r>
      <w:r w:rsidRPr="005F1727">
        <w:t>arcação CE</w:t>
      </w:r>
      <w:r>
        <w:t xml:space="preserve">, apresentada na </w:t>
      </w:r>
      <w:r>
        <w:fldChar w:fldCharType="begin"/>
      </w:r>
      <w:r>
        <w:instrText xml:space="preserve"> REF _Ref63672377 \h </w:instrText>
      </w:r>
      <w:r>
        <w:fldChar w:fldCharType="separate"/>
      </w:r>
      <w:r w:rsidR="00D649F9">
        <w:t xml:space="preserve">Figura </w:t>
      </w:r>
      <w:r w:rsidR="00D649F9">
        <w:rPr>
          <w:noProof/>
        </w:rPr>
        <w:t>7</w:t>
      </w:r>
      <w:r w:rsidR="00D649F9">
        <w:t>.</w:t>
      </w:r>
      <w:r w:rsidR="00D649F9">
        <w:rPr>
          <w:noProof/>
        </w:rPr>
        <w:t>1</w:t>
      </w:r>
      <w:r>
        <w:fldChar w:fldCharType="end"/>
      </w:r>
      <w:r>
        <w:t>,</w:t>
      </w:r>
      <w:r w:rsidRPr="005F1727">
        <w:t xml:space="preserve"> é um indicativo de conformidade obrigatória para diversos produtos comercializados no Espaço Econ</w:t>
      </w:r>
      <w:r>
        <w:t>ó</w:t>
      </w:r>
      <w:r w:rsidRPr="005F1727">
        <w:t xml:space="preserve">mico Europeu. Esta marca indica que um </w:t>
      </w:r>
      <w:r>
        <w:t>produto</w:t>
      </w:r>
      <w:r w:rsidRPr="005F1727">
        <w:t xml:space="preserve"> </w:t>
      </w:r>
      <w:r>
        <w:t>respeita</w:t>
      </w:r>
      <w:r w:rsidRPr="005F1727">
        <w:t xml:space="preserve"> </w:t>
      </w:r>
      <w:r>
        <w:t>a</w:t>
      </w:r>
      <w:r w:rsidRPr="005F1727">
        <w:t xml:space="preserve"> legislação da União Europeia </w:t>
      </w:r>
      <w:r>
        <w:t>em</w:t>
      </w:r>
      <w:r w:rsidRPr="005F1727">
        <w:t xml:space="preserve"> requisitos </w:t>
      </w:r>
      <w:r>
        <w:t xml:space="preserve">como </w:t>
      </w:r>
      <w:r w:rsidRPr="005F1727">
        <w:t>segurança, higiene e proteção ambiental</w:t>
      </w:r>
      <w:r>
        <w:t>,</w:t>
      </w:r>
      <w:r w:rsidRPr="005F1727">
        <w:t xml:space="preserve"> estando, desta forma, credenciado a circular por todo Espaço Económico Europeu</w:t>
      </w:r>
      <w:r>
        <w:t xml:space="preserve"> </w:t>
      </w:r>
      <w:sdt>
        <w:sdtPr>
          <w:id w:val="596294746"/>
          <w:citation/>
        </w:sdtPr>
        <w:sdtEndPr/>
        <w:sdtContent>
          <w:r w:rsidR="007B26D1" w:rsidRPr="007B26D1">
            <w:fldChar w:fldCharType="begin"/>
          </w:r>
          <w:r w:rsidR="00D649F9">
            <w:instrText xml:space="preserve">CITATION TUR21 \l 2070 </w:instrText>
          </w:r>
          <w:r w:rsidR="007B26D1" w:rsidRPr="007B26D1">
            <w:fldChar w:fldCharType="separate"/>
          </w:r>
          <w:r w:rsidR="009619D3" w:rsidRPr="009619D3">
            <w:rPr>
              <w:noProof/>
            </w:rPr>
            <w:t>[31]</w:t>
          </w:r>
          <w:r w:rsidR="007B26D1" w:rsidRPr="007B26D1">
            <w:fldChar w:fldCharType="end"/>
          </w:r>
        </w:sdtContent>
      </w:sdt>
      <w:r w:rsidR="007B26D1">
        <w:t>.</w:t>
      </w:r>
    </w:p>
    <w:p w14:paraId="0AE24D4F" w14:textId="77777777" w:rsidR="00B20FED" w:rsidRDefault="00B20FED" w:rsidP="00B20FED">
      <w:pPr>
        <w:pStyle w:val="PhDFigura"/>
      </w:pPr>
      <w:r>
        <w:rPr>
          <w:noProof/>
        </w:rPr>
        <w:lastRenderedPageBreak/>
        <w:drawing>
          <wp:inline distT="0" distB="0" distL="0" distR="0" wp14:anchorId="217BB3CF" wp14:editId="21ADCF30">
            <wp:extent cx="1422320" cy="1068661"/>
            <wp:effectExtent l="0" t="0" r="6985" b="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m 72"/>
                    <pic:cNvPicPr>
                      <a:picLocks noChangeAspect="1"/>
                    </pic:cNvPicPr>
                  </pic:nvPicPr>
                  <pic:blipFill>
                    <a:blip r:embed="rId158" cstate="print">
                      <a:clrChange>
                        <a:clrFrom>
                          <a:srgbClr val="E6E6E6"/>
                        </a:clrFrom>
                        <a:clrTo>
                          <a:srgbClr val="E6E6E6">
                            <a:alpha val="0"/>
                          </a:srgbClr>
                        </a:clrTo>
                      </a:clrChange>
                      <a:extLst>
                        <a:ext uri="{28A0092B-C50C-407E-A947-70E740481C1C}">
                          <a14:useLocalDpi xmlns:a14="http://schemas.microsoft.com/office/drawing/2010/main" val="0"/>
                        </a:ext>
                      </a:extLst>
                    </a:blip>
                    <a:stretch>
                      <a:fillRect/>
                    </a:stretch>
                  </pic:blipFill>
                  <pic:spPr>
                    <a:xfrm>
                      <a:off x="0" y="0"/>
                      <a:ext cx="1422320" cy="1068661"/>
                    </a:xfrm>
                    <a:prstGeom prst="rect">
                      <a:avLst/>
                    </a:prstGeom>
                  </pic:spPr>
                </pic:pic>
              </a:graphicData>
            </a:graphic>
          </wp:inline>
        </w:drawing>
      </w:r>
    </w:p>
    <w:p w14:paraId="26BC94DC" w14:textId="77A23257" w:rsidR="00B20FED" w:rsidRDefault="00B20FED" w:rsidP="00B20FED">
      <w:pPr>
        <w:pStyle w:val="PhDLegendaFiguras"/>
      </w:pPr>
      <w:bookmarkStart w:id="197" w:name="_Ref63672377"/>
      <w:bookmarkStart w:id="198" w:name="_Toc75199518"/>
      <w:r>
        <w:t xml:space="preserve">Figura </w:t>
      </w:r>
      <w:r w:rsidR="003D34D0">
        <w:fldChar w:fldCharType="begin"/>
      </w:r>
      <w:r w:rsidR="003D34D0">
        <w:instrText xml:space="preserve"> STYLEREF 1 \s </w:instrText>
      </w:r>
      <w:r w:rsidR="003D34D0">
        <w:fldChar w:fldCharType="separate"/>
      </w:r>
      <w:r w:rsidR="00D649F9">
        <w:rPr>
          <w:noProof/>
        </w:rPr>
        <w:t>7</w:t>
      </w:r>
      <w:r w:rsidR="003D34D0">
        <w:rPr>
          <w:noProof/>
        </w:rPr>
        <w:fldChar w:fldCharType="end"/>
      </w:r>
      <w:r w:rsidR="005D5334">
        <w:t>.</w:t>
      </w:r>
      <w:r w:rsidR="003D34D0">
        <w:fldChar w:fldCharType="begin"/>
      </w:r>
      <w:r w:rsidR="003D34D0">
        <w:instrText xml:space="preserve"> SEQ Figura \* ARABIC \s 1 </w:instrText>
      </w:r>
      <w:r w:rsidR="003D34D0">
        <w:fldChar w:fldCharType="separate"/>
      </w:r>
      <w:r w:rsidR="00D649F9">
        <w:rPr>
          <w:noProof/>
        </w:rPr>
        <w:t>1</w:t>
      </w:r>
      <w:r w:rsidR="003D34D0">
        <w:rPr>
          <w:noProof/>
        </w:rPr>
        <w:fldChar w:fldCharType="end"/>
      </w:r>
      <w:bookmarkEnd w:id="197"/>
      <w:r>
        <w:t xml:space="preserve"> - Marcação </w:t>
      </w:r>
      <w:r w:rsidRPr="009B6A1D">
        <w:t>CE</w:t>
      </w:r>
      <w:r w:rsidR="007D1586">
        <w:t>.</w:t>
      </w:r>
      <w:bookmarkEnd w:id="198"/>
    </w:p>
    <w:p w14:paraId="2BA78880" w14:textId="49410937" w:rsidR="00B20FED" w:rsidRPr="002811FC" w:rsidRDefault="00B20FED" w:rsidP="00071A16">
      <w:pPr>
        <w:pStyle w:val="PhDCorpo"/>
        <w:spacing w:before="240" w:after="0"/>
        <w:ind w:firstLine="567"/>
      </w:pPr>
      <w:r>
        <w:t>De acordo com DIRETIVA 2014/35</w:t>
      </w:r>
      <w:r w:rsidRPr="00C03849">
        <w:t xml:space="preserve">/UE </w:t>
      </w:r>
      <w:sdt>
        <w:sdtPr>
          <w:id w:val="708222010"/>
          <w:citation/>
        </w:sdtPr>
        <w:sdtEndPr/>
        <w:sdtContent>
          <w:r w:rsidR="00C03849" w:rsidRPr="00C03849">
            <w:fldChar w:fldCharType="begin"/>
          </w:r>
          <w:r w:rsidR="003F5147">
            <w:instrText xml:space="preserve">CITATION Jor14 \l 2070 </w:instrText>
          </w:r>
          <w:r w:rsidR="00C03849" w:rsidRPr="00C03849">
            <w:fldChar w:fldCharType="separate"/>
          </w:r>
          <w:r w:rsidR="003F5147" w:rsidRPr="003F5147">
            <w:rPr>
              <w:noProof/>
            </w:rPr>
            <w:t>[32]</w:t>
          </w:r>
          <w:r w:rsidR="00C03849" w:rsidRPr="00C03849">
            <w:fldChar w:fldCharType="end"/>
          </w:r>
        </w:sdtContent>
      </w:sdt>
      <w:r w:rsidRPr="00C03849">
        <w:t xml:space="preserve"> ANEXO I, que informa</w:t>
      </w:r>
      <w:r>
        <w:t xml:space="preserve"> os principais elementos dos objetivos de segurança para o material elétrico usado no equipamento, </w:t>
      </w:r>
      <w:r w:rsidRPr="002811FC">
        <w:t>devem ser previstas medidas de ordem técnica a fim de que:</w:t>
      </w:r>
    </w:p>
    <w:p w14:paraId="552C6267" w14:textId="77777777" w:rsidR="00B20FED" w:rsidRPr="002811FC" w:rsidRDefault="00B20FED" w:rsidP="00B20FED">
      <w:pPr>
        <w:pStyle w:val="PhDCorpo"/>
        <w:numPr>
          <w:ilvl w:val="0"/>
          <w:numId w:val="21"/>
        </w:numPr>
        <w:spacing w:after="0"/>
        <w:ind w:left="0" w:firstLine="1134"/>
      </w:pPr>
      <w:r w:rsidRPr="002811FC">
        <w:t>As pessoas e os animais domésticos fiquem protegidos de forma adequada contra os riscos de ferimentos ou de outros acidentes resultantes de contactos diretos ou indiretos;</w:t>
      </w:r>
    </w:p>
    <w:p w14:paraId="22C7E356" w14:textId="77777777" w:rsidR="00B20FED" w:rsidRPr="002811FC" w:rsidRDefault="00B20FED" w:rsidP="00B20FED">
      <w:pPr>
        <w:pStyle w:val="PhDCorpo"/>
        <w:numPr>
          <w:ilvl w:val="0"/>
          <w:numId w:val="21"/>
        </w:numPr>
        <w:spacing w:after="0"/>
        <w:ind w:left="0" w:firstLine="1134"/>
      </w:pPr>
      <w:r w:rsidRPr="002811FC">
        <w:t>Não se produzam temperaturas, descargas ou radiações que possam provocar perigo;</w:t>
      </w:r>
    </w:p>
    <w:p w14:paraId="69690C84" w14:textId="77777777" w:rsidR="00B20FED" w:rsidRPr="002811FC" w:rsidRDefault="00B20FED" w:rsidP="00B20FED">
      <w:pPr>
        <w:pStyle w:val="PhDCorpo"/>
        <w:numPr>
          <w:ilvl w:val="0"/>
          <w:numId w:val="21"/>
        </w:numPr>
        <w:spacing w:after="0"/>
        <w:ind w:left="0" w:firstLine="1134"/>
      </w:pPr>
      <w:r w:rsidRPr="002811FC">
        <w:t>As pessoas, os animais domésticos e os bens sejam protegidos de forma adequada contra os riscos de natureza não elétrica provenientes do material elétrico que a experiência venha a revelar;</w:t>
      </w:r>
    </w:p>
    <w:p w14:paraId="7E121F95" w14:textId="4B859206" w:rsidR="00B20FED" w:rsidRDefault="00B20FED" w:rsidP="00B20FED">
      <w:pPr>
        <w:pStyle w:val="PhDCorpo"/>
        <w:numPr>
          <w:ilvl w:val="0"/>
          <w:numId w:val="21"/>
        </w:numPr>
        <w:ind w:left="0" w:firstLine="1134"/>
      </w:pPr>
      <w:r w:rsidRPr="002811FC">
        <w:t>O isolamento seja adequado aos condicionamentos previstos.</w:t>
      </w:r>
    </w:p>
    <w:p w14:paraId="5E3FCB24" w14:textId="27315FC7" w:rsidR="00A46C58" w:rsidRDefault="00A46C58" w:rsidP="00A46C58">
      <w:pPr>
        <w:pStyle w:val="PhDCorpo"/>
      </w:pPr>
      <w:r>
        <w:tab/>
      </w:r>
      <w:r w:rsidR="00A503FD" w:rsidRPr="00A503FD">
        <w:t>Como já foi apresentado, o robô cumpre com os pontos a), b) e d). Uma vez que este projeto serve fins académicos, ou seja, tem o propósito de validar conceitos, apenas foi implementado um sensor de obstáculos na parte dianteira, não garantindo que não embata no objeto, visto que não cobre todo o raio de ação do DWR. Assim, o ponto c) não é cumprido, pelo que o certificado CE não poderá ser atribuído ao DWR.</w:t>
      </w:r>
    </w:p>
    <w:p w14:paraId="11A37299" w14:textId="75452760" w:rsidR="00DE4FC4" w:rsidRDefault="00DE4FC4" w:rsidP="00A46C58">
      <w:pPr>
        <w:pStyle w:val="PhDCorpo"/>
      </w:pPr>
      <w:r>
        <w:tab/>
      </w:r>
      <w:r w:rsidR="0015551B">
        <w:t>Tratando-se o DWR de</w:t>
      </w:r>
      <w:r>
        <w:t xml:space="preserve"> um veículo autónomo, este deve cumprir os requisitos</w:t>
      </w:r>
      <w:r w:rsidR="00840F5D">
        <w:t xml:space="preserve"> de segurança</w:t>
      </w:r>
      <w:r>
        <w:t xml:space="preserve"> ditad</w:t>
      </w:r>
      <w:r w:rsidR="0015551B">
        <w:t>o</w:t>
      </w:r>
      <w:r>
        <w:t>s pelas normas</w:t>
      </w:r>
      <w:r w:rsidR="00840F5D">
        <w:t xml:space="preserve"> europeias</w:t>
      </w:r>
      <w:r>
        <w:t xml:space="preserve"> EN ISO-12100 </w:t>
      </w:r>
      <w:sdt>
        <w:sdtPr>
          <w:id w:val="816079391"/>
          <w:citation/>
        </w:sdtPr>
        <w:sdtEndPr/>
        <w:sdtContent>
          <w:r w:rsidR="003F5147">
            <w:fldChar w:fldCharType="begin"/>
          </w:r>
          <w:r w:rsidR="003F5147">
            <w:instrText xml:space="preserve"> CITATION ISO10 \l 2070 </w:instrText>
          </w:r>
          <w:r w:rsidR="003F5147">
            <w:fldChar w:fldCharType="separate"/>
          </w:r>
          <w:r w:rsidR="003F5147" w:rsidRPr="001B1A8D">
            <w:rPr>
              <w:noProof/>
            </w:rPr>
            <w:t>[30]</w:t>
          </w:r>
          <w:r w:rsidR="003F5147">
            <w:fldChar w:fldCharType="end"/>
          </w:r>
        </w:sdtContent>
      </w:sdt>
      <w:r>
        <w:t xml:space="preserve"> e ISO-3691-4:2020 </w:t>
      </w:r>
      <w:sdt>
        <w:sdtPr>
          <w:id w:val="1271668016"/>
          <w:citation/>
        </w:sdtPr>
        <w:sdtEndPr/>
        <w:sdtContent>
          <w:r w:rsidR="003F5147" w:rsidRPr="00D55B88">
            <w:fldChar w:fldCharType="begin"/>
          </w:r>
          <w:r w:rsidR="003F5147" w:rsidRPr="00D55B88">
            <w:instrText xml:space="preserve"> CITATION ISO20 \l 2070 </w:instrText>
          </w:r>
          <w:r w:rsidR="003F5147" w:rsidRPr="00D55B88">
            <w:fldChar w:fldCharType="separate"/>
          </w:r>
          <w:r w:rsidR="003F5147" w:rsidRPr="001B1A8D">
            <w:rPr>
              <w:noProof/>
            </w:rPr>
            <w:t>[31]</w:t>
          </w:r>
          <w:r w:rsidR="003F5147" w:rsidRPr="00D55B88">
            <w:fldChar w:fldCharType="end"/>
          </w:r>
        </w:sdtContent>
      </w:sdt>
      <w:r w:rsidR="0015551B">
        <w:t>,</w:t>
      </w:r>
      <w:r w:rsidR="00840F5D">
        <w:t xml:space="preserve"> referentes a veículos autónomos</w:t>
      </w:r>
      <w:r>
        <w:t xml:space="preserve">. Estes documentos definem </w:t>
      </w:r>
      <w:r w:rsidR="00840F5D">
        <w:t xml:space="preserve">vários </w:t>
      </w:r>
      <w:r>
        <w:t>requerimentos</w:t>
      </w:r>
      <w:r w:rsidR="00840F5D">
        <w:t>,</w:t>
      </w:r>
      <w:r>
        <w:t xml:space="preserve"> </w:t>
      </w:r>
      <w:r w:rsidR="00840F5D">
        <w:t>tais como o nível de segurança do produto, estudo dos riscos e perigos, condições de operação, documentação necessária para a sua utilização e integração</w:t>
      </w:r>
      <w:r w:rsidR="00A503FD">
        <w:t>, bem como as</w:t>
      </w:r>
      <w:r w:rsidR="00840F5D">
        <w:t xml:space="preserve"> funcionalidades do sistema d</w:t>
      </w:r>
      <w:r w:rsidR="00A503FD">
        <w:t>e</w:t>
      </w:r>
      <w:r w:rsidR="00840F5D">
        <w:t xml:space="preserve"> controlo. Dado que o DWR não cumpre algumas destas normas, este não </w:t>
      </w:r>
      <w:r w:rsidR="0015551B">
        <w:t>pode obter o certificado europeu de máquinas autónomas.</w:t>
      </w:r>
    </w:p>
    <w:p w14:paraId="75EB64E7" w14:textId="15A1724E" w:rsidR="00A46C58" w:rsidRDefault="00A46C58" w:rsidP="00A46C58">
      <w:pPr>
        <w:pStyle w:val="PhDCorpo"/>
        <w:ind w:firstLine="709"/>
      </w:pPr>
      <w:r>
        <w:t>Devido aos perigos enunciados no</w:t>
      </w:r>
      <w:r w:rsidR="003F5147">
        <w:t xml:space="preserve"> Capítulo </w:t>
      </w:r>
      <w:r w:rsidR="003F5147">
        <w:fldChar w:fldCharType="begin"/>
      </w:r>
      <w:r w:rsidR="003F5147">
        <w:instrText xml:space="preserve"> REF _Ref63696146 \r \h </w:instrText>
      </w:r>
      <w:r w:rsidR="003F5147">
        <w:fldChar w:fldCharType="separate"/>
      </w:r>
      <w:r w:rsidR="003F5147">
        <w:t>7.2</w:t>
      </w:r>
      <w:r w:rsidR="003F5147">
        <w:fldChar w:fldCharType="end"/>
      </w:r>
      <w:r>
        <w:t>, relacionado com a segurança</w:t>
      </w:r>
      <w:r w:rsidRPr="007F0866">
        <w:t>,</w:t>
      </w:r>
      <w:r>
        <w:t xml:space="preserve"> deverão ser apresentados vários símbolos ao utilizador.</w:t>
      </w:r>
    </w:p>
    <w:tbl>
      <w:tblPr>
        <w:tblStyle w:val="TabelacomGrelha"/>
        <w:tblpPr w:leftFromText="141" w:rightFromText="141" w:vertAnchor="text" w:horzAnchor="margin" w:tblpY="-142"/>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7"/>
        <w:gridCol w:w="2268"/>
        <w:gridCol w:w="2268"/>
        <w:gridCol w:w="2268"/>
      </w:tblGrid>
      <w:tr w:rsidR="00A46C58" w14:paraId="26CA5527" w14:textId="77777777" w:rsidTr="00A46C58">
        <w:tc>
          <w:tcPr>
            <w:tcW w:w="1250" w:type="pct"/>
          </w:tcPr>
          <w:p w14:paraId="20267C96" w14:textId="77777777" w:rsidR="00A46C58" w:rsidRDefault="00A46C58" w:rsidP="00A46C58">
            <w:pPr>
              <w:pStyle w:val="PhDCorpo"/>
              <w:spacing w:after="0" w:line="240" w:lineRule="auto"/>
              <w:jc w:val="center"/>
            </w:pPr>
            <w:r>
              <w:rPr>
                <w:noProof/>
                <w:lang w:eastAsia="pt-PT"/>
              </w:rPr>
              <w:lastRenderedPageBreak/>
              <w:drawing>
                <wp:inline distT="0" distB="0" distL="0" distR="0" wp14:anchorId="662337B2" wp14:editId="701C98BA">
                  <wp:extent cx="1166719" cy="1166400"/>
                  <wp:effectExtent l="0" t="0" r="0" b="0"/>
                  <wp:docPr id="147" name="Imagem 147" descr="Uma imagem com texto, símbolo, gráficos de vet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47"/>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1166719" cy="1166400"/>
                          </a:xfrm>
                          <a:prstGeom prst="rect">
                            <a:avLst/>
                          </a:prstGeom>
                        </pic:spPr>
                      </pic:pic>
                    </a:graphicData>
                  </a:graphic>
                </wp:inline>
              </w:drawing>
            </w:r>
          </w:p>
        </w:tc>
        <w:tc>
          <w:tcPr>
            <w:tcW w:w="1250" w:type="pct"/>
          </w:tcPr>
          <w:p w14:paraId="7F864EA5" w14:textId="77777777" w:rsidR="00A46C58" w:rsidRDefault="00A46C58" w:rsidP="00A46C58">
            <w:pPr>
              <w:pStyle w:val="PhDCorpo"/>
              <w:spacing w:after="0"/>
              <w:jc w:val="center"/>
            </w:pPr>
            <w:r>
              <w:rPr>
                <w:noProof/>
                <w:lang w:eastAsia="pt-PT"/>
              </w:rPr>
              <w:drawing>
                <wp:inline distT="0" distB="0" distL="0" distR="0" wp14:anchorId="141C1B72" wp14:editId="1555B244">
                  <wp:extent cx="1171057" cy="1166400"/>
                  <wp:effectExtent l="0" t="0" r="0" b="0"/>
                  <wp:docPr id="148" name="Imagem 148" descr="Uma imagem com texto, símbolo, exterior, volt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48"/>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1171057" cy="1166400"/>
                          </a:xfrm>
                          <a:prstGeom prst="rect">
                            <a:avLst/>
                          </a:prstGeom>
                        </pic:spPr>
                      </pic:pic>
                    </a:graphicData>
                  </a:graphic>
                </wp:inline>
              </w:drawing>
            </w:r>
          </w:p>
        </w:tc>
        <w:tc>
          <w:tcPr>
            <w:tcW w:w="1250" w:type="pct"/>
          </w:tcPr>
          <w:p w14:paraId="5E840D12" w14:textId="77777777" w:rsidR="00A46C58" w:rsidRDefault="00A46C58" w:rsidP="00A46C58">
            <w:pPr>
              <w:pStyle w:val="PhDCorpo"/>
              <w:spacing w:after="0"/>
              <w:jc w:val="center"/>
            </w:pPr>
            <w:r>
              <w:rPr>
                <w:noProof/>
                <w:lang w:eastAsia="pt-PT"/>
              </w:rPr>
              <w:drawing>
                <wp:inline distT="0" distB="0" distL="0" distR="0" wp14:anchorId="13A4A9FB" wp14:editId="2F19BC67">
                  <wp:extent cx="1167458" cy="1166400"/>
                  <wp:effectExtent l="0" t="0" r="0" b="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49"/>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1167458" cy="1166400"/>
                          </a:xfrm>
                          <a:prstGeom prst="rect">
                            <a:avLst/>
                          </a:prstGeom>
                        </pic:spPr>
                      </pic:pic>
                    </a:graphicData>
                  </a:graphic>
                </wp:inline>
              </w:drawing>
            </w:r>
          </w:p>
        </w:tc>
        <w:tc>
          <w:tcPr>
            <w:tcW w:w="1250" w:type="pct"/>
          </w:tcPr>
          <w:p w14:paraId="0AF65292" w14:textId="77777777" w:rsidR="00A46C58" w:rsidRDefault="00A46C58" w:rsidP="00A46C58">
            <w:pPr>
              <w:pStyle w:val="PhDCorpo"/>
              <w:spacing w:after="0"/>
              <w:jc w:val="center"/>
            </w:pPr>
            <w:r>
              <w:rPr>
                <w:noProof/>
                <w:lang w:eastAsia="pt-PT"/>
              </w:rPr>
              <w:drawing>
                <wp:inline distT="0" distB="0" distL="0" distR="0" wp14:anchorId="095D9A6E" wp14:editId="66FA2DB9">
                  <wp:extent cx="1162465" cy="1166400"/>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50"/>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1162465" cy="1166400"/>
                          </a:xfrm>
                          <a:prstGeom prst="rect">
                            <a:avLst/>
                          </a:prstGeom>
                        </pic:spPr>
                      </pic:pic>
                    </a:graphicData>
                  </a:graphic>
                </wp:inline>
              </w:drawing>
            </w:r>
          </w:p>
        </w:tc>
      </w:tr>
      <w:tr w:rsidR="00A46C58" w14:paraId="4BEA99C6" w14:textId="77777777" w:rsidTr="00A46C58">
        <w:trPr>
          <w:trHeight w:val="494"/>
        </w:trPr>
        <w:tc>
          <w:tcPr>
            <w:tcW w:w="1250" w:type="pct"/>
          </w:tcPr>
          <w:p w14:paraId="3B316FCB" w14:textId="77777777" w:rsidR="00A46C58" w:rsidRPr="00372B1F" w:rsidRDefault="00A46C58" w:rsidP="00A46C58">
            <w:pPr>
              <w:pStyle w:val="PhDCabealhoFiguras"/>
              <w:rPr>
                <w:rFonts w:ascii="NewsGotT" w:hAnsi="NewsGotT"/>
              </w:rPr>
            </w:pPr>
            <w:r w:rsidRPr="00372B1F">
              <w:rPr>
                <w:rFonts w:ascii="NewsGotT" w:hAnsi="NewsGotT"/>
              </w:rPr>
              <w:t>(a)</w:t>
            </w:r>
          </w:p>
        </w:tc>
        <w:tc>
          <w:tcPr>
            <w:tcW w:w="1250" w:type="pct"/>
          </w:tcPr>
          <w:p w14:paraId="729A822E" w14:textId="77777777" w:rsidR="00A46C58" w:rsidRPr="00372B1F" w:rsidRDefault="00A46C58" w:rsidP="00A46C58">
            <w:pPr>
              <w:pStyle w:val="PhDCabealhoFiguras"/>
              <w:rPr>
                <w:rFonts w:ascii="NewsGotT" w:hAnsi="NewsGotT"/>
              </w:rPr>
            </w:pPr>
            <w:r w:rsidRPr="00372B1F">
              <w:rPr>
                <w:rFonts w:ascii="NewsGotT" w:hAnsi="NewsGotT"/>
              </w:rPr>
              <w:t>(b)</w:t>
            </w:r>
          </w:p>
        </w:tc>
        <w:tc>
          <w:tcPr>
            <w:tcW w:w="1250" w:type="pct"/>
          </w:tcPr>
          <w:p w14:paraId="2C810AD5" w14:textId="77777777" w:rsidR="00A46C58" w:rsidRPr="00372B1F" w:rsidRDefault="00A46C58" w:rsidP="00A46C58">
            <w:pPr>
              <w:pStyle w:val="PhDCabealhoFiguras"/>
              <w:rPr>
                <w:rFonts w:ascii="NewsGotT" w:hAnsi="NewsGotT"/>
              </w:rPr>
            </w:pPr>
            <w:r w:rsidRPr="00372B1F">
              <w:rPr>
                <w:rFonts w:ascii="NewsGotT" w:hAnsi="NewsGotT"/>
              </w:rPr>
              <w:t>(c)</w:t>
            </w:r>
          </w:p>
        </w:tc>
        <w:tc>
          <w:tcPr>
            <w:tcW w:w="1250" w:type="pct"/>
          </w:tcPr>
          <w:p w14:paraId="6D896B69" w14:textId="77777777" w:rsidR="00A46C58" w:rsidRPr="00372B1F" w:rsidRDefault="00A46C58" w:rsidP="00A46C58">
            <w:pPr>
              <w:pStyle w:val="PhDCabealhoFiguras"/>
              <w:rPr>
                <w:rFonts w:ascii="NewsGotT" w:hAnsi="NewsGotT"/>
              </w:rPr>
            </w:pPr>
            <w:r w:rsidRPr="00372B1F">
              <w:rPr>
                <w:rFonts w:ascii="NewsGotT" w:hAnsi="NewsGotT"/>
              </w:rPr>
              <w:t>(d)</w:t>
            </w:r>
          </w:p>
        </w:tc>
      </w:tr>
      <w:tr w:rsidR="00A46C58" w14:paraId="3F71CC66" w14:textId="77777777" w:rsidTr="00A46C58">
        <w:trPr>
          <w:trHeight w:val="2117"/>
        </w:trPr>
        <w:tc>
          <w:tcPr>
            <w:tcW w:w="1250" w:type="pct"/>
          </w:tcPr>
          <w:p w14:paraId="021A19E0" w14:textId="77777777" w:rsidR="00A46C58" w:rsidRPr="00372B1F" w:rsidRDefault="00A46C58" w:rsidP="00A46C58">
            <w:pPr>
              <w:pStyle w:val="PhDCorpo"/>
              <w:spacing w:after="0"/>
              <w:jc w:val="center"/>
            </w:pPr>
            <w:r w:rsidRPr="00372B1F">
              <w:rPr>
                <w:noProof/>
                <w:lang w:eastAsia="pt-PT"/>
              </w:rPr>
              <w:drawing>
                <wp:inline distT="0" distB="0" distL="0" distR="0" wp14:anchorId="26B90227" wp14:editId="229453E2">
                  <wp:extent cx="1164541" cy="1166400"/>
                  <wp:effectExtent l="0" t="0" r="0" b="0"/>
                  <wp:docPr id="146" name="Imagem 146" descr="Uma imagem com texto, símbolo, relóg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46"/>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1164541" cy="1166400"/>
                          </a:xfrm>
                          <a:prstGeom prst="rect">
                            <a:avLst/>
                          </a:prstGeom>
                        </pic:spPr>
                      </pic:pic>
                    </a:graphicData>
                  </a:graphic>
                </wp:inline>
              </w:drawing>
            </w:r>
          </w:p>
        </w:tc>
        <w:tc>
          <w:tcPr>
            <w:tcW w:w="1250" w:type="pct"/>
          </w:tcPr>
          <w:p w14:paraId="3E5F4ACA" w14:textId="77777777" w:rsidR="00A46C58" w:rsidRPr="00372B1F" w:rsidRDefault="00A46C58" w:rsidP="00A46C58">
            <w:pPr>
              <w:pStyle w:val="PhDCorpo"/>
              <w:spacing w:after="0"/>
              <w:jc w:val="center"/>
            </w:pPr>
            <w:r w:rsidRPr="00372B1F">
              <w:rPr>
                <w:noProof/>
                <w:lang w:eastAsia="pt-PT"/>
              </w:rPr>
              <w:drawing>
                <wp:inline distT="0" distB="0" distL="0" distR="0" wp14:anchorId="2F62C40B" wp14:editId="7B07A3A6">
                  <wp:extent cx="1164332" cy="1166400"/>
                  <wp:effectExtent l="0" t="0" r="0" b="0"/>
                  <wp:docPr id="130" name="Imagem 130" descr="Uma imagem com texto, símbol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0"/>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1164332" cy="1166400"/>
                          </a:xfrm>
                          <a:prstGeom prst="rect">
                            <a:avLst/>
                          </a:prstGeom>
                        </pic:spPr>
                      </pic:pic>
                    </a:graphicData>
                  </a:graphic>
                </wp:inline>
              </w:drawing>
            </w:r>
          </w:p>
        </w:tc>
        <w:tc>
          <w:tcPr>
            <w:tcW w:w="1250" w:type="pct"/>
          </w:tcPr>
          <w:p w14:paraId="68C50BDD" w14:textId="77777777" w:rsidR="00A46C58" w:rsidRPr="00372B1F" w:rsidRDefault="00A46C58" w:rsidP="00A46C58">
            <w:pPr>
              <w:pStyle w:val="PhDCorpo"/>
              <w:spacing w:after="0"/>
              <w:jc w:val="center"/>
            </w:pPr>
            <w:r w:rsidRPr="00372B1F">
              <w:rPr>
                <w:noProof/>
                <w:lang w:eastAsia="pt-PT"/>
              </w:rPr>
              <w:drawing>
                <wp:inline distT="0" distB="0" distL="0" distR="0" wp14:anchorId="6F1E0659" wp14:editId="6DE665A9">
                  <wp:extent cx="1167793" cy="1166400"/>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9"/>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1167793" cy="1166400"/>
                          </a:xfrm>
                          <a:prstGeom prst="rect">
                            <a:avLst/>
                          </a:prstGeom>
                        </pic:spPr>
                      </pic:pic>
                    </a:graphicData>
                  </a:graphic>
                </wp:inline>
              </w:drawing>
            </w:r>
          </w:p>
        </w:tc>
        <w:tc>
          <w:tcPr>
            <w:tcW w:w="1250" w:type="pct"/>
          </w:tcPr>
          <w:p w14:paraId="6A64FE04" w14:textId="77777777" w:rsidR="00A46C58" w:rsidRDefault="00A46C58" w:rsidP="00A46C58">
            <w:pPr>
              <w:pStyle w:val="PhDCorpo"/>
              <w:spacing w:after="0"/>
              <w:jc w:val="center"/>
            </w:pPr>
            <w:r>
              <w:rPr>
                <w:noProof/>
                <w:lang w:eastAsia="pt-PT"/>
              </w:rPr>
              <w:drawing>
                <wp:inline distT="0" distB="0" distL="0" distR="0" wp14:anchorId="3AD702CD" wp14:editId="6593366E">
                  <wp:extent cx="1185538" cy="1094705"/>
                  <wp:effectExtent l="0" t="0" r="0" b="0"/>
                  <wp:docPr id="286" name="Imagem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1202337" cy="1110217"/>
                          </a:xfrm>
                          <a:prstGeom prst="rect">
                            <a:avLst/>
                          </a:prstGeom>
                        </pic:spPr>
                      </pic:pic>
                    </a:graphicData>
                  </a:graphic>
                </wp:inline>
              </w:drawing>
            </w:r>
          </w:p>
        </w:tc>
      </w:tr>
      <w:tr w:rsidR="00A46C58" w14:paraId="378E38BB" w14:textId="77777777" w:rsidTr="00A46C58">
        <w:trPr>
          <w:trHeight w:val="508"/>
        </w:trPr>
        <w:tc>
          <w:tcPr>
            <w:tcW w:w="1250" w:type="pct"/>
          </w:tcPr>
          <w:p w14:paraId="0BBB42F1" w14:textId="77777777" w:rsidR="00A46C58" w:rsidRPr="00372B1F" w:rsidRDefault="00A46C58" w:rsidP="00A46C58">
            <w:pPr>
              <w:pStyle w:val="PhDCabealhoFiguras"/>
              <w:rPr>
                <w:rFonts w:ascii="NewsGotT" w:hAnsi="NewsGotT"/>
              </w:rPr>
            </w:pPr>
            <w:r w:rsidRPr="00372B1F">
              <w:rPr>
                <w:rFonts w:ascii="NewsGotT" w:hAnsi="NewsGotT"/>
              </w:rPr>
              <w:t>(e)</w:t>
            </w:r>
          </w:p>
        </w:tc>
        <w:tc>
          <w:tcPr>
            <w:tcW w:w="1250" w:type="pct"/>
          </w:tcPr>
          <w:p w14:paraId="2A03E1E2" w14:textId="77777777" w:rsidR="00A46C58" w:rsidRPr="00372B1F" w:rsidRDefault="00A46C58" w:rsidP="00A46C58">
            <w:pPr>
              <w:pStyle w:val="PhDCabealhoFiguras"/>
              <w:rPr>
                <w:rFonts w:ascii="NewsGotT" w:hAnsi="NewsGotT"/>
              </w:rPr>
            </w:pPr>
            <w:r w:rsidRPr="00372B1F">
              <w:rPr>
                <w:rFonts w:ascii="NewsGotT" w:hAnsi="NewsGotT"/>
              </w:rPr>
              <w:t>(f)</w:t>
            </w:r>
          </w:p>
        </w:tc>
        <w:tc>
          <w:tcPr>
            <w:tcW w:w="1250" w:type="pct"/>
          </w:tcPr>
          <w:p w14:paraId="71FD55C5" w14:textId="77777777" w:rsidR="00A46C58" w:rsidRPr="00372B1F" w:rsidRDefault="00A46C58" w:rsidP="00A46C58">
            <w:pPr>
              <w:pStyle w:val="PhDCabealhoFiguras"/>
              <w:rPr>
                <w:rFonts w:ascii="NewsGotT" w:hAnsi="NewsGotT"/>
              </w:rPr>
            </w:pPr>
            <w:r w:rsidRPr="00372B1F">
              <w:rPr>
                <w:rFonts w:ascii="NewsGotT" w:hAnsi="NewsGotT"/>
              </w:rPr>
              <w:t>(g)</w:t>
            </w:r>
          </w:p>
        </w:tc>
        <w:tc>
          <w:tcPr>
            <w:tcW w:w="1250" w:type="pct"/>
          </w:tcPr>
          <w:p w14:paraId="1ED04906" w14:textId="77777777" w:rsidR="00A46C58" w:rsidRPr="00FF3164" w:rsidRDefault="00A46C58" w:rsidP="00A46C58">
            <w:pPr>
              <w:pStyle w:val="PhDCabealhoFiguras"/>
              <w:rPr>
                <w:rFonts w:ascii="NewsGotT" w:hAnsi="NewsGotT"/>
              </w:rPr>
            </w:pPr>
            <w:r w:rsidRPr="00FF3164">
              <w:rPr>
                <w:rFonts w:ascii="NewsGotT" w:hAnsi="NewsGotT"/>
              </w:rPr>
              <w:t>(h)</w:t>
            </w:r>
          </w:p>
        </w:tc>
      </w:tr>
    </w:tbl>
    <w:p w14:paraId="3C2ADC16" w14:textId="040FF4AA" w:rsidR="00071A16" w:rsidRDefault="00071A16" w:rsidP="00071A16">
      <w:pPr>
        <w:pStyle w:val="PhDLegendaFiguras"/>
      </w:pPr>
      <w:bookmarkStart w:id="199" w:name="_Ref63672805"/>
      <w:bookmarkStart w:id="200" w:name="_Toc75199519"/>
      <w:r>
        <w:t xml:space="preserve">Figura </w:t>
      </w:r>
      <w:r w:rsidR="003D34D0">
        <w:fldChar w:fldCharType="begin"/>
      </w:r>
      <w:r w:rsidR="003D34D0">
        <w:instrText xml:space="preserve"> STYLEREF 1 \s </w:instrText>
      </w:r>
      <w:r w:rsidR="003D34D0">
        <w:fldChar w:fldCharType="separate"/>
      </w:r>
      <w:r w:rsidR="00D649F9">
        <w:rPr>
          <w:noProof/>
        </w:rPr>
        <w:t>7</w:t>
      </w:r>
      <w:r w:rsidR="003D34D0">
        <w:rPr>
          <w:noProof/>
        </w:rPr>
        <w:fldChar w:fldCharType="end"/>
      </w:r>
      <w:r w:rsidR="005D5334">
        <w:t>.</w:t>
      </w:r>
      <w:r w:rsidR="003D34D0">
        <w:fldChar w:fldCharType="begin"/>
      </w:r>
      <w:r w:rsidR="003D34D0">
        <w:instrText xml:space="preserve"> SEQ Figura \* ARABIC \s 1 </w:instrText>
      </w:r>
      <w:r w:rsidR="003D34D0">
        <w:fldChar w:fldCharType="separate"/>
      </w:r>
      <w:r w:rsidR="00D649F9">
        <w:rPr>
          <w:noProof/>
        </w:rPr>
        <w:t>2</w:t>
      </w:r>
      <w:r w:rsidR="003D34D0">
        <w:rPr>
          <w:noProof/>
        </w:rPr>
        <w:fldChar w:fldCharType="end"/>
      </w:r>
      <w:bookmarkEnd w:id="199"/>
      <w:r>
        <w:t xml:space="preserve"> - Símbolos de perigo: (a) perigoso para o ambiente; (b) corrosivo; (c) comburente; (d) inflamável</w:t>
      </w:r>
      <w:r w:rsidRPr="00503BA6">
        <w:t>; (e)</w:t>
      </w:r>
      <w:r w:rsidR="00A46C58">
        <w:t> </w:t>
      </w:r>
      <w:r w:rsidRPr="00503BA6">
        <w:t>explosivo</w:t>
      </w:r>
      <w:r>
        <w:t>; (f)</w:t>
      </w:r>
      <w:r w:rsidR="00A46C58">
        <w:t> </w:t>
      </w:r>
      <w:r>
        <w:t>tóxico; (g)</w:t>
      </w:r>
      <w:r w:rsidR="00A46C58">
        <w:t> </w:t>
      </w:r>
      <w:r>
        <w:t xml:space="preserve">vários perigos; (h) </w:t>
      </w:r>
      <w:proofErr w:type="spellStart"/>
      <w:r w:rsidR="00661790" w:rsidRPr="00661790">
        <w:rPr>
          <w:i/>
          <w:iCs/>
        </w:rPr>
        <w:t>Eletrostatic</w:t>
      </w:r>
      <w:proofErr w:type="spellEnd"/>
      <w:r w:rsidR="00661790" w:rsidRPr="00661790">
        <w:rPr>
          <w:i/>
          <w:iCs/>
        </w:rPr>
        <w:t xml:space="preserve"> </w:t>
      </w:r>
      <w:proofErr w:type="spellStart"/>
      <w:r w:rsidR="00661790" w:rsidRPr="00661790">
        <w:rPr>
          <w:i/>
          <w:iCs/>
        </w:rPr>
        <w:t>Sensitive</w:t>
      </w:r>
      <w:proofErr w:type="spellEnd"/>
      <w:r w:rsidR="00661790" w:rsidRPr="00661790">
        <w:rPr>
          <w:i/>
          <w:iCs/>
        </w:rPr>
        <w:t xml:space="preserve"> </w:t>
      </w:r>
      <w:proofErr w:type="spellStart"/>
      <w:r w:rsidR="00661790" w:rsidRPr="00661790">
        <w:rPr>
          <w:i/>
          <w:iCs/>
        </w:rPr>
        <w:t>Device</w:t>
      </w:r>
      <w:proofErr w:type="spellEnd"/>
      <w:r w:rsidR="00661790" w:rsidRPr="00661790">
        <w:rPr>
          <w:i/>
          <w:iCs/>
        </w:rPr>
        <w:t xml:space="preserve"> - </w:t>
      </w:r>
      <w:r w:rsidRPr="00661790">
        <w:rPr>
          <w:i/>
          <w:iCs/>
        </w:rPr>
        <w:t>ESD</w:t>
      </w:r>
      <w:r>
        <w:t>.</w:t>
      </w:r>
      <w:bookmarkEnd w:id="200"/>
    </w:p>
    <w:p w14:paraId="33253B20" w14:textId="77777777" w:rsidR="00A46C58" w:rsidRPr="00A46C58" w:rsidRDefault="00A46C58" w:rsidP="00A46C58">
      <w:pPr>
        <w:pStyle w:val="PhDLegendaFiguras"/>
        <w:jc w:val="both"/>
        <w:rPr>
          <w:sz w:val="24"/>
          <w:szCs w:val="24"/>
        </w:rPr>
      </w:pPr>
    </w:p>
    <w:p w14:paraId="657ECEF7" w14:textId="1712372F" w:rsidR="00B20FED" w:rsidRDefault="00B20FED" w:rsidP="00B20FED">
      <w:pPr>
        <w:pStyle w:val="PhDCorpo"/>
        <w:spacing w:after="0"/>
        <w:ind w:firstLine="567"/>
      </w:pPr>
      <w:r>
        <w:t xml:space="preserve">O robô será constituído por circuitos e componentes eletrónicos que não podem ser enviados para o lixo doméstico. Estes devem ser encaminhados para locais próprios de </w:t>
      </w:r>
      <w:r w:rsidRPr="00503BA6">
        <w:t>reciclagem</w:t>
      </w:r>
      <w:r w:rsidR="007F0866">
        <w:t xml:space="preserve"> </w:t>
      </w:r>
      <w:r w:rsidR="007F0866" w:rsidRPr="00503BA6">
        <w:t>(</w:t>
      </w:r>
      <w:r w:rsidR="007F0866" w:rsidRPr="00503BA6">
        <w:rPr>
          <w:szCs w:val="24"/>
        </w:rPr>
        <w:fldChar w:fldCharType="begin"/>
      </w:r>
      <w:r w:rsidR="007F0866" w:rsidRPr="00503BA6">
        <w:instrText xml:space="preserve"> REF _Ref63672766 \h </w:instrText>
      </w:r>
      <w:r w:rsidR="007F0866">
        <w:rPr>
          <w:szCs w:val="24"/>
        </w:rPr>
        <w:instrText xml:space="preserve"> \* MERGEFORMAT </w:instrText>
      </w:r>
      <w:r w:rsidR="007F0866" w:rsidRPr="00503BA6">
        <w:rPr>
          <w:szCs w:val="24"/>
        </w:rPr>
      </w:r>
      <w:r w:rsidR="007F0866" w:rsidRPr="00503BA6">
        <w:rPr>
          <w:szCs w:val="24"/>
        </w:rPr>
        <w:fldChar w:fldCharType="separate"/>
      </w:r>
      <w:r w:rsidR="00D649F9">
        <w:t xml:space="preserve">Figura </w:t>
      </w:r>
      <w:r w:rsidR="00D649F9">
        <w:rPr>
          <w:noProof/>
        </w:rPr>
        <w:t>7</w:t>
      </w:r>
      <w:r w:rsidR="00D649F9">
        <w:t>.</w:t>
      </w:r>
      <w:r w:rsidR="00D649F9">
        <w:rPr>
          <w:noProof/>
        </w:rPr>
        <w:t>3</w:t>
      </w:r>
      <w:r w:rsidR="007F0866" w:rsidRPr="00503BA6">
        <w:rPr>
          <w:szCs w:val="24"/>
        </w:rPr>
        <w:fldChar w:fldCharType="end"/>
      </w:r>
      <w:r w:rsidR="007F0866" w:rsidRPr="00503BA6">
        <w:t>)</w:t>
      </w:r>
      <w:r w:rsidRPr="00503BA6">
        <w:t>.</w:t>
      </w:r>
      <w:r>
        <w:t xml:space="preserve"> </w:t>
      </w:r>
    </w:p>
    <w:p w14:paraId="4CD6D7AF" w14:textId="77777777" w:rsidR="00B20FED" w:rsidRDefault="00B20FED" w:rsidP="00B20FED">
      <w:pPr>
        <w:pStyle w:val="PhDCorpo"/>
        <w:keepNext/>
        <w:spacing w:after="0"/>
        <w:jc w:val="center"/>
      </w:pPr>
      <w:r>
        <w:rPr>
          <w:noProof/>
          <w:lang w:eastAsia="pt-PT"/>
        </w:rPr>
        <w:drawing>
          <wp:inline distT="0" distB="0" distL="0" distR="0" wp14:anchorId="5D57C987" wp14:editId="0BDB3516">
            <wp:extent cx="860425" cy="1228725"/>
            <wp:effectExtent l="0" t="0" r="0" b="9525"/>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8"/>
                    <pic:cNvPicPr/>
                  </pic:nvPicPr>
                  <pic:blipFill>
                    <a:blip r:embed="rId167">
                      <a:extLst>
                        <a:ext uri="{28A0092B-C50C-407E-A947-70E740481C1C}">
                          <a14:useLocalDpi xmlns:a14="http://schemas.microsoft.com/office/drawing/2010/main" val="0"/>
                        </a:ext>
                      </a:extLst>
                    </a:blip>
                    <a:stretch>
                      <a:fillRect/>
                    </a:stretch>
                  </pic:blipFill>
                  <pic:spPr>
                    <a:xfrm>
                      <a:off x="0" y="0"/>
                      <a:ext cx="860425" cy="1228725"/>
                    </a:xfrm>
                    <a:prstGeom prst="rect">
                      <a:avLst/>
                    </a:prstGeom>
                  </pic:spPr>
                </pic:pic>
              </a:graphicData>
            </a:graphic>
          </wp:inline>
        </w:drawing>
      </w:r>
    </w:p>
    <w:p w14:paraId="691D3B60" w14:textId="0C50AB4E" w:rsidR="00B20FED" w:rsidRDefault="00B20FED" w:rsidP="00B20FED">
      <w:pPr>
        <w:pStyle w:val="PhDLegendaFiguras"/>
      </w:pPr>
      <w:bookmarkStart w:id="201" w:name="_Ref63672766"/>
      <w:bookmarkStart w:id="202" w:name="_Toc75199520"/>
      <w:r>
        <w:t xml:space="preserve">Figura </w:t>
      </w:r>
      <w:r w:rsidR="003D34D0">
        <w:fldChar w:fldCharType="begin"/>
      </w:r>
      <w:r w:rsidR="003D34D0">
        <w:instrText xml:space="preserve"> STYLEREF 1 \s </w:instrText>
      </w:r>
      <w:r w:rsidR="003D34D0">
        <w:fldChar w:fldCharType="separate"/>
      </w:r>
      <w:r w:rsidR="00D649F9">
        <w:rPr>
          <w:noProof/>
        </w:rPr>
        <w:t>7</w:t>
      </w:r>
      <w:r w:rsidR="003D34D0">
        <w:rPr>
          <w:noProof/>
        </w:rPr>
        <w:fldChar w:fldCharType="end"/>
      </w:r>
      <w:r w:rsidR="005D5334">
        <w:t>.</w:t>
      </w:r>
      <w:r w:rsidR="003D34D0">
        <w:fldChar w:fldCharType="begin"/>
      </w:r>
      <w:r w:rsidR="003D34D0">
        <w:instrText xml:space="preserve"> SEQ Figura \* ARABIC \s 1 </w:instrText>
      </w:r>
      <w:r w:rsidR="003D34D0">
        <w:fldChar w:fldCharType="separate"/>
      </w:r>
      <w:r w:rsidR="00D649F9">
        <w:rPr>
          <w:noProof/>
        </w:rPr>
        <w:t>3</w:t>
      </w:r>
      <w:r w:rsidR="003D34D0">
        <w:rPr>
          <w:noProof/>
        </w:rPr>
        <w:fldChar w:fldCharType="end"/>
      </w:r>
      <w:bookmarkEnd w:id="201"/>
      <w:r>
        <w:t xml:space="preserve"> </w:t>
      </w:r>
      <w:r w:rsidR="00A46C58">
        <w:t>-</w:t>
      </w:r>
      <w:r>
        <w:t xml:space="preserve"> </w:t>
      </w:r>
      <w:r w:rsidR="00A46C58">
        <w:t xml:space="preserve">Símbolo </w:t>
      </w:r>
      <w:r w:rsidR="00A46C58" w:rsidRPr="009B6A1D">
        <w:t>WEEE</w:t>
      </w:r>
      <w:r w:rsidR="007D1586">
        <w:t>.</w:t>
      </w:r>
      <w:bookmarkEnd w:id="202"/>
    </w:p>
    <w:p w14:paraId="02DA5E0B" w14:textId="38362050" w:rsidR="000B1901" w:rsidRDefault="000B1901" w:rsidP="000B1901"/>
    <w:p w14:paraId="236F9C92" w14:textId="77777777" w:rsidR="0030507B" w:rsidRDefault="0030507B" w:rsidP="000B1901">
      <w:pPr>
        <w:sectPr w:rsidR="0030507B" w:rsidSect="0030507B">
          <w:headerReference w:type="default" r:id="rId168"/>
          <w:type w:val="oddPage"/>
          <w:pgSz w:w="11907" w:h="16840" w:code="9"/>
          <w:pgMar w:top="1134" w:right="1418" w:bottom="1134" w:left="1418" w:header="567" w:footer="57" w:gutter="0"/>
          <w:pgNumType w:chapSep="emDash"/>
          <w:cols w:space="720"/>
          <w:docGrid w:linePitch="272"/>
        </w:sectPr>
      </w:pPr>
    </w:p>
    <w:p w14:paraId="70A5D309" w14:textId="09A37ED1" w:rsidR="00841827" w:rsidRPr="00B66544" w:rsidRDefault="00841827" w:rsidP="00A324CE">
      <w:pPr>
        <w:pStyle w:val="Ttulo1"/>
        <w:rPr>
          <w:rFonts w:ascii="NewsGotT" w:hAnsi="NewsGotT"/>
        </w:rPr>
      </w:pPr>
      <w:r w:rsidRPr="00B66544">
        <w:rPr>
          <w:rFonts w:ascii="NewsGotT" w:hAnsi="NewsGotT"/>
        </w:rPr>
        <w:lastRenderedPageBreak/>
        <w:br/>
      </w:r>
      <w:r w:rsidRPr="00B66544">
        <w:rPr>
          <w:rFonts w:ascii="NewsGotT" w:hAnsi="NewsGotT"/>
        </w:rPr>
        <w:br/>
      </w:r>
      <w:bookmarkStart w:id="203" w:name="_Toc75199827"/>
      <w:r w:rsidR="00C276D6">
        <w:rPr>
          <w:rFonts w:ascii="NewsGotT" w:hAnsi="NewsGotT"/>
        </w:rPr>
        <w:t>Conclusões</w:t>
      </w:r>
      <w:bookmarkEnd w:id="203"/>
    </w:p>
    <w:p w14:paraId="49ACABA6" w14:textId="69C6E9C5" w:rsidR="000B1901" w:rsidRPr="00B66544" w:rsidRDefault="00C276D6" w:rsidP="000B1901">
      <w:pPr>
        <w:pStyle w:val="Ttulo2"/>
        <w:rPr>
          <w:rFonts w:ascii="NewsGotT" w:hAnsi="NewsGotT"/>
        </w:rPr>
      </w:pPr>
      <w:bookmarkStart w:id="204" w:name="_Toc75199828"/>
      <w:r>
        <w:rPr>
          <w:rFonts w:ascii="NewsGotT" w:hAnsi="NewsGotT"/>
        </w:rPr>
        <w:t>Conclusão</w:t>
      </w:r>
      <w:bookmarkEnd w:id="204"/>
    </w:p>
    <w:p w14:paraId="25A27B78" w14:textId="5A413BA6" w:rsidR="008218DF" w:rsidRDefault="008218DF" w:rsidP="008218DF">
      <w:pPr>
        <w:pStyle w:val="PhDCorpo"/>
        <w:ind w:firstLine="567"/>
      </w:pPr>
      <w:r>
        <w:t>O projeto integrador da unidade curricular de LPI II pôs à prova algumas competências adquiridas ao longo do curso. Aplicaram-se conhecimentos das unidades curriculares das áreas de controlo, eletrónica,</w:t>
      </w:r>
      <w:r w:rsidRPr="00972D0E">
        <w:t xml:space="preserve"> </w:t>
      </w:r>
      <w:r>
        <w:t>instrumentação e sensores, entre outras. Foi um projeto ímpar comparativamente a projetos já realizados porque envolveu um maior conhecimento de várias áreas e requereu muito trabalho autónomo.</w:t>
      </w:r>
    </w:p>
    <w:p w14:paraId="0818A7D4" w14:textId="26F9B9BC" w:rsidR="008218DF" w:rsidRDefault="008218DF" w:rsidP="008218DF">
      <w:pPr>
        <w:pStyle w:val="PhDCorpo"/>
        <w:ind w:firstLine="567"/>
        <w:rPr>
          <w:ins w:id="205" w:author="Luis André Magalhães Barros" w:date="2021-06-21T15:20:00Z"/>
        </w:rPr>
      </w:pPr>
      <w:r w:rsidRPr="00C275AA">
        <w:t>Ao longo da conceção do projeto foram sugeridas várias ideias. Algumas de</w:t>
      </w:r>
      <w:r w:rsidR="00C03743">
        <w:t>las</w:t>
      </w:r>
      <w:r w:rsidRPr="00C275AA">
        <w:t>, descartadas numa fase inicial, ao passo que outras apenas foram postas em causa já durante o desenvolvimento do projeto</w:t>
      </w:r>
      <w:r>
        <w:t xml:space="preserve">. Num primeiro momento, </w:t>
      </w:r>
      <w:r w:rsidR="00A7759B">
        <w:t xml:space="preserve">pensou-se </w:t>
      </w:r>
      <w:r>
        <w:t xml:space="preserve">em fazer a distinção </w:t>
      </w:r>
      <w:r w:rsidR="00C275AA">
        <w:t xml:space="preserve">dos quartos e cruzamentos </w:t>
      </w:r>
      <w:r>
        <w:t>através de um sensor de cores. No entanto, além de ser uma abordagem que poderia trazer resultados pouco precisos, era muito limitadora em relação ao número de combinações únicas. Pensou-se, ainda, em usar a tecnologia RFID apenas nos cruzamentos</w:t>
      </w:r>
      <w:r w:rsidR="00A7759B">
        <w:t>.</w:t>
      </w:r>
      <w:r>
        <w:t xml:space="preserve"> </w:t>
      </w:r>
      <w:r w:rsidR="00A7759B">
        <w:t>As marcas de deteção de quartos</w:t>
      </w:r>
      <w:r>
        <w:t xml:space="preserve"> seria</w:t>
      </w:r>
      <w:r w:rsidR="00A7759B">
        <w:t>m</w:t>
      </w:r>
      <w:r>
        <w:t xml:space="preserve"> detetada</w:t>
      </w:r>
      <w:r w:rsidR="00A7759B">
        <w:t xml:space="preserve">s </w:t>
      </w:r>
      <w:r>
        <w:t>p</w:t>
      </w:r>
      <w:r w:rsidR="00A7759B">
        <w:t>o</w:t>
      </w:r>
      <w:r>
        <w:t xml:space="preserve">r um dos sensores do </w:t>
      </w:r>
      <w:proofErr w:type="spellStart"/>
      <w:r>
        <w:rPr>
          <w:i/>
          <w:iCs/>
        </w:rPr>
        <w:t>array</w:t>
      </w:r>
      <w:proofErr w:type="spellEnd"/>
      <w:r>
        <w:rPr>
          <w:i/>
          <w:iCs/>
        </w:rPr>
        <w:t xml:space="preserve"> </w:t>
      </w:r>
      <w:r>
        <w:t xml:space="preserve">do QTR-8A, reduzindo o número de etiquetas RFID que seriam necessárias adquirir. Com base no número de quartos detetados saber-se-ia o quarto em que seria necessário fazer paragem. Porém, chegou-se à conclusão que era uma abordagem que acrescentaria alguma complexidade ao sistema e era mais passível de falhas de leitura ao longo do período de operação do DWR, muito difíceis de identificar e controlar. Para evitar estes problemas, estabeleceu-se que se iria usar a tecnologia RFID em todos os cruzamentos e quartos, permitindo uma identificação precisa e um número de combinações </w:t>
      </w:r>
      <w:r w:rsidR="00662F45">
        <w:t>únicas praticamente infinitas</w:t>
      </w:r>
      <w:r>
        <w:t xml:space="preserve">. </w:t>
      </w:r>
    </w:p>
    <w:p w14:paraId="59F84188" w14:textId="3CFA307F" w:rsidR="00577770" w:rsidRPr="00130845" w:rsidRDefault="0024532B" w:rsidP="0024532B">
      <w:pPr>
        <w:pStyle w:val="PhDCorpo"/>
      </w:pPr>
      <w:r>
        <w:tab/>
      </w:r>
      <w:r w:rsidR="00D02A3D">
        <w:t xml:space="preserve">A criação da PCB </w:t>
      </w:r>
      <w:proofErr w:type="spellStart"/>
      <w:r w:rsidR="00D02A3D" w:rsidRPr="00D02A3D">
        <w:rPr>
          <w:i/>
          <w:iCs/>
        </w:rPr>
        <w:t>Shield</w:t>
      </w:r>
      <w:proofErr w:type="spellEnd"/>
      <w:r w:rsidR="00D02A3D">
        <w:rPr>
          <w:i/>
          <w:iCs/>
        </w:rPr>
        <w:t xml:space="preserve"> </w:t>
      </w:r>
      <w:r w:rsidR="00D02A3D">
        <w:t xml:space="preserve">possibilitou a validação da máquina de estados, eliminando o ruído </w:t>
      </w:r>
      <w:r w:rsidR="004768D8">
        <w:t xml:space="preserve">proveniente de </w:t>
      </w:r>
      <w:r w:rsidR="00D02A3D">
        <w:t xml:space="preserve">maus contactos existentes nas ligações dos sensores e leitores à STM32. A criação desta foi tardia, </w:t>
      </w:r>
      <w:r w:rsidR="004768D8">
        <w:t xml:space="preserve">despendendo-se muito tempo no tratamento dos valores lidos pelos sensores, que se verificou serem a maior fonte de maus contactos e ruído. Assim, torna-se importante que a PCB </w:t>
      </w:r>
      <w:proofErr w:type="spellStart"/>
      <w:r w:rsidR="004768D8" w:rsidRPr="004768D8">
        <w:rPr>
          <w:i/>
          <w:iCs/>
        </w:rPr>
        <w:t>Shield</w:t>
      </w:r>
      <w:proofErr w:type="spellEnd"/>
      <w:r w:rsidR="004768D8">
        <w:t xml:space="preserve"> seja criada</w:t>
      </w:r>
      <w:r w:rsidR="001E53F2">
        <w:t xml:space="preserve"> na fase inicial de um projeto.</w:t>
      </w:r>
      <w:r w:rsidR="00130845">
        <w:t xml:space="preserve"> Além disso, a utilização do </w:t>
      </w:r>
      <w:r w:rsidR="00130845" w:rsidRPr="00130845">
        <w:rPr>
          <w:i/>
          <w:iCs/>
        </w:rPr>
        <w:t>step-</w:t>
      </w:r>
      <w:proofErr w:type="spellStart"/>
      <w:r w:rsidR="00130845" w:rsidRPr="00130845">
        <w:rPr>
          <w:i/>
          <w:iCs/>
        </w:rPr>
        <w:t>down</w:t>
      </w:r>
      <w:proofErr w:type="spellEnd"/>
      <w:r w:rsidR="00130845">
        <w:rPr>
          <w:i/>
          <w:iCs/>
        </w:rPr>
        <w:t xml:space="preserve"> </w:t>
      </w:r>
      <w:r w:rsidR="00130845">
        <w:t>demonstr</w:t>
      </w:r>
      <w:r>
        <w:t>ou-se</w:t>
      </w:r>
      <w:r w:rsidR="00130845">
        <w:t xml:space="preserve"> útil </w:t>
      </w:r>
      <w:r>
        <w:t xml:space="preserve">pois permitiu a </w:t>
      </w:r>
      <w:r>
        <w:lastRenderedPageBreak/>
        <w:t xml:space="preserve">utilização de um cabo USB para alimentar a STM32 durante o tempo de operação do robô, visto que este cabo já seria usado para transferir dados e programar a STM32. </w:t>
      </w:r>
    </w:p>
    <w:p w14:paraId="7EEBABC7" w14:textId="0FC61401" w:rsidR="0024532B" w:rsidRDefault="00130845" w:rsidP="0024532B">
      <w:pPr>
        <w:pStyle w:val="PhDCorpo"/>
        <w:ind w:firstLine="567"/>
      </w:pPr>
      <w:r>
        <w:t>Quanto ao desenvolvimento de software, revelou-se importante a realização de testes unitários a cada módulo desenvolvido, permitindo validar cada um destes antes da sua integração num projeto final, agilizando a identificação de erros.</w:t>
      </w:r>
      <w:r w:rsidR="0024532B" w:rsidRPr="0024532B">
        <w:t xml:space="preserve"> </w:t>
      </w:r>
      <w:r w:rsidR="0024532B">
        <w:t xml:space="preserve">Este projeto permitiu, ainda, abordar tecnologias de comunicação sem fios ainda não estudadas, como o Bluetooth e o RFID. </w:t>
      </w:r>
    </w:p>
    <w:p w14:paraId="596DAE1A" w14:textId="3229FC70" w:rsidR="00130845" w:rsidRPr="00D02A3D" w:rsidRDefault="00130845" w:rsidP="008218DF">
      <w:pPr>
        <w:pStyle w:val="PhDCorpo"/>
        <w:ind w:firstLine="567"/>
      </w:pPr>
    </w:p>
    <w:p w14:paraId="2A283FE2" w14:textId="2B0E921E" w:rsidR="00577770" w:rsidRDefault="00577770" w:rsidP="00577770">
      <w:pPr>
        <w:pStyle w:val="PhDCorpo"/>
        <w:ind w:firstLine="567"/>
      </w:pPr>
    </w:p>
    <w:p w14:paraId="34EB2FC8" w14:textId="2DFE878E" w:rsidR="008218DF" w:rsidRPr="008F7F18" w:rsidRDefault="008218DF" w:rsidP="008218DF">
      <w:pPr>
        <w:pStyle w:val="PhDCorpo"/>
      </w:pPr>
      <w:r>
        <w:tab/>
      </w:r>
      <w:r w:rsidRPr="008F7F18">
        <w:t xml:space="preserve">Relativamente ao tempo </w:t>
      </w:r>
      <w:r w:rsidR="008F7F18">
        <w:t>investido</w:t>
      </w:r>
      <w:r w:rsidRPr="008F7F18">
        <w:t xml:space="preserve"> no desenvolvimento d</w:t>
      </w:r>
      <w:r w:rsidR="008F7F18">
        <w:t>este</w:t>
      </w:r>
      <w:r w:rsidRPr="008F7F18">
        <w:t xml:space="preserve"> projeto, visto que todo o grupo se juntou para trabalhar em horários definidos, todos os elementos do grupo trabalharam o mesmo número de horas. Após o desenho e conceção que foi desenvolvido em conjunto, o grupo foi dividido em </w:t>
      </w:r>
      <w:r w:rsidR="00F21A46">
        <w:t>três</w:t>
      </w:r>
      <w:r w:rsidRPr="008F7F18">
        <w:t xml:space="preserve"> equipas de trabalho, sendo que uma se dedicou à implementação do controlo dos motores</w:t>
      </w:r>
      <w:r w:rsidR="00F21A46">
        <w:t xml:space="preserve">, </w:t>
      </w:r>
      <w:r w:rsidRPr="008F7F18">
        <w:t>outra ao desenvolvimento da máquina de estados que controla o estado de funcionamento do robô</w:t>
      </w:r>
      <w:r w:rsidR="00F21A46">
        <w:t xml:space="preserve"> e outra ao desenvolvimento das comunicações sem fios</w:t>
      </w:r>
      <w:r w:rsidRPr="008F7F18">
        <w:t>. Assim, foram contabilizadas, individualmente, um total de 2</w:t>
      </w:r>
      <w:r w:rsidR="00F21A46">
        <w:t>0</w:t>
      </w:r>
      <w:r w:rsidRPr="008F7F18">
        <w:t xml:space="preserve">0 horas, como mostrado na </w:t>
      </w:r>
      <w:r w:rsidRPr="008F7F18">
        <w:fldChar w:fldCharType="begin"/>
      </w:r>
      <w:r w:rsidRPr="008F7F18">
        <w:instrText xml:space="preserve"> REF _Ref63906478 \h </w:instrText>
      </w:r>
      <w:r w:rsidR="00A7759B" w:rsidRPr="008F7F18">
        <w:instrText xml:space="preserve"> \* MERGEFORMAT </w:instrText>
      </w:r>
      <w:r w:rsidRPr="008F7F18">
        <w:fldChar w:fldCharType="separate"/>
      </w:r>
      <w:r w:rsidR="00D649F9" w:rsidRPr="008F7F18">
        <w:t xml:space="preserve">Tabela </w:t>
      </w:r>
      <w:r w:rsidR="00D649F9" w:rsidRPr="008F7F18">
        <w:rPr>
          <w:noProof/>
        </w:rPr>
        <w:t>8</w:t>
      </w:r>
      <w:r w:rsidR="00D649F9" w:rsidRPr="008F7F18">
        <w:t>.</w:t>
      </w:r>
      <w:r w:rsidR="00D649F9" w:rsidRPr="008F7F18">
        <w:rPr>
          <w:noProof/>
        </w:rPr>
        <w:t>1</w:t>
      </w:r>
      <w:r w:rsidRPr="008F7F18">
        <w:fldChar w:fldCharType="end"/>
      </w:r>
      <w:r w:rsidRPr="008F7F18">
        <w:t>.</w:t>
      </w:r>
      <w:r w:rsidR="00F21A46">
        <w:t xml:space="preserve"> </w:t>
      </w:r>
      <w:r w:rsidRPr="008F7F18">
        <w:t>Em</w:t>
      </w:r>
      <w:r w:rsidR="00F21A46">
        <w:t xml:space="preserve"> </w:t>
      </w:r>
      <w:r w:rsidRPr="008F7F18">
        <w:t>suma, este projeto foi desafiante, revelando a sua importância na formação enquanto futuros engenheiros.</w:t>
      </w:r>
    </w:p>
    <w:p w14:paraId="3D94D53C" w14:textId="18A324EF" w:rsidR="008218DF" w:rsidRPr="008F7F18" w:rsidRDefault="008218DF" w:rsidP="008218DF">
      <w:pPr>
        <w:pStyle w:val="PhDLegendaTabela"/>
      </w:pPr>
      <w:bookmarkStart w:id="206" w:name="_Ref63906478"/>
      <w:bookmarkStart w:id="207" w:name="_Toc74931621"/>
      <w:bookmarkStart w:id="208" w:name="_Toc75199478"/>
      <w:r w:rsidRPr="008F7F18">
        <w:t xml:space="preserve">Tabela </w:t>
      </w:r>
      <w:fldSimple w:instr=" STYLEREF 1 \s ">
        <w:r w:rsidR="00D649F9" w:rsidRPr="008F7F18">
          <w:rPr>
            <w:noProof/>
          </w:rPr>
          <w:t>8</w:t>
        </w:r>
      </w:fldSimple>
      <w:r w:rsidRPr="008F7F18">
        <w:t>.</w:t>
      </w:r>
      <w:fldSimple w:instr=" SEQ Tabela \* ARABIC \s 1 ">
        <w:r w:rsidR="00D649F9" w:rsidRPr="008F7F18">
          <w:rPr>
            <w:noProof/>
          </w:rPr>
          <w:t>1</w:t>
        </w:r>
      </w:fldSimple>
      <w:bookmarkEnd w:id="206"/>
      <w:r w:rsidRPr="008F7F18">
        <w:t xml:space="preserve"> - Número de horas </w:t>
      </w:r>
      <w:r w:rsidR="00DE7DBC" w:rsidRPr="008F7F18">
        <w:t>investidas</w:t>
      </w:r>
      <w:r w:rsidRPr="008F7F18">
        <w:t xml:space="preserve"> por elemento</w:t>
      </w:r>
      <w:bookmarkEnd w:id="207"/>
      <w:bookmarkEnd w:id="208"/>
      <w:r w:rsidR="00F21A46">
        <w:t>.</w:t>
      </w:r>
    </w:p>
    <w:tbl>
      <w:tblPr>
        <w:tblStyle w:val="SimplesTabela1"/>
        <w:tblW w:w="5528" w:type="dxa"/>
        <w:tblInd w:w="1769" w:type="dxa"/>
        <w:tblLook w:val="04A0" w:firstRow="1" w:lastRow="0" w:firstColumn="1" w:lastColumn="0" w:noHBand="0" w:noVBand="1"/>
      </w:tblPr>
      <w:tblGrid>
        <w:gridCol w:w="3543"/>
        <w:gridCol w:w="1985"/>
      </w:tblGrid>
      <w:tr w:rsidR="008218DF" w:rsidRPr="008F7F18" w14:paraId="2D5DF315" w14:textId="77777777" w:rsidTr="00CD2B0F">
        <w:trPr>
          <w:cnfStyle w:val="100000000000" w:firstRow="1" w:lastRow="0" w:firstColumn="0" w:lastColumn="0" w:oddVBand="0" w:evenVBand="0" w:oddHBand="0" w:evenHBand="0" w:firstRowFirstColumn="0" w:firstRowLastColumn="0" w:lastRowFirstColumn="0" w:lastRowLastColumn="0"/>
          <w:trHeight w:val="531"/>
        </w:trPr>
        <w:tc>
          <w:tcPr>
            <w:cnfStyle w:val="001000000000" w:firstRow="0" w:lastRow="0" w:firstColumn="1" w:lastColumn="0" w:oddVBand="0" w:evenVBand="0" w:oddHBand="0" w:evenHBand="0" w:firstRowFirstColumn="0" w:firstRowLastColumn="0" w:lastRowFirstColumn="0" w:lastRowLastColumn="0"/>
            <w:tcW w:w="3543" w:type="dxa"/>
          </w:tcPr>
          <w:p w14:paraId="11C546E0" w14:textId="77777777" w:rsidR="008218DF" w:rsidRPr="008F7F18" w:rsidRDefault="008218DF" w:rsidP="00CD2B0F">
            <w:pPr>
              <w:pStyle w:val="PhDCorpo"/>
              <w:spacing w:after="0"/>
              <w:jc w:val="center"/>
            </w:pPr>
            <w:r w:rsidRPr="008F7F18">
              <w:t>Nome</w:t>
            </w:r>
          </w:p>
        </w:tc>
        <w:tc>
          <w:tcPr>
            <w:tcW w:w="1985" w:type="dxa"/>
          </w:tcPr>
          <w:p w14:paraId="583CBE50" w14:textId="77777777" w:rsidR="008218DF" w:rsidRPr="008F7F18" w:rsidRDefault="008218DF" w:rsidP="00CD2B0F">
            <w:pPr>
              <w:pStyle w:val="PhDCorpo"/>
              <w:spacing w:after="0"/>
              <w:jc w:val="center"/>
              <w:cnfStyle w:val="100000000000" w:firstRow="1" w:lastRow="0" w:firstColumn="0" w:lastColumn="0" w:oddVBand="0" w:evenVBand="0" w:oddHBand="0" w:evenHBand="0" w:firstRowFirstColumn="0" w:firstRowLastColumn="0" w:lastRowFirstColumn="0" w:lastRowLastColumn="0"/>
            </w:pPr>
            <w:r w:rsidRPr="008F7F18">
              <w:t>Número de Horas</w:t>
            </w:r>
          </w:p>
        </w:tc>
      </w:tr>
      <w:tr w:rsidR="008218DF" w:rsidRPr="008F7F18" w14:paraId="4438C021" w14:textId="77777777" w:rsidTr="00CD2B0F">
        <w:trPr>
          <w:cnfStyle w:val="000000100000" w:firstRow="0" w:lastRow="0" w:firstColumn="0" w:lastColumn="0" w:oddVBand="0" w:evenVBand="0" w:oddHBand="1" w:evenHBand="0" w:firstRowFirstColumn="0" w:firstRowLastColumn="0" w:lastRowFirstColumn="0" w:lastRowLastColumn="0"/>
          <w:trHeight w:val="542"/>
        </w:trPr>
        <w:tc>
          <w:tcPr>
            <w:cnfStyle w:val="001000000000" w:firstRow="0" w:lastRow="0" w:firstColumn="1" w:lastColumn="0" w:oddVBand="0" w:evenVBand="0" w:oddHBand="0" w:evenHBand="0" w:firstRowFirstColumn="0" w:firstRowLastColumn="0" w:lastRowFirstColumn="0" w:lastRowLastColumn="0"/>
            <w:tcW w:w="3543" w:type="dxa"/>
          </w:tcPr>
          <w:p w14:paraId="08433550" w14:textId="77777777" w:rsidR="008218DF" w:rsidRPr="008F7F18" w:rsidRDefault="008218DF" w:rsidP="00CD2B0F">
            <w:pPr>
              <w:pStyle w:val="PhDCorpo"/>
              <w:spacing w:after="0"/>
              <w:rPr>
                <w:b w:val="0"/>
                <w:bCs w:val="0"/>
              </w:rPr>
            </w:pPr>
            <w:r w:rsidRPr="008F7F18">
              <w:rPr>
                <w:b w:val="0"/>
                <w:bCs w:val="0"/>
              </w:rPr>
              <w:t>Bruno Silva</w:t>
            </w:r>
          </w:p>
        </w:tc>
        <w:tc>
          <w:tcPr>
            <w:tcW w:w="1985" w:type="dxa"/>
          </w:tcPr>
          <w:p w14:paraId="1560F8E2" w14:textId="2188456A" w:rsidR="008218DF" w:rsidRPr="008F7F18" w:rsidRDefault="00F21A46" w:rsidP="00CD2B0F">
            <w:pPr>
              <w:pStyle w:val="PhDCorpo"/>
              <w:spacing w:after="0"/>
              <w:jc w:val="center"/>
              <w:cnfStyle w:val="000000100000" w:firstRow="0" w:lastRow="0" w:firstColumn="0" w:lastColumn="0" w:oddVBand="0" w:evenVBand="0" w:oddHBand="1" w:evenHBand="0" w:firstRowFirstColumn="0" w:firstRowLastColumn="0" w:lastRowFirstColumn="0" w:lastRowLastColumn="0"/>
            </w:pPr>
            <w:r>
              <w:t>200</w:t>
            </w:r>
          </w:p>
        </w:tc>
      </w:tr>
      <w:tr w:rsidR="008218DF" w:rsidRPr="008F7F18" w14:paraId="057A7887" w14:textId="77777777" w:rsidTr="00CD2B0F">
        <w:trPr>
          <w:trHeight w:val="531"/>
        </w:trPr>
        <w:tc>
          <w:tcPr>
            <w:cnfStyle w:val="001000000000" w:firstRow="0" w:lastRow="0" w:firstColumn="1" w:lastColumn="0" w:oddVBand="0" w:evenVBand="0" w:oddHBand="0" w:evenHBand="0" w:firstRowFirstColumn="0" w:firstRowLastColumn="0" w:lastRowFirstColumn="0" w:lastRowLastColumn="0"/>
            <w:tcW w:w="3543" w:type="dxa"/>
          </w:tcPr>
          <w:p w14:paraId="502F9D82" w14:textId="77777777" w:rsidR="008218DF" w:rsidRPr="008F7F18" w:rsidRDefault="008218DF" w:rsidP="00CD2B0F">
            <w:pPr>
              <w:pStyle w:val="PhDCorpo"/>
              <w:spacing w:after="0"/>
              <w:rPr>
                <w:b w:val="0"/>
                <w:bCs w:val="0"/>
              </w:rPr>
            </w:pPr>
            <w:r w:rsidRPr="008F7F18">
              <w:rPr>
                <w:b w:val="0"/>
                <w:bCs w:val="0"/>
              </w:rPr>
              <w:t>Diogo Fernandes</w:t>
            </w:r>
          </w:p>
        </w:tc>
        <w:tc>
          <w:tcPr>
            <w:tcW w:w="1985" w:type="dxa"/>
          </w:tcPr>
          <w:p w14:paraId="4DBA772B" w14:textId="6A72A1B7" w:rsidR="008218DF" w:rsidRPr="008F7F18" w:rsidRDefault="00F21A46" w:rsidP="00CD2B0F">
            <w:pPr>
              <w:pStyle w:val="PhDCorpo"/>
              <w:spacing w:after="0"/>
              <w:jc w:val="center"/>
              <w:cnfStyle w:val="000000000000" w:firstRow="0" w:lastRow="0" w:firstColumn="0" w:lastColumn="0" w:oddVBand="0" w:evenVBand="0" w:oddHBand="0" w:evenHBand="0" w:firstRowFirstColumn="0" w:firstRowLastColumn="0" w:lastRowFirstColumn="0" w:lastRowLastColumn="0"/>
            </w:pPr>
            <w:r>
              <w:t>2</w:t>
            </w:r>
            <w:r>
              <w:t>00</w:t>
            </w:r>
          </w:p>
        </w:tc>
      </w:tr>
      <w:tr w:rsidR="008218DF" w:rsidRPr="008F7F18" w14:paraId="206DC631" w14:textId="77777777" w:rsidTr="00CD2B0F">
        <w:trPr>
          <w:cnfStyle w:val="000000100000" w:firstRow="0" w:lastRow="0" w:firstColumn="0" w:lastColumn="0" w:oddVBand="0" w:evenVBand="0" w:oddHBand="1" w:evenHBand="0" w:firstRowFirstColumn="0" w:firstRowLastColumn="0" w:lastRowFirstColumn="0" w:lastRowLastColumn="0"/>
          <w:trHeight w:val="531"/>
        </w:trPr>
        <w:tc>
          <w:tcPr>
            <w:cnfStyle w:val="001000000000" w:firstRow="0" w:lastRow="0" w:firstColumn="1" w:lastColumn="0" w:oddVBand="0" w:evenVBand="0" w:oddHBand="0" w:evenHBand="0" w:firstRowFirstColumn="0" w:firstRowLastColumn="0" w:lastRowFirstColumn="0" w:lastRowLastColumn="0"/>
            <w:tcW w:w="3543" w:type="dxa"/>
          </w:tcPr>
          <w:p w14:paraId="466E8698" w14:textId="77777777" w:rsidR="008218DF" w:rsidRPr="008F7F18" w:rsidRDefault="008218DF" w:rsidP="00CD2B0F">
            <w:pPr>
              <w:pStyle w:val="PhDCorpo"/>
              <w:spacing w:after="0"/>
              <w:rPr>
                <w:b w:val="0"/>
                <w:bCs w:val="0"/>
              </w:rPr>
            </w:pPr>
            <w:r w:rsidRPr="008F7F18">
              <w:rPr>
                <w:b w:val="0"/>
                <w:bCs w:val="0"/>
              </w:rPr>
              <w:t>Duarte Rodrigues</w:t>
            </w:r>
          </w:p>
        </w:tc>
        <w:tc>
          <w:tcPr>
            <w:tcW w:w="1985" w:type="dxa"/>
          </w:tcPr>
          <w:p w14:paraId="192E4DDD" w14:textId="4BF2794C" w:rsidR="008218DF" w:rsidRPr="008F7F18" w:rsidRDefault="008218DF" w:rsidP="00CD2B0F">
            <w:pPr>
              <w:pStyle w:val="PhDCorpo"/>
              <w:spacing w:after="0"/>
              <w:jc w:val="center"/>
              <w:cnfStyle w:val="000000100000" w:firstRow="0" w:lastRow="0" w:firstColumn="0" w:lastColumn="0" w:oddVBand="0" w:evenVBand="0" w:oddHBand="1" w:evenHBand="0" w:firstRowFirstColumn="0" w:firstRowLastColumn="0" w:lastRowFirstColumn="0" w:lastRowLastColumn="0"/>
            </w:pPr>
            <w:r w:rsidRPr="008F7F18">
              <w:t>2</w:t>
            </w:r>
            <w:r w:rsidR="00F21A46">
              <w:t>0</w:t>
            </w:r>
            <w:r w:rsidRPr="008F7F18">
              <w:t>0</w:t>
            </w:r>
          </w:p>
        </w:tc>
      </w:tr>
      <w:tr w:rsidR="008218DF" w:rsidRPr="008F7F18" w14:paraId="38446D0A" w14:textId="77777777" w:rsidTr="00CD2B0F">
        <w:trPr>
          <w:trHeight w:val="531"/>
        </w:trPr>
        <w:tc>
          <w:tcPr>
            <w:cnfStyle w:val="001000000000" w:firstRow="0" w:lastRow="0" w:firstColumn="1" w:lastColumn="0" w:oddVBand="0" w:evenVBand="0" w:oddHBand="0" w:evenHBand="0" w:firstRowFirstColumn="0" w:firstRowLastColumn="0" w:lastRowFirstColumn="0" w:lastRowLastColumn="0"/>
            <w:tcW w:w="3543" w:type="dxa"/>
          </w:tcPr>
          <w:p w14:paraId="2E591467" w14:textId="77777777" w:rsidR="008218DF" w:rsidRPr="008F7F18" w:rsidRDefault="008218DF" w:rsidP="00CD2B0F">
            <w:pPr>
              <w:pStyle w:val="PhDCorpo"/>
              <w:spacing w:after="0"/>
              <w:rPr>
                <w:b w:val="0"/>
                <w:bCs w:val="0"/>
              </w:rPr>
            </w:pPr>
            <w:r w:rsidRPr="008F7F18">
              <w:rPr>
                <w:b w:val="0"/>
                <w:bCs w:val="0"/>
              </w:rPr>
              <w:t>Francisco Salgado</w:t>
            </w:r>
          </w:p>
        </w:tc>
        <w:tc>
          <w:tcPr>
            <w:tcW w:w="1985" w:type="dxa"/>
          </w:tcPr>
          <w:p w14:paraId="2A707BA7" w14:textId="7A9B95D2" w:rsidR="008218DF" w:rsidRPr="008F7F18" w:rsidRDefault="008218DF" w:rsidP="00CD2B0F">
            <w:pPr>
              <w:pStyle w:val="PhDCorpo"/>
              <w:spacing w:after="0"/>
              <w:jc w:val="center"/>
              <w:cnfStyle w:val="000000000000" w:firstRow="0" w:lastRow="0" w:firstColumn="0" w:lastColumn="0" w:oddVBand="0" w:evenVBand="0" w:oddHBand="0" w:evenHBand="0" w:firstRowFirstColumn="0" w:firstRowLastColumn="0" w:lastRowFirstColumn="0" w:lastRowLastColumn="0"/>
            </w:pPr>
            <w:r w:rsidRPr="008F7F18">
              <w:t>2</w:t>
            </w:r>
            <w:r w:rsidR="00F21A46">
              <w:t>0</w:t>
            </w:r>
            <w:r w:rsidRPr="008F7F18">
              <w:t>0</w:t>
            </w:r>
          </w:p>
        </w:tc>
      </w:tr>
      <w:tr w:rsidR="008218DF" w:rsidRPr="008F7F18" w14:paraId="72A77BDD" w14:textId="77777777" w:rsidTr="00CD2B0F">
        <w:trPr>
          <w:cnfStyle w:val="000000100000" w:firstRow="0" w:lastRow="0" w:firstColumn="0" w:lastColumn="0" w:oddVBand="0" w:evenVBand="0" w:oddHBand="1" w:evenHBand="0" w:firstRowFirstColumn="0" w:firstRowLastColumn="0" w:lastRowFirstColumn="0" w:lastRowLastColumn="0"/>
          <w:trHeight w:val="542"/>
        </w:trPr>
        <w:tc>
          <w:tcPr>
            <w:cnfStyle w:val="001000000000" w:firstRow="0" w:lastRow="0" w:firstColumn="1" w:lastColumn="0" w:oddVBand="0" w:evenVBand="0" w:oddHBand="0" w:evenHBand="0" w:firstRowFirstColumn="0" w:firstRowLastColumn="0" w:lastRowFirstColumn="0" w:lastRowLastColumn="0"/>
            <w:tcW w:w="3543" w:type="dxa"/>
          </w:tcPr>
          <w:p w14:paraId="3417FB64" w14:textId="77777777" w:rsidR="008218DF" w:rsidRPr="008F7F18" w:rsidRDefault="008218DF" w:rsidP="00CD2B0F">
            <w:pPr>
              <w:pStyle w:val="PhDCorpo"/>
              <w:spacing w:after="0"/>
              <w:rPr>
                <w:b w:val="0"/>
                <w:bCs w:val="0"/>
              </w:rPr>
            </w:pPr>
            <w:r w:rsidRPr="008F7F18">
              <w:rPr>
                <w:b w:val="0"/>
                <w:bCs w:val="0"/>
              </w:rPr>
              <w:t>João Miranda</w:t>
            </w:r>
          </w:p>
        </w:tc>
        <w:tc>
          <w:tcPr>
            <w:tcW w:w="1985" w:type="dxa"/>
          </w:tcPr>
          <w:p w14:paraId="1713EE3E" w14:textId="609684A4" w:rsidR="008218DF" w:rsidRPr="008F7F18" w:rsidRDefault="008218DF" w:rsidP="00CD2B0F">
            <w:pPr>
              <w:pStyle w:val="PhDCorpo"/>
              <w:spacing w:after="0"/>
              <w:jc w:val="center"/>
              <w:cnfStyle w:val="000000100000" w:firstRow="0" w:lastRow="0" w:firstColumn="0" w:lastColumn="0" w:oddVBand="0" w:evenVBand="0" w:oddHBand="1" w:evenHBand="0" w:firstRowFirstColumn="0" w:firstRowLastColumn="0" w:lastRowFirstColumn="0" w:lastRowLastColumn="0"/>
            </w:pPr>
            <w:r w:rsidRPr="008F7F18">
              <w:t>2</w:t>
            </w:r>
            <w:r w:rsidR="00F21A46">
              <w:t>0</w:t>
            </w:r>
            <w:r w:rsidRPr="008F7F18">
              <w:t>0</w:t>
            </w:r>
          </w:p>
        </w:tc>
      </w:tr>
      <w:tr w:rsidR="008218DF" w14:paraId="5C6244C3" w14:textId="77777777" w:rsidTr="00CD2B0F">
        <w:trPr>
          <w:trHeight w:val="531"/>
        </w:trPr>
        <w:tc>
          <w:tcPr>
            <w:cnfStyle w:val="001000000000" w:firstRow="0" w:lastRow="0" w:firstColumn="1" w:lastColumn="0" w:oddVBand="0" w:evenVBand="0" w:oddHBand="0" w:evenHBand="0" w:firstRowFirstColumn="0" w:firstRowLastColumn="0" w:lastRowFirstColumn="0" w:lastRowLastColumn="0"/>
            <w:tcW w:w="3543" w:type="dxa"/>
          </w:tcPr>
          <w:p w14:paraId="1E47C818" w14:textId="77777777" w:rsidR="008218DF" w:rsidRPr="008F7F18" w:rsidRDefault="008218DF" w:rsidP="00CD2B0F">
            <w:pPr>
              <w:pStyle w:val="PhDCorpo"/>
              <w:spacing w:after="0"/>
              <w:rPr>
                <w:b w:val="0"/>
                <w:bCs w:val="0"/>
              </w:rPr>
            </w:pPr>
            <w:r w:rsidRPr="008F7F18">
              <w:rPr>
                <w:b w:val="0"/>
                <w:bCs w:val="0"/>
              </w:rPr>
              <w:t>José Abreu</w:t>
            </w:r>
          </w:p>
        </w:tc>
        <w:tc>
          <w:tcPr>
            <w:tcW w:w="1985" w:type="dxa"/>
          </w:tcPr>
          <w:p w14:paraId="42D40F78" w14:textId="77377B08" w:rsidR="008218DF" w:rsidRPr="008F7F18" w:rsidRDefault="008218DF" w:rsidP="00CD2B0F">
            <w:pPr>
              <w:pStyle w:val="PhDCorpo"/>
              <w:spacing w:after="0"/>
              <w:jc w:val="center"/>
              <w:cnfStyle w:val="000000000000" w:firstRow="0" w:lastRow="0" w:firstColumn="0" w:lastColumn="0" w:oddVBand="0" w:evenVBand="0" w:oddHBand="0" w:evenHBand="0" w:firstRowFirstColumn="0" w:firstRowLastColumn="0" w:lastRowFirstColumn="0" w:lastRowLastColumn="0"/>
            </w:pPr>
            <w:r w:rsidRPr="008F7F18">
              <w:t>2</w:t>
            </w:r>
            <w:r w:rsidR="00F21A46">
              <w:t>0</w:t>
            </w:r>
            <w:r w:rsidRPr="008F7F18">
              <w:t>0</w:t>
            </w:r>
          </w:p>
        </w:tc>
      </w:tr>
    </w:tbl>
    <w:p w14:paraId="4B549D05" w14:textId="77777777" w:rsidR="008218DF" w:rsidRDefault="008218DF" w:rsidP="008218DF">
      <w:pPr>
        <w:pStyle w:val="PhDCorpo"/>
      </w:pPr>
    </w:p>
    <w:p w14:paraId="47D2919F" w14:textId="31E248F2" w:rsidR="00C276D6" w:rsidRPr="008218DF" w:rsidRDefault="00C276D6" w:rsidP="00C276D6">
      <w:pPr>
        <w:pStyle w:val="Ttulo2"/>
        <w:rPr>
          <w:rFonts w:ascii="NewsGotT" w:hAnsi="NewsGotT"/>
        </w:rPr>
      </w:pPr>
      <w:bookmarkStart w:id="209" w:name="_Toc75199829"/>
      <w:r>
        <w:rPr>
          <w:rFonts w:ascii="NewsGotT" w:hAnsi="NewsGotT"/>
        </w:rPr>
        <w:t>Sugestões de Trabalho Futuro</w:t>
      </w:r>
      <w:bookmarkEnd w:id="209"/>
    </w:p>
    <w:p w14:paraId="21708312" w14:textId="6F3AEF32" w:rsidR="008218DF" w:rsidRDefault="008218DF" w:rsidP="008218DF">
      <w:pPr>
        <w:pStyle w:val="PhDCorpo"/>
      </w:pPr>
      <w:r>
        <w:tab/>
      </w:r>
      <w:r w:rsidRPr="0036586E">
        <w:t>Durante a realização deste projeto, foram feitas opções que ditaram um rumo. Poder-se</w:t>
      </w:r>
      <w:r>
        <w:noBreakHyphen/>
      </w:r>
      <w:r w:rsidRPr="0036586E">
        <w:t xml:space="preserve">iam ter tomado outras opções que modificariam os resultados obtidos. Este projeto não representa o fim de uma </w:t>
      </w:r>
      <w:r w:rsidRPr="0036586E">
        <w:lastRenderedPageBreak/>
        <w:t>ideia, é, apenas, uma implementação de um conceito. Assim, neste subcapítulo são feitas algumas sugestões de, não só, melhorias à implementação desenvolvida, mas também de novas abordagens para esta ideia.</w:t>
      </w:r>
    </w:p>
    <w:p w14:paraId="7460FB1A" w14:textId="77777777" w:rsidR="008218DF" w:rsidRDefault="008218DF" w:rsidP="008218DF">
      <w:pPr>
        <w:pStyle w:val="PhDCorpo"/>
        <w:tabs>
          <w:tab w:val="left" w:pos="9071"/>
        </w:tabs>
      </w:pPr>
      <w:r>
        <w:tab/>
        <w:t xml:space="preserve">Uma das possíveis alterações seria usar </w:t>
      </w:r>
      <w:r w:rsidRPr="00BD66CC">
        <w:t>células de carga</w:t>
      </w:r>
      <w:r>
        <w:t xml:space="preserve"> que detetam a colocação de um tabuleiro sobre o DWR ao invés de usar de um botão de pressão para iniciar a marcha. Estas detetariam a colocação e/ou remoção de produtos no DWR enviando sinais ao sistema que agiria em conformidade. </w:t>
      </w:r>
    </w:p>
    <w:p w14:paraId="478E076C" w14:textId="6FB444A5" w:rsidR="008218DF" w:rsidRPr="00DD1850" w:rsidRDefault="008218DF" w:rsidP="008218DF">
      <w:pPr>
        <w:pStyle w:val="PhDCorpo"/>
        <w:tabs>
          <w:tab w:val="left" w:pos="9071"/>
        </w:tabs>
      </w:pPr>
      <w:r>
        <w:tab/>
        <w:t>Um dos pontos que poderia ser melhorado, prende-se com o algoritmo de controlo do módulo seguidor de linha.</w:t>
      </w:r>
      <w:r w:rsidR="00C966F1">
        <w:t xml:space="preserve"> </w:t>
      </w:r>
      <w:r>
        <w:t xml:space="preserve"> Quando o DWR se encontra numa trajetória reta, a velocidade de rotação dos motores está longe de ser a máxima permitida</w:t>
      </w:r>
      <w:r w:rsidR="00ED4C74">
        <w:t>, mas</w:t>
      </w:r>
      <w:r w:rsidR="00C966F1">
        <w:t xml:space="preserve">, com o controlador atual, </w:t>
      </w:r>
      <w:r w:rsidR="00ED4C74">
        <w:t xml:space="preserve">a velocidade reduzida </w:t>
      </w:r>
      <w:r>
        <w:t>é necessári</w:t>
      </w:r>
      <w:r w:rsidR="00ED4C74">
        <w:t>a</w:t>
      </w:r>
      <w:r>
        <w:t xml:space="preserve"> para ser possível fazer a compensação nas trajetórias curvas. </w:t>
      </w:r>
      <w:r w:rsidR="00C966F1">
        <w:t>Num trabalho futuro, s</w:t>
      </w:r>
      <w:r>
        <w:t xml:space="preserve">eria possível aumentar a velocidade de rotação dos motores quando os últimos valores do erro fossem próximo de nulo para valores mais próximos da velocidade máxima, e reduzir para valores que permitem o ajuste da trajetória quando os últimos valores do erro não fossem próximos de zero. Outras melhorias seriam substituir a tecnologia </w:t>
      </w:r>
      <w:commentRangeStart w:id="210"/>
      <w:r w:rsidRPr="00DD1850">
        <w:rPr>
          <w:i/>
          <w:iCs/>
        </w:rPr>
        <w:t>Bluetooth</w:t>
      </w:r>
      <w:r>
        <w:rPr>
          <w:i/>
          <w:iCs/>
        </w:rPr>
        <w:t xml:space="preserve"> </w:t>
      </w:r>
      <w:commentRangeEnd w:id="210"/>
      <w:r w:rsidR="00662F45">
        <w:rPr>
          <w:rStyle w:val="Refdecomentrio"/>
          <w:rFonts w:eastAsia="Times New Roman"/>
          <w:lang w:eastAsia="pt-PT"/>
        </w:rPr>
        <w:commentReference w:id="210"/>
      </w:r>
      <w:r>
        <w:t>por tecnologia WI-FI, permitindo um maior alcance nas comunicações, e adicionar mais sensores de obstáculos de modo a cobrir uma maior área de deteção.</w:t>
      </w:r>
    </w:p>
    <w:p w14:paraId="105FFFA5" w14:textId="77777777" w:rsidR="00A7759B" w:rsidRPr="00A7759B" w:rsidRDefault="008218DF" w:rsidP="00A7759B">
      <w:pPr>
        <w:pStyle w:val="PhDCorpo"/>
        <w:tabs>
          <w:tab w:val="left" w:pos="9071"/>
        </w:tabs>
      </w:pPr>
      <w:r>
        <w:tab/>
      </w:r>
      <w:r w:rsidR="00A7759B" w:rsidRPr="00A7759B">
        <w:t>Além de modificações e melhorias poder-se-iam acrescentar novas funcionalidades ao DWR. Uma delas seria de uma unidade de controlo que faria a ligação entre um funcionário responsável e um DWR. Esta unidade de controlo poderia calcular rotas para o DWR efetuar, com base nos locais de paragem definidos pelo funcionário responsável, e transmiti-las para o DWR. Além disso, esta unidade de controlo poderia ser capaz de atender a pedidos de vários funcionários responsáveis, controlar vários DWR, sendo capaz de verificar quais os robôs prontos para efetuar um novo pedido, gerir o carregamento dos DWR, entre outros. Numa aplicação mais avançada, a unidade de controlo poderia ter acesso aos dados dos pacientes, gerindo de forma autónoma toda a distribuição de bens no hospital, tendo os dados dos quartos ocupados e dos pacientes aí hospitalizados, gerindo as suas necessidades, como, por exemplo, qual a medicação prescrita, bem como o horário a que deve ser tomada.</w:t>
      </w:r>
    </w:p>
    <w:p w14:paraId="0EB9761E" w14:textId="3DAEA5AE" w:rsidR="00C60BB5" w:rsidRDefault="00A7759B" w:rsidP="00C966F1">
      <w:pPr>
        <w:pStyle w:val="PhDCorpo"/>
        <w:tabs>
          <w:tab w:val="left" w:pos="9071"/>
        </w:tabs>
        <w:sectPr w:rsidR="00C60BB5" w:rsidSect="0030507B">
          <w:headerReference w:type="default" r:id="rId169"/>
          <w:type w:val="oddPage"/>
          <w:pgSz w:w="11907" w:h="16840" w:code="9"/>
          <w:pgMar w:top="1134" w:right="1418" w:bottom="1134" w:left="1418" w:header="567" w:footer="57" w:gutter="0"/>
          <w:pgNumType w:chapSep="emDash"/>
          <w:cols w:space="720"/>
          <w:docGrid w:linePitch="272"/>
        </w:sectPr>
      </w:pPr>
      <w:r w:rsidRPr="00A7759B">
        <w:tab/>
        <w:t>Poder-se-ia, também, implementar um mecanismo de controlo remoto, através do qual uma pessoa responsável poderia controlar o movimento do robô, remotamente, caso o DWR se encontrasse num estado de erro. Teria de ser adicionada uma câmara ao robô, sendo a imagem transmitida para a aplicação de um funcionário responsável, ficando esta transmissão ao encargo do DWR e da unidade de controlo.</w:t>
      </w:r>
    </w:p>
    <w:p w14:paraId="1DBAAFFB" w14:textId="5CFA81F7" w:rsidR="004763C9" w:rsidRPr="00D37450" w:rsidRDefault="00772EB1" w:rsidP="00D37450">
      <w:pPr>
        <w:pStyle w:val="Indiceinicial"/>
        <w:outlineLvl w:val="0"/>
        <w:rPr>
          <w:rFonts w:ascii="NewsGotT" w:hAnsi="NewsGotT"/>
        </w:rPr>
      </w:pPr>
      <w:bookmarkStart w:id="211" w:name="_Toc471579027"/>
      <w:bookmarkStart w:id="212" w:name="_Toc75199830"/>
      <w:r w:rsidRPr="0096280E">
        <w:rPr>
          <w:rFonts w:ascii="NewsGotT" w:hAnsi="NewsGotT"/>
        </w:rPr>
        <w:lastRenderedPageBreak/>
        <w:t>Referências</w:t>
      </w:r>
      <w:bookmarkEnd w:id="211"/>
      <w:bookmarkEnd w:id="212"/>
    </w:p>
    <w:p w14:paraId="261B94F8" w14:textId="77777777" w:rsidR="004763C9" w:rsidRPr="00E246BB" w:rsidRDefault="004763C9" w:rsidP="006D6F79">
      <w:pPr>
        <w:pStyle w:val="Indiceinicial"/>
        <w:outlineLvl w:val="0"/>
        <w:rPr>
          <w:rFonts w:ascii="NewsGotT" w:hAnsi="NewsGotT"/>
          <w:sz w:val="24"/>
          <w:szCs w:val="24"/>
        </w:rPr>
      </w:pPr>
    </w:p>
    <w:p w14:paraId="0ACE4514" w14:textId="78E8C735" w:rsidR="00071A16" w:rsidRPr="00EA272F" w:rsidRDefault="00071A16" w:rsidP="006D6F79">
      <w:pPr>
        <w:pStyle w:val="ReferenciasPHD"/>
        <w:rPr>
          <w:rFonts w:ascii="NewsGotT" w:hAnsi="NewsGotT"/>
          <w:sz w:val="24"/>
          <w:szCs w:val="24"/>
          <w:lang w:val="pt-PT"/>
        </w:rPr>
      </w:pPr>
      <w:r w:rsidRPr="00EA272F">
        <w:rPr>
          <w:rFonts w:ascii="NewsGotT" w:hAnsi="NewsGotT"/>
          <w:sz w:val="24"/>
          <w:szCs w:val="24"/>
          <w:lang w:val="pt-PT"/>
        </w:rPr>
        <w:t xml:space="preserve">[1] </w:t>
      </w:r>
      <w:r w:rsidRPr="00EA272F">
        <w:rPr>
          <w:rFonts w:ascii="NewsGotT" w:hAnsi="NewsGotT"/>
          <w:sz w:val="24"/>
          <w:szCs w:val="24"/>
          <w:lang w:val="pt-PT"/>
        </w:rPr>
        <w:tab/>
      </w:r>
      <w:r w:rsidR="004763C9" w:rsidRPr="004763C9">
        <w:rPr>
          <w:rFonts w:ascii="NewsGotT" w:hAnsi="NewsGotT"/>
          <w:sz w:val="24"/>
          <w:szCs w:val="24"/>
          <w:lang w:val="pt-PT"/>
        </w:rPr>
        <w:t xml:space="preserve">SIC Noticias, “Pico da terceira vaga da pandemia atingido a 29 de janeiro,” 9 fevereiro 2021. </w:t>
      </w:r>
      <w:r w:rsidR="004763C9" w:rsidRPr="004763C9">
        <w:rPr>
          <w:rFonts w:ascii="NewsGotT" w:hAnsi="NewsGotT"/>
          <w:sz w:val="24"/>
          <w:szCs w:val="24"/>
          <w:lang w:val="en-GB"/>
        </w:rPr>
        <w:t xml:space="preserve">[Online]. Available: https://sicnoticias.pt/especiais/coronavirus/2021-02-09-Pico-da-terceira-vaga-da-pandemia-atingido-a-29-de-janeiro. </w:t>
      </w:r>
      <w:r w:rsidR="004763C9" w:rsidRPr="004763C9">
        <w:rPr>
          <w:rFonts w:ascii="NewsGotT" w:hAnsi="NewsGotT"/>
          <w:sz w:val="24"/>
          <w:szCs w:val="24"/>
          <w:lang w:val="pt-PT"/>
        </w:rPr>
        <w:t>[Acedido em 20 junho 2021].</w:t>
      </w:r>
    </w:p>
    <w:p w14:paraId="1AA3B760" w14:textId="130BB74F" w:rsidR="004763C9" w:rsidRPr="00B53E42" w:rsidRDefault="00071A16" w:rsidP="004763C9">
      <w:pPr>
        <w:pStyle w:val="ReferenciasPHD"/>
        <w:rPr>
          <w:rFonts w:ascii="NewsGotT" w:hAnsi="NewsGotT"/>
          <w:sz w:val="24"/>
          <w:szCs w:val="24"/>
          <w:lang w:val="pt-PT"/>
        </w:rPr>
      </w:pPr>
      <w:r w:rsidRPr="00EA272F">
        <w:rPr>
          <w:rFonts w:ascii="NewsGotT" w:hAnsi="NewsGotT"/>
          <w:sz w:val="24"/>
          <w:szCs w:val="24"/>
          <w:lang w:val="pt-PT"/>
        </w:rPr>
        <w:t xml:space="preserve">[2] </w:t>
      </w:r>
      <w:r w:rsidRPr="00EA272F">
        <w:rPr>
          <w:rFonts w:ascii="NewsGotT" w:hAnsi="NewsGotT"/>
          <w:sz w:val="24"/>
          <w:szCs w:val="24"/>
          <w:lang w:val="pt-PT"/>
        </w:rPr>
        <w:tab/>
      </w:r>
      <w:r w:rsidR="004763C9" w:rsidRPr="004763C9">
        <w:rPr>
          <w:rFonts w:ascii="NewsGotT" w:hAnsi="NewsGotT"/>
          <w:sz w:val="24"/>
          <w:szCs w:val="24"/>
          <w:lang w:val="pt-PT"/>
        </w:rPr>
        <w:t xml:space="preserve">SIC Notícias, “Coronavírus - Hospitais de Lisboa quase a esgotar capacidade,” 14 outubro 2020. </w:t>
      </w:r>
      <w:r w:rsidR="004763C9" w:rsidRPr="004763C9">
        <w:rPr>
          <w:rFonts w:ascii="NewsGotT" w:hAnsi="NewsGotT"/>
          <w:sz w:val="24"/>
          <w:szCs w:val="24"/>
          <w:lang w:val="en-GB"/>
        </w:rPr>
        <w:t xml:space="preserve">[Online]. Available: https://sicnoticias.pt/especiais/coronavirus/2020-10-14-Hospitais-de-Lisboa-quase-a-esgotar-capacidade. </w:t>
      </w:r>
      <w:r w:rsidR="004763C9" w:rsidRPr="004763C9">
        <w:rPr>
          <w:rFonts w:ascii="NewsGotT" w:hAnsi="NewsGotT"/>
          <w:sz w:val="24"/>
          <w:szCs w:val="24"/>
          <w:lang w:val="pt-PT"/>
        </w:rPr>
        <w:t>[Acedido em 24 março 2021]</w:t>
      </w:r>
    </w:p>
    <w:p w14:paraId="5492F769" w14:textId="00D7224B" w:rsidR="006D6F79" w:rsidRPr="00DC40BF" w:rsidRDefault="006D6F79" w:rsidP="006D6F79">
      <w:pPr>
        <w:pStyle w:val="ReferenciasPHD"/>
        <w:rPr>
          <w:rFonts w:ascii="NewsGotT" w:hAnsi="NewsGotT"/>
          <w:sz w:val="24"/>
          <w:szCs w:val="24"/>
          <w:lang w:val="en-GB"/>
        </w:rPr>
      </w:pPr>
      <w:r w:rsidRPr="004763C9">
        <w:rPr>
          <w:rFonts w:ascii="NewsGotT" w:hAnsi="NewsGotT"/>
          <w:sz w:val="24"/>
          <w:szCs w:val="24"/>
          <w:lang w:val="pt-PT"/>
        </w:rPr>
        <w:t xml:space="preserve">[3] </w:t>
      </w:r>
      <w:r w:rsidRPr="004763C9">
        <w:rPr>
          <w:rFonts w:ascii="NewsGotT" w:hAnsi="NewsGotT"/>
          <w:sz w:val="24"/>
          <w:szCs w:val="24"/>
          <w:lang w:val="pt-PT"/>
        </w:rPr>
        <w:tab/>
      </w:r>
      <w:r w:rsidR="004763C9" w:rsidRPr="004763C9">
        <w:rPr>
          <w:rFonts w:ascii="NewsGotT" w:hAnsi="NewsGotT"/>
          <w:sz w:val="24"/>
          <w:szCs w:val="24"/>
          <w:lang w:val="pt-PT"/>
        </w:rPr>
        <w:t xml:space="preserve">“Conheça Jaci: o robô de </w:t>
      </w:r>
      <w:proofErr w:type="spellStart"/>
      <w:r w:rsidR="004763C9" w:rsidRPr="004763C9">
        <w:rPr>
          <w:rFonts w:ascii="NewsGotT" w:hAnsi="NewsGotT"/>
          <w:sz w:val="24"/>
          <w:szCs w:val="24"/>
          <w:lang w:val="pt-PT"/>
        </w:rPr>
        <w:t>desinfecção</w:t>
      </w:r>
      <w:proofErr w:type="spellEnd"/>
      <w:r w:rsidR="004763C9" w:rsidRPr="004763C9">
        <w:rPr>
          <w:rFonts w:ascii="NewsGotT" w:hAnsi="NewsGotT"/>
          <w:sz w:val="24"/>
          <w:szCs w:val="24"/>
          <w:lang w:val="pt-PT"/>
        </w:rPr>
        <w:t xml:space="preserve"> que auxilia no combate a Covid-19,” </w:t>
      </w:r>
      <w:proofErr w:type="spellStart"/>
      <w:r w:rsidR="004763C9" w:rsidRPr="004763C9">
        <w:rPr>
          <w:rFonts w:ascii="NewsGotT" w:hAnsi="NewsGotT"/>
          <w:sz w:val="24"/>
          <w:szCs w:val="24"/>
          <w:lang w:val="pt-PT"/>
        </w:rPr>
        <w:t>Tecnopuc</w:t>
      </w:r>
      <w:proofErr w:type="spellEnd"/>
      <w:r w:rsidR="004763C9" w:rsidRPr="004763C9">
        <w:rPr>
          <w:rFonts w:ascii="NewsGotT" w:hAnsi="NewsGotT"/>
          <w:sz w:val="24"/>
          <w:szCs w:val="24"/>
          <w:lang w:val="pt-PT"/>
        </w:rPr>
        <w:t xml:space="preserve">, 29 abril 2020. </w:t>
      </w:r>
      <w:r w:rsidR="004763C9" w:rsidRPr="004763C9">
        <w:rPr>
          <w:rFonts w:ascii="NewsGotT" w:hAnsi="NewsGotT"/>
          <w:sz w:val="24"/>
          <w:szCs w:val="24"/>
          <w:lang w:val="en-GB"/>
        </w:rPr>
        <w:t>[Online]. Available: https://www.pucrs.br/tecnopuc/2020/04/29/conheca-jaci-o-robo-de-desinfeccao-que-auxilia-no-combate-covid-19/. [</w:t>
      </w:r>
      <w:proofErr w:type="spellStart"/>
      <w:r w:rsidR="004763C9" w:rsidRPr="004763C9">
        <w:rPr>
          <w:rFonts w:ascii="NewsGotT" w:hAnsi="NewsGotT"/>
          <w:sz w:val="24"/>
          <w:szCs w:val="24"/>
          <w:lang w:val="en-GB"/>
        </w:rPr>
        <w:t>Acedido</w:t>
      </w:r>
      <w:proofErr w:type="spellEnd"/>
      <w:r w:rsidR="004763C9" w:rsidRPr="004763C9">
        <w:rPr>
          <w:rFonts w:ascii="NewsGotT" w:hAnsi="NewsGotT"/>
          <w:sz w:val="24"/>
          <w:szCs w:val="24"/>
          <w:lang w:val="en-GB"/>
        </w:rPr>
        <w:t xml:space="preserve"> </w:t>
      </w:r>
      <w:proofErr w:type="spellStart"/>
      <w:r w:rsidR="004763C9" w:rsidRPr="004763C9">
        <w:rPr>
          <w:rFonts w:ascii="NewsGotT" w:hAnsi="NewsGotT"/>
          <w:sz w:val="24"/>
          <w:szCs w:val="24"/>
          <w:lang w:val="en-GB"/>
        </w:rPr>
        <w:t>em</w:t>
      </w:r>
      <w:proofErr w:type="spellEnd"/>
      <w:r w:rsidR="004763C9" w:rsidRPr="004763C9">
        <w:rPr>
          <w:rFonts w:ascii="NewsGotT" w:hAnsi="NewsGotT"/>
          <w:sz w:val="24"/>
          <w:szCs w:val="24"/>
          <w:lang w:val="en-GB"/>
        </w:rPr>
        <w:t xml:space="preserve"> 15 </w:t>
      </w:r>
      <w:proofErr w:type="spellStart"/>
      <w:r w:rsidR="004763C9" w:rsidRPr="004763C9">
        <w:rPr>
          <w:rFonts w:ascii="NewsGotT" w:hAnsi="NewsGotT"/>
          <w:sz w:val="24"/>
          <w:szCs w:val="24"/>
          <w:lang w:val="en-GB"/>
        </w:rPr>
        <w:t>março</w:t>
      </w:r>
      <w:proofErr w:type="spellEnd"/>
      <w:r w:rsidR="004763C9" w:rsidRPr="004763C9">
        <w:rPr>
          <w:rFonts w:ascii="NewsGotT" w:hAnsi="NewsGotT"/>
          <w:sz w:val="24"/>
          <w:szCs w:val="24"/>
          <w:lang w:val="en-GB"/>
        </w:rPr>
        <w:t xml:space="preserve"> 2021]</w:t>
      </w:r>
    </w:p>
    <w:p w14:paraId="3EB58A03" w14:textId="09A52439" w:rsidR="006D6F79" w:rsidRPr="00C24241" w:rsidRDefault="006D6F79" w:rsidP="006D6F79">
      <w:pPr>
        <w:pStyle w:val="ReferenciasPHD"/>
        <w:rPr>
          <w:rFonts w:ascii="NewsGotT" w:hAnsi="NewsGotT"/>
          <w:sz w:val="24"/>
          <w:szCs w:val="24"/>
          <w:lang w:val="en-GB"/>
        </w:rPr>
      </w:pPr>
      <w:r w:rsidRPr="00E246BB">
        <w:rPr>
          <w:rFonts w:ascii="NewsGotT" w:hAnsi="NewsGotT"/>
          <w:sz w:val="24"/>
          <w:szCs w:val="24"/>
        </w:rPr>
        <w:t xml:space="preserve">[4] </w:t>
      </w:r>
      <w:r w:rsidRPr="00E246BB">
        <w:rPr>
          <w:rFonts w:ascii="NewsGotT" w:hAnsi="NewsGotT"/>
          <w:sz w:val="24"/>
          <w:szCs w:val="24"/>
        </w:rPr>
        <w:tab/>
      </w:r>
      <w:r w:rsidR="004763C9" w:rsidRPr="004763C9">
        <w:rPr>
          <w:rFonts w:ascii="NewsGotT" w:hAnsi="NewsGotT"/>
          <w:sz w:val="24"/>
          <w:szCs w:val="24"/>
          <w:lang w:val="en-GB"/>
        </w:rPr>
        <w:t xml:space="preserve">E. L. Brand Talk, “Pandemic and the Smarter World: A Future of </w:t>
      </w:r>
      <w:proofErr w:type="gramStart"/>
      <w:r w:rsidR="004763C9" w:rsidRPr="004763C9">
        <w:rPr>
          <w:rFonts w:ascii="NewsGotT" w:hAnsi="NewsGotT"/>
          <w:sz w:val="24"/>
          <w:szCs w:val="24"/>
          <w:lang w:val="en-GB"/>
        </w:rPr>
        <w:t>Robots?,</w:t>
      </w:r>
      <w:proofErr w:type="gramEnd"/>
      <w:r w:rsidR="004763C9" w:rsidRPr="004763C9">
        <w:rPr>
          <w:rFonts w:ascii="NewsGotT" w:hAnsi="NewsGotT"/>
          <w:sz w:val="24"/>
          <w:szCs w:val="24"/>
          <w:lang w:val="en-GB"/>
        </w:rPr>
        <w:t xml:space="preserve">” 5 </w:t>
      </w:r>
      <w:proofErr w:type="spellStart"/>
      <w:r w:rsidR="004763C9" w:rsidRPr="004763C9">
        <w:rPr>
          <w:rFonts w:ascii="NewsGotT" w:hAnsi="NewsGotT"/>
          <w:sz w:val="24"/>
          <w:szCs w:val="24"/>
          <w:lang w:val="en-GB"/>
        </w:rPr>
        <w:t>maio</w:t>
      </w:r>
      <w:proofErr w:type="spellEnd"/>
      <w:r w:rsidR="004763C9" w:rsidRPr="004763C9">
        <w:rPr>
          <w:rFonts w:ascii="NewsGotT" w:hAnsi="NewsGotT"/>
          <w:sz w:val="24"/>
          <w:szCs w:val="24"/>
          <w:lang w:val="en-GB"/>
        </w:rPr>
        <w:t xml:space="preserve"> 2020. [Online]. Available: https://www8.gsb.columbia.edu/articles/brand-talk/pandemic-and-smarter-world-future-robots. [</w:t>
      </w:r>
      <w:proofErr w:type="spellStart"/>
      <w:r w:rsidR="004763C9" w:rsidRPr="004763C9">
        <w:rPr>
          <w:rFonts w:ascii="NewsGotT" w:hAnsi="NewsGotT"/>
          <w:sz w:val="24"/>
          <w:szCs w:val="24"/>
          <w:lang w:val="en-GB"/>
        </w:rPr>
        <w:t>Acedido</w:t>
      </w:r>
      <w:proofErr w:type="spellEnd"/>
      <w:r w:rsidR="004763C9" w:rsidRPr="004763C9">
        <w:rPr>
          <w:rFonts w:ascii="NewsGotT" w:hAnsi="NewsGotT"/>
          <w:sz w:val="24"/>
          <w:szCs w:val="24"/>
          <w:lang w:val="en-GB"/>
        </w:rPr>
        <w:t xml:space="preserve"> </w:t>
      </w:r>
      <w:proofErr w:type="spellStart"/>
      <w:r w:rsidR="004763C9" w:rsidRPr="004763C9">
        <w:rPr>
          <w:rFonts w:ascii="NewsGotT" w:hAnsi="NewsGotT"/>
          <w:sz w:val="24"/>
          <w:szCs w:val="24"/>
          <w:lang w:val="en-GB"/>
        </w:rPr>
        <w:t>em</w:t>
      </w:r>
      <w:proofErr w:type="spellEnd"/>
      <w:r w:rsidR="004763C9" w:rsidRPr="004763C9">
        <w:rPr>
          <w:rFonts w:ascii="NewsGotT" w:hAnsi="NewsGotT"/>
          <w:sz w:val="24"/>
          <w:szCs w:val="24"/>
          <w:lang w:val="en-GB"/>
        </w:rPr>
        <w:t xml:space="preserve"> 19 </w:t>
      </w:r>
      <w:proofErr w:type="spellStart"/>
      <w:r w:rsidR="004763C9" w:rsidRPr="004763C9">
        <w:rPr>
          <w:rFonts w:ascii="NewsGotT" w:hAnsi="NewsGotT"/>
          <w:sz w:val="24"/>
          <w:szCs w:val="24"/>
          <w:lang w:val="en-GB"/>
        </w:rPr>
        <w:t>fevereiro</w:t>
      </w:r>
      <w:proofErr w:type="spellEnd"/>
      <w:r w:rsidR="004763C9" w:rsidRPr="004763C9">
        <w:rPr>
          <w:rFonts w:ascii="NewsGotT" w:hAnsi="NewsGotT"/>
          <w:sz w:val="24"/>
          <w:szCs w:val="24"/>
          <w:lang w:val="en-GB"/>
        </w:rPr>
        <w:t xml:space="preserve"> 2021].</w:t>
      </w:r>
    </w:p>
    <w:p w14:paraId="03AFA764" w14:textId="0280BB47" w:rsidR="00071A16" w:rsidRPr="00B53E42" w:rsidRDefault="00071A16" w:rsidP="006D6F79">
      <w:pPr>
        <w:pStyle w:val="ReferenciasPHD"/>
        <w:rPr>
          <w:rFonts w:ascii="NewsGotT" w:hAnsi="NewsGotT"/>
          <w:sz w:val="24"/>
          <w:szCs w:val="24"/>
          <w:lang w:val="en-GB"/>
        </w:rPr>
      </w:pPr>
      <w:r w:rsidRPr="00E246BB">
        <w:rPr>
          <w:rFonts w:ascii="NewsGotT" w:hAnsi="NewsGotT"/>
          <w:sz w:val="24"/>
          <w:szCs w:val="24"/>
        </w:rPr>
        <w:t>[</w:t>
      </w:r>
      <w:r w:rsidR="006D6F79" w:rsidRPr="00E246BB">
        <w:rPr>
          <w:rFonts w:ascii="NewsGotT" w:hAnsi="NewsGotT"/>
          <w:sz w:val="24"/>
          <w:szCs w:val="24"/>
        </w:rPr>
        <w:t>5</w:t>
      </w:r>
      <w:r w:rsidRPr="00E246BB">
        <w:rPr>
          <w:rFonts w:ascii="NewsGotT" w:hAnsi="NewsGotT"/>
          <w:sz w:val="24"/>
          <w:szCs w:val="24"/>
        </w:rPr>
        <w:t xml:space="preserve">] </w:t>
      </w:r>
      <w:r w:rsidRPr="00E246BB">
        <w:rPr>
          <w:rFonts w:ascii="NewsGotT" w:hAnsi="NewsGotT"/>
          <w:sz w:val="24"/>
          <w:szCs w:val="24"/>
        </w:rPr>
        <w:tab/>
      </w:r>
      <w:r w:rsidR="004763C9" w:rsidRPr="004763C9">
        <w:rPr>
          <w:rFonts w:ascii="NewsGotT" w:hAnsi="NewsGotT"/>
          <w:sz w:val="24"/>
          <w:szCs w:val="24"/>
        </w:rPr>
        <w:t xml:space="preserve">R. K. </w:t>
      </w:r>
      <w:proofErr w:type="spellStart"/>
      <w:r w:rsidR="004763C9" w:rsidRPr="004763C9">
        <w:rPr>
          <w:rFonts w:ascii="NewsGotT" w:hAnsi="NewsGotT"/>
          <w:sz w:val="24"/>
          <w:szCs w:val="24"/>
        </w:rPr>
        <w:t>Erico</w:t>
      </w:r>
      <w:proofErr w:type="spellEnd"/>
      <w:r w:rsidR="004763C9" w:rsidRPr="004763C9">
        <w:rPr>
          <w:rFonts w:ascii="NewsGotT" w:hAnsi="NewsGotT"/>
          <w:sz w:val="24"/>
          <w:szCs w:val="24"/>
        </w:rPr>
        <w:t xml:space="preserve"> </w:t>
      </w:r>
      <w:proofErr w:type="spellStart"/>
      <w:r w:rsidR="004763C9" w:rsidRPr="004763C9">
        <w:rPr>
          <w:rFonts w:ascii="NewsGotT" w:hAnsi="NewsGotT"/>
          <w:sz w:val="24"/>
          <w:szCs w:val="24"/>
        </w:rPr>
        <w:t>Guizzo</w:t>
      </w:r>
      <w:proofErr w:type="spellEnd"/>
      <w:r w:rsidR="004763C9" w:rsidRPr="004763C9">
        <w:rPr>
          <w:rFonts w:ascii="NewsGotT" w:hAnsi="NewsGotT"/>
          <w:sz w:val="24"/>
          <w:szCs w:val="24"/>
        </w:rPr>
        <w:t xml:space="preserve">, “How Robots Became Essential Workers in the COVID-19 Response,” IEEE SPECTRUM, 30 </w:t>
      </w:r>
      <w:proofErr w:type="spellStart"/>
      <w:r w:rsidR="004763C9" w:rsidRPr="004763C9">
        <w:rPr>
          <w:rFonts w:ascii="NewsGotT" w:hAnsi="NewsGotT"/>
          <w:sz w:val="24"/>
          <w:szCs w:val="24"/>
        </w:rPr>
        <w:t>setembro</w:t>
      </w:r>
      <w:proofErr w:type="spellEnd"/>
      <w:r w:rsidR="004763C9" w:rsidRPr="004763C9">
        <w:rPr>
          <w:rFonts w:ascii="NewsGotT" w:hAnsi="NewsGotT"/>
          <w:sz w:val="24"/>
          <w:szCs w:val="24"/>
        </w:rPr>
        <w:t xml:space="preserve"> 2020. [Online]. Available: https://spectrum.ieee.org/robotics/medical-robots/how-robots-became-essential-workers-in-the-covid19-response. </w:t>
      </w:r>
      <w:r w:rsidR="004763C9" w:rsidRPr="00B53E42">
        <w:rPr>
          <w:rFonts w:ascii="NewsGotT" w:hAnsi="NewsGotT"/>
          <w:sz w:val="24"/>
          <w:szCs w:val="24"/>
          <w:lang w:val="en-GB"/>
        </w:rPr>
        <w:t>[</w:t>
      </w:r>
      <w:proofErr w:type="spellStart"/>
      <w:r w:rsidR="004763C9" w:rsidRPr="00B53E42">
        <w:rPr>
          <w:rFonts w:ascii="NewsGotT" w:hAnsi="NewsGotT"/>
          <w:sz w:val="24"/>
          <w:szCs w:val="24"/>
          <w:lang w:val="en-GB"/>
        </w:rPr>
        <w:t>Acedido</w:t>
      </w:r>
      <w:proofErr w:type="spellEnd"/>
      <w:r w:rsidR="004763C9" w:rsidRPr="00B53E42">
        <w:rPr>
          <w:rFonts w:ascii="NewsGotT" w:hAnsi="NewsGotT"/>
          <w:sz w:val="24"/>
          <w:szCs w:val="24"/>
          <w:lang w:val="en-GB"/>
        </w:rPr>
        <w:t xml:space="preserve"> </w:t>
      </w:r>
      <w:proofErr w:type="spellStart"/>
      <w:r w:rsidR="004763C9" w:rsidRPr="00B53E42">
        <w:rPr>
          <w:rFonts w:ascii="NewsGotT" w:hAnsi="NewsGotT"/>
          <w:sz w:val="24"/>
          <w:szCs w:val="24"/>
          <w:lang w:val="en-GB"/>
        </w:rPr>
        <w:t>em</w:t>
      </w:r>
      <w:proofErr w:type="spellEnd"/>
      <w:r w:rsidR="004763C9" w:rsidRPr="00B53E42">
        <w:rPr>
          <w:rFonts w:ascii="NewsGotT" w:hAnsi="NewsGotT"/>
          <w:sz w:val="24"/>
          <w:szCs w:val="24"/>
          <w:lang w:val="en-GB"/>
        </w:rPr>
        <w:t xml:space="preserve"> 10 </w:t>
      </w:r>
      <w:proofErr w:type="spellStart"/>
      <w:r w:rsidR="004763C9" w:rsidRPr="00B53E42">
        <w:rPr>
          <w:rFonts w:ascii="NewsGotT" w:hAnsi="NewsGotT"/>
          <w:sz w:val="24"/>
          <w:szCs w:val="24"/>
          <w:lang w:val="en-GB"/>
        </w:rPr>
        <w:t>março</w:t>
      </w:r>
      <w:proofErr w:type="spellEnd"/>
      <w:r w:rsidR="004763C9" w:rsidRPr="00B53E42">
        <w:rPr>
          <w:rFonts w:ascii="NewsGotT" w:hAnsi="NewsGotT"/>
          <w:sz w:val="24"/>
          <w:szCs w:val="24"/>
          <w:lang w:val="en-GB"/>
        </w:rPr>
        <w:t xml:space="preserve"> 2021].</w:t>
      </w:r>
    </w:p>
    <w:p w14:paraId="04B54FDE" w14:textId="5003EB9A" w:rsidR="00071A16" w:rsidRPr="00EA272F" w:rsidRDefault="00071A16" w:rsidP="006D6F79">
      <w:pPr>
        <w:pStyle w:val="ReferenciasPHD"/>
        <w:rPr>
          <w:rFonts w:ascii="NewsGotT" w:hAnsi="NewsGotT"/>
          <w:sz w:val="24"/>
          <w:szCs w:val="24"/>
          <w:lang w:val="pt-PT"/>
        </w:rPr>
      </w:pPr>
      <w:r w:rsidRPr="004763C9">
        <w:rPr>
          <w:rFonts w:ascii="NewsGotT" w:hAnsi="NewsGotT"/>
          <w:sz w:val="24"/>
          <w:szCs w:val="24"/>
          <w:lang w:val="en-GB"/>
        </w:rPr>
        <w:t>[</w:t>
      </w:r>
      <w:r w:rsidR="006D6F79" w:rsidRPr="004763C9">
        <w:rPr>
          <w:rFonts w:ascii="NewsGotT" w:hAnsi="NewsGotT"/>
          <w:sz w:val="24"/>
          <w:szCs w:val="24"/>
          <w:lang w:val="en-GB"/>
        </w:rPr>
        <w:t>6</w:t>
      </w:r>
      <w:r w:rsidRPr="004763C9">
        <w:rPr>
          <w:rFonts w:ascii="NewsGotT" w:hAnsi="NewsGotT"/>
          <w:sz w:val="24"/>
          <w:szCs w:val="24"/>
          <w:lang w:val="en-GB"/>
        </w:rPr>
        <w:t xml:space="preserve">] </w:t>
      </w:r>
      <w:r w:rsidRPr="004763C9">
        <w:rPr>
          <w:rFonts w:ascii="NewsGotT" w:hAnsi="NewsGotT"/>
          <w:sz w:val="24"/>
          <w:szCs w:val="24"/>
          <w:lang w:val="en-GB"/>
        </w:rPr>
        <w:tab/>
      </w:r>
      <w:r w:rsidR="004763C9" w:rsidRPr="004763C9">
        <w:rPr>
          <w:rFonts w:ascii="NewsGotT" w:hAnsi="NewsGotT"/>
          <w:sz w:val="24"/>
          <w:szCs w:val="24"/>
          <w:lang w:val="en-GB"/>
        </w:rPr>
        <w:t xml:space="preserve">J. </w:t>
      </w:r>
      <w:proofErr w:type="spellStart"/>
      <w:r w:rsidR="004763C9" w:rsidRPr="004763C9">
        <w:rPr>
          <w:rFonts w:ascii="NewsGotT" w:hAnsi="NewsGotT"/>
          <w:sz w:val="24"/>
          <w:szCs w:val="24"/>
          <w:lang w:val="en-GB"/>
        </w:rPr>
        <w:t>D'Onfro</w:t>
      </w:r>
      <w:proofErr w:type="spellEnd"/>
      <w:r w:rsidR="004763C9" w:rsidRPr="004763C9">
        <w:rPr>
          <w:rFonts w:ascii="NewsGotT" w:hAnsi="NewsGotT"/>
          <w:sz w:val="24"/>
          <w:szCs w:val="24"/>
          <w:lang w:val="en-GB"/>
        </w:rPr>
        <w:t xml:space="preserve">, “Robots </w:t>
      </w:r>
      <w:proofErr w:type="gramStart"/>
      <w:r w:rsidR="004763C9" w:rsidRPr="004763C9">
        <w:rPr>
          <w:rFonts w:ascii="NewsGotT" w:hAnsi="NewsGotT"/>
          <w:sz w:val="24"/>
          <w:szCs w:val="24"/>
          <w:lang w:val="en-GB"/>
        </w:rPr>
        <w:t>To</w:t>
      </w:r>
      <w:proofErr w:type="gramEnd"/>
      <w:r w:rsidR="004763C9" w:rsidRPr="004763C9">
        <w:rPr>
          <w:rFonts w:ascii="NewsGotT" w:hAnsi="NewsGotT"/>
          <w:sz w:val="24"/>
          <w:szCs w:val="24"/>
          <w:lang w:val="en-GB"/>
        </w:rPr>
        <w:t xml:space="preserve"> The Rescue: How High-Tech Machines Are Being Used To Contain The Wuhan Coronavirus,” 2 </w:t>
      </w:r>
      <w:proofErr w:type="spellStart"/>
      <w:r w:rsidR="004763C9" w:rsidRPr="004763C9">
        <w:rPr>
          <w:rFonts w:ascii="NewsGotT" w:hAnsi="NewsGotT"/>
          <w:sz w:val="24"/>
          <w:szCs w:val="24"/>
          <w:lang w:val="en-GB"/>
        </w:rPr>
        <w:t>fevereiro</w:t>
      </w:r>
      <w:proofErr w:type="spellEnd"/>
      <w:r w:rsidR="004763C9" w:rsidRPr="004763C9">
        <w:rPr>
          <w:rFonts w:ascii="NewsGotT" w:hAnsi="NewsGotT"/>
          <w:sz w:val="24"/>
          <w:szCs w:val="24"/>
          <w:lang w:val="en-GB"/>
        </w:rPr>
        <w:t xml:space="preserve"> 2020. [Online]. Available: https://www.forbes.com/sites/jilliandonfro/2020/02/02/robots-to-the-rescue-how-high-tech-machines-are-being-used-to-contain-the-wuhan-coronavirus/?sh=73364f201779. </w:t>
      </w:r>
      <w:r w:rsidR="004763C9" w:rsidRPr="004763C9">
        <w:rPr>
          <w:rFonts w:ascii="NewsGotT" w:hAnsi="NewsGotT"/>
          <w:sz w:val="24"/>
          <w:szCs w:val="24"/>
          <w:lang w:val="pt-PT"/>
        </w:rPr>
        <w:t>[Acedido em 2 março 2021].</w:t>
      </w:r>
    </w:p>
    <w:p w14:paraId="3AC5B564" w14:textId="75DE239B" w:rsidR="00071A16" w:rsidRPr="00B53E42" w:rsidRDefault="00071A16" w:rsidP="006D6F79">
      <w:pPr>
        <w:pStyle w:val="ReferenciasPHD"/>
        <w:rPr>
          <w:rFonts w:ascii="NewsGotT" w:hAnsi="NewsGotT"/>
          <w:sz w:val="24"/>
          <w:szCs w:val="24"/>
          <w:lang w:val="pt-PT"/>
        </w:rPr>
      </w:pPr>
      <w:r w:rsidRPr="004763C9">
        <w:rPr>
          <w:rFonts w:ascii="NewsGotT" w:hAnsi="NewsGotT"/>
          <w:sz w:val="24"/>
          <w:szCs w:val="24"/>
          <w:lang w:val="pt-PT"/>
        </w:rPr>
        <w:t>[</w:t>
      </w:r>
      <w:r w:rsidR="006D6F79" w:rsidRPr="004763C9">
        <w:rPr>
          <w:rFonts w:ascii="NewsGotT" w:hAnsi="NewsGotT"/>
          <w:sz w:val="24"/>
          <w:szCs w:val="24"/>
          <w:lang w:val="pt-PT"/>
        </w:rPr>
        <w:t>7</w:t>
      </w:r>
      <w:r w:rsidRPr="004763C9">
        <w:rPr>
          <w:rFonts w:ascii="NewsGotT" w:hAnsi="NewsGotT"/>
          <w:sz w:val="24"/>
          <w:szCs w:val="24"/>
          <w:lang w:val="pt-PT"/>
        </w:rPr>
        <w:t xml:space="preserve">] </w:t>
      </w:r>
      <w:r w:rsidRPr="004763C9">
        <w:rPr>
          <w:rFonts w:ascii="NewsGotT" w:hAnsi="NewsGotT"/>
          <w:sz w:val="24"/>
          <w:szCs w:val="24"/>
          <w:lang w:val="pt-PT"/>
        </w:rPr>
        <w:tab/>
      </w:r>
      <w:r w:rsidR="004763C9" w:rsidRPr="004763C9">
        <w:rPr>
          <w:rFonts w:ascii="NewsGotT" w:hAnsi="NewsGotT"/>
          <w:sz w:val="24"/>
          <w:szCs w:val="24"/>
          <w:lang w:val="pt-PT"/>
        </w:rPr>
        <w:t xml:space="preserve">P. Garrido, “Apresentação PI,” 2020. [Online]. </w:t>
      </w:r>
      <w:proofErr w:type="spellStart"/>
      <w:r w:rsidR="004763C9" w:rsidRPr="00B53E42">
        <w:rPr>
          <w:rFonts w:ascii="NewsGotT" w:hAnsi="NewsGotT"/>
          <w:sz w:val="24"/>
          <w:szCs w:val="24"/>
          <w:lang w:val="pt-PT"/>
        </w:rPr>
        <w:t>Available</w:t>
      </w:r>
      <w:proofErr w:type="spellEnd"/>
      <w:r w:rsidR="004763C9" w:rsidRPr="00B53E42">
        <w:rPr>
          <w:rFonts w:ascii="NewsGotT" w:hAnsi="NewsGotT"/>
          <w:sz w:val="24"/>
          <w:szCs w:val="24"/>
          <w:lang w:val="pt-PT"/>
        </w:rPr>
        <w:t>: https://elearning.uminho.pt/bbcswebdav/pid-1045855-dt-content-rid-3987827_1/courses/2021.9305O4_1/ProjetoIntegrador_LPI1_2021.pptx%281%29.pdf.</w:t>
      </w:r>
    </w:p>
    <w:p w14:paraId="4DCC8A94" w14:textId="75BDE068" w:rsidR="00071A16" w:rsidRPr="004763C9" w:rsidRDefault="00071A16" w:rsidP="006D6F79">
      <w:pPr>
        <w:pStyle w:val="ReferenciasPHD"/>
        <w:rPr>
          <w:rFonts w:ascii="NewsGotT" w:hAnsi="NewsGotT"/>
          <w:sz w:val="24"/>
          <w:szCs w:val="24"/>
          <w:lang w:val="pt-PT"/>
        </w:rPr>
      </w:pPr>
      <w:r w:rsidRPr="004763C9">
        <w:rPr>
          <w:rFonts w:ascii="NewsGotT" w:hAnsi="NewsGotT"/>
          <w:sz w:val="24"/>
          <w:szCs w:val="24"/>
          <w:lang w:val="en-GB"/>
        </w:rPr>
        <w:t>[</w:t>
      </w:r>
      <w:r w:rsidR="006D6F79" w:rsidRPr="004763C9">
        <w:rPr>
          <w:rFonts w:ascii="NewsGotT" w:hAnsi="NewsGotT"/>
          <w:sz w:val="24"/>
          <w:szCs w:val="24"/>
          <w:lang w:val="en-GB"/>
        </w:rPr>
        <w:t>8</w:t>
      </w:r>
      <w:r w:rsidRPr="004763C9">
        <w:rPr>
          <w:rFonts w:ascii="NewsGotT" w:hAnsi="NewsGotT"/>
          <w:sz w:val="24"/>
          <w:szCs w:val="24"/>
          <w:lang w:val="en-GB"/>
        </w:rPr>
        <w:t xml:space="preserve">] </w:t>
      </w:r>
      <w:r w:rsidRPr="004763C9">
        <w:rPr>
          <w:rFonts w:ascii="NewsGotT" w:hAnsi="NewsGotT"/>
          <w:sz w:val="24"/>
          <w:szCs w:val="24"/>
          <w:lang w:val="en-GB"/>
        </w:rPr>
        <w:tab/>
      </w:r>
      <w:proofErr w:type="spellStart"/>
      <w:r w:rsidR="004763C9" w:rsidRPr="004763C9">
        <w:rPr>
          <w:rFonts w:ascii="NewsGotT" w:hAnsi="NewsGotT"/>
          <w:sz w:val="24"/>
          <w:szCs w:val="24"/>
          <w:lang w:val="en-GB"/>
        </w:rPr>
        <w:t>STMicroeletronics</w:t>
      </w:r>
      <w:proofErr w:type="spellEnd"/>
      <w:r w:rsidR="004763C9" w:rsidRPr="004763C9">
        <w:rPr>
          <w:rFonts w:ascii="NewsGotT" w:hAnsi="NewsGotT"/>
          <w:sz w:val="24"/>
          <w:szCs w:val="24"/>
          <w:lang w:val="en-GB"/>
        </w:rPr>
        <w:t xml:space="preserve">, “NUCLEO-F767ZI - STM32 Nucleo-144 development board with STM32F767ZI MCU, supports Arduino, ST Zio and morpho connectivity,” [Online]. </w:t>
      </w:r>
      <w:proofErr w:type="spellStart"/>
      <w:r w:rsidR="004763C9" w:rsidRPr="004763C9">
        <w:rPr>
          <w:rFonts w:ascii="NewsGotT" w:hAnsi="NewsGotT"/>
          <w:sz w:val="24"/>
          <w:szCs w:val="24"/>
          <w:lang w:val="pt-PT"/>
        </w:rPr>
        <w:t>Available</w:t>
      </w:r>
      <w:proofErr w:type="spellEnd"/>
      <w:r w:rsidR="004763C9" w:rsidRPr="004763C9">
        <w:rPr>
          <w:rFonts w:ascii="NewsGotT" w:hAnsi="NewsGotT"/>
          <w:sz w:val="24"/>
          <w:szCs w:val="24"/>
          <w:lang w:val="pt-PT"/>
        </w:rPr>
        <w:t>: https://www.st.com/en/evaluation-tools/nucleo-f767zi.html. [Acedido em 24 março 2021].</w:t>
      </w:r>
    </w:p>
    <w:p w14:paraId="3AED3405" w14:textId="020C2AB1" w:rsidR="00071A16" w:rsidRPr="004763C9" w:rsidRDefault="00071A16" w:rsidP="006D6F79">
      <w:pPr>
        <w:pStyle w:val="ReferenciasPHD"/>
        <w:rPr>
          <w:rFonts w:ascii="NewsGotT" w:hAnsi="NewsGotT"/>
          <w:sz w:val="24"/>
          <w:szCs w:val="24"/>
          <w:lang w:val="pt-PT"/>
        </w:rPr>
      </w:pPr>
      <w:r w:rsidRPr="00E246BB">
        <w:rPr>
          <w:rFonts w:ascii="NewsGotT" w:hAnsi="NewsGotT"/>
          <w:sz w:val="24"/>
          <w:szCs w:val="24"/>
        </w:rPr>
        <w:t>[</w:t>
      </w:r>
      <w:r w:rsidR="006D6F79" w:rsidRPr="00E246BB">
        <w:rPr>
          <w:rFonts w:ascii="NewsGotT" w:hAnsi="NewsGotT"/>
          <w:sz w:val="24"/>
          <w:szCs w:val="24"/>
        </w:rPr>
        <w:t>9</w:t>
      </w:r>
      <w:r w:rsidRPr="00E246BB">
        <w:rPr>
          <w:rFonts w:ascii="NewsGotT" w:hAnsi="NewsGotT"/>
          <w:sz w:val="24"/>
          <w:szCs w:val="24"/>
        </w:rPr>
        <w:t xml:space="preserve">] </w:t>
      </w:r>
      <w:r w:rsidRPr="00E246BB">
        <w:rPr>
          <w:rFonts w:ascii="NewsGotT" w:hAnsi="NewsGotT"/>
          <w:sz w:val="24"/>
          <w:szCs w:val="24"/>
        </w:rPr>
        <w:tab/>
      </w:r>
      <w:proofErr w:type="spellStart"/>
      <w:r w:rsidR="004763C9" w:rsidRPr="004763C9">
        <w:rPr>
          <w:rFonts w:ascii="NewsGotT" w:hAnsi="NewsGotT"/>
          <w:sz w:val="24"/>
          <w:szCs w:val="24"/>
        </w:rPr>
        <w:t>STMicroeletronics</w:t>
      </w:r>
      <w:proofErr w:type="spellEnd"/>
      <w:r w:rsidR="004763C9" w:rsidRPr="004763C9">
        <w:rPr>
          <w:rFonts w:ascii="NewsGotT" w:hAnsi="NewsGotT"/>
          <w:sz w:val="24"/>
          <w:szCs w:val="24"/>
        </w:rPr>
        <w:t xml:space="preserve">, “STM32CubeMX - STM32Cube initialization code generator,” [Online]. </w:t>
      </w:r>
      <w:proofErr w:type="spellStart"/>
      <w:r w:rsidR="004763C9" w:rsidRPr="004763C9">
        <w:rPr>
          <w:rFonts w:ascii="NewsGotT" w:hAnsi="NewsGotT"/>
          <w:sz w:val="24"/>
          <w:szCs w:val="24"/>
          <w:lang w:val="pt-PT"/>
        </w:rPr>
        <w:t>Available</w:t>
      </w:r>
      <w:proofErr w:type="spellEnd"/>
      <w:r w:rsidR="004763C9" w:rsidRPr="004763C9">
        <w:rPr>
          <w:rFonts w:ascii="NewsGotT" w:hAnsi="NewsGotT"/>
          <w:sz w:val="24"/>
          <w:szCs w:val="24"/>
          <w:lang w:val="pt-PT"/>
        </w:rPr>
        <w:t>: https://www.st.com/en/development-tools/stm32cubemx.html. [Acedido em 24 março 2021].</w:t>
      </w:r>
    </w:p>
    <w:p w14:paraId="38F17F01" w14:textId="3140D0F1" w:rsidR="00071A16" w:rsidRPr="004763C9" w:rsidRDefault="00071A16" w:rsidP="006D6F79">
      <w:pPr>
        <w:pStyle w:val="ReferenciasPHD"/>
        <w:rPr>
          <w:rFonts w:ascii="NewsGotT" w:hAnsi="NewsGotT"/>
          <w:sz w:val="24"/>
          <w:szCs w:val="24"/>
          <w:lang w:val="pt-PT"/>
        </w:rPr>
      </w:pPr>
      <w:r w:rsidRPr="004763C9">
        <w:rPr>
          <w:rFonts w:ascii="NewsGotT" w:hAnsi="NewsGotT"/>
          <w:sz w:val="24"/>
          <w:szCs w:val="24"/>
          <w:lang w:val="en-GB"/>
        </w:rPr>
        <w:t>[</w:t>
      </w:r>
      <w:r w:rsidR="006D6F79" w:rsidRPr="004763C9">
        <w:rPr>
          <w:rFonts w:ascii="NewsGotT" w:hAnsi="NewsGotT"/>
          <w:sz w:val="24"/>
          <w:szCs w:val="24"/>
          <w:lang w:val="en-GB"/>
        </w:rPr>
        <w:t>10</w:t>
      </w:r>
      <w:r w:rsidRPr="004763C9">
        <w:rPr>
          <w:rFonts w:ascii="NewsGotT" w:hAnsi="NewsGotT"/>
          <w:sz w:val="24"/>
          <w:szCs w:val="24"/>
          <w:lang w:val="en-GB"/>
        </w:rPr>
        <w:t xml:space="preserve">] </w:t>
      </w:r>
      <w:r w:rsidRPr="004763C9">
        <w:rPr>
          <w:rFonts w:ascii="NewsGotT" w:hAnsi="NewsGotT"/>
          <w:sz w:val="24"/>
          <w:szCs w:val="24"/>
          <w:lang w:val="en-GB"/>
        </w:rPr>
        <w:tab/>
      </w:r>
      <w:r w:rsidR="004763C9" w:rsidRPr="004763C9">
        <w:rPr>
          <w:rFonts w:ascii="NewsGotT" w:hAnsi="NewsGotT"/>
          <w:sz w:val="24"/>
          <w:szCs w:val="24"/>
          <w:lang w:val="en-GB"/>
        </w:rPr>
        <w:t xml:space="preserve">P. Corporation, “pololu.com,” 2001-2014. [Online]. </w:t>
      </w:r>
      <w:proofErr w:type="spellStart"/>
      <w:r w:rsidR="004763C9" w:rsidRPr="004763C9">
        <w:rPr>
          <w:rFonts w:ascii="NewsGotT" w:hAnsi="NewsGotT"/>
          <w:sz w:val="24"/>
          <w:szCs w:val="24"/>
          <w:lang w:val="pt-PT"/>
        </w:rPr>
        <w:t>Available</w:t>
      </w:r>
      <w:proofErr w:type="spellEnd"/>
      <w:r w:rsidR="004763C9" w:rsidRPr="004763C9">
        <w:rPr>
          <w:rFonts w:ascii="NewsGotT" w:hAnsi="NewsGotT"/>
          <w:sz w:val="24"/>
          <w:szCs w:val="24"/>
          <w:lang w:val="pt-PT"/>
        </w:rPr>
        <w:t>: https://www.pololu.com/docs/pdf/0J12/QTR-8x.pdf. [Acedido em 3 fevereiro 2021].</w:t>
      </w:r>
    </w:p>
    <w:p w14:paraId="23A22561" w14:textId="74C519C8" w:rsidR="00071A16" w:rsidRPr="004763C9" w:rsidRDefault="00071A16" w:rsidP="006D6F79">
      <w:pPr>
        <w:pStyle w:val="ReferenciasPHD"/>
        <w:rPr>
          <w:rFonts w:ascii="NewsGotT" w:hAnsi="NewsGotT"/>
          <w:sz w:val="24"/>
          <w:szCs w:val="24"/>
          <w:lang w:val="en-GB"/>
        </w:rPr>
      </w:pPr>
      <w:r w:rsidRPr="004763C9">
        <w:rPr>
          <w:rFonts w:ascii="NewsGotT" w:hAnsi="NewsGotT"/>
          <w:sz w:val="24"/>
          <w:szCs w:val="24"/>
          <w:lang w:val="en-GB"/>
        </w:rPr>
        <w:t>[</w:t>
      </w:r>
      <w:r w:rsidR="006D6F79" w:rsidRPr="004763C9">
        <w:rPr>
          <w:rFonts w:ascii="NewsGotT" w:hAnsi="NewsGotT"/>
          <w:sz w:val="24"/>
          <w:szCs w:val="24"/>
          <w:lang w:val="en-GB"/>
        </w:rPr>
        <w:t>11</w:t>
      </w:r>
      <w:r w:rsidRPr="004763C9">
        <w:rPr>
          <w:rFonts w:ascii="NewsGotT" w:hAnsi="NewsGotT"/>
          <w:sz w:val="24"/>
          <w:szCs w:val="24"/>
          <w:lang w:val="en-GB"/>
        </w:rPr>
        <w:t xml:space="preserve">] </w:t>
      </w:r>
      <w:r w:rsidRPr="004763C9">
        <w:rPr>
          <w:rFonts w:ascii="NewsGotT" w:hAnsi="NewsGotT"/>
          <w:sz w:val="24"/>
          <w:szCs w:val="24"/>
          <w:lang w:val="en-GB"/>
        </w:rPr>
        <w:tab/>
      </w:r>
      <w:r w:rsidR="004763C9" w:rsidRPr="004763C9">
        <w:rPr>
          <w:rFonts w:ascii="NewsGotT" w:hAnsi="NewsGotT"/>
          <w:sz w:val="24"/>
          <w:szCs w:val="24"/>
          <w:lang w:val="en-GB"/>
        </w:rPr>
        <w:t xml:space="preserve">R. Want, “IEEE Pervasive Computing,” An Introduction to RFID Technology, p. IEEE Computer Society Digital Library, </w:t>
      </w:r>
      <w:proofErr w:type="spellStart"/>
      <w:r w:rsidR="004763C9" w:rsidRPr="004763C9">
        <w:rPr>
          <w:rFonts w:ascii="NewsGotT" w:hAnsi="NewsGotT"/>
          <w:sz w:val="24"/>
          <w:szCs w:val="24"/>
          <w:lang w:val="en-GB"/>
        </w:rPr>
        <w:t>janeiro</w:t>
      </w:r>
      <w:proofErr w:type="spellEnd"/>
      <w:r w:rsidR="004763C9" w:rsidRPr="004763C9">
        <w:rPr>
          <w:rFonts w:ascii="NewsGotT" w:hAnsi="NewsGotT"/>
          <w:sz w:val="24"/>
          <w:szCs w:val="24"/>
          <w:lang w:val="en-GB"/>
        </w:rPr>
        <w:t xml:space="preserve"> - </w:t>
      </w:r>
      <w:proofErr w:type="spellStart"/>
      <w:r w:rsidR="004763C9" w:rsidRPr="004763C9">
        <w:rPr>
          <w:rFonts w:ascii="NewsGotT" w:hAnsi="NewsGotT"/>
          <w:sz w:val="24"/>
          <w:szCs w:val="24"/>
          <w:lang w:val="en-GB"/>
        </w:rPr>
        <w:t>março</w:t>
      </w:r>
      <w:proofErr w:type="spellEnd"/>
      <w:r w:rsidR="004763C9" w:rsidRPr="004763C9">
        <w:rPr>
          <w:rFonts w:ascii="NewsGotT" w:hAnsi="NewsGotT"/>
          <w:sz w:val="24"/>
          <w:szCs w:val="24"/>
          <w:lang w:val="en-GB"/>
        </w:rPr>
        <w:t xml:space="preserve"> 2006.</w:t>
      </w:r>
    </w:p>
    <w:p w14:paraId="1E80AFD0" w14:textId="3599B4D7" w:rsidR="00071A16" w:rsidRPr="00E246BB" w:rsidRDefault="00071A16" w:rsidP="006D6F79">
      <w:pPr>
        <w:pStyle w:val="ReferenciasPHD"/>
        <w:rPr>
          <w:rFonts w:ascii="NewsGotT" w:hAnsi="NewsGotT"/>
          <w:sz w:val="24"/>
          <w:szCs w:val="24"/>
        </w:rPr>
      </w:pPr>
      <w:r w:rsidRPr="00E246BB">
        <w:rPr>
          <w:rFonts w:ascii="NewsGotT" w:hAnsi="NewsGotT"/>
          <w:sz w:val="24"/>
          <w:szCs w:val="24"/>
        </w:rPr>
        <w:t>[</w:t>
      </w:r>
      <w:r w:rsidR="006D6F79" w:rsidRPr="00E246BB">
        <w:rPr>
          <w:rFonts w:ascii="NewsGotT" w:hAnsi="NewsGotT"/>
          <w:sz w:val="24"/>
          <w:szCs w:val="24"/>
        </w:rPr>
        <w:t>12</w:t>
      </w:r>
      <w:r w:rsidRPr="00E246BB">
        <w:rPr>
          <w:rFonts w:ascii="NewsGotT" w:hAnsi="NewsGotT"/>
          <w:sz w:val="24"/>
          <w:szCs w:val="24"/>
        </w:rPr>
        <w:t xml:space="preserve">] </w:t>
      </w:r>
      <w:r w:rsidRPr="00E246BB">
        <w:rPr>
          <w:rFonts w:ascii="NewsGotT" w:hAnsi="NewsGotT"/>
          <w:sz w:val="24"/>
          <w:szCs w:val="24"/>
        </w:rPr>
        <w:tab/>
      </w:r>
      <w:r w:rsidR="004763C9" w:rsidRPr="004763C9">
        <w:rPr>
          <w:rFonts w:ascii="NewsGotT" w:hAnsi="NewsGotT"/>
          <w:sz w:val="24"/>
          <w:szCs w:val="24"/>
        </w:rPr>
        <w:t xml:space="preserve">Sharp, “Distance Measuring Sensor Unit”. </w:t>
      </w:r>
      <w:proofErr w:type="spellStart"/>
      <w:r w:rsidR="004763C9" w:rsidRPr="004763C9">
        <w:rPr>
          <w:rFonts w:ascii="NewsGotT" w:hAnsi="NewsGotT"/>
          <w:sz w:val="24"/>
          <w:szCs w:val="24"/>
        </w:rPr>
        <w:t>Patente</w:t>
      </w:r>
      <w:proofErr w:type="spellEnd"/>
      <w:r w:rsidR="004763C9" w:rsidRPr="004763C9">
        <w:rPr>
          <w:rFonts w:ascii="NewsGotT" w:hAnsi="NewsGotT"/>
          <w:sz w:val="24"/>
          <w:szCs w:val="24"/>
        </w:rPr>
        <w:t xml:space="preserve"> GP2Y0A21YK0F</w:t>
      </w:r>
      <w:r w:rsidRPr="00E246BB">
        <w:rPr>
          <w:rFonts w:ascii="NewsGotT" w:hAnsi="NewsGotT"/>
          <w:sz w:val="24"/>
          <w:szCs w:val="24"/>
        </w:rPr>
        <w:t>.</w:t>
      </w:r>
    </w:p>
    <w:p w14:paraId="49E59388" w14:textId="5578CAA0" w:rsidR="00071A16" w:rsidRPr="00EA272F" w:rsidRDefault="00071A16" w:rsidP="006D6F79">
      <w:pPr>
        <w:pStyle w:val="ReferenciasPHD"/>
        <w:rPr>
          <w:rFonts w:ascii="NewsGotT" w:hAnsi="NewsGotT"/>
          <w:sz w:val="24"/>
          <w:szCs w:val="24"/>
          <w:lang w:val="pt-PT"/>
        </w:rPr>
      </w:pPr>
      <w:r w:rsidRPr="00E246BB">
        <w:rPr>
          <w:rFonts w:ascii="NewsGotT" w:hAnsi="NewsGotT"/>
          <w:sz w:val="24"/>
          <w:szCs w:val="24"/>
        </w:rPr>
        <w:t>[1</w:t>
      </w:r>
      <w:r w:rsidR="006D6F79" w:rsidRPr="00E246BB">
        <w:rPr>
          <w:rFonts w:ascii="NewsGotT" w:hAnsi="NewsGotT"/>
          <w:sz w:val="24"/>
          <w:szCs w:val="24"/>
        </w:rPr>
        <w:t>3</w:t>
      </w:r>
      <w:r w:rsidRPr="00E246BB">
        <w:rPr>
          <w:rFonts w:ascii="NewsGotT" w:hAnsi="NewsGotT"/>
          <w:sz w:val="24"/>
          <w:szCs w:val="24"/>
        </w:rPr>
        <w:t xml:space="preserve">] </w:t>
      </w:r>
      <w:r w:rsidRPr="00E246BB">
        <w:rPr>
          <w:rFonts w:ascii="NewsGotT" w:hAnsi="NewsGotT"/>
          <w:sz w:val="24"/>
          <w:szCs w:val="24"/>
        </w:rPr>
        <w:tab/>
      </w:r>
      <w:r w:rsidR="004763C9" w:rsidRPr="004763C9">
        <w:rPr>
          <w:rFonts w:ascii="NewsGotT" w:hAnsi="NewsGotT"/>
          <w:sz w:val="24"/>
          <w:szCs w:val="24"/>
        </w:rPr>
        <w:t xml:space="preserve">STMicroelectronics, “DUAL FULL-BRIDGE DRIVER”. </w:t>
      </w:r>
      <w:r w:rsidR="004763C9" w:rsidRPr="004763C9">
        <w:rPr>
          <w:rFonts w:ascii="NewsGotT" w:hAnsi="NewsGotT"/>
          <w:sz w:val="24"/>
          <w:szCs w:val="24"/>
          <w:lang w:val="pt-PT"/>
        </w:rPr>
        <w:t xml:space="preserve">Patente L298 </w:t>
      </w:r>
      <w:proofErr w:type="spellStart"/>
      <w:r w:rsidR="004763C9" w:rsidRPr="004763C9">
        <w:rPr>
          <w:rFonts w:ascii="NewsGotT" w:hAnsi="NewsGotT"/>
          <w:sz w:val="24"/>
          <w:szCs w:val="24"/>
          <w:lang w:val="pt-PT"/>
        </w:rPr>
        <w:t>datasheet</w:t>
      </w:r>
      <w:proofErr w:type="spellEnd"/>
      <w:r w:rsidR="004763C9" w:rsidRPr="004763C9">
        <w:rPr>
          <w:rFonts w:ascii="NewsGotT" w:hAnsi="NewsGotT"/>
          <w:sz w:val="24"/>
          <w:szCs w:val="24"/>
          <w:lang w:val="pt-PT"/>
        </w:rPr>
        <w:t>, janeiro 2000.</w:t>
      </w:r>
    </w:p>
    <w:p w14:paraId="0759A180" w14:textId="6718CA7F" w:rsidR="00071A16" w:rsidRPr="00EA272F" w:rsidRDefault="00071A16" w:rsidP="006D6F79">
      <w:pPr>
        <w:pStyle w:val="ReferenciasPHD"/>
        <w:rPr>
          <w:rFonts w:ascii="NewsGotT" w:hAnsi="NewsGotT"/>
          <w:sz w:val="24"/>
          <w:szCs w:val="24"/>
          <w:lang w:val="pt-PT"/>
        </w:rPr>
      </w:pPr>
      <w:r w:rsidRPr="00EA272F">
        <w:rPr>
          <w:rFonts w:ascii="NewsGotT" w:hAnsi="NewsGotT"/>
          <w:sz w:val="24"/>
          <w:szCs w:val="24"/>
          <w:lang w:val="pt-PT"/>
        </w:rPr>
        <w:t>[1</w:t>
      </w:r>
      <w:r w:rsidR="006D6F79" w:rsidRPr="00EA272F">
        <w:rPr>
          <w:rFonts w:ascii="NewsGotT" w:hAnsi="NewsGotT"/>
          <w:sz w:val="24"/>
          <w:szCs w:val="24"/>
          <w:lang w:val="pt-PT"/>
        </w:rPr>
        <w:t>4</w:t>
      </w:r>
      <w:r w:rsidRPr="00EA272F">
        <w:rPr>
          <w:rFonts w:ascii="NewsGotT" w:hAnsi="NewsGotT"/>
          <w:sz w:val="24"/>
          <w:szCs w:val="24"/>
          <w:lang w:val="pt-PT"/>
        </w:rPr>
        <w:t xml:space="preserve">] </w:t>
      </w:r>
      <w:r w:rsidRPr="00EA272F">
        <w:rPr>
          <w:rFonts w:ascii="NewsGotT" w:hAnsi="NewsGotT"/>
          <w:sz w:val="24"/>
          <w:szCs w:val="24"/>
          <w:lang w:val="pt-PT"/>
        </w:rPr>
        <w:tab/>
      </w:r>
      <w:proofErr w:type="spellStart"/>
      <w:r w:rsidR="004763C9" w:rsidRPr="004763C9">
        <w:rPr>
          <w:rFonts w:ascii="NewsGotT" w:hAnsi="NewsGotT"/>
          <w:sz w:val="24"/>
          <w:szCs w:val="24"/>
          <w:lang w:val="pt-PT"/>
        </w:rPr>
        <w:t>Botnroll</w:t>
      </w:r>
      <w:proofErr w:type="spellEnd"/>
      <w:r w:rsidR="004763C9" w:rsidRPr="004763C9">
        <w:rPr>
          <w:rFonts w:ascii="NewsGotT" w:hAnsi="NewsGotT"/>
          <w:sz w:val="24"/>
          <w:szCs w:val="24"/>
          <w:lang w:val="pt-PT"/>
        </w:rPr>
        <w:t xml:space="preserve">, “Cartão RFID </w:t>
      </w:r>
      <w:proofErr w:type="spellStart"/>
      <w:r w:rsidR="004763C9" w:rsidRPr="004763C9">
        <w:rPr>
          <w:rFonts w:ascii="NewsGotT" w:hAnsi="NewsGotT"/>
          <w:sz w:val="24"/>
          <w:szCs w:val="24"/>
          <w:lang w:val="pt-PT"/>
        </w:rPr>
        <w:t>MIfare</w:t>
      </w:r>
      <w:proofErr w:type="spellEnd"/>
      <w:r w:rsidR="004763C9" w:rsidRPr="004763C9">
        <w:rPr>
          <w:rFonts w:ascii="NewsGotT" w:hAnsi="NewsGotT"/>
          <w:sz w:val="24"/>
          <w:szCs w:val="24"/>
          <w:lang w:val="pt-PT"/>
        </w:rPr>
        <w:t xml:space="preserve">,” [Online]. </w:t>
      </w:r>
      <w:proofErr w:type="spellStart"/>
      <w:r w:rsidR="004763C9" w:rsidRPr="004763C9">
        <w:rPr>
          <w:rFonts w:ascii="NewsGotT" w:hAnsi="NewsGotT"/>
          <w:sz w:val="24"/>
          <w:szCs w:val="24"/>
          <w:lang w:val="pt-PT"/>
        </w:rPr>
        <w:t>Available</w:t>
      </w:r>
      <w:proofErr w:type="spellEnd"/>
      <w:r w:rsidR="004763C9" w:rsidRPr="004763C9">
        <w:rPr>
          <w:rFonts w:ascii="NewsGotT" w:hAnsi="NewsGotT"/>
          <w:sz w:val="24"/>
          <w:szCs w:val="24"/>
          <w:lang w:val="pt-PT"/>
        </w:rPr>
        <w:t>: https://www.botnroll.com/pt/rf-lora/3320-cart-o-rfid-mifare-1k-s50-compat-vel-tag-13-56mhz.html. [Acedido em 21 junho 2021].</w:t>
      </w:r>
    </w:p>
    <w:p w14:paraId="14955DDB" w14:textId="65E07065" w:rsidR="00071A16" w:rsidRPr="004763C9" w:rsidRDefault="00071A16" w:rsidP="006D6F79">
      <w:pPr>
        <w:pStyle w:val="ReferenciasPHD"/>
        <w:rPr>
          <w:rFonts w:ascii="NewsGotT" w:hAnsi="NewsGotT"/>
          <w:sz w:val="24"/>
          <w:szCs w:val="24"/>
          <w:lang w:val="en-GB"/>
        </w:rPr>
      </w:pPr>
      <w:r w:rsidRPr="00E246BB">
        <w:rPr>
          <w:rFonts w:ascii="NewsGotT" w:hAnsi="NewsGotT"/>
          <w:sz w:val="24"/>
          <w:szCs w:val="24"/>
        </w:rPr>
        <w:t>[1</w:t>
      </w:r>
      <w:r w:rsidR="006D6F79" w:rsidRPr="00E246BB">
        <w:rPr>
          <w:rFonts w:ascii="NewsGotT" w:hAnsi="NewsGotT"/>
          <w:sz w:val="24"/>
          <w:szCs w:val="24"/>
        </w:rPr>
        <w:t>5</w:t>
      </w:r>
      <w:r w:rsidRPr="00E246BB">
        <w:rPr>
          <w:rFonts w:ascii="NewsGotT" w:hAnsi="NewsGotT"/>
          <w:sz w:val="24"/>
          <w:szCs w:val="24"/>
        </w:rPr>
        <w:t xml:space="preserve">] </w:t>
      </w:r>
      <w:r w:rsidRPr="00E246BB">
        <w:rPr>
          <w:rFonts w:ascii="NewsGotT" w:hAnsi="NewsGotT"/>
          <w:sz w:val="24"/>
          <w:szCs w:val="24"/>
        </w:rPr>
        <w:tab/>
      </w:r>
      <w:r w:rsidR="004763C9" w:rsidRPr="004763C9">
        <w:rPr>
          <w:rFonts w:ascii="NewsGotT" w:hAnsi="NewsGotT"/>
          <w:sz w:val="24"/>
          <w:szCs w:val="24"/>
        </w:rPr>
        <w:t xml:space="preserve">NXP, “Standard performance MIFARE and NTAG frontend”. </w:t>
      </w:r>
      <w:proofErr w:type="spellStart"/>
      <w:r w:rsidR="004763C9" w:rsidRPr="004763C9">
        <w:rPr>
          <w:rFonts w:ascii="NewsGotT" w:hAnsi="NewsGotT"/>
          <w:sz w:val="24"/>
          <w:szCs w:val="24"/>
        </w:rPr>
        <w:t>Patente</w:t>
      </w:r>
      <w:proofErr w:type="spellEnd"/>
      <w:r w:rsidR="004763C9" w:rsidRPr="004763C9">
        <w:rPr>
          <w:rFonts w:ascii="NewsGotT" w:hAnsi="NewsGotT"/>
          <w:sz w:val="24"/>
          <w:szCs w:val="24"/>
        </w:rPr>
        <w:t xml:space="preserve"> MFRC522, 27 </w:t>
      </w:r>
      <w:proofErr w:type="spellStart"/>
      <w:r w:rsidR="004763C9" w:rsidRPr="004763C9">
        <w:rPr>
          <w:rFonts w:ascii="NewsGotT" w:hAnsi="NewsGotT"/>
          <w:sz w:val="24"/>
          <w:szCs w:val="24"/>
        </w:rPr>
        <w:t>abril</w:t>
      </w:r>
      <w:proofErr w:type="spellEnd"/>
      <w:r w:rsidR="004763C9" w:rsidRPr="004763C9">
        <w:rPr>
          <w:rFonts w:ascii="NewsGotT" w:hAnsi="NewsGotT"/>
          <w:sz w:val="24"/>
          <w:szCs w:val="24"/>
        </w:rPr>
        <w:t xml:space="preserve"> 2016.</w:t>
      </w:r>
    </w:p>
    <w:p w14:paraId="413E506F" w14:textId="33DFD929" w:rsidR="00071A16" w:rsidRPr="00EA272F" w:rsidRDefault="00071A16" w:rsidP="006D6F79">
      <w:pPr>
        <w:pStyle w:val="ReferenciasPHD"/>
        <w:rPr>
          <w:rFonts w:ascii="NewsGotT" w:hAnsi="NewsGotT"/>
          <w:sz w:val="24"/>
          <w:szCs w:val="24"/>
          <w:lang w:val="pt-PT"/>
        </w:rPr>
      </w:pPr>
      <w:r w:rsidRPr="004763C9">
        <w:rPr>
          <w:rFonts w:ascii="NewsGotT" w:hAnsi="NewsGotT"/>
          <w:sz w:val="24"/>
          <w:szCs w:val="24"/>
          <w:lang w:val="en-GB"/>
        </w:rPr>
        <w:t>[1</w:t>
      </w:r>
      <w:r w:rsidR="006D6F79" w:rsidRPr="004763C9">
        <w:rPr>
          <w:rFonts w:ascii="NewsGotT" w:hAnsi="NewsGotT"/>
          <w:sz w:val="24"/>
          <w:szCs w:val="24"/>
          <w:lang w:val="en-GB"/>
        </w:rPr>
        <w:t>6</w:t>
      </w:r>
      <w:r w:rsidRPr="004763C9">
        <w:rPr>
          <w:rFonts w:ascii="NewsGotT" w:hAnsi="NewsGotT"/>
          <w:sz w:val="24"/>
          <w:szCs w:val="24"/>
          <w:lang w:val="en-GB"/>
        </w:rPr>
        <w:t xml:space="preserve">] </w:t>
      </w:r>
      <w:r w:rsidRPr="004763C9">
        <w:rPr>
          <w:rFonts w:ascii="NewsGotT" w:hAnsi="NewsGotT"/>
          <w:sz w:val="24"/>
          <w:szCs w:val="24"/>
          <w:lang w:val="en-GB"/>
        </w:rPr>
        <w:tab/>
      </w:r>
      <w:proofErr w:type="spellStart"/>
      <w:r w:rsidR="004763C9" w:rsidRPr="004763C9">
        <w:rPr>
          <w:rFonts w:ascii="NewsGotT" w:hAnsi="NewsGotT"/>
          <w:sz w:val="24"/>
          <w:szCs w:val="24"/>
          <w:lang w:val="en-GB"/>
        </w:rPr>
        <w:t>ITeadStudio</w:t>
      </w:r>
      <w:proofErr w:type="spellEnd"/>
      <w:r w:rsidR="004763C9" w:rsidRPr="004763C9">
        <w:rPr>
          <w:rFonts w:ascii="NewsGotT" w:hAnsi="NewsGotT"/>
          <w:sz w:val="24"/>
          <w:szCs w:val="24"/>
          <w:lang w:val="en-GB"/>
        </w:rPr>
        <w:t xml:space="preserve">, “Bluetooth to Serial Port Module”. </w:t>
      </w:r>
      <w:r w:rsidR="004763C9" w:rsidRPr="004763C9">
        <w:rPr>
          <w:rFonts w:ascii="NewsGotT" w:hAnsi="NewsGotT"/>
          <w:sz w:val="24"/>
          <w:szCs w:val="24"/>
          <w:lang w:val="pt-PT"/>
        </w:rPr>
        <w:t>Patente HC-05, 6 junho 2010.</w:t>
      </w:r>
    </w:p>
    <w:p w14:paraId="0EA07CCE" w14:textId="3C686798" w:rsidR="00071A16" w:rsidRPr="00EA272F" w:rsidRDefault="00071A16" w:rsidP="006D6F79">
      <w:pPr>
        <w:pStyle w:val="ReferenciasPHD"/>
        <w:rPr>
          <w:rFonts w:ascii="NewsGotT" w:hAnsi="NewsGotT"/>
          <w:sz w:val="24"/>
          <w:szCs w:val="24"/>
          <w:lang w:val="pt-PT"/>
        </w:rPr>
      </w:pPr>
      <w:r w:rsidRPr="00EA272F">
        <w:rPr>
          <w:rFonts w:ascii="NewsGotT" w:hAnsi="NewsGotT"/>
          <w:sz w:val="24"/>
          <w:szCs w:val="24"/>
          <w:lang w:val="pt-PT"/>
        </w:rPr>
        <w:t>[1</w:t>
      </w:r>
      <w:r w:rsidR="006D6F79" w:rsidRPr="00EA272F">
        <w:rPr>
          <w:rFonts w:ascii="NewsGotT" w:hAnsi="NewsGotT"/>
          <w:sz w:val="24"/>
          <w:szCs w:val="24"/>
          <w:lang w:val="pt-PT"/>
        </w:rPr>
        <w:t>7</w:t>
      </w:r>
      <w:r w:rsidRPr="00EA272F">
        <w:rPr>
          <w:rFonts w:ascii="NewsGotT" w:hAnsi="NewsGotT"/>
          <w:sz w:val="24"/>
          <w:szCs w:val="24"/>
          <w:lang w:val="pt-PT"/>
        </w:rPr>
        <w:t xml:space="preserve">] </w:t>
      </w:r>
      <w:r w:rsidRPr="00EA272F">
        <w:rPr>
          <w:rFonts w:ascii="NewsGotT" w:hAnsi="NewsGotT"/>
          <w:sz w:val="24"/>
          <w:szCs w:val="24"/>
          <w:lang w:val="pt-PT"/>
        </w:rPr>
        <w:tab/>
      </w:r>
      <w:proofErr w:type="spellStart"/>
      <w:r w:rsidR="004763C9" w:rsidRPr="004763C9">
        <w:rPr>
          <w:rFonts w:ascii="NewsGotT" w:hAnsi="NewsGotT"/>
          <w:sz w:val="24"/>
          <w:szCs w:val="24"/>
          <w:lang w:val="pt-PT"/>
        </w:rPr>
        <w:t>Kicad</w:t>
      </w:r>
      <w:proofErr w:type="spellEnd"/>
      <w:r w:rsidR="004763C9" w:rsidRPr="004763C9">
        <w:rPr>
          <w:rFonts w:ascii="NewsGotT" w:hAnsi="NewsGotT"/>
          <w:sz w:val="24"/>
          <w:szCs w:val="24"/>
          <w:lang w:val="pt-PT"/>
        </w:rPr>
        <w:t>, “</w:t>
      </w:r>
      <w:proofErr w:type="spellStart"/>
      <w:r w:rsidR="004763C9" w:rsidRPr="004763C9">
        <w:rPr>
          <w:rFonts w:ascii="NewsGotT" w:hAnsi="NewsGotT"/>
          <w:sz w:val="24"/>
          <w:szCs w:val="24"/>
          <w:lang w:val="pt-PT"/>
        </w:rPr>
        <w:t>Kicad</w:t>
      </w:r>
      <w:proofErr w:type="spellEnd"/>
      <w:r w:rsidR="004763C9" w:rsidRPr="004763C9">
        <w:rPr>
          <w:rFonts w:ascii="NewsGotT" w:hAnsi="NewsGotT"/>
          <w:sz w:val="24"/>
          <w:szCs w:val="24"/>
          <w:lang w:val="pt-PT"/>
        </w:rPr>
        <w:t xml:space="preserve"> EDA,” [Online]. </w:t>
      </w:r>
      <w:r w:rsidR="004763C9" w:rsidRPr="004763C9">
        <w:rPr>
          <w:rFonts w:ascii="NewsGotT" w:hAnsi="NewsGotT"/>
          <w:sz w:val="24"/>
          <w:szCs w:val="24"/>
          <w:lang w:val="en-GB"/>
        </w:rPr>
        <w:t xml:space="preserve">Available: https://www.kicad.org/. </w:t>
      </w:r>
      <w:r w:rsidR="004763C9" w:rsidRPr="004763C9">
        <w:rPr>
          <w:rFonts w:ascii="NewsGotT" w:hAnsi="NewsGotT"/>
          <w:sz w:val="24"/>
          <w:szCs w:val="24"/>
          <w:lang w:val="pt-PT"/>
        </w:rPr>
        <w:t>[Acedido em 20 junho 2021].</w:t>
      </w:r>
    </w:p>
    <w:p w14:paraId="3DE0B371" w14:textId="737B9CDF" w:rsidR="00071A16" w:rsidRPr="00EA272F" w:rsidRDefault="00071A16" w:rsidP="006D6F79">
      <w:pPr>
        <w:pStyle w:val="ReferenciasPHD"/>
        <w:rPr>
          <w:rFonts w:ascii="NewsGotT" w:hAnsi="NewsGotT"/>
          <w:sz w:val="24"/>
          <w:szCs w:val="24"/>
          <w:lang w:val="pt-PT"/>
        </w:rPr>
      </w:pPr>
      <w:r w:rsidRPr="00EA272F">
        <w:rPr>
          <w:rFonts w:ascii="NewsGotT" w:hAnsi="NewsGotT"/>
          <w:sz w:val="24"/>
          <w:szCs w:val="24"/>
          <w:lang w:val="pt-PT"/>
        </w:rPr>
        <w:lastRenderedPageBreak/>
        <w:t>[1</w:t>
      </w:r>
      <w:r w:rsidR="006D6F79" w:rsidRPr="00EA272F">
        <w:rPr>
          <w:rFonts w:ascii="NewsGotT" w:hAnsi="NewsGotT"/>
          <w:sz w:val="24"/>
          <w:szCs w:val="24"/>
          <w:lang w:val="pt-PT"/>
        </w:rPr>
        <w:t>8</w:t>
      </w:r>
      <w:r w:rsidRPr="00EA272F">
        <w:rPr>
          <w:rFonts w:ascii="NewsGotT" w:hAnsi="NewsGotT"/>
          <w:sz w:val="24"/>
          <w:szCs w:val="24"/>
          <w:lang w:val="pt-PT"/>
        </w:rPr>
        <w:t xml:space="preserve">] </w:t>
      </w:r>
      <w:r w:rsidRPr="00EA272F">
        <w:rPr>
          <w:rFonts w:ascii="NewsGotT" w:hAnsi="NewsGotT"/>
          <w:sz w:val="24"/>
          <w:szCs w:val="24"/>
          <w:lang w:val="pt-PT"/>
        </w:rPr>
        <w:tab/>
      </w:r>
      <w:proofErr w:type="spellStart"/>
      <w:r w:rsidR="004763C9" w:rsidRPr="004763C9">
        <w:rPr>
          <w:rFonts w:ascii="NewsGotT" w:hAnsi="NewsGotT"/>
          <w:sz w:val="24"/>
          <w:szCs w:val="24"/>
          <w:lang w:val="pt-PT"/>
        </w:rPr>
        <w:t>Botnroll</w:t>
      </w:r>
      <w:proofErr w:type="spellEnd"/>
      <w:r w:rsidR="004763C9" w:rsidRPr="004763C9">
        <w:rPr>
          <w:rFonts w:ascii="NewsGotT" w:hAnsi="NewsGotT"/>
          <w:sz w:val="24"/>
          <w:szCs w:val="24"/>
          <w:lang w:val="pt-PT"/>
        </w:rPr>
        <w:t xml:space="preserve">, “Fonte de alimentação para </w:t>
      </w:r>
      <w:proofErr w:type="spellStart"/>
      <w:r w:rsidR="004763C9" w:rsidRPr="004763C9">
        <w:rPr>
          <w:rFonts w:ascii="NewsGotT" w:hAnsi="NewsGotT"/>
          <w:sz w:val="24"/>
          <w:szCs w:val="24"/>
          <w:lang w:val="pt-PT"/>
        </w:rPr>
        <w:t>breadboard</w:t>
      </w:r>
      <w:proofErr w:type="spellEnd"/>
      <w:r w:rsidR="004763C9" w:rsidRPr="004763C9">
        <w:rPr>
          <w:rFonts w:ascii="NewsGotT" w:hAnsi="NewsGotT"/>
          <w:sz w:val="24"/>
          <w:szCs w:val="24"/>
          <w:lang w:val="pt-PT"/>
        </w:rPr>
        <w:t xml:space="preserve"> V2 5V/3.3V,” [Online]. </w:t>
      </w:r>
      <w:proofErr w:type="spellStart"/>
      <w:r w:rsidR="004763C9" w:rsidRPr="004763C9">
        <w:rPr>
          <w:rFonts w:ascii="NewsGotT" w:hAnsi="NewsGotT"/>
          <w:sz w:val="24"/>
          <w:szCs w:val="24"/>
          <w:lang w:val="pt-PT"/>
        </w:rPr>
        <w:t>Available</w:t>
      </w:r>
      <w:proofErr w:type="spellEnd"/>
      <w:r w:rsidR="004763C9" w:rsidRPr="004763C9">
        <w:rPr>
          <w:rFonts w:ascii="NewsGotT" w:hAnsi="NewsGotT"/>
          <w:sz w:val="24"/>
          <w:szCs w:val="24"/>
          <w:lang w:val="pt-PT"/>
        </w:rPr>
        <w:t>: https://www.botnroll.com/pt/alimentadores-acdc-5v/796-fonte-de-alimentacao-para-breadboard-tol123d3p.html. [Acedido em 20 junho 2021].</w:t>
      </w:r>
    </w:p>
    <w:p w14:paraId="28CBF7FE" w14:textId="2F4E56B8" w:rsidR="00071A16" w:rsidRPr="00EA272F" w:rsidRDefault="00071A16" w:rsidP="006D6F79">
      <w:pPr>
        <w:pStyle w:val="ReferenciasPHD"/>
        <w:rPr>
          <w:rFonts w:ascii="NewsGotT" w:hAnsi="NewsGotT"/>
          <w:sz w:val="24"/>
          <w:szCs w:val="24"/>
          <w:lang w:val="pt-PT"/>
        </w:rPr>
      </w:pPr>
      <w:r w:rsidRPr="00E246BB">
        <w:rPr>
          <w:rFonts w:ascii="NewsGotT" w:hAnsi="NewsGotT"/>
          <w:sz w:val="24"/>
          <w:szCs w:val="24"/>
        </w:rPr>
        <w:t>[1</w:t>
      </w:r>
      <w:r w:rsidR="006D6F79" w:rsidRPr="00E246BB">
        <w:rPr>
          <w:rFonts w:ascii="NewsGotT" w:hAnsi="NewsGotT"/>
          <w:sz w:val="24"/>
          <w:szCs w:val="24"/>
        </w:rPr>
        <w:t>9</w:t>
      </w:r>
      <w:r w:rsidRPr="00E246BB">
        <w:rPr>
          <w:rFonts w:ascii="NewsGotT" w:hAnsi="NewsGotT"/>
          <w:sz w:val="24"/>
          <w:szCs w:val="24"/>
        </w:rPr>
        <w:t xml:space="preserve">] </w:t>
      </w:r>
      <w:r w:rsidRPr="00E246BB">
        <w:rPr>
          <w:rFonts w:ascii="NewsGotT" w:hAnsi="NewsGotT"/>
          <w:sz w:val="24"/>
          <w:szCs w:val="24"/>
        </w:rPr>
        <w:tab/>
      </w:r>
      <w:r w:rsidR="004763C9" w:rsidRPr="004763C9">
        <w:rPr>
          <w:rFonts w:ascii="NewsGotT" w:hAnsi="NewsGotT"/>
          <w:sz w:val="24"/>
          <w:szCs w:val="24"/>
        </w:rPr>
        <w:t xml:space="preserve">T. Corporation, “TENERGY 18650 2200 </w:t>
      </w:r>
      <w:proofErr w:type="spellStart"/>
      <w:r w:rsidR="004763C9" w:rsidRPr="004763C9">
        <w:rPr>
          <w:rFonts w:ascii="NewsGotT" w:hAnsi="NewsGotT"/>
          <w:sz w:val="24"/>
          <w:szCs w:val="24"/>
        </w:rPr>
        <w:t>mAh</w:t>
      </w:r>
      <w:proofErr w:type="spellEnd"/>
      <w:r w:rsidR="004763C9" w:rsidRPr="004763C9">
        <w:rPr>
          <w:rFonts w:ascii="NewsGotT" w:hAnsi="NewsGotT"/>
          <w:sz w:val="24"/>
          <w:szCs w:val="24"/>
        </w:rPr>
        <w:t xml:space="preserve"> Li-Ion Cell”. </w:t>
      </w:r>
      <w:r w:rsidR="004763C9" w:rsidRPr="004763C9">
        <w:rPr>
          <w:rFonts w:ascii="NewsGotT" w:hAnsi="NewsGotT"/>
          <w:sz w:val="24"/>
          <w:szCs w:val="24"/>
          <w:lang w:val="pt-PT"/>
        </w:rPr>
        <w:t xml:space="preserve">Patente </w:t>
      </w:r>
      <w:proofErr w:type="spellStart"/>
      <w:r w:rsidR="004763C9" w:rsidRPr="004763C9">
        <w:rPr>
          <w:rFonts w:ascii="NewsGotT" w:hAnsi="NewsGotT"/>
          <w:sz w:val="24"/>
          <w:szCs w:val="24"/>
          <w:lang w:val="pt-PT"/>
        </w:rPr>
        <w:t>Tenergy</w:t>
      </w:r>
      <w:proofErr w:type="spellEnd"/>
      <w:r w:rsidR="004763C9" w:rsidRPr="004763C9">
        <w:rPr>
          <w:rFonts w:ascii="NewsGotT" w:hAnsi="NewsGotT"/>
          <w:sz w:val="24"/>
          <w:szCs w:val="24"/>
          <w:lang w:val="pt-PT"/>
        </w:rPr>
        <w:t xml:space="preserve"> 18650.</w:t>
      </w:r>
    </w:p>
    <w:p w14:paraId="384F8BDF" w14:textId="478A592F" w:rsidR="006D6F79" w:rsidRPr="004763C9" w:rsidRDefault="006D6F79" w:rsidP="006D6F79">
      <w:pPr>
        <w:pStyle w:val="ReferenciasPHD"/>
        <w:rPr>
          <w:rFonts w:ascii="NewsGotT" w:hAnsi="NewsGotT"/>
          <w:sz w:val="24"/>
          <w:szCs w:val="24"/>
          <w:lang w:val="pt-PT"/>
        </w:rPr>
      </w:pPr>
      <w:r w:rsidRPr="004763C9">
        <w:rPr>
          <w:rFonts w:ascii="NewsGotT" w:hAnsi="NewsGotT"/>
          <w:sz w:val="24"/>
          <w:szCs w:val="24"/>
          <w:lang w:val="pt-PT"/>
        </w:rPr>
        <w:t xml:space="preserve">[20] </w:t>
      </w:r>
      <w:r w:rsidRPr="004763C9">
        <w:rPr>
          <w:rFonts w:ascii="NewsGotT" w:hAnsi="NewsGotT"/>
          <w:sz w:val="24"/>
          <w:szCs w:val="24"/>
          <w:lang w:val="pt-PT"/>
        </w:rPr>
        <w:tab/>
      </w:r>
      <w:r w:rsidR="004763C9" w:rsidRPr="004763C9">
        <w:rPr>
          <w:rFonts w:ascii="NewsGotT" w:hAnsi="NewsGotT"/>
          <w:sz w:val="24"/>
          <w:szCs w:val="24"/>
          <w:lang w:val="pt-PT"/>
        </w:rPr>
        <w:t xml:space="preserve">“BMS PARA PROTECÇÃO BATERIAS 18650 3S 12,6V 20A,” [Online]. </w:t>
      </w:r>
      <w:proofErr w:type="spellStart"/>
      <w:r w:rsidR="004763C9" w:rsidRPr="004763C9">
        <w:rPr>
          <w:rFonts w:ascii="NewsGotT" w:hAnsi="NewsGotT"/>
          <w:sz w:val="24"/>
          <w:szCs w:val="24"/>
          <w:lang w:val="pt-PT"/>
        </w:rPr>
        <w:t>Available</w:t>
      </w:r>
      <w:proofErr w:type="spellEnd"/>
      <w:r w:rsidR="004763C9" w:rsidRPr="004763C9">
        <w:rPr>
          <w:rFonts w:ascii="NewsGotT" w:hAnsi="NewsGotT"/>
          <w:sz w:val="24"/>
          <w:szCs w:val="24"/>
          <w:lang w:val="pt-PT"/>
        </w:rPr>
        <w:t>: https://www.botnroll.com/pt/acessorios/2558-bms-para-protec-o-baterias-18650-3s-12-6v-20a.html. [Acedido em 10 fevereiro 2021]</w:t>
      </w:r>
      <w:r w:rsidR="004763C9">
        <w:rPr>
          <w:rFonts w:ascii="NewsGotT" w:hAnsi="NewsGotT"/>
          <w:sz w:val="24"/>
          <w:szCs w:val="24"/>
          <w:lang w:val="pt-PT"/>
        </w:rPr>
        <w:t>.</w:t>
      </w:r>
    </w:p>
    <w:p w14:paraId="5EB5C666" w14:textId="01086DA7" w:rsidR="006D6F79" w:rsidRPr="004763C9" w:rsidRDefault="006D6F79" w:rsidP="006D6F79">
      <w:pPr>
        <w:pStyle w:val="ReferenciasPHD"/>
        <w:rPr>
          <w:rFonts w:ascii="NewsGotT" w:hAnsi="NewsGotT"/>
          <w:sz w:val="24"/>
          <w:szCs w:val="24"/>
          <w:lang w:val="pt-PT"/>
        </w:rPr>
      </w:pPr>
      <w:r w:rsidRPr="004763C9">
        <w:rPr>
          <w:rFonts w:ascii="NewsGotT" w:hAnsi="NewsGotT"/>
          <w:sz w:val="24"/>
          <w:szCs w:val="24"/>
          <w:lang w:val="pt-PT"/>
        </w:rPr>
        <w:t xml:space="preserve">[21] </w:t>
      </w:r>
      <w:r w:rsidRPr="004763C9">
        <w:rPr>
          <w:rFonts w:ascii="NewsGotT" w:hAnsi="NewsGotT"/>
          <w:sz w:val="24"/>
          <w:szCs w:val="24"/>
          <w:lang w:val="pt-PT"/>
        </w:rPr>
        <w:tab/>
      </w:r>
      <w:proofErr w:type="spellStart"/>
      <w:r w:rsidR="004763C9" w:rsidRPr="004763C9">
        <w:rPr>
          <w:rFonts w:ascii="NewsGotT" w:hAnsi="NewsGotT"/>
          <w:sz w:val="24"/>
          <w:szCs w:val="24"/>
          <w:lang w:val="pt-PT"/>
        </w:rPr>
        <w:t>Botnroll</w:t>
      </w:r>
      <w:proofErr w:type="spellEnd"/>
      <w:r w:rsidR="004763C9" w:rsidRPr="004763C9">
        <w:rPr>
          <w:rFonts w:ascii="NewsGotT" w:hAnsi="NewsGotT"/>
          <w:sz w:val="24"/>
          <w:szCs w:val="24"/>
          <w:lang w:val="pt-PT"/>
        </w:rPr>
        <w:t xml:space="preserve">, “Carregador 3 baterias 18650 em série - AC 100~240V DC 12,6V 1A,” [Online]. </w:t>
      </w:r>
      <w:proofErr w:type="spellStart"/>
      <w:r w:rsidR="004763C9" w:rsidRPr="004763C9">
        <w:rPr>
          <w:rFonts w:ascii="NewsGotT" w:hAnsi="NewsGotT"/>
          <w:sz w:val="24"/>
          <w:szCs w:val="24"/>
          <w:lang w:val="pt-PT"/>
        </w:rPr>
        <w:t>Available</w:t>
      </w:r>
      <w:proofErr w:type="spellEnd"/>
      <w:r w:rsidR="004763C9" w:rsidRPr="004763C9">
        <w:rPr>
          <w:rFonts w:ascii="NewsGotT" w:hAnsi="NewsGotT"/>
          <w:sz w:val="24"/>
          <w:szCs w:val="24"/>
          <w:lang w:val="pt-PT"/>
        </w:rPr>
        <w:t>: https://www.botnroll.com/pt/alimentadores-acdc-12v/2557-carregador-3-baterias-18650-em-s-rie-ac-100-240v-dc-12-6v-1a.html. [Acedido em 20 junho 2021].</w:t>
      </w:r>
    </w:p>
    <w:p w14:paraId="7E890F77" w14:textId="1295D7F1" w:rsidR="006D6F79" w:rsidRPr="004763C9" w:rsidRDefault="006D6F79" w:rsidP="006D6F79">
      <w:pPr>
        <w:pStyle w:val="ReferenciasPHD"/>
        <w:rPr>
          <w:rFonts w:ascii="NewsGotT" w:hAnsi="NewsGotT"/>
          <w:sz w:val="24"/>
          <w:szCs w:val="24"/>
          <w:lang w:val="pt-PT"/>
        </w:rPr>
      </w:pPr>
      <w:r w:rsidRPr="004763C9">
        <w:rPr>
          <w:rFonts w:ascii="NewsGotT" w:hAnsi="NewsGotT"/>
          <w:sz w:val="24"/>
          <w:szCs w:val="24"/>
          <w:lang w:val="pt-PT"/>
        </w:rPr>
        <w:t xml:space="preserve">[22] </w:t>
      </w:r>
      <w:r w:rsidRPr="004763C9">
        <w:rPr>
          <w:rFonts w:ascii="NewsGotT" w:hAnsi="NewsGotT"/>
          <w:sz w:val="24"/>
          <w:szCs w:val="24"/>
          <w:lang w:val="pt-PT"/>
        </w:rPr>
        <w:tab/>
      </w:r>
      <w:r w:rsidR="004763C9" w:rsidRPr="004763C9">
        <w:rPr>
          <w:rFonts w:ascii="NewsGotT" w:hAnsi="NewsGotT"/>
          <w:sz w:val="24"/>
          <w:szCs w:val="24"/>
          <w:lang w:val="pt-PT"/>
        </w:rPr>
        <w:t xml:space="preserve">Z. </w:t>
      </w:r>
      <w:proofErr w:type="spellStart"/>
      <w:r w:rsidR="004763C9" w:rsidRPr="004763C9">
        <w:rPr>
          <w:rFonts w:ascii="NewsGotT" w:hAnsi="NewsGotT"/>
          <w:sz w:val="24"/>
          <w:szCs w:val="24"/>
          <w:lang w:val="pt-PT"/>
        </w:rPr>
        <w:t>Electromotor.Patente</w:t>
      </w:r>
      <w:proofErr w:type="spellEnd"/>
      <w:r w:rsidR="004763C9" w:rsidRPr="004763C9">
        <w:rPr>
          <w:rFonts w:ascii="NewsGotT" w:hAnsi="NewsGotT"/>
          <w:sz w:val="24"/>
          <w:szCs w:val="24"/>
          <w:lang w:val="pt-PT"/>
        </w:rPr>
        <w:t xml:space="preserve"> ZGB37RG.</w:t>
      </w:r>
    </w:p>
    <w:p w14:paraId="6B235551" w14:textId="7C4C88FD" w:rsidR="006D6F79" w:rsidRPr="004763C9" w:rsidRDefault="006D6F79" w:rsidP="006D6F79">
      <w:pPr>
        <w:pStyle w:val="ReferenciasPHD"/>
        <w:rPr>
          <w:rFonts w:ascii="NewsGotT" w:hAnsi="NewsGotT"/>
          <w:sz w:val="24"/>
          <w:szCs w:val="24"/>
          <w:lang w:val="pt-PT"/>
        </w:rPr>
      </w:pPr>
      <w:r w:rsidRPr="004763C9">
        <w:rPr>
          <w:rFonts w:ascii="NewsGotT" w:hAnsi="NewsGotT"/>
          <w:sz w:val="24"/>
          <w:szCs w:val="24"/>
          <w:lang w:val="pt-PT"/>
        </w:rPr>
        <w:t xml:space="preserve">[23] </w:t>
      </w:r>
      <w:r w:rsidRPr="004763C9">
        <w:rPr>
          <w:rFonts w:ascii="NewsGotT" w:hAnsi="NewsGotT"/>
          <w:sz w:val="24"/>
          <w:szCs w:val="24"/>
          <w:lang w:val="pt-PT"/>
        </w:rPr>
        <w:tab/>
      </w:r>
      <w:proofErr w:type="spellStart"/>
      <w:r w:rsidR="004763C9" w:rsidRPr="004763C9">
        <w:rPr>
          <w:rFonts w:ascii="NewsGotT" w:hAnsi="NewsGotT"/>
          <w:sz w:val="24"/>
          <w:szCs w:val="24"/>
          <w:lang w:val="pt-PT"/>
        </w:rPr>
        <w:t>Botnroll</w:t>
      </w:r>
      <w:proofErr w:type="spellEnd"/>
      <w:r w:rsidR="004763C9" w:rsidRPr="004763C9">
        <w:rPr>
          <w:rFonts w:ascii="NewsGotT" w:hAnsi="NewsGotT"/>
          <w:sz w:val="24"/>
          <w:szCs w:val="24"/>
          <w:lang w:val="pt-PT"/>
        </w:rPr>
        <w:t>, “Step-</w:t>
      </w:r>
      <w:proofErr w:type="spellStart"/>
      <w:r w:rsidR="004763C9" w:rsidRPr="004763C9">
        <w:rPr>
          <w:rFonts w:ascii="NewsGotT" w:hAnsi="NewsGotT"/>
          <w:sz w:val="24"/>
          <w:szCs w:val="24"/>
          <w:lang w:val="pt-PT"/>
        </w:rPr>
        <w:t>down</w:t>
      </w:r>
      <w:proofErr w:type="spellEnd"/>
      <w:r w:rsidR="004763C9" w:rsidRPr="004763C9">
        <w:rPr>
          <w:rFonts w:ascii="NewsGotT" w:hAnsi="NewsGotT"/>
          <w:sz w:val="24"/>
          <w:szCs w:val="24"/>
          <w:lang w:val="pt-PT"/>
        </w:rPr>
        <w:t xml:space="preserve"> para 5V até 8A 40W com 4 portas USB entrada 8V~35V,” [Online]. </w:t>
      </w:r>
      <w:proofErr w:type="spellStart"/>
      <w:r w:rsidR="004763C9" w:rsidRPr="004763C9">
        <w:rPr>
          <w:rFonts w:ascii="NewsGotT" w:hAnsi="NewsGotT"/>
          <w:sz w:val="24"/>
          <w:szCs w:val="24"/>
          <w:lang w:val="pt-PT"/>
        </w:rPr>
        <w:t>Available</w:t>
      </w:r>
      <w:proofErr w:type="spellEnd"/>
      <w:r w:rsidR="004763C9" w:rsidRPr="004763C9">
        <w:rPr>
          <w:rFonts w:ascii="NewsGotT" w:hAnsi="NewsGotT"/>
          <w:sz w:val="24"/>
          <w:szCs w:val="24"/>
          <w:lang w:val="pt-PT"/>
        </w:rPr>
        <w:t>: https://www.botnroll.com/pt/conversores-dcdc/3650-step-down-para-5v-at-8a-40w-com-4-portas-usb-entrada-8v-35v.html. [Acedido em 20 junho 2021].</w:t>
      </w:r>
    </w:p>
    <w:p w14:paraId="2CCB45CA" w14:textId="76E282FB" w:rsidR="00152D83" w:rsidRDefault="006D6F79" w:rsidP="00E246BB">
      <w:pPr>
        <w:pStyle w:val="ReferenciasPHD"/>
        <w:rPr>
          <w:rFonts w:ascii="NewsGotT" w:hAnsi="NewsGotT"/>
          <w:sz w:val="24"/>
          <w:szCs w:val="24"/>
          <w:lang w:val="fr-FR"/>
        </w:rPr>
      </w:pPr>
      <w:r w:rsidRPr="0083573C">
        <w:rPr>
          <w:rFonts w:ascii="NewsGotT" w:hAnsi="NewsGotT"/>
          <w:sz w:val="24"/>
          <w:szCs w:val="24"/>
          <w:lang w:val="fr-FR"/>
        </w:rPr>
        <w:t xml:space="preserve">[24] </w:t>
      </w:r>
      <w:r w:rsidRPr="0083573C">
        <w:rPr>
          <w:rFonts w:ascii="NewsGotT" w:hAnsi="NewsGotT"/>
          <w:sz w:val="24"/>
          <w:szCs w:val="24"/>
          <w:lang w:val="fr-FR"/>
        </w:rPr>
        <w:tab/>
      </w:r>
      <w:r w:rsidR="004763C9" w:rsidRPr="004763C9">
        <w:rPr>
          <w:rFonts w:ascii="NewsGotT" w:hAnsi="NewsGotT"/>
          <w:sz w:val="24"/>
          <w:szCs w:val="24"/>
          <w:lang w:val="fr-FR"/>
        </w:rPr>
        <w:t>“</w:t>
      </w:r>
      <w:proofErr w:type="spellStart"/>
      <w:r w:rsidR="004763C9" w:rsidRPr="004763C9">
        <w:rPr>
          <w:rFonts w:ascii="NewsGotT" w:hAnsi="NewsGotT"/>
          <w:sz w:val="24"/>
          <w:szCs w:val="24"/>
          <w:lang w:val="fr-FR"/>
        </w:rPr>
        <w:t>Github</w:t>
      </w:r>
      <w:proofErr w:type="spellEnd"/>
      <w:r w:rsidR="004763C9" w:rsidRPr="004763C9">
        <w:rPr>
          <w:rFonts w:ascii="NewsGotT" w:hAnsi="NewsGotT"/>
          <w:sz w:val="24"/>
          <w:szCs w:val="24"/>
          <w:lang w:val="fr-FR"/>
        </w:rPr>
        <w:t xml:space="preserve">,” [Online]. </w:t>
      </w:r>
      <w:proofErr w:type="spellStart"/>
      <w:proofErr w:type="gramStart"/>
      <w:r w:rsidR="004763C9" w:rsidRPr="004763C9">
        <w:rPr>
          <w:rFonts w:ascii="NewsGotT" w:hAnsi="NewsGotT"/>
          <w:sz w:val="24"/>
          <w:szCs w:val="24"/>
          <w:lang w:val="fr-FR"/>
        </w:rPr>
        <w:t>Available</w:t>
      </w:r>
      <w:proofErr w:type="spellEnd"/>
      <w:r w:rsidR="004763C9" w:rsidRPr="004763C9">
        <w:rPr>
          <w:rFonts w:ascii="NewsGotT" w:hAnsi="NewsGotT"/>
          <w:sz w:val="24"/>
          <w:szCs w:val="24"/>
          <w:lang w:val="fr-FR"/>
        </w:rPr>
        <w:t>:</w:t>
      </w:r>
      <w:proofErr w:type="gramEnd"/>
      <w:r w:rsidR="004763C9" w:rsidRPr="004763C9">
        <w:rPr>
          <w:rFonts w:ascii="NewsGotT" w:hAnsi="NewsGotT"/>
          <w:sz w:val="24"/>
          <w:szCs w:val="24"/>
          <w:lang w:val="fr-FR"/>
        </w:rPr>
        <w:t xml:space="preserve"> https://github.com/. [</w:t>
      </w:r>
      <w:proofErr w:type="spellStart"/>
      <w:r w:rsidR="004763C9" w:rsidRPr="004763C9">
        <w:rPr>
          <w:rFonts w:ascii="NewsGotT" w:hAnsi="NewsGotT"/>
          <w:sz w:val="24"/>
          <w:szCs w:val="24"/>
          <w:lang w:val="fr-FR"/>
        </w:rPr>
        <w:t>Acedido</w:t>
      </w:r>
      <w:proofErr w:type="spellEnd"/>
      <w:r w:rsidR="004763C9" w:rsidRPr="004763C9">
        <w:rPr>
          <w:rFonts w:ascii="NewsGotT" w:hAnsi="NewsGotT"/>
          <w:sz w:val="24"/>
          <w:szCs w:val="24"/>
          <w:lang w:val="fr-FR"/>
        </w:rPr>
        <w:t xml:space="preserve"> </w:t>
      </w:r>
      <w:proofErr w:type="spellStart"/>
      <w:r w:rsidR="004763C9" w:rsidRPr="004763C9">
        <w:rPr>
          <w:rFonts w:ascii="NewsGotT" w:hAnsi="NewsGotT"/>
          <w:sz w:val="24"/>
          <w:szCs w:val="24"/>
          <w:lang w:val="fr-FR"/>
        </w:rPr>
        <w:t>em</w:t>
      </w:r>
      <w:proofErr w:type="spellEnd"/>
      <w:r w:rsidR="004763C9" w:rsidRPr="004763C9">
        <w:rPr>
          <w:rFonts w:ascii="NewsGotT" w:hAnsi="NewsGotT"/>
          <w:sz w:val="24"/>
          <w:szCs w:val="24"/>
          <w:lang w:val="fr-FR"/>
        </w:rPr>
        <w:t xml:space="preserve"> 20 4 2021].</w:t>
      </w:r>
    </w:p>
    <w:p w14:paraId="0F37475F" w14:textId="3ED4E5D5" w:rsidR="004763C9" w:rsidRPr="00D37450" w:rsidRDefault="004763C9" w:rsidP="004763C9">
      <w:pPr>
        <w:pStyle w:val="ReferenciasPHD"/>
        <w:rPr>
          <w:rFonts w:ascii="NewsGotT" w:hAnsi="NewsGotT"/>
          <w:sz w:val="24"/>
          <w:szCs w:val="24"/>
          <w:lang w:val="pt-PT"/>
        </w:rPr>
      </w:pPr>
      <w:r w:rsidRPr="00E246BB">
        <w:rPr>
          <w:rFonts w:ascii="NewsGotT" w:hAnsi="NewsGotT"/>
          <w:sz w:val="24"/>
          <w:szCs w:val="24"/>
        </w:rPr>
        <w:t>[</w:t>
      </w:r>
      <w:r>
        <w:rPr>
          <w:rFonts w:ascii="NewsGotT" w:hAnsi="NewsGotT"/>
          <w:sz w:val="24"/>
          <w:szCs w:val="24"/>
        </w:rPr>
        <w:t>25</w:t>
      </w:r>
      <w:r w:rsidRPr="00E246BB">
        <w:rPr>
          <w:rFonts w:ascii="NewsGotT" w:hAnsi="NewsGotT"/>
          <w:sz w:val="24"/>
          <w:szCs w:val="24"/>
        </w:rPr>
        <w:t xml:space="preserve">] </w:t>
      </w:r>
      <w:r w:rsidRPr="00E246BB">
        <w:rPr>
          <w:rFonts w:ascii="NewsGotT" w:hAnsi="NewsGotT"/>
          <w:sz w:val="24"/>
          <w:szCs w:val="24"/>
        </w:rPr>
        <w:tab/>
      </w:r>
      <w:r w:rsidRPr="004763C9">
        <w:rPr>
          <w:rFonts w:ascii="NewsGotT" w:hAnsi="NewsGotT"/>
          <w:sz w:val="24"/>
          <w:szCs w:val="24"/>
        </w:rPr>
        <w:t xml:space="preserve">“Git - local branching on the cheap,” [Online]. Available: https://git-scm.com/. </w:t>
      </w:r>
      <w:r w:rsidRPr="00D37450">
        <w:rPr>
          <w:rFonts w:ascii="NewsGotT" w:hAnsi="NewsGotT"/>
          <w:sz w:val="24"/>
          <w:szCs w:val="24"/>
          <w:lang w:val="pt-PT"/>
        </w:rPr>
        <w:t>[Acedido em 20 4 2021].</w:t>
      </w:r>
    </w:p>
    <w:p w14:paraId="56B9BC7C" w14:textId="38E83A1E" w:rsidR="004763C9" w:rsidRPr="00D37450" w:rsidRDefault="004763C9" w:rsidP="004763C9">
      <w:pPr>
        <w:pStyle w:val="ReferenciasPHD"/>
        <w:rPr>
          <w:rFonts w:ascii="NewsGotT" w:hAnsi="NewsGotT"/>
          <w:sz w:val="24"/>
          <w:szCs w:val="24"/>
          <w:lang w:val="pt-PT"/>
        </w:rPr>
      </w:pPr>
      <w:r w:rsidRPr="00D37450">
        <w:rPr>
          <w:rFonts w:ascii="NewsGotT" w:hAnsi="NewsGotT"/>
          <w:sz w:val="24"/>
          <w:szCs w:val="24"/>
          <w:lang w:val="pt-PT"/>
        </w:rPr>
        <w:t>[</w:t>
      </w:r>
      <w:r w:rsidRPr="00D37450">
        <w:rPr>
          <w:rFonts w:ascii="NewsGotT" w:hAnsi="NewsGotT"/>
          <w:sz w:val="24"/>
          <w:szCs w:val="24"/>
          <w:lang w:val="pt-PT"/>
        </w:rPr>
        <w:t>26</w:t>
      </w:r>
      <w:r w:rsidRPr="00D37450">
        <w:rPr>
          <w:rFonts w:ascii="NewsGotT" w:hAnsi="NewsGotT"/>
          <w:sz w:val="24"/>
          <w:szCs w:val="24"/>
          <w:lang w:val="pt-PT"/>
        </w:rPr>
        <w:t xml:space="preserve">] </w:t>
      </w:r>
      <w:r w:rsidRPr="00D37450">
        <w:rPr>
          <w:rFonts w:ascii="NewsGotT" w:hAnsi="NewsGotT"/>
          <w:sz w:val="24"/>
          <w:szCs w:val="24"/>
          <w:lang w:val="pt-PT"/>
        </w:rPr>
        <w:tab/>
      </w:r>
      <w:r w:rsidR="00D37450" w:rsidRPr="00D37450">
        <w:rPr>
          <w:rFonts w:ascii="NewsGotT" w:hAnsi="NewsGotT"/>
          <w:sz w:val="24"/>
          <w:szCs w:val="24"/>
          <w:lang w:val="pt-PT"/>
        </w:rPr>
        <w:t xml:space="preserve">MIT APP INVENTOR, [Online]. </w:t>
      </w:r>
      <w:proofErr w:type="spellStart"/>
      <w:r w:rsidR="00D37450" w:rsidRPr="00D37450">
        <w:rPr>
          <w:rFonts w:ascii="NewsGotT" w:hAnsi="NewsGotT"/>
          <w:sz w:val="24"/>
          <w:szCs w:val="24"/>
          <w:lang w:val="pt-PT"/>
        </w:rPr>
        <w:t>Available</w:t>
      </w:r>
      <w:proofErr w:type="spellEnd"/>
      <w:r w:rsidR="00D37450" w:rsidRPr="00D37450">
        <w:rPr>
          <w:rFonts w:ascii="NewsGotT" w:hAnsi="NewsGotT"/>
          <w:sz w:val="24"/>
          <w:szCs w:val="24"/>
          <w:lang w:val="pt-PT"/>
        </w:rPr>
        <w:t>: https://appinventor.mit.edu/. [Acedido em 20 junho 2021].</w:t>
      </w:r>
    </w:p>
    <w:p w14:paraId="2E80CAFF" w14:textId="161E5652" w:rsidR="004763C9" w:rsidRPr="00EA272F" w:rsidRDefault="004763C9" w:rsidP="004763C9">
      <w:pPr>
        <w:pStyle w:val="ReferenciasPHD"/>
        <w:rPr>
          <w:rFonts w:ascii="NewsGotT" w:hAnsi="NewsGotT"/>
          <w:sz w:val="24"/>
          <w:szCs w:val="24"/>
          <w:lang w:val="pt-PT"/>
        </w:rPr>
      </w:pPr>
      <w:r w:rsidRPr="00EA272F">
        <w:rPr>
          <w:rFonts w:ascii="NewsGotT" w:hAnsi="NewsGotT"/>
          <w:sz w:val="24"/>
          <w:szCs w:val="24"/>
          <w:lang w:val="pt-PT"/>
        </w:rPr>
        <w:t>[</w:t>
      </w:r>
      <w:r>
        <w:rPr>
          <w:rFonts w:ascii="NewsGotT" w:hAnsi="NewsGotT"/>
          <w:sz w:val="24"/>
          <w:szCs w:val="24"/>
          <w:lang w:val="pt-PT"/>
        </w:rPr>
        <w:t>2</w:t>
      </w:r>
      <w:r w:rsidRPr="00EA272F">
        <w:rPr>
          <w:rFonts w:ascii="NewsGotT" w:hAnsi="NewsGotT"/>
          <w:sz w:val="24"/>
          <w:szCs w:val="24"/>
          <w:lang w:val="pt-PT"/>
        </w:rPr>
        <w:t xml:space="preserve">7] </w:t>
      </w:r>
      <w:r w:rsidRPr="00EA272F">
        <w:rPr>
          <w:rFonts w:ascii="NewsGotT" w:hAnsi="NewsGotT"/>
          <w:sz w:val="24"/>
          <w:szCs w:val="24"/>
          <w:lang w:val="pt-PT"/>
        </w:rPr>
        <w:tab/>
      </w:r>
      <w:proofErr w:type="spellStart"/>
      <w:r w:rsidR="00D37450" w:rsidRPr="00D37450">
        <w:rPr>
          <w:rFonts w:ascii="NewsGotT" w:hAnsi="NewsGotT"/>
          <w:sz w:val="24"/>
          <w:szCs w:val="24"/>
          <w:lang w:val="pt-PT"/>
        </w:rPr>
        <w:t>Botnroll</w:t>
      </w:r>
      <w:proofErr w:type="spellEnd"/>
      <w:r w:rsidR="00D37450" w:rsidRPr="00D37450">
        <w:rPr>
          <w:rFonts w:ascii="NewsGotT" w:hAnsi="NewsGotT"/>
          <w:sz w:val="24"/>
          <w:szCs w:val="24"/>
          <w:lang w:val="pt-PT"/>
        </w:rPr>
        <w:t xml:space="preserve">, “Interruptor painel redondo,” [Online]. </w:t>
      </w:r>
      <w:proofErr w:type="spellStart"/>
      <w:r w:rsidR="00D37450" w:rsidRPr="00D37450">
        <w:rPr>
          <w:rFonts w:ascii="NewsGotT" w:hAnsi="NewsGotT"/>
          <w:sz w:val="24"/>
          <w:szCs w:val="24"/>
          <w:lang w:val="pt-PT"/>
        </w:rPr>
        <w:t>Available</w:t>
      </w:r>
      <w:proofErr w:type="spellEnd"/>
      <w:r w:rsidR="00D37450" w:rsidRPr="00D37450">
        <w:rPr>
          <w:rFonts w:ascii="NewsGotT" w:hAnsi="NewsGotT"/>
          <w:sz w:val="24"/>
          <w:szCs w:val="24"/>
          <w:lang w:val="pt-PT"/>
        </w:rPr>
        <w:t>: https://www.botnroll.com/pt/interruptores-botoes/535-switch-de-painel-spst-redondo.html. [Acedido em 20 junho 2021].</w:t>
      </w:r>
    </w:p>
    <w:p w14:paraId="1DF86C56" w14:textId="1AD2DD10" w:rsidR="004763C9" w:rsidRPr="00EA272F" w:rsidRDefault="004763C9" w:rsidP="004763C9">
      <w:pPr>
        <w:pStyle w:val="ReferenciasPHD"/>
        <w:rPr>
          <w:rFonts w:ascii="NewsGotT" w:hAnsi="NewsGotT"/>
          <w:sz w:val="24"/>
          <w:szCs w:val="24"/>
          <w:lang w:val="pt-PT"/>
        </w:rPr>
      </w:pPr>
      <w:r w:rsidRPr="00EA272F">
        <w:rPr>
          <w:rFonts w:ascii="NewsGotT" w:hAnsi="NewsGotT"/>
          <w:sz w:val="24"/>
          <w:szCs w:val="24"/>
          <w:lang w:val="pt-PT"/>
        </w:rPr>
        <w:t>[</w:t>
      </w:r>
      <w:r>
        <w:rPr>
          <w:rFonts w:ascii="NewsGotT" w:hAnsi="NewsGotT"/>
          <w:sz w:val="24"/>
          <w:szCs w:val="24"/>
          <w:lang w:val="pt-PT"/>
        </w:rPr>
        <w:t>2</w:t>
      </w:r>
      <w:r w:rsidRPr="00EA272F">
        <w:rPr>
          <w:rFonts w:ascii="NewsGotT" w:hAnsi="NewsGotT"/>
          <w:sz w:val="24"/>
          <w:szCs w:val="24"/>
          <w:lang w:val="pt-PT"/>
        </w:rPr>
        <w:t xml:space="preserve">8] </w:t>
      </w:r>
      <w:r w:rsidRPr="00EA272F">
        <w:rPr>
          <w:rFonts w:ascii="NewsGotT" w:hAnsi="NewsGotT"/>
          <w:sz w:val="24"/>
          <w:szCs w:val="24"/>
          <w:lang w:val="pt-PT"/>
        </w:rPr>
        <w:tab/>
      </w:r>
      <w:r w:rsidR="00D37450" w:rsidRPr="00D37450">
        <w:rPr>
          <w:rFonts w:ascii="NewsGotT" w:hAnsi="NewsGotT"/>
          <w:sz w:val="24"/>
          <w:szCs w:val="24"/>
          <w:lang w:val="pt-PT"/>
        </w:rPr>
        <w:t xml:space="preserve">P. Carvalhal, “Fiabilidade e boas práticas de projeto,” 2014. [Online]. </w:t>
      </w:r>
      <w:proofErr w:type="spellStart"/>
      <w:r w:rsidR="00D37450" w:rsidRPr="00D37450">
        <w:rPr>
          <w:rFonts w:ascii="NewsGotT" w:hAnsi="NewsGotT"/>
          <w:sz w:val="24"/>
          <w:szCs w:val="24"/>
          <w:lang w:val="pt-PT"/>
        </w:rPr>
        <w:t>Available</w:t>
      </w:r>
      <w:proofErr w:type="spellEnd"/>
      <w:r w:rsidR="00D37450" w:rsidRPr="00D37450">
        <w:rPr>
          <w:rFonts w:ascii="NewsGotT" w:hAnsi="NewsGotT"/>
          <w:sz w:val="24"/>
          <w:szCs w:val="24"/>
          <w:lang w:val="pt-PT"/>
        </w:rPr>
        <w:t>: https://elearning.uminho.pt/bbcswebdav/pid-1045855-dt-content-rid-3987823_1/courses/2021.9305O4_1/FiabilidadeBoasPraticasProjeto_PCarvalhal.pdf. [Acedido em 3 fevereiro 2021].</w:t>
      </w:r>
    </w:p>
    <w:p w14:paraId="5E60CE98" w14:textId="64ABDBB5" w:rsidR="004763C9" w:rsidRPr="00D37450" w:rsidRDefault="004763C9" w:rsidP="004763C9">
      <w:pPr>
        <w:pStyle w:val="ReferenciasPHD"/>
        <w:rPr>
          <w:rFonts w:ascii="NewsGotT" w:hAnsi="NewsGotT"/>
          <w:sz w:val="24"/>
          <w:szCs w:val="24"/>
          <w:lang w:val="pt-PT"/>
        </w:rPr>
      </w:pPr>
      <w:r w:rsidRPr="00E246BB">
        <w:rPr>
          <w:rFonts w:ascii="NewsGotT" w:hAnsi="NewsGotT"/>
          <w:sz w:val="24"/>
          <w:szCs w:val="24"/>
        </w:rPr>
        <w:t>[</w:t>
      </w:r>
      <w:r>
        <w:rPr>
          <w:rFonts w:ascii="NewsGotT" w:hAnsi="NewsGotT"/>
          <w:sz w:val="24"/>
          <w:szCs w:val="24"/>
        </w:rPr>
        <w:t>2</w:t>
      </w:r>
      <w:r w:rsidRPr="00E246BB">
        <w:rPr>
          <w:rFonts w:ascii="NewsGotT" w:hAnsi="NewsGotT"/>
          <w:sz w:val="24"/>
          <w:szCs w:val="24"/>
        </w:rPr>
        <w:t xml:space="preserve">9] </w:t>
      </w:r>
      <w:r w:rsidRPr="00E246BB">
        <w:rPr>
          <w:rFonts w:ascii="NewsGotT" w:hAnsi="NewsGotT"/>
          <w:sz w:val="24"/>
          <w:szCs w:val="24"/>
        </w:rPr>
        <w:tab/>
      </w:r>
      <w:proofErr w:type="spellStart"/>
      <w:r w:rsidR="00D37450" w:rsidRPr="00D37450">
        <w:rPr>
          <w:rFonts w:ascii="NewsGotT" w:hAnsi="NewsGotT"/>
          <w:sz w:val="24"/>
          <w:szCs w:val="24"/>
        </w:rPr>
        <w:t>Botnroll</w:t>
      </w:r>
      <w:proofErr w:type="spellEnd"/>
      <w:r w:rsidR="00D37450" w:rsidRPr="00D37450">
        <w:rPr>
          <w:rFonts w:ascii="NewsGotT" w:hAnsi="NewsGotT"/>
          <w:sz w:val="24"/>
          <w:szCs w:val="24"/>
        </w:rPr>
        <w:t xml:space="preserve">, “Kit </w:t>
      </w:r>
      <w:proofErr w:type="spellStart"/>
      <w:r w:rsidR="00D37450" w:rsidRPr="00D37450">
        <w:rPr>
          <w:rFonts w:ascii="NewsGotT" w:hAnsi="NewsGotT"/>
          <w:sz w:val="24"/>
          <w:szCs w:val="24"/>
        </w:rPr>
        <w:t>conectores</w:t>
      </w:r>
      <w:proofErr w:type="spellEnd"/>
      <w:r w:rsidR="00D37450" w:rsidRPr="00D37450">
        <w:rPr>
          <w:rFonts w:ascii="NewsGotT" w:hAnsi="NewsGotT"/>
          <w:sz w:val="24"/>
          <w:szCs w:val="24"/>
        </w:rPr>
        <w:t xml:space="preserve"> 2.54mm 620PCS,” [Online]. </w:t>
      </w:r>
      <w:proofErr w:type="spellStart"/>
      <w:r w:rsidR="00D37450" w:rsidRPr="00D37450">
        <w:rPr>
          <w:rFonts w:ascii="NewsGotT" w:hAnsi="NewsGotT"/>
          <w:sz w:val="24"/>
          <w:szCs w:val="24"/>
          <w:lang w:val="pt-PT"/>
        </w:rPr>
        <w:t>Available</w:t>
      </w:r>
      <w:proofErr w:type="spellEnd"/>
      <w:r w:rsidR="00D37450" w:rsidRPr="00D37450">
        <w:rPr>
          <w:rFonts w:ascii="NewsGotT" w:hAnsi="NewsGotT"/>
          <w:sz w:val="24"/>
          <w:szCs w:val="24"/>
          <w:lang w:val="pt-PT"/>
        </w:rPr>
        <w:t>: https://www.botnroll.com/pt/cabo/3464-kit-conectores-2-54mm-620pcs.html. [Acedido em 20 junho 2021].</w:t>
      </w:r>
    </w:p>
    <w:p w14:paraId="42E295A1" w14:textId="17AFCE9E" w:rsidR="004763C9" w:rsidRPr="004763C9" w:rsidRDefault="004763C9" w:rsidP="004763C9">
      <w:pPr>
        <w:pStyle w:val="ReferenciasPHD"/>
        <w:rPr>
          <w:rFonts w:ascii="NewsGotT" w:hAnsi="NewsGotT"/>
          <w:sz w:val="24"/>
          <w:szCs w:val="24"/>
          <w:lang w:val="pt-PT"/>
        </w:rPr>
      </w:pPr>
      <w:r w:rsidRPr="00D37450">
        <w:rPr>
          <w:rFonts w:ascii="NewsGotT" w:hAnsi="NewsGotT"/>
          <w:sz w:val="24"/>
          <w:szCs w:val="24"/>
          <w:lang w:val="en-GB"/>
        </w:rPr>
        <w:t>[</w:t>
      </w:r>
      <w:r w:rsidRPr="00D37450">
        <w:rPr>
          <w:rFonts w:ascii="NewsGotT" w:hAnsi="NewsGotT"/>
          <w:sz w:val="24"/>
          <w:szCs w:val="24"/>
          <w:lang w:val="en-GB"/>
        </w:rPr>
        <w:t>3</w:t>
      </w:r>
      <w:r w:rsidRPr="00D37450">
        <w:rPr>
          <w:rFonts w:ascii="NewsGotT" w:hAnsi="NewsGotT"/>
          <w:sz w:val="24"/>
          <w:szCs w:val="24"/>
          <w:lang w:val="en-GB"/>
        </w:rPr>
        <w:t xml:space="preserve">0] </w:t>
      </w:r>
      <w:r w:rsidRPr="00D37450">
        <w:rPr>
          <w:rFonts w:ascii="NewsGotT" w:hAnsi="NewsGotT"/>
          <w:sz w:val="24"/>
          <w:szCs w:val="24"/>
          <w:lang w:val="en-GB"/>
        </w:rPr>
        <w:tab/>
      </w:r>
      <w:r w:rsidR="00D37450" w:rsidRPr="00D37450">
        <w:rPr>
          <w:rFonts w:ascii="NewsGotT" w:hAnsi="NewsGotT"/>
          <w:sz w:val="24"/>
          <w:szCs w:val="24"/>
          <w:lang w:val="en-GB"/>
        </w:rPr>
        <w:t xml:space="preserve">“Electrostatic-sensitive device,” Wikipedia, [Online]. Available: https://en.wikipedia.org/wiki/Electrostatic-sensitive_device. </w:t>
      </w:r>
      <w:r w:rsidR="00D37450" w:rsidRPr="00D37450">
        <w:rPr>
          <w:rFonts w:ascii="NewsGotT" w:hAnsi="NewsGotT"/>
          <w:sz w:val="24"/>
          <w:szCs w:val="24"/>
          <w:lang w:val="pt-PT"/>
        </w:rPr>
        <w:t>[Acedido em 18 junho 2021].</w:t>
      </w:r>
    </w:p>
    <w:p w14:paraId="0993175C" w14:textId="49A4942E" w:rsidR="004763C9" w:rsidRPr="004763C9" w:rsidRDefault="004763C9" w:rsidP="004763C9">
      <w:pPr>
        <w:pStyle w:val="ReferenciasPHD"/>
        <w:rPr>
          <w:rFonts w:ascii="NewsGotT" w:hAnsi="NewsGotT"/>
          <w:sz w:val="24"/>
          <w:szCs w:val="24"/>
          <w:lang w:val="pt-PT"/>
        </w:rPr>
      </w:pPr>
      <w:r w:rsidRPr="004763C9">
        <w:rPr>
          <w:rFonts w:ascii="NewsGotT" w:hAnsi="NewsGotT"/>
          <w:sz w:val="24"/>
          <w:szCs w:val="24"/>
          <w:lang w:val="pt-PT"/>
        </w:rPr>
        <w:t>[</w:t>
      </w:r>
      <w:r>
        <w:rPr>
          <w:rFonts w:ascii="NewsGotT" w:hAnsi="NewsGotT"/>
          <w:sz w:val="24"/>
          <w:szCs w:val="24"/>
          <w:lang w:val="pt-PT"/>
        </w:rPr>
        <w:t>3</w:t>
      </w:r>
      <w:r w:rsidRPr="004763C9">
        <w:rPr>
          <w:rFonts w:ascii="NewsGotT" w:hAnsi="NewsGotT"/>
          <w:sz w:val="24"/>
          <w:szCs w:val="24"/>
          <w:lang w:val="pt-PT"/>
        </w:rPr>
        <w:t xml:space="preserve">1] </w:t>
      </w:r>
      <w:r w:rsidRPr="004763C9">
        <w:rPr>
          <w:rFonts w:ascii="NewsGotT" w:hAnsi="NewsGotT"/>
          <w:sz w:val="24"/>
          <w:szCs w:val="24"/>
          <w:lang w:val="pt-PT"/>
        </w:rPr>
        <w:tab/>
      </w:r>
      <w:r w:rsidR="00D37450" w:rsidRPr="00D37450">
        <w:rPr>
          <w:rFonts w:ascii="NewsGotT" w:hAnsi="NewsGotT"/>
          <w:sz w:val="24"/>
          <w:szCs w:val="24"/>
          <w:lang w:val="pt-PT"/>
        </w:rPr>
        <w:t xml:space="preserve">TUR CERT, “O que é o certificado </w:t>
      </w:r>
      <w:proofErr w:type="gramStart"/>
      <w:r w:rsidR="00D37450" w:rsidRPr="00D37450">
        <w:rPr>
          <w:rFonts w:ascii="NewsGotT" w:hAnsi="NewsGotT"/>
          <w:sz w:val="24"/>
          <w:szCs w:val="24"/>
          <w:lang w:val="pt-PT"/>
        </w:rPr>
        <w:t>CE?,</w:t>
      </w:r>
      <w:proofErr w:type="gramEnd"/>
      <w:r w:rsidR="00D37450" w:rsidRPr="00D37450">
        <w:rPr>
          <w:rFonts w:ascii="NewsGotT" w:hAnsi="NewsGotT"/>
          <w:sz w:val="24"/>
          <w:szCs w:val="24"/>
          <w:lang w:val="pt-PT"/>
        </w:rPr>
        <w:t xml:space="preserve">” [Online]. </w:t>
      </w:r>
      <w:r w:rsidR="00D37450" w:rsidRPr="00D37450">
        <w:rPr>
          <w:rFonts w:ascii="NewsGotT" w:hAnsi="NewsGotT"/>
          <w:sz w:val="24"/>
          <w:szCs w:val="24"/>
          <w:lang w:val="en-GB"/>
        </w:rPr>
        <w:t xml:space="preserve">Available: https://www.ceisaret.com/pt/ce-sertifikasi-nedir/. </w:t>
      </w:r>
      <w:r w:rsidR="00D37450" w:rsidRPr="00D37450">
        <w:rPr>
          <w:rFonts w:ascii="NewsGotT" w:hAnsi="NewsGotT"/>
          <w:sz w:val="24"/>
          <w:szCs w:val="24"/>
          <w:lang w:val="pt-PT"/>
        </w:rPr>
        <w:t>[Acedido em 19 junho 2021].</w:t>
      </w:r>
    </w:p>
    <w:p w14:paraId="6AF3DE0A" w14:textId="4ADF3D3B" w:rsidR="004763C9" w:rsidRPr="004763C9" w:rsidRDefault="004763C9" w:rsidP="004763C9">
      <w:pPr>
        <w:pStyle w:val="ReferenciasPHD"/>
        <w:rPr>
          <w:rFonts w:ascii="NewsGotT" w:hAnsi="NewsGotT"/>
          <w:sz w:val="24"/>
          <w:szCs w:val="24"/>
          <w:lang w:val="pt-PT"/>
        </w:rPr>
      </w:pPr>
      <w:r w:rsidRPr="004763C9">
        <w:rPr>
          <w:rFonts w:ascii="NewsGotT" w:hAnsi="NewsGotT"/>
          <w:sz w:val="24"/>
          <w:szCs w:val="24"/>
          <w:lang w:val="pt-PT"/>
        </w:rPr>
        <w:t>[</w:t>
      </w:r>
      <w:r>
        <w:rPr>
          <w:rFonts w:ascii="NewsGotT" w:hAnsi="NewsGotT"/>
          <w:sz w:val="24"/>
          <w:szCs w:val="24"/>
          <w:lang w:val="pt-PT"/>
        </w:rPr>
        <w:t>3</w:t>
      </w:r>
      <w:r w:rsidRPr="004763C9">
        <w:rPr>
          <w:rFonts w:ascii="NewsGotT" w:hAnsi="NewsGotT"/>
          <w:sz w:val="24"/>
          <w:szCs w:val="24"/>
          <w:lang w:val="pt-PT"/>
        </w:rPr>
        <w:t xml:space="preserve">2] </w:t>
      </w:r>
      <w:r w:rsidRPr="004763C9">
        <w:rPr>
          <w:rFonts w:ascii="NewsGotT" w:hAnsi="NewsGotT"/>
          <w:sz w:val="24"/>
          <w:szCs w:val="24"/>
          <w:lang w:val="pt-PT"/>
        </w:rPr>
        <w:tab/>
      </w:r>
      <w:r w:rsidR="00D37450" w:rsidRPr="00D37450">
        <w:rPr>
          <w:rFonts w:ascii="NewsGotT" w:hAnsi="NewsGotT"/>
          <w:sz w:val="24"/>
          <w:szCs w:val="24"/>
          <w:lang w:val="pt-PT"/>
        </w:rPr>
        <w:t xml:space="preserve">Jornal Oficial da União Europeia, “DIRETIVA 2014/35/UE DO PARLAMENTO EUROPEU E DO CONSELHO,” 29 março 2014. </w:t>
      </w:r>
      <w:r w:rsidR="00D37450" w:rsidRPr="00D37450">
        <w:rPr>
          <w:rFonts w:ascii="NewsGotT" w:hAnsi="NewsGotT"/>
          <w:sz w:val="24"/>
          <w:szCs w:val="24"/>
          <w:lang w:val="en-GB"/>
        </w:rPr>
        <w:t xml:space="preserve">[Online]. Available: https://eur-lex.europa.eu/legal-content/PT/TXT/PDF/?uri=CELEX:32014L0035&amp;from=EN. </w:t>
      </w:r>
      <w:r w:rsidR="00D37450" w:rsidRPr="00D37450">
        <w:rPr>
          <w:rFonts w:ascii="NewsGotT" w:hAnsi="NewsGotT"/>
          <w:sz w:val="24"/>
          <w:szCs w:val="24"/>
          <w:lang w:val="pt-PT"/>
        </w:rPr>
        <w:t>[Acedido em 15 junho 2021</w:t>
      </w:r>
      <w:proofErr w:type="gramStart"/>
      <w:r w:rsidR="00D37450" w:rsidRPr="00D37450">
        <w:rPr>
          <w:rFonts w:ascii="NewsGotT" w:hAnsi="NewsGotT"/>
          <w:sz w:val="24"/>
          <w:szCs w:val="24"/>
          <w:lang w:val="pt-PT"/>
        </w:rPr>
        <w:t>].</w:t>
      </w:r>
      <w:r w:rsidRPr="004763C9">
        <w:rPr>
          <w:rFonts w:ascii="NewsGotT" w:hAnsi="NewsGotT"/>
          <w:sz w:val="24"/>
          <w:szCs w:val="24"/>
          <w:lang w:val="pt-PT"/>
        </w:rPr>
        <w:t>.</w:t>
      </w:r>
      <w:proofErr w:type="gramEnd"/>
    </w:p>
    <w:p w14:paraId="289A19A0" w14:textId="305B7090" w:rsidR="004763C9" w:rsidRPr="004763C9" w:rsidRDefault="004763C9" w:rsidP="004763C9">
      <w:pPr>
        <w:pStyle w:val="ReferenciasPHD"/>
        <w:rPr>
          <w:rFonts w:ascii="NewsGotT" w:hAnsi="NewsGotT"/>
          <w:sz w:val="24"/>
          <w:szCs w:val="24"/>
          <w:lang w:val="pt-PT"/>
        </w:rPr>
      </w:pPr>
      <w:r w:rsidRPr="004763C9">
        <w:rPr>
          <w:rFonts w:ascii="NewsGotT" w:hAnsi="NewsGotT"/>
          <w:sz w:val="24"/>
          <w:szCs w:val="24"/>
          <w:lang w:val="pt-PT"/>
        </w:rPr>
        <w:t>[</w:t>
      </w:r>
      <w:r>
        <w:rPr>
          <w:rFonts w:ascii="NewsGotT" w:hAnsi="NewsGotT"/>
          <w:sz w:val="24"/>
          <w:szCs w:val="24"/>
          <w:lang w:val="pt-PT"/>
        </w:rPr>
        <w:t>3</w:t>
      </w:r>
      <w:r w:rsidRPr="004763C9">
        <w:rPr>
          <w:rFonts w:ascii="NewsGotT" w:hAnsi="NewsGotT"/>
          <w:sz w:val="24"/>
          <w:szCs w:val="24"/>
          <w:lang w:val="pt-PT"/>
        </w:rPr>
        <w:t xml:space="preserve">3] </w:t>
      </w:r>
      <w:r w:rsidRPr="004763C9">
        <w:rPr>
          <w:rFonts w:ascii="NewsGotT" w:hAnsi="NewsGotT"/>
          <w:sz w:val="24"/>
          <w:szCs w:val="24"/>
          <w:lang w:val="pt-PT"/>
        </w:rPr>
        <w:tab/>
      </w:r>
      <w:r w:rsidR="00D37450" w:rsidRPr="00D37450">
        <w:rPr>
          <w:rFonts w:ascii="NewsGotT" w:hAnsi="NewsGotT"/>
          <w:sz w:val="24"/>
          <w:szCs w:val="24"/>
          <w:lang w:val="pt-PT"/>
        </w:rPr>
        <w:t xml:space="preserve">ISO, “ISO 12100:2010,” novembro 2010. [Online]. </w:t>
      </w:r>
      <w:proofErr w:type="spellStart"/>
      <w:r w:rsidR="00D37450" w:rsidRPr="00D37450">
        <w:rPr>
          <w:rFonts w:ascii="NewsGotT" w:hAnsi="NewsGotT"/>
          <w:sz w:val="24"/>
          <w:szCs w:val="24"/>
          <w:lang w:val="pt-PT"/>
        </w:rPr>
        <w:t>Available</w:t>
      </w:r>
      <w:proofErr w:type="spellEnd"/>
      <w:r w:rsidR="00D37450" w:rsidRPr="00D37450">
        <w:rPr>
          <w:rFonts w:ascii="NewsGotT" w:hAnsi="NewsGotT"/>
          <w:sz w:val="24"/>
          <w:szCs w:val="24"/>
          <w:lang w:val="pt-PT"/>
        </w:rPr>
        <w:t>: https://www.iso.org/standard/51528.html. [Acedido em 20 junho 2021].</w:t>
      </w:r>
    </w:p>
    <w:p w14:paraId="3AD5C97F" w14:textId="71EB6F68" w:rsidR="004763C9" w:rsidRPr="004763C9" w:rsidRDefault="004763C9" w:rsidP="004763C9">
      <w:pPr>
        <w:pStyle w:val="ReferenciasPHD"/>
        <w:rPr>
          <w:rFonts w:ascii="NewsGotT" w:hAnsi="NewsGotT"/>
          <w:sz w:val="24"/>
          <w:szCs w:val="24"/>
          <w:lang w:val="pt-PT"/>
        </w:rPr>
      </w:pPr>
      <w:r w:rsidRPr="0083573C">
        <w:rPr>
          <w:rFonts w:ascii="NewsGotT" w:hAnsi="NewsGotT"/>
          <w:sz w:val="24"/>
          <w:szCs w:val="24"/>
          <w:lang w:val="fr-FR"/>
        </w:rPr>
        <w:t>[</w:t>
      </w:r>
      <w:r>
        <w:rPr>
          <w:rFonts w:ascii="NewsGotT" w:hAnsi="NewsGotT"/>
          <w:sz w:val="24"/>
          <w:szCs w:val="24"/>
          <w:lang w:val="fr-FR"/>
        </w:rPr>
        <w:t>3</w:t>
      </w:r>
      <w:r w:rsidRPr="0083573C">
        <w:rPr>
          <w:rFonts w:ascii="NewsGotT" w:hAnsi="NewsGotT"/>
          <w:sz w:val="24"/>
          <w:szCs w:val="24"/>
          <w:lang w:val="fr-FR"/>
        </w:rPr>
        <w:t xml:space="preserve">4] </w:t>
      </w:r>
      <w:r w:rsidRPr="0083573C">
        <w:rPr>
          <w:rFonts w:ascii="NewsGotT" w:hAnsi="NewsGotT"/>
          <w:sz w:val="24"/>
          <w:szCs w:val="24"/>
          <w:lang w:val="fr-FR"/>
        </w:rPr>
        <w:tab/>
      </w:r>
      <w:r w:rsidR="00D37450" w:rsidRPr="00D37450">
        <w:rPr>
          <w:rFonts w:ascii="NewsGotT" w:hAnsi="NewsGotT"/>
          <w:sz w:val="24"/>
          <w:szCs w:val="24"/>
          <w:lang w:val="fr-FR"/>
        </w:rPr>
        <w:t>ISO, “ISO 3691-</w:t>
      </w:r>
      <w:proofErr w:type="gramStart"/>
      <w:r w:rsidR="00D37450" w:rsidRPr="00D37450">
        <w:rPr>
          <w:rFonts w:ascii="NewsGotT" w:hAnsi="NewsGotT"/>
          <w:sz w:val="24"/>
          <w:szCs w:val="24"/>
          <w:lang w:val="fr-FR"/>
        </w:rPr>
        <w:t>4:</w:t>
      </w:r>
      <w:proofErr w:type="gramEnd"/>
      <w:r w:rsidR="00D37450" w:rsidRPr="00D37450">
        <w:rPr>
          <w:rFonts w:ascii="NewsGotT" w:hAnsi="NewsGotT"/>
          <w:sz w:val="24"/>
          <w:szCs w:val="24"/>
          <w:lang w:val="fr-FR"/>
        </w:rPr>
        <w:t xml:space="preserve">2020,” </w:t>
      </w:r>
      <w:proofErr w:type="spellStart"/>
      <w:r w:rsidR="00D37450" w:rsidRPr="00D37450">
        <w:rPr>
          <w:rFonts w:ascii="NewsGotT" w:hAnsi="NewsGotT"/>
          <w:sz w:val="24"/>
          <w:szCs w:val="24"/>
          <w:lang w:val="fr-FR"/>
        </w:rPr>
        <w:t>outubro</w:t>
      </w:r>
      <w:proofErr w:type="spellEnd"/>
      <w:r w:rsidR="00D37450" w:rsidRPr="00D37450">
        <w:rPr>
          <w:rFonts w:ascii="NewsGotT" w:hAnsi="NewsGotT"/>
          <w:sz w:val="24"/>
          <w:szCs w:val="24"/>
          <w:lang w:val="fr-FR"/>
        </w:rPr>
        <w:t xml:space="preserve"> 2020. [Online]. </w:t>
      </w:r>
      <w:proofErr w:type="spellStart"/>
      <w:proofErr w:type="gramStart"/>
      <w:r w:rsidR="00D37450" w:rsidRPr="00D37450">
        <w:rPr>
          <w:rFonts w:ascii="NewsGotT" w:hAnsi="NewsGotT"/>
          <w:sz w:val="24"/>
          <w:szCs w:val="24"/>
          <w:lang w:val="fr-FR"/>
        </w:rPr>
        <w:t>Available</w:t>
      </w:r>
      <w:proofErr w:type="spellEnd"/>
      <w:r w:rsidR="00D37450" w:rsidRPr="00D37450">
        <w:rPr>
          <w:rFonts w:ascii="NewsGotT" w:hAnsi="NewsGotT"/>
          <w:sz w:val="24"/>
          <w:szCs w:val="24"/>
          <w:lang w:val="fr-FR"/>
        </w:rPr>
        <w:t>:</w:t>
      </w:r>
      <w:proofErr w:type="gramEnd"/>
      <w:r w:rsidR="00D37450" w:rsidRPr="00D37450">
        <w:rPr>
          <w:rFonts w:ascii="NewsGotT" w:hAnsi="NewsGotT"/>
          <w:sz w:val="24"/>
          <w:szCs w:val="24"/>
          <w:lang w:val="fr-FR"/>
        </w:rPr>
        <w:t xml:space="preserve"> https://www.iso.org/standard/70660.html. [</w:t>
      </w:r>
      <w:proofErr w:type="spellStart"/>
      <w:r w:rsidR="00D37450" w:rsidRPr="00D37450">
        <w:rPr>
          <w:rFonts w:ascii="NewsGotT" w:hAnsi="NewsGotT"/>
          <w:sz w:val="24"/>
          <w:szCs w:val="24"/>
          <w:lang w:val="fr-FR"/>
        </w:rPr>
        <w:t>Acedido</w:t>
      </w:r>
      <w:proofErr w:type="spellEnd"/>
      <w:r w:rsidR="00D37450" w:rsidRPr="00D37450">
        <w:rPr>
          <w:rFonts w:ascii="NewsGotT" w:hAnsi="NewsGotT"/>
          <w:sz w:val="24"/>
          <w:szCs w:val="24"/>
          <w:lang w:val="fr-FR"/>
        </w:rPr>
        <w:t xml:space="preserve"> </w:t>
      </w:r>
      <w:proofErr w:type="spellStart"/>
      <w:r w:rsidR="00D37450" w:rsidRPr="00D37450">
        <w:rPr>
          <w:rFonts w:ascii="NewsGotT" w:hAnsi="NewsGotT"/>
          <w:sz w:val="24"/>
          <w:szCs w:val="24"/>
          <w:lang w:val="fr-FR"/>
        </w:rPr>
        <w:t>em</w:t>
      </w:r>
      <w:proofErr w:type="spellEnd"/>
      <w:r w:rsidR="00D37450" w:rsidRPr="00D37450">
        <w:rPr>
          <w:rFonts w:ascii="NewsGotT" w:hAnsi="NewsGotT"/>
          <w:sz w:val="24"/>
          <w:szCs w:val="24"/>
          <w:lang w:val="fr-FR"/>
        </w:rPr>
        <w:t xml:space="preserve"> 20 </w:t>
      </w:r>
      <w:proofErr w:type="spellStart"/>
      <w:r w:rsidR="00D37450" w:rsidRPr="00D37450">
        <w:rPr>
          <w:rFonts w:ascii="NewsGotT" w:hAnsi="NewsGotT"/>
          <w:sz w:val="24"/>
          <w:szCs w:val="24"/>
          <w:lang w:val="fr-FR"/>
        </w:rPr>
        <w:t>junho</w:t>
      </w:r>
      <w:proofErr w:type="spellEnd"/>
      <w:r w:rsidR="00D37450" w:rsidRPr="00D37450">
        <w:rPr>
          <w:rFonts w:ascii="NewsGotT" w:hAnsi="NewsGotT"/>
          <w:sz w:val="24"/>
          <w:szCs w:val="24"/>
          <w:lang w:val="fr-FR"/>
        </w:rPr>
        <w:t xml:space="preserve"> 2021].</w:t>
      </w:r>
    </w:p>
    <w:p w14:paraId="177DFDA2" w14:textId="490B5888" w:rsidR="004763C9" w:rsidRPr="00D37450" w:rsidRDefault="004763C9" w:rsidP="004763C9">
      <w:pPr>
        <w:pStyle w:val="ReferenciasPHD"/>
        <w:rPr>
          <w:rFonts w:ascii="NewsGotT" w:hAnsi="NewsGotT"/>
          <w:sz w:val="24"/>
          <w:szCs w:val="24"/>
          <w:lang w:val="en-GB"/>
        </w:rPr>
      </w:pPr>
      <w:r w:rsidRPr="00D37450">
        <w:rPr>
          <w:rFonts w:ascii="NewsGotT" w:hAnsi="NewsGotT"/>
          <w:sz w:val="24"/>
          <w:szCs w:val="24"/>
          <w:lang w:val="en-GB"/>
        </w:rPr>
        <w:t>[3</w:t>
      </w:r>
      <w:r w:rsidRPr="00D37450">
        <w:rPr>
          <w:rFonts w:ascii="NewsGotT" w:hAnsi="NewsGotT"/>
          <w:sz w:val="24"/>
          <w:szCs w:val="24"/>
          <w:lang w:val="en-GB"/>
        </w:rPr>
        <w:t>5</w:t>
      </w:r>
      <w:r w:rsidRPr="00D37450">
        <w:rPr>
          <w:rFonts w:ascii="NewsGotT" w:hAnsi="NewsGotT"/>
          <w:sz w:val="24"/>
          <w:szCs w:val="24"/>
          <w:lang w:val="en-GB"/>
        </w:rPr>
        <w:t xml:space="preserve">] </w:t>
      </w:r>
      <w:r w:rsidRPr="00D37450">
        <w:rPr>
          <w:rFonts w:ascii="NewsGotT" w:hAnsi="NewsGotT"/>
          <w:sz w:val="24"/>
          <w:szCs w:val="24"/>
          <w:lang w:val="en-GB"/>
        </w:rPr>
        <w:tab/>
      </w:r>
      <w:r w:rsidR="00D37450" w:rsidRPr="00D37450">
        <w:rPr>
          <w:rFonts w:ascii="NewsGotT" w:hAnsi="NewsGotT"/>
          <w:sz w:val="24"/>
          <w:szCs w:val="24"/>
          <w:lang w:val="en-GB"/>
        </w:rPr>
        <w:t xml:space="preserve">“How to Prolong the Life of an 18650 Battery,” </w:t>
      </w:r>
      <w:proofErr w:type="spellStart"/>
      <w:r w:rsidR="00D37450" w:rsidRPr="00D37450">
        <w:rPr>
          <w:rFonts w:ascii="NewsGotT" w:hAnsi="NewsGotT"/>
          <w:sz w:val="24"/>
          <w:szCs w:val="24"/>
          <w:lang w:val="en-GB"/>
        </w:rPr>
        <w:t>instructables</w:t>
      </w:r>
      <w:proofErr w:type="spellEnd"/>
      <w:r w:rsidR="00D37450" w:rsidRPr="00D37450">
        <w:rPr>
          <w:rFonts w:ascii="NewsGotT" w:hAnsi="NewsGotT"/>
          <w:sz w:val="24"/>
          <w:szCs w:val="24"/>
          <w:lang w:val="en-GB"/>
        </w:rPr>
        <w:t xml:space="preserve"> </w:t>
      </w:r>
      <w:proofErr w:type="spellStart"/>
      <w:r w:rsidR="00D37450" w:rsidRPr="00D37450">
        <w:rPr>
          <w:rFonts w:ascii="NewsGotT" w:hAnsi="NewsGotT"/>
          <w:sz w:val="24"/>
          <w:szCs w:val="24"/>
          <w:lang w:val="en-GB"/>
        </w:rPr>
        <w:t>ciruits</w:t>
      </w:r>
      <w:proofErr w:type="spellEnd"/>
      <w:r w:rsidR="00D37450" w:rsidRPr="00D37450">
        <w:rPr>
          <w:rFonts w:ascii="NewsGotT" w:hAnsi="NewsGotT"/>
          <w:sz w:val="24"/>
          <w:szCs w:val="24"/>
          <w:lang w:val="en-GB"/>
        </w:rPr>
        <w:t>, [Online]. Available: https://www.instructables.com/How-to-Prolong-the-Life-of-an-18650-Battery/. [</w:t>
      </w:r>
      <w:proofErr w:type="spellStart"/>
      <w:r w:rsidR="00D37450" w:rsidRPr="00D37450">
        <w:rPr>
          <w:rFonts w:ascii="NewsGotT" w:hAnsi="NewsGotT"/>
          <w:sz w:val="24"/>
          <w:szCs w:val="24"/>
          <w:lang w:val="en-GB"/>
        </w:rPr>
        <w:t>Acedido</w:t>
      </w:r>
      <w:proofErr w:type="spellEnd"/>
      <w:r w:rsidR="00D37450" w:rsidRPr="00D37450">
        <w:rPr>
          <w:rFonts w:ascii="NewsGotT" w:hAnsi="NewsGotT"/>
          <w:sz w:val="24"/>
          <w:szCs w:val="24"/>
          <w:lang w:val="en-GB"/>
        </w:rPr>
        <w:t xml:space="preserve"> </w:t>
      </w:r>
      <w:proofErr w:type="spellStart"/>
      <w:r w:rsidR="00D37450" w:rsidRPr="00D37450">
        <w:rPr>
          <w:rFonts w:ascii="NewsGotT" w:hAnsi="NewsGotT"/>
          <w:sz w:val="24"/>
          <w:szCs w:val="24"/>
          <w:lang w:val="en-GB"/>
        </w:rPr>
        <w:t>em</w:t>
      </w:r>
      <w:proofErr w:type="spellEnd"/>
      <w:r w:rsidR="00D37450" w:rsidRPr="00D37450">
        <w:rPr>
          <w:rFonts w:ascii="NewsGotT" w:hAnsi="NewsGotT"/>
          <w:sz w:val="24"/>
          <w:szCs w:val="24"/>
          <w:lang w:val="en-GB"/>
        </w:rPr>
        <w:t xml:space="preserve"> 11 </w:t>
      </w:r>
      <w:proofErr w:type="spellStart"/>
      <w:r w:rsidR="00D37450" w:rsidRPr="00D37450">
        <w:rPr>
          <w:rFonts w:ascii="NewsGotT" w:hAnsi="NewsGotT"/>
          <w:sz w:val="24"/>
          <w:szCs w:val="24"/>
          <w:lang w:val="en-GB"/>
        </w:rPr>
        <w:t>fevereiro</w:t>
      </w:r>
      <w:proofErr w:type="spellEnd"/>
      <w:r w:rsidR="00D37450" w:rsidRPr="00D37450">
        <w:rPr>
          <w:rFonts w:ascii="NewsGotT" w:hAnsi="NewsGotT"/>
          <w:sz w:val="24"/>
          <w:szCs w:val="24"/>
          <w:lang w:val="en-GB"/>
        </w:rPr>
        <w:t xml:space="preserve"> 2021].</w:t>
      </w:r>
    </w:p>
    <w:p w14:paraId="5777E606" w14:textId="117DA625" w:rsidR="004763C9" w:rsidRPr="004763C9" w:rsidRDefault="004763C9" w:rsidP="004763C9">
      <w:pPr>
        <w:pStyle w:val="ReferenciasPHD"/>
        <w:rPr>
          <w:rFonts w:ascii="NewsGotT" w:hAnsi="NewsGotT"/>
          <w:sz w:val="24"/>
          <w:szCs w:val="24"/>
          <w:lang w:val="pt-PT"/>
        </w:rPr>
      </w:pPr>
      <w:r w:rsidRPr="00D37450">
        <w:rPr>
          <w:rFonts w:ascii="NewsGotT" w:hAnsi="NewsGotT"/>
          <w:sz w:val="24"/>
          <w:szCs w:val="24"/>
          <w:lang w:val="en-GB"/>
        </w:rPr>
        <w:lastRenderedPageBreak/>
        <w:t>[3</w:t>
      </w:r>
      <w:r w:rsidRPr="00D37450">
        <w:rPr>
          <w:rFonts w:ascii="NewsGotT" w:hAnsi="NewsGotT"/>
          <w:sz w:val="24"/>
          <w:szCs w:val="24"/>
          <w:lang w:val="en-GB"/>
        </w:rPr>
        <w:t>6</w:t>
      </w:r>
      <w:r w:rsidRPr="00D37450">
        <w:rPr>
          <w:rFonts w:ascii="NewsGotT" w:hAnsi="NewsGotT"/>
          <w:sz w:val="24"/>
          <w:szCs w:val="24"/>
          <w:lang w:val="en-GB"/>
        </w:rPr>
        <w:t xml:space="preserve">] </w:t>
      </w:r>
      <w:r w:rsidRPr="00D37450">
        <w:rPr>
          <w:rFonts w:ascii="NewsGotT" w:hAnsi="NewsGotT"/>
          <w:sz w:val="24"/>
          <w:szCs w:val="24"/>
          <w:lang w:val="en-GB"/>
        </w:rPr>
        <w:tab/>
      </w:r>
      <w:r w:rsidR="00D37450" w:rsidRPr="00D37450">
        <w:rPr>
          <w:rFonts w:ascii="NewsGotT" w:hAnsi="NewsGotT"/>
          <w:sz w:val="24"/>
          <w:szCs w:val="24"/>
          <w:lang w:val="en-GB"/>
        </w:rPr>
        <w:t xml:space="preserve">“How can I estimate the life of ceramic </w:t>
      </w:r>
      <w:proofErr w:type="gramStart"/>
      <w:r w:rsidR="00D37450" w:rsidRPr="00D37450">
        <w:rPr>
          <w:rFonts w:ascii="NewsGotT" w:hAnsi="NewsGotT"/>
          <w:sz w:val="24"/>
          <w:szCs w:val="24"/>
          <w:lang w:val="en-GB"/>
        </w:rPr>
        <w:t>capacitors?,</w:t>
      </w:r>
      <w:proofErr w:type="gramEnd"/>
      <w:r w:rsidR="00D37450" w:rsidRPr="00D37450">
        <w:rPr>
          <w:rFonts w:ascii="NewsGotT" w:hAnsi="NewsGotT"/>
          <w:sz w:val="24"/>
          <w:szCs w:val="24"/>
          <w:lang w:val="en-GB"/>
        </w:rPr>
        <w:t xml:space="preserve">” Taiyo Yuden, [Online]. </w:t>
      </w:r>
      <w:proofErr w:type="spellStart"/>
      <w:r w:rsidR="00D37450" w:rsidRPr="00D37450">
        <w:rPr>
          <w:rFonts w:ascii="NewsGotT" w:hAnsi="NewsGotT"/>
          <w:sz w:val="24"/>
          <w:szCs w:val="24"/>
          <w:lang w:val="pt-PT"/>
        </w:rPr>
        <w:t>Available</w:t>
      </w:r>
      <w:proofErr w:type="spellEnd"/>
      <w:r w:rsidR="00D37450" w:rsidRPr="00D37450">
        <w:rPr>
          <w:rFonts w:ascii="NewsGotT" w:hAnsi="NewsGotT"/>
          <w:sz w:val="24"/>
          <w:szCs w:val="24"/>
          <w:lang w:val="pt-PT"/>
        </w:rPr>
        <w:t>: https://www.yuden.co.jp/eu/product/support/faq/q020.html. [Acedido em 11 fevereiro 2021].</w:t>
      </w:r>
    </w:p>
    <w:p w14:paraId="2DC05A88" w14:textId="33392D86" w:rsidR="004763C9" w:rsidRPr="00D37450" w:rsidRDefault="004763C9" w:rsidP="004763C9">
      <w:pPr>
        <w:pStyle w:val="ReferenciasPHD"/>
        <w:rPr>
          <w:rFonts w:ascii="NewsGotT" w:hAnsi="NewsGotT"/>
          <w:sz w:val="24"/>
          <w:szCs w:val="24"/>
          <w:lang w:val="en-GB"/>
        </w:rPr>
      </w:pPr>
      <w:r w:rsidRPr="00D37450">
        <w:rPr>
          <w:rFonts w:ascii="NewsGotT" w:hAnsi="NewsGotT"/>
          <w:sz w:val="24"/>
          <w:szCs w:val="24"/>
          <w:lang w:val="en-GB"/>
        </w:rPr>
        <w:t>[3</w:t>
      </w:r>
      <w:r w:rsidRPr="00D37450">
        <w:rPr>
          <w:rFonts w:ascii="NewsGotT" w:hAnsi="NewsGotT"/>
          <w:sz w:val="24"/>
          <w:szCs w:val="24"/>
          <w:lang w:val="en-GB"/>
        </w:rPr>
        <w:t>7</w:t>
      </w:r>
      <w:r w:rsidRPr="00D37450">
        <w:rPr>
          <w:rFonts w:ascii="NewsGotT" w:hAnsi="NewsGotT"/>
          <w:sz w:val="24"/>
          <w:szCs w:val="24"/>
          <w:lang w:val="en-GB"/>
        </w:rPr>
        <w:t xml:space="preserve">] </w:t>
      </w:r>
      <w:r w:rsidRPr="00D37450">
        <w:rPr>
          <w:rFonts w:ascii="NewsGotT" w:hAnsi="NewsGotT"/>
          <w:sz w:val="24"/>
          <w:szCs w:val="24"/>
          <w:lang w:val="en-GB"/>
        </w:rPr>
        <w:tab/>
      </w:r>
      <w:r w:rsidR="00D37450" w:rsidRPr="00D37450">
        <w:rPr>
          <w:rFonts w:ascii="NewsGotT" w:hAnsi="NewsGotT"/>
          <w:sz w:val="24"/>
          <w:szCs w:val="24"/>
          <w:lang w:val="en-GB"/>
        </w:rPr>
        <w:t xml:space="preserve">A. </w:t>
      </w:r>
      <w:proofErr w:type="spellStart"/>
      <w:r w:rsidR="00D37450" w:rsidRPr="00D37450">
        <w:rPr>
          <w:rFonts w:ascii="NewsGotT" w:hAnsi="NewsGotT"/>
          <w:sz w:val="24"/>
          <w:szCs w:val="24"/>
          <w:lang w:val="en-GB"/>
        </w:rPr>
        <w:t>Perzan</w:t>
      </w:r>
      <w:proofErr w:type="spellEnd"/>
      <w:r w:rsidR="00D37450" w:rsidRPr="00D37450">
        <w:rPr>
          <w:rFonts w:ascii="NewsGotT" w:hAnsi="NewsGotT"/>
          <w:sz w:val="24"/>
          <w:szCs w:val="24"/>
          <w:lang w:val="en-GB"/>
        </w:rPr>
        <w:t xml:space="preserve">, “Brushed vs. brushless DC motors,” </w:t>
      </w:r>
      <w:proofErr w:type="spellStart"/>
      <w:proofErr w:type="gramStart"/>
      <w:r w:rsidR="00D37450" w:rsidRPr="00D37450">
        <w:rPr>
          <w:rFonts w:ascii="NewsGotT" w:hAnsi="NewsGotT"/>
          <w:sz w:val="24"/>
          <w:szCs w:val="24"/>
          <w:lang w:val="en-GB"/>
        </w:rPr>
        <w:t>drive.tech</w:t>
      </w:r>
      <w:proofErr w:type="spellEnd"/>
      <w:proofErr w:type="gramEnd"/>
      <w:r w:rsidR="00D37450" w:rsidRPr="00D37450">
        <w:rPr>
          <w:rFonts w:ascii="NewsGotT" w:hAnsi="NewsGotT"/>
          <w:sz w:val="24"/>
          <w:szCs w:val="24"/>
          <w:lang w:val="en-GB"/>
        </w:rPr>
        <w:t>, [Online]. Available: https://drive.tech/en/stream-content/brushed-vs-brushless-dc-motors. [</w:t>
      </w:r>
      <w:proofErr w:type="spellStart"/>
      <w:r w:rsidR="00D37450" w:rsidRPr="00D37450">
        <w:rPr>
          <w:rFonts w:ascii="NewsGotT" w:hAnsi="NewsGotT"/>
          <w:sz w:val="24"/>
          <w:szCs w:val="24"/>
          <w:lang w:val="en-GB"/>
        </w:rPr>
        <w:t>Acedido</w:t>
      </w:r>
      <w:proofErr w:type="spellEnd"/>
      <w:r w:rsidR="00D37450" w:rsidRPr="00D37450">
        <w:rPr>
          <w:rFonts w:ascii="NewsGotT" w:hAnsi="NewsGotT"/>
          <w:sz w:val="24"/>
          <w:szCs w:val="24"/>
          <w:lang w:val="en-GB"/>
        </w:rPr>
        <w:t xml:space="preserve"> </w:t>
      </w:r>
      <w:proofErr w:type="spellStart"/>
      <w:r w:rsidR="00D37450" w:rsidRPr="00D37450">
        <w:rPr>
          <w:rFonts w:ascii="NewsGotT" w:hAnsi="NewsGotT"/>
          <w:sz w:val="24"/>
          <w:szCs w:val="24"/>
          <w:lang w:val="en-GB"/>
        </w:rPr>
        <w:t>em</w:t>
      </w:r>
      <w:proofErr w:type="spellEnd"/>
      <w:r w:rsidR="00D37450" w:rsidRPr="00D37450">
        <w:rPr>
          <w:rFonts w:ascii="NewsGotT" w:hAnsi="NewsGotT"/>
          <w:sz w:val="24"/>
          <w:szCs w:val="24"/>
          <w:lang w:val="en-GB"/>
        </w:rPr>
        <w:t xml:space="preserve"> 11 </w:t>
      </w:r>
      <w:proofErr w:type="spellStart"/>
      <w:r w:rsidR="00D37450" w:rsidRPr="00D37450">
        <w:rPr>
          <w:rFonts w:ascii="NewsGotT" w:hAnsi="NewsGotT"/>
          <w:sz w:val="24"/>
          <w:szCs w:val="24"/>
          <w:lang w:val="en-GB"/>
        </w:rPr>
        <w:t>fevereiro</w:t>
      </w:r>
      <w:proofErr w:type="spellEnd"/>
      <w:r w:rsidR="00D37450" w:rsidRPr="00D37450">
        <w:rPr>
          <w:rFonts w:ascii="NewsGotT" w:hAnsi="NewsGotT"/>
          <w:sz w:val="24"/>
          <w:szCs w:val="24"/>
          <w:lang w:val="en-GB"/>
        </w:rPr>
        <w:t xml:space="preserve"> 2021].</w:t>
      </w:r>
    </w:p>
    <w:p w14:paraId="475DF1E4" w14:textId="0B204466" w:rsidR="004763C9" w:rsidRPr="004763C9" w:rsidRDefault="004763C9" w:rsidP="004763C9">
      <w:pPr>
        <w:pStyle w:val="ReferenciasPHD"/>
        <w:rPr>
          <w:rFonts w:ascii="NewsGotT" w:hAnsi="NewsGotT"/>
          <w:sz w:val="24"/>
          <w:szCs w:val="24"/>
          <w:lang w:val="pt-PT"/>
        </w:rPr>
      </w:pPr>
      <w:r w:rsidRPr="00D37450">
        <w:rPr>
          <w:rFonts w:ascii="NewsGotT" w:hAnsi="NewsGotT"/>
          <w:sz w:val="24"/>
          <w:szCs w:val="24"/>
          <w:lang w:val="en-GB"/>
        </w:rPr>
        <w:t>[3</w:t>
      </w:r>
      <w:r w:rsidRPr="00D37450">
        <w:rPr>
          <w:rFonts w:ascii="NewsGotT" w:hAnsi="NewsGotT"/>
          <w:sz w:val="24"/>
          <w:szCs w:val="24"/>
          <w:lang w:val="en-GB"/>
        </w:rPr>
        <w:t>8</w:t>
      </w:r>
      <w:r w:rsidRPr="00D37450">
        <w:rPr>
          <w:rFonts w:ascii="NewsGotT" w:hAnsi="NewsGotT"/>
          <w:sz w:val="24"/>
          <w:szCs w:val="24"/>
          <w:lang w:val="en-GB"/>
        </w:rPr>
        <w:t xml:space="preserve">] </w:t>
      </w:r>
      <w:r w:rsidRPr="00D37450">
        <w:rPr>
          <w:rFonts w:ascii="NewsGotT" w:hAnsi="NewsGotT"/>
          <w:sz w:val="24"/>
          <w:szCs w:val="24"/>
          <w:lang w:val="en-GB"/>
        </w:rPr>
        <w:tab/>
      </w:r>
      <w:r w:rsidR="00D37450" w:rsidRPr="00D37450">
        <w:rPr>
          <w:rFonts w:ascii="NewsGotT" w:hAnsi="NewsGotT"/>
          <w:sz w:val="24"/>
          <w:szCs w:val="24"/>
          <w:lang w:val="en-GB"/>
        </w:rPr>
        <w:t xml:space="preserve">T. Instruments, “Calculating Useful Lifetimes of Embedded Processors,” 2014. [Online]. Available: https://www.ti.com/lit/an/sprabx4b/sprabx4b.pdf?ts=1612984192026. </w:t>
      </w:r>
      <w:r w:rsidR="00D37450" w:rsidRPr="00D37450">
        <w:rPr>
          <w:rFonts w:ascii="NewsGotT" w:hAnsi="NewsGotT"/>
          <w:sz w:val="24"/>
          <w:szCs w:val="24"/>
          <w:lang w:val="pt-PT"/>
        </w:rPr>
        <w:t>[Acedido em 11 fevereiro 2021].</w:t>
      </w:r>
    </w:p>
    <w:p w14:paraId="7A15938A" w14:textId="4414D4A2" w:rsidR="004763C9" w:rsidRPr="00D37450" w:rsidRDefault="004763C9" w:rsidP="004763C9">
      <w:pPr>
        <w:pStyle w:val="ReferenciasPHD"/>
        <w:rPr>
          <w:rFonts w:ascii="NewsGotT" w:hAnsi="NewsGotT"/>
          <w:sz w:val="24"/>
          <w:szCs w:val="24"/>
          <w:lang w:val="pt-PT"/>
        </w:rPr>
      </w:pPr>
      <w:r w:rsidRPr="0083573C">
        <w:rPr>
          <w:rFonts w:ascii="NewsGotT" w:hAnsi="NewsGotT"/>
          <w:sz w:val="24"/>
          <w:szCs w:val="24"/>
          <w:lang w:val="fr-FR"/>
        </w:rPr>
        <w:t>[</w:t>
      </w:r>
      <w:r>
        <w:rPr>
          <w:rFonts w:ascii="NewsGotT" w:hAnsi="NewsGotT"/>
          <w:sz w:val="24"/>
          <w:szCs w:val="24"/>
          <w:lang w:val="fr-FR"/>
        </w:rPr>
        <w:t>3</w:t>
      </w:r>
      <w:r>
        <w:rPr>
          <w:rFonts w:ascii="NewsGotT" w:hAnsi="NewsGotT"/>
          <w:sz w:val="24"/>
          <w:szCs w:val="24"/>
          <w:lang w:val="fr-FR"/>
        </w:rPr>
        <w:t>9</w:t>
      </w:r>
      <w:r w:rsidRPr="0083573C">
        <w:rPr>
          <w:rFonts w:ascii="NewsGotT" w:hAnsi="NewsGotT"/>
          <w:sz w:val="24"/>
          <w:szCs w:val="24"/>
          <w:lang w:val="fr-FR"/>
        </w:rPr>
        <w:t xml:space="preserve">] </w:t>
      </w:r>
      <w:r w:rsidRPr="0083573C">
        <w:rPr>
          <w:rFonts w:ascii="NewsGotT" w:hAnsi="NewsGotT"/>
          <w:sz w:val="24"/>
          <w:szCs w:val="24"/>
          <w:lang w:val="fr-FR"/>
        </w:rPr>
        <w:tab/>
      </w:r>
      <w:r w:rsidR="00D37450" w:rsidRPr="00D37450">
        <w:rPr>
          <w:rFonts w:ascii="NewsGotT" w:hAnsi="NewsGotT"/>
          <w:sz w:val="24"/>
          <w:szCs w:val="24"/>
          <w:lang w:val="fr-FR"/>
        </w:rPr>
        <w:t>A. G. e. I. Cardoso, “</w:t>
      </w:r>
      <w:proofErr w:type="spellStart"/>
      <w:r w:rsidR="00D37450" w:rsidRPr="00D37450">
        <w:rPr>
          <w:rFonts w:ascii="NewsGotT" w:hAnsi="NewsGotT"/>
          <w:sz w:val="24"/>
          <w:szCs w:val="24"/>
          <w:lang w:val="fr-FR"/>
        </w:rPr>
        <w:t>Fecha</w:t>
      </w:r>
      <w:proofErr w:type="spellEnd"/>
      <w:r w:rsidR="00D37450" w:rsidRPr="00D37450">
        <w:rPr>
          <w:rFonts w:ascii="NewsGotT" w:hAnsi="NewsGotT"/>
          <w:sz w:val="24"/>
          <w:szCs w:val="24"/>
          <w:lang w:val="fr-FR"/>
        </w:rPr>
        <w:t xml:space="preserve"> </w:t>
      </w:r>
      <w:proofErr w:type="spellStart"/>
      <w:r w:rsidR="00D37450" w:rsidRPr="00D37450">
        <w:rPr>
          <w:rFonts w:ascii="NewsGotT" w:hAnsi="NewsGotT"/>
          <w:sz w:val="24"/>
          <w:szCs w:val="24"/>
          <w:lang w:val="fr-FR"/>
        </w:rPr>
        <w:t>tudo</w:t>
      </w:r>
      <w:proofErr w:type="spellEnd"/>
      <w:r w:rsidR="00D37450" w:rsidRPr="00D37450">
        <w:rPr>
          <w:rFonts w:ascii="NewsGotT" w:hAnsi="NewsGotT"/>
          <w:sz w:val="24"/>
          <w:szCs w:val="24"/>
          <w:lang w:val="fr-FR"/>
        </w:rPr>
        <w:t xml:space="preserve">. </w:t>
      </w:r>
      <w:proofErr w:type="spellStart"/>
      <w:r w:rsidR="00D37450" w:rsidRPr="00D37450">
        <w:rPr>
          <w:rFonts w:ascii="NewsGotT" w:hAnsi="NewsGotT"/>
          <w:sz w:val="24"/>
          <w:szCs w:val="24"/>
          <w:lang w:val="fr-FR"/>
        </w:rPr>
        <w:t>Escolas</w:t>
      </w:r>
      <w:proofErr w:type="spellEnd"/>
      <w:r w:rsidR="00D37450" w:rsidRPr="00D37450">
        <w:rPr>
          <w:rFonts w:ascii="NewsGotT" w:hAnsi="NewsGotT"/>
          <w:sz w:val="24"/>
          <w:szCs w:val="24"/>
          <w:lang w:val="fr-FR"/>
        </w:rPr>
        <w:t xml:space="preserve"> e </w:t>
      </w:r>
      <w:proofErr w:type="spellStart"/>
      <w:r w:rsidR="00D37450" w:rsidRPr="00D37450">
        <w:rPr>
          <w:rFonts w:ascii="NewsGotT" w:hAnsi="NewsGotT"/>
          <w:sz w:val="24"/>
          <w:szCs w:val="24"/>
          <w:lang w:val="fr-FR"/>
        </w:rPr>
        <w:t>universidades</w:t>
      </w:r>
      <w:proofErr w:type="spellEnd"/>
      <w:r w:rsidR="00D37450" w:rsidRPr="00D37450">
        <w:rPr>
          <w:rFonts w:ascii="NewsGotT" w:hAnsi="NewsGotT"/>
          <w:sz w:val="24"/>
          <w:szCs w:val="24"/>
          <w:lang w:val="fr-FR"/>
        </w:rPr>
        <w:t xml:space="preserve"> </w:t>
      </w:r>
      <w:proofErr w:type="spellStart"/>
      <w:r w:rsidR="00D37450" w:rsidRPr="00D37450">
        <w:rPr>
          <w:rFonts w:ascii="NewsGotT" w:hAnsi="NewsGotT"/>
          <w:sz w:val="24"/>
          <w:szCs w:val="24"/>
          <w:lang w:val="fr-FR"/>
        </w:rPr>
        <w:t>em</w:t>
      </w:r>
      <w:proofErr w:type="spellEnd"/>
      <w:r w:rsidR="00D37450" w:rsidRPr="00D37450">
        <w:rPr>
          <w:rFonts w:ascii="NewsGotT" w:hAnsi="NewsGotT"/>
          <w:sz w:val="24"/>
          <w:szCs w:val="24"/>
          <w:lang w:val="fr-FR"/>
        </w:rPr>
        <w:t xml:space="preserve"> casa </w:t>
      </w:r>
      <w:proofErr w:type="spellStart"/>
      <w:proofErr w:type="gramStart"/>
      <w:r w:rsidR="00D37450" w:rsidRPr="00D37450">
        <w:rPr>
          <w:rFonts w:ascii="NewsGotT" w:hAnsi="NewsGotT"/>
          <w:sz w:val="24"/>
          <w:szCs w:val="24"/>
          <w:lang w:val="fr-FR"/>
        </w:rPr>
        <w:t>a</w:t>
      </w:r>
      <w:proofErr w:type="spellEnd"/>
      <w:proofErr w:type="gramEnd"/>
      <w:r w:rsidR="00D37450" w:rsidRPr="00D37450">
        <w:rPr>
          <w:rFonts w:ascii="NewsGotT" w:hAnsi="NewsGotT"/>
          <w:sz w:val="24"/>
          <w:szCs w:val="24"/>
          <w:lang w:val="fr-FR"/>
        </w:rPr>
        <w:t xml:space="preserve"> partir de </w:t>
      </w:r>
      <w:proofErr w:type="spellStart"/>
      <w:r w:rsidR="00D37450" w:rsidRPr="00D37450">
        <w:rPr>
          <w:rFonts w:ascii="NewsGotT" w:hAnsi="NewsGotT"/>
          <w:sz w:val="24"/>
          <w:szCs w:val="24"/>
          <w:lang w:val="fr-FR"/>
        </w:rPr>
        <w:t>sexta-feira</w:t>
      </w:r>
      <w:proofErr w:type="spellEnd"/>
      <w:r w:rsidR="00D37450" w:rsidRPr="00D37450">
        <w:rPr>
          <w:rFonts w:ascii="NewsGotT" w:hAnsi="NewsGotT"/>
          <w:sz w:val="24"/>
          <w:szCs w:val="24"/>
          <w:lang w:val="fr-FR"/>
        </w:rPr>
        <w:t xml:space="preserve">.,” </w:t>
      </w:r>
      <w:proofErr w:type="spellStart"/>
      <w:r w:rsidR="00D37450" w:rsidRPr="00D37450">
        <w:rPr>
          <w:rFonts w:ascii="NewsGotT" w:hAnsi="NewsGotT"/>
          <w:sz w:val="24"/>
          <w:szCs w:val="24"/>
          <w:lang w:val="fr-FR"/>
        </w:rPr>
        <w:t>Jornal</w:t>
      </w:r>
      <w:proofErr w:type="spellEnd"/>
      <w:r w:rsidR="00D37450" w:rsidRPr="00D37450">
        <w:rPr>
          <w:rFonts w:ascii="NewsGotT" w:hAnsi="NewsGotT"/>
          <w:sz w:val="24"/>
          <w:szCs w:val="24"/>
          <w:lang w:val="fr-FR"/>
        </w:rPr>
        <w:t xml:space="preserve"> de </w:t>
      </w:r>
      <w:proofErr w:type="spellStart"/>
      <w:r w:rsidR="00D37450" w:rsidRPr="00D37450">
        <w:rPr>
          <w:rFonts w:ascii="NewsGotT" w:hAnsi="NewsGotT"/>
          <w:sz w:val="24"/>
          <w:szCs w:val="24"/>
          <w:lang w:val="fr-FR"/>
        </w:rPr>
        <w:t>Notícias</w:t>
      </w:r>
      <w:proofErr w:type="spellEnd"/>
      <w:r w:rsidR="00D37450" w:rsidRPr="00D37450">
        <w:rPr>
          <w:rFonts w:ascii="NewsGotT" w:hAnsi="NewsGotT"/>
          <w:sz w:val="24"/>
          <w:szCs w:val="24"/>
          <w:lang w:val="fr-FR"/>
        </w:rPr>
        <w:t xml:space="preserve">, 21 </w:t>
      </w:r>
      <w:proofErr w:type="spellStart"/>
      <w:r w:rsidR="00D37450" w:rsidRPr="00D37450">
        <w:rPr>
          <w:rFonts w:ascii="NewsGotT" w:hAnsi="NewsGotT"/>
          <w:sz w:val="24"/>
          <w:szCs w:val="24"/>
          <w:lang w:val="fr-FR"/>
        </w:rPr>
        <w:t>janeiro</w:t>
      </w:r>
      <w:proofErr w:type="spellEnd"/>
      <w:r w:rsidR="00D37450" w:rsidRPr="00D37450">
        <w:rPr>
          <w:rFonts w:ascii="NewsGotT" w:hAnsi="NewsGotT"/>
          <w:sz w:val="24"/>
          <w:szCs w:val="24"/>
          <w:lang w:val="fr-FR"/>
        </w:rPr>
        <w:t xml:space="preserve"> 2021. [Online]. </w:t>
      </w:r>
      <w:proofErr w:type="spellStart"/>
      <w:proofErr w:type="gramStart"/>
      <w:r w:rsidR="00D37450" w:rsidRPr="00D37450">
        <w:rPr>
          <w:rFonts w:ascii="NewsGotT" w:hAnsi="NewsGotT"/>
          <w:sz w:val="24"/>
          <w:szCs w:val="24"/>
          <w:lang w:val="fr-FR"/>
        </w:rPr>
        <w:t>Available</w:t>
      </w:r>
      <w:proofErr w:type="spellEnd"/>
      <w:r w:rsidR="00D37450" w:rsidRPr="00D37450">
        <w:rPr>
          <w:rFonts w:ascii="NewsGotT" w:hAnsi="NewsGotT"/>
          <w:sz w:val="24"/>
          <w:szCs w:val="24"/>
          <w:lang w:val="fr-FR"/>
        </w:rPr>
        <w:t>:</w:t>
      </w:r>
      <w:proofErr w:type="gramEnd"/>
      <w:r w:rsidR="00D37450" w:rsidRPr="00D37450">
        <w:rPr>
          <w:rFonts w:ascii="NewsGotT" w:hAnsi="NewsGotT"/>
          <w:sz w:val="24"/>
          <w:szCs w:val="24"/>
          <w:lang w:val="fr-FR"/>
        </w:rPr>
        <w:t xml:space="preserve"> https://www.jn.pt/nacional/fecha-tudo-escolas-e-universidade-em-casa-a-partir-de-sexta-feira-13256762.html. [</w:t>
      </w:r>
      <w:proofErr w:type="spellStart"/>
      <w:r w:rsidR="00D37450" w:rsidRPr="00D37450">
        <w:rPr>
          <w:rFonts w:ascii="NewsGotT" w:hAnsi="NewsGotT"/>
          <w:sz w:val="24"/>
          <w:szCs w:val="24"/>
          <w:lang w:val="fr-FR"/>
        </w:rPr>
        <w:t>Acedido</w:t>
      </w:r>
      <w:proofErr w:type="spellEnd"/>
      <w:r w:rsidR="00D37450" w:rsidRPr="00D37450">
        <w:rPr>
          <w:rFonts w:ascii="NewsGotT" w:hAnsi="NewsGotT"/>
          <w:sz w:val="24"/>
          <w:szCs w:val="24"/>
          <w:lang w:val="fr-FR"/>
        </w:rPr>
        <w:t xml:space="preserve"> </w:t>
      </w:r>
      <w:proofErr w:type="spellStart"/>
      <w:r w:rsidR="00D37450" w:rsidRPr="00D37450">
        <w:rPr>
          <w:rFonts w:ascii="NewsGotT" w:hAnsi="NewsGotT"/>
          <w:sz w:val="24"/>
          <w:szCs w:val="24"/>
          <w:lang w:val="fr-FR"/>
        </w:rPr>
        <w:t>em</w:t>
      </w:r>
      <w:proofErr w:type="spellEnd"/>
      <w:r w:rsidR="00D37450" w:rsidRPr="00D37450">
        <w:rPr>
          <w:rFonts w:ascii="NewsGotT" w:hAnsi="NewsGotT"/>
          <w:sz w:val="24"/>
          <w:szCs w:val="24"/>
          <w:lang w:val="fr-FR"/>
        </w:rPr>
        <w:t xml:space="preserve"> 3 </w:t>
      </w:r>
      <w:proofErr w:type="spellStart"/>
      <w:r w:rsidR="00D37450" w:rsidRPr="00D37450">
        <w:rPr>
          <w:rFonts w:ascii="NewsGotT" w:hAnsi="NewsGotT"/>
          <w:sz w:val="24"/>
          <w:szCs w:val="24"/>
          <w:lang w:val="fr-FR"/>
        </w:rPr>
        <w:t>fevereiro</w:t>
      </w:r>
      <w:proofErr w:type="spellEnd"/>
      <w:r w:rsidR="00D37450" w:rsidRPr="00D37450">
        <w:rPr>
          <w:rFonts w:ascii="NewsGotT" w:hAnsi="NewsGotT"/>
          <w:sz w:val="24"/>
          <w:szCs w:val="24"/>
          <w:lang w:val="fr-FR"/>
        </w:rPr>
        <w:t xml:space="preserve"> 2021].</w:t>
      </w:r>
    </w:p>
    <w:p w14:paraId="6AC7D4B0" w14:textId="77777777" w:rsidR="004763C9" w:rsidRPr="00D37450" w:rsidRDefault="004763C9" w:rsidP="004763C9">
      <w:pPr>
        <w:pStyle w:val="ReferenciasPHD"/>
        <w:ind w:left="0" w:firstLine="0"/>
        <w:rPr>
          <w:rFonts w:ascii="NewsGotT" w:hAnsi="NewsGotT"/>
          <w:sz w:val="24"/>
          <w:szCs w:val="24"/>
          <w:lang w:val="pt-PT"/>
        </w:rPr>
      </w:pPr>
    </w:p>
    <w:sectPr w:rsidR="004763C9" w:rsidRPr="00D37450" w:rsidSect="002B39F8">
      <w:headerReference w:type="default" r:id="rId170"/>
      <w:headerReference w:type="first" r:id="rId171"/>
      <w:type w:val="oddPage"/>
      <w:pgSz w:w="11907" w:h="16840" w:code="9"/>
      <w:pgMar w:top="1134" w:right="1418" w:bottom="1134" w:left="1418" w:header="567" w:footer="57" w:gutter="0"/>
      <w:pgNumType w:chapSep="emDash"/>
      <w:cols w:space="720"/>
      <w:docGrid w:linePitch="27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5" w:author="Luis André Magalhães Barros" w:date="2021-06-21T10:57:00Z" w:initials="LAMB">
    <w:p w14:paraId="2DE20869" w14:textId="34E36B01" w:rsidR="00307B9A" w:rsidRDefault="00307B9A">
      <w:pPr>
        <w:pStyle w:val="Textodecomentrio"/>
      </w:pPr>
      <w:r>
        <w:rPr>
          <w:rStyle w:val="Refdecomentrio"/>
        </w:rPr>
        <w:annotationRef/>
      </w:r>
      <w:r>
        <w:t>vocês trabalharam essas semanas todas? Não houve semanas que não trabalharam por questões de exames, trabalhos e afins? Convém indicar isso…</w:t>
      </w:r>
    </w:p>
  </w:comment>
  <w:comment w:id="68" w:author="Luis André Magalhães Barros" w:date="2021-06-21T11:57:00Z" w:initials="LAMB">
    <w:p w14:paraId="0615C82C" w14:textId="77777777" w:rsidR="001F60E4" w:rsidRDefault="001F60E4">
      <w:pPr>
        <w:pStyle w:val="Textodecomentrio"/>
      </w:pPr>
      <w:r>
        <w:rPr>
          <w:rStyle w:val="Refdecomentrio"/>
        </w:rPr>
        <w:annotationRef/>
      </w:r>
      <w:r>
        <w:t>O que é aquele interruptor?</w:t>
      </w:r>
      <w:r>
        <w:br/>
        <w:t>acho que podem mencionar que o carregador encontra-se ligado aos terminais do pack de baterias</w:t>
      </w:r>
    </w:p>
    <w:p w14:paraId="4D6300F1" w14:textId="68D83CA0" w:rsidR="001F60E4" w:rsidRDefault="001F60E4">
      <w:pPr>
        <w:pStyle w:val="Textodecomentrio"/>
      </w:pPr>
      <w:r>
        <w:t>Não mencionar que está em paralelo com a carga. Acho que só cria confusão e chama à atenção de coisas que não deve</w:t>
      </w:r>
    </w:p>
  </w:comment>
  <w:comment w:id="210" w:author="Luis André Magalhães Barros" w:date="2021-06-21T15:23:00Z" w:initials="LAMB">
    <w:p w14:paraId="3C57D66D" w14:textId="38B8D3FE" w:rsidR="00662F45" w:rsidRDefault="00662F45">
      <w:pPr>
        <w:pStyle w:val="Textodecomentrio"/>
      </w:pPr>
      <w:r>
        <w:rPr>
          <w:rStyle w:val="Refdecomentrio"/>
        </w:rPr>
        <w:annotationRef/>
      </w:r>
      <w:r>
        <w:t>Testaram esta limitação? Poderia ser uma conclusão</w:t>
      </w:r>
      <w:r>
        <w:br/>
        <w:t>foi analisada a distancia e constatou-se que se perdia a comunicação a uma distancia superior a xmetros ou com mais de y paredes entre o emissor e receptor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DE20869" w15:done="0"/>
  <w15:commentEx w15:paraId="4D6300F1" w15:done="0"/>
  <w15:commentEx w15:paraId="3C57D66D"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DE20869" w16cid:durableId="247B31BD"/>
  <w16cid:commentId w16cid:paraId="4D6300F1" w16cid:durableId="247B31C9"/>
  <w16cid:commentId w16cid:paraId="3C57D66D" w16cid:durableId="247B31E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1E210B7" w14:textId="77777777" w:rsidR="003D34D0" w:rsidRDefault="003D34D0">
      <w:r>
        <w:separator/>
      </w:r>
    </w:p>
    <w:p w14:paraId="48A8101A" w14:textId="77777777" w:rsidR="003D34D0" w:rsidRDefault="003D34D0"/>
  </w:endnote>
  <w:endnote w:type="continuationSeparator" w:id="0">
    <w:p w14:paraId="7AA24854" w14:textId="77777777" w:rsidR="003D34D0" w:rsidRDefault="003D34D0">
      <w:r>
        <w:continuationSeparator/>
      </w:r>
    </w:p>
    <w:p w14:paraId="3EBDBA86" w14:textId="77777777" w:rsidR="003D34D0" w:rsidRDefault="003D34D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imes">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NewsGotT">
    <w:altName w:val="Times New Roman"/>
    <w:panose1 w:val="00000000000000000000"/>
    <w:charset w:val="00"/>
    <w:family w:val="auto"/>
    <w:pitch w:val="variable"/>
    <w:sig w:usb0="800000AF" w:usb1="0000204A" w:usb2="00000000" w:usb3="00000000" w:csb0="00000013" w:csb1="00000000"/>
  </w:font>
  <w:font w:name="Garamond">
    <w:panose1 w:val="020204040303010108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TimesNewRomanPSMT">
    <w:altName w:val="Times New Roman"/>
    <w:panose1 w:val="00000000000000000000"/>
    <w:charset w:val="00"/>
    <w:family w:val="roman"/>
    <w:notTrueType/>
    <w:pitch w:val="default"/>
  </w:font>
  <w:font w:name="TimesNewRomanPS-BoldItalicMT">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5000" w:type="pct"/>
      <w:jc w:val="center"/>
      <w:tblBorders>
        <w:top w:val="single" w:sz="4" w:space="0" w:color="auto"/>
      </w:tblBorders>
      <w:tblLook w:val="01E0" w:firstRow="1" w:lastRow="1" w:firstColumn="1" w:lastColumn="1" w:noHBand="0" w:noVBand="0"/>
    </w:tblPr>
    <w:tblGrid>
      <w:gridCol w:w="8619"/>
      <w:gridCol w:w="452"/>
    </w:tblGrid>
    <w:tr w:rsidR="00D37450" w:rsidRPr="00DD207E" w14:paraId="5D15077C" w14:textId="77777777" w:rsidTr="000319AB">
      <w:trPr>
        <w:jc w:val="center"/>
      </w:trPr>
      <w:tc>
        <w:tcPr>
          <w:tcW w:w="4751" w:type="pct"/>
          <w:shd w:val="clear" w:color="auto" w:fill="auto"/>
          <w:tcMar>
            <w:left w:w="0" w:type="dxa"/>
            <w:right w:w="0" w:type="dxa"/>
          </w:tcMar>
        </w:tcPr>
        <w:p w14:paraId="5BA00A84" w14:textId="42333AD4" w:rsidR="00D37450" w:rsidRPr="00354264" w:rsidRDefault="00D37450" w:rsidP="00D37450">
          <w:pPr>
            <w:pStyle w:val="Rodap"/>
            <w:spacing w:before="60"/>
            <w:rPr>
              <w:sz w:val="14"/>
              <w:szCs w:val="14"/>
            </w:rPr>
          </w:pPr>
          <w:r w:rsidRPr="00114077">
            <w:rPr>
              <w:sz w:val="14"/>
              <w:szCs w:val="14"/>
            </w:rPr>
            <w:t xml:space="preserve">Condicionadores Ativos </w:t>
          </w:r>
        </w:p>
      </w:tc>
      <w:tc>
        <w:tcPr>
          <w:tcW w:w="249" w:type="pct"/>
          <w:vMerge w:val="restart"/>
          <w:vAlign w:val="center"/>
        </w:tcPr>
        <w:p w14:paraId="25C04B49" w14:textId="77777777" w:rsidR="00D37450" w:rsidRPr="00354264" w:rsidRDefault="00D37450" w:rsidP="00D37450">
          <w:pPr>
            <w:pStyle w:val="Rodap"/>
            <w:spacing w:before="60"/>
            <w:jc w:val="center"/>
            <w:rPr>
              <w:sz w:val="14"/>
              <w:szCs w:val="14"/>
            </w:rPr>
          </w:pPr>
          <w:r w:rsidRPr="00354264">
            <w:rPr>
              <w:rStyle w:val="Nmerodepgina"/>
              <w:sz w:val="16"/>
              <w:szCs w:val="16"/>
            </w:rPr>
            <w:fldChar w:fldCharType="begin"/>
          </w:r>
          <w:r w:rsidRPr="00354264">
            <w:rPr>
              <w:rStyle w:val="Nmerodepgina"/>
              <w:sz w:val="16"/>
              <w:szCs w:val="16"/>
            </w:rPr>
            <w:instrText xml:space="preserve"> PAGE </w:instrText>
          </w:r>
          <w:r w:rsidRPr="00354264">
            <w:rPr>
              <w:rStyle w:val="Nmerodepgina"/>
              <w:sz w:val="16"/>
              <w:szCs w:val="16"/>
            </w:rPr>
            <w:fldChar w:fldCharType="separate"/>
          </w:r>
          <w:r>
            <w:rPr>
              <w:rStyle w:val="Nmerodepgina"/>
              <w:sz w:val="16"/>
              <w:szCs w:val="16"/>
            </w:rPr>
            <w:t>iii</w:t>
          </w:r>
          <w:r w:rsidRPr="00354264">
            <w:rPr>
              <w:rStyle w:val="Nmerodepgina"/>
              <w:sz w:val="16"/>
              <w:szCs w:val="16"/>
            </w:rPr>
            <w:fldChar w:fldCharType="end"/>
          </w:r>
        </w:p>
      </w:tc>
    </w:tr>
    <w:tr w:rsidR="00D37450" w:rsidRPr="00DD207E" w14:paraId="4B467554" w14:textId="77777777" w:rsidTr="000319AB">
      <w:trPr>
        <w:jc w:val="center"/>
      </w:trPr>
      <w:tc>
        <w:tcPr>
          <w:tcW w:w="4751" w:type="pct"/>
          <w:shd w:val="clear" w:color="auto" w:fill="auto"/>
          <w:tcMar>
            <w:left w:w="0" w:type="dxa"/>
            <w:right w:w="0" w:type="dxa"/>
          </w:tcMar>
        </w:tcPr>
        <w:p w14:paraId="0ACD0355" w14:textId="77777777" w:rsidR="00D37450" w:rsidRPr="00354264" w:rsidRDefault="00D37450" w:rsidP="00D37450">
          <w:pPr>
            <w:pStyle w:val="Rodap"/>
            <w:rPr>
              <w:sz w:val="14"/>
              <w:szCs w:val="14"/>
            </w:rPr>
          </w:pPr>
          <w:r>
            <w:rPr>
              <w:sz w:val="14"/>
              <w:szCs w:val="14"/>
            </w:rPr>
            <w:t>Luís André Magalhães de Barros</w:t>
          </w:r>
          <w:r w:rsidRPr="00354264">
            <w:rPr>
              <w:sz w:val="14"/>
              <w:szCs w:val="14"/>
            </w:rPr>
            <w:t xml:space="preserve"> - Universidade do Minho</w:t>
          </w:r>
        </w:p>
      </w:tc>
      <w:tc>
        <w:tcPr>
          <w:tcW w:w="249" w:type="pct"/>
          <w:vMerge/>
        </w:tcPr>
        <w:p w14:paraId="76057AD7" w14:textId="77777777" w:rsidR="00D37450" w:rsidRPr="00354264" w:rsidRDefault="00D37450" w:rsidP="00D37450">
          <w:pPr>
            <w:pStyle w:val="Rodap"/>
            <w:rPr>
              <w:sz w:val="14"/>
              <w:szCs w:val="14"/>
            </w:rPr>
          </w:pPr>
        </w:p>
      </w:tc>
    </w:tr>
  </w:tbl>
  <w:p w14:paraId="690FEEA8" w14:textId="77777777" w:rsidR="00D37450" w:rsidRDefault="00D37450" w:rsidP="00D37450">
    <w:pPr>
      <w:pStyle w:val="Rodap"/>
    </w:pPr>
  </w:p>
  <w:p w14:paraId="66A33D31" w14:textId="77777777" w:rsidR="00D37450" w:rsidRDefault="00D37450">
    <w:pPr>
      <w:pStyle w:val="Rodap"/>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5000" w:type="pct"/>
      <w:jc w:val="center"/>
      <w:tblBorders>
        <w:top w:val="single" w:sz="4" w:space="0" w:color="auto"/>
      </w:tblBorders>
      <w:tblLook w:val="01E0" w:firstRow="1" w:lastRow="1" w:firstColumn="1" w:lastColumn="1" w:noHBand="0" w:noVBand="0"/>
    </w:tblPr>
    <w:tblGrid>
      <w:gridCol w:w="8619"/>
      <w:gridCol w:w="452"/>
    </w:tblGrid>
    <w:tr w:rsidR="00D37450" w:rsidRPr="00DD207E" w14:paraId="71BDF574" w14:textId="77777777" w:rsidTr="000319AB">
      <w:trPr>
        <w:jc w:val="center"/>
      </w:trPr>
      <w:tc>
        <w:tcPr>
          <w:tcW w:w="4751" w:type="pct"/>
          <w:shd w:val="clear" w:color="auto" w:fill="auto"/>
          <w:tcMar>
            <w:left w:w="0" w:type="dxa"/>
            <w:right w:w="0" w:type="dxa"/>
          </w:tcMar>
        </w:tcPr>
        <w:p w14:paraId="74333691" w14:textId="7089870D" w:rsidR="00D37450" w:rsidRPr="00B53E42" w:rsidRDefault="00B53E42" w:rsidP="00D37450">
          <w:pPr>
            <w:pStyle w:val="Rodap"/>
            <w:spacing w:before="60"/>
            <w:rPr>
              <w:rFonts w:ascii="NewsGotT" w:hAnsi="NewsGotT"/>
              <w:sz w:val="14"/>
              <w:szCs w:val="14"/>
            </w:rPr>
          </w:pPr>
          <w:r>
            <w:rPr>
              <w:rFonts w:ascii="NewsGotT" w:hAnsi="NewsGotT"/>
              <w:sz w:val="14"/>
              <w:szCs w:val="14"/>
            </w:rPr>
            <w:t>LPI II | Projeto Integrador | DWR-19</w:t>
          </w:r>
        </w:p>
      </w:tc>
      <w:tc>
        <w:tcPr>
          <w:tcW w:w="249" w:type="pct"/>
          <w:vMerge w:val="restart"/>
          <w:vAlign w:val="center"/>
        </w:tcPr>
        <w:p w14:paraId="6BC14D43" w14:textId="77777777" w:rsidR="00D37450" w:rsidRPr="00354264" w:rsidRDefault="00D37450" w:rsidP="00D37450">
          <w:pPr>
            <w:pStyle w:val="Rodap"/>
            <w:spacing w:before="60"/>
            <w:jc w:val="center"/>
            <w:rPr>
              <w:sz w:val="14"/>
              <w:szCs w:val="14"/>
            </w:rPr>
          </w:pPr>
          <w:r w:rsidRPr="00354264">
            <w:rPr>
              <w:rStyle w:val="Nmerodepgina"/>
              <w:sz w:val="16"/>
              <w:szCs w:val="16"/>
            </w:rPr>
            <w:fldChar w:fldCharType="begin"/>
          </w:r>
          <w:r w:rsidRPr="00354264">
            <w:rPr>
              <w:rStyle w:val="Nmerodepgina"/>
              <w:sz w:val="16"/>
              <w:szCs w:val="16"/>
            </w:rPr>
            <w:instrText xml:space="preserve"> PAGE </w:instrText>
          </w:r>
          <w:r w:rsidRPr="00354264">
            <w:rPr>
              <w:rStyle w:val="Nmerodepgina"/>
              <w:sz w:val="16"/>
              <w:szCs w:val="16"/>
            </w:rPr>
            <w:fldChar w:fldCharType="separate"/>
          </w:r>
          <w:r>
            <w:rPr>
              <w:rStyle w:val="Nmerodepgina"/>
              <w:noProof/>
              <w:sz w:val="16"/>
              <w:szCs w:val="16"/>
            </w:rPr>
            <w:t>iii</w:t>
          </w:r>
          <w:r w:rsidRPr="00354264">
            <w:rPr>
              <w:rStyle w:val="Nmerodepgina"/>
              <w:sz w:val="16"/>
              <w:szCs w:val="16"/>
            </w:rPr>
            <w:fldChar w:fldCharType="end"/>
          </w:r>
        </w:p>
      </w:tc>
    </w:tr>
    <w:tr w:rsidR="00D37450" w:rsidRPr="00DD207E" w14:paraId="737748F4" w14:textId="77777777" w:rsidTr="000319AB">
      <w:trPr>
        <w:jc w:val="center"/>
      </w:trPr>
      <w:tc>
        <w:tcPr>
          <w:tcW w:w="4751" w:type="pct"/>
          <w:shd w:val="clear" w:color="auto" w:fill="auto"/>
          <w:tcMar>
            <w:left w:w="0" w:type="dxa"/>
            <w:right w:w="0" w:type="dxa"/>
          </w:tcMar>
        </w:tcPr>
        <w:p w14:paraId="1F7E558F" w14:textId="3E69E89F" w:rsidR="00D37450" w:rsidRPr="00354264" w:rsidRDefault="00B53E42" w:rsidP="00D37450">
          <w:pPr>
            <w:pStyle w:val="Rodap"/>
            <w:rPr>
              <w:sz w:val="14"/>
              <w:szCs w:val="14"/>
            </w:rPr>
          </w:pPr>
          <w:r w:rsidRPr="00213FDB">
            <w:rPr>
              <w:rFonts w:ascii="NewsGotT" w:hAnsi="NewsGotT"/>
              <w:sz w:val="14"/>
              <w:szCs w:val="14"/>
            </w:rPr>
            <w:t>Universidade do Minho</w:t>
          </w:r>
        </w:p>
      </w:tc>
      <w:tc>
        <w:tcPr>
          <w:tcW w:w="249" w:type="pct"/>
          <w:vMerge/>
        </w:tcPr>
        <w:p w14:paraId="4CA51083" w14:textId="77777777" w:rsidR="00D37450" w:rsidRPr="00354264" w:rsidRDefault="00D37450" w:rsidP="00D37450">
          <w:pPr>
            <w:pStyle w:val="Rodap"/>
            <w:rPr>
              <w:sz w:val="14"/>
              <w:szCs w:val="14"/>
            </w:rPr>
          </w:pPr>
        </w:p>
      </w:tc>
    </w:tr>
  </w:tbl>
  <w:p w14:paraId="2433BDC6" w14:textId="77777777" w:rsidR="00D37450" w:rsidRDefault="00D37450">
    <w:pPr>
      <w:pStyle w:val="Rodap"/>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5000" w:type="pct"/>
      <w:jc w:val="center"/>
      <w:tblBorders>
        <w:top w:val="single" w:sz="4" w:space="0" w:color="auto"/>
      </w:tblBorders>
      <w:tblLook w:val="01E0" w:firstRow="1" w:lastRow="1" w:firstColumn="1" w:lastColumn="1" w:noHBand="0" w:noVBand="0"/>
    </w:tblPr>
    <w:tblGrid>
      <w:gridCol w:w="8619"/>
      <w:gridCol w:w="452"/>
    </w:tblGrid>
    <w:tr w:rsidR="00D37450" w:rsidRPr="00DD207E" w14:paraId="024E1879" w14:textId="77777777" w:rsidTr="000319AB">
      <w:trPr>
        <w:jc w:val="center"/>
      </w:trPr>
      <w:tc>
        <w:tcPr>
          <w:tcW w:w="4751" w:type="pct"/>
          <w:shd w:val="clear" w:color="auto" w:fill="auto"/>
          <w:tcMar>
            <w:left w:w="0" w:type="dxa"/>
            <w:right w:w="0" w:type="dxa"/>
          </w:tcMar>
        </w:tcPr>
        <w:p w14:paraId="182F9B12" w14:textId="339DB8BE" w:rsidR="00D37450" w:rsidRPr="00354264" w:rsidRDefault="00B53E42" w:rsidP="00D37450">
          <w:pPr>
            <w:pStyle w:val="Rodap"/>
            <w:spacing w:before="60"/>
            <w:rPr>
              <w:sz w:val="14"/>
              <w:szCs w:val="14"/>
            </w:rPr>
          </w:pPr>
          <w:r>
            <w:rPr>
              <w:rFonts w:ascii="NewsGotT" w:hAnsi="NewsGotT"/>
              <w:sz w:val="14"/>
              <w:szCs w:val="14"/>
            </w:rPr>
            <w:t>LPI II | Projeto Integrador | DWR-19</w:t>
          </w:r>
        </w:p>
      </w:tc>
      <w:tc>
        <w:tcPr>
          <w:tcW w:w="249" w:type="pct"/>
          <w:vMerge w:val="restart"/>
          <w:vAlign w:val="center"/>
        </w:tcPr>
        <w:p w14:paraId="755CC067" w14:textId="77777777" w:rsidR="00D37450" w:rsidRPr="00354264" w:rsidRDefault="00D37450" w:rsidP="00D37450">
          <w:pPr>
            <w:pStyle w:val="Rodap"/>
            <w:spacing w:before="60"/>
            <w:jc w:val="center"/>
            <w:rPr>
              <w:sz w:val="14"/>
              <w:szCs w:val="14"/>
            </w:rPr>
          </w:pPr>
          <w:r w:rsidRPr="00354264">
            <w:rPr>
              <w:rStyle w:val="Nmerodepgina"/>
              <w:sz w:val="16"/>
              <w:szCs w:val="16"/>
            </w:rPr>
            <w:fldChar w:fldCharType="begin"/>
          </w:r>
          <w:r w:rsidRPr="00354264">
            <w:rPr>
              <w:rStyle w:val="Nmerodepgina"/>
              <w:sz w:val="16"/>
              <w:szCs w:val="16"/>
            </w:rPr>
            <w:instrText xml:space="preserve"> PAGE </w:instrText>
          </w:r>
          <w:r w:rsidRPr="00354264">
            <w:rPr>
              <w:rStyle w:val="Nmerodepgina"/>
              <w:sz w:val="16"/>
              <w:szCs w:val="16"/>
            </w:rPr>
            <w:fldChar w:fldCharType="separate"/>
          </w:r>
          <w:r>
            <w:rPr>
              <w:rStyle w:val="Nmerodepgina"/>
              <w:noProof/>
              <w:sz w:val="16"/>
              <w:szCs w:val="16"/>
            </w:rPr>
            <w:t>iii</w:t>
          </w:r>
          <w:r w:rsidRPr="00354264">
            <w:rPr>
              <w:rStyle w:val="Nmerodepgina"/>
              <w:sz w:val="16"/>
              <w:szCs w:val="16"/>
            </w:rPr>
            <w:fldChar w:fldCharType="end"/>
          </w:r>
        </w:p>
      </w:tc>
    </w:tr>
    <w:tr w:rsidR="00D37450" w:rsidRPr="00DD207E" w14:paraId="0C657DD4" w14:textId="77777777" w:rsidTr="000319AB">
      <w:trPr>
        <w:jc w:val="center"/>
      </w:trPr>
      <w:tc>
        <w:tcPr>
          <w:tcW w:w="4751" w:type="pct"/>
          <w:shd w:val="clear" w:color="auto" w:fill="auto"/>
          <w:tcMar>
            <w:left w:w="0" w:type="dxa"/>
            <w:right w:w="0" w:type="dxa"/>
          </w:tcMar>
        </w:tcPr>
        <w:p w14:paraId="090D808C" w14:textId="52CBA18C" w:rsidR="00D37450" w:rsidRPr="00354264" w:rsidRDefault="00B53E42" w:rsidP="00D37450">
          <w:pPr>
            <w:pStyle w:val="Rodap"/>
            <w:rPr>
              <w:sz w:val="14"/>
              <w:szCs w:val="14"/>
            </w:rPr>
          </w:pPr>
          <w:r w:rsidRPr="00213FDB">
            <w:rPr>
              <w:rFonts w:ascii="NewsGotT" w:hAnsi="NewsGotT"/>
              <w:sz w:val="14"/>
              <w:szCs w:val="14"/>
            </w:rPr>
            <w:t>Universidade do Minho</w:t>
          </w:r>
        </w:p>
      </w:tc>
      <w:tc>
        <w:tcPr>
          <w:tcW w:w="249" w:type="pct"/>
          <w:vMerge/>
        </w:tcPr>
        <w:p w14:paraId="6609433E" w14:textId="77777777" w:rsidR="00D37450" w:rsidRPr="00354264" w:rsidRDefault="00D37450" w:rsidP="00D37450">
          <w:pPr>
            <w:pStyle w:val="Rodap"/>
            <w:rPr>
              <w:sz w:val="14"/>
              <w:szCs w:val="14"/>
            </w:rPr>
          </w:pPr>
        </w:p>
      </w:tc>
    </w:tr>
  </w:tbl>
  <w:p w14:paraId="2C98F02E" w14:textId="77777777" w:rsidR="00D37450" w:rsidRDefault="00D37450">
    <w:pPr>
      <w:pStyle w:val="Rodap"/>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5000" w:type="pct"/>
      <w:jc w:val="center"/>
      <w:tblBorders>
        <w:top w:val="single" w:sz="4" w:space="0" w:color="auto"/>
      </w:tblBorders>
      <w:tblLook w:val="01E0" w:firstRow="1" w:lastRow="1" w:firstColumn="1" w:lastColumn="1" w:noHBand="0" w:noVBand="0"/>
    </w:tblPr>
    <w:tblGrid>
      <w:gridCol w:w="8619"/>
      <w:gridCol w:w="452"/>
    </w:tblGrid>
    <w:tr w:rsidR="00213FDB" w:rsidRPr="00DD207E" w14:paraId="54A20D6A" w14:textId="77777777" w:rsidTr="000319AB">
      <w:trPr>
        <w:jc w:val="center"/>
      </w:trPr>
      <w:tc>
        <w:tcPr>
          <w:tcW w:w="4751" w:type="pct"/>
          <w:shd w:val="clear" w:color="auto" w:fill="auto"/>
          <w:tcMar>
            <w:left w:w="0" w:type="dxa"/>
            <w:right w:w="0" w:type="dxa"/>
          </w:tcMar>
        </w:tcPr>
        <w:p w14:paraId="6188125A" w14:textId="4D00036F" w:rsidR="00213FDB" w:rsidRPr="00354264" w:rsidRDefault="00B53E42" w:rsidP="00D37450">
          <w:pPr>
            <w:pStyle w:val="Rodap"/>
            <w:spacing w:before="60"/>
            <w:rPr>
              <w:sz w:val="14"/>
              <w:szCs w:val="14"/>
            </w:rPr>
          </w:pPr>
          <w:r>
            <w:rPr>
              <w:rFonts w:ascii="NewsGotT" w:hAnsi="NewsGotT"/>
              <w:sz w:val="14"/>
              <w:szCs w:val="14"/>
            </w:rPr>
            <w:t>LPI II | Projeto Integrador | DWR-19</w:t>
          </w:r>
        </w:p>
      </w:tc>
      <w:tc>
        <w:tcPr>
          <w:tcW w:w="249" w:type="pct"/>
          <w:vMerge w:val="restart"/>
          <w:vAlign w:val="center"/>
        </w:tcPr>
        <w:p w14:paraId="3C34E781" w14:textId="77777777" w:rsidR="00213FDB" w:rsidRPr="00354264" w:rsidRDefault="00213FDB" w:rsidP="00D37450">
          <w:pPr>
            <w:pStyle w:val="Rodap"/>
            <w:spacing w:before="60"/>
            <w:jc w:val="center"/>
            <w:rPr>
              <w:sz w:val="14"/>
              <w:szCs w:val="14"/>
            </w:rPr>
          </w:pPr>
          <w:r w:rsidRPr="00354264">
            <w:rPr>
              <w:rStyle w:val="Nmerodepgina"/>
              <w:sz w:val="16"/>
              <w:szCs w:val="16"/>
            </w:rPr>
            <w:fldChar w:fldCharType="begin"/>
          </w:r>
          <w:r w:rsidRPr="00354264">
            <w:rPr>
              <w:rStyle w:val="Nmerodepgina"/>
              <w:sz w:val="16"/>
              <w:szCs w:val="16"/>
            </w:rPr>
            <w:instrText xml:space="preserve"> PAGE </w:instrText>
          </w:r>
          <w:r w:rsidRPr="00354264">
            <w:rPr>
              <w:rStyle w:val="Nmerodepgina"/>
              <w:sz w:val="16"/>
              <w:szCs w:val="16"/>
            </w:rPr>
            <w:fldChar w:fldCharType="separate"/>
          </w:r>
          <w:r>
            <w:rPr>
              <w:rStyle w:val="Nmerodepgina"/>
              <w:noProof/>
              <w:sz w:val="16"/>
              <w:szCs w:val="16"/>
            </w:rPr>
            <w:t>iii</w:t>
          </w:r>
          <w:r w:rsidRPr="00354264">
            <w:rPr>
              <w:rStyle w:val="Nmerodepgina"/>
              <w:sz w:val="16"/>
              <w:szCs w:val="16"/>
            </w:rPr>
            <w:fldChar w:fldCharType="end"/>
          </w:r>
        </w:p>
      </w:tc>
    </w:tr>
    <w:tr w:rsidR="00213FDB" w:rsidRPr="00DD207E" w14:paraId="23E4FADD" w14:textId="77777777" w:rsidTr="000319AB">
      <w:trPr>
        <w:jc w:val="center"/>
      </w:trPr>
      <w:tc>
        <w:tcPr>
          <w:tcW w:w="4751" w:type="pct"/>
          <w:shd w:val="clear" w:color="auto" w:fill="auto"/>
          <w:tcMar>
            <w:left w:w="0" w:type="dxa"/>
            <w:right w:w="0" w:type="dxa"/>
          </w:tcMar>
        </w:tcPr>
        <w:p w14:paraId="67E97545" w14:textId="738E075A" w:rsidR="00213FDB" w:rsidRPr="00354264" w:rsidRDefault="00B53E42" w:rsidP="00D37450">
          <w:pPr>
            <w:pStyle w:val="Rodap"/>
            <w:rPr>
              <w:sz w:val="14"/>
              <w:szCs w:val="14"/>
            </w:rPr>
          </w:pPr>
          <w:r w:rsidRPr="00213FDB">
            <w:rPr>
              <w:rFonts w:ascii="NewsGotT" w:hAnsi="NewsGotT"/>
              <w:sz w:val="14"/>
              <w:szCs w:val="14"/>
            </w:rPr>
            <w:t>Universidade do Minho</w:t>
          </w:r>
        </w:p>
      </w:tc>
      <w:tc>
        <w:tcPr>
          <w:tcW w:w="249" w:type="pct"/>
          <w:vMerge/>
        </w:tcPr>
        <w:p w14:paraId="0244C923" w14:textId="77777777" w:rsidR="00213FDB" w:rsidRPr="00354264" w:rsidRDefault="00213FDB" w:rsidP="00D37450">
          <w:pPr>
            <w:pStyle w:val="Rodap"/>
            <w:rPr>
              <w:sz w:val="14"/>
              <w:szCs w:val="14"/>
            </w:rPr>
          </w:pPr>
        </w:p>
      </w:tc>
    </w:tr>
  </w:tbl>
  <w:p w14:paraId="2278BE24" w14:textId="77777777" w:rsidR="00213FDB" w:rsidRDefault="00213FDB">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F164C12" w14:textId="77777777" w:rsidR="003D34D0" w:rsidRDefault="003D34D0">
      <w:r>
        <w:separator/>
      </w:r>
    </w:p>
  </w:footnote>
  <w:footnote w:type="continuationSeparator" w:id="0">
    <w:p w14:paraId="12015916" w14:textId="77777777" w:rsidR="003D34D0" w:rsidRDefault="003D34D0">
      <w:r>
        <w:continuationSeparator/>
      </w:r>
    </w:p>
    <w:p w14:paraId="58C34DE0" w14:textId="77777777" w:rsidR="003D34D0" w:rsidRDefault="003D34D0"/>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CD2B0F" w:rsidRPr="00DD207E" w14:paraId="72191508" w14:textId="77777777" w:rsidTr="00DD207E">
      <w:trPr>
        <w:jc w:val="center"/>
      </w:trPr>
      <w:tc>
        <w:tcPr>
          <w:tcW w:w="8645" w:type="dxa"/>
          <w:shd w:val="clear" w:color="auto" w:fill="auto"/>
        </w:tcPr>
        <w:p w14:paraId="4D4884BD" w14:textId="060206A7" w:rsidR="00CD2B0F" w:rsidRPr="00C30FE3" w:rsidRDefault="00CD2B0F" w:rsidP="002B39F8">
          <w:pPr>
            <w:pStyle w:val="Cabealho"/>
            <w:jc w:val="center"/>
            <w:rPr>
              <w:rFonts w:ascii="NewsGotT" w:hAnsi="NewsGotT"/>
            </w:rPr>
          </w:pPr>
          <w:r w:rsidRPr="002B39F8">
            <w:rPr>
              <w:rFonts w:ascii="NewsGotT" w:hAnsi="NewsGotT"/>
            </w:rPr>
            <w:t>Capítulo 9</w:t>
          </w:r>
          <w:r>
            <w:rPr>
              <w:rFonts w:ascii="NewsGotT" w:hAnsi="NewsGotT"/>
            </w:rPr>
            <w:t xml:space="preserve"> - </w:t>
          </w:r>
          <w:r w:rsidRPr="002B39F8">
            <w:rPr>
              <w:rFonts w:ascii="NewsGotT" w:hAnsi="NewsGotT"/>
            </w:rPr>
            <w:t>Conclusões</w:t>
          </w:r>
        </w:p>
      </w:tc>
    </w:tr>
  </w:tbl>
  <w:p w14:paraId="4748D3F5" w14:textId="77777777" w:rsidR="00CD2B0F" w:rsidRDefault="00CD2B0F">
    <w:pPr>
      <w:pStyle w:val="Cabealho"/>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CD2B0F" w:rsidRPr="00DD207E" w14:paraId="15DCEA8C" w14:textId="77777777" w:rsidTr="00DD207E">
      <w:trPr>
        <w:jc w:val="center"/>
      </w:trPr>
      <w:tc>
        <w:tcPr>
          <w:tcW w:w="8645" w:type="dxa"/>
          <w:shd w:val="clear" w:color="auto" w:fill="auto"/>
        </w:tcPr>
        <w:p w14:paraId="482A326A" w14:textId="183C5B79" w:rsidR="00CD2B0F" w:rsidRPr="00C30FE3" w:rsidRDefault="00CD2B0F" w:rsidP="002B39F8">
          <w:pPr>
            <w:pStyle w:val="Cabealho"/>
            <w:jc w:val="center"/>
            <w:rPr>
              <w:rFonts w:ascii="NewsGotT" w:hAnsi="NewsGotT"/>
            </w:rPr>
          </w:pPr>
          <w:r w:rsidRPr="002B39F8">
            <w:rPr>
              <w:rFonts w:ascii="NewsGotT" w:hAnsi="NewsGotT"/>
            </w:rPr>
            <w:t xml:space="preserve">Capítulo </w:t>
          </w:r>
          <w:r>
            <w:rPr>
              <w:rFonts w:ascii="NewsGotT" w:hAnsi="NewsGotT"/>
            </w:rPr>
            <w:t>5 – Circuito Mecânico Implementado</w:t>
          </w:r>
        </w:p>
      </w:tc>
    </w:tr>
  </w:tbl>
  <w:p w14:paraId="571EAEC3" w14:textId="77777777" w:rsidR="00CD2B0F" w:rsidRDefault="00CD2B0F">
    <w:pPr>
      <w:pStyle w:val="Cabealho"/>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CD2B0F" w:rsidRPr="00DD207E" w14:paraId="2CAE713F" w14:textId="77777777" w:rsidTr="00DD207E">
      <w:trPr>
        <w:jc w:val="center"/>
      </w:trPr>
      <w:tc>
        <w:tcPr>
          <w:tcW w:w="8645" w:type="dxa"/>
          <w:shd w:val="clear" w:color="auto" w:fill="auto"/>
        </w:tcPr>
        <w:p w14:paraId="7E30AECA" w14:textId="5B8512C3" w:rsidR="00CD2B0F" w:rsidRPr="00C30FE3" w:rsidRDefault="00CD2B0F" w:rsidP="002B39F8">
          <w:pPr>
            <w:pStyle w:val="Cabealho"/>
            <w:jc w:val="center"/>
            <w:rPr>
              <w:rFonts w:ascii="NewsGotT" w:hAnsi="NewsGotT"/>
            </w:rPr>
          </w:pPr>
          <w:r w:rsidRPr="002B39F8">
            <w:rPr>
              <w:rFonts w:ascii="NewsGotT" w:hAnsi="NewsGotT"/>
            </w:rPr>
            <w:t xml:space="preserve">Capítulo </w:t>
          </w:r>
          <w:r>
            <w:rPr>
              <w:rFonts w:ascii="NewsGotT" w:hAnsi="NewsGotT"/>
            </w:rPr>
            <w:t>6 – Resultados Experimentais</w:t>
          </w:r>
        </w:p>
      </w:tc>
    </w:tr>
  </w:tbl>
  <w:p w14:paraId="3B3B4D16" w14:textId="77777777" w:rsidR="00CD2B0F" w:rsidRDefault="00CD2B0F">
    <w:pPr>
      <w:pStyle w:val="Cabealho"/>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CD2B0F" w:rsidRPr="00DD207E" w14:paraId="0E079321" w14:textId="77777777" w:rsidTr="00DD207E">
      <w:trPr>
        <w:jc w:val="center"/>
      </w:trPr>
      <w:tc>
        <w:tcPr>
          <w:tcW w:w="8645" w:type="dxa"/>
          <w:shd w:val="clear" w:color="auto" w:fill="auto"/>
        </w:tcPr>
        <w:p w14:paraId="2BA2579B" w14:textId="79F03147" w:rsidR="00CD2B0F" w:rsidRPr="00C30FE3" w:rsidRDefault="00CD2B0F" w:rsidP="002B39F8">
          <w:pPr>
            <w:pStyle w:val="Cabealho"/>
            <w:jc w:val="center"/>
            <w:rPr>
              <w:rFonts w:ascii="NewsGotT" w:hAnsi="NewsGotT"/>
            </w:rPr>
          </w:pPr>
          <w:r w:rsidRPr="002B39F8">
            <w:rPr>
              <w:rFonts w:ascii="NewsGotT" w:hAnsi="NewsGotT"/>
            </w:rPr>
            <w:t xml:space="preserve">Capítulo </w:t>
          </w:r>
          <w:r>
            <w:rPr>
              <w:rFonts w:ascii="NewsGotT" w:hAnsi="NewsGotT"/>
            </w:rPr>
            <w:t>7 – Análise do Produto</w:t>
          </w:r>
        </w:p>
      </w:tc>
    </w:tr>
  </w:tbl>
  <w:p w14:paraId="53A406D8" w14:textId="77777777" w:rsidR="00CD2B0F" w:rsidRDefault="00CD2B0F">
    <w:pPr>
      <w:pStyle w:val="Cabealho"/>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CD2B0F" w:rsidRPr="00DD207E" w14:paraId="07A9535E" w14:textId="77777777" w:rsidTr="00DD207E">
      <w:trPr>
        <w:jc w:val="center"/>
      </w:trPr>
      <w:tc>
        <w:tcPr>
          <w:tcW w:w="8645" w:type="dxa"/>
          <w:shd w:val="clear" w:color="auto" w:fill="auto"/>
        </w:tcPr>
        <w:p w14:paraId="201CB06F" w14:textId="4D5A7E5D" w:rsidR="00CD2B0F" w:rsidRPr="00C30FE3" w:rsidRDefault="00CD2B0F" w:rsidP="002B39F8">
          <w:pPr>
            <w:pStyle w:val="Cabealho"/>
            <w:jc w:val="center"/>
            <w:rPr>
              <w:rFonts w:ascii="NewsGotT" w:hAnsi="NewsGotT"/>
            </w:rPr>
          </w:pPr>
          <w:r w:rsidRPr="002B39F8">
            <w:rPr>
              <w:rFonts w:ascii="NewsGotT" w:hAnsi="NewsGotT"/>
            </w:rPr>
            <w:t xml:space="preserve">Capítulo </w:t>
          </w:r>
          <w:r>
            <w:rPr>
              <w:rFonts w:ascii="NewsGotT" w:hAnsi="NewsGotT"/>
            </w:rPr>
            <w:t xml:space="preserve">8 - </w:t>
          </w:r>
          <w:r w:rsidRPr="002B39F8">
            <w:rPr>
              <w:rFonts w:ascii="NewsGotT" w:hAnsi="NewsGotT"/>
            </w:rPr>
            <w:t>Conclusões</w:t>
          </w:r>
        </w:p>
      </w:tc>
    </w:tr>
  </w:tbl>
  <w:p w14:paraId="05EFE3BE" w14:textId="77777777" w:rsidR="00CD2B0F" w:rsidRDefault="00CD2B0F">
    <w:pPr>
      <w:pStyle w:val="Cabealho"/>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CD2B0F" w:rsidRPr="00DD207E" w14:paraId="01053A6C" w14:textId="77777777" w:rsidTr="00DD207E">
      <w:trPr>
        <w:jc w:val="center"/>
      </w:trPr>
      <w:tc>
        <w:tcPr>
          <w:tcW w:w="8645" w:type="dxa"/>
          <w:shd w:val="clear" w:color="auto" w:fill="auto"/>
        </w:tcPr>
        <w:p w14:paraId="73C5A985" w14:textId="41CFAA4C" w:rsidR="00CD2B0F" w:rsidRPr="00C30FE3" w:rsidRDefault="00CD2B0F" w:rsidP="002B39F8">
          <w:pPr>
            <w:pStyle w:val="Cabealho"/>
            <w:jc w:val="center"/>
            <w:rPr>
              <w:rFonts w:ascii="NewsGotT" w:hAnsi="NewsGotT"/>
            </w:rPr>
          </w:pPr>
          <w:r w:rsidRPr="002B39F8">
            <w:rPr>
              <w:rFonts w:ascii="NewsGotT" w:hAnsi="NewsGotT"/>
            </w:rPr>
            <w:t>Referências</w:t>
          </w:r>
        </w:p>
      </w:tc>
    </w:tr>
  </w:tbl>
  <w:p w14:paraId="409EF250" w14:textId="77777777" w:rsidR="00CD2B0F" w:rsidRDefault="00CD2B0F">
    <w:pPr>
      <w:pStyle w:val="Cabealho"/>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464392" w14:textId="77777777" w:rsidR="00CD2B0F" w:rsidRPr="00C30FE3" w:rsidRDefault="00CD2B0F" w:rsidP="00C30FE3">
    <w:pPr>
      <w:pStyle w:val="Cabealho"/>
      <w:jc w:val="center"/>
      <w:rPr>
        <w:rFonts w:ascii="NewsGotT" w:hAnsi="NewsGotT"/>
      </w:rPr>
    </w:pPr>
    <w:r w:rsidRPr="00C30FE3">
      <w:rPr>
        <w:rFonts w:ascii="NewsGotT" w:hAnsi="NewsGotT"/>
      </w:rPr>
      <w:t>Referências</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CD2B0F" w:rsidRPr="00DD207E" w14:paraId="3FEBC10B" w14:textId="77777777" w:rsidTr="00DD207E">
      <w:trPr>
        <w:jc w:val="center"/>
      </w:trPr>
      <w:tc>
        <w:tcPr>
          <w:tcW w:w="8645" w:type="dxa"/>
          <w:shd w:val="clear" w:color="auto" w:fill="auto"/>
        </w:tcPr>
        <w:p w14:paraId="2E099026" w14:textId="313D750A" w:rsidR="00CD2B0F" w:rsidRPr="00C30FE3" w:rsidRDefault="00CD2B0F" w:rsidP="002B39F8">
          <w:pPr>
            <w:pStyle w:val="Cabealho"/>
            <w:jc w:val="center"/>
            <w:rPr>
              <w:rFonts w:ascii="NewsGotT" w:hAnsi="NewsGotT"/>
            </w:rPr>
          </w:pPr>
          <w:r>
            <w:rPr>
              <w:rFonts w:ascii="NewsGotT" w:hAnsi="NewsGotT"/>
            </w:rPr>
            <w:t>Índice</w:t>
          </w:r>
        </w:p>
      </w:tc>
    </w:tr>
  </w:tbl>
  <w:p w14:paraId="5259A886" w14:textId="77777777" w:rsidR="00CD2B0F" w:rsidRDefault="00CD2B0F">
    <w:pPr>
      <w:pStyle w:val="Cabealh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CD2B0F" w:rsidRPr="00DD207E" w14:paraId="7E14D841" w14:textId="77777777" w:rsidTr="00DD207E">
      <w:trPr>
        <w:jc w:val="center"/>
      </w:trPr>
      <w:tc>
        <w:tcPr>
          <w:tcW w:w="8645" w:type="dxa"/>
          <w:shd w:val="clear" w:color="auto" w:fill="auto"/>
        </w:tcPr>
        <w:p w14:paraId="152D1895" w14:textId="1A8F44C7" w:rsidR="00CD2B0F" w:rsidRPr="00C30FE3" w:rsidRDefault="00CD2B0F" w:rsidP="002B39F8">
          <w:pPr>
            <w:pStyle w:val="Cabealho"/>
            <w:jc w:val="center"/>
            <w:rPr>
              <w:rFonts w:ascii="NewsGotT" w:hAnsi="NewsGotT"/>
            </w:rPr>
          </w:pPr>
          <w:r>
            <w:rPr>
              <w:rFonts w:ascii="NewsGotT" w:hAnsi="NewsGotT"/>
            </w:rPr>
            <w:t>Lista de Figuras</w:t>
          </w:r>
        </w:p>
      </w:tc>
    </w:tr>
  </w:tbl>
  <w:p w14:paraId="00B92470" w14:textId="77777777" w:rsidR="00CD2B0F" w:rsidRDefault="00CD2B0F">
    <w:pPr>
      <w:pStyle w:val="Cabealho"/>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CD2B0F" w:rsidRPr="00DD207E" w14:paraId="3298C125" w14:textId="77777777" w:rsidTr="00DD207E">
      <w:trPr>
        <w:jc w:val="center"/>
      </w:trPr>
      <w:tc>
        <w:tcPr>
          <w:tcW w:w="8645" w:type="dxa"/>
          <w:shd w:val="clear" w:color="auto" w:fill="auto"/>
        </w:tcPr>
        <w:p w14:paraId="2734E097" w14:textId="40B8D668" w:rsidR="00CD2B0F" w:rsidRPr="00C30FE3" w:rsidRDefault="00CD2B0F" w:rsidP="002B39F8">
          <w:pPr>
            <w:pStyle w:val="Cabealho"/>
            <w:jc w:val="center"/>
            <w:rPr>
              <w:rFonts w:ascii="NewsGotT" w:hAnsi="NewsGotT"/>
            </w:rPr>
          </w:pPr>
          <w:r>
            <w:rPr>
              <w:rFonts w:ascii="NewsGotT" w:hAnsi="NewsGotT"/>
            </w:rPr>
            <w:t>Lista de Tabelas</w:t>
          </w:r>
        </w:p>
      </w:tc>
    </w:tr>
  </w:tbl>
  <w:p w14:paraId="293687F0" w14:textId="77777777" w:rsidR="00CD2B0F" w:rsidRDefault="00CD2B0F">
    <w:pPr>
      <w:pStyle w:val="Cabealho"/>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CD2B0F" w:rsidRPr="00DD207E" w14:paraId="40B9C2E2" w14:textId="77777777" w:rsidTr="00DD207E">
      <w:trPr>
        <w:jc w:val="center"/>
      </w:trPr>
      <w:tc>
        <w:tcPr>
          <w:tcW w:w="8645" w:type="dxa"/>
          <w:shd w:val="clear" w:color="auto" w:fill="auto"/>
        </w:tcPr>
        <w:p w14:paraId="2BC1B141" w14:textId="4A9E63A5" w:rsidR="00CD2B0F" w:rsidRPr="00C30FE3" w:rsidRDefault="00CD2B0F" w:rsidP="002B39F8">
          <w:pPr>
            <w:pStyle w:val="Cabealho"/>
            <w:jc w:val="center"/>
            <w:rPr>
              <w:rFonts w:ascii="NewsGotT" w:hAnsi="NewsGotT"/>
            </w:rPr>
          </w:pPr>
          <w:r>
            <w:rPr>
              <w:rFonts w:ascii="NewsGotT" w:hAnsi="NewsGotT"/>
            </w:rPr>
            <w:t>Acrónimos e Siglas</w:t>
          </w:r>
        </w:p>
      </w:tc>
    </w:tr>
  </w:tbl>
  <w:p w14:paraId="317641C0" w14:textId="77777777" w:rsidR="00CD2B0F" w:rsidRDefault="00CD2B0F">
    <w:pPr>
      <w:pStyle w:val="Cabealho"/>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CD2B0F" w:rsidRPr="00DD207E" w14:paraId="72288234" w14:textId="77777777" w:rsidTr="00DD207E">
      <w:trPr>
        <w:jc w:val="center"/>
      </w:trPr>
      <w:tc>
        <w:tcPr>
          <w:tcW w:w="8645" w:type="dxa"/>
          <w:shd w:val="clear" w:color="auto" w:fill="auto"/>
        </w:tcPr>
        <w:p w14:paraId="14C8B084" w14:textId="2DBB694E" w:rsidR="00CD2B0F" w:rsidRPr="00C30FE3" w:rsidRDefault="00CD2B0F" w:rsidP="002B39F8">
          <w:pPr>
            <w:pStyle w:val="Cabealho"/>
            <w:jc w:val="center"/>
            <w:rPr>
              <w:rFonts w:ascii="NewsGotT" w:hAnsi="NewsGotT"/>
            </w:rPr>
          </w:pPr>
          <w:r w:rsidRPr="002B39F8">
            <w:rPr>
              <w:rFonts w:ascii="NewsGotT" w:hAnsi="NewsGotT"/>
            </w:rPr>
            <w:t xml:space="preserve">Capítulo </w:t>
          </w:r>
          <w:r>
            <w:rPr>
              <w:rFonts w:ascii="NewsGotT" w:hAnsi="NewsGotT"/>
            </w:rPr>
            <w:t>1 - Introdução</w:t>
          </w:r>
        </w:p>
      </w:tc>
    </w:tr>
  </w:tbl>
  <w:p w14:paraId="17180552" w14:textId="77777777" w:rsidR="00CD2B0F" w:rsidRDefault="00CD2B0F">
    <w:pPr>
      <w:pStyle w:val="Cabealho"/>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CD2B0F" w:rsidRPr="00DD207E" w14:paraId="1FB5A943" w14:textId="77777777" w:rsidTr="00DD207E">
      <w:trPr>
        <w:jc w:val="center"/>
      </w:trPr>
      <w:tc>
        <w:tcPr>
          <w:tcW w:w="8645" w:type="dxa"/>
          <w:shd w:val="clear" w:color="auto" w:fill="auto"/>
        </w:tcPr>
        <w:p w14:paraId="26121B7F" w14:textId="645B78E7" w:rsidR="00CD2B0F" w:rsidRPr="00C30FE3" w:rsidRDefault="00CD2B0F" w:rsidP="002B39F8">
          <w:pPr>
            <w:pStyle w:val="Cabealho"/>
            <w:jc w:val="center"/>
            <w:rPr>
              <w:rFonts w:ascii="NewsGotT" w:hAnsi="NewsGotT"/>
            </w:rPr>
          </w:pPr>
          <w:r w:rsidRPr="002B39F8">
            <w:rPr>
              <w:rFonts w:ascii="NewsGotT" w:hAnsi="NewsGotT"/>
            </w:rPr>
            <w:t>Capítulo</w:t>
          </w:r>
          <w:r>
            <w:rPr>
              <w:rFonts w:ascii="NewsGotT" w:hAnsi="NewsGotT"/>
            </w:rPr>
            <w:t xml:space="preserve"> 2 –Arquitetura e Módulos Utilizados</w:t>
          </w:r>
        </w:p>
      </w:tc>
    </w:tr>
  </w:tbl>
  <w:p w14:paraId="172B25D1" w14:textId="77777777" w:rsidR="00CD2B0F" w:rsidRDefault="00CD2B0F">
    <w:pPr>
      <w:pStyle w:val="Cabealho"/>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CD2B0F" w:rsidRPr="00DD207E" w14:paraId="31346B25" w14:textId="77777777" w:rsidTr="00DD207E">
      <w:trPr>
        <w:jc w:val="center"/>
      </w:trPr>
      <w:tc>
        <w:tcPr>
          <w:tcW w:w="8645" w:type="dxa"/>
          <w:shd w:val="clear" w:color="auto" w:fill="auto"/>
        </w:tcPr>
        <w:p w14:paraId="0A531AB6" w14:textId="30D2B600" w:rsidR="00CD2B0F" w:rsidRPr="00C30FE3" w:rsidRDefault="00CD2B0F" w:rsidP="002B39F8">
          <w:pPr>
            <w:pStyle w:val="Cabealho"/>
            <w:jc w:val="center"/>
            <w:rPr>
              <w:rFonts w:ascii="NewsGotT" w:hAnsi="NewsGotT"/>
            </w:rPr>
          </w:pPr>
          <w:r w:rsidRPr="002B39F8">
            <w:rPr>
              <w:rFonts w:ascii="NewsGotT" w:hAnsi="NewsGotT"/>
            </w:rPr>
            <w:t xml:space="preserve">Capítulo </w:t>
          </w:r>
          <w:r>
            <w:rPr>
              <w:rFonts w:ascii="NewsGotT" w:hAnsi="NewsGotT"/>
            </w:rPr>
            <w:t>3 – Implementação em Software</w:t>
          </w:r>
        </w:p>
      </w:tc>
    </w:tr>
  </w:tbl>
  <w:p w14:paraId="42FF38AB" w14:textId="77777777" w:rsidR="00CD2B0F" w:rsidRDefault="00CD2B0F">
    <w:pPr>
      <w:pStyle w:val="Cabealho"/>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CD2B0F" w:rsidRPr="00DD207E" w14:paraId="396D8437" w14:textId="77777777" w:rsidTr="00DD207E">
      <w:trPr>
        <w:jc w:val="center"/>
      </w:trPr>
      <w:tc>
        <w:tcPr>
          <w:tcW w:w="8645" w:type="dxa"/>
          <w:shd w:val="clear" w:color="auto" w:fill="auto"/>
        </w:tcPr>
        <w:p w14:paraId="123FECD6" w14:textId="0AB46E75" w:rsidR="00CD2B0F" w:rsidRPr="00C30FE3" w:rsidRDefault="00CD2B0F" w:rsidP="002B39F8">
          <w:pPr>
            <w:pStyle w:val="Cabealho"/>
            <w:jc w:val="center"/>
            <w:rPr>
              <w:rFonts w:ascii="NewsGotT" w:hAnsi="NewsGotT"/>
            </w:rPr>
          </w:pPr>
          <w:r w:rsidRPr="002B39F8">
            <w:rPr>
              <w:rFonts w:ascii="NewsGotT" w:hAnsi="NewsGotT"/>
            </w:rPr>
            <w:t xml:space="preserve">Capítulo </w:t>
          </w:r>
          <w:r>
            <w:rPr>
              <w:rFonts w:ascii="NewsGotT" w:hAnsi="NewsGotT"/>
            </w:rPr>
            <w:t>4 – Lista de Componentes</w:t>
          </w:r>
        </w:p>
      </w:tc>
    </w:tr>
  </w:tbl>
  <w:p w14:paraId="39760DD8" w14:textId="77777777" w:rsidR="00CD2B0F" w:rsidRDefault="00CD2B0F">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0220E9A6"/>
    <w:lvl w:ilvl="0">
      <w:start w:val="1"/>
      <w:numFmt w:val="bullet"/>
      <w:pStyle w:val="Listacommarcas"/>
      <w:lvlText w:val=""/>
      <w:lvlJc w:val="left"/>
      <w:pPr>
        <w:tabs>
          <w:tab w:val="num" w:pos="360"/>
        </w:tabs>
        <w:ind w:left="360" w:hanging="360"/>
      </w:pPr>
      <w:rPr>
        <w:rFonts w:ascii="Symbol" w:hAnsi="Symbol" w:hint="default"/>
      </w:rPr>
    </w:lvl>
  </w:abstractNum>
  <w:abstractNum w:abstractNumId="1" w15:restartNumberingAfterBreak="0">
    <w:nsid w:val="00000003"/>
    <w:multiLevelType w:val="multilevel"/>
    <w:tmpl w:val="F6A8240C"/>
    <w:name w:val="WW8Num4"/>
    <w:lvl w:ilvl="0">
      <w:start w:val="1"/>
      <w:numFmt w:val="upperRoman"/>
      <w:pStyle w:val="sectionhead1"/>
      <w:lvlText w:val="%1."/>
      <w:lvlJc w:val="left"/>
      <w:pPr>
        <w:tabs>
          <w:tab w:val="num" w:pos="720"/>
        </w:tabs>
        <w:ind w:left="720" w:hanging="720"/>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15:restartNumberingAfterBreak="0">
    <w:nsid w:val="07016AB1"/>
    <w:multiLevelType w:val="hybridMultilevel"/>
    <w:tmpl w:val="498E21B0"/>
    <w:lvl w:ilvl="0" w:tplc="BE1CEC6C">
      <w:start w:val="1"/>
      <w:numFmt w:val="bullet"/>
      <w:pStyle w:val="trao"/>
      <w:lvlText w:val=""/>
      <w:lvlJc w:val="left"/>
      <w:pPr>
        <w:ind w:left="1287" w:hanging="360"/>
      </w:pPr>
      <w:rPr>
        <w:rFonts w:ascii="Symbol" w:hAnsi="Symbol" w:hint="default"/>
      </w:rPr>
    </w:lvl>
    <w:lvl w:ilvl="1" w:tplc="08160003" w:tentative="1">
      <w:start w:val="1"/>
      <w:numFmt w:val="bullet"/>
      <w:lvlText w:val="o"/>
      <w:lvlJc w:val="left"/>
      <w:pPr>
        <w:ind w:left="2007" w:hanging="360"/>
      </w:pPr>
      <w:rPr>
        <w:rFonts w:ascii="Courier New" w:hAnsi="Courier New" w:cs="Courier New" w:hint="default"/>
      </w:rPr>
    </w:lvl>
    <w:lvl w:ilvl="2" w:tplc="08160005" w:tentative="1">
      <w:start w:val="1"/>
      <w:numFmt w:val="bullet"/>
      <w:lvlText w:val=""/>
      <w:lvlJc w:val="left"/>
      <w:pPr>
        <w:ind w:left="2727" w:hanging="360"/>
      </w:pPr>
      <w:rPr>
        <w:rFonts w:ascii="Wingdings" w:hAnsi="Wingdings" w:hint="default"/>
      </w:rPr>
    </w:lvl>
    <w:lvl w:ilvl="3" w:tplc="08160001" w:tentative="1">
      <w:start w:val="1"/>
      <w:numFmt w:val="bullet"/>
      <w:lvlText w:val=""/>
      <w:lvlJc w:val="left"/>
      <w:pPr>
        <w:ind w:left="3447" w:hanging="360"/>
      </w:pPr>
      <w:rPr>
        <w:rFonts w:ascii="Symbol" w:hAnsi="Symbol" w:hint="default"/>
      </w:rPr>
    </w:lvl>
    <w:lvl w:ilvl="4" w:tplc="08160003" w:tentative="1">
      <w:start w:val="1"/>
      <w:numFmt w:val="bullet"/>
      <w:lvlText w:val="o"/>
      <w:lvlJc w:val="left"/>
      <w:pPr>
        <w:ind w:left="4167" w:hanging="360"/>
      </w:pPr>
      <w:rPr>
        <w:rFonts w:ascii="Courier New" w:hAnsi="Courier New" w:cs="Courier New" w:hint="default"/>
      </w:rPr>
    </w:lvl>
    <w:lvl w:ilvl="5" w:tplc="08160005" w:tentative="1">
      <w:start w:val="1"/>
      <w:numFmt w:val="bullet"/>
      <w:lvlText w:val=""/>
      <w:lvlJc w:val="left"/>
      <w:pPr>
        <w:ind w:left="4887" w:hanging="360"/>
      </w:pPr>
      <w:rPr>
        <w:rFonts w:ascii="Wingdings" w:hAnsi="Wingdings" w:hint="default"/>
      </w:rPr>
    </w:lvl>
    <w:lvl w:ilvl="6" w:tplc="08160001" w:tentative="1">
      <w:start w:val="1"/>
      <w:numFmt w:val="bullet"/>
      <w:lvlText w:val=""/>
      <w:lvlJc w:val="left"/>
      <w:pPr>
        <w:ind w:left="5607" w:hanging="360"/>
      </w:pPr>
      <w:rPr>
        <w:rFonts w:ascii="Symbol" w:hAnsi="Symbol" w:hint="default"/>
      </w:rPr>
    </w:lvl>
    <w:lvl w:ilvl="7" w:tplc="08160003" w:tentative="1">
      <w:start w:val="1"/>
      <w:numFmt w:val="bullet"/>
      <w:lvlText w:val="o"/>
      <w:lvlJc w:val="left"/>
      <w:pPr>
        <w:ind w:left="6327" w:hanging="360"/>
      </w:pPr>
      <w:rPr>
        <w:rFonts w:ascii="Courier New" w:hAnsi="Courier New" w:cs="Courier New" w:hint="default"/>
      </w:rPr>
    </w:lvl>
    <w:lvl w:ilvl="8" w:tplc="08160005" w:tentative="1">
      <w:start w:val="1"/>
      <w:numFmt w:val="bullet"/>
      <w:lvlText w:val=""/>
      <w:lvlJc w:val="left"/>
      <w:pPr>
        <w:ind w:left="7047" w:hanging="360"/>
      </w:pPr>
      <w:rPr>
        <w:rFonts w:ascii="Wingdings" w:hAnsi="Wingdings" w:hint="default"/>
      </w:rPr>
    </w:lvl>
  </w:abstractNum>
  <w:abstractNum w:abstractNumId="3" w15:restartNumberingAfterBreak="0">
    <w:nsid w:val="19B45150"/>
    <w:multiLevelType w:val="multilevel"/>
    <w:tmpl w:val="85661482"/>
    <w:styleLink w:val="Estilo7"/>
    <w:lvl w:ilvl="0">
      <w:start w:val="1"/>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20521FA3"/>
    <w:multiLevelType w:val="hybridMultilevel"/>
    <w:tmpl w:val="3530FDEA"/>
    <w:lvl w:ilvl="0" w:tplc="08160017">
      <w:start w:val="1"/>
      <w:numFmt w:val="lowerLetter"/>
      <w:lvlText w:val="%1)"/>
      <w:lvlJc w:val="left"/>
      <w:pPr>
        <w:ind w:left="1343" w:hanging="360"/>
      </w:pPr>
    </w:lvl>
    <w:lvl w:ilvl="1" w:tplc="08160019" w:tentative="1">
      <w:start w:val="1"/>
      <w:numFmt w:val="lowerLetter"/>
      <w:lvlText w:val="%2."/>
      <w:lvlJc w:val="left"/>
      <w:pPr>
        <w:ind w:left="2063" w:hanging="360"/>
      </w:pPr>
    </w:lvl>
    <w:lvl w:ilvl="2" w:tplc="0816001B" w:tentative="1">
      <w:start w:val="1"/>
      <w:numFmt w:val="lowerRoman"/>
      <w:lvlText w:val="%3."/>
      <w:lvlJc w:val="right"/>
      <w:pPr>
        <w:ind w:left="2783" w:hanging="180"/>
      </w:pPr>
    </w:lvl>
    <w:lvl w:ilvl="3" w:tplc="0816000F" w:tentative="1">
      <w:start w:val="1"/>
      <w:numFmt w:val="decimal"/>
      <w:lvlText w:val="%4."/>
      <w:lvlJc w:val="left"/>
      <w:pPr>
        <w:ind w:left="3503" w:hanging="360"/>
      </w:pPr>
    </w:lvl>
    <w:lvl w:ilvl="4" w:tplc="08160019" w:tentative="1">
      <w:start w:val="1"/>
      <w:numFmt w:val="lowerLetter"/>
      <w:lvlText w:val="%5."/>
      <w:lvlJc w:val="left"/>
      <w:pPr>
        <w:ind w:left="4223" w:hanging="360"/>
      </w:pPr>
    </w:lvl>
    <w:lvl w:ilvl="5" w:tplc="0816001B" w:tentative="1">
      <w:start w:val="1"/>
      <w:numFmt w:val="lowerRoman"/>
      <w:lvlText w:val="%6."/>
      <w:lvlJc w:val="right"/>
      <w:pPr>
        <w:ind w:left="4943" w:hanging="180"/>
      </w:pPr>
    </w:lvl>
    <w:lvl w:ilvl="6" w:tplc="0816000F" w:tentative="1">
      <w:start w:val="1"/>
      <w:numFmt w:val="decimal"/>
      <w:lvlText w:val="%7."/>
      <w:lvlJc w:val="left"/>
      <w:pPr>
        <w:ind w:left="5663" w:hanging="360"/>
      </w:pPr>
    </w:lvl>
    <w:lvl w:ilvl="7" w:tplc="08160019" w:tentative="1">
      <w:start w:val="1"/>
      <w:numFmt w:val="lowerLetter"/>
      <w:lvlText w:val="%8."/>
      <w:lvlJc w:val="left"/>
      <w:pPr>
        <w:ind w:left="6383" w:hanging="360"/>
      </w:pPr>
    </w:lvl>
    <w:lvl w:ilvl="8" w:tplc="0816001B" w:tentative="1">
      <w:start w:val="1"/>
      <w:numFmt w:val="lowerRoman"/>
      <w:lvlText w:val="%9."/>
      <w:lvlJc w:val="right"/>
      <w:pPr>
        <w:ind w:left="7103" w:hanging="180"/>
      </w:pPr>
    </w:lvl>
  </w:abstractNum>
  <w:abstractNum w:abstractNumId="5" w15:restartNumberingAfterBreak="0">
    <w:nsid w:val="34125EEA"/>
    <w:multiLevelType w:val="multilevel"/>
    <w:tmpl w:val="FABA60FE"/>
    <w:lvl w:ilvl="0">
      <w:start w:val="1"/>
      <w:numFmt w:val="decimal"/>
      <w:lvlText w:val="%1"/>
      <w:lvlJc w:val="left"/>
      <w:pPr>
        <w:tabs>
          <w:tab w:val="num" w:pos="540"/>
        </w:tabs>
        <w:ind w:left="540" w:hanging="540"/>
      </w:pPr>
      <w:rPr>
        <w:rFonts w:hint="default"/>
      </w:rPr>
    </w:lvl>
    <w:lvl w:ilvl="1">
      <w:start w:val="1"/>
      <w:numFmt w:val="decimal"/>
      <w:pStyle w:val="Estilo2"/>
      <w:lvlText w:val="%1.%2"/>
      <w:lvlJc w:val="left"/>
      <w:pPr>
        <w:tabs>
          <w:tab w:val="num" w:pos="720"/>
        </w:tabs>
        <w:ind w:left="720"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440"/>
        </w:tabs>
        <w:ind w:left="1440" w:hanging="1440"/>
      </w:pPr>
      <w:rPr>
        <w:rFonts w:hint="default"/>
      </w:rPr>
    </w:lvl>
    <w:lvl w:ilvl="5">
      <w:start w:val="1"/>
      <w:numFmt w:val="decimal"/>
      <w:lvlText w:val="%1.%2.%3.%4.%5.%6"/>
      <w:lvlJc w:val="left"/>
      <w:pPr>
        <w:tabs>
          <w:tab w:val="num" w:pos="1800"/>
        </w:tabs>
        <w:ind w:left="1800" w:hanging="1800"/>
      </w:pPr>
      <w:rPr>
        <w:rFonts w:hint="default"/>
      </w:rPr>
    </w:lvl>
    <w:lvl w:ilvl="6">
      <w:start w:val="1"/>
      <w:numFmt w:val="decimal"/>
      <w:lvlText w:val="%1.%2.%3.%4.%5.%6.%7"/>
      <w:lvlJc w:val="left"/>
      <w:pPr>
        <w:tabs>
          <w:tab w:val="num" w:pos="1800"/>
        </w:tabs>
        <w:ind w:left="1800" w:hanging="1800"/>
      </w:pPr>
      <w:rPr>
        <w:rFonts w:hint="default"/>
      </w:rPr>
    </w:lvl>
    <w:lvl w:ilvl="7">
      <w:start w:val="1"/>
      <w:numFmt w:val="decimal"/>
      <w:lvlText w:val="%1.%2.%3.%4.%5.%6.%7.%8"/>
      <w:lvlJc w:val="left"/>
      <w:pPr>
        <w:tabs>
          <w:tab w:val="num" w:pos="2160"/>
        </w:tabs>
        <w:ind w:left="2160" w:hanging="2160"/>
      </w:pPr>
      <w:rPr>
        <w:rFonts w:hint="default"/>
      </w:rPr>
    </w:lvl>
    <w:lvl w:ilvl="8">
      <w:start w:val="1"/>
      <w:numFmt w:val="decimal"/>
      <w:lvlText w:val="%1.%2.%3.%4.%5.%6.%7.%8.%9"/>
      <w:lvlJc w:val="left"/>
      <w:pPr>
        <w:tabs>
          <w:tab w:val="num" w:pos="2520"/>
        </w:tabs>
        <w:ind w:left="2520" w:hanging="2520"/>
      </w:pPr>
      <w:rPr>
        <w:rFonts w:hint="default"/>
      </w:rPr>
    </w:lvl>
  </w:abstractNum>
  <w:abstractNum w:abstractNumId="6" w15:restartNumberingAfterBreak="0">
    <w:nsid w:val="52B11262"/>
    <w:multiLevelType w:val="hybridMultilevel"/>
    <w:tmpl w:val="FB20AD8A"/>
    <w:lvl w:ilvl="0" w:tplc="0816001B">
      <w:start w:val="1"/>
      <w:numFmt w:val="lowerRoman"/>
      <w:lvlText w:val="%1."/>
      <w:lvlJc w:val="righ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7" w15:restartNumberingAfterBreak="0">
    <w:nsid w:val="5E3675BC"/>
    <w:multiLevelType w:val="multilevel"/>
    <w:tmpl w:val="EB8AA03E"/>
    <w:styleLink w:val="Estilo8"/>
    <w:lvl w:ilvl="0">
      <w:start w:val="1"/>
      <w:numFmt w:val="decimal"/>
      <w:pStyle w:val="Ttulo1"/>
      <w:suff w:val="nothing"/>
      <w:lvlText w:val="Capítulo %1"/>
      <w:lvlJc w:val="left"/>
      <w:pPr>
        <w:ind w:left="5104" w:firstLine="0"/>
      </w:pPr>
      <w:rPr>
        <w:rFonts w:hint="default"/>
        <w:spacing w:val="0"/>
      </w:rPr>
    </w:lvl>
    <w:lvl w:ilvl="1">
      <w:start w:val="1"/>
      <w:numFmt w:val="decimal"/>
      <w:pStyle w:val="Ttulo2"/>
      <w:lvlText w:val="%1.%2"/>
      <w:lvlJc w:val="left"/>
      <w:pPr>
        <w:ind w:left="576" w:hanging="576"/>
      </w:pPr>
      <w:rPr>
        <w:rFonts w:hint="default"/>
      </w:rPr>
    </w:lvl>
    <w:lvl w:ilvl="2">
      <w:start w:val="1"/>
      <w:numFmt w:val="decimal"/>
      <w:pStyle w:val="Ttulo3"/>
      <w:lvlText w:val="%1.%2.%3"/>
      <w:lvlJc w:val="left"/>
      <w:pPr>
        <w:ind w:left="720" w:hanging="720"/>
      </w:pPr>
      <w:rPr>
        <w:rFonts w:hint="default"/>
      </w:rPr>
    </w:lvl>
    <w:lvl w:ilvl="3">
      <w:start w:val="1"/>
      <w:numFmt w:val="decimal"/>
      <w:pStyle w:val="Ttulo4"/>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8" w15:restartNumberingAfterBreak="0">
    <w:nsid w:val="601B3170"/>
    <w:multiLevelType w:val="hybridMultilevel"/>
    <w:tmpl w:val="FD0A26B8"/>
    <w:lvl w:ilvl="0" w:tplc="99E0CBC0">
      <w:start w:val="1"/>
      <w:numFmt w:val="decimal"/>
      <w:pStyle w:val="Publicaes"/>
      <w:lvlText w:val="%1."/>
      <w:lvlJc w:val="left"/>
      <w:pPr>
        <w:ind w:left="720" w:hanging="360"/>
      </w:pPr>
      <w:rPr>
        <w:rFonts w:ascii="Times New Roman" w:hAnsi="Times New Roman" w:hint="default"/>
        <w:sz w:val="24"/>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9" w15:restartNumberingAfterBreak="0">
    <w:nsid w:val="612F163B"/>
    <w:multiLevelType w:val="multilevel"/>
    <w:tmpl w:val="392CC216"/>
    <w:lvl w:ilvl="0">
      <w:start w:val="1"/>
      <w:numFmt w:val="decimal"/>
      <w:lvlText w:val="Capítulo %1"/>
      <w:lvlJc w:val="left"/>
      <w:pPr>
        <w:ind w:left="0" w:firstLine="0"/>
      </w:pPr>
      <w:rPr>
        <w:rFonts w:hint="default"/>
        <w:spacing w:val="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10" w15:restartNumberingAfterBreak="0">
    <w:nsid w:val="7E9C6A39"/>
    <w:multiLevelType w:val="multilevel"/>
    <w:tmpl w:val="EB8AA03E"/>
    <w:numStyleLink w:val="Estilo8"/>
  </w:abstractNum>
  <w:num w:numId="1">
    <w:abstractNumId w:val="5"/>
  </w:num>
  <w:num w:numId="2">
    <w:abstractNumId w:val="2"/>
  </w:num>
  <w:num w:numId="3">
    <w:abstractNumId w:val="1"/>
  </w:num>
  <w:num w:numId="4">
    <w:abstractNumId w:val="3"/>
  </w:num>
  <w:num w:numId="5">
    <w:abstractNumId w:val="9"/>
  </w:num>
  <w:num w:numId="6">
    <w:abstractNumId w:val="7"/>
  </w:num>
  <w:num w:numId="7">
    <w:abstractNumId w:val="10"/>
  </w:num>
  <w:num w:numId="8">
    <w:abstractNumId w:val="8"/>
  </w:num>
  <w:num w:numId="9">
    <w:abstractNumId w:val="8"/>
    <w:lvlOverride w:ilvl="0">
      <w:startOverride w:val="1"/>
    </w:lvlOverride>
  </w:num>
  <w:num w:numId="10">
    <w:abstractNumId w:val="0"/>
  </w:num>
  <w:num w:numId="11">
    <w:abstractNumId w:val="8"/>
    <w:lvlOverride w:ilvl="0">
      <w:startOverride w:val="1"/>
    </w:lvlOverride>
  </w:num>
  <w:num w:numId="12">
    <w:abstractNumId w:val="8"/>
  </w:num>
  <w:num w:numId="13">
    <w:abstractNumId w:val="10"/>
  </w:num>
  <w:num w:numId="14">
    <w:abstractNumId w:val="10"/>
  </w:num>
  <w:num w:numId="15">
    <w:abstractNumId w:val="10"/>
  </w:num>
  <w:num w:numId="16">
    <w:abstractNumId w:val="6"/>
  </w:num>
  <w:num w:numId="17">
    <w:abstractNumId w:val="10"/>
  </w:num>
  <w:num w:numId="18">
    <w:abstractNumId w:val="8"/>
  </w:num>
  <w:num w:numId="19">
    <w:abstractNumId w:val="10"/>
  </w:num>
  <w:num w:numId="20">
    <w:abstractNumId w:val="10"/>
  </w:num>
  <w:num w:numId="21">
    <w:abstractNumId w:val="4"/>
  </w:num>
  <w:num w:numId="22">
    <w:abstractNumId w:val="10"/>
  </w:num>
  <w:num w:numId="23">
    <w:abstractNumId w:val="10"/>
    <w:lvlOverride w:ilvl="0">
      <w:lvl w:ilvl="0">
        <w:start w:val="1"/>
        <w:numFmt w:val="decimal"/>
        <w:pStyle w:val="Ttulo1"/>
        <w:suff w:val="nothing"/>
        <w:lvlText w:val="Capítulo %1"/>
        <w:lvlJc w:val="left"/>
        <w:pPr>
          <w:ind w:left="5104" w:firstLine="0"/>
        </w:pPr>
        <w:rPr>
          <w:rFonts w:hint="default"/>
          <w:spacing w:val="0"/>
        </w:rPr>
      </w:lvl>
    </w:lvlOverride>
  </w:num>
  <w:numIdMacAtCleanup w:val="1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Luis André Magalhães Barros">
    <w15:presenceInfo w15:providerId="AD" w15:userId="S-1-5-21-3615620550-3582532007-2825383087-219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embedSystemFonts/>
  <w:activeWritingStyle w:appName="MSWord" w:lang="pt-PT" w:vendorID="75" w:dllVersion="513" w:checkStyle="1"/>
  <w:proofState w:spelling="clean" w:grammar="clean"/>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709"/>
  <w:hyphenationZone w:val="425"/>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TcyMjA2MrAwN7a0MDdT0lEKTi0uzszPAykwrAUATQLSSywAAAA="/>
  </w:docVars>
  <w:rsids>
    <w:rsidRoot w:val="008C1EA5"/>
    <w:rsid w:val="000003DF"/>
    <w:rsid w:val="0000048B"/>
    <w:rsid w:val="0000077A"/>
    <w:rsid w:val="00000DAB"/>
    <w:rsid w:val="00000DF4"/>
    <w:rsid w:val="00000F02"/>
    <w:rsid w:val="00000FCA"/>
    <w:rsid w:val="00000FD0"/>
    <w:rsid w:val="000013D7"/>
    <w:rsid w:val="00001564"/>
    <w:rsid w:val="00001600"/>
    <w:rsid w:val="000017C5"/>
    <w:rsid w:val="00001836"/>
    <w:rsid w:val="00001999"/>
    <w:rsid w:val="00001B12"/>
    <w:rsid w:val="00001C2C"/>
    <w:rsid w:val="00001C41"/>
    <w:rsid w:val="00001E8F"/>
    <w:rsid w:val="00002197"/>
    <w:rsid w:val="00002862"/>
    <w:rsid w:val="00002883"/>
    <w:rsid w:val="00002A31"/>
    <w:rsid w:val="00002A4C"/>
    <w:rsid w:val="00002E43"/>
    <w:rsid w:val="0000303F"/>
    <w:rsid w:val="000032EA"/>
    <w:rsid w:val="00003414"/>
    <w:rsid w:val="000036BC"/>
    <w:rsid w:val="00003794"/>
    <w:rsid w:val="00003AB9"/>
    <w:rsid w:val="00003CCD"/>
    <w:rsid w:val="00003CF5"/>
    <w:rsid w:val="00003E2A"/>
    <w:rsid w:val="00004095"/>
    <w:rsid w:val="0000412E"/>
    <w:rsid w:val="00004154"/>
    <w:rsid w:val="000044B5"/>
    <w:rsid w:val="00004691"/>
    <w:rsid w:val="000048A2"/>
    <w:rsid w:val="0000493E"/>
    <w:rsid w:val="00004DB6"/>
    <w:rsid w:val="00004FB9"/>
    <w:rsid w:val="00005268"/>
    <w:rsid w:val="00005473"/>
    <w:rsid w:val="000054D0"/>
    <w:rsid w:val="00005536"/>
    <w:rsid w:val="000056FB"/>
    <w:rsid w:val="00005803"/>
    <w:rsid w:val="000058A3"/>
    <w:rsid w:val="0000591B"/>
    <w:rsid w:val="00005BE7"/>
    <w:rsid w:val="00005C27"/>
    <w:rsid w:val="00005D18"/>
    <w:rsid w:val="00005D2A"/>
    <w:rsid w:val="00005D3A"/>
    <w:rsid w:val="00005FA0"/>
    <w:rsid w:val="000061BC"/>
    <w:rsid w:val="0000627A"/>
    <w:rsid w:val="0000627F"/>
    <w:rsid w:val="00006596"/>
    <w:rsid w:val="000066CB"/>
    <w:rsid w:val="000067FE"/>
    <w:rsid w:val="0000681D"/>
    <w:rsid w:val="00006903"/>
    <w:rsid w:val="00006C87"/>
    <w:rsid w:val="00006DD0"/>
    <w:rsid w:val="00007015"/>
    <w:rsid w:val="000071DC"/>
    <w:rsid w:val="00007711"/>
    <w:rsid w:val="00007801"/>
    <w:rsid w:val="000078E0"/>
    <w:rsid w:val="00007A0B"/>
    <w:rsid w:val="00007AF8"/>
    <w:rsid w:val="00007CE5"/>
    <w:rsid w:val="00007D4B"/>
    <w:rsid w:val="00007E2E"/>
    <w:rsid w:val="00010016"/>
    <w:rsid w:val="00010129"/>
    <w:rsid w:val="0001038D"/>
    <w:rsid w:val="00010494"/>
    <w:rsid w:val="00010809"/>
    <w:rsid w:val="00010919"/>
    <w:rsid w:val="000109E0"/>
    <w:rsid w:val="00010ADA"/>
    <w:rsid w:val="00010D8A"/>
    <w:rsid w:val="0001103F"/>
    <w:rsid w:val="00011047"/>
    <w:rsid w:val="00011099"/>
    <w:rsid w:val="00011215"/>
    <w:rsid w:val="000112DB"/>
    <w:rsid w:val="0001131B"/>
    <w:rsid w:val="00011470"/>
    <w:rsid w:val="00011497"/>
    <w:rsid w:val="00011556"/>
    <w:rsid w:val="00011D5D"/>
    <w:rsid w:val="00011E20"/>
    <w:rsid w:val="00011F69"/>
    <w:rsid w:val="0001247A"/>
    <w:rsid w:val="00012816"/>
    <w:rsid w:val="00012A55"/>
    <w:rsid w:val="00012C3A"/>
    <w:rsid w:val="00012D8A"/>
    <w:rsid w:val="00012F83"/>
    <w:rsid w:val="00012FEA"/>
    <w:rsid w:val="0001365A"/>
    <w:rsid w:val="00013826"/>
    <w:rsid w:val="00013B80"/>
    <w:rsid w:val="00013CAB"/>
    <w:rsid w:val="00013D87"/>
    <w:rsid w:val="00014293"/>
    <w:rsid w:val="0001434B"/>
    <w:rsid w:val="00014498"/>
    <w:rsid w:val="00014609"/>
    <w:rsid w:val="00014D28"/>
    <w:rsid w:val="0001504F"/>
    <w:rsid w:val="00015118"/>
    <w:rsid w:val="0001521B"/>
    <w:rsid w:val="0001539C"/>
    <w:rsid w:val="0001599B"/>
    <w:rsid w:val="000159D2"/>
    <w:rsid w:val="00015A00"/>
    <w:rsid w:val="00015AC8"/>
    <w:rsid w:val="00015C5E"/>
    <w:rsid w:val="00015CB0"/>
    <w:rsid w:val="00015CC1"/>
    <w:rsid w:val="00015D89"/>
    <w:rsid w:val="00015E63"/>
    <w:rsid w:val="00016121"/>
    <w:rsid w:val="0001622A"/>
    <w:rsid w:val="000162F0"/>
    <w:rsid w:val="000163B6"/>
    <w:rsid w:val="0001648B"/>
    <w:rsid w:val="000165EA"/>
    <w:rsid w:val="0001688E"/>
    <w:rsid w:val="000168F5"/>
    <w:rsid w:val="00016923"/>
    <w:rsid w:val="00017052"/>
    <w:rsid w:val="00017241"/>
    <w:rsid w:val="000173B1"/>
    <w:rsid w:val="00017513"/>
    <w:rsid w:val="0001765C"/>
    <w:rsid w:val="00017B0A"/>
    <w:rsid w:val="00017DA2"/>
    <w:rsid w:val="00017DA6"/>
    <w:rsid w:val="00017EDE"/>
    <w:rsid w:val="00017F41"/>
    <w:rsid w:val="00017FFB"/>
    <w:rsid w:val="00020161"/>
    <w:rsid w:val="000201A6"/>
    <w:rsid w:val="000201FB"/>
    <w:rsid w:val="000206D4"/>
    <w:rsid w:val="00020779"/>
    <w:rsid w:val="00020856"/>
    <w:rsid w:val="00020882"/>
    <w:rsid w:val="0002095B"/>
    <w:rsid w:val="00020A50"/>
    <w:rsid w:val="00020AC5"/>
    <w:rsid w:val="00020BCB"/>
    <w:rsid w:val="00020F14"/>
    <w:rsid w:val="00020F39"/>
    <w:rsid w:val="00020FB6"/>
    <w:rsid w:val="000210C1"/>
    <w:rsid w:val="000210E6"/>
    <w:rsid w:val="0002155D"/>
    <w:rsid w:val="0002172B"/>
    <w:rsid w:val="00021730"/>
    <w:rsid w:val="00021A66"/>
    <w:rsid w:val="00021CAB"/>
    <w:rsid w:val="00021D37"/>
    <w:rsid w:val="00021DD2"/>
    <w:rsid w:val="00021EE0"/>
    <w:rsid w:val="00021EE1"/>
    <w:rsid w:val="0002223F"/>
    <w:rsid w:val="00022291"/>
    <w:rsid w:val="00022386"/>
    <w:rsid w:val="000223CA"/>
    <w:rsid w:val="00022565"/>
    <w:rsid w:val="000225ED"/>
    <w:rsid w:val="00022643"/>
    <w:rsid w:val="00022683"/>
    <w:rsid w:val="000227DE"/>
    <w:rsid w:val="00022879"/>
    <w:rsid w:val="00022D13"/>
    <w:rsid w:val="00022EF7"/>
    <w:rsid w:val="00023062"/>
    <w:rsid w:val="00023393"/>
    <w:rsid w:val="000234B1"/>
    <w:rsid w:val="0002360D"/>
    <w:rsid w:val="00023C67"/>
    <w:rsid w:val="00023F52"/>
    <w:rsid w:val="00024327"/>
    <w:rsid w:val="0002460F"/>
    <w:rsid w:val="0002467C"/>
    <w:rsid w:val="00024736"/>
    <w:rsid w:val="000247FC"/>
    <w:rsid w:val="000248EB"/>
    <w:rsid w:val="000249B3"/>
    <w:rsid w:val="000249D4"/>
    <w:rsid w:val="00024B14"/>
    <w:rsid w:val="00024B4E"/>
    <w:rsid w:val="00024CCB"/>
    <w:rsid w:val="00024DF4"/>
    <w:rsid w:val="00024E3C"/>
    <w:rsid w:val="00025209"/>
    <w:rsid w:val="000252A3"/>
    <w:rsid w:val="000253A7"/>
    <w:rsid w:val="000253E7"/>
    <w:rsid w:val="00025451"/>
    <w:rsid w:val="0002552E"/>
    <w:rsid w:val="00025C76"/>
    <w:rsid w:val="00025DCD"/>
    <w:rsid w:val="00025F3F"/>
    <w:rsid w:val="00026303"/>
    <w:rsid w:val="000263F5"/>
    <w:rsid w:val="000264CF"/>
    <w:rsid w:val="000265D2"/>
    <w:rsid w:val="000267F7"/>
    <w:rsid w:val="000268B3"/>
    <w:rsid w:val="00026A99"/>
    <w:rsid w:val="00026D20"/>
    <w:rsid w:val="00026D51"/>
    <w:rsid w:val="00026E5C"/>
    <w:rsid w:val="000270DA"/>
    <w:rsid w:val="0002713D"/>
    <w:rsid w:val="000275F2"/>
    <w:rsid w:val="00027AEA"/>
    <w:rsid w:val="00027AEB"/>
    <w:rsid w:val="00027B22"/>
    <w:rsid w:val="00027FA7"/>
    <w:rsid w:val="00030079"/>
    <w:rsid w:val="000301E7"/>
    <w:rsid w:val="000302FB"/>
    <w:rsid w:val="000303DE"/>
    <w:rsid w:val="00030443"/>
    <w:rsid w:val="00030449"/>
    <w:rsid w:val="00030482"/>
    <w:rsid w:val="00030561"/>
    <w:rsid w:val="00030682"/>
    <w:rsid w:val="0003074E"/>
    <w:rsid w:val="0003079C"/>
    <w:rsid w:val="000307A3"/>
    <w:rsid w:val="0003094A"/>
    <w:rsid w:val="000309F4"/>
    <w:rsid w:val="00030C3E"/>
    <w:rsid w:val="00030C6F"/>
    <w:rsid w:val="00030D05"/>
    <w:rsid w:val="00030D10"/>
    <w:rsid w:val="00030D7C"/>
    <w:rsid w:val="00030E23"/>
    <w:rsid w:val="00030F13"/>
    <w:rsid w:val="00030FD0"/>
    <w:rsid w:val="00030FE6"/>
    <w:rsid w:val="00031008"/>
    <w:rsid w:val="00031108"/>
    <w:rsid w:val="000311F2"/>
    <w:rsid w:val="00031369"/>
    <w:rsid w:val="00031451"/>
    <w:rsid w:val="00031568"/>
    <w:rsid w:val="00031596"/>
    <w:rsid w:val="0003187F"/>
    <w:rsid w:val="00031998"/>
    <w:rsid w:val="00031A61"/>
    <w:rsid w:val="00031B71"/>
    <w:rsid w:val="00031BA5"/>
    <w:rsid w:val="00031BBE"/>
    <w:rsid w:val="00031BE8"/>
    <w:rsid w:val="00031C7D"/>
    <w:rsid w:val="00031D0E"/>
    <w:rsid w:val="00031D1C"/>
    <w:rsid w:val="0003210E"/>
    <w:rsid w:val="00032305"/>
    <w:rsid w:val="0003283E"/>
    <w:rsid w:val="000328F4"/>
    <w:rsid w:val="0003290F"/>
    <w:rsid w:val="000329A4"/>
    <w:rsid w:val="000329B5"/>
    <w:rsid w:val="000329C2"/>
    <w:rsid w:val="00032AA3"/>
    <w:rsid w:val="00032BC4"/>
    <w:rsid w:val="00032C3B"/>
    <w:rsid w:val="00032CBE"/>
    <w:rsid w:val="00032E7D"/>
    <w:rsid w:val="00032F2D"/>
    <w:rsid w:val="000330E5"/>
    <w:rsid w:val="000333C9"/>
    <w:rsid w:val="0003353D"/>
    <w:rsid w:val="000335EA"/>
    <w:rsid w:val="0003375D"/>
    <w:rsid w:val="00033948"/>
    <w:rsid w:val="00033A73"/>
    <w:rsid w:val="00033AF6"/>
    <w:rsid w:val="00033B4C"/>
    <w:rsid w:val="00033C51"/>
    <w:rsid w:val="00033ECE"/>
    <w:rsid w:val="00033FCA"/>
    <w:rsid w:val="00034359"/>
    <w:rsid w:val="000344AF"/>
    <w:rsid w:val="0003451D"/>
    <w:rsid w:val="00034619"/>
    <w:rsid w:val="000347FB"/>
    <w:rsid w:val="00034840"/>
    <w:rsid w:val="00034923"/>
    <w:rsid w:val="000349CB"/>
    <w:rsid w:val="00034A23"/>
    <w:rsid w:val="00034C07"/>
    <w:rsid w:val="00034C77"/>
    <w:rsid w:val="00034CE3"/>
    <w:rsid w:val="00034D73"/>
    <w:rsid w:val="00034E01"/>
    <w:rsid w:val="00034E2B"/>
    <w:rsid w:val="00034EAE"/>
    <w:rsid w:val="000350B8"/>
    <w:rsid w:val="000351BA"/>
    <w:rsid w:val="000351D1"/>
    <w:rsid w:val="00035395"/>
    <w:rsid w:val="00035591"/>
    <w:rsid w:val="000357BA"/>
    <w:rsid w:val="00035947"/>
    <w:rsid w:val="000359F2"/>
    <w:rsid w:val="00035A42"/>
    <w:rsid w:val="00035C7A"/>
    <w:rsid w:val="00035D8E"/>
    <w:rsid w:val="00036155"/>
    <w:rsid w:val="00036495"/>
    <w:rsid w:val="000364F9"/>
    <w:rsid w:val="00036530"/>
    <w:rsid w:val="000365EF"/>
    <w:rsid w:val="0003663D"/>
    <w:rsid w:val="000368B9"/>
    <w:rsid w:val="00036A33"/>
    <w:rsid w:val="00036CCB"/>
    <w:rsid w:val="00036D63"/>
    <w:rsid w:val="00036D93"/>
    <w:rsid w:val="00036E73"/>
    <w:rsid w:val="00036F99"/>
    <w:rsid w:val="00037519"/>
    <w:rsid w:val="00037832"/>
    <w:rsid w:val="000379EF"/>
    <w:rsid w:val="00037A0C"/>
    <w:rsid w:val="00037A7F"/>
    <w:rsid w:val="00037C67"/>
    <w:rsid w:val="00037F0F"/>
    <w:rsid w:val="00040131"/>
    <w:rsid w:val="000402BB"/>
    <w:rsid w:val="000403CC"/>
    <w:rsid w:val="00040481"/>
    <w:rsid w:val="00040492"/>
    <w:rsid w:val="0004050F"/>
    <w:rsid w:val="000406E1"/>
    <w:rsid w:val="000407D7"/>
    <w:rsid w:val="000408C0"/>
    <w:rsid w:val="00040C54"/>
    <w:rsid w:val="00040FCA"/>
    <w:rsid w:val="00040FDC"/>
    <w:rsid w:val="00041214"/>
    <w:rsid w:val="0004128F"/>
    <w:rsid w:val="00041423"/>
    <w:rsid w:val="000415B8"/>
    <w:rsid w:val="00041833"/>
    <w:rsid w:val="00041863"/>
    <w:rsid w:val="00041897"/>
    <w:rsid w:val="00041C49"/>
    <w:rsid w:val="00041C4E"/>
    <w:rsid w:val="00041CB3"/>
    <w:rsid w:val="00041CDE"/>
    <w:rsid w:val="00041F3E"/>
    <w:rsid w:val="00041F5E"/>
    <w:rsid w:val="00042125"/>
    <w:rsid w:val="0004215A"/>
    <w:rsid w:val="00042272"/>
    <w:rsid w:val="00042293"/>
    <w:rsid w:val="000422A7"/>
    <w:rsid w:val="000423D7"/>
    <w:rsid w:val="00042569"/>
    <w:rsid w:val="000426AA"/>
    <w:rsid w:val="000427A1"/>
    <w:rsid w:val="000428C3"/>
    <w:rsid w:val="00042962"/>
    <w:rsid w:val="000429C8"/>
    <w:rsid w:val="00042E2B"/>
    <w:rsid w:val="00043024"/>
    <w:rsid w:val="000430FE"/>
    <w:rsid w:val="000432B0"/>
    <w:rsid w:val="0004375E"/>
    <w:rsid w:val="000438E2"/>
    <w:rsid w:val="00043A1D"/>
    <w:rsid w:val="00043B41"/>
    <w:rsid w:val="000441B0"/>
    <w:rsid w:val="00044835"/>
    <w:rsid w:val="00044896"/>
    <w:rsid w:val="00044A19"/>
    <w:rsid w:val="00044A49"/>
    <w:rsid w:val="00044A54"/>
    <w:rsid w:val="00044A72"/>
    <w:rsid w:val="00044B27"/>
    <w:rsid w:val="00044B35"/>
    <w:rsid w:val="00044BB6"/>
    <w:rsid w:val="00044C92"/>
    <w:rsid w:val="00044DA1"/>
    <w:rsid w:val="00044E65"/>
    <w:rsid w:val="00044E82"/>
    <w:rsid w:val="0004500F"/>
    <w:rsid w:val="00045141"/>
    <w:rsid w:val="00045156"/>
    <w:rsid w:val="000451FA"/>
    <w:rsid w:val="0004535B"/>
    <w:rsid w:val="0004545C"/>
    <w:rsid w:val="00045501"/>
    <w:rsid w:val="000455FB"/>
    <w:rsid w:val="00045606"/>
    <w:rsid w:val="000456EA"/>
    <w:rsid w:val="00045721"/>
    <w:rsid w:val="0004572B"/>
    <w:rsid w:val="00045847"/>
    <w:rsid w:val="00045890"/>
    <w:rsid w:val="00045A2B"/>
    <w:rsid w:val="00045D0A"/>
    <w:rsid w:val="00045F5F"/>
    <w:rsid w:val="00045FE7"/>
    <w:rsid w:val="00046077"/>
    <w:rsid w:val="000460E6"/>
    <w:rsid w:val="000462BE"/>
    <w:rsid w:val="0004638D"/>
    <w:rsid w:val="000463C5"/>
    <w:rsid w:val="0004663F"/>
    <w:rsid w:val="000466A7"/>
    <w:rsid w:val="000466F2"/>
    <w:rsid w:val="0004674C"/>
    <w:rsid w:val="00046AA8"/>
    <w:rsid w:val="00046AF4"/>
    <w:rsid w:val="00046B6F"/>
    <w:rsid w:val="00046C62"/>
    <w:rsid w:val="00046E1E"/>
    <w:rsid w:val="00046F5E"/>
    <w:rsid w:val="00046F6F"/>
    <w:rsid w:val="00046FB6"/>
    <w:rsid w:val="00046FDA"/>
    <w:rsid w:val="0004711D"/>
    <w:rsid w:val="00047180"/>
    <w:rsid w:val="00047429"/>
    <w:rsid w:val="00047522"/>
    <w:rsid w:val="00047A65"/>
    <w:rsid w:val="00047DE0"/>
    <w:rsid w:val="00047FE8"/>
    <w:rsid w:val="0005010C"/>
    <w:rsid w:val="00050288"/>
    <w:rsid w:val="000506B6"/>
    <w:rsid w:val="00050795"/>
    <w:rsid w:val="000508C3"/>
    <w:rsid w:val="00050B94"/>
    <w:rsid w:val="00050CAD"/>
    <w:rsid w:val="00050F83"/>
    <w:rsid w:val="000510AA"/>
    <w:rsid w:val="0005114E"/>
    <w:rsid w:val="00051260"/>
    <w:rsid w:val="00051378"/>
    <w:rsid w:val="00051468"/>
    <w:rsid w:val="000514F4"/>
    <w:rsid w:val="000515B8"/>
    <w:rsid w:val="00051624"/>
    <w:rsid w:val="0005199B"/>
    <w:rsid w:val="00051AEF"/>
    <w:rsid w:val="00051BC6"/>
    <w:rsid w:val="00051CA7"/>
    <w:rsid w:val="00051E51"/>
    <w:rsid w:val="00051F22"/>
    <w:rsid w:val="00051FAE"/>
    <w:rsid w:val="00052136"/>
    <w:rsid w:val="000522A8"/>
    <w:rsid w:val="00052446"/>
    <w:rsid w:val="00052721"/>
    <w:rsid w:val="00052889"/>
    <w:rsid w:val="0005297B"/>
    <w:rsid w:val="00052B77"/>
    <w:rsid w:val="00052BEF"/>
    <w:rsid w:val="00052E97"/>
    <w:rsid w:val="00052EE4"/>
    <w:rsid w:val="00052F58"/>
    <w:rsid w:val="00053071"/>
    <w:rsid w:val="0005321D"/>
    <w:rsid w:val="0005363B"/>
    <w:rsid w:val="0005364D"/>
    <w:rsid w:val="00053774"/>
    <w:rsid w:val="00053971"/>
    <w:rsid w:val="000539A7"/>
    <w:rsid w:val="00053A13"/>
    <w:rsid w:val="00053D3E"/>
    <w:rsid w:val="00053D77"/>
    <w:rsid w:val="00053DF9"/>
    <w:rsid w:val="00053FB3"/>
    <w:rsid w:val="0005420B"/>
    <w:rsid w:val="0005422C"/>
    <w:rsid w:val="00054271"/>
    <w:rsid w:val="00054330"/>
    <w:rsid w:val="00054525"/>
    <w:rsid w:val="00054693"/>
    <w:rsid w:val="000547A4"/>
    <w:rsid w:val="000548A5"/>
    <w:rsid w:val="00054AB1"/>
    <w:rsid w:val="00054B2B"/>
    <w:rsid w:val="00054E26"/>
    <w:rsid w:val="00054EF3"/>
    <w:rsid w:val="00054F09"/>
    <w:rsid w:val="00055018"/>
    <w:rsid w:val="000550A5"/>
    <w:rsid w:val="00055215"/>
    <w:rsid w:val="00055231"/>
    <w:rsid w:val="00055246"/>
    <w:rsid w:val="000552D9"/>
    <w:rsid w:val="00055412"/>
    <w:rsid w:val="0005566A"/>
    <w:rsid w:val="000557E6"/>
    <w:rsid w:val="0005582F"/>
    <w:rsid w:val="00055882"/>
    <w:rsid w:val="00055B69"/>
    <w:rsid w:val="00055E13"/>
    <w:rsid w:val="00056182"/>
    <w:rsid w:val="000561C3"/>
    <w:rsid w:val="00056500"/>
    <w:rsid w:val="000565A5"/>
    <w:rsid w:val="00056B45"/>
    <w:rsid w:val="00056C38"/>
    <w:rsid w:val="00056C43"/>
    <w:rsid w:val="00057226"/>
    <w:rsid w:val="00057270"/>
    <w:rsid w:val="000572B4"/>
    <w:rsid w:val="0005760D"/>
    <w:rsid w:val="00057641"/>
    <w:rsid w:val="000578FF"/>
    <w:rsid w:val="00057ACA"/>
    <w:rsid w:val="00057D3B"/>
    <w:rsid w:val="00057DC9"/>
    <w:rsid w:val="00057E84"/>
    <w:rsid w:val="00057EA2"/>
    <w:rsid w:val="0006011A"/>
    <w:rsid w:val="000601A3"/>
    <w:rsid w:val="0006024C"/>
    <w:rsid w:val="0006024F"/>
    <w:rsid w:val="000606C0"/>
    <w:rsid w:val="000607F7"/>
    <w:rsid w:val="00060887"/>
    <w:rsid w:val="00060C98"/>
    <w:rsid w:val="00060E09"/>
    <w:rsid w:val="00060ECC"/>
    <w:rsid w:val="00060EFF"/>
    <w:rsid w:val="00060F0E"/>
    <w:rsid w:val="00060F16"/>
    <w:rsid w:val="00061082"/>
    <w:rsid w:val="000613CF"/>
    <w:rsid w:val="00061494"/>
    <w:rsid w:val="000615EC"/>
    <w:rsid w:val="0006178F"/>
    <w:rsid w:val="0006181A"/>
    <w:rsid w:val="0006187C"/>
    <w:rsid w:val="000619D7"/>
    <w:rsid w:val="00061A35"/>
    <w:rsid w:val="00061A6B"/>
    <w:rsid w:val="00061B7C"/>
    <w:rsid w:val="00061BC6"/>
    <w:rsid w:val="00062324"/>
    <w:rsid w:val="0006241C"/>
    <w:rsid w:val="0006247C"/>
    <w:rsid w:val="00062B6E"/>
    <w:rsid w:val="00062BF6"/>
    <w:rsid w:val="00062CD7"/>
    <w:rsid w:val="00062D41"/>
    <w:rsid w:val="00062F66"/>
    <w:rsid w:val="0006305E"/>
    <w:rsid w:val="00063128"/>
    <w:rsid w:val="00063168"/>
    <w:rsid w:val="00063228"/>
    <w:rsid w:val="000632B8"/>
    <w:rsid w:val="00063854"/>
    <w:rsid w:val="00063B84"/>
    <w:rsid w:val="00063BE2"/>
    <w:rsid w:val="00063EDA"/>
    <w:rsid w:val="00063F46"/>
    <w:rsid w:val="00064140"/>
    <w:rsid w:val="00064302"/>
    <w:rsid w:val="00064317"/>
    <w:rsid w:val="000644BC"/>
    <w:rsid w:val="00064588"/>
    <w:rsid w:val="000647D6"/>
    <w:rsid w:val="00064A92"/>
    <w:rsid w:val="00064B9E"/>
    <w:rsid w:val="00064CDE"/>
    <w:rsid w:val="00064FD0"/>
    <w:rsid w:val="000650AF"/>
    <w:rsid w:val="000650BF"/>
    <w:rsid w:val="0006510C"/>
    <w:rsid w:val="000653CF"/>
    <w:rsid w:val="00065593"/>
    <w:rsid w:val="000655E4"/>
    <w:rsid w:val="00065AB9"/>
    <w:rsid w:val="00065DB4"/>
    <w:rsid w:val="00065E5D"/>
    <w:rsid w:val="00065F29"/>
    <w:rsid w:val="00066007"/>
    <w:rsid w:val="00066364"/>
    <w:rsid w:val="00066426"/>
    <w:rsid w:val="00066463"/>
    <w:rsid w:val="00066972"/>
    <w:rsid w:val="00066C61"/>
    <w:rsid w:val="00066CCE"/>
    <w:rsid w:val="00066D2A"/>
    <w:rsid w:val="0006703E"/>
    <w:rsid w:val="000671ED"/>
    <w:rsid w:val="000673EA"/>
    <w:rsid w:val="000674A0"/>
    <w:rsid w:val="000677AE"/>
    <w:rsid w:val="000678A8"/>
    <w:rsid w:val="00067A3E"/>
    <w:rsid w:val="00067B33"/>
    <w:rsid w:val="00067DE7"/>
    <w:rsid w:val="00067E9B"/>
    <w:rsid w:val="000701F3"/>
    <w:rsid w:val="0007040E"/>
    <w:rsid w:val="00070542"/>
    <w:rsid w:val="00070581"/>
    <w:rsid w:val="000705E0"/>
    <w:rsid w:val="000707A5"/>
    <w:rsid w:val="00070AA8"/>
    <w:rsid w:val="00070E19"/>
    <w:rsid w:val="00070E44"/>
    <w:rsid w:val="00071183"/>
    <w:rsid w:val="000716B9"/>
    <w:rsid w:val="00071A16"/>
    <w:rsid w:val="00071BBA"/>
    <w:rsid w:val="00071C27"/>
    <w:rsid w:val="00071D76"/>
    <w:rsid w:val="00072044"/>
    <w:rsid w:val="000723D8"/>
    <w:rsid w:val="0007251D"/>
    <w:rsid w:val="000725A6"/>
    <w:rsid w:val="0007265D"/>
    <w:rsid w:val="000726B1"/>
    <w:rsid w:val="000726B9"/>
    <w:rsid w:val="000729FA"/>
    <w:rsid w:val="00072AC3"/>
    <w:rsid w:val="00072DB8"/>
    <w:rsid w:val="00072FCA"/>
    <w:rsid w:val="00073278"/>
    <w:rsid w:val="00073429"/>
    <w:rsid w:val="000734AA"/>
    <w:rsid w:val="000734DC"/>
    <w:rsid w:val="00073503"/>
    <w:rsid w:val="000735D3"/>
    <w:rsid w:val="000736DD"/>
    <w:rsid w:val="00073818"/>
    <w:rsid w:val="000738A7"/>
    <w:rsid w:val="00073C27"/>
    <w:rsid w:val="00073D11"/>
    <w:rsid w:val="00073D76"/>
    <w:rsid w:val="00073DE0"/>
    <w:rsid w:val="00073F64"/>
    <w:rsid w:val="00074081"/>
    <w:rsid w:val="000741C3"/>
    <w:rsid w:val="000741C9"/>
    <w:rsid w:val="00074400"/>
    <w:rsid w:val="00074550"/>
    <w:rsid w:val="00074772"/>
    <w:rsid w:val="000747CC"/>
    <w:rsid w:val="000748FC"/>
    <w:rsid w:val="00074938"/>
    <w:rsid w:val="00074CCA"/>
    <w:rsid w:val="00074D42"/>
    <w:rsid w:val="00074FCF"/>
    <w:rsid w:val="0007515D"/>
    <w:rsid w:val="0007564B"/>
    <w:rsid w:val="0007587E"/>
    <w:rsid w:val="00075A8A"/>
    <w:rsid w:val="00075AB2"/>
    <w:rsid w:val="00075BDB"/>
    <w:rsid w:val="00075C2F"/>
    <w:rsid w:val="00075EC7"/>
    <w:rsid w:val="0007616C"/>
    <w:rsid w:val="000761A9"/>
    <w:rsid w:val="000761B6"/>
    <w:rsid w:val="000765B4"/>
    <w:rsid w:val="000768D7"/>
    <w:rsid w:val="00076973"/>
    <w:rsid w:val="00076AD0"/>
    <w:rsid w:val="00076F12"/>
    <w:rsid w:val="00077040"/>
    <w:rsid w:val="0007713C"/>
    <w:rsid w:val="000772DB"/>
    <w:rsid w:val="000772E9"/>
    <w:rsid w:val="00077407"/>
    <w:rsid w:val="000774C4"/>
    <w:rsid w:val="0007766D"/>
    <w:rsid w:val="00077793"/>
    <w:rsid w:val="000777FC"/>
    <w:rsid w:val="0007790B"/>
    <w:rsid w:val="00077A8D"/>
    <w:rsid w:val="00077B16"/>
    <w:rsid w:val="00077CAA"/>
    <w:rsid w:val="00077F0A"/>
    <w:rsid w:val="00080183"/>
    <w:rsid w:val="00080319"/>
    <w:rsid w:val="000803B3"/>
    <w:rsid w:val="0008087D"/>
    <w:rsid w:val="00080988"/>
    <w:rsid w:val="00080A32"/>
    <w:rsid w:val="00080C97"/>
    <w:rsid w:val="00080CE3"/>
    <w:rsid w:val="00080D22"/>
    <w:rsid w:val="00080D56"/>
    <w:rsid w:val="00080EAA"/>
    <w:rsid w:val="00080FAF"/>
    <w:rsid w:val="000810D5"/>
    <w:rsid w:val="00081229"/>
    <w:rsid w:val="00081731"/>
    <w:rsid w:val="0008191D"/>
    <w:rsid w:val="0008199B"/>
    <w:rsid w:val="000819D8"/>
    <w:rsid w:val="00081AD3"/>
    <w:rsid w:val="00081AE7"/>
    <w:rsid w:val="00081B02"/>
    <w:rsid w:val="00081B4E"/>
    <w:rsid w:val="00081E6C"/>
    <w:rsid w:val="00081EB9"/>
    <w:rsid w:val="00082383"/>
    <w:rsid w:val="000823F1"/>
    <w:rsid w:val="000826E9"/>
    <w:rsid w:val="000827D4"/>
    <w:rsid w:val="000827F9"/>
    <w:rsid w:val="00082A26"/>
    <w:rsid w:val="00082B21"/>
    <w:rsid w:val="00082CD8"/>
    <w:rsid w:val="00082D23"/>
    <w:rsid w:val="00082D54"/>
    <w:rsid w:val="00082DB8"/>
    <w:rsid w:val="00082DE7"/>
    <w:rsid w:val="00082F15"/>
    <w:rsid w:val="00082F2D"/>
    <w:rsid w:val="0008308B"/>
    <w:rsid w:val="00083230"/>
    <w:rsid w:val="00083378"/>
    <w:rsid w:val="00083521"/>
    <w:rsid w:val="000836BD"/>
    <w:rsid w:val="00083852"/>
    <w:rsid w:val="00083A05"/>
    <w:rsid w:val="00083CA6"/>
    <w:rsid w:val="00083EE5"/>
    <w:rsid w:val="00084140"/>
    <w:rsid w:val="00084296"/>
    <w:rsid w:val="0008431D"/>
    <w:rsid w:val="00084508"/>
    <w:rsid w:val="00084686"/>
    <w:rsid w:val="000846CB"/>
    <w:rsid w:val="000847D0"/>
    <w:rsid w:val="0008486B"/>
    <w:rsid w:val="00084A43"/>
    <w:rsid w:val="00084DB5"/>
    <w:rsid w:val="00084FD7"/>
    <w:rsid w:val="00085065"/>
    <w:rsid w:val="000852F9"/>
    <w:rsid w:val="000853F5"/>
    <w:rsid w:val="00085499"/>
    <w:rsid w:val="00085649"/>
    <w:rsid w:val="000857F4"/>
    <w:rsid w:val="00085859"/>
    <w:rsid w:val="00085B99"/>
    <w:rsid w:val="00085C03"/>
    <w:rsid w:val="00085C7C"/>
    <w:rsid w:val="00085EED"/>
    <w:rsid w:val="00086004"/>
    <w:rsid w:val="00086627"/>
    <w:rsid w:val="0008676F"/>
    <w:rsid w:val="00086A93"/>
    <w:rsid w:val="00086B73"/>
    <w:rsid w:val="00086C6D"/>
    <w:rsid w:val="00086DF2"/>
    <w:rsid w:val="00086E82"/>
    <w:rsid w:val="0008702F"/>
    <w:rsid w:val="00087114"/>
    <w:rsid w:val="0008763F"/>
    <w:rsid w:val="00087752"/>
    <w:rsid w:val="0008790C"/>
    <w:rsid w:val="00087C99"/>
    <w:rsid w:val="00087F74"/>
    <w:rsid w:val="00087F96"/>
    <w:rsid w:val="00090014"/>
    <w:rsid w:val="0009054D"/>
    <w:rsid w:val="00090A37"/>
    <w:rsid w:val="00090ADB"/>
    <w:rsid w:val="00090C2F"/>
    <w:rsid w:val="00090F0C"/>
    <w:rsid w:val="000912BF"/>
    <w:rsid w:val="00091373"/>
    <w:rsid w:val="000913A6"/>
    <w:rsid w:val="00091648"/>
    <w:rsid w:val="00091D57"/>
    <w:rsid w:val="000920D3"/>
    <w:rsid w:val="00092161"/>
    <w:rsid w:val="000923E1"/>
    <w:rsid w:val="000924FB"/>
    <w:rsid w:val="00092597"/>
    <w:rsid w:val="0009265F"/>
    <w:rsid w:val="000928FE"/>
    <w:rsid w:val="00092970"/>
    <w:rsid w:val="00092C44"/>
    <w:rsid w:val="00092EA3"/>
    <w:rsid w:val="00092F49"/>
    <w:rsid w:val="0009308C"/>
    <w:rsid w:val="0009335C"/>
    <w:rsid w:val="000934A4"/>
    <w:rsid w:val="000935D8"/>
    <w:rsid w:val="000938D8"/>
    <w:rsid w:val="00093C3F"/>
    <w:rsid w:val="00093CAA"/>
    <w:rsid w:val="00093CC2"/>
    <w:rsid w:val="00093DEB"/>
    <w:rsid w:val="000940E6"/>
    <w:rsid w:val="00094412"/>
    <w:rsid w:val="00094506"/>
    <w:rsid w:val="00094532"/>
    <w:rsid w:val="0009466E"/>
    <w:rsid w:val="0009472B"/>
    <w:rsid w:val="000949A3"/>
    <w:rsid w:val="000949CE"/>
    <w:rsid w:val="00094A83"/>
    <w:rsid w:val="00094A94"/>
    <w:rsid w:val="00094B33"/>
    <w:rsid w:val="00094BDA"/>
    <w:rsid w:val="00094DB1"/>
    <w:rsid w:val="00094E2D"/>
    <w:rsid w:val="00094FF8"/>
    <w:rsid w:val="000950EA"/>
    <w:rsid w:val="00095149"/>
    <w:rsid w:val="00095182"/>
    <w:rsid w:val="0009522F"/>
    <w:rsid w:val="00095377"/>
    <w:rsid w:val="00095442"/>
    <w:rsid w:val="0009545D"/>
    <w:rsid w:val="000954E3"/>
    <w:rsid w:val="0009574D"/>
    <w:rsid w:val="0009579C"/>
    <w:rsid w:val="000958D3"/>
    <w:rsid w:val="000959E7"/>
    <w:rsid w:val="00095A82"/>
    <w:rsid w:val="00095C2D"/>
    <w:rsid w:val="00095D63"/>
    <w:rsid w:val="00095E3C"/>
    <w:rsid w:val="00095EEC"/>
    <w:rsid w:val="00095F18"/>
    <w:rsid w:val="00096451"/>
    <w:rsid w:val="00096590"/>
    <w:rsid w:val="00096641"/>
    <w:rsid w:val="00096864"/>
    <w:rsid w:val="00096AB5"/>
    <w:rsid w:val="00097106"/>
    <w:rsid w:val="000972C8"/>
    <w:rsid w:val="00097544"/>
    <w:rsid w:val="000977F5"/>
    <w:rsid w:val="00097859"/>
    <w:rsid w:val="0009790C"/>
    <w:rsid w:val="000979C7"/>
    <w:rsid w:val="000979DD"/>
    <w:rsid w:val="00097A7B"/>
    <w:rsid w:val="00097DDA"/>
    <w:rsid w:val="00097E65"/>
    <w:rsid w:val="000A01E6"/>
    <w:rsid w:val="000A024C"/>
    <w:rsid w:val="000A03FA"/>
    <w:rsid w:val="000A054E"/>
    <w:rsid w:val="000A05DB"/>
    <w:rsid w:val="000A065B"/>
    <w:rsid w:val="000A0690"/>
    <w:rsid w:val="000A06E2"/>
    <w:rsid w:val="000A0864"/>
    <w:rsid w:val="000A0888"/>
    <w:rsid w:val="000A08A9"/>
    <w:rsid w:val="000A099A"/>
    <w:rsid w:val="000A0C6E"/>
    <w:rsid w:val="000A0CB5"/>
    <w:rsid w:val="000A0FAB"/>
    <w:rsid w:val="000A1144"/>
    <w:rsid w:val="000A1286"/>
    <w:rsid w:val="000A151A"/>
    <w:rsid w:val="000A17A1"/>
    <w:rsid w:val="000A1958"/>
    <w:rsid w:val="000A1AA6"/>
    <w:rsid w:val="000A1AC3"/>
    <w:rsid w:val="000A1AC7"/>
    <w:rsid w:val="000A1CE4"/>
    <w:rsid w:val="000A1E9B"/>
    <w:rsid w:val="000A1FDD"/>
    <w:rsid w:val="000A23FB"/>
    <w:rsid w:val="000A25C3"/>
    <w:rsid w:val="000A276D"/>
    <w:rsid w:val="000A29B9"/>
    <w:rsid w:val="000A2A56"/>
    <w:rsid w:val="000A2B32"/>
    <w:rsid w:val="000A2B35"/>
    <w:rsid w:val="000A2B54"/>
    <w:rsid w:val="000A2C57"/>
    <w:rsid w:val="000A2F3D"/>
    <w:rsid w:val="000A2FD6"/>
    <w:rsid w:val="000A335D"/>
    <w:rsid w:val="000A342C"/>
    <w:rsid w:val="000A3F6F"/>
    <w:rsid w:val="000A3FC9"/>
    <w:rsid w:val="000A416C"/>
    <w:rsid w:val="000A41C7"/>
    <w:rsid w:val="000A4392"/>
    <w:rsid w:val="000A44CD"/>
    <w:rsid w:val="000A47F9"/>
    <w:rsid w:val="000A4888"/>
    <w:rsid w:val="000A494C"/>
    <w:rsid w:val="000A49E3"/>
    <w:rsid w:val="000A4A7E"/>
    <w:rsid w:val="000A4DA2"/>
    <w:rsid w:val="000A4EAC"/>
    <w:rsid w:val="000A4EE9"/>
    <w:rsid w:val="000A51ED"/>
    <w:rsid w:val="000A52C0"/>
    <w:rsid w:val="000A541E"/>
    <w:rsid w:val="000A5A00"/>
    <w:rsid w:val="000A5D36"/>
    <w:rsid w:val="000A5FA4"/>
    <w:rsid w:val="000A60D0"/>
    <w:rsid w:val="000A60E3"/>
    <w:rsid w:val="000A61F4"/>
    <w:rsid w:val="000A63EA"/>
    <w:rsid w:val="000A660F"/>
    <w:rsid w:val="000A6684"/>
    <w:rsid w:val="000A6712"/>
    <w:rsid w:val="000A6886"/>
    <w:rsid w:val="000A6A04"/>
    <w:rsid w:val="000A71B2"/>
    <w:rsid w:val="000A71F2"/>
    <w:rsid w:val="000A72F9"/>
    <w:rsid w:val="000A7528"/>
    <w:rsid w:val="000A75D6"/>
    <w:rsid w:val="000A7651"/>
    <w:rsid w:val="000A7687"/>
    <w:rsid w:val="000A7732"/>
    <w:rsid w:val="000A78AA"/>
    <w:rsid w:val="000A7C6E"/>
    <w:rsid w:val="000A7CF3"/>
    <w:rsid w:val="000A7F80"/>
    <w:rsid w:val="000B0387"/>
    <w:rsid w:val="000B04FA"/>
    <w:rsid w:val="000B06DB"/>
    <w:rsid w:val="000B0833"/>
    <w:rsid w:val="000B09F1"/>
    <w:rsid w:val="000B0A5D"/>
    <w:rsid w:val="000B0A8A"/>
    <w:rsid w:val="000B0C5C"/>
    <w:rsid w:val="000B0D72"/>
    <w:rsid w:val="000B0F69"/>
    <w:rsid w:val="000B1049"/>
    <w:rsid w:val="000B1115"/>
    <w:rsid w:val="000B11D9"/>
    <w:rsid w:val="000B123E"/>
    <w:rsid w:val="000B12E2"/>
    <w:rsid w:val="000B1771"/>
    <w:rsid w:val="000B1901"/>
    <w:rsid w:val="000B1AC3"/>
    <w:rsid w:val="000B1DD9"/>
    <w:rsid w:val="000B1FEA"/>
    <w:rsid w:val="000B2063"/>
    <w:rsid w:val="000B2092"/>
    <w:rsid w:val="000B20F9"/>
    <w:rsid w:val="000B2223"/>
    <w:rsid w:val="000B2486"/>
    <w:rsid w:val="000B2515"/>
    <w:rsid w:val="000B25E8"/>
    <w:rsid w:val="000B2650"/>
    <w:rsid w:val="000B27BF"/>
    <w:rsid w:val="000B2882"/>
    <w:rsid w:val="000B2A38"/>
    <w:rsid w:val="000B2AD5"/>
    <w:rsid w:val="000B2AE3"/>
    <w:rsid w:val="000B2FD9"/>
    <w:rsid w:val="000B3107"/>
    <w:rsid w:val="000B3112"/>
    <w:rsid w:val="000B32BB"/>
    <w:rsid w:val="000B36F8"/>
    <w:rsid w:val="000B3789"/>
    <w:rsid w:val="000B389A"/>
    <w:rsid w:val="000B38BD"/>
    <w:rsid w:val="000B38C4"/>
    <w:rsid w:val="000B3B99"/>
    <w:rsid w:val="000B3C3B"/>
    <w:rsid w:val="000B3C98"/>
    <w:rsid w:val="000B41FD"/>
    <w:rsid w:val="000B4230"/>
    <w:rsid w:val="000B4413"/>
    <w:rsid w:val="000B44FC"/>
    <w:rsid w:val="000B466D"/>
    <w:rsid w:val="000B484E"/>
    <w:rsid w:val="000B48F7"/>
    <w:rsid w:val="000B4ADF"/>
    <w:rsid w:val="000B4AF3"/>
    <w:rsid w:val="000B4CA9"/>
    <w:rsid w:val="000B4F3E"/>
    <w:rsid w:val="000B5234"/>
    <w:rsid w:val="000B5282"/>
    <w:rsid w:val="000B5305"/>
    <w:rsid w:val="000B5320"/>
    <w:rsid w:val="000B53E8"/>
    <w:rsid w:val="000B53FC"/>
    <w:rsid w:val="000B546E"/>
    <w:rsid w:val="000B54BF"/>
    <w:rsid w:val="000B5663"/>
    <w:rsid w:val="000B567C"/>
    <w:rsid w:val="000B571D"/>
    <w:rsid w:val="000B573E"/>
    <w:rsid w:val="000B5835"/>
    <w:rsid w:val="000B58CC"/>
    <w:rsid w:val="000B5C41"/>
    <w:rsid w:val="000B5D94"/>
    <w:rsid w:val="000B5FE7"/>
    <w:rsid w:val="000B60EF"/>
    <w:rsid w:val="000B628E"/>
    <w:rsid w:val="000B62A8"/>
    <w:rsid w:val="000B6307"/>
    <w:rsid w:val="000B648A"/>
    <w:rsid w:val="000B6499"/>
    <w:rsid w:val="000B663C"/>
    <w:rsid w:val="000B680D"/>
    <w:rsid w:val="000B6824"/>
    <w:rsid w:val="000B68D2"/>
    <w:rsid w:val="000B68F6"/>
    <w:rsid w:val="000B699B"/>
    <w:rsid w:val="000B69E1"/>
    <w:rsid w:val="000B6B49"/>
    <w:rsid w:val="000B6B4C"/>
    <w:rsid w:val="000B6C8E"/>
    <w:rsid w:val="000B6D6E"/>
    <w:rsid w:val="000B6FA4"/>
    <w:rsid w:val="000B706C"/>
    <w:rsid w:val="000B7258"/>
    <w:rsid w:val="000B7285"/>
    <w:rsid w:val="000B729F"/>
    <w:rsid w:val="000B73EA"/>
    <w:rsid w:val="000B7570"/>
    <w:rsid w:val="000B75BF"/>
    <w:rsid w:val="000B79D2"/>
    <w:rsid w:val="000B7A59"/>
    <w:rsid w:val="000B7AFD"/>
    <w:rsid w:val="000B7C7E"/>
    <w:rsid w:val="000B7E45"/>
    <w:rsid w:val="000B7E68"/>
    <w:rsid w:val="000C0449"/>
    <w:rsid w:val="000C0584"/>
    <w:rsid w:val="000C085F"/>
    <w:rsid w:val="000C0969"/>
    <w:rsid w:val="000C0C74"/>
    <w:rsid w:val="000C0E4E"/>
    <w:rsid w:val="000C1028"/>
    <w:rsid w:val="000C102D"/>
    <w:rsid w:val="000C17E5"/>
    <w:rsid w:val="000C199A"/>
    <w:rsid w:val="000C1ACD"/>
    <w:rsid w:val="000C1B77"/>
    <w:rsid w:val="000C1CCB"/>
    <w:rsid w:val="000C1E75"/>
    <w:rsid w:val="000C2023"/>
    <w:rsid w:val="000C21AE"/>
    <w:rsid w:val="000C23EE"/>
    <w:rsid w:val="000C2560"/>
    <w:rsid w:val="000C2612"/>
    <w:rsid w:val="000C2686"/>
    <w:rsid w:val="000C26D5"/>
    <w:rsid w:val="000C2855"/>
    <w:rsid w:val="000C2A90"/>
    <w:rsid w:val="000C2E55"/>
    <w:rsid w:val="000C3351"/>
    <w:rsid w:val="000C3552"/>
    <w:rsid w:val="000C36BA"/>
    <w:rsid w:val="000C383D"/>
    <w:rsid w:val="000C39ED"/>
    <w:rsid w:val="000C3A82"/>
    <w:rsid w:val="000C3CAB"/>
    <w:rsid w:val="000C3E72"/>
    <w:rsid w:val="000C3F3A"/>
    <w:rsid w:val="000C3F58"/>
    <w:rsid w:val="000C4044"/>
    <w:rsid w:val="000C410F"/>
    <w:rsid w:val="000C42FA"/>
    <w:rsid w:val="000C4326"/>
    <w:rsid w:val="000C43F7"/>
    <w:rsid w:val="000C4A89"/>
    <w:rsid w:val="000C4AF8"/>
    <w:rsid w:val="000C4AF9"/>
    <w:rsid w:val="000C4BC1"/>
    <w:rsid w:val="000C4FE3"/>
    <w:rsid w:val="000C5034"/>
    <w:rsid w:val="000C5222"/>
    <w:rsid w:val="000C53CC"/>
    <w:rsid w:val="000C5631"/>
    <w:rsid w:val="000C5897"/>
    <w:rsid w:val="000C5A91"/>
    <w:rsid w:val="000C5D44"/>
    <w:rsid w:val="000C5D82"/>
    <w:rsid w:val="000C5F2A"/>
    <w:rsid w:val="000C5F49"/>
    <w:rsid w:val="000C5FEF"/>
    <w:rsid w:val="000C606F"/>
    <w:rsid w:val="000C6460"/>
    <w:rsid w:val="000C650A"/>
    <w:rsid w:val="000C6664"/>
    <w:rsid w:val="000C66B8"/>
    <w:rsid w:val="000C67F5"/>
    <w:rsid w:val="000C6846"/>
    <w:rsid w:val="000C68A5"/>
    <w:rsid w:val="000C6B2E"/>
    <w:rsid w:val="000C6F94"/>
    <w:rsid w:val="000C6FEE"/>
    <w:rsid w:val="000C70E8"/>
    <w:rsid w:val="000C74BD"/>
    <w:rsid w:val="000C7668"/>
    <w:rsid w:val="000C77D7"/>
    <w:rsid w:val="000C798A"/>
    <w:rsid w:val="000C7B5F"/>
    <w:rsid w:val="000C7D40"/>
    <w:rsid w:val="000D0070"/>
    <w:rsid w:val="000D01C1"/>
    <w:rsid w:val="000D0870"/>
    <w:rsid w:val="000D0A58"/>
    <w:rsid w:val="000D0AB4"/>
    <w:rsid w:val="000D0B0D"/>
    <w:rsid w:val="000D0C0C"/>
    <w:rsid w:val="000D0ECD"/>
    <w:rsid w:val="000D1075"/>
    <w:rsid w:val="000D12A8"/>
    <w:rsid w:val="000D1431"/>
    <w:rsid w:val="000D1528"/>
    <w:rsid w:val="000D1581"/>
    <w:rsid w:val="000D1647"/>
    <w:rsid w:val="000D1681"/>
    <w:rsid w:val="000D1AA2"/>
    <w:rsid w:val="000D1AE1"/>
    <w:rsid w:val="000D1C3D"/>
    <w:rsid w:val="000D1CA2"/>
    <w:rsid w:val="000D2050"/>
    <w:rsid w:val="000D21BD"/>
    <w:rsid w:val="000D2221"/>
    <w:rsid w:val="000D22BA"/>
    <w:rsid w:val="000D2346"/>
    <w:rsid w:val="000D23E7"/>
    <w:rsid w:val="000D247F"/>
    <w:rsid w:val="000D24D0"/>
    <w:rsid w:val="000D2503"/>
    <w:rsid w:val="000D26A9"/>
    <w:rsid w:val="000D26F8"/>
    <w:rsid w:val="000D2790"/>
    <w:rsid w:val="000D27B0"/>
    <w:rsid w:val="000D29DF"/>
    <w:rsid w:val="000D2CA0"/>
    <w:rsid w:val="000D2CA6"/>
    <w:rsid w:val="000D2F60"/>
    <w:rsid w:val="000D2F83"/>
    <w:rsid w:val="000D2FBA"/>
    <w:rsid w:val="000D30D6"/>
    <w:rsid w:val="000D3866"/>
    <w:rsid w:val="000D39D8"/>
    <w:rsid w:val="000D3BD4"/>
    <w:rsid w:val="000D3C06"/>
    <w:rsid w:val="000D3CF3"/>
    <w:rsid w:val="000D3D3A"/>
    <w:rsid w:val="000D3F8C"/>
    <w:rsid w:val="000D40EE"/>
    <w:rsid w:val="000D4396"/>
    <w:rsid w:val="000D4445"/>
    <w:rsid w:val="000D44CA"/>
    <w:rsid w:val="000D466A"/>
    <w:rsid w:val="000D46DA"/>
    <w:rsid w:val="000D4791"/>
    <w:rsid w:val="000D4B68"/>
    <w:rsid w:val="000D4BF4"/>
    <w:rsid w:val="000D4D23"/>
    <w:rsid w:val="000D4D90"/>
    <w:rsid w:val="000D4FD7"/>
    <w:rsid w:val="000D5149"/>
    <w:rsid w:val="000D5511"/>
    <w:rsid w:val="000D57D4"/>
    <w:rsid w:val="000D57F8"/>
    <w:rsid w:val="000D5A73"/>
    <w:rsid w:val="000D5C6A"/>
    <w:rsid w:val="000D5D8B"/>
    <w:rsid w:val="000D5EDF"/>
    <w:rsid w:val="000D6226"/>
    <w:rsid w:val="000D62F4"/>
    <w:rsid w:val="000D6487"/>
    <w:rsid w:val="000D6516"/>
    <w:rsid w:val="000D696B"/>
    <w:rsid w:val="000D69F0"/>
    <w:rsid w:val="000D6BAD"/>
    <w:rsid w:val="000D6C65"/>
    <w:rsid w:val="000D6DB0"/>
    <w:rsid w:val="000D702D"/>
    <w:rsid w:val="000D70DC"/>
    <w:rsid w:val="000D73DA"/>
    <w:rsid w:val="000D750A"/>
    <w:rsid w:val="000D7719"/>
    <w:rsid w:val="000D7727"/>
    <w:rsid w:val="000D773F"/>
    <w:rsid w:val="000D7887"/>
    <w:rsid w:val="000D7967"/>
    <w:rsid w:val="000D79B7"/>
    <w:rsid w:val="000D7A01"/>
    <w:rsid w:val="000D7B8A"/>
    <w:rsid w:val="000D7EF2"/>
    <w:rsid w:val="000D7F22"/>
    <w:rsid w:val="000E02EB"/>
    <w:rsid w:val="000E0537"/>
    <w:rsid w:val="000E0A78"/>
    <w:rsid w:val="000E108C"/>
    <w:rsid w:val="000E1397"/>
    <w:rsid w:val="000E145E"/>
    <w:rsid w:val="000E1586"/>
    <w:rsid w:val="000E1602"/>
    <w:rsid w:val="000E1603"/>
    <w:rsid w:val="000E1648"/>
    <w:rsid w:val="000E172E"/>
    <w:rsid w:val="000E1892"/>
    <w:rsid w:val="000E1902"/>
    <w:rsid w:val="000E1B9B"/>
    <w:rsid w:val="000E1D0C"/>
    <w:rsid w:val="000E1D8F"/>
    <w:rsid w:val="000E1F01"/>
    <w:rsid w:val="000E1FC7"/>
    <w:rsid w:val="000E201E"/>
    <w:rsid w:val="000E221E"/>
    <w:rsid w:val="000E22ED"/>
    <w:rsid w:val="000E24AF"/>
    <w:rsid w:val="000E2B32"/>
    <w:rsid w:val="000E2C88"/>
    <w:rsid w:val="000E2E93"/>
    <w:rsid w:val="000E2F56"/>
    <w:rsid w:val="000E2F8F"/>
    <w:rsid w:val="000E2FB1"/>
    <w:rsid w:val="000E30BC"/>
    <w:rsid w:val="000E3255"/>
    <w:rsid w:val="000E325D"/>
    <w:rsid w:val="000E346C"/>
    <w:rsid w:val="000E3523"/>
    <w:rsid w:val="000E36F6"/>
    <w:rsid w:val="000E3AA0"/>
    <w:rsid w:val="000E3B1A"/>
    <w:rsid w:val="000E3B1C"/>
    <w:rsid w:val="000E3CCF"/>
    <w:rsid w:val="000E3D52"/>
    <w:rsid w:val="000E4468"/>
    <w:rsid w:val="000E44E1"/>
    <w:rsid w:val="000E498E"/>
    <w:rsid w:val="000E4A49"/>
    <w:rsid w:val="000E4C7B"/>
    <w:rsid w:val="000E4D43"/>
    <w:rsid w:val="000E4D76"/>
    <w:rsid w:val="000E4E91"/>
    <w:rsid w:val="000E4EC1"/>
    <w:rsid w:val="000E4EE8"/>
    <w:rsid w:val="000E4F4C"/>
    <w:rsid w:val="000E51D0"/>
    <w:rsid w:val="000E5201"/>
    <w:rsid w:val="000E5391"/>
    <w:rsid w:val="000E5693"/>
    <w:rsid w:val="000E5A1D"/>
    <w:rsid w:val="000E5B8F"/>
    <w:rsid w:val="000E5ED2"/>
    <w:rsid w:val="000E6366"/>
    <w:rsid w:val="000E63F2"/>
    <w:rsid w:val="000E6576"/>
    <w:rsid w:val="000E675E"/>
    <w:rsid w:val="000E691C"/>
    <w:rsid w:val="000E696A"/>
    <w:rsid w:val="000E6B7A"/>
    <w:rsid w:val="000E6F8B"/>
    <w:rsid w:val="000E70D0"/>
    <w:rsid w:val="000E717C"/>
    <w:rsid w:val="000E7222"/>
    <w:rsid w:val="000E75AD"/>
    <w:rsid w:val="000E795F"/>
    <w:rsid w:val="000E7A66"/>
    <w:rsid w:val="000E7A7A"/>
    <w:rsid w:val="000E7AE8"/>
    <w:rsid w:val="000E7B04"/>
    <w:rsid w:val="000E7B2F"/>
    <w:rsid w:val="000E7EC2"/>
    <w:rsid w:val="000E7F64"/>
    <w:rsid w:val="000E7FA5"/>
    <w:rsid w:val="000F0060"/>
    <w:rsid w:val="000F0681"/>
    <w:rsid w:val="000F089A"/>
    <w:rsid w:val="000F091C"/>
    <w:rsid w:val="000F0D41"/>
    <w:rsid w:val="000F113F"/>
    <w:rsid w:val="000F1224"/>
    <w:rsid w:val="000F12F1"/>
    <w:rsid w:val="000F136C"/>
    <w:rsid w:val="000F13F3"/>
    <w:rsid w:val="000F18B7"/>
    <w:rsid w:val="000F1935"/>
    <w:rsid w:val="000F1947"/>
    <w:rsid w:val="000F1986"/>
    <w:rsid w:val="000F1A0B"/>
    <w:rsid w:val="000F1BA1"/>
    <w:rsid w:val="000F1D19"/>
    <w:rsid w:val="000F1F93"/>
    <w:rsid w:val="000F246B"/>
    <w:rsid w:val="000F26A6"/>
    <w:rsid w:val="000F2951"/>
    <w:rsid w:val="000F2AC9"/>
    <w:rsid w:val="000F2B64"/>
    <w:rsid w:val="000F2BA4"/>
    <w:rsid w:val="000F2C07"/>
    <w:rsid w:val="000F2C76"/>
    <w:rsid w:val="000F2CD1"/>
    <w:rsid w:val="000F3047"/>
    <w:rsid w:val="000F30D3"/>
    <w:rsid w:val="000F3409"/>
    <w:rsid w:val="000F341E"/>
    <w:rsid w:val="000F34BB"/>
    <w:rsid w:val="000F3757"/>
    <w:rsid w:val="000F37B1"/>
    <w:rsid w:val="000F38E9"/>
    <w:rsid w:val="000F3919"/>
    <w:rsid w:val="000F3A68"/>
    <w:rsid w:val="000F3D02"/>
    <w:rsid w:val="000F3D4D"/>
    <w:rsid w:val="000F3D63"/>
    <w:rsid w:val="000F4082"/>
    <w:rsid w:val="000F4093"/>
    <w:rsid w:val="000F41A0"/>
    <w:rsid w:val="000F4383"/>
    <w:rsid w:val="000F450C"/>
    <w:rsid w:val="000F4548"/>
    <w:rsid w:val="000F4573"/>
    <w:rsid w:val="000F4599"/>
    <w:rsid w:val="000F4815"/>
    <w:rsid w:val="000F4842"/>
    <w:rsid w:val="000F496B"/>
    <w:rsid w:val="000F4F56"/>
    <w:rsid w:val="000F4FF2"/>
    <w:rsid w:val="000F5463"/>
    <w:rsid w:val="000F5522"/>
    <w:rsid w:val="000F5606"/>
    <w:rsid w:val="000F560B"/>
    <w:rsid w:val="000F5611"/>
    <w:rsid w:val="000F58A7"/>
    <w:rsid w:val="000F5A27"/>
    <w:rsid w:val="000F5C59"/>
    <w:rsid w:val="000F5DA6"/>
    <w:rsid w:val="000F5DD8"/>
    <w:rsid w:val="000F5F79"/>
    <w:rsid w:val="000F61A6"/>
    <w:rsid w:val="000F61EB"/>
    <w:rsid w:val="000F6291"/>
    <w:rsid w:val="000F67A4"/>
    <w:rsid w:val="000F68B2"/>
    <w:rsid w:val="000F69CE"/>
    <w:rsid w:val="000F6B9F"/>
    <w:rsid w:val="000F6D52"/>
    <w:rsid w:val="000F6D7B"/>
    <w:rsid w:val="000F722B"/>
    <w:rsid w:val="000F722D"/>
    <w:rsid w:val="000F72E5"/>
    <w:rsid w:val="000F7398"/>
    <w:rsid w:val="000F7539"/>
    <w:rsid w:val="000F75B1"/>
    <w:rsid w:val="000F75EB"/>
    <w:rsid w:val="000F777F"/>
    <w:rsid w:val="000F77AE"/>
    <w:rsid w:val="000F77DA"/>
    <w:rsid w:val="000F7ABC"/>
    <w:rsid w:val="000F7E94"/>
    <w:rsid w:val="000F7EC3"/>
    <w:rsid w:val="00100261"/>
    <w:rsid w:val="001002BF"/>
    <w:rsid w:val="00100567"/>
    <w:rsid w:val="001006DD"/>
    <w:rsid w:val="001007FF"/>
    <w:rsid w:val="001008F5"/>
    <w:rsid w:val="00100AC1"/>
    <w:rsid w:val="00100E4E"/>
    <w:rsid w:val="00100F01"/>
    <w:rsid w:val="00100F65"/>
    <w:rsid w:val="00100FD0"/>
    <w:rsid w:val="00100FD5"/>
    <w:rsid w:val="00101006"/>
    <w:rsid w:val="00101459"/>
    <w:rsid w:val="0010150D"/>
    <w:rsid w:val="0010160E"/>
    <w:rsid w:val="0010169C"/>
    <w:rsid w:val="00101754"/>
    <w:rsid w:val="00101A0A"/>
    <w:rsid w:val="00101A30"/>
    <w:rsid w:val="00101A5F"/>
    <w:rsid w:val="00101B9F"/>
    <w:rsid w:val="00101D32"/>
    <w:rsid w:val="00101E57"/>
    <w:rsid w:val="00101EA2"/>
    <w:rsid w:val="00101F99"/>
    <w:rsid w:val="00102243"/>
    <w:rsid w:val="001023F1"/>
    <w:rsid w:val="001024D6"/>
    <w:rsid w:val="00102778"/>
    <w:rsid w:val="00102791"/>
    <w:rsid w:val="001027EF"/>
    <w:rsid w:val="00102A79"/>
    <w:rsid w:val="00102AF0"/>
    <w:rsid w:val="00102CAA"/>
    <w:rsid w:val="00102ECD"/>
    <w:rsid w:val="0010327B"/>
    <w:rsid w:val="001033A2"/>
    <w:rsid w:val="001034B4"/>
    <w:rsid w:val="0010359A"/>
    <w:rsid w:val="00103A5A"/>
    <w:rsid w:val="00103D09"/>
    <w:rsid w:val="00103D47"/>
    <w:rsid w:val="00103EA1"/>
    <w:rsid w:val="00103F8B"/>
    <w:rsid w:val="00104181"/>
    <w:rsid w:val="001041E5"/>
    <w:rsid w:val="0010425E"/>
    <w:rsid w:val="00104310"/>
    <w:rsid w:val="00104433"/>
    <w:rsid w:val="0010454F"/>
    <w:rsid w:val="00104594"/>
    <w:rsid w:val="0010479F"/>
    <w:rsid w:val="0010480C"/>
    <w:rsid w:val="00104842"/>
    <w:rsid w:val="0010486E"/>
    <w:rsid w:val="001049D6"/>
    <w:rsid w:val="00104BB3"/>
    <w:rsid w:val="00104C03"/>
    <w:rsid w:val="00104C66"/>
    <w:rsid w:val="00104CE3"/>
    <w:rsid w:val="00104DD0"/>
    <w:rsid w:val="00105069"/>
    <w:rsid w:val="0010560A"/>
    <w:rsid w:val="0010585D"/>
    <w:rsid w:val="00105A36"/>
    <w:rsid w:val="00105B3D"/>
    <w:rsid w:val="00105CAC"/>
    <w:rsid w:val="00105CB9"/>
    <w:rsid w:val="00105CBA"/>
    <w:rsid w:val="00105DB5"/>
    <w:rsid w:val="001060CB"/>
    <w:rsid w:val="0010613C"/>
    <w:rsid w:val="001061C8"/>
    <w:rsid w:val="00106364"/>
    <w:rsid w:val="0010637C"/>
    <w:rsid w:val="001063E7"/>
    <w:rsid w:val="00106487"/>
    <w:rsid w:val="00106674"/>
    <w:rsid w:val="001066C5"/>
    <w:rsid w:val="001068EF"/>
    <w:rsid w:val="00106C78"/>
    <w:rsid w:val="0010716F"/>
    <w:rsid w:val="001071C2"/>
    <w:rsid w:val="00107523"/>
    <w:rsid w:val="001075B7"/>
    <w:rsid w:val="00107681"/>
    <w:rsid w:val="0010796C"/>
    <w:rsid w:val="00107C2F"/>
    <w:rsid w:val="00107C9F"/>
    <w:rsid w:val="00107DF2"/>
    <w:rsid w:val="00107F6C"/>
    <w:rsid w:val="00110081"/>
    <w:rsid w:val="00110297"/>
    <w:rsid w:val="00110332"/>
    <w:rsid w:val="00110389"/>
    <w:rsid w:val="001103C8"/>
    <w:rsid w:val="0011049F"/>
    <w:rsid w:val="00110679"/>
    <w:rsid w:val="00110738"/>
    <w:rsid w:val="001107BE"/>
    <w:rsid w:val="00110889"/>
    <w:rsid w:val="001109A5"/>
    <w:rsid w:val="00110A36"/>
    <w:rsid w:val="00110B99"/>
    <w:rsid w:val="00110EA0"/>
    <w:rsid w:val="00110EC6"/>
    <w:rsid w:val="00110EEB"/>
    <w:rsid w:val="00110F5A"/>
    <w:rsid w:val="0011117A"/>
    <w:rsid w:val="001112E2"/>
    <w:rsid w:val="00111355"/>
    <w:rsid w:val="00111581"/>
    <w:rsid w:val="001116B5"/>
    <w:rsid w:val="00111832"/>
    <w:rsid w:val="00111905"/>
    <w:rsid w:val="00111A87"/>
    <w:rsid w:val="00111E3E"/>
    <w:rsid w:val="00111F7E"/>
    <w:rsid w:val="001120D2"/>
    <w:rsid w:val="00112147"/>
    <w:rsid w:val="001121F6"/>
    <w:rsid w:val="00112259"/>
    <w:rsid w:val="0011228E"/>
    <w:rsid w:val="00112318"/>
    <w:rsid w:val="0011249D"/>
    <w:rsid w:val="001124F0"/>
    <w:rsid w:val="0011266C"/>
    <w:rsid w:val="00112773"/>
    <w:rsid w:val="001129DF"/>
    <w:rsid w:val="00112ADA"/>
    <w:rsid w:val="00112B57"/>
    <w:rsid w:val="00112C9A"/>
    <w:rsid w:val="00112DCB"/>
    <w:rsid w:val="00112E1A"/>
    <w:rsid w:val="001132C5"/>
    <w:rsid w:val="001132CA"/>
    <w:rsid w:val="00113300"/>
    <w:rsid w:val="001134EA"/>
    <w:rsid w:val="001134F5"/>
    <w:rsid w:val="00113B27"/>
    <w:rsid w:val="00113C08"/>
    <w:rsid w:val="00113DA4"/>
    <w:rsid w:val="00113DC4"/>
    <w:rsid w:val="00113FB3"/>
    <w:rsid w:val="00113FBE"/>
    <w:rsid w:val="00114077"/>
    <w:rsid w:val="0011411C"/>
    <w:rsid w:val="001141A3"/>
    <w:rsid w:val="001141B3"/>
    <w:rsid w:val="00114265"/>
    <w:rsid w:val="0011428A"/>
    <w:rsid w:val="00114458"/>
    <w:rsid w:val="00114471"/>
    <w:rsid w:val="0011448B"/>
    <w:rsid w:val="001144A5"/>
    <w:rsid w:val="001145D0"/>
    <w:rsid w:val="00114894"/>
    <w:rsid w:val="00114BEF"/>
    <w:rsid w:val="00114C4C"/>
    <w:rsid w:val="00114D8F"/>
    <w:rsid w:val="00114DB4"/>
    <w:rsid w:val="00114DCF"/>
    <w:rsid w:val="001157F4"/>
    <w:rsid w:val="00115820"/>
    <w:rsid w:val="0011587F"/>
    <w:rsid w:val="00115924"/>
    <w:rsid w:val="00115974"/>
    <w:rsid w:val="00115B8F"/>
    <w:rsid w:val="00115BDA"/>
    <w:rsid w:val="00115D4E"/>
    <w:rsid w:val="00115D75"/>
    <w:rsid w:val="00115DFF"/>
    <w:rsid w:val="00115E3D"/>
    <w:rsid w:val="00115F77"/>
    <w:rsid w:val="001160F3"/>
    <w:rsid w:val="0011614C"/>
    <w:rsid w:val="001161B7"/>
    <w:rsid w:val="0011631F"/>
    <w:rsid w:val="00116396"/>
    <w:rsid w:val="001163E8"/>
    <w:rsid w:val="001165BF"/>
    <w:rsid w:val="0011662C"/>
    <w:rsid w:val="00116773"/>
    <w:rsid w:val="00116834"/>
    <w:rsid w:val="00116878"/>
    <w:rsid w:val="00116A27"/>
    <w:rsid w:val="00116ACD"/>
    <w:rsid w:val="00116B17"/>
    <w:rsid w:val="00116B82"/>
    <w:rsid w:val="00116BFD"/>
    <w:rsid w:val="00116D2E"/>
    <w:rsid w:val="00116DB0"/>
    <w:rsid w:val="00116EBE"/>
    <w:rsid w:val="00117263"/>
    <w:rsid w:val="001173D5"/>
    <w:rsid w:val="001178DC"/>
    <w:rsid w:val="00117911"/>
    <w:rsid w:val="00117973"/>
    <w:rsid w:val="00117AB3"/>
    <w:rsid w:val="00117CC2"/>
    <w:rsid w:val="00117E37"/>
    <w:rsid w:val="001200C0"/>
    <w:rsid w:val="001200C4"/>
    <w:rsid w:val="001203CC"/>
    <w:rsid w:val="0012064F"/>
    <w:rsid w:val="00120704"/>
    <w:rsid w:val="00120B76"/>
    <w:rsid w:val="00120BAF"/>
    <w:rsid w:val="001212A3"/>
    <w:rsid w:val="001212C6"/>
    <w:rsid w:val="00121674"/>
    <w:rsid w:val="0012168A"/>
    <w:rsid w:val="0012169C"/>
    <w:rsid w:val="001217D8"/>
    <w:rsid w:val="0012189E"/>
    <w:rsid w:val="001218DE"/>
    <w:rsid w:val="00121C13"/>
    <w:rsid w:val="00121C21"/>
    <w:rsid w:val="00121E84"/>
    <w:rsid w:val="00121EAA"/>
    <w:rsid w:val="00121FE6"/>
    <w:rsid w:val="001220A1"/>
    <w:rsid w:val="001220F7"/>
    <w:rsid w:val="001221D6"/>
    <w:rsid w:val="001222D3"/>
    <w:rsid w:val="00122579"/>
    <w:rsid w:val="001225A7"/>
    <w:rsid w:val="001225FA"/>
    <w:rsid w:val="0012280B"/>
    <w:rsid w:val="00122A34"/>
    <w:rsid w:val="00122B05"/>
    <w:rsid w:val="00122B27"/>
    <w:rsid w:val="00122B39"/>
    <w:rsid w:val="00122BFC"/>
    <w:rsid w:val="00122DB3"/>
    <w:rsid w:val="00122F84"/>
    <w:rsid w:val="00123170"/>
    <w:rsid w:val="001233FE"/>
    <w:rsid w:val="001234C5"/>
    <w:rsid w:val="001236C0"/>
    <w:rsid w:val="0012378B"/>
    <w:rsid w:val="00123AF7"/>
    <w:rsid w:val="00123B28"/>
    <w:rsid w:val="00123BCB"/>
    <w:rsid w:val="00123D9A"/>
    <w:rsid w:val="00123F79"/>
    <w:rsid w:val="001241EE"/>
    <w:rsid w:val="00124432"/>
    <w:rsid w:val="0012449F"/>
    <w:rsid w:val="00124502"/>
    <w:rsid w:val="001245DF"/>
    <w:rsid w:val="001247EC"/>
    <w:rsid w:val="0012498E"/>
    <w:rsid w:val="00124D97"/>
    <w:rsid w:val="00124E2A"/>
    <w:rsid w:val="00125148"/>
    <w:rsid w:val="00125434"/>
    <w:rsid w:val="00125668"/>
    <w:rsid w:val="00125A07"/>
    <w:rsid w:val="00125A28"/>
    <w:rsid w:val="00125A57"/>
    <w:rsid w:val="00125A5D"/>
    <w:rsid w:val="00125CD6"/>
    <w:rsid w:val="00125DEF"/>
    <w:rsid w:val="00125DF3"/>
    <w:rsid w:val="001260AC"/>
    <w:rsid w:val="00126573"/>
    <w:rsid w:val="00126668"/>
    <w:rsid w:val="001266BB"/>
    <w:rsid w:val="00126752"/>
    <w:rsid w:val="0012679D"/>
    <w:rsid w:val="001269AF"/>
    <w:rsid w:val="001269CF"/>
    <w:rsid w:val="001273FF"/>
    <w:rsid w:val="00127573"/>
    <w:rsid w:val="0012767C"/>
    <w:rsid w:val="001276E9"/>
    <w:rsid w:val="0012789B"/>
    <w:rsid w:val="00127A60"/>
    <w:rsid w:val="00127EFE"/>
    <w:rsid w:val="00127FA0"/>
    <w:rsid w:val="00130264"/>
    <w:rsid w:val="0013040D"/>
    <w:rsid w:val="00130410"/>
    <w:rsid w:val="001304D3"/>
    <w:rsid w:val="001306CB"/>
    <w:rsid w:val="00130845"/>
    <w:rsid w:val="00130A08"/>
    <w:rsid w:val="00130BAC"/>
    <w:rsid w:val="00130CE5"/>
    <w:rsid w:val="00130E8C"/>
    <w:rsid w:val="001311E7"/>
    <w:rsid w:val="0013130B"/>
    <w:rsid w:val="0013133E"/>
    <w:rsid w:val="001315B5"/>
    <w:rsid w:val="001315B7"/>
    <w:rsid w:val="0013161C"/>
    <w:rsid w:val="00131A1A"/>
    <w:rsid w:val="00131B78"/>
    <w:rsid w:val="00131C91"/>
    <w:rsid w:val="00131EC2"/>
    <w:rsid w:val="00131FCF"/>
    <w:rsid w:val="001323D7"/>
    <w:rsid w:val="0013247E"/>
    <w:rsid w:val="00132488"/>
    <w:rsid w:val="001324A6"/>
    <w:rsid w:val="001325BD"/>
    <w:rsid w:val="00132C97"/>
    <w:rsid w:val="00132D47"/>
    <w:rsid w:val="00132DE1"/>
    <w:rsid w:val="00132E40"/>
    <w:rsid w:val="00133121"/>
    <w:rsid w:val="001332A4"/>
    <w:rsid w:val="00133343"/>
    <w:rsid w:val="0013338F"/>
    <w:rsid w:val="00133413"/>
    <w:rsid w:val="0013348B"/>
    <w:rsid w:val="0013375C"/>
    <w:rsid w:val="0013375E"/>
    <w:rsid w:val="00133AA7"/>
    <w:rsid w:val="00133AC2"/>
    <w:rsid w:val="00133AD6"/>
    <w:rsid w:val="00133E24"/>
    <w:rsid w:val="00133F31"/>
    <w:rsid w:val="001342B5"/>
    <w:rsid w:val="001343A9"/>
    <w:rsid w:val="0013445D"/>
    <w:rsid w:val="00134680"/>
    <w:rsid w:val="0013497B"/>
    <w:rsid w:val="00134AA5"/>
    <w:rsid w:val="00134AF3"/>
    <w:rsid w:val="00134C44"/>
    <w:rsid w:val="00134CC8"/>
    <w:rsid w:val="00134FDB"/>
    <w:rsid w:val="0013501E"/>
    <w:rsid w:val="00135657"/>
    <w:rsid w:val="001357B0"/>
    <w:rsid w:val="00135BE1"/>
    <w:rsid w:val="00135CA2"/>
    <w:rsid w:val="00135E0B"/>
    <w:rsid w:val="00135E49"/>
    <w:rsid w:val="00136259"/>
    <w:rsid w:val="00136981"/>
    <w:rsid w:val="00136B5A"/>
    <w:rsid w:val="00136C5A"/>
    <w:rsid w:val="00136E2B"/>
    <w:rsid w:val="00137133"/>
    <w:rsid w:val="00137213"/>
    <w:rsid w:val="001373A5"/>
    <w:rsid w:val="00137405"/>
    <w:rsid w:val="001375F0"/>
    <w:rsid w:val="001376B1"/>
    <w:rsid w:val="001376F7"/>
    <w:rsid w:val="001377E5"/>
    <w:rsid w:val="001377EA"/>
    <w:rsid w:val="00137844"/>
    <w:rsid w:val="00137BC0"/>
    <w:rsid w:val="00137BDB"/>
    <w:rsid w:val="0014017B"/>
    <w:rsid w:val="00140228"/>
    <w:rsid w:val="00140231"/>
    <w:rsid w:val="001403FA"/>
    <w:rsid w:val="001404CE"/>
    <w:rsid w:val="001404FD"/>
    <w:rsid w:val="00140646"/>
    <w:rsid w:val="001406A9"/>
    <w:rsid w:val="001406E8"/>
    <w:rsid w:val="00140874"/>
    <w:rsid w:val="0014091A"/>
    <w:rsid w:val="00140A58"/>
    <w:rsid w:val="00140AC0"/>
    <w:rsid w:val="00140BCC"/>
    <w:rsid w:val="00140C57"/>
    <w:rsid w:val="00140E6A"/>
    <w:rsid w:val="0014101C"/>
    <w:rsid w:val="00141095"/>
    <w:rsid w:val="00141325"/>
    <w:rsid w:val="00141424"/>
    <w:rsid w:val="00141436"/>
    <w:rsid w:val="0014148F"/>
    <w:rsid w:val="00141B81"/>
    <w:rsid w:val="00141BEC"/>
    <w:rsid w:val="00141C3C"/>
    <w:rsid w:val="00141CF4"/>
    <w:rsid w:val="00142005"/>
    <w:rsid w:val="00142228"/>
    <w:rsid w:val="001422C6"/>
    <w:rsid w:val="00142362"/>
    <w:rsid w:val="00142469"/>
    <w:rsid w:val="001424E5"/>
    <w:rsid w:val="00142B2B"/>
    <w:rsid w:val="0014305F"/>
    <w:rsid w:val="0014318A"/>
    <w:rsid w:val="001435A4"/>
    <w:rsid w:val="00143AE0"/>
    <w:rsid w:val="00143BD9"/>
    <w:rsid w:val="00143C9E"/>
    <w:rsid w:val="00143CBC"/>
    <w:rsid w:val="00143F92"/>
    <w:rsid w:val="00143FBA"/>
    <w:rsid w:val="001440DC"/>
    <w:rsid w:val="00144131"/>
    <w:rsid w:val="00144243"/>
    <w:rsid w:val="0014438C"/>
    <w:rsid w:val="001444EE"/>
    <w:rsid w:val="0014450E"/>
    <w:rsid w:val="001446E2"/>
    <w:rsid w:val="001448E8"/>
    <w:rsid w:val="00144989"/>
    <w:rsid w:val="00144AFE"/>
    <w:rsid w:val="00144B44"/>
    <w:rsid w:val="00144CB0"/>
    <w:rsid w:val="00144D4A"/>
    <w:rsid w:val="00144F7D"/>
    <w:rsid w:val="00144FD1"/>
    <w:rsid w:val="00144FFD"/>
    <w:rsid w:val="0014500B"/>
    <w:rsid w:val="001450B0"/>
    <w:rsid w:val="001451B2"/>
    <w:rsid w:val="001455E4"/>
    <w:rsid w:val="00145684"/>
    <w:rsid w:val="001456CF"/>
    <w:rsid w:val="001458EA"/>
    <w:rsid w:val="001459A5"/>
    <w:rsid w:val="00145C68"/>
    <w:rsid w:val="00145F78"/>
    <w:rsid w:val="001461F9"/>
    <w:rsid w:val="001462AF"/>
    <w:rsid w:val="00146867"/>
    <w:rsid w:val="00146C68"/>
    <w:rsid w:val="00146DAB"/>
    <w:rsid w:val="00146FED"/>
    <w:rsid w:val="001472E2"/>
    <w:rsid w:val="00147777"/>
    <w:rsid w:val="00147968"/>
    <w:rsid w:val="00147A05"/>
    <w:rsid w:val="00147ACA"/>
    <w:rsid w:val="00147AEE"/>
    <w:rsid w:val="00147D0B"/>
    <w:rsid w:val="00147D75"/>
    <w:rsid w:val="00147D9F"/>
    <w:rsid w:val="00147E56"/>
    <w:rsid w:val="001501DE"/>
    <w:rsid w:val="0015027D"/>
    <w:rsid w:val="001502B5"/>
    <w:rsid w:val="001503DF"/>
    <w:rsid w:val="001505A5"/>
    <w:rsid w:val="00150821"/>
    <w:rsid w:val="001508A8"/>
    <w:rsid w:val="001508B1"/>
    <w:rsid w:val="001509BF"/>
    <w:rsid w:val="00150A57"/>
    <w:rsid w:val="00150AFC"/>
    <w:rsid w:val="00150C33"/>
    <w:rsid w:val="00150DB3"/>
    <w:rsid w:val="00150DD5"/>
    <w:rsid w:val="00151135"/>
    <w:rsid w:val="0015142D"/>
    <w:rsid w:val="001515C8"/>
    <w:rsid w:val="001515E1"/>
    <w:rsid w:val="001517A7"/>
    <w:rsid w:val="00151828"/>
    <w:rsid w:val="00151A26"/>
    <w:rsid w:val="00151AFB"/>
    <w:rsid w:val="00151C26"/>
    <w:rsid w:val="00151EDB"/>
    <w:rsid w:val="00152035"/>
    <w:rsid w:val="00152233"/>
    <w:rsid w:val="0015242C"/>
    <w:rsid w:val="0015256D"/>
    <w:rsid w:val="00152969"/>
    <w:rsid w:val="00152B00"/>
    <w:rsid w:val="00152D83"/>
    <w:rsid w:val="00153044"/>
    <w:rsid w:val="001532FA"/>
    <w:rsid w:val="00153300"/>
    <w:rsid w:val="00153433"/>
    <w:rsid w:val="00153444"/>
    <w:rsid w:val="00153644"/>
    <w:rsid w:val="001537D5"/>
    <w:rsid w:val="001537FF"/>
    <w:rsid w:val="0015383A"/>
    <w:rsid w:val="0015398F"/>
    <w:rsid w:val="00153C8F"/>
    <w:rsid w:val="00153DD7"/>
    <w:rsid w:val="00153E20"/>
    <w:rsid w:val="00153EC9"/>
    <w:rsid w:val="00154490"/>
    <w:rsid w:val="0015449E"/>
    <w:rsid w:val="00154764"/>
    <w:rsid w:val="0015487E"/>
    <w:rsid w:val="00154B01"/>
    <w:rsid w:val="00154E15"/>
    <w:rsid w:val="00154F2A"/>
    <w:rsid w:val="00154FCF"/>
    <w:rsid w:val="0015520C"/>
    <w:rsid w:val="001552C2"/>
    <w:rsid w:val="00155333"/>
    <w:rsid w:val="00155356"/>
    <w:rsid w:val="0015551B"/>
    <w:rsid w:val="00155568"/>
    <w:rsid w:val="00155578"/>
    <w:rsid w:val="00155645"/>
    <w:rsid w:val="00155C48"/>
    <w:rsid w:val="00155D3A"/>
    <w:rsid w:val="00155F02"/>
    <w:rsid w:val="00156081"/>
    <w:rsid w:val="001562A0"/>
    <w:rsid w:val="00156397"/>
    <w:rsid w:val="001563C1"/>
    <w:rsid w:val="001564F3"/>
    <w:rsid w:val="001566ED"/>
    <w:rsid w:val="001568E8"/>
    <w:rsid w:val="001569FD"/>
    <w:rsid w:val="00156C93"/>
    <w:rsid w:val="00156CCF"/>
    <w:rsid w:val="00156CFD"/>
    <w:rsid w:val="00156D40"/>
    <w:rsid w:val="00156DBC"/>
    <w:rsid w:val="00156EED"/>
    <w:rsid w:val="00157072"/>
    <w:rsid w:val="001572B3"/>
    <w:rsid w:val="0015732D"/>
    <w:rsid w:val="0015752F"/>
    <w:rsid w:val="001576CA"/>
    <w:rsid w:val="0015770C"/>
    <w:rsid w:val="0015776A"/>
    <w:rsid w:val="0015778F"/>
    <w:rsid w:val="001578A4"/>
    <w:rsid w:val="00157911"/>
    <w:rsid w:val="00157919"/>
    <w:rsid w:val="0015794A"/>
    <w:rsid w:val="001579C5"/>
    <w:rsid w:val="00157B6E"/>
    <w:rsid w:val="00157C75"/>
    <w:rsid w:val="00157C9F"/>
    <w:rsid w:val="00157CDB"/>
    <w:rsid w:val="00157D3E"/>
    <w:rsid w:val="0016020B"/>
    <w:rsid w:val="00160313"/>
    <w:rsid w:val="0016033E"/>
    <w:rsid w:val="001605BD"/>
    <w:rsid w:val="00160667"/>
    <w:rsid w:val="00160714"/>
    <w:rsid w:val="001608A7"/>
    <w:rsid w:val="00160C9D"/>
    <w:rsid w:val="00160D5F"/>
    <w:rsid w:val="00160DCD"/>
    <w:rsid w:val="00160F74"/>
    <w:rsid w:val="001610D9"/>
    <w:rsid w:val="00161320"/>
    <w:rsid w:val="00161454"/>
    <w:rsid w:val="001615D1"/>
    <w:rsid w:val="001616B4"/>
    <w:rsid w:val="001617E8"/>
    <w:rsid w:val="00161A8D"/>
    <w:rsid w:val="00161AA8"/>
    <w:rsid w:val="00161AC6"/>
    <w:rsid w:val="00161ADD"/>
    <w:rsid w:val="00161C95"/>
    <w:rsid w:val="00161E11"/>
    <w:rsid w:val="00161F99"/>
    <w:rsid w:val="00162295"/>
    <w:rsid w:val="00162418"/>
    <w:rsid w:val="001626C2"/>
    <w:rsid w:val="0016274B"/>
    <w:rsid w:val="00162798"/>
    <w:rsid w:val="001627A5"/>
    <w:rsid w:val="001627C2"/>
    <w:rsid w:val="00162A14"/>
    <w:rsid w:val="00162D1B"/>
    <w:rsid w:val="00162E0E"/>
    <w:rsid w:val="00162EF6"/>
    <w:rsid w:val="001630F6"/>
    <w:rsid w:val="0016342B"/>
    <w:rsid w:val="001634FA"/>
    <w:rsid w:val="001636BA"/>
    <w:rsid w:val="0016389A"/>
    <w:rsid w:val="001638CB"/>
    <w:rsid w:val="00163B4C"/>
    <w:rsid w:val="00163C2F"/>
    <w:rsid w:val="00163FB3"/>
    <w:rsid w:val="00164100"/>
    <w:rsid w:val="00164255"/>
    <w:rsid w:val="0016437B"/>
    <w:rsid w:val="001643BC"/>
    <w:rsid w:val="001644A9"/>
    <w:rsid w:val="00164A41"/>
    <w:rsid w:val="00164A46"/>
    <w:rsid w:val="00164AE8"/>
    <w:rsid w:val="00164B69"/>
    <w:rsid w:val="00164B77"/>
    <w:rsid w:val="00164D44"/>
    <w:rsid w:val="001652E0"/>
    <w:rsid w:val="00165330"/>
    <w:rsid w:val="00165353"/>
    <w:rsid w:val="00165395"/>
    <w:rsid w:val="00165B7A"/>
    <w:rsid w:val="00165CE7"/>
    <w:rsid w:val="00165D4E"/>
    <w:rsid w:val="00166022"/>
    <w:rsid w:val="0016624F"/>
    <w:rsid w:val="00166282"/>
    <w:rsid w:val="00166477"/>
    <w:rsid w:val="00166593"/>
    <w:rsid w:val="0016681A"/>
    <w:rsid w:val="00166956"/>
    <w:rsid w:val="001669BC"/>
    <w:rsid w:val="00166AD5"/>
    <w:rsid w:val="00166B74"/>
    <w:rsid w:val="00166FE1"/>
    <w:rsid w:val="001671DE"/>
    <w:rsid w:val="0016721B"/>
    <w:rsid w:val="00167449"/>
    <w:rsid w:val="0016751F"/>
    <w:rsid w:val="00167B0B"/>
    <w:rsid w:val="00167C96"/>
    <w:rsid w:val="00167CD8"/>
    <w:rsid w:val="00167D11"/>
    <w:rsid w:val="00167D7E"/>
    <w:rsid w:val="001700A4"/>
    <w:rsid w:val="001700E8"/>
    <w:rsid w:val="0017014A"/>
    <w:rsid w:val="001701CB"/>
    <w:rsid w:val="001702A9"/>
    <w:rsid w:val="0017042F"/>
    <w:rsid w:val="001705B6"/>
    <w:rsid w:val="001705C5"/>
    <w:rsid w:val="001705C6"/>
    <w:rsid w:val="001706F3"/>
    <w:rsid w:val="0017076B"/>
    <w:rsid w:val="00170827"/>
    <w:rsid w:val="00170895"/>
    <w:rsid w:val="00170D27"/>
    <w:rsid w:val="00170E0A"/>
    <w:rsid w:val="00170E3E"/>
    <w:rsid w:val="00170EFD"/>
    <w:rsid w:val="00171092"/>
    <w:rsid w:val="001710F8"/>
    <w:rsid w:val="0017112B"/>
    <w:rsid w:val="00171246"/>
    <w:rsid w:val="001712E4"/>
    <w:rsid w:val="001713A5"/>
    <w:rsid w:val="00171619"/>
    <w:rsid w:val="0017180D"/>
    <w:rsid w:val="00171829"/>
    <w:rsid w:val="0017190C"/>
    <w:rsid w:val="00171A0B"/>
    <w:rsid w:val="00171A35"/>
    <w:rsid w:val="00171B30"/>
    <w:rsid w:val="00171D4D"/>
    <w:rsid w:val="00171E68"/>
    <w:rsid w:val="00171E6E"/>
    <w:rsid w:val="00171F3A"/>
    <w:rsid w:val="001721D7"/>
    <w:rsid w:val="001723C6"/>
    <w:rsid w:val="001725AD"/>
    <w:rsid w:val="0017271A"/>
    <w:rsid w:val="00172746"/>
    <w:rsid w:val="00172827"/>
    <w:rsid w:val="00172D5A"/>
    <w:rsid w:val="00172EE4"/>
    <w:rsid w:val="00172FAF"/>
    <w:rsid w:val="001730D5"/>
    <w:rsid w:val="00173207"/>
    <w:rsid w:val="00173330"/>
    <w:rsid w:val="00173360"/>
    <w:rsid w:val="00173462"/>
    <w:rsid w:val="00173478"/>
    <w:rsid w:val="001734B6"/>
    <w:rsid w:val="001734F5"/>
    <w:rsid w:val="0017352A"/>
    <w:rsid w:val="001735CD"/>
    <w:rsid w:val="00173652"/>
    <w:rsid w:val="001737A3"/>
    <w:rsid w:val="001738CD"/>
    <w:rsid w:val="00173A3A"/>
    <w:rsid w:val="00173A73"/>
    <w:rsid w:val="00173AB9"/>
    <w:rsid w:val="00173B85"/>
    <w:rsid w:val="00173C23"/>
    <w:rsid w:val="00173CE2"/>
    <w:rsid w:val="00173DF4"/>
    <w:rsid w:val="00173F24"/>
    <w:rsid w:val="00173F2B"/>
    <w:rsid w:val="00173F4A"/>
    <w:rsid w:val="001744E4"/>
    <w:rsid w:val="00174583"/>
    <w:rsid w:val="001745BD"/>
    <w:rsid w:val="00174752"/>
    <w:rsid w:val="0017491F"/>
    <w:rsid w:val="00174956"/>
    <w:rsid w:val="00174BE1"/>
    <w:rsid w:val="00174BF9"/>
    <w:rsid w:val="00175033"/>
    <w:rsid w:val="001751BA"/>
    <w:rsid w:val="0017539D"/>
    <w:rsid w:val="001755C6"/>
    <w:rsid w:val="0017564B"/>
    <w:rsid w:val="00175675"/>
    <w:rsid w:val="0017568E"/>
    <w:rsid w:val="0017587F"/>
    <w:rsid w:val="0017595B"/>
    <w:rsid w:val="00175A3C"/>
    <w:rsid w:val="00175A7D"/>
    <w:rsid w:val="00175AF9"/>
    <w:rsid w:val="00175F11"/>
    <w:rsid w:val="00175F3F"/>
    <w:rsid w:val="00175F71"/>
    <w:rsid w:val="001760A4"/>
    <w:rsid w:val="001761DF"/>
    <w:rsid w:val="001761F1"/>
    <w:rsid w:val="00176203"/>
    <w:rsid w:val="0017627B"/>
    <w:rsid w:val="0017668F"/>
    <w:rsid w:val="0017677D"/>
    <w:rsid w:val="0017682B"/>
    <w:rsid w:val="00176BC7"/>
    <w:rsid w:val="00176BDD"/>
    <w:rsid w:val="00176C09"/>
    <w:rsid w:val="00176EEA"/>
    <w:rsid w:val="00177118"/>
    <w:rsid w:val="00177399"/>
    <w:rsid w:val="00177499"/>
    <w:rsid w:val="001775B2"/>
    <w:rsid w:val="0017764D"/>
    <w:rsid w:val="001778B4"/>
    <w:rsid w:val="00177A86"/>
    <w:rsid w:val="00177ACF"/>
    <w:rsid w:val="00180148"/>
    <w:rsid w:val="00180203"/>
    <w:rsid w:val="0018024C"/>
    <w:rsid w:val="001803D4"/>
    <w:rsid w:val="0018050B"/>
    <w:rsid w:val="00180520"/>
    <w:rsid w:val="0018085B"/>
    <w:rsid w:val="001808FF"/>
    <w:rsid w:val="00180BDB"/>
    <w:rsid w:val="00180C95"/>
    <w:rsid w:val="00180CD0"/>
    <w:rsid w:val="00180D0D"/>
    <w:rsid w:val="00180F51"/>
    <w:rsid w:val="00180F91"/>
    <w:rsid w:val="00180FA2"/>
    <w:rsid w:val="001810C5"/>
    <w:rsid w:val="001812CC"/>
    <w:rsid w:val="00181316"/>
    <w:rsid w:val="0018145F"/>
    <w:rsid w:val="0018172B"/>
    <w:rsid w:val="0018174C"/>
    <w:rsid w:val="001817AD"/>
    <w:rsid w:val="00181C1E"/>
    <w:rsid w:val="001820EA"/>
    <w:rsid w:val="00182178"/>
    <w:rsid w:val="001823C7"/>
    <w:rsid w:val="0018245A"/>
    <w:rsid w:val="0018261A"/>
    <w:rsid w:val="00182649"/>
    <w:rsid w:val="00182851"/>
    <w:rsid w:val="0018289B"/>
    <w:rsid w:val="001828BB"/>
    <w:rsid w:val="001829DC"/>
    <w:rsid w:val="00182A2A"/>
    <w:rsid w:val="00182C25"/>
    <w:rsid w:val="00182C43"/>
    <w:rsid w:val="00183176"/>
    <w:rsid w:val="001831F1"/>
    <w:rsid w:val="001832BE"/>
    <w:rsid w:val="00183324"/>
    <w:rsid w:val="001833EF"/>
    <w:rsid w:val="001835AA"/>
    <w:rsid w:val="00183661"/>
    <w:rsid w:val="001838D9"/>
    <w:rsid w:val="00183A06"/>
    <w:rsid w:val="00183A40"/>
    <w:rsid w:val="00183B24"/>
    <w:rsid w:val="0018407A"/>
    <w:rsid w:val="00184213"/>
    <w:rsid w:val="00184302"/>
    <w:rsid w:val="00184631"/>
    <w:rsid w:val="0018486A"/>
    <w:rsid w:val="00184924"/>
    <w:rsid w:val="00184A04"/>
    <w:rsid w:val="00184B48"/>
    <w:rsid w:val="00184BF8"/>
    <w:rsid w:val="001851E8"/>
    <w:rsid w:val="001852C0"/>
    <w:rsid w:val="001856A5"/>
    <w:rsid w:val="00185FB2"/>
    <w:rsid w:val="001860D3"/>
    <w:rsid w:val="00186468"/>
    <w:rsid w:val="00186475"/>
    <w:rsid w:val="00186585"/>
    <w:rsid w:val="00186751"/>
    <w:rsid w:val="001867DA"/>
    <w:rsid w:val="001869C6"/>
    <w:rsid w:val="00186A85"/>
    <w:rsid w:val="00186DDE"/>
    <w:rsid w:val="001872E9"/>
    <w:rsid w:val="00187396"/>
    <w:rsid w:val="001874D5"/>
    <w:rsid w:val="0018755E"/>
    <w:rsid w:val="00187593"/>
    <w:rsid w:val="00187748"/>
    <w:rsid w:val="0018783E"/>
    <w:rsid w:val="00187897"/>
    <w:rsid w:val="001878C2"/>
    <w:rsid w:val="0018795E"/>
    <w:rsid w:val="001879FC"/>
    <w:rsid w:val="00187EC7"/>
    <w:rsid w:val="00187F3C"/>
    <w:rsid w:val="001900AA"/>
    <w:rsid w:val="001900B4"/>
    <w:rsid w:val="001900B6"/>
    <w:rsid w:val="001902C7"/>
    <w:rsid w:val="001903DC"/>
    <w:rsid w:val="001904BD"/>
    <w:rsid w:val="0019053D"/>
    <w:rsid w:val="0019057F"/>
    <w:rsid w:val="001905DE"/>
    <w:rsid w:val="00190773"/>
    <w:rsid w:val="00190785"/>
    <w:rsid w:val="00190C69"/>
    <w:rsid w:val="00190F4A"/>
    <w:rsid w:val="00190F6D"/>
    <w:rsid w:val="00191052"/>
    <w:rsid w:val="0019105A"/>
    <w:rsid w:val="001910E2"/>
    <w:rsid w:val="001915E0"/>
    <w:rsid w:val="00191603"/>
    <w:rsid w:val="00191657"/>
    <w:rsid w:val="001918E2"/>
    <w:rsid w:val="001918E8"/>
    <w:rsid w:val="00191AEE"/>
    <w:rsid w:val="00191C26"/>
    <w:rsid w:val="00191CC3"/>
    <w:rsid w:val="00191D3A"/>
    <w:rsid w:val="00191D54"/>
    <w:rsid w:val="00191D8C"/>
    <w:rsid w:val="00191DEB"/>
    <w:rsid w:val="00191EFB"/>
    <w:rsid w:val="00191F02"/>
    <w:rsid w:val="00191F2E"/>
    <w:rsid w:val="00191F3D"/>
    <w:rsid w:val="0019211B"/>
    <w:rsid w:val="0019226C"/>
    <w:rsid w:val="0019239C"/>
    <w:rsid w:val="001923EB"/>
    <w:rsid w:val="00192558"/>
    <w:rsid w:val="0019261D"/>
    <w:rsid w:val="00192653"/>
    <w:rsid w:val="00192771"/>
    <w:rsid w:val="00192871"/>
    <w:rsid w:val="001928D6"/>
    <w:rsid w:val="00192CCE"/>
    <w:rsid w:val="00192DDB"/>
    <w:rsid w:val="00192E89"/>
    <w:rsid w:val="00192EB3"/>
    <w:rsid w:val="0019304F"/>
    <w:rsid w:val="0019313E"/>
    <w:rsid w:val="00193174"/>
    <w:rsid w:val="00193381"/>
    <w:rsid w:val="00193427"/>
    <w:rsid w:val="001937D8"/>
    <w:rsid w:val="00193A42"/>
    <w:rsid w:val="00193BAC"/>
    <w:rsid w:val="00193BF0"/>
    <w:rsid w:val="00193DDC"/>
    <w:rsid w:val="00193EE1"/>
    <w:rsid w:val="00193FC0"/>
    <w:rsid w:val="001941D9"/>
    <w:rsid w:val="0019436D"/>
    <w:rsid w:val="00194626"/>
    <w:rsid w:val="001947E5"/>
    <w:rsid w:val="00194AE1"/>
    <w:rsid w:val="00194E0E"/>
    <w:rsid w:val="00194E50"/>
    <w:rsid w:val="00194F38"/>
    <w:rsid w:val="001950CA"/>
    <w:rsid w:val="001953B6"/>
    <w:rsid w:val="0019568E"/>
    <w:rsid w:val="00195792"/>
    <w:rsid w:val="0019595F"/>
    <w:rsid w:val="00195A8E"/>
    <w:rsid w:val="00195A9F"/>
    <w:rsid w:val="00195B0A"/>
    <w:rsid w:val="00195B8B"/>
    <w:rsid w:val="00195C46"/>
    <w:rsid w:val="00195E77"/>
    <w:rsid w:val="00195F90"/>
    <w:rsid w:val="00195FB4"/>
    <w:rsid w:val="00196068"/>
    <w:rsid w:val="00196258"/>
    <w:rsid w:val="00196507"/>
    <w:rsid w:val="00196589"/>
    <w:rsid w:val="00196678"/>
    <w:rsid w:val="0019670C"/>
    <w:rsid w:val="0019670E"/>
    <w:rsid w:val="001967B3"/>
    <w:rsid w:val="00196903"/>
    <w:rsid w:val="00196B20"/>
    <w:rsid w:val="00196BBA"/>
    <w:rsid w:val="00196BDD"/>
    <w:rsid w:val="00196E96"/>
    <w:rsid w:val="00196F03"/>
    <w:rsid w:val="00197012"/>
    <w:rsid w:val="00197044"/>
    <w:rsid w:val="001971B9"/>
    <w:rsid w:val="001974FC"/>
    <w:rsid w:val="00197509"/>
    <w:rsid w:val="00197510"/>
    <w:rsid w:val="00197629"/>
    <w:rsid w:val="00197659"/>
    <w:rsid w:val="0019774D"/>
    <w:rsid w:val="00197ECD"/>
    <w:rsid w:val="00197F24"/>
    <w:rsid w:val="001A05FA"/>
    <w:rsid w:val="001A097C"/>
    <w:rsid w:val="001A0C80"/>
    <w:rsid w:val="001A0CCF"/>
    <w:rsid w:val="001A0F03"/>
    <w:rsid w:val="001A118F"/>
    <w:rsid w:val="001A1319"/>
    <w:rsid w:val="001A13A4"/>
    <w:rsid w:val="001A1493"/>
    <w:rsid w:val="001A17A3"/>
    <w:rsid w:val="001A18F6"/>
    <w:rsid w:val="001A1953"/>
    <w:rsid w:val="001A19F7"/>
    <w:rsid w:val="001A1AA4"/>
    <w:rsid w:val="001A1D66"/>
    <w:rsid w:val="001A1DBE"/>
    <w:rsid w:val="001A219F"/>
    <w:rsid w:val="001A252F"/>
    <w:rsid w:val="001A2712"/>
    <w:rsid w:val="001A2BBE"/>
    <w:rsid w:val="001A2D54"/>
    <w:rsid w:val="001A2E15"/>
    <w:rsid w:val="001A307F"/>
    <w:rsid w:val="001A3209"/>
    <w:rsid w:val="001A3309"/>
    <w:rsid w:val="001A3439"/>
    <w:rsid w:val="001A36DD"/>
    <w:rsid w:val="001A37F7"/>
    <w:rsid w:val="001A383A"/>
    <w:rsid w:val="001A38CA"/>
    <w:rsid w:val="001A38FE"/>
    <w:rsid w:val="001A3993"/>
    <w:rsid w:val="001A3A8F"/>
    <w:rsid w:val="001A3B65"/>
    <w:rsid w:val="001A40C2"/>
    <w:rsid w:val="001A4102"/>
    <w:rsid w:val="001A4113"/>
    <w:rsid w:val="001A4205"/>
    <w:rsid w:val="001A433B"/>
    <w:rsid w:val="001A4392"/>
    <w:rsid w:val="001A4560"/>
    <w:rsid w:val="001A466F"/>
    <w:rsid w:val="001A4744"/>
    <w:rsid w:val="001A4982"/>
    <w:rsid w:val="001A4BBF"/>
    <w:rsid w:val="001A4C85"/>
    <w:rsid w:val="001A502A"/>
    <w:rsid w:val="001A5227"/>
    <w:rsid w:val="001A5927"/>
    <w:rsid w:val="001A5935"/>
    <w:rsid w:val="001A5C3D"/>
    <w:rsid w:val="001A5EE4"/>
    <w:rsid w:val="001A5F3C"/>
    <w:rsid w:val="001A5FB2"/>
    <w:rsid w:val="001A615E"/>
    <w:rsid w:val="001A61DB"/>
    <w:rsid w:val="001A664B"/>
    <w:rsid w:val="001A6730"/>
    <w:rsid w:val="001A67B3"/>
    <w:rsid w:val="001A6929"/>
    <w:rsid w:val="001A6B07"/>
    <w:rsid w:val="001A6C10"/>
    <w:rsid w:val="001A6C1C"/>
    <w:rsid w:val="001A6DCC"/>
    <w:rsid w:val="001A6EB0"/>
    <w:rsid w:val="001A6F19"/>
    <w:rsid w:val="001A7030"/>
    <w:rsid w:val="001A7331"/>
    <w:rsid w:val="001A7448"/>
    <w:rsid w:val="001A7482"/>
    <w:rsid w:val="001A7547"/>
    <w:rsid w:val="001A7603"/>
    <w:rsid w:val="001A7642"/>
    <w:rsid w:val="001A76B0"/>
    <w:rsid w:val="001A798B"/>
    <w:rsid w:val="001A7B23"/>
    <w:rsid w:val="001A7EFD"/>
    <w:rsid w:val="001A7FD7"/>
    <w:rsid w:val="001B0009"/>
    <w:rsid w:val="001B0050"/>
    <w:rsid w:val="001B018D"/>
    <w:rsid w:val="001B023E"/>
    <w:rsid w:val="001B02EF"/>
    <w:rsid w:val="001B0341"/>
    <w:rsid w:val="001B04FA"/>
    <w:rsid w:val="001B0971"/>
    <w:rsid w:val="001B0A8B"/>
    <w:rsid w:val="001B0AB6"/>
    <w:rsid w:val="001B0D44"/>
    <w:rsid w:val="001B0E10"/>
    <w:rsid w:val="001B0F57"/>
    <w:rsid w:val="001B126D"/>
    <w:rsid w:val="001B15B8"/>
    <w:rsid w:val="001B15DF"/>
    <w:rsid w:val="001B1BEF"/>
    <w:rsid w:val="001B1C50"/>
    <w:rsid w:val="001B21FB"/>
    <w:rsid w:val="001B2218"/>
    <w:rsid w:val="001B229E"/>
    <w:rsid w:val="001B2561"/>
    <w:rsid w:val="001B2622"/>
    <w:rsid w:val="001B2696"/>
    <w:rsid w:val="001B288B"/>
    <w:rsid w:val="001B2A67"/>
    <w:rsid w:val="001B2AE8"/>
    <w:rsid w:val="001B2B05"/>
    <w:rsid w:val="001B2CDA"/>
    <w:rsid w:val="001B2E19"/>
    <w:rsid w:val="001B2EB6"/>
    <w:rsid w:val="001B2EDE"/>
    <w:rsid w:val="001B312D"/>
    <w:rsid w:val="001B32F9"/>
    <w:rsid w:val="001B336B"/>
    <w:rsid w:val="001B33CA"/>
    <w:rsid w:val="001B3614"/>
    <w:rsid w:val="001B3650"/>
    <w:rsid w:val="001B38C1"/>
    <w:rsid w:val="001B38F4"/>
    <w:rsid w:val="001B3AF8"/>
    <w:rsid w:val="001B3B86"/>
    <w:rsid w:val="001B3DA2"/>
    <w:rsid w:val="001B3E5A"/>
    <w:rsid w:val="001B3F4E"/>
    <w:rsid w:val="001B4074"/>
    <w:rsid w:val="001B414B"/>
    <w:rsid w:val="001B426D"/>
    <w:rsid w:val="001B429B"/>
    <w:rsid w:val="001B43C1"/>
    <w:rsid w:val="001B442E"/>
    <w:rsid w:val="001B4476"/>
    <w:rsid w:val="001B4C72"/>
    <w:rsid w:val="001B4CF0"/>
    <w:rsid w:val="001B4F90"/>
    <w:rsid w:val="001B4FB9"/>
    <w:rsid w:val="001B5145"/>
    <w:rsid w:val="001B53C7"/>
    <w:rsid w:val="001B53EA"/>
    <w:rsid w:val="001B55CA"/>
    <w:rsid w:val="001B5772"/>
    <w:rsid w:val="001B5AF0"/>
    <w:rsid w:val="001B5C17"/>
    <w:rsid w:val="001B5C7D"/>
    <w:rsid w:val="001B5F13"/>
    <w:rsid w:val="001B5F82"/>
    <w:rsid w:val="001B604B"/>
    <w:rsid w:val="001B6379"/>
    <w:rsid w:val="001B644B"/>
    <w:rsid w:val="001B6483"/>
    <w:rsid w:val="001B6574"/>
    <w:rsid w:val="001B6843"/>
    <w:rsid w:val="001B6DA8"/>
    <w:rsid w:val="001B6DC9"/>
    <w:rsid w:val="001B6F14"/>
    <w:rsid w:val="001B6FE0"/>
    <w:rsid w:val="001B7022"/>
    <w:rsid w:val="001B709C"/>
    <w:rsid w:val="001B7153"/>
    <w:rsid w:val="001B71F7"/>
    <w:rsid w:val="001B722E"/>
    <w:rsid w:val="001B7305"/>
    <w:rsid w:val="001B73C7"/>
    <w:rsid w:val="001B74FD"/>
    <w:rsid w:val="001B76C4"/>
    <w:rsid w:val="001B770A"/>
    <w:rsid w:val="001B784D"/>
    <w:rsid w:val="001B7865"/>
    <w:rsid w:val="001B7A02"/>
    <w:rsid w:val="001B7A36"/>
    <w:rsid w:val="001B7B66"/>
    <w:rsid w:val="001B7B84"/>
    <w:rsid w:val="001B7C1B"/>
    <w:rsid w:val="001B7CB4"/>
    <w:rsid w:val="001B7D86"/>
    <w:rsid w:val="001C0171"/>
    <w:rsid w:val="001C0200"/>
    <w:rsid w:val="001C07A8"/>
    <w:rsid w:val="001C0934"/>
    <w:rsid w:val="001C0997"/>
    <w:rsid w:val="001C0D51"/>
    <w:rsid w:val="001C1370"/>
    <w:rsid w:val="001C1397"/>
    <w:rsid w:val="001C13B5"/>
    <w:rsid w:val="001C144A"/>
    <w:rsid w:val="001C1589"/>
    <w:rsid w:val="001C15A5"/>
    <w:rsid w:val="001C1FFC"/>
    <w:rsid w:val="001C2086"/>
    <w:rsid w:val="001C209A"/>
    <w:rsid w:val="001C20B3"/>
    <w:rsid w:val="001C218E"/>
    <w:rsid w:val="001C2476"/>
    <w:rsid w:val="001C2826"/>
    <w:rsid w:val="001C285C"/>
    <w:rsid w:val="001C2992"/>
    <w:rsid w:val="001C29C7"/>
    <w:rsid w:val="001C2A83"/>
    <w:rsid w:val="001C2C54"/>
    <w:rsid w:val="001C2D6E"/>
    <w:rsid w:val="001C2E2A"/>
    <w:rsid w:val="001C2FFE"/>
    <w:rsid w:val="001C31D9"/>
    <w:rsid w:val="001C3317"/>
    <w:rsid w:val="001C340B"/>
    <w:rsid w:val="001C35F4"/>
    <w:rsid w:val="001C3707"/>
    <w:rsid w:val="001C3967"/>
    <w:rsid w:val="001C3AF3"/>
    <w:rsid w:val="001C3DF0"/>
    <w:rsid w:val="001C3FA7"/>
    <w:rsid w:val="001C434B"/>
    <w:rsid w:val="001C43DA"/>
    <w:rsid w:val="001C4452"/>
    <w:rsid w:val="001C4455"/>
    <w:rsid w:val="001C487D"/>
    <w:rsid w:val="001C49E7"/>
    <w:rsid w:val="001C4A51"/>
    <w:rsid w:val="001C4A5E"/>
    <w:rsid w:val="001C4E57"/>
    <w:rsid w:val="001C4F01"/>
    <w:rsid w:val="001C4F18"/>
    <w:rsid w:val="001C515D"/>
    <w:rsid w:val="001C5373"/>
    <w:rsid w:val="001C557D"/>
    <w:rsid w:val="001C559F"/>
    <w:rsid w:val="001C5637"/>
    <w:rsid w:val="001C56C5"/>
    <w:rsid w:val="001C5A8D"/>
    <w:rsid w:val="001C5AEE"/>
    <w:rsid w:val="001C5B1E"/>
    <w:rsid w:val="001C5B7C"/>
    <w:rsid w:val="001C5B95"/>
    <w:rsid w:val="001C5FDE"/>
    <w:rsid w:val="001C603D"/>
    <w:rsid w:val="001C6150"/>
    <w:rsid w:val="001C620A"/>
    <w:rsid w:val="001C63B6"/>
    <w:rsid w:val="001C6407"/>
    <w:rsid w:val="001C677C"/>
    <w:rsid w:val="001C6897"/>
    <w:rsid w:val="001C693F"/>
    <w:rsid w:val="001C6CC9"/>
    <w:rsid w:val="001C6F4D"/>
    <w:rsid w:val="001C6F4E"/>
    <w:rsid w:val="001C70C5"/>
    <w:rsid w:val="001C72CC"/>
    <w:rsid w:val="001C7300"/>
    <w:rsid w:val="001C735D"/>
    <w:rsid w:val="001C741D"/>
    <w:rsid w:val="001C748B"/>
    <w:rsid w:val="001C7705"/>
    <w:rsid w:val="001C781A"/>
    <w:rsid w:val="001C78DB"/>
    <w:rsid w:val="001C7D5B"/>
    <w:rsid w:val="001C7EB4"/>
    <w:rsid w:val="001D005A"/>
    <w:rsid w:val="001D01DA"/>
    <w:rsid w:val="001D0283"/>
    <w:rsid w:val="001D02B6"/>
    <w:rsid w:val="001D035C"/>
    <w:rsid w:val="001D042F"/>
    <w:rsid w:val="001D045A"/>
    <w:rsid w:val="001D0571"/>
    <w:rsid w:val="001D0597"/>
    <w:rsid w:val="001D0692"/>
    <w:rsid w:val="001D07E8"/>
    <w:rsid w:val="001D09C2"/>
    <w:rsid w:val="001D0A8B"/>
    <w:rsid w:val="001D0B72"/>
    <w:rsid w:val="001D0CB5"/>
    <w:rsid w:val="001D0D3E"/>
    <w:rsid w:val="001D0D71"/>
    <w:rsid w:val="001D10A5"/>
    <w:rsid w:val="001D13DA"/>
    <w:rsid w:val="001D1597"/>
    <w:rsid w:val="001D1671"/>
    <w:rsid w:val="001D1B49"/>
    <w:rsid w:val="001D1C82"/>
    <w:rsid w:val="001D1DC3"/>
    <w:rsid w:val="001D1ECE"/>
    <w:rsid w:val="001D1ED2"/>
    <w:rsid w:val="001D1FD0"/>
    <w:rsid w:val="001D2133"/>
    <w:rsid w:val="001D233F"/>
    <w:rsid w:val="001D23CF"/>
    <w:rsid w:val="001D23E4"/>
    <w:rsid w:val="001D269D"/>
    <w:rsid w:val="001D2714"/>
    <w:rsid w:val="001D278D"/>
    <w:rsid w:val="001D2883"/>
    <w:rsid w:val="001D2966"/>
    <w:rsid w:val="001D2B80"/>
    <w:rsid w:val="001D2B9A"/>
    <w:rsid w:val="001D2C0D"/>
    <w:rsid w:val="001D2DF2"/>
    <w:rsid w:val="001D3458"/>
    <w:rsid w:val="001D346B"/>
    <w:rsid w:val="001D34E3"/>
    <w:rsid w:val="001D3A24"/>
    <w:rsid w:val="001D3A33"/>
    <w:rsid w:val="001D3C36"/>
    <w:rsid w:val="001D3C53"/>
    <w:rsid w:val="001D3D02"/>
    <w:rsid w:val="001D3E8C"/>
    <w:rsid w:val="001D3EB0"/>
    <w:rsid w:val="001D3EE1"/>
    <w:rsid w:val="001D419F"/>
    <w:rsid w:val="001D4721"/>
    <w:rsid w:val="001D4775"/>
    <w:rsid w:val="001D4990"/>
    <w:rsid w:val="001D49AA"/>
    <w:rsid w:val="001D4AE9"/>
    <w:rsid w:val="001D4C01"/>
    <w:rsid w:val="001D4CE1"/>
    <w:rsid w:val="001D5043"/>
    <w:rsid w:val="001D52D8"/>
    <w:rsid w:val="001D553A"/>
    <w:rsid w:val="001D5789"/>
    <w:rsid w:val="001D579C"/>
    <w:rsid w:val="001D591E"/>
    <w:rsid w:val="001D59E0"/>
    <w:rsid w:val="001D5A07"/>
    <w:rsid w:val="001D5A59"/>
    <w:rsid w:val="001D5AC8"/>
    <w:rsid w:val="001D5BCB"/>
    <w:rsid w:val="001D5DE3"/>
    <w:rsid w:val="001D5DEE"/>
    <w:rsid w:val="001D5F7D"/>
    <w:rsid w:val="001D617E"/>
    <w:rsid w:val="001D6225"/>
    <w:rsid w:val="001D62FF"/>
    <w:rsid w:val="001D637C"/>
    <w:rsid w:val="001D65CB"/>
    <w:rsid w:val="001D6D0A"/>
    <w:rsid w:val="001D6F37"/>
    <w:rsid w:val="001D6F78"/>
    <w:rsid w:val="001D6FC4"/>
    <w:rsid w:val="001D709C"/>
    <w:rsid w:val="001D70B3"/>
    <w:rsid w:val="001D7400"/>
    <w:rsid w:val="001D7850"/>
    <w:rsid w:val="001D7A5F"/>
    <w:rsid w:val="001D7CC1"/>
    <w:rsid w:val="001D7CD7"/>
    <w:rsid w:val="001D7EC5"/>
    <w:rsid w:val="001D7ECA"/>
    <w:rsid w:val="001E0256"/>
    <w:rsid w:val="001E0456"/>
    <w:rsid w:val="001E08B4"/>
    <w:rsid w:val="001E0AB7"/>
    <w:rsid w:val="001E0C58"/>
    <w:rsid w:val="001E0CD0"/>
    <w:rsid w:val="001E0EF1"/>
    <w:rsid w:val="001E0FA3"/>
    <w:rsid w:val="001E1237"/>
    <w:rsid w:val="001E1285"/>
    <w:rsid w:val="001E13CD"/>
    <w:rsid w:val="001E14CB"/>
    <w:rsid w:val="001E160A"/>
    <w:rsid w:val="001E1662"/>
    <w:rsid w:val="001E18B9"/>
    <w:rsid w:val="001E18D4"/>
    <w:rsid w:val="001E1CB0"/>
    <w:rsid w:val="001E1D29"/>
    <w:rsid w:val="001E1EE8"/>
    <w:rsid w:val="001E1FA7"/>
    <w:rsid w:val="001E223B"/>
    <w:rsid w:val="001E228D"/>
    <w:rsid w:val="001E22B4"/>
    <w:rsid w:val="001E22BF"/>
    <w:rsid w:val="001E2515"/>
    <w:rsid w:val="001E253D"/>
    <w:rsid w:val="001E29E1"/>
    <w:rsid w:val="001E2A3A"/>
    <w:rsid w:val="001E2BFB"/>
    <w:rsid w:val="001E3174"/>
    <w:rsid w:val="001E3242"/>
    <w:rsid w:val="001E3451"/>
    <w:rsid w:val="001E3468"/>
    <w:rsid w:val="001E3605"/>
    <w:rsid w:val="001E3617"/>
    <w:rsid w:val="001E3A0C"/>
    <w:rsid w:val="001E3D68"/>
    <w:rsid w:val="001E3E77"/>
    <w:rsid w:val="001E3EF0"/>
    <w:rsid w:val="001E3FAC"/>
    <w:rsid w:val="001E4030"/>
    <w:rsid w:val="001E415F"/>
    <w:rsid w:val="001E41E0"/>
    <w:rsid w:val="001E4590"/>
    <w:rsid w:val="001E4698"/>
    <w:rsid w:val="001E4820"/>
    <w:rsid w:val="001E4A33"/>
    <w:rsid w:val="001E4D3B"/>
    <w:rsid w:val="001E4D65"/>
    <w:rsid w:val="001E4E8C"/>
    <w:rsid w:val="001E5053"/>
    <w:rsid w:val="001E5255"/>
    <w:rsid w:val="001E53F2"/>
    <w:rsid w:val="001E5566"/>
    <w:rsid w:val="001E558E"/>
    <w:rsid w:val="001E563E"/>
    <w:rsid w:val="001E572A"/>
    <w:rsid w:val="001E5875"/>
    <w:rsid w:val="001E5882"/>
    <w:rsid w:val="001E58F6"/>
    <w:rsid w:val="001E59FF"/>
    <w:rsid w:val="001E5A69"/>
    <w:rsid w:val="001E5B8D"/>
    <w:rsid w:val="001E5BD8"/>
    <w:rsid w:val="001E5C80"/>
    <w:rsid w:val="001E5FA4"/>
    <w:rsid w:val="001E5FEC"/>
    <w:rsid w:val="001E602B"/>
    <w:rsid w:val="001E6081"/>
    <w:rsid w:val="001E60D9"/>
    <w:rsid w:val="001E60E8"/>
    <w:rsid w:val="001E610B"/>
    <w:rsid w:val="001E6496"/>
    <w:rsid w:val="001E6632"/>
    <w:rsid w:val="001E6B0A"/>
    <w:rsid w:val="001E6F7C"/>
    <w:rsid w:val="001E6FC1"/>
    <w:rsid w:val="001E7208"/>
    <w:rsid w:val="001E72A8"/>
    <w:rsid w:val="001E72FD"/>
    <w:rsid w:val="001E75D2"/>
    <w:rsid w:val="001E7648"/>
    <w:rsid w:val="001E76F0"/>
    <w:rsid w:val="001E77E9"/>
    <w:rsid w:val="001E7994"/>
    <w:rsid w:val="001E79CF"/>
    <w:rsid w:val="001E7B9F"/>
    <w:rsid w:val="001E7FE3"/>
    <w:rsid w:val="001F0065"/>
    <w:rsid w:val="001F017D"/>
    <w:rsid w:val="001F018E"/>
    <w:rsid w:val="001F02F3"/>
    <w:rsid w:val="001F0513"/>
    <w:rsid w:val="001F0818"/>
    <w:rsid w:val="001F084B"/>
    <w:rsid w:val="001F0854"/>
    <w:rsid w:val="001F097C"/>
    <w:rsid w:val="001F0C38"/>
    <w:rsid w:val="001F0E76"/>
    <w:rsid w:val="001F0EB3"/>
    <w:rsid w:val="001F0F5D"/>
    <w:rsid w:val="001F1044"/>
    <w:rsid w:val="001F114E"/>
    <w:rsid w:val="001F11FD"/>
    <w:rsid w:val="001F12CB"/>
    <w:rsid w:val="001F133D"/>
    <w:rsid w:val="001F1466"/>
    <w:rsid w:val="001F1537"/>
    <w:rsid w:val="001F162A"/>
    <w:rsid w:val="001F16B2"/>
    <w:rsid w:val="001F16F1"/>
    <w:rsid w:val="001F1797"/>
    <w:rsid w:val="001F1A75"/>
    <w:rsid w:val="001F1B2F"/>
    <w:rsid w:val="001F1E0E"/>
    <w:rsid w:val="001F2021"/>
    <w:rsid w:val="001F2072"/>
    <w:rsid w:val="001F20A4"/>
    <w:rsid w:val="001F20D8"/>
    <w:rsid w:val="001F2363"/>
    <w:rsid w:val="001F236E"/>
    <w:rsid w:val="001F2564"/>
    <w:rsid w:val="001F261E"/>
    <w:rsid w:val="001F266F"/>
    <w:rsid w:val="001F27D8"/>
    <w:rsid w:val="001F2877"/>
    <w:rsid w:val="001F28DB"/>
    <w:rsid w:val="001F29B1"/>
    <w:rsid w:val="001F29C9"/>
    <w:rsid w:val="001F2A51"/>
    <w:rsid w:val="001F2C8F"/>
    <w:rsid w:val="001F2D5F"/>
    <w:rsid w:val="001F2DD1"/>
    <w:rsid w:val="001F2E3B"/>
    <w:rsid w:val="001F2F45"/>
    <w:rsid w:val="001F2F54"/>
    <w:rsid w:val="001F2FC7"/>
    <w:rsid w:val="001F2FF6"/>
    <w:rsid w:val="001F304B"/>
    <w:rsid w:val="001F3103"/>
    <w:rsid w:val="001F31EA"/>
    <w:rsid w:val="001F3498"/>
    <w:rsid w:val="001F364D"/>
    <w:rsid w:val="001F37A1"/>
    <w:rsid w:val="001F388C"/>
    <w:rsid w:val="001F3B34"/>
    <w:rsid w:val="001F3B4B"/>
    <w:rsid w:val="001F3B64"/>
    <w:rsid w:val="001F3E4A"/>
    <w:rsid w:val="001F3E7B"/>
    <w:rsid w:val="001F408D"/>
    <w:rsid w:val="001F412F"/>
    <w:rsid w:val="001F42EB"/>
    <w:rsid w:val="001F4339"/>
    <w:rsid w:val="001F44FB"/>
    <w:rsid w:val="001F450D"/>
    <w:rsid w:val="001F47B4"/>
    <w:rsid w:val="001F4A54"/>
    <w:rsid w:val="001F4B5D"/>
    <w:rsid w:val="001F4BEF"/>
    <w:rsid w:val="001F4D18"/>
    <w:rsid w:val="001F4D27"/>
    <w:rsid w:val="001F4D33"/>
    <w:rsid w:val="001F4D50"/>
    <w:rsid w:val="001F5275"/>
    <w:rsid w:val="001F533A"/>
    <w:rsid w:val="001F53D9"/>
    <w:rsid w:val="001F5A87"/>
    <w:rsid w:val="001F5E82"/>
    <w:rsid w:val="001F5F21"/>
    <w:rsid w:val="001F5F4A"/>
    <w:rsid w:val="001F5FC9"/>
    <w:rsid w:val="001F60E4"/>
    <w:rsid w:val="001F6174"/>
    <w:rsid w:val="001F64F4"/>
    <w:rsid w:val="001F668E"/>
    <w:rsid w:val="001F66AE"/>
    <w:rsid w:val="001F67D4"/>
    <w:rsid w:val="001F6885"/>
    <w:rsid w:val="001F6892"/>
    <w:rsid w:val="001F6B52"/>
    <w:rsid w:val="001F6C1E"/>
    <w:rsid w:val="001F6CFA"/>
    <w:rsid w:val="001F6D9C"/>
    <w:rsid w:val="001F6DF6"/>
    <w:rsid w:val="001F6E16"/>
    <w:rsid w:val="001F6E65"/>
    <w:rsid w:val="001F6E67"/>
    <w:rsid w:val="001F6FA8"/>
    <w:rsid w:val="001F712C"/>
    <w:rsid w:val="001F7239"/>
    <w:rsid w:val="001F72EA"/>
    <w:rsid w:val="001F750D"/>
    <w:rsid w:val="001F764E"/>
    <w:rsid w:val="001F7750"/>
    <w:rsid w:val="001F7766"/>
    <w:rsid w:val="001F779C"/>
    <w:rsid w:val="001F7856"/>
    <w:rsid w:val="001F7D9C"/>
    <w:rsid w:val="001F7F83"/>
    <w:rsid w:val="001F7FA0"/>
    <w:rsid w:val="0020001A"/>
    <w:rsid w:val="0020030A"/>
    <w:rsid w:val="002003A8"/>
    <w:rsid w:val="0020048F"/>
    <w:rsid w:val="002004E3"/>
    <w:rsid w:val="00200992"/>
    <w:rsid w:val="002009AA"/>
    <w:rsid w:val="00200DD3"/>
    <w:rsid w:val="00200EB2"/>
    <w:rsid w:val="00201248"/>
    <w:rsid w:val="002014D1"/>
    <w:rsid w:val="002015A4"/>
    <w:rsid w:val="0020186F"/>
    <w:rsid w:val="002019D9"/>
    <w:rsid w:val="00201E40"/>
    <w:rsid w:val="0020201E"/>
    <w:rsid w:val="002020E8"/>
    <w:rsid w:val="002020EC"/>
    <w:rsid w:val="0020212A"/>
    <w:rsid w:val="00202315"/>
    <w:rsid w:val="00202419"/>
    <w:rsid w:val="002026BA"/>
    <w:rsid w:val="00202804"/>
    <w:rsid w:val="00202877"/>
    <w:rsid w:val="00202AFD"/>
    <w:rsid w:val="00202C5B"/>
    <w:rsid w:val="00202CE5"/>
    <w:rsid w:val="00202D59"/>
    <w:rsid w:val="00202E0E"/>
    <w:rsid w:val="00202E19"/>
    <w:rsid w:val="00202ECB"/>
    <w:rsid w:val="00202F63"/>
    <w:rsid w:val="0020330F"/>
    <w:rsid w:val="00203310"/>
    <w:rsid w:val="002034E8"/>
    <w:rsid w:val="002036A8"/>
    <w:rsid w:val="002037DD"/>
    <w:rsid w:val="002038BB"/>
    <w:rsid w:val="00203B49"/>
    <w:rsid w:val="00203C5F"/>
    <w:rsid w:val="00203D67"/>
    <w:rsid w:val="00203F7A"/>
    <w:rsid w:val="00203FCD"/>
    <w:rsid w:val="00204022"/>
    <w:rsid w:val="00204042"/>
    <w:rsid w:val="002040CE"/>
    <w:rsid w:val="0020410F"/>
    <w:rsid w:val="0020440B"/>
    <w:rsid w:val="002044A7"/>
    <w:rsid w:val="002044B6"/>
    <w:rsid w:val="002045E8"/>
    <w:rsid w:val="002045EC"/>
    <w:rsid w:val="00204690"/>
    <w:rsid w:val="00204704"/>
    <w:rsid w:val="00204783"/>
    <w:rsid w:val="002049E3"/>
    <w:rsid w:val="00204AA8"/>
    <w:rsid w:val="00204AF0"/>
    <w:rsid w:val="00204B95"/>
    <w:rsid w:val="00204CB1"/>
    <w:rsid w:val="00204E26"/>
    <w:rsid w:val="00204FE4"/>
    <w:rsid w:val="002050E5"/>
    <w:rsid w:val="00205460"/>
    <w:rsid w:val="002054FE"/>
    <w:rsid w:val="0020558F"/>
    <w:rsid w:val="00205611"/>
    <w:rsid w:val="00205712"/>
    <w:rsid w:val="00205753"/>
    <w:rsid w:val="002058CB"/>
    <w:rsid w:val="002058F2"/>
    <w:rsid w:val="00205B6C"/>
    <w:rsid w:val="00205E20"/>
    <w:rsid w:val="00205E8D"/>
    <w:rsid w:val="00205F4C"/>
    <w:rsid w:val="002063DF"/>
    <w:rsid w:val="002066D1"/>
    <w:rsid w:val="0020694A"/>
    <w:rsid w:val="00206C4A"/>
    <w:rsid w:val="00206C5E"/>
    <w:rsid w:val="002074D6"/>
    <w:rsid w:val="002076B0"/>
    <w:rsid w:val="00207894"/>
    <w:rsid w:val="00207912"/>
    <w:rsid w:val="00207F07"/>
    <w:rsid w:val="00210266"/>
    <w:rsid w:val="00210544"/>
    <w:rsid w:val="00210720"/>
    <w:rsid w:val="00210AF2"/>
    <w:rsid w:val="00210D11"/>
    <w:rsid w:val="00210D4B"/>
    <w:rsid w:val="00210D70"/>
    <w:rsid w:val="00210D8C"/>
    <w:rsid w:val="00210F65"/>
    <w:rsid w:val="0021109E"/>
    <w:rsid w:val="002110CB"/>
    <w:rsid w:val="002111F6"/>
    <w:rsid w:val="00211557"/>
    <w:rsid w:val="002116FD"/>
    <w:rsid w:val="00211897"/>
    <w:rsid w:val="00211999"/>
    <w:rsid w:val="00211C47"/>
    <w:rsid w:val="00211C62"/>
    <w:rsid w:val="00211D05"/>
    <w:rsid w:val="00211E0D"/>
    <w:rsid w:val="002120A8"/>
    <w:rsid w:val="0021212D"/>
    <w:rsid w:val="00212239"/>
    <w:rsid w:val="0021230A"/>
    <w:rsid w:val="0021233B"/>
    <w:rsid w:val="002124DF"/>
    <w:rsid w:val="00212775"/>
    <w:rsid w:val="00212810"/>
    <w:rsid w:val="00212D1C"/>
    <w:rsid w:val="00212DB5"/>
    <w:rsid w:val="00213061"/>
    <w:rsid w:val="0021318C"/>
    <w:rsid w:val="00213618"/>
    <w:rsid w:val="00213633"/>
    <w:rsid w:val="002136B4"/>
    <w:rsid w:val="00213923"/>
    <w:rsid w:val="00213940"/>
    <w:rsid w:val="002139FC"/>
    <w:rsid w:val="00213C85"/>
    <w:rsid w:val="00213D2C"/>
    <w:rsid w:val="00213FDB"/>
    <w:rsid w:val="00214155"/>
    <w:rsid w:val="002144C9"/>
    <w:rsid w:val="002144E9"/>
    <w:rsid w:val="002145F3"/>
    <w:rsid w:val="00214670"/>
    <w:rsid w:val="002147BC"/>
    <w:rsid w:val="00214ABD"/>
    <w:rsid w:val="00214AF1"/>
    <w:rsid w:val="00214B8F"/>
    <w:rsid w:val="00214C43"/>
    <w:rsid w:val="00214F06"/>
    <w:rsid w:val="002152A0"/>
    <w:rsid w:val="002153DC"/>
    <w:rsid w:val="00215536"/>
    <w:rsid w:val="00215705"/>
    <w:rsid w:val="0021574D"/>
    <w:rsid w:val="00215778"/>
    <w:rsid w:val="002157FF"/>
    <w:rsid w:val="00215907"/>
    <w:rsid w:val="00215A4C"/>
    <w:rsid w:val="00215E2B"/>
    <w:rsid w:val="00215F39"/>
    <w:rsid w:val="00215F64"/>
    <w:rsid w:val="00216066"/>
    <w:rsid w:val="0021617D"/>
    <w:rsid w:val="002161EB"/>
    <w:rsid w:val="0021634A"/>
    <w:rsid w:val="0021636B"/>
    <w:rsid w:val="002163B2"/>
    <w:rsid w:val="00216560"/>
    <w:rsid w:val="00216A39"/>
    <w:rsid w:val="00216A43"/>
    <w:rsid w:val="00216AC0"/>
    <w:rsid w:val="00216AF0"/>
    <w:rsid w:val="00216D90"/>
    <w:rsid w:val="002170FF"/>
    <w:rsid w:val="0021714E"/>
    <w:rsid w:val="0021721B"/>
    <w:rsid w:val="0021743C"/>
    <w:rsid w:val="00217572"/>
    <w:rsid w:val="002175B1"/>
    <w:rsid w:val="0021779A"/>
    <w:rsid w:val="0021794B"/>
    <w:rsid w:val="002179B9"/>
    <w:rsid w:val="00217A32"/>
    <w:rsid w:val="00217A8E"/>
    <w:rsid w:val="00217B3C"/>
    <w:rsid w:val="00217B6A"/>
    <w:rsid w:val="00217C07"/>
    <w:rsid w:val="00217D46"/>
    <w:rsid w:val="00217F91"/>
    <w:rsid w:val="002200FD"/>
    <w:rsid w:val="002203EC"/>
    <w:rsid w:val="002204F6"/>
    <w:rsid w:val="002205B1"/>
    <w:rsid w:val="00220764"/>
    <w:rsid w:val="0022091D"/>
    <w:rsid w:val="00220A2E"/>
    <w:rsid w:val="00220A66"/>
    <w:rsid w:val="00220AC4"/>
    <w:rsid w:val="00220B8B"/>
    <w:rsid w:val="00220BF1"/>
    <w:rsid w:val="00221302"/>
    <w:rsid w:val="00221354"/>
    <w:rsid w:val="002213B1"/>
    <w:rsid w:val="0022144D"/>
    <w:rsid w:val="002214F5"/>
    <w:rsid w:val="00221513"/>
    <w:rsid w:val="002216C3"/>
    <w:rsid w:val="002217E6"/>
    <w:rsid w:val="002218F6"/>
    <w:rsid w:val="00221DEA"/>
    <w:rsid w:val="00221FB3"/>
    <w:rsid w:val="00222128"/>
    <w:rsid w:val="002223BB"/>
    <w:rsid w:val="002223E5"/>
    <w:rsid w:val="0022269A"/>
    <w:rsid w:val="002227F0"/>
    <w:rsid w:val="002228F0"/>
    <w:rsid w:val="00222A8E"/>
    <w:rsid w:val="00222C05"/>
    <w:rsid w:val="00222CE7"/>
    <w:rsid w:val="00222D56"/>
    <w:rsid w:val="00222D9D"/>
    <w:rsid w:val="00222DF4"/>
    <w:rsid w:val="00222E4C"/>
    <w:rsid w:val="00222F7B"/>
    <w:rsid w:val="0022300D"/>
    <w:rsid w:val="00223053"/>
    <w:rsid w:val="0022316B"/>
    <w:rsid w:val="002231F6"/>
    <w:rsid w:val="00223379"/>
    <w:rsid w:val="0022346C"/>
    <w:rsid w:val="002235AD"/>
    <w:rsid w:val="0022370C"/>
    <w:rsid w:val="00223715"/>
    <w:rsid w:val="002239D3"/>
    <w:rsid w:val="00223AD4"/>
    <w:rsid w:val="00223B65"/>
    <w:rsid w:val="00223C07"/>
    <w:rsid w:val="0022405C"/>
    <w:rsid w:val="00224079"/>
    <w:rsid w:val="002240AF"/>
    <w:rsid w:val="0022427C"/>
    <w:rsid w:val="002244D5"/>
    <w:rsid w:val="002244DF"/>
    <w:rsid w:val="00224522"/>
    <w:rsid w:val="002245CC"/>
    <w:rsid w:val="002245D4"/>
    <w:rsid w:val="00224702"/>
    <w:rsid w:val="002247D0"/>
    <w:rsid w:val="0022483F"/>
    <w:rsid w:val="00224AED"/>
    <w:rsid w:val="00224D85"/>
    <w:rsid w:val="0022502D"/>
    <w:rsid w:val="0022505B"/>
    <w:rsid w:val="002251DC"/>
    <w:rsid w:val="0022530A"/>
    <w:rsid w:val="0022550B"/>
    <w:rsid w:val="00225582"/>
    <w:rsid w:val="00225AED"/>
    <w:rsid w:val="00225B60"/>
    <w:rsid w:val="00225C0C"/>
    <w:rsid w:val="00225C66"/>
    <w:rsid w:val="00225D5B"/>
    <w:rsid w:val="00225D96"/>
    <w:rsid w:val="00225DB2"/>
    <w:rsid w:val="00225E54"/>
    <w:rsid w:val="00226237"/>
    <w:rsid w:val="002262EB"/>
    <w:rsid w:val="00226400"/>
    <w:rsid w:val="00226452"/>
    <w:rsid w:val="00226543"/>
    <w:rsid w:val="0022657A"/>
    <w:rsid w:val="0022657E"/>
    <w:rsid w:val="002265D6"/>
    <w:rsid w:val="00226709"/>
    <w:rsid w:val="00226A86"/>
    <w:rsid w:val="00226FAD"/>
    <w:rsid w:val="00226FC5"/>
    <w:rsid w:val="002270D6"/>
    <w:rsid w:val="002271EE"/>
    <w:rsid w:val="00227669"/>
    <w:rsid w:val="0022773C"/>
    <w:rsid w:val="002278C8"/>
    <w:rsid w:val="00227B43"/>
    <w:rsid w:val="00227CB8"/>
    <w:rsid w:val="00227DC4"/>
    <w:rsid w:val="00227EFF"/>
    <w:rsid w:val="00227FF2"/>
    <w:rsid w:val="00230234"/>
    <w:rsid w:val="00230511"/>
    <w:rsid w:val="0023059F"/>
    <w:rsid w:val="00230755"/>
    <w:rsid w:val="00230768"/>
    <w:rsid w:val="002307A5"/>
    <w:rsid w:val="00230808"/>
    <w:rsid w:val="00230AA5"/>
    <w:rsid w:val="00230B7B"/>
    <w:rsid w:val="00230C3B"/>
    <w:rsid w:val="00231314"/>
    <w:rsid w:val="00231380"/>
    <w:rsid w:val="00231662"/>
    <w:rsid w:val="002317F6"/>
    <w:rsid w:val="00231861"/>
    <w:rsid w:val="00231F48"/>
    <w:rsid w:val="00231F49"/>
    <w:rsid w:val="00231F76"/>
    <w:rsid w:val="0023231E"/>
    <w:rsid w:val="00232370"/>
    <w:rsid w:val="002324D3"/>
    <w:rsid w:val="002329A3"/>
    <w:rsid w:val="00232C49"/>
    <w:rsid w:val="00232D3F"/>
    <w:rsid w:val="00232DC9"/>
    <w:rsid w:val="0023301D"/>
    <w:rsid w:val="00233058"/>
    <w:rsid w:val="002330A5"/>
    <w:rsid w:val="002332D8"/>
    <w:rsid w:val="00233485"/>
    <w:rsid w:val="002334E1"/>
    <w:rsid w:val="002335D7"/>
    <w:rsid w:val="00233639"/>
    <w:rsid w:val="0023365B"/>
    <w:rsid w:val="00233665"/>
    <w:rsid w:val="00233713"/>
    <w:rsid w:val="002337CD"/>
    <w:rsid w:val="00233815"/>
    <w:rsid w:val="002344C6"/>
    <w:rsid w:val="00234534"/>
    <w:rsid w:val="002346D0"/>
    <w:rsid w:val="00234726"/>
    <w:rsid w:val="00234794"/>
    <w:rsid w:val="002347E6"/>
    <w:rsid w:val="00234A3F"/>
    <w:rsid w:val="00234A6F"/>
    <w:rsid w:val="00234C4B"/>
    <w:rsid w:val="00234D90"/>
    <w:rsid w:val="00234E24"/>
    <w:rsid w:val="00234E59"/>
    <w:rsid w:val="002352D1"/>
    <w:rsid w:val="00235503"/>
    <w:rsid w:val="00235606"/>
    <w:rsid w:val="00235771"/>
    <w:rsid w:val="00235868"/>
    <w:rsid w:val="002358DE"/>
    <w:rsid w:val="002359EA"/>
    <w:rsid w:val="00235A1C"/>
    <w:rsid w:val="00235AEC"/>
    <w:rsid w:val="00235F6E"/>
    <w:rsid w:val="00235F7E"/>
    <w:rsid w:val="0023613A"/>
    <w:rsid w:val="002362A1"/>
    <w:rsid w:val="002362F6"/>
    <w:rsid w:val="00236429"/>
    <w:rsid w:val="00236624"/>
    <w:rsid w:val="0023681C"/>
    <w:rsid w:val="002368CA"/>
    <w:rsid w:val="002368FF"/>
    <w:rsid w:val="00236973"/>
    <w:rsid w:val="00236A6E"/>
    <w:rsid w:val="00236B06"/>
    <w:rsid w:val="00236C78"/>
    <w:rsid w:val="00236FAF"/>
    <w:rsid w:val="0023717E"/>
    <w:rsid w:val="0023719D"/>
    <w:rsid w:val="00237447"/>
    <w:rsid w:val="0023750A"/>
    <w:rsid w:val="002375EC"/>
    <w:rsid w:val="002375EF"/>
    <w:rsid w:val="0023781C"/>
    <w:rsid w:val="00237891"/>
    <w:rsid w:val="00237B38"/>
    <w:rsid w:val="00237DA1"/>
    <w:rsid w:val="00237EAD"/>
    <w:rsid w:val="002400FE"/>
    <w:rsid w:val="002403F4"/>
    <w:rsid w:val="00240441"/>
    <w:rsid w:val="00240AB4"/>
    <w:rsid w:val="00240AC0"/>
    <w:rsid w:val="00240E1B"/>
    <w:rsid w:val="00240EA5"/>
    <w:rsid w:val="00240F44"/>
    <w:rsid w:val="002410CA"/>
    <w:rsid w:val="00241374"/>
    <w:rsid w:val="00241491"/>
    <w:rsid w:val="00241593"/>
    <w:rsid w:val="00241609"/>
    <w:rsid w:val="00241623"/>
    <w:rsid w:val="00241699"/>
    <w:rsid w:val="002416C6"/>
    <w:rsid w:val="002417E2"/>
    <w:rsid w:val="00241869"/>
    <w:rsid w:val="002419CD"/>
    <w:rsid w:val="002419E0"/>
    <w:rsid w:val="00241E37"/>
    <w:rsid w:val="00242164"/>
    <w:rsid w:val="00242170"/>
    <w:rsid w:val="00242560"/>
    <w:rsid w:val="002427ED"/>
    <w:rsid w:val="002429E5"/>
    <w:rsid w:val="00242A74"/>
    <w:rsid w:val="00242C28"/>
    <w:rsid w:val="00242E27"/>
    <w:rsid w:val="00242EDF"/>
    <w:rsid w:val="0024302A"/>
    <w:rsid w:val="002431EB"/>
    <w:rsid w:val="002433E7"/>
    <w:rsid w:val="002436A3"/>
    <w:rsid w:val="002437EF"/>
    <w:rsid w:val="002438A1"/>
    <w:rsid w:val="00243B7A"/>
    <w:rsid w:val="00243BF7"/>
    <w:rsid w:val="00243C58"/>
    <w:rsid w:val="00243C94"/>
    <w:rsid w:val="00243C96"/>
    <w:rsid w:val="00243EAC"/>
    <w:rsid w:val="0024404A"/>
    <w:rsid w:val="0024417D"/>
    <w:rsid w:val="0024428F"/>
    <w:rsid w:val="0024475A"/>
    <w:rsid w:val="0024480A"/>
    <w:rsid w:val="00244814"/>
    <w:rsid w:val="00244BBB"/>
    <w:rsid w:val="00244BE4"/>
    <w:rsid w:val="00244C87"/>
    <w:rsid w:val="00244E5B"/>
    <w:rsid w:val="00245286"/>
    <w:rsid w:val="0024532B"/>
    <w:rsid w:val="002454C9"/>
    <w:rsid w:val="0024588D"/>
    <w:rsid w:val="00245BFD"/>
    <w:rsid w:val="00246413"/>
    <w:rsid w:val="002465AC"/>
    <w:rsid w:val="002465C6"/>
    <w:rsid w:val="00246AF0"/>
    <w:rsid w:val="00246BCE"/>
    <w:rsid w:val="00246C32"/>
    <w:rsid w:val="00247149"/>
    <w:rsid w:val="0024719F"/>
    <w:rsid w:val="002471FA"/>
    <w:rsid w:val="00247578"/>
    <w:rsid w:val="002476D4"/>
    <w:rsid w:val="00247970"/>
    <w:rsid w:val="002479E1"/>
    <w:rsid w:val="00247A1F"/>
    <w:rsid w:val="00247C17"/>
    <w:rsid w:val="00247C52"/>
    <w:rsid w:val="00247EB1"/>
    <w:rsid w:val="00247ECC"/>
    <w:rsid w:val="0025018D"/>
    <w:rsid w:val="00250400"/>
    <w:rsid w:val="002506FF"/>
    <w:rsid w:val="0025075D"/>
    <w:rsid w:val="00250A31"/>
    <w:rsid w:val="00250A8B"/>
    <w:rsid w:val="00250AB4"/>
    <w:rsid w:val="00250B50"/>
    <w:rsid w:val="00250BEC"/>
    <w:rsid w:val="00250C3A"/>
    <w:rsid w:val="00250E6A"/>
    <w:rsid w:val="00251066"/>
    <w:rsid w:val="002510DA"/>
    <w:rsid w:val="00251245"/>
    <w:rsid w:val="0025124C"/>
    <w:rsid w:val="00251275"/>
    <w:rsid w:val="0025132B"/>
    <w:rsid w:val="00251646"/>
    <w:rsid w:val="00251723"/>
    <w:rsid w:val="0025177B"/>
    <w:rsid w:val="002517D1"/>
    <w:rsid w:val="00251812"/>
    <w:rsid w:val="00251928"/>
    <w:rsid w:val="0025194D"/>
    <w:rsid w:val="002519BC"/>
    <w:rsid w:val="00251AA6"/>
    <w:rsid w:val="00252030"/>
    <w:rsid w:val="0025241D"/>
    <w:rsid w:val="00252490"/>
    <w:rsid w:val="002524C5"/>
    <w:rsid w:val="002526FF"/>
    <w:rsid w:val="0025281B"/>
    <w:rsid w:val="00252A05"/>
    <w:rsid w:val="00252AC7"/>
    <w:rsid w:val="00252CA8"/>
    <w:rsid w:val="0025312A"/>
    <w:rsid w:val="002532E6"/>
    <w:rsid w:val="002533CE"/>
    <w:rsid w:val="00253608"/>
    <w:rsid w:val="0025383F"/>
    <w:rsid w:val="002539A7"/>
    <w:rsid w:val="00253C17"/>
    <w:rsid w:val="00253E04"/>
    <w:rsid w:val="00253EB9"/>
    <w:rsid w:val="00253F3D"/>
    <w:rsid w:val="00253FD4"/>
    <w:rsid w:val="002541BD"/>
    <w:rsid w:val="00254353"/>
    <w:rsid w:val="0025475E"/>
    <w:rsid w:val="0025489F"/>
    <w:rsid w:val="002548AD"/>
    <w:rsid w:val="002548FF"/>
    <w:rsid w:val="002549AC"/>
    <w:rsid w:val="00254E31"/>
    <w:rsid w:val="00254FFC"/>
    <w:rsid w:val="00255416"/>
    <w:rsid w:val="002554A5"/>
    <w:rsid w:val="0025570C"/>
    <w:rsid w:val="00255A00"/>
    <w:rsid w:val="00255CC2"/>
    <w:rsid w:val="0025600A"/>
    <w:rsid w:val="00256216"/>
    <w:rsid w:val="0025648A"/>
    <w:rsid w:val="00256510"/>
    <w:rsid w:val="00256622"/>
    <w:rsid w:val="0025667A"/>
    <w:rsid w:val="00256700"/>
    <w:rsid w:val="0025690C"/>
    <w:rsid w:val="00256973"/>
    <w:rsid w:val="002569C7"/>
    <w:rsid w:val="002569FF"/>
    <w:rsid w:val="00256B7A"/>
    <w:rsid w:val="00256CAD"/>
    <w:rsid w:val="002571F2"/>
    <w:rsid w:val="002573BF"/>
    <w:rsid w:val="002573F7"/>
    <w:rsid w:val="002575A3"/>
    <w:rsid w:val="002575AB"/>
    <w:rsid w:val="00257851"/>
    <w:rsid w:val="002578AA"/>
    <w:rsid w:val="002579A0"/>
    <w:rsid w:val="00257AC2"/>
    <w:rsid w:val="00257BCE"/>
    <w:rsid w:val="00257C4A"/>
    <w:rsid w:val="00257C55"/>
    <w:rsid w:val="00257D11"/>
    <w:rsid w:val="002601C1"/>
    <w:rsid w:val="002602C4"/>
    <w:rsid w:val="00260452"/>
    <w:rsid w:val="00260641"/>
    <w:rsid w:val="00260702"/>
    <w:rsid w:val="002607C5"/>
    <w:rsid w:val="00260866"/>
    <w:rsid w:val="00260957"/>
    <w:rsid w:val="00260B07"/>
    <w:rsid w:val="002611A9"/>
    <w:rsid w:val="0026129F"/>
    <w:rsid w:val="00261338"/>
    <w:rsid w:val="002614AB"/>
    <w:rsid w:val="00261964"/>
    <w:rsid w:val="00261B1F"/>
    <w:rsid w:val="00261D6F"/>
    <w:rsid w:val="00261EC4"/>
    <w:rsid w:val="00262278"/>
    <w:rsid w:val="002622C1"/>
    <w:rsid w:val="002623DF"/>
    <w:rsid w:val="002624F8"/>
    <w:rsid w:val="002625DE"/>
    <w:rsid w:val="0026261C"/>
    <w:rsid w:val="0026267D"/>
    <w:rsid w:val="00262B99"/>
    <w:rsid w:val="00262C33"/>
    <w:rsid w:val="00262EA4"/>
    <w:rsid w:val="00262F14"/>
    <w:rsid w:val="00262FC6"/>
    <w:rsid w:val="002630C4"/>
    <w:rsid w:val="00263124"/>
    <w:rsid w:val="002633D8"/>
    <w:rsid w:val="0026357A"/>
    <w:rsid w:val="00263681"/>
    <w:rsid w:val="00263899"/>
    <w:rsid w:val="002639C9"/>
    <w:rsid w:val="00263B1A"/>
    <w:rsid w:val="00263CFF"/>
    <w:rsid w:val="00263E59"/>
    <w:rsid w:val="0026416F"/>
    <w:rsid w:val="002641B1"/>
    <w:rsid w:val="00264242"/>
    <w:rsid w:val="00264442"/>
    <w:rsid w:val="00264490"/>
    <w:rsid w:val="002644CE"/>
    <w:rsid w:val="00264C3E"/>
    <w:rsid w:val="00264DBA"/>
    <w:rsid w:val="00264EAE"/>
    <w:rsid w:val="002653C1"/>
    <w:rsid w:val="00265547"/>
    <w:rsid w:val="002658DD"/>
    <w:rsid w:val="0026590A"/>
    <w:rsid w:val="00265975"/>
    <w:rsid w:val="00265AA3"/>
    <w:rsid w:val="00265E1E"/>
    <w:rsid w:val="00266019"/>
    <w:rsid w:val="002660B8"/>
    <w:rsid w:val="00266207"/>
    <w:rsid w:val="002662FF"/>
    <w:rsid w:val="00266976"/>
    <w:rsid w:val="00266E6B"/>
    <w:rsid w:val="00266F65"/>
    <w:rsid w:val="00266F6A"/>
    <w:rsid w:val="00267271"/>
    <w:rsid w:val="002672ED"/>
    <w:rsid w:val="002672EE"/>
    <w:rsid w:val="00267802"/>
    <w:rsid w:val="0026781B"/>
    <w:rsid w:val="00267A1A"/>
    <w:rsid w:val="00267B92"/>
    <w:rsid w:val="00267BC9"/>
    <w:rsid w:val="00267BD6"/>
    <w:rsid w:val="00267D39"/>
    <w:rsid w:val="00267F47"/>
    <w:rsid w:val="0027005F"/>
    <w:rsid w:val="0027013B"/>
    <w:rsid w:val="002702AD"/>
    <w:rsid w:val="0027032D"/>
    <w:rsid w:val="0027041E"/>
    <w:rsid w:val="0027042B"/>
    <w:rsid w:val="00270458"/>
    <w:rsid w:val="0027066A"/>
    <w:rsid w:val="002706E2"/>
    <w:rsid w:val="002708FD"/>
    <w:rsid w:val="0027091D"/>
    <w:rsid w:val="00270AB4"/>
    <w:rsid w:val="00270B38"/>
    <w:rsid w:val="00270B52"/>
    <w:rsid w:val="00270D5E"/>
    <w:rsid w:val="00270F04"/>
    <w:rsid w:val="00270F7D"/>
    <w:rsid w:val="00271158"/>
    <w:rsid w:val="00271206"/>
    <w:rsid w:val="002712D4"/>
    <w:rsid w:val="00271351"/>
    <w:rsid w:val="00271483"/>
    <w:rsid w:val="00271571"/>
    <w:rsid w:val="00271877"/>
    <w:rsid w:val="002718D3"/>
    <w:rsid w:val="00271ED7"/>
    <w:rsid w:val="0027218B"/>
    <w:rsid w:val="0027224E"/>
    <w:rsid w:val="00272398"/>
    <w:rsid w:val="002726BB"/>
    <w:rsid w:val="002726F6"/>
    <w:rsid w:val="002727B5"/>
    <w:rsid w:val="002727E1"/>
    <w:rsid w:val="002728EB"/>
    <w:rsid w:val="00272ACF"/>
    <w:rsid w:val="00272BAA"/>
    <w:rsid w:val="00272C60"/>
    <w:rsid w:val="00273060"/>
    <w:rsid w:val="002731ED"/>
    <w:rsid w:val="0027326A"/>
    <w:rsid w:val="002737AD"/>
    <w:rsid w:val="002737BA"/>
    <w:rsid w:val="0027380B"/>
    <w:rsid w:val="0027388F"/>
    <w:rsid w:val="0027391D"/>
    <w:rsid w:val="00273A4E"/>
    <w:rsid w:val="00273B3D"/>
    <w:rsid w:val="00273CBE"/>
    <w:rsid w:val="00273DD3"/>
    <w:rsid w:val="00273E3E"/>
    <w:rsid w:val="00273E4C"/>
    <w:rsid w:val="00274105"/>
    <w:rsid w:val="002741B8"/>
    <w:rsid w:val="00274220"/>
    <w:rsid w:val="002743F1"/>
    <w:rsid w:val="0027482B"/>
    <w:rsid w:val="00274871"/>
    <w:rsid w:val="0027494E"/>
    <w:rsid w:val="00274983"/>
    <w:rsid w:val="00274B0B"/>
    <w:rsid w:val="00274CCD"/>
    <w:rsid w:val="0027507C"/>
    <w:rsid w:val="00275243"/>
    <w:rsid w:val="0027525B"/>
    <w:rsid w:val="002755FE"/>
    <w:rsid w:val="00275796"/>
    <w:rsid w:val="002757AF"/>
    <w:rsid w:val="002758AB"/>
    <w:rsid w:val="00275D86"/>
    <w:rsid w:val="00275DC0"/>
    <w:rsid w:val="00276221"/>
    <w:rsid w:val="0027626F"/>
    <w:rsid w:val="0027644F"/>
    <w:rsid w:val="002764DD"/>
    <w:rsid w:val="00276575"/>
    <w:rsid w:val="00276589"/>
    <w:rsid w:val="00276621"/>
    <w:rsid w:val="002766AB"/>
    <w:rsid w:val="002768FF"/>
    <w:rsid w:val="00276926"/>
    <w:rsid w:val="002775F0"/>
    <w:rsid w:val="002776A2"/>
    <w:rsid w:val="0027793F"/>
    <w:rsid w:val="00277B16"/>
    <w:rsid w:val="00277CC5"/>
    <w:rsid w:val="00277DAA"/>
    <w:rsid w:val="00280238"/>
    <w:rsid w:val="0028031B"/>
    <w:rsid w:val="0028034E"/>
    <w:rsid w:val="002805E1"/>
    <w:rsid w:val="00280756"/>
    <w:rsid w:val="002807BB"/>
    <w:rsid w:val="00280922"/>
    <w:rsid w:val="00280B3B"/>
    <w:rsid w:val="00280D92"/>
    <w:rsid w:val="002812E5"/>
    <w:rsid w:val="0028155F"/>
    <w:rsid w:val="00281A39"/>
    <w:rsid w:val="00281B89"/>
    <w:rsid w:val="00281B8C"/>
    <w:rsid w:val="00281C82"/>
    <w:rsid w:val="00281DE8"/>
    <w:rsid w:val="00281FD7"/>
    <w:rsid w:val="00282110"/>
    <w:rsid w:val="00282226"/>
    <w:rsid w:val="0028239D"/>
    <w:rsid w:val="002823B1"/>
    <w:rsid w:val="00282403"/>
    <w:rsid w:val="00282660"/>
    <w:rsid w:val="00282A1A"/>
    <w:rsid w:val="00282A35"/>
    <w:rsid w:val="00282D75"/>
    <w:rsid w:val="00282E3A"/>
    <w:rsid w:val="00282E44"/>
    <w:rsid w:val="00282EBD"/>
    <w:rsid w:val="00283010"/>
    <w:rsid w:val="00283053"/>
    <w:rsid w:val="00283267"/>
    <w:rsid w:val="002833B3"/>
    <w:rsid w:val="00283445"/>
    <w:rsid w:val="0028367B"/>
    <w:rsid w:val="0028397A"/>
    <w:rsid w:val="00283B2A"/>
    <w:rsid w:val="00283BDC"/>
    <w:rsid w:val="00283D6E"/>
    <w:rsid w:val="00283F11"/>
    <w:rsid w:val="00283FDA"/>
    <w:rsid w:val="0028404F"/>
    <w:rsid w:val="002840FE"/>
    <w:rsid w:val="00284494"/>
    <w:rsid w:val="00284565"/>
    <w:rsid w:val="00284A8A"/>
    <w:rsid w:val="00284C0F"/>
    <w:rsid w:val="00284F51"/>
    <w:rsid w:val="00284F9B"/>
    <w:rsid w:val="00284FAE"/>
    <w:rsid w:val="0028511F"/>
    <w:rsid w:val="002852E5"/>
    <w:rsid w:val="002852E7"/>
    <w:rsid w:val="0028538D"/>
    <w:rsid w:val="002855E3"/>
    <w:rsid w:val="0028565F"/>
    <w:rsid w:val="00285723"/>
    <w:rsid w:val="00285953"/>
    <w:rsid w:val="002859EE"/>
    <w:rsid w:val="00285AB6"/>
    <w:rsid w:val="00286014"/>
    <w:rsid w:val="0028606A"/>
    <w:rsid w:val="00286110"/>
    <w:rsid w:val="00286134"/>
    <w:rsid w:val="002861F5"/>
    <w:rsid w:val="00286220"/>
    <w:rsid w:val="002862E2"/>
    <w:rsid w:val="002863C8"/>
    <w:rsid w:val="00286417"/>
    <w:rsid w:val="0028659F"/>
    <w:rsid w:val="002866E1"/>
    <w:rsid w:val="002866FA"/>
    <w:rsid w:val="00286881"/>
    <w:rsid w:val="002869E5"/>
    <w:rsid w:val="00286CAE"/>
    <w:rsid w:val="00286FE0"/>
    <w:rsid w:val="0028744A"/>
    <w:rsid w:val="00287505"/>
    <w:rsid w:val="002875A5"/>
    <w:rsid w:val="00287715"/>
    <w:rsid w:val="0028787F"/>
    <w:rsid w:val="0028789A"/>
    <w:rsid w:val="00287909"/>
    <w:rsid w:val="00287B26"/>
    <w:rsid w:val="00287D23"/>
    <w:rsid w:val="00290061"/>
    <w:rsid w:val="002900B6"/>
    <w:rsid w:val="002901DA"/>
    <w:rsid w:val="00290406"/>
    <w:rsid w:val="00290443"/>
    <w:rsid w:val="002905CD"/>
    <w:rsid w:val="00290671"/>
    <w:rsid w:val="00290689"/>
    <w:rsid w:val="002906B2"/>
    <w:rsid w:val="0029075E"/>
    <w:rsid w:val="0029080D"/>
    <w:rsid w:val="002908D4"/>
    <w:rsid w:val="00290F62"/>
    <w:rsid w:val="00290F67"/>
    <w:rsid w:val="00290F6A"/>
    <w:rsid w:val="00291089"/>
    <w:rsid w:val="00291261"/>
    <w:rsid w:val="00291575"/>
    <w:rsid w:val="00291700"/>
    <w:rsid w:val="002917E4"/>
    <w:rsid w:val="00291865"/>
    <w:rsid w:val="00291A4C"/>
    <w:rsid w:val="00291EBF"/>
    <w:rsid w:val="002920A0"/>
    <w:rsid w:val="002920C6"/>
    <w:rsid w:val="0029211E"/>
    <w:rsid w:val="00292733"/>
    <w:rsid w:val="0029299B"/>
    <w:rsid w:val="00292AC4"/>
    <w:rsid w:val="00292B1C"/>
    <w:rsid w:val="00292DA2"/>
    <w:rsid w:val="00292E5D"/>
    <w:rsid w:val="00292F44"/>
    <w:rsid w:val="0029301C"/>
    <w:rsid w:val="0029302F"/>
    <w:rsid w:val="00293291"/>
    <w:rsid w:val="002932A8"/>
    <w:rsid w:val="0029330F"/>
    <w:rsid w:val="0029335F"/>
    <w:rsid w:val="002933C1"/>
    <w:rsid w:val="00293B43"/>
    <w:rsid w:val="00293C2C"/>
    <w:rsid w:val="00293C94"/>
    <w:rsid w:val="00293D0D"/>
    <w:rsid w:val="00293DF3"/>
    <w:rsid w:val="00293E15"/>
    <w:rsid w:val="00293E6F"/>
    <w:rsid w:val="00294042"/>
    <w:rsid w:val="00294070"/>
    <w:rsid w:val="00294108"/>
    <w:rsid w:val="002941FF"/>
    <w:rsid w:val="0029440B"/>
    <w:rsid w:val="002944E6"/>
    <w:rsid w:val="00294768"/>
    <w:rsid w:val="002948C2"/>
    <w:rsid w:val="00294974"/>
    <w:rsid w:val="00294A29"/>
    <w:rsid w:val="00294B36"/>
    <w:rsid w:val="00294B75"/>
    <w:rsid w:val="00294C01"/>
    <w:rsid w:val="00294F0F"/>
    <w:rsid w:val="00295045"/>
    <w:rsid w:val="002951D4"/>
    <w:rsid w:val="002953AE"/>
    <w:rsid w:val="0029557A"/>
    <w:rsid w:val="0029571B"/>
    <w:rsid w:val="0029577F"/>
    <w:rsid w:val="00295862"/>
    <w:rsid w:val="00295918"/>
    <w:rsid w:val="00295FAA"/>
    <w:rsid w:val="00295FD0"/>
    <w:rsid w:val="00296065"/>
    <w:rsid w:val="002962C4"/>
    <w:rsid w:val="002964D0"/>
    <w:rsid w:val="002964F3"/>
    <w:rsid w:val="0029654D"/>
    <w:rsid w:val="0029662B"/>
    <w:rsid w:val="00296656"/>
    <w:rsid w:val="0029665A"/>
    <w:rsid w:val="00296824"/>
    <w:rsid w:val="00296926"/>
    <w:rsid w:val="002969B8"/>
    <w:rsid w:val="00296B16"/>
    <w:rsid w:val="00296D7D"/>
    <w:rsid w:val="00296E55"/>
    <w:rsid w:val="00296FD0"/>
    <w:rsid w:val="00297119"/>
    <w:rsid w:val="0029721A"/>
    <w:rsid w:val="00297246"/>
    <w:rsid w:val="002972A5"/>
    <w:rsid w:val="002972BA"/>
    <w:rsid w:val="002976FC"/>
    <w:rsid w:val="00297A97"/>
    <w:rsid w:val="00297CD0"/>
    <w:rsid w:val="00297D3B"/>
    <w:rsid w:val="00297F77"/>
    <w:rsid w:val="002A01AE"/>
    <w:rsid w:val="002A01BB"/>
    <w:rsid w:val="002A0238"/>
    <w:rsid w:val="002A023F"/>
    <w:rsid w:val="002A0259"/>
    <w:rsid w:val="002A02B8"/>
    <w:rsid w:val="002A0536"/>
    <w:rsid w:val="002A0889"/>
    <w:rsid w:val="002A08D7"/>
    <w:rsid w:val="002A0975"/>
    <w:rsid w:val="002A0A12"/>
    <w:rsid w:val="002A0A87"/>
    <w:rsid w:val="002A0BA0"/>
    <w:rsid w:val="002A0D41"/>
    <w:rsid w:val="002A0E29"/>
    <w:rsid w:val="002A0EDE"/>
    <w:rsid w:val="002A1157"/>
    <w:rsid w:val="002A1307"/>
    <w:rsid w:val="002A132B"/>
    <w:rsid w:val="002A140C"/>
    <w:rsid w:val="002A14AE"/>
    <w:rsid w:val="002A1639"/>
    <w:rsid w:val="002A1657"/>
    <w:rsid w:val="002A1B75"/>
    <w:rsid w:val="002A1D67"/>
    <w:rsid w:val="002A2247"/>
    <w:rsid w:val="002A23F2"/>
    <w:rsid w:val="002A2433"/>
    <w:rsid w:val="002A2593"/>
    <w:rsid w:val="002A260A"/>
    <w:rsid w:val="002A2796"/>
    <w:rsid w:val="002A2856"/>
    <w:rsid w:val="002A2890"/>
    <w:rsid w:val="002A28ED"/>
    <w:rsid w:val="002A2A5F"/>
    <w:rsid w:val="002A2BBC"/>
    <w:rsid w:val="002A2BED"/>
    <w:rsid w:val="002A2C18"/>
    <w:rsid w:val="002A2CDC"/>
    <w:rsid w:val="002A2DF6"/>
    <w:rsid w:val="002A2E9F"/>
    <w:rsid w:val="002A2EB4"/>
    <w:rsid w:val="002A2F33"/>
    <w:rsid w:val="002A31B8"/>
    <w:rsid w:val="002A322F"/>
    <w:rsid w:val="002A35ED"/>
    <w:rsid w:val="002A362D"/>
    <w:rsid w:val="002A3804"/>
    <w:rsid w:val="002A38D6"/>
    <w:rsid w:val="002A3901"/>
    <w:rsid w:val="002A3919"/>
    <w:rsid w:val="002A3A78"/>
    <w:rsid w:val="002A3B01"/>
    <w:rsid w:val="002A41E0"/>
    <w:rsid w:val="002A4278"/>
    <w:rsid w:val="002A4311"/>
    <w:rsid w:val="002A4448"/>
    <w:rsid w:val="002A4954"/>
    <w:rsid w:val="002A4BD9"/>
    <w:rsid w:val="002A500E"/>
    <w:rsid w:val="002A519F"/>
    <w:rsid w:val="002A5294"/>
    <w:rsid w:val="002A550A"/>
    <w:rsid w:val="002A5596"/>
    <w:rsid w:val="002A56C3"/>
    <w:rsid w:val="002A58CF"/>
    <w:rsid w:val="002A598B"/>
    <w:rsid w:val="002A5A50"/>
    <w:rsid w:val="002A5BB0"/>
    <w:rsid w:val="002A5CEB"/>
    <w:rsid w:val="002A5E11"/>
    <w:rsid w:val="002A5E47"/>
    <w:rsid w:val="002A5F44"/>
    <w:rsid w:val="002A623E"/>
    <w:rsid w:val="002A6384"/>
    <w:rsid w:val="002A6580"/>
    <w:rsid w:val="002A65CE"/>
    <w:rsid w:val="002A6617"/>
    <w:rsid w:val="002A6866"/>
    <w:rsid w:val="002A6887"/>
    <w:rsid w:val="002A68D6"/>
    <w:rsid w:val="002A6F18"/>
    <w:rsid w:val="002A6F33"/>
    <w:rsid w:val="002A70F9"/>
    <w:rsid w:val="002A7223"/>
    <w:rsid w:val="002A772C"/>
    <w:rsid w:val="002A77F5"/>
    <w:rsid w:val="002A79EA"/>
    <w:rsid w:val="002A7B1E"/>
    <w:rsid w:val="002A7B92"/>
    <w:rsid w:val="002A7C7C"/>
    <w:rsid w:val="002A7D54"/>
    <w:rsid w:val="002A7D5E"/>
    <w:rsid w:val="002B02C7"/>
    <w:rsid w:val="002B041B"/>
    <w:rsid w:val="002B0576"/>
    <w:rsid w:val="002B0697"/>
    <w:rsid w:val="002B0747"/>
    <w:rsid w:val="002B08A3"/>
    <w:rsid w:val="002B090B"/>
    <w:rsid w:val="002B09C7"/>
    <w:rsid w:val="002B0C12"/>
    <w:rsid w:val="002B0CB5"/>
    <w:rsid w:val="002B0DB5"/>
    <w:rsid w:val="002B0FD1"/>
    <w:rsid w:val="002B0FF7"/>
    <w:rsid w:val="002B1386"/>
    <w:rsid w:val="002B139B"/>
    <w:rsid w:val="002B14A5"/>
    <w:rsid w:val="002B1A88"/>
    <w:rsid w:val="002B1B8C"/>
    <w:rsid w:val="002B1BE2"/>
    <w:rsid w:val="002B1C08"/>
    <w:rsid w:val="002B1C4A"/>
    <w:rsid w:val="002B1E44"/>
    <w:rsid w:val="002B1EC9"/>
    <w:rsid w:val="002B1F28"/>
    <w:rsid w:val="002B2167"/>
    <w:rsid w:val="002B218D"/>
    <w:rsid w:val="002B2233"/>
    <w:rsid w:val="002B232E"/>
    <w:rsid w:val="002B24C1"/>
    <w:rsid w:val="002B255C"/>
    <w:rsid w:val="002B27F4"/>
    <w:rsid w:val="002B2AFB"/>
    <w:rsid w:val="002B2C03"/>
    <w:rsid w:val="002B2F1B"/>
    <w:rsid w:val="002B30E5"/>
    <w:rsid w:val="002B311F"/>
    <w:rsid w:val="002B3521"/>
    <w:rsid w:val="002B374E"/>
    <w:rsid w:val="002B3810"/>
    <w:rsid w:val="002B3876"/>
    <w:rsid w:val="002B38F7"/>
    <w:rsid w:val="002B39F8"/>
    <w:rsid w:val="002B3B49"/>
    <w:rsid w:val="002B3DCF"/>
    <w:rsid w:val="002B3EA4"/>
    <w:rsid w:val="002B45E3"/>
    <w:rsid w:val="002B46CA"/>
    <w:rsid w:val="002B4701"/>
    <w:rsid w:val="002B4714"/>
    <w:rsid w:val="002B4729"/>
    <w:rsid w:val="002B4D85"/>
    <w:rsid w:val="002B54B7"/>
    <w:rsid w:val="002B54F9"/>
    <w:rsid w:val="002B57C0"/>
    <w:rsid w:val="002B5803"/>
    <w:rsid w:val="002B58D6"/>
    <w:rsid w:val="002B5A1D"/>
    <w:rsid w:val="002B5AAA"/>
    <w:rsid w:val="002B5B69"/>
    <w:rsid w:val="002B5B85"/>
    <w:rsid w:val="002B5C99"/>
    <w:rsid w:val="002B5CDA"/>
    <w:rsid w:val="002B5CF0"/>
    <w:rsid w:val="002B5F24"/>
    <w:rsid w:val="002B6026"/>
    <w:rsid w:val="002B6679"/>
    <w:rsid w:val="002B6782"/>
    <w:rsid w:val="002B6962"/>
    <w:rsid w:val="002B6A18"/>
    <w:rsid w:val="002B6B8C"/>
    <w:rsid w:val="002B6E05"/>
    <w:rsid w:val="002B6E9F"/>
    <w:rsid w:val="002B6ECE"/>
    <w:rsid w:val="002B6F43"/>
    <w:rsid w:val="002B6FB4"/>
    <w:rsid w:val="002B6FBD"/>
    <w:rsid w:val="002B702D"/>
    <w:rsid w:val="002B725C"/>
    <w:rsid w:val="002B766B"/>
    <w:rsid w:val="002B7A76"/>
    <w:rsid w:val="002B7E84"/>
    <w:rsid w:val="002B7EE6"/>
    <w:rsid w:val="002B7EEE"/>
    <w:rsid w:val="002C0011"/>
    <w:rsid w:val="002C012C"/>
    <w:rsid w:val="002C02D5"/>
    <w:rsid w:val="002C0518"/>
    <w:rsid w:val="002C058A"/>
    <w:rsid w:val="002C06F1"/>
    <w:rsid w:val="002C0C9A"/>
    <w:rsid w:val="002C0CF0"/>
    <w:rsid w:val="002C0D05"/>
    <w:rsid w:val="002C1094"/>
    <w:rsid w:val="002C10FB"/>
    <w:rsid w:val="002C1201"/>
    <w:rsid w:val="002C126C"/>
    <w:rsid w:val="002C13C4"/>
    <w:rsid w:val="002C150B"/>
    <w:rsid w:val="002C15E7"/>
    <w:rsid w:val="002C16C5"/>
    <w:rsid w:val="002C1B0E"/>
    <w:rsid w:val="002C1C27"/>
    <w:rsid w:val="002C1C60"/>
    <w:rsid w:val="002C1D07"/>
    <w:rsid w:val="002C1F31"/>
    <w:rsid w:val="002C22EF"/>
    <w:rsid w:val="002C25B5"/>
    <w:rsid w:val="002C25EF"/>
    <w:rsid w:val="002C272C"/>
    <w:rsid w:val="002C2B98"/>
    <w:rsid w:val="002C2BED"/>
    <w:rsid w:val="002C2C41"/>
    <w:rsid w:val="002C2CE4"/>
    <w:rsid w:val="002C2D8C"/>
    <w:rsid w:val="002C2EF5"/>
    <w:rsid w:val="002C3206"/>
    <w:rsid w:val="002C3300"/>
    <w:rsid w:val="002C3363"/>
    <w:rsid w:val="002C33AD"/>
    <w:rsid w:val="002C3608"/>
    <w:rsid w:val="002C3847"/>
    <w:rsid w:val="002C38A7"/>
    <w:rsid w:val="002C39AD"/>
    <w:rsid w:val="002C3CAD"/>
    <w:rsid w:val="002C3EC5"/>
    <w:rsid w:val="002C3FC3"/>
    <w:rsid w:val="002C4254"/>
    <w:rsid w:val="002C43C5"/>
    <w:rsid w:val="002C449C"/>
    <w:rsid w:val="002C44D1"/>
    <w:rsid w:val="002C468C"/>
    <w:rsid w:val="002C47AB"/>
    <w:rsid w:val="002C4D03"/>
    <w:rsid w:val="002C4EBF"/>
    <w:rsid w:val="002C531E"/>
    <w:rsid w:val="002C53B0"/>
    <w:rsid w:val="002C5429"/>
    <w:rsid w:val="002C573D"/>
    <w:rsid w:val="002C57A4"/>
    <w:rsid w:val="002C57C5"/>
    <w:rsid w:val="002C59D0"/>
    <w:rsid w:val="002C59EF"/>
    <w:rsid w:val="002C5BFA"/>
    <w:rsid w:val="002C5D28"/>
    <w:rsid w:val="002C5DD9"/>
    <w:rsid w:val="002C5EB5"/>
    <w:rsid w:val="002C5F64"/>
    <w:rsid w:val="002C622E"/>
    <w:rsid w:val="002C632D"/>
    <w:rsid w:val="002C634E"/>
    <w:rsid w:val="002C64EC"/>
    <w:rsid w:val="002C6523"/>
    <w:rsid w:val="002C65FB"/>
    <w:rsid w:val="002C6602"/>
    <w:rsid w:val="002C66AD"/>
    <w:rsid w:val="002C6A41"/>
    <w:rsid w:val="002C6D58"/>
    <w:rsid w:val="002C6F3D"/>
    <w:rsid w:val="002C7257"/>
    <w:rsid w:val="002C7469"/>
    <w:rsid w:val="002C7787"/>
    <w:rsid w:val="002C79EA"/>
    <w:rsid w:val="002C7A81"/>
    <w:rsid w:val="002C7AE8"/>
    <w:rsid w:val="002C7AF9"/>
    <w:rsid w:val="002C7BDE"/>
    <w:rsid w:val="002C7ECA"/>
    <w:rsid w:val="002D034E"/>
    <w:rsid w:val="002D0393"/>
    <w:rsid w:val="002D03EA"/>
    <w:rsid w:val="002D0576"/>
    <w:rsid w:val="002D0708"/>
    <w:rsid w:val="002D0815"/>
    <w:rsid w:val="002D0A10"/>
    <w:rsid w:val="002D0A53"/>
    <w:rsid w:val="002D0B28"/>
    <w:rsid w:val="002D0CAD"/>
    <w:rsid w:val="002D0FC5"/>
    <w:rsid w:val="002D0FCB"/>
    <w:rsid w:val="002D125D"/>
    <w:rsid w:val="002D126A"/>
    <w:rsid w:val="002D134E"/>
    <w:rsid w:val="002D1380"/>
    <w:rsid w:val="002D1497"/>
    <w:rsid w:val="002D14C5"/>
    <w:rsid w:val="002D15F0"/>
    <w:rsid w:val="002D162B"/>
    <w:rsid w:val="002D17E2"/>
    <w:rsid w:val="002D183C"/>
    <w:rsid w:val="002D186E"/>
    <w:rsid w:val="002D1CE6"/>
    <w:rsid w:val="002D2033"/>
    <w:rsid w:val="002D2065"/>
    <w:rsid w:val="002D2171"/>
    <w:rsid w:val="002D2254"/>
    <w:rsid w:val="002D227E"/>
    <w:rsid w:val="002D23C8"/>
    <w:rsid w:val="002D23FD"/>
    <w:rsid w:val="002D28A9"/>
    <w:rsid w:val="002D2912"/>
    <w:rsid w:val="002D2A96"/>
    <w:rsid w:val="002D2B22"/>
    <w:rsid w:val="002D2C02"/>
    <w:rsid w:val="002D2C83"/>
    <w:rsid w:val="002D2CFC"/>
    <w:rsid w:val="002D2F4D"/>
    <w:rsid w:val="002D311F"/>
    <w:rsid w:val="002D3148"/>
    <w:rsid w:val="002D361B"/>
    <w:rsid w:val="002D3AB3"/>
    <w:rsid w:val="002D3B0F"/>
    <w:rsid w:val="002D403E"/>
    <w:rsid w:val="002D4180"/>
    <w:rsid w:val="002D452E"/>
    <w:rsid w:val="002D4613"/>
    <w:rsid w:val="002D4AE9"/>
    <w:rsid w:val="002D4B0D"/>
    <w:rsid w:val="002D4D30"/>
    <w:rsid w:val="002D4F1F"/>
    <w:rsid w:val="002D4F6B"/>
    <w:rsid w:val="002D5305"/>
    <w:rsid w:val="002D53E7"/>
    <w:rsid w:val="002D54BD"/>
    <w:rsid w:val="002D550A"/>
    <w:rsid w:val="002D5666"/>
    <w:rsid w:val="002D5841"/>
    <w:rsid w:val="002D5848"/>
    <w:rsid w:val="002D58F4"/>
    <w:rsid w:val="002D58F6"/>
    <w:rsid w:val="002D5B9F"/>
    <w:rsid w:val="002D5C01"/>
    <w:rsid w:val="002D5C17"/>
    <w:rsid w:val="002D5FD3"/>
    <w:rsid w:val="002D6037"/>
    <w:rsid w:val="002D60BC"/>
    <w:rsid w:val="002D632B"/>
    <w:rsid w:val="002D63B5"/>
    <w:rsid w:val="002D63EA"/>
    <w:rsid w:val="002D6442"/>
    <w:rsid w:val="002D670D"/>
    <w:rsid w:val="002D6803"/>
    <w:rsid w:val="002D68A5"/>
    <w:rsid w:val="002D68C8"/>
    <w:rsid w:val="002D69ED"/>
    <w:rsid w:val="002D6B5F"/>
    <w:rsid w:val="002D6C5B"/>
    <w:rsid w:val="002D6D35"/>
    <w:rsid w:val="002D6EEF"/>
    <w:rsid w:val="002D70FB"/>
    <w:rsid w:val="002D71FC"/>
    <w:rsid w:val="002D7243"/>
    <w:rsid w:val="002D74C7"/>
    <w:rsid w:val="002D75E6"/>
    <w:rsid w:val="002D7A9F"/>
    <w:rsid w:val="002D7B5F"/>
    <w:rsid w:val="002D7C4D"/>
    <w:rsid w:val="002D7C78"/>
    <w:rsid w:val="002D7E86"/>
    <w:rsid w:val="002D7E9B"/>
    <w:rsid w:val="002D7F20"/>
    <w:rsid w:val="002E0139"/>
    <w:rsid w:val="002E0612"/>
    <w:rsid w:val="002E094B"/>
    <w:rsid w:val="002E0F16"/>
    <w:rsid w:val="002E0FCD"/>
    <w:rsid w:val="002E110F"/>
    <w:rsid w:val="002E118E"/>
    <w:rsid w:val="002E11F7"/>
    <w:rsid w:val="002E1401"/>
    <w:rsid w:val="002E1525"/>
    <w:rsid w:val="002E15DE"/>
    <w:rsid w:val="002E15F5"/>
    <w:rsid w:val="002E169C"/>
    <w:rsid w:val="002E16BE"/>
    <w:rsid w:val="002E1723"/>
    <w:rsid w:val="002E1743"/>
    <w:rsid w:val="002E182D"/>
    <w:rsid w:val="002E1865"/>
    <w:rsid w:val="002E199A"/>
    <w:rsid w:val="002E19A7"/>
    <w:rsid w:val="002E1AC9"/>
    <w:rsid w:val="002E1B60"/>
    <w:rsid w:val="002E1BDD"/>
    <w:rsid w:val="002E1F23"/>
    <w:rsid w:val="002E211F"/>
    <w:rsid w:val="002E21E1"/>
    <w:rsid w:val="002E21EC"/>
    <w:rsid w:val="002E221E"/>
    <w:rsid w:val="002E2322"/>
    <w:rsid w:val="002E23E8"/>
    <w:rsid w:val="002E24E8"/>
    <w:rsid w:val="002E275A"/>
    <w:rsid w:val="002E2834"/>
    <w:rsid w:val="002E2844"/>
    <w:rsid w:val="002E29AA"/>
    <w:rsid w:val="002E2A2E"/>
    <w:rsid w:val="002E2C03"/>
    <w:rsid w:val="002E2D07"/>
    <w:rsid w:val="002E31EF"/>
    <w:rsid w:val="002E3625"/>
    <w:rsid w:val="002E393D"/>
    <w:rsid w:val="002E394A"/>
    <w:rsid w:val="002E3B54"/>
    <w:rsid w:val="002E42B9"/>
    <w:rsid w:val="002E4425"/>
    <w:rsid w:val="002E44D7"/>
    <w:rsid w:val="002E4651"/>
    <w:rsid w:val="002E46C8"/>
    <w:rsid w:val="002E4A46"/>
    <w:rsid w:val="002E4BFE"/>
    <w:rsid w:val="002E5283"/>
    <w:rsid w:val="002E55A8"/>
    <w:rsid w:val="002E5682"/>
    <w:rsid w:val="002E575A"/>
    <w:rsid w:val="002E57A6"/>
    <w:rsid w:val="002E58DE"/>
    <w:rsid w:val="002E592A"/>
    <w:rsid w:val="002E5AB4"/>
    <w:rsid w:val="002E5BEB"/>
    <w:rsid w:val="002E5C7A"/>
    <w:rsid w:val="002E5CBD"/>
    <w:rsid w:val="002E5D34"/>
    <w:rsid w:val="002E5F29"/>
    <w:rsid w:val="002E5F84"/>
    <w:rsid w:val="002E6029"/>
    <w:rsid w:val="002E619F"/>
    <w:rsid w:val="002E61A9"/>
    <w:rsid w:val="002E62FA"/>
    <w:rsid w:val="002E634F"/>
    <w:rsid w:val="002E6568"/>
    <w:rsid w:val="002E66DE"/>
    <w:rsid w:val="002E6701"/>
    <w:rsid w:val="002E68EA"/>
    <w:rsid w:val="002E691C"/>
    <w:rsid w:val="002E6A67"/>
    <w:rsid w:val="002E6BA0"/>
    <w:rsid w:val="002E6BD9"/>
    <w:rsid w:val="002E6F3A"/>
    <w:rsid w:val="002E7138"/>
    <w:rsid w:val="002E713A"/>
    <w:rsid w:val="002E7193"/>
    <w:rsid w:val="002E72A1"/>
    <w:rsid w:val="002E73FD"/>
    <w:rsid w:val="002E751C"/>
    <w:rsid w:val="002E75C7"/>
    <w:rsid w:val="002E7643"/>
    <w:rsid w:val="002E7674"/>
    <w:rsid w:val="002E7820"/>
    <w:rsid w:val="002E78DF"/>
    <w:rsid w:val="002E795C"/>
    <w:rsid w:val="002E7A71"/>
    <w:rsid w:val="002E7B5C"/>
    <w:rsid w:val="002F0080"/>
    <w:rsid w:val="002F0705"/>
    <w:rsid w:val="002F07F0"/>
    <w:rsid w:val="002F0889"/>
    <w:rsid w:val="002F0931"/>
    <w:rsid w:val="002F0C0E"/>
    <w:rsid w:val="002F0D30"/>
    <w:rsid w:val="002F1029"/>
    <w:rsid w:val="002F1147"/>
    <w:rsid w:val="002F1171"/>
    <w:rsid w:val="002F1193"/>
    <w:rsid w:val="002F11E4"/>
    <w:rsid w:val="002F12BD"/>
    <w:rsid w:val="002F1534"/>
    <w:rsid w:val="002F15EE"/>
    <w:rsid w:val="002F166E"/>
    <w:rsid w:val="002F186E"/>
    <w:rsid w:val="002F19AB"/>
    <w:rsid w:val="002F19FE"/>
    <w:rsid w:val="002F1C53"/>
    <w:rsid w:val="002F1C5C"/>
    <w:rsid w:val="002F1DC1"/>
    <w:rsid w:val="002F1EE6"/>
    <w:rsid w:val="002F202A"/>
    <w:rsid w:val="002F2096"/>
    <w:rsid w:val="002F23A7"/>
    <w:rsid w:val="002F2413"/>
    <w:rsid w:val="002F245D"/>
    <w:rsid w:val="002F262C"/>
    <w:rsid w:val="002F2693"/>
    <w:rsid w:val="002F2880"/>
    <w:rsid w:val="002F2B1B"/>
    <w:rsid w:val="002F2CF5"/>
    <w:rsid w:val="002F334C"/>
    <w:rsid w:val="002F341B"/>
    <w:rsid w:val="002F362A"/>
    <w:rsid w:val="002F3807"/>
    <w:rsid w:val="002F386A"/>
    <w:rsid w:val="002F3916"/>
    <w:rsid w:val="002F3D19"/>
    <w:rsid w:val="002F3E1F"/>
    <w:rsid w:val="002F3F37"/>
    <w:rsid w:val="002F416A"/>
    <w:rsid w:val="002F4399"/>
    <w:rsid w:val="002F46AC"/>
    <w:rsid w:val="002F47C7"/>
    <w:rsid w:val="002F48C1"/>
    <w:rsid w:val="002F4AA4"/>
    <w:rsid w:val="002F4AD5"/>
    <w:rsid w:val="002F4BAE"/>
    <w:rsid w:val="002F4E17"/>
    <w:rsid w:val="002F4EED"/>
    <w:rsid w:val="002F4FF5"/>
    <w:rsid w:val="002F5028"/>
    <w:rsid w:val="002F57B2"/>
    <w:rsid w:val="002F5838"/>
    <w:rsid w:val="002F587B"/>
    <w:rsid w:val="002F58A0"/>
    <w:rsid w:val="002F6027"/>
    <w:rsid w:val="002F6107"/>
    <w:rsid w:val="002F6117"/>
    <w:rsid w:val="002F6212"/>
    <w:rsid w:val="002F648D"/>
    <w:rsid w:val="002F6562"/>
    <w:rsid w:val="002F6619"/>
    <w:rsid w:val="002F6782"/>
    <w:rsid w:val="002F6981"/>
    <w:rsid w:val="002F69A0"/>
    <w:rsid w:val="002F6A13"/>
    <w:rsid w:val="002F6F96"/>
    <w:rsid w:val="002F71AC"/>
    <w:rsid w:val="002F72F9"/>
    <w:rsid w:val="002F734D"/>
    <w:rsid w:val="002F7696"/>
    <w:rsid w:val="002F76BB"/>
    <w:rsid w:val="002F7990"/>
    <w:rsid w:val="002F7A90"/>
    <w:rsid w:val="002F7F9D"/>
    <w:rsid w:val="00300166"/>
    <w:rsid w:val="003002AB"/>
    <w:rsid w:val="0030031F"/>
    <w:rsid w:val="00300583"/>
    <w:rsid w:val="003005A7"/>
    <w:rsid w:val="0030068E"/>
    <w:rsid w:val="00300C74"/>
    <w:rsid w:val="00300DE1"/>
    <w:rsid w:val="00300F45"/>
    <w:rsid w:val="00301234"/>
    <w:rsid w:val="00301341"/>
    <w:rsid w:val="0030154B"/>
    <w:rsid w:val="003015C5"/>
    <w:rsid w:val="003015CC"/>
    <w:rsid w:val="00301659"/>
    <w:rsid w:val="00301899"/>
    <w:rsid w:val="0030193E"/>
    <w:rsid w:val="00301B2E"/>
    <w:rsid w:val="00301D2C"/>
    <w:rsid w:val="00301DE3"/>
    <w:rsid w:val="00301E99"/>
    <w:rsid w:val="00301EC8"/>
    <w:rsid w:val="00302183"/>
    <w:rsid w:val="00302468"/>
    <w:rsid w:val="00302579"/>
    <w:rsid w:val="00302633"/>
    <w:rsid w:val="00302A3D"/>
    <w:rsid w:val="00302B55"/>
    <w:rsid w:val="00302BC9"/>
    <w:rsid w:val="00302C18"/>
    <w:rsid w:val="00302ED6"/>
    <w:rsid w:val="003033B2"/>
    <w:rsid w:val="0030365B"/>
    <w:rsid w:val="00303768"/>
    <w:rsid w:val="00303836"/>
    <w:rsid w:val="0030389E"/>
    <w:rsid w:val="00303AA2"/>
    <w:rsid w:val="00303C50"/>
    <w:rsid w:val="00303E2E"/>
    <w:rsid w:val="00303FA8"/>
    <w:rsid w:val="0030421A"/>
    <w:rsid w:val="003045D3"/>
    <w:rsid w:val="00304672"/>
    <w:rsid w:val="003046AB"/>
    <w:rsid w:val="0030470D"/>
    <w:rsid w:val="00304772"/>
    <w:rsid w:val="00304ABB"/>
    <w:rsid w:val="00304F08"/>
    <w:rsid w:val="00304F64"/>
    <w:rsid w:val="00304FF2"/>
    <w:rsid w:val="0030507B"/>
    <w:rsid w:val="003051A4"/>
    <w:rsid w:val="0030565B"/>
    <w:rsid w:val="00305789"/>
    <w:rsid w:val="00305849"/>
    <w:rsid w:val="003059B7"/>
    <w:rsid w:val="00305D18"/>
    <w:rsid w:val="00305E4C"/>
    <w:rsid w:val="00306023"/>
    <w:rsid w:val="003061AC"/>
    <w:rsid w:val="0030629B"/>
    <w:rsid w:val="003065E9"/>
    <w:rsid w:val="00306657"/>
    <w:rsid w:val="0030667C"/>
    <w:rsid w:val="00306BAB"/>
    <w:rsid w:val="00306FBE"/>
    <w:rsid w:val="0030706A"/>
    <w:rsid w:val="0030716B"/>
    <w:rsid w:val="00307318"/>
    <w:rsid w:val="0030733D"/>
    <w:rsid w:val="003073C8"/>
    <w:rsid w:val="0030742D"/>
    <w:rsid w:val="003074BB"/>
    <w:rsid w:val="003074DA"/>
    <w:rsid w:val="0030753F"/>
    <w:rsid w:val="0030760E"/>
    <w:rsid w:val="00307619"/>
    <w:rsid w:val="003076BC"/>
    <w:rsid w:val="00307B1E"/>
    <w:rsid w:val="00307B9A"/>
    <w:rsid w:val="00307DB8"/>
    <w:rsid w:val="00307EDD"/>
    <w:rsid w:val="003100CA"/>
    <w:rsid w:val="00310105"/>
    <w:rsid w:val="003102A3"/>
    <w:rsid w:val="0031043D"/>
    <w:rsid w:val="0031055D"/>
    <w:rsid w:val="00310864"/>
    <w:rsid w:val="003109F2"/>
    <w:rsid w:val="00310A00"/>
    <w:rsid w:val="00310A11"/>
    <w:rsid w:val="00310ABE"/>
    <w:rsid w:val="00310C86"/>
    <w:rsid w:val="00310D4B"/>
    <w:rsid w:val="00310D8B"/>
    <w:rsid w:val="00310E40"/>
    <w:rsid w:val="00310ED7"/>
    <w:rsid w:val="00311193"/>
    <w:rsid w:val="003112F6"/>
    <w:rsid w:val="003113EA"/>
    <w:rsid w:val="00311773"/>
    <w:rsid w:val="003117BD"/>
    <w:rsid w:val="00311853"/>
    <w:rsid w:val="00311A97"/>
    <w:rsid w:val="00311BE5"/>
    <w:rsid w:val="00311F88"/>
    <w:rsid w:val="00312591"/>
    <w:rsid w:val="00312671"/>
    <w:rsid w:val="003127E5"/>
    <w:rsid w:val="00312A68"/>
    <w:rsid w:val="00312C20"/>
    <w:rsid w:val="00312D60"/>
    <w:rsid w:val="00312F32"/>
    <w:rsid w:val="003131F0"/>
    <w:rsid w:val="003132DE"/>
    <w:rsid w:val="003133E7"/>
    <w:rsid w:val="003134B6"/>
    <w:rsid w:val="003135D1"/>
    <w:rsid w:val="00313614"/>
    <w:rsid w:val="0031371F"/>
    <w:rsid w:val="00313B68"/>
    <w:rsid w:val="00313CEF"/>
    <w:rsid w:val="00313D08"/>
    <w:rsid w:val="00313DB5"/>
    <w:rsid w:val="00313EB9"/>
    <w:rsid w:val="00313F15"/>
    <w:rsid w:val="00314170"/>
    <w:rsid w:val="00314286"/>
    <w:rsid w:val="003142A9"/>
    <w:rsid w:val="0031430F"/>
    <w:rsid w:val="003143BE"/>
    <w:rsid w:val="00314507"/>
    <w:rsid w:val="0031489B"/>
    <w:rsid w:val="003148CB"/>
    <w:rsid w:val="00314B99"/>
    <w:rsid w:val="00314C7C"/>
    <w:rsid w:val="00314CAE"/>
    <w:rsid w:val="00314DBB"/>
    <w:rsid w:val="00315028"/>
    <w:rsid w:val="00315045"/>
    <w:rsid w:val="003150B8"/>
    <w:rsid w:val="00315400"/>
    <w:rsid w:val="003154DC"/>
    <w:rsid w:val="0031555F"/>
    <w:rsid w:val="0031584E"/>
    <w:rsid w:val="00315944"/>
    <w:rsid w:val="00315A9A"/>
    <w:rsid w:val="00315E96"/>
    <w:rsid w:val="00315EFA"/>
    <w:rsid w:val="00315FC9"/>
    <w:rsid w:val="00316009"/>
    <w:rsid w:val="00316048"/>
    <w:rsid w:val="00316080"/>
    <w:rsid w:val="003160B1"/>
    <w:rsid w:val="00316452"/>
    <w:rsid w:val="00316455"/>
    <w:rsid w:val="00316612"/>
    <w:rsid w:val="003168A7"/>
    <w:rsid w:val="00316902"/>
    <w:rsid w:val="00316A4D"/>
    <w:rsid w:val="00316A9B"/>
    <w:rsid w:val="00316AEC"/>
    <w:rsid w:val="00316C76"/>
    <w:rsid w:val="00316DB1"/>
    <w:rsid w:val="00316E29"/>
    <w:rsid w:val="00316E5C"/>
    <w:rsid w:val="00316FAB"/>
    <w:rsid w:val="00317045"/>
    <w:rsid w:val="0031737C"/>
    <w:rsid w:val="0031750E"/>
    <w:rsid w:val="0031772F"/>
    <w:rsid w:val="00317809"/>
    <w:rsid w:val="0031785D"/>
    <w:rsid w:val="00317860"/>
    <w:rsid w:val="00317C2A"/>
    <w:rsid w:val="00317C68"/>
    <w:rsid w:val="00317DB8"/>
    <w:rsid w:val="00317FD9"/>
    <w:rsid w:val="003200B7"/>
    <w:rsid w:val="003200D7"/>
    <w:rsid w:val="003200DC"/>
    <w:rsid w:val="003200E6"/>
    <w:rsid w:val="003201DB"/>
    <w:rsid w:val="003202C5"/>
    <w:rsid w:val="003209B0"/>
    <w:rsid w:val="00320B01"/>
    <w:rsid w:val="00320C60"/>
    <w:rsid w:val="00320E38"/>
    <w:rsid w:val="00320E5B"/>
    <w:rsid w:val="00320FEE"/>
    <w:rsid w:val="0032100D"/>
    <w:rsid w:val="0032120F"/>
    <w:rsid w:val="00321496"/>
    <w:rsid w:val="0032154A"/>
    <w:rsid w:val="0032156D"/>
    <w:rsid w:val="0032159A"/>
    <w:rsid w:val="00321AE2"/>
    <w:rsid w:val="00321B4A"/>
    <w:rsid w:val="00321CA2"/>
    <w:rsid w:val="00321D8A"/>
    <w:rsid w:val="00322196"/>
    <w:rsid w:val="003222CB"/>
    <w:rsid w:val="0032254B"/>
    <w:rsid w:val="00322602"/>
    <w:rsid w:val="003229F2"/>
    <w:rsid w:val="00322B79"/>
    <w:rsid w:val="00322EFE"/>
    <w:rsid w:val="00322F55"/>
    <w:rsid w:val="003230BF"/>
    <w:rsid w:val="003230F5"/>
    <w:rsid w:val="003231BF"/>
    <w:rsid w:val="00323201"/>
    <w:rsid w:val="00323286"/>
    <w:rsid w:val="00323294"/>
    <w:rsid w:val="00323713"/>
    <w:rsid w:val="003237BA"/>
    <w:rsid w:val="00323903"/>
    <w:rsid w:val="00323907"/>
    <w:rsid w:val="00323948"/>
    <w:rsid w:val="003239CA"/>
    <w:rsid w:val="00323A1D"/>
    <w:rsid w:val="00323A4D"/>
    <w:rsid w:val="00323A7F"/>
    <w:rsid w:val="0032401D"/>
    <w:rsid w:val="00324289"/>
    <w:rsid w:val="00324313"/>
    <w:rsid w:val="003245FF"/>
    <w:rsid w:val="0032487B"/>
    <w:rsid w:val="00324BA9"/>
    <w:rsid w:val="00324CA8"/>
    <w:rsid w:val="00324CBE"/>
    <w:rsid w:val="00324D60"/>
    <w:rsid w:val="00324F65"/>
    <w:rsid w:val="00325130"/>
    <w:rsid w:val="00325226"/>
    <w:rsid w:val="0032522E"/>
    <w:rsid w:val="00325343"/>
    <w:rsid w:val="003254C7"/>
    <w:rsid w:val="00325C99"/>
    <w:rsid w:val="00325D86"/>
    <w:rsid w:val="003261DA"/>
    <w:rsid w:val="00326322"/>
    <w:rsid w:val="003265F7"/>
    <w:rsid w:val="003269F7"/>
    <w:rsid w:val="00326A0F"/>
    <w:rsid w:val="00326C94"/>
    <w:rsid w:val="00326FFF"/>
    <w:rsid w:val="0032732C"/>
    <w:rsid w:val="003273AE"/>
    <w:rsid w:val="00327489"/>
    <w:rsid w:val="0032755C"/>
    <w:rsid w:val="00327566"/>
    <w:rsid w:val="00327944"/>
    <w:rsid w:val="00327D65"/>
    <w:rsid w:val="00327FCE"/>
    <w:rsid w:val="00330455"/>
    <w:rsid w:val="003305CC"/>
    <w:rsid w:val="0033093B"/>
    <w:rsid w:val="003309AC"/>
    <w:rsid w:val="00330AE1"/>
    <w:rsid w:val="00330B76"/>
    <w:rsid w:val="00330CAA"/>
    <w:rsid w:val="00330F42"/>
    <w:rsid w:val="00331007"/>
    <w:rsid w:val="00331467"/>
    <w:rsid w:val="003314BB"/>
    <w:rsid w:val="003314EF"/>
    <w:rsid w:val="00331648"/>
    <w:rsid w:val="00331880"/>
    <w:rsid w:val="0033190D"/>
    <w:rsid w:val="00331A99"/>
    <w:rsid w:val="00331B13"/>
    <w:rsid w:val="00331BDF"/>
    <w:rsid w:val="00331DAF"/>
    <w:rsid w:val="0033217D"/>
    <w:rsid w:val="003321E6"/>
    <w:rsid w:val="003321EF"/>
    <w:rsid w:val="0033248B"/>
    <w:rsid w:val="0033260A"/>
    <w:rsid w:val="003327C4"/>
    <w:rsid w:val="00332873"/>
    <w:rsid w:val="003328F0"/>
    <w:rsid w:val="00332A8E"/>
    <w:rsid w:val="00332B7D"/>
    <w:rsid w:val="00332F4E"/>
    <w:rsid w:val="003331B4"/>
    <w:rsid w:val="00333392"/>
    <w:rsid w:val="003335C0"/>
    <w:rsid w:val="003337A4"/>
    <w:rsid w:val="00333848"/>
    <w:rsid w:val="00333B79"/>
    <w:rsid w:val="00333D18"/>
    <w:rsid w:val="00333D85"/>
    <w:rsid w:val="00333F00"/>
    <w:rsid w:val="0033433B"/>
    <w:rsid w:val="00334517"/>
    <w:rsid w:val="003345C6"/>
    <w:rsid w:val="003347AD"/>
    <w:rsid w:val="00334958"/>
    <w:rsid w:val="0033498E"/>
    <w:rsid w:val="00334C93"/>
    <w:rsid w:val="00334E8C"/>
    <w:rsid w:val="00334F25"/>
    <w:rsid w:val="00334FEE"/>
    <w:rsid w:val="0033503F"/>
    <w:rsid w:val="0033510A"/>
    <w:rsid w:val="0033513D"/>
    <w:rsid w:val="003351DE"/>
    <w:rsid w:val="00335237"/>
    <w:rsid w:val="003352CF"/>
    <w:rsid w:val="003353CB"/>
    <w:rsid w:val="003353F8"/>
    <w:rsid w:val="0033570B"/>
    <w:rsid w:val="003357A2"/>
    <w:rsid w:val="003357E5"/>
    <w:rsid w:val="003358F3"/>
    <w:rsid w:val="003359FF"/>
    <w:rsid w:val="00335AB2"/>
    <w:rsid w:val="00335BA1"/>
    <w:rsid w:val="00335D8F"/>
    <w:rsid w:val="00335DA0"/>
    <w:rsid w:val="00335EBE"/>
    <w:rsid w:val="00335F5A"/>
    <w:rsid w:val="00335FE8"/>
    <w:rsid w:val="003360AF"/>
    <w:rsid w:val="003360EB"/>
    <w:rsid w:val="003362AF"/>
    <w:rsid w:val="003365AF"/>
    <w:rsid w:val="003365DA"/>
    <w:rsid w:val="003365ED"/>
    <w:rsid w:val="00336617"/>
    <w:rsid w:val="0033685F"/>
    <w:rsid w:val="00336887"/>
    <w:rsid w:val="00336A6D"/>
    <w:rsid w:val="00336C8F"/>
    <w:rsid w:val="003370B1"/>
    <w:rsid w:val="003379C7"/>
    <w:rsid w:val="00337B76"/>
    <w:rsid w:val="00337B94"/>
    <w:rsid w:val="00337BCB"/>
    <w:rsid w:val="00337C5F"/>
    <w:rsid w:val="00337E91"/>
    <w:rsid w:val="00337FCE"/>
    <w:rsid w:val="00340051"/>
    <w:rsid w:val="00340141"/>
    <w:rsid w:val="00340217"/>
    <w:rsid w:val="003402CD"/>
    <w:rsid w:val="00340680"/>
    <w:rsid w:val="003409ED"/>
    <w:rsid w:val="00340AFC"/>
    <w:rsid w:val="00340D00"/>
    <w:rsid w:val="003410BC"/>
    <w:rsid w:val="00341182"/>
    <w:rsid w:val="003411B7"/>
    <w:rsid w:val="0034175E"/>
    <w:rsid w:val="00341925"/>
    <w:rsid w:val="0034196E"/>
    <w:rsid w:val="00341BB2"/>
    <w:rsid w:val="00341CA5"/>
    <w:rsid w:val="00341CFA"/>
    <w:rsid w:val="00341F84"/>
    <w:rsid w:val="0034237C"/>
    <w:rsid w:val="003423AA"/>
    <w:rsid w:val="00342429"/>
    <w:rsid w:val="003424ED"/>
    <w:rsid w:val="00342569"/>
    <w:rsid w:val="00342726"/>
    <w:rsid w:val="00342787"/>
    <w:rsid w:val="00342D0A"/>
    <w:rsid w:val="00342D28"/>
    <w:rsid w:val="00342DDD"/>
    <w:rsid w:val="003432CC"/>
    <w:rsid w:val="0034333C"/>
    <w:rsid w:val="0034339F"/>
    <w:rsid w:val="0034345C"/>
    <w:rsid w:val="0034350B"/>
    <w:rsid w:val="00343BB4"/>
    <w:rsid w:val="00343C54"/>
    <w:rsid w:val="00343EED"/>
    <w:rsid w:val="00344065"/>
    <w:rsid w:val="0034407E"/>
    <w:rsid w:val="003440B4"/>
    <w:rsid w:val="00344155"/>
    <w:rsid w:val="0034445E"/>
    <w:rsid w:val="00344491"/>
    <w:rsid w:val="003445CF"/>
    <w:rsid w:val="00344874"/>
    <w:rsid w:val="00344937"/>
    <w:rsid w:val="00344985"/>
    <w:rsid w:val="0034498B"/>
    <w:rsid w:val="00344994"/>
    <w:rsid w:val="00344A02"/>
    <w:rsid w:val="00344B29"/>
    <w:rsid w:val="00345447"/>
    <w:rsid w:val="0034544C"/>
    <w:rsid w:val="00345514"/>
    <w:rsid w:val="0034562F"/>
    <w:rsid w:val="003457DE"/>
    <w:rsid w:val="00345855"/>
    <w:rsid w:val="00345E96"/>
    <w:rsid w:val="00345F19"/>
    <w:rsid w:val="00345F1A"/>
    <w:rsid w:val="00345F79"/>
    <w:rsid w:val="00346103"/>
    <w:rsid w:val="003464E4"/>
    <w:rsid w:val="003465BD"/>
    <w:rsid w:val="0034669F"/>
    <w:rsid w:val="003466BB"/>
    <w:rsid w:val="003466FA"/>
    <w:rsid w:val="003468DC"/>
    <w:rsid w:val="00346A80"/>
    <w:rsid w:val="00346C1B"/>
    <w:rsid w:val="00346C5F"/>
    <w:rsid w:val="00346D59"/>
    <w:rsid w:val="00346EAF"/>
    <w:rsid w:val="0034710C"/>
    <w:rsid w:val="00347166"/>
    <w:rsid w:val="003472F4"/>
    <w:rsid w:val="00347317"/>
    <w:rsid w:val="00347845"/>
    <w:rsid w:val="0034785D"/>
    <w:rsid w:val="00347899"/>
    <w:rsid w:val="00347DE1"/>
    <w:rsid w:val="00347F07"/>
    <w:rsid w:val="003500A0"/>
    <w:rsid w:val="003500F5"/>
    <w:rsid w:val="00350136"/>
    <w:rsid w:val="00350389"/>
    <w:rsid w:val="003503AE"/>
    <w:rsid w:val="003504FD"/>
    <w:rsid w:val="0035081B"/>
    <w:rsid w:val="00350839"/>
    <w:rsid w:val="00350938"/>
    <w:rsid w:val="00350B70"/>
    <w:rsid w:val="00350B9A"/>
    <w:rsid w:val="00350C70"/>
    <w:rsid w:val="00350E4E"/>
    <w:rsid w:val="00350F53"/>
    <w:rsid w:val="0035109B"/>
    <w:rsid w:val="00351329"/>
    <w:rsid w:val="0035134A"/>
    <w:rsid w:val="003513FD"/>
    <w:rsid w:val="00351479"/>
    <w:rsid w:val="003516DF"/>
    <w:rsid w:val="0035174A"/>
    <w:rsid w:val="00351823"/>
    <w:rsid w:val="00351C28"/>
    <w:rsid w:val="00351CE0"/>
    <w:rsid w:val="00351F2B"/>
    <w:rsid w:val="0035220A"/>
    <w:rsid w:val="003525C1"/>
    <w:rsid w:val="003528C6"/>
    <w:rsid w:val="00352CBB"/>
    <w:rsid w:val="00352DF2"/>
    <w:rsid w:val="003531E9"/>
    <w:rsid w:val="00353406"/>
    <w:rsid w:val="003535AB"/>
    <w:rsid w:val="0035375C"/>
    <w:rsid w:val="003537B0"/>
    <w:rsid w:val="003537C6"/>
    <w:rsid w:val="00353942"/>
    <w:rsid w:val="00353BB5"/>
    <w:rsid w:val="00353D75"/>
    <w:rsid w:val="00353DA5"/>
    <w:rsid w:val="00353ED5"/>
    <w:rsid w:val="0035408D"/>
    <w:rsid w:val="00354098"/>
    <w:rsid w:val="003540D0"/>
    <w:rsid w:val="00354132"/>
    <w:rsid w:val="00354170"/>
    <w:rsid w:val="003541E3"/>
    <w:rsid w:val="00354264"/>
    <w:rsid w:val="003545A8"/>
    <w:rsid w:val="00354863"/>
    <w:rsid w:val="003548BC"/>
    <w:rsid w:val="003548C3"/>
    <w:rsid w:val="003548F5"/>
    <w:rsid w:val="003549F1"/>
    <w:rsid w:val="00354BA4"/>
    <w:rsid w:val="00354EAD"/>
    <w:rsid w:val="00354F49"/>
    <w:rsid w:val="00354F5A"/>
    <w:rsid w:val="00355297"/>
    <w:rsid w:val="00355676"/>
    <w:rsid w:val="00355690"/>
    <w:rsid w:val="00355A5D"/>
    <w:rsid w:val="00355B10"/>
    <w:rsid w:val="00355B2B"/>
    <w:rsid w:val="00355C4C"/>
    <w:rsid w:val="00355DC6"/>
    <w:rsid w:val="00355EA2"/>
    <w:rsid w:val="003561D9"/>
    <w:rsid w:val="003563D1"/>
    <w:rsid w:val="0035653D"/>
    <w:rsid w:val="00356859"/>
    <w:rsid w:val="00356BD8"/>
    <w:rsid w:val="00356F1E"/>
    <w:rsid w:val="00356F2E"/>
    <w:rsid w:val="003571C2"/>
    <w:rsid w:val="00357493"/>
    <w:rsid w:val="00357785"/>
    <w:rsid w:val="003577B3"/>
    <w:rsid w:val="003577E3"/>
    <w:rsid w:val="00357849"/>
    <w:rsid w:val="00357C80"/>
    <w:rsid w:val="00357E45"/>
    <w:rsid w:val="00357E6B"/>
    <w:rsid w:val="0036017B"/>
    <w:rsid w:val="0036031D"/>
    <w:rsid w:val="00360322"/>
    <w:rsid w:val="003609FF"/>
    <w:rsid w:val="00360D2B"/>
    <w:rsid w:val="00360E0F"/>
    <w:rsid w:val="00360E38"/>
    <w:rsid w:val="00361038"/>
    <w:rsid w:val="00361084"/>
    <w:rsid w:val="00361099"/>
    <w:rsid w:val="003610A4"/>
    <w:rsid w:val="0036114D"/>
    <w:rsid w:val="003611F7"/>
    <w:rsid w:val="0036127A"/>
    <w:rsid w:val="00361289"/>
    <w:rsid w:val="00361728"/>
    <w:rsid w:val="0036191C"/>
    <w:rsid w:val="003619E6"/>
    <w:rsid w:val="00361DD1"/>
    <w:rsid w:val="00361F29"/>
    <w:rsid w:val="00362015"/>
    <w:rsid w:val="0036207F"/>
    <w:rsid w:val="003622B1"/>
    <w:rsid w:val="00362528"/>
    <w:rsid w:val="0036253C"/>
    <w:rsid w:val="00362691"/>
    <w:rsid w:val="003626B5"/>
    <w:rsid w:val="003626F9"/>
    <w:rsid w:val="00362752"/>
    <w:rsid w:val="00362757"/>
    <w:rsid w:val="00362B37"/>
    <w:rsid w:val="00362C39"/>
    <w:rsid w:val="00362CBC"/>
    <w:rsid w:val="00362F54"/>
    <w:rsid w:val="00362FF2"/>
    <w:rsid w:val="00363864"/>
    <w:rsid w:val="00363867"/>
    <w:rsid w:val="003638C3"/>
    <w:rsid w:val="00363A7B"/>
    <w:rsid w:val="00363B38"/>
    <w:rsid w:val="00363B42"/>
    <w:rsid w:val="00363CC2"/>
    <w:rsid w:val="00363F39"/>
    <w:rsid w:val="003640EA"/>
    <w:rsid w:val="003640FF"/>
    <w:rsid w:val="00364267"/>
    <w:rsid w:val="003642F9"/>
    <w:rsid w:val="003643FE"/>
    <w:rsid w:val="0036458A"/>
    <w:rsid w:val="0036466E"/>
    <w:rsid w:val="0036487B"/>
    <w:rsid w:val="003648E6"/>
    <w:rsid w:val="003649B5"/>
    <w:rsid w:val="003649C5"/>
    <w:rsid w:val="003649D7"/>
    <w:rsid w:val="00364A0A"/>
    <w:rsid w:val="00364AB3"/>
    <w:rsid w:val="00364B99"/>
    <w:rsid w:val="00365017"/>
    <w:rsid w:val="003651D8"/>
    <w:rsid w:val="003653F9"/>
    <w:rsid w:val="003654C5"/>
    <w:rsid w:val="00365677"/>
    <w:rsid w:val="003657B5"/>
    <w:rsid w:val="0036586E"/>
    <w:rsid w:val="0036586F"/>
    <w:rsid w:val="0036596E"/>
    <w:rsid w:val="00365E9A"/>
    <w:rsid w:val="00365EFD"/>
    <w:rsid w:val="003663D3"/>
    <w:rsid w:val="00366558"/>
    <w:rsid w:val="00366775"/>
    <w:rsid w:val="00366956"/>
    <w:rsid w:val="00366A06"/>
    <w:rsid w:val="00366A3C"/>
    <w:rsid w:val="00366B2F"/>
    <w:rsid w:val="00366C84"/>
    <w:rsid w:val="00366CBD"/>
    <w:rsid w:val="00366E99"/>
    <w:rsid w:val="00366EBF"/>
    <w:rsid w:val="00366FDA"/>
    <w:rsid w:val="00367017"/>
    <w:rsid w:val="003670B7"/>
    <w:rsid w:val="003670EE"/>
    <w:rsid w:val="003672EA"/>
    <w:rsid w:val="003672EC"/>
    <w:rsid w:val="003673AA"/>
    <w:rsid w:val="00367569"/>
    <w:rsid w:val="003675A6"/>
    <w:rsid w:val="00367A7D"/>
    <w:rsid w:val="00367ABB"/>
    <w:rsid w:val="00367E14"/>
    <w:rsid w:val="00367F43"/>
    <w:rsid w:val="00370093"/>
    <w:rsid w:val="003701FC"/>
    <w:rsid w:val="00370361"/>
    <w:rsid w:val="00370540"/>
    <w:rsid w:val="00370A55"/>
    <w:rsid w:val="00370B64"/>
    <w:rsid w:val="003711E1"/>
    <w:rsid w:val="00371226"/>
    <w:rsid w:val="00371599"/>
    <w:rsid w:val="003715D1"/>
    <w:rsid w:val="003715FE"/>
    <w:rsid w:val="0037193D"/>
    <w:rsid w:val="00371AAC"/>
    <w:rsid w:val="00371D50"/>
    <w:rsid w:val="0037211B"/>
    <w:rsid w:val="0037232E"/>
    <w:rsid w:val="003726A3"/>
    <w:rsid w:val="0037271B"/>
    <w:rsid w:val="00372A19"/>
    <w:rsid w:val="00372E1E"/>
    <w:rsid w:val="00372F91"/>
    <w:rsid w:val="0037317E"/>
    <w:rsid w:val="0037323D"/>
    <w:rsid w:val="00373804"/>
    <w:rsid w:val="0037383C"/>
    <w:rsid w:val="00373859"/>
    <w:rsid w:val="003738CF"/>
    <w:rsid w:val="00373943"/>
    <w:rsid w:val="00373A9C"/>
    <w:rsid w:val="003741BF"/>
    <w:rsid w:val="0037439F"/>
    <w:rsid w:val="00374478"/>
    <w:rsid w:val="00374678"/>
    <w:rsid w:val="003746C4"/>
    <w:rsid w:val="00374776"/>
    <w:rsid w:val="00374B4B"/>
    <w:rsid w:val="00374C37"/>
    <w:rsid w:val="00374DDA"/>
    <w:rsid w:val="00374F4F"/>
    <w:rsid w:val="003750BC"/>
    <w:rsid w:val="0037517D"/>
    <w:rsid w:val="003753F0"/>
    <w:rsid w:val="00375409"/>
    <w:rsid w:val="00375555"/>
    <w:rsid w:val="003757F8"/>
    <w:rsid w:val="0037584F"/>
    <w:rsid w:val="00375C6F"/>
    <w:rsid w:val="00375C8F"/>
    <w:rsid w:val="00375E74"/>
    <w:rsid w:val="003760A4"/>
    <w:rsid w:val="003762F4"/>
    <w:rsid w:val="003764A9"/>
    <w:rsid w:val="003764D4"/>
    <w:rsid w:val="003765D7"/>
    <w:rsid w:val="0037666F"/>
    <w:rsid w:val="00376675"/>
    <w:rsid w:val="003766C6"/>
    <w:rsid w:val="003767D3"/>
    <w:rsid w:val="00376868"/>
    <w:rsid w:val="00376885"/>
    <w:rsid w:val="003769A4"/>
    <w:rsid w:val="00376B95"/>
    <w:rsid w:val="00376BC3"/>
    <w:rsid w:val="00376DB4"/>
    <w:rsid w:val="00376E38"/>
    <w:rsid w:val="00376FEC"/>
    <w:rsid w:val="00377098"/>
    <w:rsid w:val="003770CD"/>
    <w:rsid w:val="003770F9"/>
    <w:rsid w:val="00377163"/>
    <w:rsid w:val="0037727D"/>
    <w:rsid w:val="003773EF"/>
    <w:rsid w:val="003774C0"/>
    <w:rsid w:val="003774D0"/>
    <w:rsid w:val="0037767B"/>
    <w:rsid w:val="0037799C"/>
    <w:rsid w:val="00377B72"/>
    <w:rsid w:val="00377BDF"/>
    <w:rsid w:val="00377D05"/>
    <w:rsid w:val="00377D12"/>
    <w:rsid w:val="00377E2C"/>
    <w:rsid w:val="00377E53"/>
    <w:rsid w:val="00377E7E"/>
    <w:rsid w:val="0038028D"/>
    <w:rsid w:val="0038042E"/>
    <w:rsid w:val="003805D1"/>
    <w:rsid w:val="0038083B"/>
    <w:rsid w:val="00380BEF"/>
    <w:rsid w:val="00380D90"/>
    <w:rsid w:val="00380DE5"/>
    <w:rsid w:val="00380FE3"/>
    <w:rsid w:val="0038104A"/>
    <w:rsid w:val="00381085"/>
    <w:rsid w:val="003814F7"/>
    <w:rsid w:val="00381B4F"/>
    <w:rsid w:val="00381B7A"/>
    <w:rsid w:val="00381BD1"/>
    <w:rsid w:val="0038215B"/>
    <w:rsid w:val="0038247E"/>
    <w:rsid w:val="003825F6"/>
    <w:rsid w:val="003827FC"/>
    <w:rsid w:val="00382926"/>
    <w:rsid w:val="00382ABE"/>
    <w:rsid w:val="00382AD5"/>
    <w:rsid w:val="003830E6"/>
    <w:rsid w:val="0038336F"/>
    <w:rsid w:val="003833EA"/>
    <w:rsid w:val="003837D7"/>
    <w:rsid w:val="003837FF"/>
    <w:rsid w:val="00383AA0"/>
    <w:rsid w:val="00383C58"/>
    <w:rsid w:val="00383F6F"/>
    <w:rsid w:val="00384181"/>
    <w:rsid w:val="003841C5"/>
    <w:rsid w:val="0038429A"/>
    <w:rsid w:val="00384301"/>
    <w:rsid w:val="0038465A"/>
    <w:rsid w:val="0038474A"/>
    <w:rsid w:val="0038485D"/>
    <w:rsid w:val="003848B0"/>
    <w:rsid w:val="00384A61"/>
    <w:rsid w:val="00384C26"/>
    <w:rsid w:val="00384C89"/>
    <w:rsid w:val="00384F16"/>
    <w:rsid w:val="00384FAA"/>
    <w:rsid w:val="003850B7"/>
    <w:rsid w:val="00385117"/>
    <w:rsid w:val="0038528D"/>
    <w:rsid w:val="003852EE"/>
    <w:rsid w:val="0038535C"/>
    <w:rsid w:val="0038555F"/>
    <w:rsid w:val="00385690"/>
    <w:rsid w:val="003858A8"/>
    <w:rsid w:val="00385F06"/>
    <w:rsid w:val="00385F9F"/>
    <w:rsid w:val="003861B3"/>
    <w:rsid w:val="003861E1"/>
    <w:rsid w:val="00386221"/>
    <w:rsid w:val="00386291"/>
    <w:rsid w:val="003863D7"/>
    <w:rsid w:val="003864B6"/>
    <w:rsid w:val="00386AB8"/>
    <w:rsid w:val="00386E6C"/>
    <w:rsid w:val="003870FD"/>
    <w:rsid w:val="003874FE"/>
    <w:rsid w:val="0038756E"/>
    <w:rsid w:val="00387647"/>
    <w:rsid w:val="00387728"/>
    <w:rsid w:val="00387AC5"/>
    <w:rsid w:val="00387C7B"/>
    <w:rsid w:val="00387D05"/>
    <w:rsid w:val="00387D2D"/>
    <w:rsid w:val="00387D4E"/>
    <w:rsid w:val="00387EE2"/>
    <w:rsid w:val="003903E2"/>
    <w:rsid w:val="003904FD"/>
    <w:rsid w:val="00390793"/>
    <w:rsid w:val="0039089B"/>
    <w:rsid w:val="003908FE"/>
    <w:rsid w:val="0039099A"/>
    <w:rsid w:val="00390A52"/>
    <w:rsid w:val="00390C61"/>
    <w:rsid w:val="00390DEB"/>
    <w:rsid w:val="00390E61"/>
    <w:rsid w:val="00390EB4"/>
    <w:rsid w:val="003910DF"/>
    <w:rsid w:val="0039110A"/>
    <w:rsid w:val="003912C6"/>
    <w:rsid w:val="003912E2"/>
    <w:rsid w:val="00391348"/>
    <w:rsid w:val="00391583"/>
    <w:rsid w:val="00391598"/>
    <w:rsid w:val="003915D7"/>
    <w:rsid w:val="003916C6"/>
    <w:rsid w:val="0039182D"/>
    <w:rsid w:val="00391888"/>
    <w:rsid w:val="003918CD"/>
    <w:rsid w:val="003919A8"/>
    <w:rsid w:val="00391AD7"/>
    <w:rsid w:val="00391DE2"/>
    <w:rsid w:val="00392009"/>
    <w:rsid w:val="00392047"/>
    <w:rsid w:val="00392192"/>
    <w:rsid w:val="00392586"/>
    <w:rsid w:val="0039258D"/>
    <w:rsid w:val="003925C0"/>
    <w:rsid w:val="00392B4F"/>
    <w:rsid w:val="00392C01"/>
    <w:rsid w:val="00392C79"/>
    <w:rsid w:val="00393318"/>
    <w:rsid w:val="003933B9"/>
    <w:rsid w:val="003934FC"/>
    <w:rsid w:val="00393514"/>
    <w:rsid w:val="0039351D"/>
    <w:rsid w:val="00393BA4"/>
    <w:rsid w:val="00393C44"/>
    <w:rsid w:val="00393DFF"/>
    <w:rsid w:val="00393EEA"/>
    <w:rsid w:val="003941FF"/>
    <w:rsid w:val="00394533"/>
    <w:rsid w:val="00394596"/>
    <w:rsid w:val="00394717"/>
    <w:rsid w:val="00394759"/>
    <w:rsid w:val="0039478B"/>
    <w:rsid w:val="003949FD"/>
    <w:rsid w:val="00394B0E"/>
    <w:rsid w:val="00394CE0"/>
    <w:rsid w:val="00394CF4"/>
    <w:rsid w:val="00394E99"/>
    <w:rsid w:val="0039518C"/>
    <w:rsid w:val="00395367"/>
    <w:rsid w:val="00395765"/>
    <w:rsid w:val="003957F1"/>
    <w:rsid w:val="00395CAD"/>
    <w:rsid w:val="00395D15"/>
    <w:rsid w:val="00395D81"/>
    <w:rsid w:val="00395FEB"/>
    <w:rsid w:val="003960C7"/>
    <w:rsid w:val="003961A4"/>
    <w:rsid w:val="003961B2"/>
    <w:rsid w:val="003962C9"/>
    <w:rsid w:val="003962FE"/>
    <w:rsid w:val="00396398"/>
    <w:rsid w:val="00396864"/>
    <w:rsid w:val="00396986"/>
    <w:rsid w:val="003969EF"/>
    <w:rsid w:val="00396A81"/>
    <w:rsid w:val="00396ACD"/>
    <w:rsid w:val="00396E90"/>
    <w:rsid w:val="00396F19"/>
    <w:rsid w:val="003970D0"/>
    <w:rsid w:val="0039714F"/>
    <w:rsid w:val="0039718D"/>
    <w:rsid w:val="003971DC"/>
    <w:rsid w:val="003972AC"/>
    <w:rsid w:val="003972F8"/>
    <w:rsid w:val="003972FE"/>
    <w:rsid w:val="003974F4"/>
    <w:rsid w:val="00397820"/>
    <w:rsid w:val="00397872"/>
    <w:rsid w:val="003978B0"/>
    <w:rsid w:val="003978FA"/>
    <w:rsid w:val="00397974"/>
    <w:rsid w:val="00397AEB"/>
    <w:rsid w:val="00397B2A"/>
    <w:rsid w:val="00397B75"/>
    <w:rsid w:val="00397BAD"/>
    <w:rsid w:val="00397C05"/>
    <w:rsid w:val="00397DCB"/>
    <w:rsid w:val="00397EE3"/>
    <w:rsid w:val="003A021D"/>
    <w:rsid w:val="003A026E"/>
    <w:rsid w:val="003A03BF"/>
    <w:rsid w:val="003A055E"/>
    <w:rsid w:val="003A0611"/>
    <w:rsid w:val="003A067D"/>
    <w:rsid w:val="003A0755"/>
    <w:rsid w:val="003A085E"/>
    <w:rsid w:val="003A08D1"/>
    <w:rsid w:val="003A0960"/>
    <w:rsid w:val="003A0A5E"/>
    <w:rsid w:val="003A0DBB"/>
    <w:rsid w:val="003A0E09"/>
    <w:rsid w:val="003A0E49"/>
    <w:rsid w:val="003A0FFD"/>
    <w:rsid w:val="003A10D8"/>
    <w:rsid w:val="003A1209"/>
    <w:rsid w:val="003A14A7"/>
    <w:rsid w:val="003A1592"/>
    <w:rsid w:val="003A17C5"/>
    <w:rsid w:val="003A1C29"/>
    <w:rsid w:val="003A1F30"/>
    <w:rsid w:val="003A1FE0"/>
    <w:rsid w:val="003A2417"/>
    <w:rsid w:val="003A2532"/>
    <w:rsid w:val="003A2541"/>
    <w:rsid w:val="003A25BB"/>
    <w:rsid w:val="003A283A"/>
    <w:rsid w:val="003A293C"/>
    <w:rsid w:val="003A2C36"/>
    <w:rsid w:val="003A2CBE"/>
    <w:rsid w:val="003A2F76"/>
    <w:rsid w:val="003A30AC"/>
    <w:rsid w:val="003A30B1"/>
    <w:rsid w:val="003A3318"/>
    <w:rsid w:val="003A3492"/>
    <w:rsid w:val="003A36D7"/>
    <w:rsid w:val="003A3B2F"/>
    <w:rsid w:val="003A3C16"/>
    <w:rsid w:val="003A3CA9"/>
    <w:rsid w:val="003A3F23"/>
    <w:rsid w:val="003A3F92"/>
    <w:rsid w:val="003A401B"/>
    <w:rsid w:val="003A425E"/>
    <w:rsid w:val="003A4263"/>
    <w:rsid w:val="003A438E"/>
    <w:rsid w:val="003A455F"/>
    <w:rsid w:val="003A45C8"/>
    <w:rsid w:val="003A4971"/>
    <w:rsid w:val="003A4AE5"/>
    <w:rsid w:val="003A4B59"/>
    <w:rsid w:val="003A4B85"/>
    <w:rsid w:val="003A4C50"/>
    <w:rsid w:val="003A4F76"/>
    <w:rsid w:val="003A53A1"/>
    <w:rsid w:val="003A53AC"/>
    <w:rsid w:val="003A540E"/>
    <w:rsid w:val="003A5661"/>
    <w:rsid w:val="003A5777"/>
    <w:rsid w:val="003A585D"/>
    <w:rsid w:val="003A5A54"/>
    <w:rsid w:val="003A5D92"/>
    <w:rsid w:val="003A62E3"/>
    <w:rsid w:val="003A6470"/>
    <w:rsid w:val="003A6499"/>
    <w:rsid w:val="003A6543"/>
    <w:rsid w:val="003A656A"/>
    <w:rsid w:val="003A65D2"/>
    <w:rsid w:val="003A668B"/>
    <w:rsid w:val="003A6AD6"/>
    <w:rsid w:val="003A6CFE"/>
    <w:rsid w:val="003A6EB3"/>
    <w:rsid w:val="003A6EFA"/>
    <w:rsid w:val="003A6FF1"/>
    <w:rsid w:val="003A72FA"/>
    <w:rsid w:val="003A74DC"/>
    <w:rsid w:val="003A755C"/>
    <w:rsid w:val="003A7691"/>
    <w:rsid w:val="003A7853"/>
    <w:rsid w:val="003A7A46"/>
    <w:rsid w:val="003A7DAB"/>
    <w:rsid w:val="003A7E16"/>
    <w:rsid w:val="003A7E80"/>
    <w:rsid w:val="003B0087"/>
    <w:rsid w:val="003B00F1"/>
    <w:rsid w:val="003B0147"/>
    <w:rsid w:val="003B0189"/>
    <w:rsid w:val="003B0305"/>
    <w:rsid w:val="003B040E"/>
    <w:rsid w:val="003B0739"/>
    <w:rsid w:val="003B08C0"/>
    <w:rsid w:val="003B0BB1"/>
    <w:rsid w:val="003B0CDF"/>
    <w:rsid w:val="003B0CE6"/>
    <w:rsid w:val="003B0D08"/>
    <w:rsid w:val="003B0EBB"/>
    <w:rsid w:val="003B0F16"/>
    <w:rsid w:val="003B0FB2"/>
    <w:rsid w:val="003B109A"/>
    <w:rsid w:val="003B12D0"/>
    <w:rsid w:val="003B14F7"/>
    <w:rsid w:val="003B158F"/>
    <w:rsid w:val="003B170F"/>
    <w:rsid w:val="003B1818"/>
    <w:rsid w:val="003B18FA"/>
    <w:rsid w:val="003B1A33"/>
    <w:rsid w:val="003B1C55"/>
    <w:rsid w:val="003B1DFD"/>
    <w:rsid w:val="003B1F42"/>
    <w:rsid w:val="003B1F52"/>
    <w:rsid w:val="003B20F6"/>
    <w:rsid w:val="003B211A"/>
    <w:rsid w:val="003B2544"/>
    <w:rsid w:val="003B2552"/>
    <w:rsid w:val="003B25B0"/>
    <w:rsid w:val="003B25C4"/>
    <w:rsid w:val="003B284F"/>
    <w:rsid w:val="003B2A17"/>
    <w:rsid w:val="003B2C2F"/>
    <w:rsid w:val="003B2DDB"/>
    <w:rsid w:val="003B2F0F"/>
    <w:rsid w:val="003B2FD9"/>
    <w:rsid w:val="003B30EC"/>
    <w:rsid w:val="003B330E"/>
    <w:rsid w:val="003B3450"/>
    <w:rsid w:val="003B3482"/>
    <w:rsid w:val="003B353E"/>
    <w:rsid w:val="003B359D"/>
    <w:rsid w:val="003B3AC0"/>
    <w:rsid w:val="003B3B4E"/>
    <w:rsid w:val="003B4142"/>
    <w:rsid w:val="003B424F"/>
    <w:rsid w:val="003B49E9"/>
    <w:rsid w:val="003B4A55"/>
    <w:rsid w:val="003B4A62"/>
    <w:rsid w:val="003B4ABF"/>
    <w:rsid w:val="003B4B21"/>
    <w:rsid w:val="003B4CBC"/>
    <w:rsid w:val="003B4D46"/>
    <w:rsid w:val="003B4D8F"/>
    <w:rsid w:val="003B4DF8"/>
    <w:rsid w:val="003B4EBA"/>
    <w:rsid w:val="003B4F44"/>
    <w:rsid w:val="003B4F4F"/>
    <w:rsid w:val="003B4FAE"/>
    <w:rsid w:val="003B5080"/>
    <w:rsid w:val="003B50EF"/>
    <w:rsid w:val="003B52CD"/>
    <w:rsid w:val="003B5414"/>
    <w:rsid w:val="003B5615"/>
    <w:rsid w:val="003B562A"/>
    <w:rsid w:val="003B59D5"/>
    <w:rsid w:val="003B5CE6"/>
    <w:rsid w:val="003B5DF6"/>
    <w:rsid w:val="003B5EEC"/>
    <w:rsid w:val="003B6109"/>
    <w:rsid w:val="003B6391"/>
    <w:rsid w:val="003B63A9"/>
    <w:rsid w:val="003B653C"/>
    <w:rsid w:val="003B666D"/>
    <w:rsid w:val="003B6693"/>
    <w:rsid w:val="003B66E8"/>
    <w:rsid w:val="003B686B"/>
    <w:rsid w:val="003B69B0"/>
    <w:rsid w:val="003B6A01"/>
    <w:rsid w:val="003B6B6D"/>
    <w:rsid w:val="003B6C9F"/>
    <w:rsid w:val="003B6E3D"/>
    <w:rsid w:val="003B6F60"/>
    <w:rsid w:val="003B72C1"/>
    <w:rsid w:val="003B72E0"/>
    <w:rsid w:val="003B73B6"/>
    <w:rsid w:val="003B7502"/>
    <w:rsid w:val="003B75DD"/>
    <w:rsid w:val="003B7655"/>
    <w:rsid w:val="003B77AF"/>
    <w:rsid w:val="003B77E5"/>
    <w:rsid w:val="003B77E7"/>
    <w:rsid w:val="003B7A32"/>
    <w:rsid w:val="003B7AD8"/>
    <w:rsid w:val="003B7E1C"/>
    <w:rsid w:val="003B7F6B"/>
    <w:rsid w:val="003C0278"/>
    <w:rsid w:val="003C03EB"/>
    <w:rsid w:val="003C0703"/>
    <w:rsid w:val="003C0762"/>
    <w:rsid w:val="003C08C9"/>
    <w:rsid w:val="003C0A60"/>
    <w:rsid w:val="003C0E73"/>
    <w:rsid w:val="003C0FF2"/>
    <w:rsid w:val="003C10AF"/>
    <w:rsid w:val="003C111C"/>
    <w:rsid w:val="003C2098"/>
    <w:rsid w:val="003C2153"/>
    <w:rsid w:val="003C2348"/>
    <w:rsid w:val="003C23B4"/>
    <w:rsid w:val="003C246F"/>
    <w:rsid w:val="003C2737"/>
    <w:rsid w:val="003C279F"/>
    <w:rsid w:val="003C2818"/>
    <w:rsid w:val="003C28F6"/>
    <w:rsid w:val="003C2BA3"/>
    <w:rsid w:val="003C2C33"/>
    <w:rsid w:val="003C2D31"/>
    <w:rsid w:val="003C2D50"/>
    <w:rsid w:val="003C2D6E"/>
    <w:rsid w:val="003C3573"/>
    <w:rsid w:val="003C35A3"/>
    <w:rsid w:val="003C3750"/>
    <w:rsid w:val="003C379D"/>
    <w:rsid w:val="003C384D"/>
    <w:rsid w:val="003C3941"/>
    <w:rsid w:val="003C3A01"/>
    <w:rsid w:val="003C3C6F"/>
    <w:rsid w:val="003C3CF0"/>
    <w:rsid w:val="003C3D28"/>
    <w:rsid w:val="003C3D4A"/>
    <w:rsid w:val="003C3F29"/>
    <w:rsid w:val="003C3F46"/>
    <w:rsid w:val="003C3FC7"/>
    <w:rsid w:val="003C407A"/>
    <w:rsid w:val="003C42A7"/>
    <w:rsid w:val="003C4600"/>
    <w:rsid w:val="003C4673"/>
    <w:rsid w:val="003C468C"/>
    <w:rsid w:val="003C46A9"/>
    <w:rsid w:val="003C46CE"/>
    <w:rsid w:val="003C480A"/>
    <w:rsid w:val="003C48CA"/>
    <w:rsid w:val="003C49E4"/>
    <w:rsid w:val="003C4BC8"/>
    <w:rsid w:val="003C513C"/>
    <w:rsid w:val="003C514A"/>
    <w:rsid w:val="003C5377"/>
    <w:rsid w:val="003C593D"/>
    <w:rsid w:val="003C5D1B"/>
    <w:rsid w:val="003C611F"/>
    <w:rsid w:val="003C62B5"/>
    <w:rsid w:val="003C65FC"/>
    <w:rsid w:val="003C67E5"/>
    <w:rsid w:val="003C67F4"/>
    <w:rsid w:val="003C6BDB"/>
    <w:rsid w:val="003C6D4F"/>
    <w:rsid w:val="003C6E0C"/>
    <w:rsid w:val="003C6E4E"/>
    <w:rsid w:val="003C6F2A"/>
    <w:rsid w:val="003C6FAB"/>
    <w:rsid w:val="003C7071"/>
    <w:rsid w:val="003C737D"/>
    <w:rsid w:val="003C7383"/>
    <w:rsid w:val="003C75E7"/>
    <w:rsid w:val="003C7A57"/>
    <w:rsid w:val="003C7CA2"/>
    <w:rsid w:val="003C7D94"/>
    <w:rsid w:val="003C7DA5"/>
    <w:rsid w:val="003D0128"/>
    <w:rsid w:val="003D01B2"/>
    <w:rsid w:val="003D03E1"/>
    <w:rsid w:val="003D03E9"/>
    <w:rsid w:val="003D05A9"/>
    <w:rsid w:val="003D0651"/>
    <w:rsid w:val="003D0954"/>
    <w:rsid w:val="003D0975"/>
    <w:rsid w:val="003D0AA6"/>
    <w:rsid w:val="003D0AC2"/>
    <w:rsid w:val="003D0D3B"/>
    <w:rsid w:val="003D0E7F"/>
    <w:rsid w:val="003D0E80"/>
    <w:rsid w:val="003D0F80"/>
    <w:rsid w:val="003D1048"/>
    <w:rsid w:val="003D1328"/>
    <w:rsid w:val="003D1493"/>
    <w:rsid w:val="003D14BB"/>
    <w:rsid w:val="003D1562"/>
    <w:rsid w:val="003D1784"/>
    <w:rsid w:val="003D188B"/>
    <w:rsid w:val="003D1CB2"/>
    <w:rsid w:val="003D1E21"/>
    <w:rsid w:val="003D1E83"/>
    <w:rsid w:val="003D2156"/>
    <w:rsid w:val="003D22BF"/>
    <w:rsid w:val="003D2493"/>
    <w:rsid w:val="003D24AF"/>
    <w:rsid w:val="003D2775"/>
    <w:rsid w:val="003D27B0"/>
    <w:rsid w:val="003D280E"/>
    <w:rsid w:val="003D2970"/>
    <w:rsid w:val="003D2B55"/>
    <w:rsid w:val="003D3009"/>
    <w:rsid w:val="003D30E5"/>
    <w:rsid w:val="003D3135"/>
    <w:rsid w:val="003D3258"/>
    <w:rsid w:val="003D326D"/>
    <w:rsid w:val="003D34C6"/>
    <w:rsid w:val="003D34D0"/>
    <w:rsid w:val="003D35F7"/>
    <w:rsid w:val="003D366E"/>
    <w:rsid w:val="003D38EE"/>
    <w:rsid w:val="003D394E"/>
    <w:rsid w:val="003D3AD1"/>
    <w:rsid w:val="003D3AFD"/>
    <w:rsid w:val="003D3D29"/>
    <w:rsid w:val="003D3EE5"/>
    <w:rsid w:val="003D42AB"/>
    <w:rsid w:val="003D453C"/>
    <w:rsid w:val="003D45BF"/>
    <w:rsid w:val="003D4664"/>
    <w:rsid w:val="003D4675"/>
    <w:rsid w:val="003D4972"/>
    <w:rsid w:val="003D4B4D"/>
    <w:rsid w:val="003D4BC6"/>
    <w:rsid w:val="003D4BD1"/>
    <w:rsid w:val="003D4BE1"/>
    <w:rsid w:val="003D4BFC"/>
    <w:rsid w:val="003D4C2F"/>
    <w:rsid w:val="003D4D99"/>
    <w:rsid w:val="003D4E01"/>
    <w:rsid w:val="003D4F28"/>
    <w:rsid w:val="003D4F6C"/>
    <w:rsid w:val="003D5034"/>
    <w:rsid w:val="003D5055"/>
    <w:rsid w:val="003D5653"/>
    <w:rsid w:val="003D5654"/>
    <w:rsid w:val="003D5862"/>
    <w:rsid w:val="003D5A05"/>
    <w:rsid w:val="003D5B5C"/>
    <w:rsid w:val="003D5C1A"/>
    <w:rsid w:val="003D5E02"/>
    <w:rsid w:val="003D5FC7"/>
    <w:rsid w:val="003D6006"/>
    <w:rsid w:val="003D61F1"/>
    <w:rsid w:val="003D63C8"/>
    <w:rsid w:val="003D64B4"/>
    <w:rsid w:val="003D66D3"/>
    <w:rsid w:val="003D6B17"/>
    <w:rsid w:val="003D6B77"/>
    <w:rsid w:val="003D6BAF"/>
    <w:rsid w:val="003D6DD9"/>
    <w:rsid w:val="003D7146"/>
    <w:rsid w:val="003D72CE"/>
    <w:rsid w:val="003D7754"/>
    <w:rsid w:val="003D792A"/>
    <w:rsid w:val="003D7948"/>
    <w:rsid w:val="003D799B"/>
    <w:rsid w:val="003D7A73"/>
    <w:rsid w:val="003D7A8F"/>
    <w:rsid w:val="003D7BA5"/>
    <w:rsid w:val="003D7C76"/>
    <w:rsid w:val="003D7CF5"/>
    <w:rsid w:val="003D7E79"/>
    <w:rsid w:val="003E0152"/>
    <w:rsid w:val="003E0183"/>
    <w:rsid w:val="003E045B"/>
    <w:rsid w:val="003E05C6"/>
    <w:rsid w:val="003E0647"/>
    <w:rsid w:val="003E073E"/>
    <w:rsid w:val="003E0A09"/>
    <w:rsid w:val="003E0C42"/>
    <w:rsid w:val="003E0CA9"/>
    <w:rsid w:val="003E0D4C"/>
    <w:rsid w:val="003E0E49"/>
    <w:rsid w:val="003E0E5D"/>
    <w:rsid w:val="003E0E90"/>
    <w:rsid w:val="003E0E97"/>
    <w:rsid w:val="003E1253"/>
    <w:rsid w:val="003E125C"/>
    <w:rsid w:val="003E135E"/>
    <w:rsid w:val="003E13C3"/>
    <w:rsid w:val="003E16D9"/>
    <w:rsid w:val="003E16ED"/>
    <w:rsid w:val="003E18A3"/>
    <w:rsid w:val="003E1A6E"/>
    <w:rsid w:val="003E1C7C"/>
    <w:rsid w:val="003E1E14"/>
    <w:rsid w:val="003E1F45"/>
    <w:rsid w:val="003E1F64"/>
    <w:rsid w:val="003E20F4"/>
    <w:rsid w:val="003E2293"/>
    <w:rsid w:val="003E242E"/>
    <w:rsid w:val="003E2774"/>
    <w:rsid w:val="003E27B7"/>
    <w:rsid w:val="003E2A63"/>
    <w:rsid w:val="003E2B72"/>
    <w:rsid w:val="003E2E20"/>
    <w:rsid w:val="003E2F4D"/>
    <w:rsid w:val="003E2FF1"/>
    <w:rsid w:val="003E30B5"/>
    <w:rsid w:val="003E3439"/>
    <w:rsid w:val="003E386A"/>
    <w:rsid w:val="003E39E8"/>
    <w:rsid w:val="003E3A0A"/>
    <w:rsid w:val="003E3A92"/>
    <w:rsid w:val="003E3BB3"/>
    <w:rsid w:val="003E3D02"/>
    <w:rsid w:val="003E40A9"/>
    <w:rsid w:val="003E415B"/>
    <w:rsid w:val="003E4271"/>
    <w:rsid w:val="003E44A5"/>
    <w:rsid w:val="003E4518"/>
    <w:rsid w:val="003E4563"/>
    <w:rsid w:val="003E472C"/>
    <w:rsid w:val="003E48C0"/>
    <w:rsid w:val="003E4B80"/>
    <w:rsid w:val="003E4C9A"/>
    <w:rsid w:val="003E4D32"/>
    <w:rsid w:val="003E4DD1"/>
    <w:rsid w:val="003E4E89"/>
    <w:rsid w:val="003E4F30"/>
    <w:rsid w:val="003E4F4A"/>
    <w:rsid w:val="003E4F89"/>
    <w:rsid w:val="003E5006"/>
    <w:rsid w:val="003E5450"/>
    <w:rsid w:val="003E54B5"/>
    <w:rsid w:val="003E5577"/>
    <w:rsid w:val="003E560F"/>
    <w:rsid w:val="003E5A9A"/>
    <w:rsid w:val="003E5E6E"/>
    <w:rsid w:val="003E5EC9"/>
    <w:rsid w:val="003E5F74"/>
    <w:rsid w:val="003E6053"/>
    <w:rsid w:val="003E622B"/>
    <w:rsid w:val="003E62AC"/>
    <w:rsid w:val="003E6401"/>
    <w:rsid w:val="003E64D1"/>
    <w:rsid w:val="003E65DE"/>
    <w:rsid w:val="003E668B"/>
    <w:rsid w:val="003E672C"/>
    <w:rsid w:val="003E696D"/>
    <w:rsid w:val="003E6996"/>
    <w:rsid w:val="003E6C71"/>
    <w:rsid w:val="003E6D09"/>
    <w:rsid w:val="003E6E6A"/>
    <w:rsid w:val="003E6EC3"/>
    <w:rsid w:val="003E70A9"/>
    <w:rsid w:val="003E722A"/>
    <w:rsid w:val="003E723D"/>
    <w:rsid w:val="003E738A"/>
    <w:rsid w:val="003E745E"/>
    <w:rsid w:val="003E7585"/>
    <w:rsid w:val="003E7601"/>
    <w:rsid w:val="003E7742"/>
    <w:rsid w:val="003E784A"/>
    <w:rsid w:val="003E7CCF"/>
    <w:rsid w:val="003E7D5D"/>
    <w:rsid w:val="003E7EC2"/>
    <w:rsid w:val="003F0004"/>
    <w:rsid w:val="003F036A"/>
    <w:rsid w:val="003F036C"/>
    <w:rsid w:val="003F03CE"/>
    <w:rsid w:val="003F041D"/>
    <w:rsid w:val="003F04C4"/>
    <w:rsid w:val="003F0510"/>
    <w:rsid w:val="003F0A8B"/>
    <w:rsid w:val="003F1009"/>
    <w:rsid w:val="003F10C3"/>
    <w:rsid w:val="003F11E1"/>
    <w:rsid w:val="003F12ED"/>
    <w:rsid w:val="003F1320"/>
    <w:rsid w:val="003F14C7"/>
    <w:rsid w:val="003F187A"/>
    <w:rsid w:val="003F2136"/>
    <w:rsid w:val="003F2198"/>
    <w:rsid w:val="003F23BE"/>
    <w:rsid w:val="003F2878"/>
    <w:rsid w:val="003F28E0"/>
    <w:rsid w:val="003F291E"/>
    <w:rsid w:val="003F2C08"/>
    <w:rsid w:val="003F2CEE"/>
    <w:rsid w:val="003F2F1D"/>
    <w:rsid w:val="003F3333"/>
    <w:rsid w:val="003F3891"/>
    <w:rsid w:val="003F38CD"/>
    <w:rsid w:val="003F396B"/>
    <w:rsid w:val="003F3A2D"/>
    <w:rsid w:val="003F3EDA"/>
    <w:rsid w:val="003F3F0F"/>
    <w:rsid w:val="003F3F90"/>
    <w:rsid w:val="003F3FF0"/>
    <w:rsid w:val="003F42EA"/>
    <w:rsid w:val="003F42F8"/>
    <w:rsid w:val="003F4425"/>
    <w:rsid w:val="003F4813"/>
    <w:rsid w:val="003F48FB"/>
    <w:rsid w:val="003F4AFE"/>
    <w:rsid w:val="003F4B1E"/>
    <w:rsid w:val="003F5038"/>
    <w:rsid w:val="003F509E"/>
    <w:rsid w:val="003F5147"/>
    <w:rsid w:val="003F53C1"/>
    <w:rsid w:val="003F54D1"/>
    <w:rsid w:val="003F5603"/>
    <w:rsid w:val="003F567F"/>
    <w:rsid w:val="003F57B0"/>
    <w:rsid w:val="003F584A"/>
    <w:rsid w:val="003F5C40"/>
    <w:rsid w:val="003F5D4D"/>
    <w:rsid w:val="003F5ED3"/>
    <w:rsid w:val="003F5F09"/>
    <w:rsid w:val="003F6047"/>
    <w:rsid w:val="003F6205"/>
    <w:rsid w:val="003F63B9"/>
    <w:rsid w:val="003F63BE"/>
    <w:rsid w:val="003F6440"/>
    <w:rsid w:val="003F6627"/>
    <w:rsid w:val="003F66B9"/>
    <w:rsid w:val="003F677B"/>
    <w:rsid w:val="003F6B85"/>
    <w:rsid w:val="003F6E2C"/>
    <w:rsid w:val="003F7496"/>
    <w:rsid w:val="003F74D7"/>
    <w:rsid w:val="003F75B9"/>
    <w:rsid w:val="003F791D"/>
    <w:rsid w:val="003F7AD7"/>
    <w:rsid w:val="003F7AF1"/>
    <w:rsid w:val="003F7D8E"/>
    <w:rsid w:val="003F7E97"/>
    <w:rsid w:val="003F7FC3"/>
    <w:rsid w:val="003F7FF2"/>
    <w:rsid w:val="0040011B"/>
    <w:rsid w:val="004001B9"/>
    <w:rsid w:val="004001BF"/>
    <w:rsid w:val="004004CA"/>
    <w:rsid w:val="00400633"/>
    <w:rsid w:val="004006A4"/>
    <w:rsid w:val="004006EF"/>
    <w:rsid w:val="00400744"/>
    <w:rsid w:val="00400993"/>
    <w:rsid w:val="004009AC"/>
    <w:rsid w:val="00400B56"/>
    <w:rsid w:val="00400D76"/>
    <w:rsid w:val="00400FA2"/>
    <w:rsid w:val="00400FDB"/>
    <w:rsid w:val="004010D8"/>
    <w:rsid w:val="0040114A"/>
    <w:rsid w:val="00401388"/>
    <w:rsid w:val="00401481"/>
    <w:rsid w:val="00401700"/>
    <w:rsid w:val="0040177D"/>
    <w:rsid w:val="0040182A"/>
    <w:rsid w:val="00401997"/>
    <w:rsid w:val="00401B11"/>
    <w:rsid w:val="00401D77"/>
    <w:rsid w:val="00401EF7"/>
    <w:rsid w:val="00402098"/>
    <w:rsid w:val="004021D8"/>
    <w:rsid w:val="0040231E"/>
    <w:rsid w:val="00402344"/>
    <w:rsid w:val="00402345"/>
    <w:rsid w:val="004027A4"/>
    <w:rsid w:val="004028BE"/>
    <w:rsid w:val="00402AF8"/>
    <w:rsid w:val="00402B36"/>
    <w:rsid w:val="00402E5F"/>
    <w:rsid w:val="00403416"/>
    <w:rsid w:val="004035F0"/>
    <w:rsid w:val="00403670"/>
    <w:rsid w:val="00403696"/>
    <w:rsid w:val="00403887"/>
    <w:rsid w:val="00403888"/>
    <w:rsid w:val="00403A52"/>
    <w:rsid w:val="00403E3E"/>
    <w:rsid w:val="00404012"/>
    <w:rsid w:val="00404058"/>
    <w:rsid w:val="0040424D"/>
    <w:rsid w:val="00404276"/>
    <w:rsid w:val="0040459F"/>
    <w:rsid w:val="00404656"/>
    <w:rsid w:val="004046FF"/>
    <w:rsid w:val="0040481C"/>
    <w:rsid w:val="004049FB"/>
    <w:rsid w:val="00404A17"/>
    <w:rsid w:val="00404BF2"/>
    <w:rsid w:val="00404CB0"/>
    <w:rsid w:val="00404D24"/>
    <w:rsid w:val="004051FB"/>
    <w:rsid w:val="004052D8"/>
    <w:rsid w:val="00405414"/>
    <w:rsid w:val="0040569F"/>
    <w:rsid w:val="004056DB"/>
    <w:rsid w:val="00405738"/>
    <w:rsid w:val="004058CD"/>
    <w:rsid w:val="00405A0D"/>
    <w:rsid w:val="00405B35"/>
    <w:rsid w:val="00405C57"/>
    <w:rsid w:val="00405DDC"/>
    <w:rsid w:val="00405E2E"/>
    <w:rsid w:val="004063BE"/>
    <w:rsid w:val="004065D4"/>
    <w:rsid w:val="00406A09"/>
    <w:rsid w:val="00406D73"/>
    <w:rsid w:val="00406DE4"/>
    <w:rsid w:val="00406E9B"/>
    <w:rsid w:val="00406EB9"/>
    <w:rsid w:val="00406F29"/>
    <w:rsid w:val="00406FD8"/>
    <w:rsid w:val="0040704E"/>
    <w:rsid w:val="0040710B"/>
    <w:rsid w:val="00407184"/>
    <w:rsid w:val="00407240"/>
    <w:rsid w:val="00407279"/>
    <w:rsid w:val="00407306"/>
    <w:rsid w:val="00407416"/>
    <w:rsid w:val="00407526"/>
    <w:rsid w:val="0040752C"/>
    <w:rsid w:val="00407535"/>
    <w:rsid w:val="0040783D"/>
    <w:rsid w:val="00407CAF"/>
    <w:rsid w:val="00407E1E"/>
    <w:rsid w:val="00407EEB"/>
    <w:rsid w:val="004102C3"/>
    <w:rsid w:val="004105A9"/>
    <w:rsid w:val="0041071B"/>
    <w:rsid w:val="00410A75"/>
    <w:rsid w:val="00410B9F"/>
    <w:rsid w:val="00410C7E"/>
    <w:rsid w:val="00410EC3"/>
    <w:rsid w:val="00411133"/>
    <w:rsid w:val="00411350"/>
    <w:rsid w:val="004114AC"/>
    <w:rsid w:val="0041174A"/>
    <w:rsid w:val="00411A2E"/>
    <w:rsid w:val="00411BE1"/>
    <w:rsid w:val="00411CC9"/>
    <w:rsid w:val="00411D7F"/>
    <w:rsid w:val="00411DF2"/>
    <w:rsid w:val="00411E29"/>
    <w:rsid w:val="0041200F"/>
    <w:rsid w:val="00412047"/>
    <w:rsid w:val="004120F8"/>
    <w:rsid w:val="004121FE"/>
    <w:rsid w:val="00412446"/>
    <w:rsid w:val="004124EE"/>
    <w:rsid w:val="004128FA"/>
    <w:rsid w:val="00412A14"/>
    <w:rsid w:val="00412A88"/>
    <w:rsid w:val="00412B00"/>
    <w:rsid w:val="00412C80"/>
    <w:rsid w:val="00412E96"/>
    <w:rsid w:val="00412F5D"/>
    <w:rsid w:val="0041323C"/>
    <w:rsid w:val="00413378"/>
    <w:rsid w:val="00413480"/>
    <w:rsid w:val="00413927"/>
    <w:rsid w:val="00413B69"/>
    <w:rsid w:val="00413C52"/>
    <w:rsid w:val="00413C6D"/>
    <w:rsid w:val="00413D76"/>
    <w:rsid w:val="00414109"/>
    <w:rsid w:val="00414122"/>
    <w:rsid w:val="00414250"/>
    <w:rsid w:val="00414663"/>
    <w:rsid w:val="0041479A"/>
    <w:rsid w:val="00414948"/>
    <w:rsid w:val="00414DDF"/>
    <w:rsid w:val="00414F3C"/>
    <w:rsid w:val="00414FE4"/>
    <w:rsid w:val="00415091"/>
    <w:rsid w:val="004150AF"/>
    <w:rsid w:val="004150BE"/>
    <w:rsid w:val="00415264"/>
    <w:rsid w:val="00415336"/>
    <w:rsid w:val="00415406"/>
    <w:rsid w:val="00415410"/>
    <w:rsid w:val="004154EB"/>
    <w:rsid w:val="00415518"/>
    <w:rsid w:val="00415708"/>
    <w:rsid w:val="0041570C"/>
    <w:rsid w:val="00415C19"/>
    <w:rsid w:val="00415C7D"/>
    <w:rsid w:val="00415F0C"/>
    <w:rsid w:val="00415F8A"/>
    <w:rsid w:val="00416000"/>
    <w:rsid w:val="0041601E"/>
    <w:rsid w:val="004160D7"/>
    <w:rsid w:val="004163CF"/>
    <w:rsid w:val="0041640A"/>
    <w:rsid w:val="0041654D"/>
    <w:rsid w:val="0041666C"/>
    <w:rsid w:val="0041683D"/>
    <w:rsid w:val="0041693C"/>
    <w:rsid w:val="00416979"/>
    <w:rsid w:val="00416AC9"/>
    <w:rsid w:val="00416AFC"/>
    <w:rsid w:val="00416B5A"/>
    <w:rsid w:val="00416BDE"/>
    <w:rsid w:val="00416E7C"/>
    <w:rsid w:val="00416E7D"/>
    <w:rsid w:val="00416FF4"/>
    <w:rsid w:val="0041707B"/>
    <w:rsid w:val="004170F9"/>
    <w:rsid w:val="0041714E"/>
    <w:rsid w:val="00417236"/>
    <w:rsid w:val="0041726C"/>
    <w:rsid w:val="00417359"/>
    <w:rsid w:val="0041741F"/>
    <w:rsid w:val="00417487"/>
    <w:rsid w:val="004175B4"/>
    <w:rsid w:val="004175E3"/>
    <w:rsid w:val="0041768F"/>
    <w:rsid w:val="00417754"/>
    <w:rsid w:val="00417956"/>
    <w:rsid w:val="0041797C"/>
    <w:rsid w:val="00417A18"/>
    <w:rsid w:val="00417ABB"/>
    <w:rsid w:val="00417B02"/>
    <w:rsid w:val="00417B83"/>
    <w:rsid w:val="00417BCB"/>
    <w:rsid w:val="00417BF8"/>
    <w:rsid w:val="00417C77"/>
    <w:rsid w:val="00417E0D"/>
    <w:rsid w:val="00420174"/>
    <w:rsid w:val="00420293"/>
    <w:rsid w:val="00420473"/>
    <w:rsid w:val="0042069F"/>
    <w:rsid w:val="00420769"/>
    <w:rsid w:val="004208B3"/>
    <w:rsid w:val="00420A25"/>
    <w:rsid w:val="00420A2E"/>
    <w:rsid w:val="00420AB1"/>
    <w:rsid w:val="00420B37"/>
    <w:rsid w:val="00420C85"/>
    <w:rsid w:val="00420DE9"/>
    <w:rsid w:val="00420EEC"/>
    <w:rsid w:val="00421047"/>
    <w:rsid w:val="00421617"/>
    <w:rsid w:val="00421870"/>
    <w:rsid w:val="00421A0D"/>
    <w:rsid w:val="00421A27"/>
    <w:rsid w:val="00421A64"/>
    <w:rsid w:val="00421A93"/>
    <w:rsid w:val="00421DCE"/>
    <w:rsid w:val="00421F06"/>
    <w:rsid w:val="00421F76"/>
    <w:rsid w:val="004221C4"/>
    <w:rsid w:val="0042240E"/>
    <w:rsid w:val="004224C4"/>
    <w:rsid w:val="0042257D"/>
    <w:rsid w:val="00422581"/>
    <w:rsid w:val="0042266D"/>
    <w:rsid w:val="0042273C"/>
    <w:rsid w:val="00422C14"/>
    <w:rsid w:val="00422CCA"/>
    <w:rsid w:val="00422F7C"/>
    <w:rsid w:val="00423149"/>
    <w:rsid w:val="00423272"/>
    <w:rsid w:val="004233B9"/>
    <w:rsid w:val="004233D1"/>
    <w:rsid w:val="0042354D"/>
    <w:rsid w:val="0042374A"/>
    <w:rsid w:val="0042383E"/>
    <w:rsid w:val="00423841"/>
    <w:rsid w:val="00423914"/>
    <w:rsid w:val="00423983"/>
    <w:rsid w:val="00423C7F"/>
    <w:rsid w:val="00423D88"/>
    <w:rsid w:val="00423DE4"/>
    <w:rsid w:val="00423EB0"/>
    <w:rsid w:val="004241A8"/>
    <w:rsid w:val="004242DC"/>
    <w:rsid w:val="00424455"/>
    <w:rsid w:val="004246BD"/>
    <w:rsid w:val="0042482F"/>
    <w:rsid w:val="004248BD"/>
    <w:rsid w:val="004248CC"/>
    <w:rsid w:val="004249BD"/>
    <w:rsid w:val="004249EF"/>
    <w:rsid w:val="00424A2A"/>
    <w:rsid w:val="00424B04"/>
    <w:rsid w:val="00424C82"/>
    <w:rsid w:val="00424F06"/>
    <w:rsid w:val="00425187"/>
    <w:rsid w:val="00425246"/>
    <w:rsid w:val="004252AC"/>
    <w:rsid w:val="00425538"/>
    <w:rsid w:val="00425568"/>
    <w:rsid w:val="0042565B"/>
    <w:rsid w:val="004256BE"/>
    <w:rsid w:val="004256E5"/>
    <w:rsid w:val="0042579F"/>
    <w:rsid w:val="00425A99"/>
    <w:rsid w:val="00425B4A"/>
    <w:rsid w:val="00425E38"/>
    <w:rsid w:val="00425F33"/>
    <w:rsid w:val="00425FA4"/>
    <w:rsid w:val="00425FB4"/>
    <w:rsid w:val="00425FDF"/>
    <w:rsid w:val="0042614E"/>
    <w:rsid w:val="00426183"/>
    <w:rsid w:val="004265D3"/>
    <w:rsid w:val="004267C9"/>
    <w:rsid w:val="0042683B"/>
    <w:rsid w:val="004268B1"/>
    <w:rsid w:val="004269E8"/>
    <w:rsid w:val="00426AA2"/>
    <w:rsid w:val="00426F09"/>
    <w:rsid w:val="0042751A"/>
    <w:rsid w:val="00427606"/>
    <w:rsid w:val="0042760D"/>
    <w:rsid w:val="0042762E"/>
    <w:rsid w:val="00427792"/>
    <w:rsid w:val="0042781E"/>
    <w:rsid w:val="0042784F"/>
    <w:rsid w:val="00427AD9"/>
    <w:rsid w:val="00427C88"/>
    <w:rsid w:val="00427CCF"/>
    <w:rsid w:val="00430096"/>
    <w:rsid w:val="00430271"/>
    <w:rsid w:val="00430413"/>
    <w:rsid w:val="00430431"/>
    <w:rsid w:val="00430433"/>
    <w:rsid w:val="00430510"/>
    <w:rsid w:val="004308DE"/>
    <w:rsid w:val="00430CA6"/>
    <w:rsid w:val="00430E08"/>
    <w:rsid w:val="00430E71"/>
    <w:rsid w:val="00430F2B"/>
    <w:rsid w:val="004310B3"/>
    <w:rsid w:val="0043125E"/>
    <w:rsid w:val="00431351"/>
    <w:rsid w:val="00431594"/>
    <w:rsid w:val="0043167F"/>
    <w:rsid w:val="00431752"/>
    <w:rsid w:val="00431A45"/>
    <w:rsid w:val="00431B1B"/>
    <w:rsid w:val="00431C22"/>
    <w:rsid w:val="00431E6F"/>
    <w:rsid w:val="00431FB4"/>
    <w:rsid w:val="00431FCC"/>
    <w:rsid w:val="0043205B"/>
    <w:rsid w:val="00432175"/>
    <w:rsid w:val="00432243"/>
    <w:rsid w:val="00432283"/>
    <w:rsid w:val="00432311"/>
    <w:rsid w:val="0043236F"/>
    <w:rsid w:val="00432415"/>
    <w:rsid w:val="00432493"/>
    <w:rsid w:val="00432634"/>
    <w:rsid w:val="004327B0"/>
    <w:rsid w:val="004327E3"/>
    <w:rsid w:val="00432940"/>
    <w:rsid w:val="00432AB7"/>
    <w:rsid w:val="00432B74"/>
    <w:rsid w:val="00432C42"/>
    <w:rsid w:val="00432DFC"/>
    <w:rsid w:val="00433087"/>
    <w:rsid w:val="00433237"/>
    <w:rsid w:val="00433443"/>
    <w:rsid w:val="0043347E"/>
    <w:rsid w:val="004334A1"/>
    <w:rsid w:val="004334D1"/>
    <w:rsid w:val="00433521"/>
    <w:rsid w:val="00433573"/>
    <w:rsid w:val="004335C4"/>
    <w:rsid w:val="004336C1"/>
    <w:rsid w:val="00433BCC"/>
    <w:rsid w:val="00433D7A"/>
    <w:rsid w:val="00433E73"/>
    <w:rsid w:val="00434145"/>
    <w:rsid w:val="004342B6"/>
    <w:rsid w:val="00434477"/>
    <w:rsid w:val="0043447B"/>
    <w:rsid w:val="004345A1"/>
    <w:rsid w:val="004350C2"/>
    <w:rsid w:val="004352F0"/>
    <w:rsid w:val="004354A6"/>
    <w:rsid w:val="00435560"/>
    <w:rsid w:val="0043573E"/>
    <w:rsid w:val="004357AA"/>
    <w:rsid w:val="00435826"/>
    <w:rsid w:val="00435875"/>
    <w:rsid w:val="004358F0"/>
    <w:rsid w:val="00435C16"/>
    <w:rsid w:val="00435F5B"/>
    <w:rsid w:val="00435FC5"/>
    <w:rsid w:val="00435FE7"/>
    <w:rsid w:val="004360E1"/>
    <w:rsid w:val="00436245"/>
    <w:rsid w:val="0043643B"/>
    <w:rsid w:val="00436447"/>
    <w:rsid w:val="004366A9"/>
    <w:rsid w:val="004367B2"/>
    <w:rsid w:val="00436BB8"/>
    <w:rsid w:val="00436C21"/>
    <w:rsid w:val="00436CC2"/>
    <w:rsid w:val="00436DB3"/>
    <w:rsid w:val="004371E5"/>
    <w:rsid w:val="004372F8"/>
    <w:rsid w:val="004375B3"/>
    <w:rsid w:val="00437664"/>
    <w:rsid w:val="00437673"/>
    <w:rsid w:val="004377D4"/>
    <w:rsid w:val="00437880"/>
    <w:rsid w:val="00437923"/>
    <w:rsid w:val="004379AE"/>
    <w:rsid w:val="00437B06"/>
    <w:rsid w:val="00437D2F"/>
    <w:rsid w:val="00437D37"/>
    <w:rsid w:val="00437DBF"/>
    <w:rsid w:val="00440003"/>
    <w:rsid w:val="0044006B"/>
    <w:rsid w:val="00440156"/>
    <w:rsid w:val="004401A6"/>
    <w:rsid w:val="004401E1"/>
    <w:rsid w:val="004403DB"/>
    <w:rsid w:val="00440655"/>
    <w:rsid w:val="00440957"/>
    <w:rsid w:val="00440EC5"/>
    <w:rsid w:val="004411E2"/>
    <w:rsid w:val="004415DE"/>
    <w:rsid w:val="00441604"/>
    <w:rsid w:val="004416DF"/>
    <w:rsid w:val="00441772"/>
    <w:rsid w:val="00441B8F"/>
    <w:rsid w:val="00441D03"/>
    <w:rsid w:val="00441D3E"/>
    <w:rsid w:val="00441DCD"/>
    <w:rsid w:val="00441FC0"/>
    <w:rsid w:val="004420BF"/>
    <w:rsid w:val="00442311"/>
    <w:rsid w:val="0044236F"/>
    <w:rsid w:val="004425B4"/>
    <w:rsid w:val="00442A2D"/>
    <w:rsid w:val="00442A3D"/>
    <w:rsid w:val="00442BA6"/>
    <w:rsid w:val="00442CCE"/>
    <w:rsid w:val="00442CE7"/>
    <w:rsid w:val="0044310E"/>
    <w:rsid w:val="00443306"/>
    <w:rsid w:val="00443341"/>
    <w:rsid w:val="004435B2"/>
    <w:rsid w:val="0044373F"/>
    <w:rsid w:val="00443831"/>
    <w:rsid w:val="004439C5"/>
    <w:rsid w:val="00443D2A"/>
    <w:rsid w:val="00443E0E"/>
    <w:rsid w:val="00443F03"/>
    <w:rsid w:val="004440DC"/>
    <w:rsid w:val="004440EE"/>
    <w:rsid w:val="004442E8"/>
    <w:rsid w:val="004444F9"/>
    <w:rsid w:val="00444565"/>
    <w:rsid w:val="00444777"/>
    <w:rsid w:val="00444922"/>
    <w:rsid w:val="00444925"/>
    <w:rsid w:val="00444B32"/>
    <w:rsid w:val="00444C37"/>
    <w:rsid w:val="00444CF5"/>
    <w:rsid w:val="00444DC8"/>
    <w:rsid w:val="00444F03"/>
    <w:rsid w:val="00444F79"/>
    <w:rsid w:val="00445211"/>
    <w:rsid w:val="004452EF"/>
    <w:rsid w:val="0044541A"/>
    <w:rsid w:val="0044542E"/>
    <w:rsid w:val="004454DC"/>
    <w:rsid w:val="00445634"/>
    <w:rsid w:val="004456AF"/>
    <w:rsid w:val="004456BB"/>
    <w:rsid w:val="00445755"/>
    <w:rsid w:val="00445AE8"/>
    <w:rsid w:val="00445B14"/>
    <w:rsid w:val="00446089"/>
    <w:rsid w:val="00446258"/>
    <w:rsid w:val="0044629F"/>
    <w:rsid w:val="004462A1"/>
    <w:rsid w:val="004462E2"/>
    <w:rsid w:val="00446408"/>
    <w:rsid w:val="004467D1"/>
    <w:rsid w:val="0044683C"/>
    <w:rsid w:val="004469DE"/>
    <w:rsid w:val="00446A45"/>
    <w:rsid w:val="00446AEC"/>
    <w:rsid w:val="00446C65"/>
    <w:rsid w:val="00446C81"/>
    <w:rsid w:val="00446F48"/>
    <w:rsid w:val="00446F6B"/>
    <w:rsid w:val="00447004"/>
    <w:rsid w:val="004470E8"/>
    <w:rsid w:val="00447120"/>
    <w:rsid w:val="00447524"/>
    <w:rsid w:val="004475B9"/>
    <w:rsid w:val="004475F7"/>
    <w:rsid w:val="00447631"/>
    <w:rsid w:val="0044764F"/>
    <w:rsid w:val="00447898"/>
    <w:rsid w:val="00447E98"/>
    <w:rsid w:val="00447F44"/>
    <w:rsid w:val="00447F66"/>
    <w:rsid w:val="00450091"/>
    <w:rsid w:val="00450624"/>
    <w:rsid w:val="00450AF6"/>
    <w:rsid w:val="00450EE4"/>
    <w:rsid w:val="00450FA9"/>
    <w:rsid w:val="00451075"/>
    <w:rsid w:val="0045108E"/>
    <w:rsid w:val="004511A2"/>
    <w:rsid w:val="00451602"/>
    <w:rsid w:val="00451A29"/>
    <w:rsid w:val="00451A44"/>
    <w:rsid w:val="00451AF1"/>
    <w:rsid w:val="00451BEE"/>
    <w:rsid w:val="00451C8D"/>
    <w:rsid w:val="00451FC6"/>
    <w:rsid w:val="00452157"/>
    <w:rsid w:val="00452183"/>
    <w:rsid w:val="004525AC"/>
    <w:rsid w:val="00452656"/>
    <w:rsid w:val="00452704"/>
    <w:rsid w:val="0045284A"/>
    <w:rsid w:val="004529BA"/>
    <w:rsid w:val="00452B24"/>
    <w:rsid w:val="00452E25"/>
    <w:rsid w:val="00453143"/>
    <w:rsid w:val="0045318D"/>
    <w:rsid w:val="004532E1"/>
    <w:rsid w:val="00453462"/>
    <w:rsid w:val="00453935"/>
    <w:rsid w:val="00453A3C"/>
    <w:rsid w:val="00453B0D"/>
    <w:rsid w:val="00453B99"/>
    <w:rsid w:val="00453C07"/>
    <w:rsid w:val="00453D5D"/>
    <w:rsid w:val="00454084"/>
    <w:rsid w:val="0045420F"/>
    <w:rsid w:val="0045427A"/>
    <w:rsid w:val="00454347"/>
    <w:rsid w:val="00454547"/>
    <w:rsid w:val="00454556"/>
    <w:rsid w:val="004546D6"/>
    <w:rsid w:val="00454719"/>
    <w:rsid w:val="004547ED"/>
    <w:rsid w:val="004547FE"/>
    <w:rsid w:val="00454885"/>
    <w:rsid w:val="004548C5"/>
    <w:rsid w:val="004548D0"/>
    <w:rsid w:val="004549BA"/>
    <w:rsid w:val="00454A4E"/>
    <w:rsid w:val="00454BC8"/>
    <w:rsid w:val="00455167"/>
    <w:rsid w:val="004551B8"/>
    <w:rsid w:val="00455452"/>
    <w:rsid w:val="004554B0"/>
    <w:rsid w:val="004554EC"/>
    <w:rsid w:val="0045571D"/>
    <w:rsid w:val="004558D7"/>
    <w:rsid w:val="00455945"/>
    <w:rsid w:val="00455959"/>
    <w:rsid w:val="00455982"/>
    <w:rsid w:val="00455A4D"/>
    <w:rsid w:val="00455D20"/>
    <w:rsid w:val="00455E28"/>
    <w:rsid w:val="00456083"/>
    <w:rsid w:val="004560DC"/>
    <w:rsid w:val="0045614F"/>
    <w:rsid w:val="00456288"/>
    <w:rsid w:val="0045629D"/>
    <w:rsid w:val="004562B6"/>
    <w:rsid w:val="00456326"/>
    <w:rsid w:val="00456360"/>
    <w:rsid w:val="004563A5"/>
    <w:rsid w:val="004565F3"/>
    <w:rsid w:val="00456988"/>
    <w:rsid w:val="00456D7A"/>
    <w:rsid w:val="00456F4E"/>
    <w:rsid w:val="00456FC3"/>
    <w:rsid w:val="00456FC9"/>
    <w:rsid w:val="00457113"/>
    <w:rsid w:val="00457168"/>
    <w:rsid w:val="00457217"/>
    <w:rsid w:val="00457303"/>
    <w:rsid w:val="00457981"/>
    <w:rsid w:val="00457E80"/>
    <w:rsid w:val="00457EB9"/>
    <w:rsid w:val="004600DC"/>
    <w:rsid w:val="004601F7"/>
    <w:rsid w:val="00460246"/>
    <w:rsid w:val="004602F2"/>
    <w:rsid w:val="00460629"/>
    <w:rsid w:val="0046063C"/>
    <w:rsid w:val="00460A47"/>
    <w:rsid w:val="00460BCD"/>
    <w:rsid w:val="00460C33"/>
    <w:rsid w:val="00460D8A"/>
    <w:rsid w:val="0046102E"/>
    <w:rsid w:val="004610E6"/>
    <w:rsid w:val="004611FD"/>
    <w:rsid w:val="0046134B"/>
    <w:rsid w:val="004613C0"/>
    <w:rsid w:val="004615D8"/>
    <w:rsid w:val="00461668"/>
    <w:rsid w:val="004616A4"/>
    <w:rsid w:val="00461840"/>
    <w:rsid w:val="00461863"/>
    <w:rsid w:val="00461900"/>
    <w:rsid w:val="00461970"/>
    <w:rsid w:val="00461B69"/>
    <w:rsid w:val="00461B92"/>
    <w:rsid w:val="00461CB6"/>
    <w:rsid w:val="00461E27"/>
    <w:rsid w:val="00462097"/>
    <w:rsid w:val="00462158"/>
    <w:rsid w:val="004621BB"/>
    <w:rsid w:val="0046235A"/>
    <w:rsid w:val="0046247F"/>
    <w:rsid w:val="00462590"/>
    <w:rsid w:val="004625A5"/>
    <w:rsid w:val="004626FE"/>
    <w:rsid w:val="00462849"/>
    <w:rsid w:val="004629C8"/>
    <w:rsid w:val="00462B0D"/>
    <w:rsid w:val="00463055"/>
    <w:rsid w:val="004630EC"/>
    <w:rsid w:val="004631BA"/>
    <w:rsid w:val="00463410"/>
    <w:rsid w:val="00463532"/>
    <w:rsid w:val="004637C5"/>
    <w:rsid w:val="004638A6"/>
    <w:rsid w:val="00463D83"/>
    <w:rsid w:val="00463E3F"/>
    <w:rsid w:val="00463E62"/>
    <w:rsid w:val="00463FB5"/>
    <w:rsid w:val="00463FFA"/>
    <w:rsid w:val="00464038"/>
    <w:rsid w:val="004641BF"/>
    <w:rsid w:val="00464237"/>
    <w:rsid w:val="004642A1"/>
    <w:rsid w:val="0046432F"/>
    <w:rsid w:val="00464451"/>
    <w:rsid w:val="00464453"/>
    <w:rsid w:val="00464463"/>
    <w:rsid w:val="00464627"/>
    <w:rsid w:val="00464AFD"/>
    <w:rsid w:val="00464B48"/>
    <w:rsid w:val="00464CFF"/>
    <w:rsid w:val="00464DAD"/>
    <w:rsid w:val="00464E1D"/>
    <w:rsid w:val="00464E53"/>
    <w:rsid w:val="00464EAF"/>
    <w:rsid w:val="00465038"/>
    <w:rsid w:val="0046535D"/>
    <w:rsid w:val="0046550D"/>
    <w:rsid w:val="0046558E"/>
    <w:rsid w:val="0046573B"/>
    <w:rsid w:val="0046599E"/>
    <w:rsid w:val="00465CFB"/>
    <w:rsid w:val="00465EA4"/>
    <w:rsid w:val="004661CC"/>
    <w:rsid w:val="0046638B"/>
    <w:rsid w:val="00466552"/>
    <w:rsid w:val="0046674E"/>
    <w:rsid w:val="004667BA"/>
    <w:rsid w:val="00466832"/>
    <w:rsid w:val="00466896"/>
    <w:rsid w:val="0046695A"/>
    <w:rsid w:val="00466A6C"/>
    <w:rsid w:val="00466B59"/>
    <w:rsid w:val="00466C3F"/>
    <w:rsid w:val="00466E8B"/>
    <w:rsid w:val="00466EE5"/>
    <w:rsid w:val="00466F24"/>
    <w:rsid w:val="00466F7B"/>
    <w:rsid w:val="00466F82"/>
    <w:rsid w:val="00466FCD"/>
    <w:rsid w:val="004670F5"/>
    <w:rsid w:val="004671F7"/>
    <w:rsid w:val="00467250"/>
    <w:rsid w:val="00467368"/>
    <w:rsid w:val="004673BE"/>
    <w:rsid w:val="004673F6"/>
    <w:rsid w:val="00467436"/>
    <w:rsid w:val="00467519"/>
    <w:rsid w:val="0046756E"/>
    <w:rsid w:val="00467651"/>
    <w:rsid w:val="00467924"/>
    <w:rsid w:val="00467942"/>
    <w:rsid w:val="00467972"/>
    <w:rsid w:val="00467B44"/>
    <w:rsid w:val="00467D15"/>
    <w:rsid w:val="00467DFD"/>
    <w:rsid w:val="00467E4D"/>
    <w:rsid w:val="00467EB8"/>
    <w:rsid w:val="004700E5"/>
    <w:rsid w:val="00470104"/>
    <w:rsid w:val="004702FF"/>
    <w:rsid w:val="00470633"/>
    <w:rsid w:val="00470662"/>
    <w:rsid w:val="004706A6"/>
    <w:rsid w:val="004708E2"/>
    <w:rsid w:val="0047092B"/>
    <w:rsid w:val="0047097A"/>
    <w:rsid w:val="00470A97"/>
    <w:rsid w:val="00470ACA"/>
    <w:rsid w:val="00470B3E"/>
    <w:rsid w:val="00470B62"/>
    <w:rsid w:val="00470D6D"/>
    <w:rsid w:val="00470D7E"/>
    <w:rsid w:val="00470FE2"/>
    <w:rsid w:val="00471116"/>
    <w:rsid w:val="0047120B"/>
    <w:rsid w:val="0047127D"/>
    <w:rsid w:val="004713E7"/>
    <w:rsid w:val="004714BD"/>
    <w:rsid w:val="004716D9"/>
    <w:rsid w:val="00471A71"/>
    <w:rsid w:val="00471ABC"/>
    <w:rsid w:val="00471C7A"/>
    <w:rsid w:val="00471D7E"/>
    <w:rsid w:val="00471DCB"/>
    <w:rsid w:val="00471ED7"/>
    <w:rsid w:val="00471EFA"/>
    <w:rsid w:val="0047201A"/>
    <w:rsid w:val="004722EF"/>
    <w:rsid w:val="004723C2"/>
    <w:rsid w:val="0047256F"/>
    <w:rsid w:val="0047288F"/>
    <w:rsid w:val="004728D9"/>
    <w:rsid w:val="00472AB8"/>
    <w:rsid w:val="0047330F"/>
    <w:rsid w:val="00473381"/>
    <w:rsid w:val="00473384"/>
    <w:rsid w:val="004733E5"/>
    <w:rsid w:val="0047351D"/>
    <w:rsid w:val="00473697"/>
    <w:rsid w:val="0047373D"/>
    <w:rsid w:val="004738C3"/>
    <w:rsid w:val="00473A25"/>
    <w:rsid w:val="00473A6F"/>
    <w:rsid w:val="00473A94"/>
    <w:rsid w:val="00473DB0"/>
    <w:rsid w:val="00473E20"/>
    <w:rsid w:val="00473E26"/>
    <w:rsid w:val="0047414E"/>
    <w:rsid w:val="0047417F"/>
    <w:rsid w:val="00474320"/>
    <w:rsid w:val="0047437F"/>
    <w:rsid w:val="00474582"/>
    <w:rsid w:val="004745D4"/>
    <w:rsid w:val="00474655"/>
    <w:rsid w:val="00474799"/>
    <w:rsid w:val="0047484E"/>
    <w:rsid w:val="0047485C"/>
    <w:rsid w:val="004749CE"/>
    <w:rsid w:val="00474A25"/>
    <w:rsid w:val="00474E1C"/>
    <w:rsid w:val="00474F40"/>
    <w:rsid w:val="00474F56"/>
    <w:rsid w:val="004750C2"/>
    <w:rsid w:val="00475291"/>
    <w:rsid w:val="00475446"/>
    <w:rsid w:val="004754EF"/>
    <w:rsid w:val="00475675"/>
    <w:rsid w:val="00475687"/>
    <w:rsid w:val="0047584E"/>
    <w:rsid w:val="004758CA"/>
    <w:rsid w:val="00475A62"/>
    <w:rsid w:val="00475D89"/>
    <w:rsid w:val="00476314"/>
    <w:rsid w:val="004763C9"/>
    <w:rsid w:val="004763EA"/>
    <w:rsid w:val="00476465"/>
    <w:rsid w:val="00476624"/>
    <w:rsid w:val="00476661"/>
    <w:rsid w:val="004766D2"/>
    <w:rsid w:val="00476794"/>
    <w:rsid w:val="004768A1"/>
    <w:rsid w:val="004768B1"/>
    <w:rsid w:val="004768D8"/>
    <w:rsid w:val="00476966"/>
    <w:rsid w:val="00476BBC"/>
    <w:rsid w:val="00476EF8"/>
    <w:rsid w:val="0047701C"/>
    <w:rsid w:val="004770C7"/>
    <w:rsid w:val="0047714D"/>
    <w:rsid w:val="0047726F"/>
    <w:rsid w:val="00477377"/>
    <w:rsid w:val="004774E4"/>
    <w:rsid w:val="0047757B"/>
    <w:rsid w:val="00477826"/>
    <w:rsid w:val="0047791B"/>
    <w:rsid w:val="00477A0F"/>
    <w:rsid w:val="00477A6B"/>
    <w:rsid w:val="00477A79"/>
    <w:rsid w:val="00477BFC"/>
    <w:rsid w:val="00480095"/>
    <w:rsid w:val="00480269"/>
    <w:rsid w:val="004802B4"/>
    <w:rsid w:val="0048039D"/>
    <w:rsid w:val="004806F7"/>
    <w:rsid w:val="0048075A"/>
    <w:rsid w:val="00480982"/>
    <w:rsid w:val="00480997"/>
    <w:rsid w:val="00480AE0"/>
    <w:rsid w:val="00480D0A"/>
    <w:rsid w:val="00480D55"/>
    <w:rsid w:val="00480EF0"/>
    <w:rsid w:val="0048144A"/>
    <w:rsid w:val="004814F8"/>
    <w:rsid w:val="0048155F"/>
    <w:rsid w:val="004815C0"/>
    <w:rsid w:val="0048196A"/>
    <w:rsid w:val="00481B2D"/>
    <w:rsid w:val="00481B7B"/>
    <w:rsid w:val="00481CF0"/>
    <w:rsid w:val="00481D5F"/>
    <w:rsid w:val="00481DD9"/>
    <w:rsid w:val="00481F03"/>
    <w:rsid w:val="004821AF"/>
    <w:rsid w:val="00482213"/>
    <w:rsid w:val="00482254"/>
    <w:rsid w:val="00482264"/>
    <w:rsid w:val="00482483"/>
    <w:rsid w:val="00482722"/>
    <w:rsid w:val="00482806"/>
    <w:rsid w:val="004829B0"/>
    <w:rsid w:val="00482B51"/>
    <w:rsid w:val="00482C8E"/>
    <w:rsid w:val="00482F2C"/>
    <w:rsid w:val="00483070"/>
    <w:rsid w:val="004833C5"/>
    <w:rsid w:val="00483440"/>
    <w:rsid w:val="00483520"/>
    <w:rsid w:val="004837BE"/>
    <w:rsid w:val="00483912"/>
    <w:rsid w:val="0048398D"/>
    <w:rsid w:val="0048398F"/>
    <w:rsid w:val="00483A40"/>
    <w:rsid w:val="00483A55"/>
    <w:rsid w:val="00483E72"/>
    <w:rsid w:val="00483EC3"/>
    <w:rsid w:val="004841C6"/>
    <w:rsid w:val="004843D7"/>
    <w:rsid w:val="00484606"/>
    <w:rsid w:val="004846E6"/>
    <w:rsid w:val="004847C1"/>
    <w:rsid w:val="00484A23"/>
    <w:rsid w:val="00484CE8"/>
    <w:rsid w:val="00484DA6"/>
    <w:rsid w:val="00484DE2"/>
    <w:rsid w:val="00484EF0"/>
    <w:rsid w:val="00484F20"/>
    <w:rsid w:val="00484F55"/>
    <w:rsid w:val="00484F8B"/>
    <w:rsid w:val="00484FEA"/>
    <w:rsid w:val="004852DA"/>
    <w:rsid w:val="0048547B"/>
    <w:rsid w:val="004858FF"/>
    <w:rsid w:val="004859A7"/>
    <w:rsid w:val="004859AF"/>
    <w:rsid w:val="00485CDD"/>
    <w:rsid w:val="00486122"/>
    <w:rsid w:val="00486434"/>
    <w:rsid w:val="0048688D"/>
    <w:rsid w:val="00486DA7"/>
    <w:rsid w:val="0048701A"/>
    <w:rsid w:val="00487134"/>
    <w:rsid w:val="00487164"/>
    <w:rsid w:val="00487200"/>
    <w:rsid w:val="004873F4"/>
    <w:rsid w:val="00487412"/>
    <w:rsid w:val="00487633"/>
    <w:rsid w:val="00487648"/>
    <w:rsid w:val="00487699"/>
    <w:rsid w:val="00487777"/>
    <w:rsid w:val="00487B2A"/>
    <w:rsid w:val="00487D05"/>
    <w:rsid w:val="00487E7E"/>
    <w:rsid w:val="00490085"/>
    <w:rsid w:val="004901B8"/>
    <w:rsid w:val="00490350"/>
    <w:rsid w:val="00490756"/>
    <w:rsid w:val="004907A3"/>
    <w:rsid w:val="00490A54"/>
    <w:rsid w:val="00490AA6"/>
    <w:rsid w:val="00490B45"/>
    <w:rsid w:val="00490BE8"/>
    <w:rsid w:val="00490C5D"/>
    <w:rsid w:val="00490D21"/>
    <w:rsid w:val="00490DB3"/>
    <w:rsid w:val="00490F05"/>
    <w:rsid w:val="00490F51"/>
    <w:rsid w:val="0049110A"/>
    <w:rsid w:val="004915CE"/>
    <w:rsid w:val="00491845"/>
    <w:rsid w:val="004919BE"/>
    <w:rsid w:val="00491B25"/>
    <w:rsid w:val="00491BC7"/>
    <w:rsid w:val="00491BF0"/>
    <w:rsid w:val="00491EAA"/>
    <w:rsid w:val="0049211A"/>
    <w:rsid w:val="00492172"/>
    <w:rsid w:val="004921FC"/>
    <w:rsid w:val="00492296"/>
    <w:rsid w:val="0049232B"/>
    <w:rsid w:val="00492359"/>
    <w:rsid w:val="0049237C"/>
    <w:rsid w:val="004924A0"/>
    <w:rsid w:val="00492879"/>
    <w:rsid w:val="004928FB"/>
    <w:rsid w:val="00492AE5"/>
    <w:rsid w:val="00492E9F"/>
    <w:rsid w:val="00492EE7"/>
    <w:rsid w:val="00492EEA"/>
    <w:rsid w:val="004930AD"/>
    <w:rsid w:val="004930FC"/>
    <w:rsid w:val="00493138"/>
    <w:rsid w:val="004931C9"/>
    <w:rsid w:val="004934AE"/>
    <w:rsid w:val="004935A0"/>
    <w:rsid w:val="004935B0"/>
    <w:rsid w:val="004935C4"/>
    <w:rsid w:val="004935D9"/>
    <w:rsid w:val="00493606"/>
    <w:rsid w:val="0049386F"/>
    <w:rsid w:val="004939CE"/>
    <w:rsid w:val="00493D38"/>
    <w:rsid w:val="00493EFE"/>
    <w:rsid w:val="00493FE7"/>
    <w:rsid w:val="004941B3"/>
    <w:rsid w:val="004941DB"/>
    <w:rsid w:val="0049445C"/>
    <w:rsid w:val="0049464D"/>
    <w:rsid w:val="004947BA"/>
    <w:rsid w:val="0049489D"/>
    <w:rsid w:val="0049492B"/>
    <w:rsid w:val="00494A6C"/>
    <w:rsid w:val="00494ADB"/>
    <w:rsid w:val="00494BB7"/>
    <w:rsid w:val="00494DAC"/>
    <w:rsid w:val="00494E32"/>
    <w:rsid w:val="00495010"/>
    <w:rsid w:val="00495270"/>
    <w:rsid w:val="0049544D"/>
    <w:rsid w:val="0049554D"/>
    <w:rsid w:val="00495553"/>
    <w:rsid w:val="0049560D"/>
    <w:rsid w:val="004956FD"/>
    <w:rsid w:val="00495845"/>
    <w:rsid w:val="00495853"/>
    <w:rsid w:val="0049585A"/>
    <w:rsid w:val="00495919"/>
    <w:rsid w:val="00495932"/>
    <w:rsid w:val="00495AB5"/>
    <w:rsid w:val="00495B08"/>
    <w:rsid w:val="00495D6A"/>
    <w:rsid w:val="00495E87"/>
    <w:rsid w:val="00495F76"/>
    <w:rsid w:val="00495F8A"/>
    <w:rsid w:val="0049605E"/>
    <w:rsid w:val="004961F9"/>
    <w:rsid w:val="00496228"/>
    <w:rsid w:val="0049628F"/>
    <w:rsid w:val="004966EB"/>
    <w:rsid w:val="00496C9F"/>
    <w:rsid w:val="00496FAC"/>
    <w:rsid w:val="00497095"/>
    <w:rsid w:val="0049725F"/>
    <w:rsid w:val="00497BA9"/>
    <w:rsid w:val="00497C4B"/>
    <w:rsid w:val="00497C68"/>
    <w:rsid w:val="00497DAD"/>
    <w:rsid w:val="00497DFD"/>
    <w:rsid w:val="004A0101"/>
    <w:rsid w:val="004A0173"/>
    <w:rsid w:val="004A0188"/>
    <w:rsid w:val="004A024F"/>
    <w:rsid w:val="004A028D"/>
    <w:rsid w:val="004A070E"/>
    <w:rsid w:val="004A0A59"/>
    <w:rsid w:val="004A0EF4"/>
    <w:rsid w:val="004A0FDE"/>
    <w:rsid w:val="004A123A"/>
    <w:rsid w:val="004A1273"/>
    <w:rsid w:val="004A1394"/>
    <w:rsid w:val="004A1492"/>
    <w:rsid w:val="004A17F2"/>
    <w:rsid w:val="004A17FA"/>
    <w:rsid w:val="004A18B9"/>
    <w:rsid w:val="004A1947"/>
    <w:rsid w:val="004A197F"/>
    <w:rsid w:val="004A1A85"/>
    <w:rsid w:val="004A1AB5"/>
    <w:rsid w:val="004A1D9F"/>
    <w:rsid w:val="004A1DFF"/>
    <w:rsid w:val="004A20D1"/>
    <w:rsid w:val="004A22E1"/>
    <w:rsid w:val="004A232E"/>
    <w:rsid w:val="004A262E"/>
    <w:rsid w:val="004A278F"/>
    <w:rsid w:val="004A27E6"/>
    <w:rsid w:val="004A2858"/>
    <w:rsid w:val="004A28EC"/>
    <w:rsid w:val="004A2A11"/>
    <w:rsid w:val="004A2A45"/>
    <w:rsid w:val="004A2C35"/>
    <w:rsid w:val="004A3131"/>
    <w:rsid w:val="004A357D"/>
    <w:rsid w:val="004A36F3"/>
    <w:rsid w:val="004A386E"/>
    <w:rsid w:val="004A3908"/>
    <w:rsid w:val="004A3985"/>
    <w:rsid w:val="004A3C74"/>
    <w:rsid w:val="004A3CCF"/>
    <w:rsid w:val="004A3E76"/>
    <w:rsid w:val="004A3E91"/>
    <w:rsid w:val="004A3F74"/>
    <w:rsid w:val="004A4023"/>
    <w:rsid w:val="004A44A7"/>
    <w:rsid w:val="004A4B56"/>
    <w:rsid w:val="004A4BAC"/>
    <w:rsid w:val="004A4DBF"/>
    <w:rsid w:val="004A5437"/>
    <w:rsid w:val="004A5A21"/>
    <w:rsid w:val="004A5A5D"/>
    <w:rsid w:val="004A5BF2"/>
    <w:rsid w:val="004A5E7C"/>
    <w:rsid w:val="004A5F5B"/>
    <w:rsid w:val="004A62BD"/>
    <w:rsid w:val="004A62CE"/>
    <w:rsid w:val="004A63FF"/>
    <w:rsid w:val="004A661C"/>
    <w:rsid w:val="004A6A5A"/>
    <w:rsid w:val="004A6D72"/>
    <w:rsid w:val="004A6F9B"/>
    <w:rsid w:val="004A7299"/>
    <w:rsid w:val="004A7392"/>
    <w:rsid w:val="004A747C"/>
    <w:rsid w:val="004A74FB"/>
    <w:rsid w:val="004A7548"/>
    <w:rsid w:val="004A7601"/>
    <w:rsid w:val="004A7661"/>
    <w:rsid w:val="004A7674"/>
    <w:rsid w:val="004A7734"/>
    <w:rsid w:val="004A794B"/>
    <w:rsid w:val="004A7B07"/>
    <w:rsid w:val="004B001F"/>
    <w:rsid w:val="004B0248"/>
    <w:rsid w:val="004B02AF"/>
    <w:rsid w:val="004B03DC"/>
    <w:rsid w:val="004B041B"/>
    <w:rsid w:val="004B049F"/>
    <w:rsid w:val="004B0BBB"/>
    <w:rsid w:val="004B0BFA"/>
    <w:rsid w:val="004B0C72"/>
    <w:rsid w:val="004B0D92"/>
    <w:rsid w:val="004B0E18"/>
    <w:rsid w:val="004B0E61"/>
    <w:rsid w:val="004B0F49"/>
    <w:rsid w:val="004B0F8A"/>
    <w:rsid w:val="004B105B"/>
    <w:rsid w:val="004B1125"/>
    <w:rsid w:val="004B12E7"/>
    <w:rsid w:val="004B13F8"/>
    <w:rsid w:val="004B15DF"/>
    <w:rsid w:val="004B18ED"/>
    <w:rsid w:val="004B1BAD"/>
    <w:rsid w:val="004B1C02"/>
    <w:rsid w:val="004B1C25"/>
    <w:rsid w:val="004B1CB7"/>
    <w:rsid w:val="004B1E70"/>
    <w:rsid w:val="004B1F8A"/>
    <w:rsid w:val="004B1FA7"/>
    <w:rsid w:val="004B2079"/>
    <w:rsid w:val="004B212E"/>
    <w:rsid w:val="004B21D3"/>
    <w:rsid w:val="004B26CB"/>
    <w:rsid w:val="004B29E4"/>
    <w:rsid w:val="004B2B4B"/>
    <w:rsid w:val="004B2D0B"/>
    <w:rsid w:val="004B2D7B"/>
    <w:rsid w:val="004B2E2A"/>
    <w:rsid w:val="004B2E4D"/>
    <w:rsid w:val="004B2F4A"/>
    <w:rsid w:val="004B30CB"/>
    <w:rsid w:val="004B31C7"/>
    <w:rsid w:val="004B3732"/>
    <w:rsid w:val="004B3955"/>
    <w:rsid w:val="004B3961"/>
    <w:rsid w:val="004B3A08"/>
    <w:rsid w:val="004B3FB5"/>
    <w:rsid w:val="004B4068"/>
    <w:rsid w:val="004B4337"/>
    <w:rsid w:val="004B44E1"/>
    <w:rsid w:val="004B463F"/>
    <w:rsid w:val="004B4A24"/>
    <w:rsid w:val="004B4E26"/>
    <w:rsid w:val="004B4E90"/>
    <w:rsid w:val="004B4F0A"/>
    <w:rsid w:val="004B4F38"/>
    <w:rsid w:val="004B5064"/>
    <w:rsid w:val="004B5124"/>
    <w:rsid w:val="004B5190"/>
    <w:rsid w:val="004B536D"/>
    <w:rsid w:val="004B5371"/>
    <w:rsid w:val="004B5825"/>
    <w:rsid w:val="004B5CFA"/>
    <w:rsid w:val="004B5F63"/>
    <w:rsid w:val="004B5F6D"/>
    <w:rsid w:val="004B5F9E"/>
    <w:rsid w:val="004B61E9"/>
    <w:rsid w:val="004B64A8"/>
    <w:rsid w:val="004B6600"/>
    <w:rsid w:val="004B6768"/>
    <w:rsid w:val="004B68C6"/>
    <w:rsid w:val="004B6A93"/>
    <w:rsid w:val="004B6BCA"/>
    <w:rsid w:val="004B6CED"/>
    <w:rsid w:val="004B6D6E"/>
    <w:rsid w:val="004B7274"/>
    <w:rsid w:val="004B72A4"/>
    <w:rsid w:val="004B72BC"/>
    <w:rsid w:val="004B7578"/>
    <w:rsid w:val="004B76DA"/>
    <w:rsid w:val="004B777F"/>
    <w:rsid w:val="004B7A70"/>
    <w:rsid w:val="004B7BA0"/>
    <w:rsid w:val="004B7DC7"/>
    <w:rsid w:val="004B7FEB"/>
    <w:rsid w:val="004B7FF7"/>
    <w:rsid w:val="004C0041"/>
    <w:rsid w:val="004C022E"/>
    <w:rsid w:val="004C02A8"/>
    <w:rsid w:val="004C0331"/>
    <w:rsid w:val="004C0471"/>
    <w:rsid w:val="004C04DE"/>
    <w:rsid w:val="004C060E"/>
    <w:rsid w:val="004C07DA"/>
    <w:rsid w:val="004C0E28"/>
    <w:rsid w:val="004C0F2B"/>
    <w:rsid w:val="004C11AE"/>
    <w:rsid w:val="004C121F"/>
    <w:rsid w:val="004C12D2"/>
    <w:rsid w:val="004C15AD"/>
    <w:rsid w:val="004C189B"/>
    <w:rsid w:val="004C18CD"/>
    <w:rsid w:val="004C1C57"/>
    <w:rsid w:val="004C1D30"/>
    <w:rsid w:val="004C1D78"/>
    <w:rsid w:val="004C1E16"/>
    <w:rsid w:val="004C210A"/>
    <w:rsid w:val="004C2113"/>
    <w:rsid w:val="004C2400"/>
    <w:rsid w:val="004C244B"/>
    <w:rsid w:val="004C2640"/>
    <w:rsid w:val="004C28A9"/>
    <w:rsid w:val="004C2BB0"/>
    <w:rsid w:val="004C2C7C"/>
    <w:rsid w:val="004C2DA9"/>
    <w:rsid w:val="004C2E9D"/>
    <w:rsid w:val="004C304E"/>
    <w:rsid w:val="004C3188"/>
    <w:rsid w:val="004C32A6"/>
    <w:rsid w:val="004C353F"/>
    <w:rsid w:val="004C35E1"/>
    <w:rsid w:val="004C36ED"/>
    <w:rsid w:val="004C3981"/>
    <w:rsid w:val="004C3A4E"/>
    <w:rsid w:val="004C3B22"/>
    <w:rsid w:val="004C3BF7"/>
    <w:rsid w:val="004C3D18"/>
    <w:rsid w:val="004C3D2D"/>
    <w:rsid w:val="004C41CE"/>
    <w:rsid w:val="004C43B4"/>
    <w:rsid w:val="004C45A9"/>
    <w:rsid w:val="004C45B0"/>
    <w:rsid w:val="004C45CF"/>
    <w:rsid w:val="004C4A5D"/>
    <w:rsid w:val="004C4CE3"/>
    <w:rsid w:val="004C4FA7"/>
    <w:rsid w:val="004C50CD"/>
    <w:rsid w:val="004C51ED"/>
    <w:rsid w:val="004C5316"/>
    <w:rsid w:val="004C53E4"/>
    <w:rsid w:val="004C54CD"/>
    <w:rsid w:val="004C5788"/>
    <w:rsid w:val="004C58C4"/>
    <w:rsid w:val="004C5B76"/>
    <w:rsid w:val="004C5DE9"/>
    <w:rsid w:val="004C5E0D"/>
    <w:rsid w:val="004C5EA5"/>
    <w:rsid w:val="004C61E0"/>
    <w:rsid w:val="004C6471"/>
    <w:rsid w:val="004C6528"/>
    <w:rsid w:val="004C6910"/>
    <w:rsid w:val="004C6E3D"/>
    <w:rsid w:val="004C6E55"/>
    <w:rsid w:val="004C6EDC"/>
    <w:rsid w:val="004C6FB7"/>
    <w:rsid w:val="004C7102"/>
    <w:rsid w:val="004C7664"/>
    <w:rsid w:val="004C774B"/>
    <w:rsid w:val="004C7919"/>
    <w:rsid w:val="004C7FFE"/>
    <w:rsid w:val="004D0150"/>
    <w:rsid w:val="004D0354"/>
    <w:rsid w:val="004D04D2"/>
    <w:rsid w:val="004D04D4"/>
    <w:rsid w:val="004D04F0"/>
    <w:rsid w:val="004D0546"/>
    <w:rsid w:val="004D06FF"/>
    <w:rsid w:val="004D07B4"/>
    <w:rsid w:val="004D07B6"/>
    <w:rsid w:val="004D0895"/>
    <w:rsid w:val="004D0953"/>
    <w:rsid w:val="004D0A92"/>
    <w:rsid w:val="004D0B00"/>
    <w:rsid w:val="004D0CBB"/>
    <w:rsid w:val="004D0D36"/>
    <w:rsid w:val="004D1231"/>
    <w:rsid w:val="004D1382"/>
    <w:rsid w:val="004D13FA"/>
    <w:rsid w:val="004D16B2"/>
    <w:rsid w:val="004D1707"/>
    <w:rsid w:val="004D19BE"/>
    <w:rsid w:val="004D1BC3"/>
    <w:rsid w:val="004D1F53"/>
    <w:rsid w:val="004D1F57"/>
    <w:rsid w:val="004D2030"/>
    <w:rsid w:val="004D2069"/>
    <w:rsid w:val="004D20E7"/>
    <w:rsid w:val="004D21F0"/>
    <w:rsid w:val="004D2343"/>
    <w:rsid w:val="004D2898"/>
    <w:rsid w:val="004D2B4B"/>
    <w:rsid w:val="004D2C4B"/>
    <w:rsid w:val="004D2F34"/>
    <w:rsid w:val="004D2F48"/>
    <w:rsid w:val="004D2F9E"/>
    <w:rsid w:val="004D30B8"/>
    <w:rsid w:val="004D3195"/>
    <w:rsid w:val="004D34C3"/>
    <w:rsid w:val="004D35D1"/>
    <w:rsid w:val="004D3724"/>
    <w:rsid w:val="004D385D"/>
    <w:rsid w:val="004D3A88"/>
    <w:rsid w:val="004D3AB5"/>
    <w:rsid w:val="004D3FCD"/>
    <w:rsid w:val="004D412D"/>
    <w:rsid w:val="004D430F"/>
    <w:rsid w:val="004D4545"/>
    <w:rsid w:val="004D48BF"/>
    <w:rsid w:val="004D4BA7"/>
    <w:rsid w:val="004D4DFD"/>
    <w:rsid w:val="004D50E0"/>
    <w:rsid w:val="004D5237"/>
    <w:rsid w:val="004D525C"/>
    <w:rsid w:val="004D5A49"/>
    <w:rsid w:val="004D5A4E"/>
    <w:rsid w:val="004D5B0B"/>
    <w:rsid w:val="004D5BB4"/>
    <w:rsid w:val="004D5BC9"/>
    <w:rsid w:val="004D5CD1"/>
    <w:rsid w:val="004D5D22"/>
    <w:rsid w:val="004D5E4B"/>
    <w:rsid w:val="004D5EA9"/>
    <w:rsid w:val="004D5F5E"/>
    <w:rsid w:val="004D60F0"/>
    <w:rsid w:val="004D63CD"/>
    <w:rsid w:val="004D63D2"/>
    <w:rsid w:val="004D6627"/>
    <w:rsid w:val="004D6703"/>
    <w:rsid w:val="004D67AC"/>
    <w:rsid w:val="004D6806"/>
    <w:rsid w:val="004D6938"/>
    <w:rsid w:val="004D6AA0"/>
    <w:rsid w:val="004D6B6E"/>
    <w:rsid w:val="004D6B81"/>
    <w:rsid w:val="004D6C1F"/>
    <w:rsid w:val="004D6C3F"/>
    <w:rsid w:val="004D6C7E"/>
    <w:rsid w:val="004D6CCE"/>
    <w:rsid w:val="004D6E7D"/>
    <w:rsid w:val="004D6FFA"/>
    <w:rsid w:val="004D7123"/>
    <w:rsid w:val="004D729A"/>
    <w:rsid w:val="004D72BD"/>
    <w:rsid w:val="004D7529"/>
    <w:rsid w:val="004D7542"/>
    <w:rsid w:val="004D7547"/>
    <w:rsid w:val="004D772B"/>
    <w:rsid w:val="004D7940"/>
    <w:rsid w:val="004D7A3C"/>
    <w:rsid w:val="004D7D0F"/>
    <w:rsid w:val="004D7D61"/>
    <w:rsid w:val="004D7F48"/>
    <w:rsid w:val="004D7F4E"/>
    <w:rsid w:val="004D7F94"/>
    <w:rsid w:val="004E0468"/>
    <w:rsid w:val="004E04E2"/>
    <w:rsid w:val="004E0503"/>
    <w:rsid w:val="004E0594"/>
    <w:rsid w:val="004E061E"/>
    <w:rsid w:val="004E0828"/>
    <w:rsid w:val="004E0847"/>
    <w:rsid w:val="004E08A3"/>
    <w:rsid w:val="004E08E8"/>
    <w:rsid w:val="004E09B8"/>
    <w:rsid w:val="004E0A7B"/>
    <w:rsid w:val="004E0B2C"/>
    <w:rsid w:val="004E0B6A"/>
    <w:rsid w:val="004E0D4D"/>
    <w:rsid w:val="004E104C"/>
    <w:rsid w:val="004E11B5"/>
    <w:rsid w:val="004E12DE"/>
    <w:rsid w:val="004E1303"/>
    <w:rsid w:val="004E136A"/>
    <w:rsid w:val="004E138B"/>
    <w:rsid w:val="004E1548"/>
    <w:rsid w:val="004E1722"/>
    <w:rsid w:val="004E1977"/>
    <w:rsid w:val="004E1B43"/>
    <w:rsid w:val="004E1EDB"/>
    <w:rsid w:val="004E1FF9"/>
    <w:rsid w:val="004E2085"/>
    <w:rsid w:val="004E235A"/>
    <w:rsid w:val="004E23B6"/>
    <w:rsid w:val="004E24AD"/>
    <w:rsid w:val="004E2562"/>
    <w:rsid w:val="004E2720"/>
    <w:rsid w:val="004E277B"/>
    <w:rsid w:val="004E2874"/>
    <w:rsid w:val="004E29E0"/>
    <w:rsid w:val="004E2EFA"/>
    <w:rsid w:val="004E2FE4"/>
    <w:rsid w:val="004E3030"/>
    <w:rsid w:val="004E325B"/>
    <w:rsid w:val="004E3446"/>
    <w:rsid w:val="004E3447"/>
    <w:rsid w:val="004E34A7"/>
    <w:rsid w:val="004E36E1"/>
    <w:rsid w:val="004E3875"/>
    <w:rsid w:val="004E38EA"/>
    <w:rsid w:val="004E3ACD"/>
    <w:rsid w:val="004E3B4A"/>
    <w:rsid w:val="004E3BD5"/>
    <w:rsid w:val="004E3CB0"/>
    <w:rsid w:val="004E3D9A"/>
    <w:rsid w:val="004E3DDE"/>
    <w:rsid w:val="004E3F58"/>
    <w:rsid w:val="004E41C3"/>
    <w:rsid w:val="004E45B9"/>
    <w:rsid w:val="004E45DC"/>
    <w:rsid w:val="004E4864"/>
    <w:rsid w:val="004E4ADA"/>
    <w:rsid w:val="004E4D27"/>
    <w:rsid w:val="004E501F"/>
    <w:rsid w:val="004E5212"/>
    <w:rsid w:val="004E5405"/>
    <w:rsid w:val="004E5682"/>
    <w:rsid w:val="004E57B9"/>
    <w:rsid w:val="004E5835"/>
    <w:rsid w:val="004E5C3C"/>
    <w:rsid w:val="004E5ED6"/>
    <w:rsid w:val="004E61F8"/>
    <w:rsid w:val="004E6558"/>
    <w:rsid w:val="004E65FE"/>
    <w:rsid w:val="004E6A61"/>
    <w:rsid w:val="004E6D0E"/>
    <w:rsid w:val="004E6D4F"/>
    <w:rsid w:val="004E7010"/>
    <w:rsid w:val="004E7039"/>
    <w:rsid w:val="004E7087"/>
    <w:rsid w:val="004E70C0"/>
    <w:rsid w:val="004E71AC"/>
    <w:rsid w:val="004E739C"/>
    <w:rsid w:val="004E754F"/>
    <w:rsid w:val="004E79E4"/>
    <w:rsid w:val="004E7E33"/>
    <w:rsid w:val="004F0101"/>
    <w:rsid w:val="004F01A0"/>
    <w:rsid w:val="004F0264"/>
    <w:rsid w:val="004F04A2"/>
    <w:rsid w:val="004F05AA"/>
    <w:rsid w:val="004F05F0"/>
    <w:rsid w:val="004F0757"/>
    <w:rsid w:val="004F0914"/>
    <w:rsid w:val="004F0ABC"/>
    <w:rsid w:val="004F0BAF"/>
    <w:rsid w:val="004F0C26"/>
    <w:rsid w:val="004F0FB8"/>
    <w:rsid w:val="004F1099"/>
    <w:rsid w:val="004F1144"/>
    <w:rsid w:val="004F132A"/>
    <w:rsid w:val="004F135B"/>
    <w:rsid w:val="004F13AB"/>
    <w:rsid w:val="004F1539"/>
    <w:rsid w:val="004F1597"/>
    <w:rsid w:val="004F1C30"/>
    <w:rsid w:val="004F1CAB"/>
    <w:rsid w:val="004F1D47"/>
    <w:rsid w:val="004F21C0"/>
    <w:rsid w:val="004F22D5"/>
    <w:rsid w:val="004F2351"/>
    <w:rsid w:val="004F275E"/>
    <w:rsid w:val="004F28FA"/>
    <w:rsid w:val="004F2A40"/>
    <w:rsid w:val="004F2B4B"/>
    <w:rsid w:val="004F2D43"/>
    <w:rsid w:val="004F2F7C"/>
    <w:rsid w:val="004F316D"/>
    <w:rsid w:val="004F337C"/>
    <w:rsid w:val="004F33C6"/>
    <w:rsid w:val="004F33DC"/>
    <w:rsid w:val="004F347C"/>
    <w:rsid w:val="004F3671"/>
    <w:rsid w:val="004F37E8"/>
    <w:rsid w:val="004F3A05"/>
    <w:rsid w:val="004F3A99"/>
    <w:rsid w:val="004F3B73"/>
    <w:rsid w:val="004F3C3B"/>
    <w:rsid w:val="004F3CC1"/>
    <w:rsid w:val="004F3D89"/>
    <w:rsid w:val="004F3E86"/>
    <w:rsid w:val="004F3EEA"/>
    <w:rsid w:val="004F3F4F"/>
    <w:rsid w:val="004F40B3"/>
    <w:rsid w:val="004F413B"/>
    <w:rsid w:val="004F415E"/>
    <w:rsid w:val="004F416E"/>
    <w:rsid w:val="004F424D"/>
    <w:rsid w:val="004F42AE"/>
    <w:rsid w:val="004F445D"/>
    <w:rsid w:val="004F451C"/>
    <w:rsid w:val="004F4562"/>
    <w:rsid w:val="004F45A7"/>
    <w:rsid w:val="004F46E6"/>
    <w:rsid w:val="004F4809"/>
    <w:rsid w:val="004F48C8"/>
    <w:rsid w:val="004F48E2"/>
    <w:rsid w:val="004F4984"/>
    <w:rsid w:val="004F4CF6"/>
    <w:rsid w:val="004F4D22"/>
    <w:rsid w:val="004F4E16"/>
    <w:rsid w:val="004F4ECE"/>
    <w:rsid w:val="004F5024"/>
    <w:rsid w:val="004F5038"/>
    <w:rsid w:val="004F50AF"/>
    <w:rsid w:val="004F50C7"/>
    <w:rsid w:val="004F528F"/>
    <w:rsid w:val="004F52C7"/>
    <w:rsid w:val="004F5578"/>
    <w:rsid w:val="004F5771"/>
    <w:rsid w:val="004F57AB"/>
    <w:rsid w:val="004F5881"/>
    <w:rsid w:val="004F5A26"/>
    <w:rsid w:val="004F5AD9"/>
    <w:rsid w:val="004F5C99"/>
    <w:rsid w:val="004F5D15"/>
    <w:rsid w:val="004F5D65"/>
    <w:rsid w:val="004F5E33"/>
    <w:rsid w:val="004F5EBB"/>
    <w:rsid w:val="004F5ECD"/>
    <w:rsid w:val="004F5F2D"/>
    <w:rsid w:val="004F613D"/>
    <w:rsid w:val="004F61D3"/>
    <w:rsid w:val="004F61F7"/>
    <w:rsid w:val="004F63AA"/>
    <w:rsid w:val="004F63E5"/>
    <w:rsid w:val="004F6441"/>
    <w:rsid w:val="004F6659"/>
    <w:rsid w:val="004F6A8F"/>
    <w:rsid w:val="004F6BD1"/>
    <w:rsid w:val="004F6F63"/>
    <w:rsid w:val="004F6F8E"/>
    <w:rsid w:val="004F7247"/>
    <w:rsid w:val="004F7361"/>
    <w:rsid w:val="004F739A"/>
    <w:rsid w:val="004F764B"/>
    <w:rsid w:val="004F764F"/>
    <w:rsid w:val="004F77B2"/>
    <w:rsid w:val="004F77BD"/>
    <w:rsid w:val="004F7941"/>
    <w:rsid w:val="005001DB"/>
    <w:rsid w:val="00500272"/>
    <w:rsid w:val="0050045A"/>
    <w:rsid w:val="005007E1"/>
    <w:rsid w:val="005008F7"/>
    <w:rsid w:val="00500C96"/>
    <w:rsid w:val="00500E61"/>
    <w:rsid w:val="00500EB8"/>
    <w:rsid w:val="0050103F"/>
    <w:rsid w:val="00501191"/>
    <w:rsid w:val="005011C5"/>
    <w:rsid w:val="005011FA"/>
    <w:rsid w:val="00501240"/>
    <w:rsid w:val="00501260"/>
    <w:rsid w:val="005014EC"/>
    <w:rsid w:val="005015A1"/>
    <w:rsid w:val="00501637"/>
    <w:rsid w:val="0050175A"/>
    <w:rsid w:val="00501791"/>
    <w:rsid w:val="00501CDA"/>
    <w:rsid w:val="00501D46"/>
    <w:rsid w:val="00501EF0"/>
    <w:rsid w:val="00501F8E"/>
    <w:rsid w:val="00502074"/>
    <w:rsid w:val="00502327"/>
    <w:rsid w:val="00502669"/>
    <w:rsid w:val="0050290A"/>
    <w:rsid w:val="00502F4E"/>
    <w:rsid w:val="00502FC9"/>
    <w:rsid w:val="00503153"/>
    <w:rsid w:val="0050316E"/>
    <w:rsid w:val="005031F3"/>
    <w:rsid w:val="00503296"/>
    <w:rsid w:val="005033C1"/>
    <w:rsid w:val="00503894"/>
    <w:rsid w:val="00503A7B"/>
    <w:rsid w:val="00503C50"/>
    <w:rsid w:val="005042FF"/>
    <w:rsid w:val="005045B3"/>
    <w:rsid w:val="0050473D"/>
    <w:rsid w:val="00504761"/>
    <w:rsid w:val="00504841"/>
    <w:rsid w:val="00504B75"/>
    <w:rsid w:val="00504CF3"/>
    <w:rsid w:val="00504DF6"/>
    <w:rsid w:val="00504EE3"/>
    <w:rsid w:val="00504F4C"/>
    <w:rsid w:val="005050E0"/>
    <w:rsid w:val="00505163"/>
    <w:rsid w:val="0050522A"/>
    <w:rsid w:val="0050563C"/>
    <w:rsid w:val="005059FC"/>
    <w:rsid w:val="00505C9B"/>
    <w:rsid w:val="00505CAB"/>
    <w:rsid w:val="00505E89"/>
    <w:rsid w:val="00505FB8"/>
    <w:rsid w:val="005060BF"/>
    <w:rsid w:val="00506149"/>
    <w:rsid w:val="00506171"/>
    <w:rsid w:val="005061C4"/>
    <w:rsid w:val="0050640D"/>
    <w:rsid w:val="00506578"/>
    <w:rsid w:val="005065CF"/>
    <w:rsid w:val="005067BB"/>
    <w:rsid w:val="00506A3A"/>
    <w:rsid w:val="005070C8"/>
    <w:rsid w:val="0050710E"/>
    <w:rsid w:val="005071C4"/>
    <w:rsid w:val="005072A2"/>
    <w:rsid w:val="00507402"/>
    <w:rsid w:val="0050746D"/>
    <w:rsid w:val="005074BD"/>
    <w:rsid w:val="00507695"/>
    <w:rsid w:val="005076E3"/>
    <w:rsid w:val="00507703"/>
    <w:rsid w:val="005077E9"/>
    <w:rsid w:val="005079CE"/>
    <w:rsid w:val="00507A50"/>
    <w:rsid w:val="00507B3A"/>
    <w:rsid w:val="00507C3C"/>
    <w:rsid w:val="00507D08"/>
    <w:rsid w:val="00507E42"/>
    <w:rsid w:val="00507EC7"/>
    <w:rsid w:val="00510236"/>
    <w:rsid w:val="0051025A"/>
    <w:rsid w:val="00510267"/>
    <w:rsid w:val="005107FE"/>
    <w:rsid w:val="00510804"/>
    <w:rsid w:val="00510A9F"/>
    <w:rsid w:val="00510B79"/>
    <w:rsid w:val="00510C4E"/>
    <w:rsid w:val="00510DAD"/>
    <w:rsid w:val="00510E7B"/>
    <w:rsid w:val="00510F05"/>
    <w:rsid w:val="00510F4F"/>
    <w:rsid w:val="00510FE4"/>
    <w:rsid w:val="005114ED"/>
    <w:rsid w:val="005115BE"/>
    <w:rsid w:val="005115FE"/>
    <w:rsid w:val="005119A2"/>
    <w:rsid w:val="00511B1B"/>
    <w:rsid w:val="00511B8E"/>
    <w:rsid w:val="00511EC6"/>
    <w:rsid w:val="00511EF4"/>
    <w:rsid w:val="00511F89"/>
    <w:rsid w:val="00512033"/>
    <w:rsid w:val="005120EB"/>
    <w:rsid w:val="00512121"/>
    <w:rsid w:val="0051221D"/>
    <w:rsid w:val="005123DC"/>
    <w:rsid w:val="00512642"/>
    <w:rsid w:val="0051280D"/>
    <w:rsid w:val="005129B5"/>
    <w:rsid w:val="00512AD2"/>
    <w:rsid w:val="00512B0F"/>
    <w:rsid w:val="00512C07"/>
    <w:rsid w:val="00512C12"/>
    <w:rsid w:val="00512F1D"/>
    <w:rsid w:val="0051300F"/>
    <w:rsid w:val="005130FD"/>
    <w:rsid w:val="0051311E"/>
    <w:rsid w:val="00513396"/>
    <w:rsid w:val="00513532"/>
    <w:rsid w:val="00513666"/>
    <w:rsid w:val="005136A6"/>
    <w:rsid w:val="005136B5"/>
    <w:rsid w:val="0051386C"/>
    <w:rsid w:val="005139D9"/>
    <w:rsid w:val="00513B2D"/>
    <w:rsid w:val="00513D26"/>
    <w:rsid w:val="00513E7D"/>
    <w:rsid w:val="005140B7"/>
    <w:rsid w:val="00514347"/>
    <w:rsid w:val="005143BF"/>
    <w:rsid w:val="0051458C"/>
    <w:rsid w:val="00514725"/>
    <w:rsid w:val="0051473C"/>
    <w:rsid w:val="00514A0B"/>
    <w:rsid w:val="00514A3B"/>
    <w:rsid w:val="00514A4B"/>
    <w:rsid w:val="00514C78"/>
    <w:rsid w:val="00514DEB"/>
    <w:rsid w:val="00514EB8"/>
    <w:rsid w:val="00515024"/>
    <w:rsid w:val="005151CB"/>
    <w:rsid w:val="005151EB"/>
    <w:rsid w:val="00515303"/>
    <w:rsid w:val="005155FE"/>
    <w:rsid w:val="005156CE"/>
    <w:rsid w:val="005156E6"/>
    <w:rsid w:val="00515764"/>
    <w:rsid w:val="0051576A"/>
    <w:rsid w:val="00515844"/>
    <w:rsid w:val="00515A5F"/>
    <w:rsid w:val="00515AA9"/>
    <w:rsid w:val="00515C26"/>
    <w:rsid w:val="00515C52"/>
    <w:rsid w:val="00515D38"/>
    <w:rsid w:val="00515DD9"/>
    <w:rsid w:val="00515F35"/>
    <w:rsid w:val="0051600A"/>
    <w:rsid w:val="00516127"/>
    <w:rsid w:val="00516152"/>
    <w:rsid w:val="0051619A"/>
    <w:rsid w:val="005161D2"/>
    <w:rsid w:val="00516338"/>
    <w:rsid w:val="005163A1"/>
    <w:rsid w:val="00516451"/>
    <w:rsid w:val="00516469"/>
    <w:rsid w:val="00516497"/>
    <w:rsid w:val="005166B3"/>
    <w:rsid w:val="005167EE"/>
    <w:rsid w:val="005169FF"/>
    <w:rsid w:val="00516A64"/>
    <w:rsid w:val="00516AA3"/>
    <w:rsid w:val="00516AB4"/>
    <w:rsid w:val="00516C7A"/>
    <w:rsid w:val="00516EA1"/>
    <w:rsid w:val="00516F2E"/>
    <w:rsid w:val="00516F6F"/>
    <w:rsid w:val="00517055"/>
    <w:rsid w:val="0051719B"/>
    <w:rsid w:val="005171A9"/>
    <w:rsid w:val="005171B4"/>
    <w:rsid w:val="005172A3"/>
    <w:rsid w:val="00517591"/>
    <w:rsid w:val="005175F5"/>
    <w:rsid w:val="00517745"/>
    <w:rsid w:val="0051775D"/>
    <w:rsid w:val="00517A4D"/>
    <w:rsid w:val="005201E0"/>
    <w:rsid w:val="005201FE"/>
    <w:rsid w:val="005202EC"/>
    <w:rsid w:val="0052086F"/>
    <w:rsid w:val="00520B40"/>
    <w:rsid w:val="00520E21"/>
    <w:rsid w:val="00520EC1"/>
    <w:rsid w:val="00520F20"/>
    <w:rsid w:val="00520F8F"/>
    <w:rsid w:val="005210E1"/>
    <w:rsid w:val="00521303"/>
    <w:rsid w:val="00521581"/>
    <w:rsid w:val="005215F8"/>
    <w:rsid w:val="00521686"/>
    <w:rsid w:val="00521B24"/>
    <w:rsid w:val="00521B5A"/>
    <w:rsid w:val="00521CC5"/>
    <w:rsid w:val="00521D27"/>
    <w:rsid w:val="00521E8F"/>
    <w:rsid w:val="00521ECE"/>
    <w:rsid w:val="00522187"/>
    <w:rsid w:val="00522249"/>
    <w:rsid w:val="0052260C"/>
    <w:rsid w:val="00522613"/>
    <w:rsid w:val="00522812"/>
    <w:rsid w:val="005229F9"/>
    <w:rsid w:val="00522B15"/>
    <w:rsid w:val="00522C78"/>
    <w:rsid w:val="00522CD8"/>
    <w:rsid w:val="00522D48"/>
    <w:rsid w:val="00522DC1"/>
    <w:rsid w:val="00522EBB"/>
    <w:rsid w:val="00523785"/>
    <w:rsid w:val="00523863"/>
    <w:rsid w:val="00523B4F"/>
    <w:rsid w:val="00523DEC"/>
    <w:rsid w:val="00523E02"/>
    <w:rsid w:val="00523F3F"/>
    <w:rsid w:val="00524040"/>
    <w:rsid w:val="0052422A"/>
    <w:rsid w:val="005242C3"/>
    <w:rsid w:val="0052457A"/>
    <w:rsid w:val="00524676"/>
    <w:rsid w:val="005246B9"/>
    <w:rsid w:val="00524BE7"/>
    <w:rsid w:val="00524D97"/>
    <w:rsid w:val="00524F93"/>
    <w:rsid w:val="00525308"/>
    <w:rsid w:val="00525435"/>
    <w:rsid w:val="00525549"/>
    <w:rsid w:val="0052567B"/>
    <w:rsid w:val="00525921"/>
    <w:rsid w:val="00525D3C"/>
    <w:rsid w:val="00525ECA"/>
    <w:rsid w:val="0052601A"/>
    <w:rsid w:val="005264CE"/>
    <w:rsid w:val="00526513"/>
    <w:rsid w:val="005266E5"/>
    <w:rsid w:val="00526872"/>
    <w:rsid w:val="00526A26"/>
    <w:rsid w:val="00526D4B"/>
    <w:rsid w:val="00526F28"/>
    <w:rsid w:val="005271CA"/>
    <w:rsid w:val="0052764B"/>
    <w:rsid w:val="0052765B"/>
    <w:rsid w:val="005276D9"/>
    <w:rsid w:val="005276E1"/>
    <w:rsid w:val="005278AD"/>
    <w:rsid w:val="00527B31"/>
    <w:rsid w:val="00527D78"/>
    <w:rsid w:val="00527E44"/>
    <w:rsid w:val="005300A1"/>
    <w:rsid w:val="00530328"/>
    <w:rsid w:val="005304E4"/>
    <w:rsid w:val="00530901"/>
    <w:rsid w:val="0053092C"/>
    <w:rsid w:val="00530967"/>
    <w:rsid w:val="00530A9C"/>
    <w:rsid w:val="00530B57"/>
    <w:rsid w:val="00530B84"/>
    <w:rsid w:val="00530BCC"/>
    <w:rsid w:val="00530E7C"/>
    <w:rsid w:val="00530EE2"/>
    <w:rsid w:val="00530FE7"/>
    <w:rsid w:val="0053126E"/>
    <w:rsid w:val="005313FF"/>
    <w:rsid w:val="00531738"/>
    <w:rsid w:val="00531ACB"/>
    <w:rsid w:val="00531B89"/>
    <w:rsid w:val="00531C69"/>
    <w:rsid w:val="00531CEF"/>
    <w:rsid w:val="0053204A"/>
    <w:rsid w:val="005323A1"/>
    <w:rsid w:val="005325D3"/>
    <w:rsid w:val="0053295F"/>
    <w:rsid w:val="00532A0C"/>
    <w:rsid w:val="00532A7D"/>
    <w:rsid w:val="00532ABF"/>
    <w:rsid w:val="00532BA6"/>
    <w:rsid w:val="00532C5C"/>
    <w:rsid w:val="00532F35"/>
    <w:rsid w:val="005330FC"/>
    <w:rsid w:val="005335C3"/>
    <w:rsid w:val="005336CC"/>
    <w:rsid w:val="005338CB"/>
    <w:rsid w:val="00533AE3"/>
    <w:rsid w:val="00533B06"/>
    <w:rsid w:val="00533C59"/>
    <w:rsid w:val="00533EA1"/>
    <w:rsid w:val="00533EB6"/>
    <w:rsid w:val="00533EC6"/>
    <w:rsid w:val="00534132"/>
    <w:rsid w:val="00534746"/>
    <w:rsid w:val="00534766"/>
    <w:rsid w:val="00534A68"/>
    <w:rsid w:val="00534ADB"/>
    <w:rsid w:val="00534AFC"/>
    <w:rsid w:val="00534B36"/>
    <w:rsid w:val="00534BC4"/>
    <w:rsid w:val="00534D47"/>
    <w:rsid w:val="00534E03"/>
    <w:rsid w:val="00534E69"/>
    <w:rsid w:val="00534F27"/>
    <w:rsid w:val="005351E5"/>
    <w:rsid w:val="005351FA"/>
    <w:rsid w:val="00535266"/>
    <w:rsid w:val="00535358"/>
    <w:rsid w:val="005353E2"/>
    <w:rsid w:val="00535401"/>
    <w:rsid w:val="00535604"/>
    <w:rsid w:val="00535AD8"/>
    <w:rsid w:val="00535B88"/>
    <w:rsid w:val="00535C9A"/>
    <w:rsid w:val="00535F56"/>
    <w:rsid w:val="0053630E"/>
    <w:rsid w:val="0053636E"/>
    <w:rsid w:val="005363B5"/>
    <w:rsid w:val="005363C0"/>
    <w:rsid w:val="005363C7"/>
    <w:rsid w:val="005364DD"/>
    <w:rsid w:val="00536626"/>
    <w:rsid w:val="005366CD"/>
    <w:rsid w:val="005367EC"/>
    <w:rsid w:val="005367F7"/>
    <w:rsid w:val="005369F0"/>
    <w:rsid w:val="00536D0B"/>
    <w:rsid w:val="00536F59"/>
    <w:rsid w:val="005370A5"/>
    <w:rsid w:val="005373CF"/>
    <w:rsid w:val="0053745C"/>
    <w:rsid w:val="005376E1"/>
    <w:rsid w:val="00537963"/>
    <w:rsid w:val="0053797A"/>
    <w:rsid w:val="00537BF5"/>
    <w:rsid w:val="00537CB5"/>
    <w:rsid w:val="00537F9B"/>
    <w:rsid w:val="00540005"/>
    <w:rsid w:val="00540327"/>
    <w:rsid w:val="005403F7"/>
    <w:rsid w:val="00540737"/>
    <w:rsid w:val="00540A19"/>
    <w:rsid w:val="00540A1E"/>
    <w:rsid w:val="00540ACD"/>
    <w:rsid w:val="00540E3A"/>
    <w:rsid w:val="00540EA5"/>
    <w:rsid w:val="00540FE0"/>
    <w:rsid w:val="00541079"/>
    <w:rsid w:val="005411A0"/>
    <w:rsid w:val="005412C5"/>
    <w:rsid w:val="005414B3"/>
    <w:rsid w:val="00541AE4"/>
    <w:rsid w:val="00541B07"/>
    <w:rsid w:val="00541C11"/>
    <w:rsid w:val="00541C45"/>
    <w:rsid w:val="00541D25"/>
    <w:rsid w:val="00541EAA"/>
    <w:rsid w:val="00541FB0"/>
    <w:rsid w:val="0054200C"/>
    <w:rsid w:val="0054202E"/>
    <w:rsid w:val="0054204B"/>
    <w:rsid w:val="00542169"/>
    <w:rsid w:val="005421D8"/>
    <w:rsid w:val="0054225E"/>
    <w:rsid w:val="00542545"/>
    <w:rsid w:val="00542573"/>
    <w:rsid w:val="005427CA"/>
    <w:rsid w:val="005427FF"/>
    <w:rsid w:val="00542A42"/>
    <w:rsid w:val="00542A7C"/>
    <w:rsid w:val="00542ECA"/>
    <w:rsid w:val="0054313D"/>
    <w:rsid w:val="00543246"/>
    <w:rsid w:val="00543294"/>
    <w:rsid w:val="00543420"/>
    <w:rsid w:val="00543515"/>
    <w:rsid w:val="0054353A"/>
    <w:rsid w:val="0054355B"/>
    <w:rsid w:val="005438B5"/>
    <w:rsid w:val="00543A79"/>
    <w:rsid w:val="00543B95"/>
    <w:rsid w:val="00543CB7"/>
    <w:rsid w:val="00543F8C"/>
    <w:rsid w:val="005443FB"/>
    <w:rsid w:val="005444E2"/>
    <w:rsid w:val="0054464B"/>
    <w:rsid w:val="005446CA"/>
    <w:rsid w:val="005447B0"/>
    <w:rsid w:val="005448A4"/>
    <w:rsid w:val="005448D5"/>
    <w:rsid w:val="005449C3"/>
    <w:rsid w:val="00544AAA"/>
    <w:rsid w:val="00544B13"/>
    <w:rsid w:val="00544C29"/>
    <w:rsid w:val="00544C2F"/>
    <w:rsid w:val="00544EB5"/>
    <w:rsid w:val="00544FC3"/>
    <w:rsid w:val="0054518E"/>
    <w:rsid w:val="005452D8"/>
    <w:rsid w:val="00545486"/>
    <w:rsid w:val="00545843"/>
    <w:rsid w:val="00545A51"/>
    <w:rsid w:val="00545CA2"/>
    <w:rsid w:val="00545E2D"/>
    <w:rsid w:val="00545E3B"/>
    <w:rsid w:val="00545E5B"/>
    <w:rsid w:val="00546015"/>
    <w:rsid w:val="00546089"/>
    <w:rsid w:val="005461B0"/>
    <w:rsid w:val="005462EA"/>
    <w:rsid w:val="00546302"/>
    <w:rsid w:val="0054637D"/>
    <w:rsid w:val="00546497"/>
    <w:rsid w:val="005465F2"/>
    <w:rsid w:val="00546C0E"/>
    <w:rsid w:val="00546C28"/>
    <w:rsid w:val="00546D28"/>
    <w:rsid w:val="00546D5C"/>
    <w:rsid w:val="00546E3A"/>
    <w:rsid w:val="00546E92"/>
    <w:rsid w:val="00547090"/>
    <w:rsid w:val="0054718B"/>
    <w:rsid w:val="00547264"/>
    <w:rsid w:val="005472FB"/>
    <w:rsid w:val="005474B3"/>
    <w:rsid w:val="005474C6"/>
    <w:rsid w:val="005476FB"/>
    <w:rsid w:val="005477D2"/>
    <w:rsid w:val="005478C0"/>
    <w:rsid w:val="0054790B"/>
    <w:rsid w:val="00547D1C"/>
    <w:rsid w:val="00547D89"/>
    <w:rsid w:val="00547EA0"/>
    <w:rsid w:val="00550077"/>
    <w:rsid w:val="0055010C"/>
    <w:rsid w:val="00550115"/>
    <w:rsid w:val="005502DC"/>
    <w:rsid w:val="00550436"/>
    <w:rsid w:val="00550487"/>
    <w:rsid w:val="00550931"/>
    <w:rsid w:val="00550BE0"/>
    <w:rsid w:val="00550CB9"/>
    <w:rsid w:val="00550D7F"/>
    <w:rsid w:val="00550F57"/>
    <w:rsid w:val="0055132F"/>
    <w:rsid w:val="005514B6"/>
    <w:rsid w:val="00551521"/>
    <w:rsid w:val="00551662"/>
    <w:rsid w:val="00551780"/>
    <w:rsid w:val="005517A0"/>
    <w:rsid w:val="00551805"/>
    <w:rsid w:val="005518A6"/>
    <w:rsid w:val="00551B3F"/>
    <w:rsid w:val="00551C7D"/>
    <w:rsid w:val="005520CE"/>
    <w:rsid w:val="005521DD"/>
    <w:rsid w:val="00552277"/>
    <w:rsid w:val="00552382"/>
    <w:rsid w:val="0055256B"/>
    <w:rsid w:val="005526B0"/>
    <w:rsid w:val="0055279A"/>
    <w:rsid w:val="005527B8"/>
    <w:rsid w:val="005527E7"/>
    <w:rsid w:val="00552805"/>
    <w:rsid w:val="0055281F"/>
    <w:rsid w:val="00552836"/>
    <w:rsid w:val="00552CB0"/>
    <w:rsid w:val="00552CFD"/>
    <w:rsid w:val="00552EE0"/>
    <w:rsid w:val="0055320C"/>
    <w:rsid w:val="0055321C"/>
    <w:rsid w:val="005532A1"/>
    <w:rsid w:val="00553435"/>
    <w:rsid w:val="00553757"/>
    <w:rsid w:val="005538DD"/>
    <w:rsid w:val="005539D1"/>
    <w:rsid w:val="00553B2F"/>
    <w:rsid w:val="00553CBA"/>
    <w:rsid w:val="00554014"/>
    <w:rsid w:val="00554151"/>
    <w:rsid w:val="0055422D"/>
    <w:rsid w:val="00554326"/>
    <w:rsid w:val="005544FC"/>
    <w:rsid w:val="005544FD"/>
    <w:rsid w:val="005545C8"/>
    <w:rsid w:val="00554833"/>
    <w:rsid w:val="00554C98"/>
    <w:rsid w:val="005551FF"/>
    <w:rsid w:val="005553BC"/>
    <w:rsid w:val="00555495"/>
    <w:rsid w:val="00555545"/>
    <w:rsid w:val="0055581D"/>
    <w:rsid w:val="00555887"/>
    <w:rsid w:val="00555927"/>
    <w:rsid w:val="00555A1B"/>
    <w:rsid w:val="00555BE8"/>
    <w:rsid w:val="00555CCA"/>
    <w:rsid w:val="005565E2"/>
    <w:rsid w:val="00556625"/>
    <w:rsid w:val="005566BE"/>
    <w:rsid w:val="0055671D"/>
    <w:rsid w:val="00556907"/>
    <w:rsid w:val="00556A7B"/>
    <w:rsid w:val="00556EED"/>
    <w:rsid w:val="00556F76"/>
    <w:rsid w:val="00557021"/>
    <w:rsid w:val="005571B0"/>
    <w:rsid w:val="0055737A"/>
    <w:rsid w:val="00557418"/>
    <w:rsid w:val="005574F8"/>
    <w:rsid w:val="0055782B"/>
    <w:rsid w:val="00557880"/>
    <w:rsid w:val="00557904"/>
    <w:rsid w:val="00557A04"/>
    <w:rsid w:val="00557AC1"/>
    <w:rsid w:val="00557D98"/>
    <w:rsid w:val="00557EC2"/>
    <w:rsid w:val="005600E7"/>
    <w:rsid w:val="0056012D"/>
    <w:rsid w:val="005601E3"/>
    <w:rsid w:val="0056020E"/>
    <w:rsid w:val="0056044F"/>
    <w:rsid w:val="00560680"/>
    <w:rsid w:val="0056069E"/>
    <w:rsid w:val="00560818"/>
    <w:rsid w:val="0056094F"/>
    <w:rsid w:val="00560B26"/>
    <w:rsid w:val="00560D72"/>
    <w:rsid w:val="00560D9F"/>
    <w:rsid w:val="00560DA8"/>
    <w:rsid w:val="00560E63"/>
    <w:rsid w:val="00560F17"/>
    <w:rsid w:val="00560F55"/>
    <w:rsid w:val="0056114B"/>
    <w:rsid w:val="005614A7"/>
    <w:rsid w:val="005615C7"/>
    <w:rsid w:val="0056167E"/>
    <w:rsid w:val="005616C6"/>
    <w:rsid w:val="00561774"/>
    <w:rsid w:val="005619A0"/>
    <w:rsid w:val="00561CDD"/>
    <w:rsid w:val="00561E94"/>
    <w:rsid w:val="005620CB"/>
    <w:rsid w:val="00562427"/>
    <w:rsid w:val="00562553"/>
    <w:rsid w:val="0056269C"/>
    <w:rsid w:val="00562F0F"/>
    <w:rsid w:val="005630B1"/>
    <w:rsid w:val="005630FE"/>
    <w:rsid w:val="005632B8"/>
    <w:rsid w:val="00563351"/>
    <w:rsid w:val="00563380"/>
    <w:rsid w:val="005637B6"/>
    <w:rsid w:val="005638FA"/>
    <w:rsid w:val="0056390C"/>
    <w:rsid w:val="005639E4"/>
    <w:rsid w:val="00563DE5"/>
    <w:rsid w:val="00563EFD"/>
    <w:rsid w:val="00563F50"/>
    <w:rsid w:val="00563FFA"/>
    <w:rsid w:val="005643B6"/>
    <w:rsid w:val="005644DF"/>
    <w:rsid w:val="005646EE"/>
    <w:rsid w:val="00564801"/>
    <w:rsid w:val="005649E6"/>
    <w:rsid w:val="00564A05"/>
    <w:rsid w:val="00564B1C"/>
    <w:rsid w:val="00564B2E"/>
    <w:rsid w:val="00564BB0"/>
    <w:rsid w:val="00564EB2"/>
    <w:rsid w:val="00564F6A"/>
    <w:rsid w:val="00564FC8"/>
    <w:rsid w:val="0056560A"/>
    <w:rsid w:val="005656FB"/>
    <w:rsid w:val="00565920"/>
    <w:rsid w:val="005659C1"/>
    <w:rsid w:val="0056619E"/>
    <w:rsid w:val="00566549"/>
    <w:rsid w:val="0056664A"/>
    <w:rsid w:val="00566AB9"/>
    <w:rsid w:val="00566F0C"/>
    <w:rsid w:val="0056701E"/>
    <w:rsid w:val="00567051"/>
    <w:rsid w:val="0056715D"/>
    <w:rsid w:val="0056716D"/>
    <w:rsid w:val="005672CE"/>
    <w:rsid w:val="00567CE5"/>
    <w:rsid w:val="00567E38"/>
    <w:rsid w:val="00567EAB"/>
    <w:rsid w:val="00567F15"/>
    <w:rsid w:val="005701FE"/>
    <w:rsid w:val="0057028E"/>
    <w:rsid w:val="00570371"/>
    <w:rsid w:val="005703F6"/>
    <w:rsid w:val="00570961"/>
    <w:rsid w:val="005709BD"/>
    <w:rsid w:val="00570A1A"/>
    <w:rsid w:val="00570A3A"/>
    <w:rsid w:val="00570DA5"/>
    <w:rsid w:val="005710B2"/>
    <w:rsid w:val="00571271"/>
    <w:rsid w:val="005712A1"/>
    <w:rsid w:val="005715FD"/>
    <w:rsid w:val="00571991"/>
    <w:rsid w:val="00571A5D"/>
    <w:rsid w:val="00571B46"/>
    <w:rsid w:val="00572245"/>
    <w:rsid w:val="005723A4"/>
    <w:rsid w:val="00572648"/>
    <w:rsid w:val="00572909"/>
    <w:rsid w:val="005729AD"/>
    <w:rsid w:val="005729D0"/>
    <w:rsid w:val="005729D8"/>
    <w:rsid w:val="00572BAF"/>
    <w:rsid w:val="00572DA6"/>
    <w:rsid w:val="00572DD6"/>
    <w:rsid w:val="00572E4A"/>
    <w:rsid w:val="005732D0"/>
    <w:rsid w:val="0057344E"/>
    <w:rsid w:val="00573790"/>
    <w:rsid w:val="00573987"/>
    <w:rsid w:val="0057398D"/>
    <w:rsid w:val="00573A0E"/>
    <w:rsid w:val="00573AC8"/>
    <w:rsid w:val="00574279"/>
    <w:rsid w:val="005743E4"/>
    <w:rsid w:val="00574425"/>
    <w:rsid w:val="00574467"/>
    <w:rsid w:val="005744DB"/>
    <w:rsid w:val="005745AC"/>
    <w:rsid w:val="005746C4"/>
    <w:rsid w:val="00574705"/>
    <w:rsid w:val="005748D9"/>
    <w:rsid w:val="005748EC"/>
    <w:rsid w:val="0057492C"/>
    <w:rsid w:val="00574B69"/>
    <w:rsid w:val="00574B81"/>
    <w:rsid w:val="00574BEC"/>
    <w:rsid w:val="0057502F"/>
    <w:rsid w:val="0057541C"/>
    <w:rsid w:val="0057552A"/>
    <w:rsid w:val="00575642"/>
    <w:rsid w:val="005757AC"/>
    <w:rsid w:val="0057581C"/>
    <w:rsid w:val="005758DB"/>
    <w:rsid w:val="00575B9A"/>
    <w:rsid w:val="00575C46"/>
    <w:rsid w:val="00575DE2"/>
    <w:rsid w:val="00575E17"/>
    <w:rsid w:val="00575E3E"/>
    <w:rsid w:val="0057600E"/>
    <w:rsid w:val="005764C9"/>
    <w:rsid w:val="00576596"/>
    <w:rsid w:val="0057659A"/>
    <w:rsid w:val="00576791"/>
    <w:rsid w:val="00576B93"/>
    <w:rsid w:val="00576BCD"/>
    <w:rsid w:val="00576C41"/>
    <w:rsid w:val="00576C9A"/>
    <w:rsid w:val="0057700B"/>
    <w:rsid w:val="005770B6"/>
    <w:rsid w:val="005771FB"/>
    <w:rsid w:val="00577239"/>
    <w:rsid w:val="005772CA"/>
    <w:rsid w:val="00577392"/>
    <w:rsid w:val="005773FB"/>
    <w:rsid w:val="00577482"/>
    <w:rsid w:val="0057760D"/>
    <w:rsid w:val="005776CB"/>
    <w:rsid w:val="00577770"/>
    <w:rsid w:val="00577942"/>
    <w:rsid w:val="00577A77"/>
    <w:rsid w:val="00577AD7"/>
    <w:rsid w:val="00577E80"/>
    <w:rsid w:val="00577E81"/>
    <w:rsid w:val="00580528"/>
    <w:rsid w:val="00580657"/>
    <w:rsid w:val="00580666"/>
    <w:rsid w:val="0058069B"/>
    <w:rsid w:val="005806F4"/>
    <w:rsid w:val="0058086C"/>
    <w:rsid w:val="0058093B"/>
    <w:rsid w:val="0058093E"/>
    <w:rsid w:val="0058097C"/>
    <w:rsid w:val="00580A86"/>
    <w:rsid w:val="00580BEE"/>
    <w:rsid w:val="00580C8B"/>
    <w:rsid w:val="00580D79"/>
    <w:rsid w:val="00580DB1"/>
    <w:rsid w:val="00580E00"/>
    <w:rsid w:val="005812C8"/>
    <w:rsid w:val="00581463"/>
    <w:rsid w:val="0058156B"/>
    <w:rsid w:val="00581576"/>
    <w:rsid w:val="0058171A"/>
    <w:rsid w:val="0058184E"/>
    <w:rsid w:val="005819E8"/>
    <w:rsid w:val="00581ACC"/>
    <w:rsid w:val="00581B05"/>
    <w:rsid w:val="00581B0F"/>
    <w:rsid w:val="00581C06"/>
    <w:rsid w:val="005822B5"/>
    <w:rsid w:val="0058233A"/>
    <w:rsid w:val="00582399"/>
    <w:rsid w:val="00582441"/>
    <w:rsid w:val="00582466"/>
    <w:rsid w:val="0058258F"/>
    <w:rsid w:val="005826E3"/>
    <w:rsid w:val="00582711"/>
    <w:rsid w:val="00582FD1"/>
    <w:rsid w:val="00583510"/>
    <w:rsid w:val="005835BB"/>
    <w:rsid w:val="005835F6"/>
    <w:rsid w:val="00583618"/>
    <w:rsid w:val="005839C1"/>
    <w:rsid w:val="00583A6A"/>
    <w:rsid w:val="00583B11"/>
    <w:rsid w:val="00583B68"/>
    <w:rsid w:val="00583D35"/>
    <w:rsid w:val="0058414B"/>
    <w:rsid w:val="00584194"/>
    <w:rsid w:val="005841D6"/>
    <w:rsid w:val="0058427B"/>
    <w:rsid w:val="00584296"/>
    <w:rsid w:val="005842F8"/>
    <w:rsid w:val="0058431F"/>
    <w:rsid w:val="0058437D"/>
    <w:rsid w:val="00584412"/>
    <w:rsid w:val="005846C3"/>
    <w:rsid w:val="0058471F"/>
    <w:rsid w:val="005847DC"/>
    <w:rsid w:val="00584909"/>
    <w:rsid w:val="00584B9C"/>
    <w:rsid w:val="00584DAB"/>
    <w:rsid w:val="00585516"/>
    <w:rsid w:val="005857A7"/>
    <w:rsid w:val="00585C90"/>
    <w:rsid w:val="00585CDB"/>
    <w:rsid w:val="00585DE5"/>
    <w:rsid w:val="00585E5E"/>
    <w:rsid w:val="00586016"/>
    <w:rsid w:val="00586047"/>
    <w:rsid w:val="0058617B"/>
    <w:rsid w:val="00586211"/>
    <w:rsid w:val="00586246"/>
    <w:rsid w:val="005862B9"/>
    <w:rsid w:val="005863C4"/>
    <w:rsid w:val="005863EA"/>
    <w:rsid w:val="005864C1"/>
    <w:rsid w:val="0058662E"/>
    <w:rsid w:val="00586AD4"/>
    <w:rsid w:val="00586C73"/>
    <w:rsid w:val="00586F1F"/>
    <w:rsid w:val="00586F6F"/>
    <w:rsid w:val="0058700E"/>
    <w:rsid w:val="0058759E"/>
    <w:rsid w:val="005877A2"/>
    <w:rsid w:val="005877B1"/>
    <w:rsid w:val="00587A19"/>
    <w:rsid w:val="00587B53"/>
    <w:rsid w:val="00587DB9"/>
    <w:rsid w:val="00587E0F"/>
    <w:rsid w:val="00587E3E"/>
    <w:rsid w:val="00587FC7"/>
    <w:rsid w:val="00587FD2"/>
    <w:rsid w:val="0059028F"/>
    <w:rsid w:val="00590394"/>
    <w:rsid w:val="0059059B"/>
    <w:rsid w:val="005906A1"/>
    <w:rsid w:val="00590715"/>
    <w:rsid w:val="005907DB"/>
    <w:rsid w:val="0059084C"/>
    <w:rsid w:val="0059095E"/>
    <w:rsid w:val="005909C8"/>
    <w:rsid w:val="005909FD"/>
    <w:rsid w:val="00590B18"/>
    <w:rsid w:val="00590B6A"/>
    <w:rsid w:val="00590CD2"/>
    <w:rsid w:val="00590CFC"/>
    <w:rsid w:val="00591239"/>
    <w:rsid w:val="00591363"/>
    <w:rsid w:val="0059137A"/>
    <w:rsid w:val="005913B2"/>
    <w:rsid w:val="005914CD"/>
    <w:rsid w:val="00591565"/>
    <w:rsid w:val="005916C3"/>
    <w:rsid w:val="005917CF"/>
    <w:rsid w:val="00591861"/>
    <w:rsid w:val="00591CC5"/>
    <w:rsid w:val="00591D24"/>
    <w:rsid w:val="00591EAB"/>
    <w:rsid w:val="00591EF6"/>
    <w:rsid w:val="00592113"/>
    <w:rsid w:val="0059224F"/>
    <w:rsid w:val="005922CA"/>
    <w:rsid w:val="00592407"/>
    <w:rsid w:val="00592456"/>
    <w:rsid w:val="00592578"/>
    <w:rsid w:val="005926F0"/>
    <w:rsid w:val="00592F07"/>
    <w:rsid w:val="00593049"/>
    <w:rsid w:val="00593326"/>
    <w:rsid w:val="0059369D"/>
    <w:rsid w:val="005936FA"/>
    <w:rsid w:val="005937FE"/>
    <w:rsid w:val="00593972"/>
    <w:rsid w:val="00594142"/>
    <w:rsid w:val="005946C6"/>
    <w:rsid w:val="005947DC"/>
    <w:rsid w:val="00594817"/>
    <w:rsid w:val="005948E1"/>
    <w:rsid w:val="00594928"/>
    <w:rsid w:val="00594955"/>
    <w:rsid w:val="00594975"/>
    <w:rsid w:val="00594A0C"/>
    <w:rsid w:val="00594A66"/>
    <w:rsid w:val="00594B76"/>
    <w:rsid w:val="00594DBD"/>
    <w:rsid w:val="00594E20"/>
    <w:rsid w:val="00594F5D"/>
    <w:rsid w:val="00595475"/>
    <w:rsid w:val="005955E0"/>
    <w:rsid w:val="005956DC"/>
    <w:rsid w:val="005958DC"/>
    <w:rsid w:val="00595988"/>
    <w:rsid w:val="00595A03"/>
    <w:rsid w:val="00595A19"/>
    <w:rsid w:val="00595A76"/>
    <w:rsid w:val="00595B1A"/>
    <w:rsid w:val="00595CE6"/>
    <w:rsid w:val="00595D4C"/>
    <w:rsid w:val="005963B6"/>
    <w:rsid w:val="0059670B"/>
    <w:rsid w:val="00596730"/>
    <w:rsid w:val="005967A6"/>
    <w:rsid w:val="005967EC"/>
    <w:rsid w:val="00596A12"/>
    <w:rsid w:val="00596A74"/>
    <w:rsid w:val="00596AFB"/>
    <w:rsid w:val="00596E36"/>
    <w:rsid w:val="00596FCF"/>
    <w:rsid w:val="005970CD"/>
    <w:rsid w:val="00597139"/>
    <w:rsid w:val="005971BE"/>
    <w:rsid w:val="005971EB"/>
    <w:rsid w:val="0059725E"/>
    <w:rsid w:val="00597268"/>
    <w:rsid w:val="005973E0"/>
    <w:rsid w:val="00597455"/>
    <w:rsid w:val="00597498"/>
    <w:rsid w:val="005976AF"/>
    <w:rsid w:val="00597795"/>
    <w:rsid w:val="00597BB5"/>
    <w:rsid w:val="00597D28"/>
    <w:rsid w:val="00597D98"/>
    <w:rsid w:val="00597E70"/>
    <w:rsid w:val="00597F5A"/>
    <w:rsid w:val="005A0063"/>
    <w:rsid w:val="005A0114"/>
    <w:rsid w:val="005A03E5"/>
    <w:rsid w:val="005A045D"/>
    <w:rsid w:val="005A06C9"/>
    <w:rsid w:val="005A0AC5"/>
    <w:rsid w:val="005A0C44"/>
    <w:rsid w:val="005A0CAF"/>
    <w:rsid w:val="005A11EA"/>
    <w:rsid w:val="005A13ED"/>
    <w:rsid w:val="005A17BA"/>
    <w:rsid w:val="005A19B5"/>
    <w:rsid w:val="005A1A3E"/>
    <w:rsid w:val="005A1C35"/>
    <w:rsid w:val="005A2131"/>
    <w:rsid w:val="005A23A1"/>
    <w:rsid w:val="005A25AC"/>
    <w:rsid w:val="005A2880"/>
    <w:rsid w:val="005A2893"/>
    <w:rsid w:val="005A2E41"/>
    <w:rsid w:val="005A2E55"/>
    <w:rsid w:val="005A2E6A"/>
    <w:rsid w:val="005A2F19"/>
    <w:rsid w:val="005A3027"/>
    <w:rsid w:val="005A326E"/>
    <w:rsid w:val="005A334E"/>
    <w:rsid w:val="005A35F6"/>
    <w:rsid w:val="005A3637"/>
    <w:rsid w:val="005A3776"/>
    <w:rsid w:val="005A3A43"/>
    <w:rsid w:val="005A3B64"/>
    <w:rsid w:val="005A3E87"/>
    <w:rsid w:val="005A3F9F"/>
    <w:rsid w:val="005A4156"/>
    <w:rsid w:val="005A42A8"/>
    <w:rsid w:val="005A444B"/>
    <w:rsid w:val="005A4475"/>
    <w:rsid w:val="005A44C8"/>
    <w:rsid w:val="005A4540"/>
    <w:rsid w:val="005A45D7"/>
    <w:rsid w:val="005A4649"/>
    <w:rsid w:val="005A49AF"/>
    <w:rsid w:val="005A4A0B"/>
    <w:rsid w:val="005A4A99"/>
    <w:rsid w:val="005A4CFC"/>
    <w:rsid w:val="005A4D35"/>
    <w:rsid w:val="005A4E2A"/>
    <w:rsid w:val="005A5053"/>
    <w:rsid w:val="005A50A3"/>
    <w:rsid w:val="005A54AF"/>
    <w:rsid w:val="005A55D5"/>
    <w:rsid w:val="005A5600"/>
    <w:rsid w:val="005A5D9F"/>
    <w:rsid w:val="005A5EF6"/>
    <w:rsid w:val="005A617E"/>
    <w:rsid w:val="005A6370"/>
    <w:rsid w:val="005A6593"/>
    <w:rsid w:val="005A66B1"/>
    <w:rsid w:val="005A671E"/>
    <w:rsid w:val="005A6815"/>
    <w:rsid w:val="005A68A2"/>
    <w:rsid w:val="005A6C53"/>
    <w:rsid w:val="005A6D02"/>
    <w:rsid w:val="005A6D04"/>
    <w:rsid w:val="005A6D6C"/>
    <w:rsid w:val="005A6E51"/>
    <w:rsid w:val="005A6F20"/>
    <w:rsid w:val="005A6FFF"/>
    <w:rsid w:val="005A7115"/>
    <w:rsid w:val="005A72E6"/>
    <w:rsid w:val="005A7323"/>
    <w:rsid w:val="005A76C1"/>
    <w:rsid w:val="005A783F"/>
    <w:rsid w:val="005A7B55"/>
    <w:rsid w:val="005A7B81"/>
    <w:rsid w:val="005A7C4D"/>
    <w:rsid w:val="005A7C7E"/>
    <w:rsid w:val="005A7CE7"/>
    <w:rsid w:val="005A7CE9"/>
    <w:rsid w:val="005A7DD9"/>
    <w:rsid w:val="005A7E51"/>
    <w:rsid w:val="005A7F4D"/>
    <w:rsid w:val="005B0091"/>
    <w:rsid w:val="005B00FF"/>
    <w:rsid w:val="005B0260"/>
    <w:rsid w:val="005B0271"/>
    <w:rsid w:val="005B03E2"/>
    <w:rsid w:val="005B03FA"/>
    <w:rsid w:val="005B0670"/>
    <w:rsid w:val="005B08A4"/>
    <w:rsid w:val="005B08E4"/>
    <w:rsid w:val="005B096E"/>
    <w:rsid w:val="005B0A46"/>
    <w:rsid w:val="005B0D16"/>
    <w:rsid w:val="005B0E2D"/>
    <w:rsid w:val="005B0EE9"/>
    <w:rsid w:val="005B1742"/>
    <w:rsid w:val="005B17E1"/>
    <w:rsid w:val="005B19D5"/>
    <w:rsid w:val="005B1A50"/>
    <w:rsid w:val="005B1E9A"/>
    <w:rsid w:val="005B2177"/>
    <w:rsid w:val="005B21D7"/>
    <w:rsid w:val="005B26DC"/>
    <w:rsid w:val="005B2724"/>
    <w:rsid w:val="005B2906"/>
    <w:rsid w:val="005B29A8"/>
    <w:rsid w:val="005B2AC7"/>
    <w:rsid w:val="005B2FC8"/>
    <w:rsid w:val="005B3044"/>
    <w:rsid w:val="005B3164"/>
    <w:rsid w:val="005B3173"/>
    <w:rsid w:val="005B32EF"/>
    <w:rsid w:val="005B33B0"/>
    <w:rsid w:val="005B34A8"/>
    <w:rsid w:val="005B3616"/>
    <w:rsid w:val="005B36B1"/>
    <w:rsid w:val="005B371F"/>
    <w:rsid w:val="005B3EC9"/>
    <w:rsid w:val="005B4114"/>
    <w:rsid w:val="005B4398"/>
    <w:rsid w:val="005B4B4B"/>
    <w:rsid w:val="005B4C78"/>
    <w:rsid w:val="005B4CA3"/>
    <w:rsid w:val="005B4CC6"/>
    <w:rsid w:val="005B4E99"/>
    <w:rsid w:val="005B4EC8"/>
    <w:rsid w:val="005B4F0D"/>
    <w:rsid w:val="005B4F40"/>
    <w:rsid w:val="005B569D"/>
    <w:rsid w:val="005B5DDC"/>
    <w:rsid w:val="005B5E7C"/>
    <w:rsid w:val="005B5EF0"/>
    <w:rsid w:val="005B5F80"/>
    <w:rsid w:val="005B61B7"/>
    <w:rsid w:val="005B61BF"/>
    <w:rsid w:val="005B630D"/>
    <w:rsid w:val="005B6465"/>
    <w:rsid w:val="005B66A9"/>
    <w:rsid w:val="005B66B6"/>
    <w:rsid w:val="005B682A"/>
    <w:rsid w:val="005B6837"/>
    <w:rsid w:val="005B683B"/>
    <w:rsid w:val="005B6C0A"/>
    <w:rsid w:val="005B6D4D"/>
    <w:rsid w:val="005B6DED"/>
    <w:rsid w:val="005B6E65"/>
    <w:rsid w:val="005B7221"/>
    <w:rsid w:val="005B7289"/>
    <w:rsid w:val="005B7577"/>
    <w:rsid w:val="005B767C"/>
    <w:rsid w:val="005B7B43"/>
    <w:rsid w:val="005B7EA7"/>
    <w:rsid w:val="005C0058"/>
    <w:rsid w:val="005C0196"/>
    <w:rsid w:val="005C0221"/>
    <w:rsid w:val="005C027D"/>
    <w:rsid w:val="005C067B"/>
    <w:rsid w:val="005C0782"/>
    <w:rsid w:val="005C1033"/>
    <w:rsid w:val="005C1143"/>
    <w:rsid w:val="005C11D5"/>
    <w:rsid w:val="005C187F"/>
    <w:rsid w:val="005C19C2"/>
    <w:rsid w:val="005C1B57"/>
    <w:rsid w:val="005C1E8D"/>
    <w:rsid w:val="005C2099"/>
    <w:rsid w:val="005C20FC"/>
    <w:rsid w:val="005C222E"/>
    <w:rsid w:val="005C23F7"/>
    <w:rsid w:val="005C24D4"/>
    <w:rsid w:val="005C2723"/>
    <w:rsid w:val="005C27D4"/>
    <w:rsid w:val="005C280F"/>
    <w:rsid w:val="005C2831"/>
    <w:rsid w:val="005C2865"/>
    <w:rsid w:val="005C2A85"/>
    <w:rsid w:val="005C2A87"/>
    <w:rsid w:val="005C2B5E"/>
    <w:rsid w:val="005C2C15"/>
    <w:rsid w:val="005C2D48"/>
    <w:rsid w:val="005C2DD8"/>
    <w:rsid w:val="005C3093"/>
    <w:rsid w:val="005C30B4"/>
    <w:rsid w:val="005C31A9"/>
    <w:rsid w:val="005C325B"/>
    <w:rsid w:val="005C3356"/>
    <w:rsid w:val="005C36C5"/>
    <w:rsid w:val="005C36EC"/>
    <w:rsid w:val="005C3E11"/>
    <w:rsid w:val="005C3F0C"/>
    <w:rsid w:val="005C4179"/>
    <w:rsid w:val="005C446D"/>
    <w:rsid w:val="005C44C3"/>
    <w:rsid w:val="005C45A0"/>
    <w:rsid w:val="005C45C0"/>
    <w:rsid w:val="005C46C6"/>
    <w:rsid w:val="005C4798"/>
    <w:rsid w:val="005C47E4"/>
    <w:rsid w:val="005C482C"/>
    <w:rsid w:val="005C4837"/>
    <w:rsid w:val="005C483C"/>
    <w:rsid w:val="005C48C4"/>
    <w:rsid w:val="005C4984"/>
    <w:rsid w:val="005C4AAC"/>
    <w:rsid w:val="005C4B2C"/>
    <w:rsid w:val="005C4EBA"/>
    <w:rsid w:val="005C4F50"/>
    <w:rsid w:val="005C4F8E"/>
    <w:rsid w:val="005C515C"/>
    <w:rsid w:val="005C5405"/>
    <w:rsid w:val="005C5498"/>
    <w:rsid w:val="005C55D3"/>
    <w:rsid w:val="005C567A"/>
    <w:rsid w:val="005C57FE"/>
    <w:rsid w:val="005C5898"/>
    <w:rsid w:val="005C5A64"/>
    <w:rsid w:val="005C5A68"/>
    <w:rsid w:val="005C5A71"/>
    <w:rsid w:val="005C5B5A"/>
    <w:rsid w:val="005C5C25"/>
    <w:rsid w:val="005C5D80"/>
    <w:rsid w:val="005C5F20"/>
    <w:rsid w:val="005C5F2A"/>
    <w:rsid w:val="005C5F4D"/>
    <w:rsid w:val="005C6094"/>
    <w:rsid w:val="005C616F"/>
    <w:rsid w:val="005C6271"/>
    <w:rsid w:val="005C679B"/>
    <w:rsid w:val="005C699B"/>
    <w:rsid w:val="005C69BF"/>
    <w:rsid w:val="005C6A86"/>
    <w:rsid w:val="005C6B4D"/>
    <w:rsid w:val="005C6C20"/>
    <w:rsid w:val="005C6C28"/>
    <w:rsid w:val="005C6CAA"/>
    <w:rsid w:val="005C6D4F"/>
    <w:rsid w:val="005C6DEE"/>
    <w:rsid w:val="005C70B0"/>
    <w:rsid w:val="005C70E7"/>
    <w:rsid w:val="005C70F8"/>
    <w:rsid w:val="005C714C"/>
    <w:rsid w:val="005C7169"/>
    <w:rsid w:val="005C7525"/>
    <w:rsid w:val="005C7632"/>
    <w:rsid w:val="005C79C6"/>
    <w:rsid w:val="005C7C92"/>
    <w:rsid w:val="005C7CD2"/>
    <w:rsid w:val="005C7DB7"/>
    <w:rsid w:val="005C7EBC"/>
    <w:rsid w:val="005C7F70"/>
    <w:rsid w:val="005D02A3"/>
    <w:rsid w:val="005D04BD"/>
    <w:rsid w:val="005D04FE"/>
    <w:rsid w:val="005D07BE"/>
    <w:rsid w:val="005D0848"/>
    <w:rsid w:val="005D0875"/>
    <w:rsid w:val="005D08F1"/>
    <w:rsid w:val="005D0B8F"/>
    <w:rsid w:val="005D0CC7"/>
    <w:rsid w:val="005D12B7"/>
    <w:rsid w:val="005D13C1"/>
    <w:rsid w:val="005D1658"/>
    <w:rsid w:val="005D16DD"/>
    <w:rsid w:val="005D16DF"/>
    <w:rsid w:val="005D17CC"/>
    <w:rsid w:val="005D181E"/>
    <w:rsid w:val="005D1B94"/>
    <w:rsid w:val="005D1C72"/>
    <w:rsid w:val="005D22B4"/>
    <w:rsid w:val="005D2388"/>
    <w:rsid w:val="005D246A"/>
    <w:rsid w:val="005D2497"/>
    <w:rsid w:val="005D2542"/>
    <w:rsid w:val="005D2551"/>
    <w:rsid w:val="005D25B0"/>
    <w:rsid w:val="005D262F"/>
    <w:rsid w:val="005D268D"/>
    <w:rsid w:val="005D268F"/>
    <w:rsid w:val="005D269C"/>
    <w:rsid w:val="005D2726"/>
    <w:rsid w:val="005D2763"/>
    <w:rsid w:val="005D278C"/>
    <w:rsid w:val="005D27FB"/>
    <w:rsid w:val="005D2807"/>
    <w:rsid w:val="005D2897"/>
    <w:rsid w:val="005D28F4"/>
    <w:rsid w:val="005D28F5"/>
    <w:rsid w:val="005D290A"/>
    <w:rsid w:val="005D2984"/>
    <w:rsid w:val="005D2B6B"/>
    <w:rsid w:val="005D2CC2"/>
    <w:rsid w:val="005D2FED"/>
    <w:rsid w:val="005D331C"/>
    <w:rsid w:val="005D3519"/>
    <w:rsid w:val="005D364C"/>
    <w:rsid w:val="005D37F9"/>
    <w:rsid w:val="005D385F"/>
    <w:rsid w:val="005D3C33"/>
    <w:rsid w:val="005D3C43"/>
    <w:rsid w:val="005D3E48"/>
    <w:rsid w:val="005D41C2"/>
    <w:rsid w:val="005D41F7"/>
    <w:rsid w:val="005D4317"/>
    <w:rsid w:val="005D49BF"/>
    <w:rsid w:val="005D49D3"/>
    <w:rsid w:val="005D4F36"/>
    <w:rsid w:val="005D519A"/>
    <w:rsid w:val="005D51A4"/>
    <w:rsid w:val="005D5209"/>
    <w:rsid w:val="005D5219"/>
    <w:rsid w:val="005D523A"/>
    <w:rsid w:val="005D5334"/>
    <w:rsid w:val="005D56DD"/>
    <w:rsid w:val="005D5AA7"/>
    <w:rsid w:val="005D5AB3"/>
    <w:rsid w:val="005D5B16"/>
    <w:rsid w:val="005D5E4C"/>
    <w:rsid w:val="005D5EDF"/>
    <w:rsid w:val="005D6091"/>
    <w:rsid w:val="005D60DE"/>
    <w:rsid w:val="005D6103"/>
    <w:rsid w:val="005D6199"/>
    <w:rsid w:val="005D636D"/>
    <w:rsid w:val="005D6387"/>
    <w:rsid w:val="005D63F8"/>
    <w:rsid w:val="005D645E"/>
    <w:rsid w:val="005D6614"/>
    <w:rsid w:val="005D6761"/>
    <w:rsid w:val="005D6877"/>
    <w:rsid w:val="005D68A8"/>
    <w:rsid w:val="005D6CC3"/>
    <w:rsid w:val="005D6DFD"/>
    <w:rsid w:val="005D6FD1"/>
    <w:rsid w:val="005D70C1"/>
    <w:rsid w:val="005D7395"/>
    <w:rsid w:val="005D755E"/>
    <w:rsid w:val="005D75D1"/>
    <w:rsid w:val="005D7612"/>
    <w:rsid w:val="005D7991"/>
    <w:rsid w:val="005D79BB"/>
    <w:rsid w:val="005D79C4"/>
    <w:rsid w:val="005D7A94"/>
    <w:rsid w:val="005D7D81"/>
    <w:rsid w:val="005D7FBC"/>
    <w:rsid w:val="005E0154"/>
    <w:rsid w:val="005E052D"/>
    <w:rsid w:val="005E0A47"/>
    <w:rsid w:val="005E0A8E"/>
    <w:rsid w:val="005E0D38"/>
    <w:rsid w:val="005E0D92"/>
    <w:rsid w:val="005E0E1C"/>
    <w:rsid w:val="005E10B3"/>
    <w:rsid w:val="005E11E5"/>
    <w:rsid w:val="005E1204"/>
    <w:rsid w:val="005E126F"/>
    <w:rsid w:val="005E131C"/>
    <w:rsid w:val="005E1347"/>
    <w:rsid w:val="005E1428"/>
    <w:rsid w:val="005E17E1"/>
    <w:rsid w:val="005E1C49"/>
    <w:rsid w:val="005E1C5E"/>
    <w:rsid w:val="005E1C7B"/>
    <w:rsid w:val="005E1D31"/>
    <w:rsid w:val="005E1D5F"/>
    <w:rsid w:val="005E1DE5"/>
    <w:rsid w:val="005E2148"/>
    <w:rsid w:val="005E2273"/>
    <w:rsid w:val="005E2302"/>
    <w:rsid w:val="005E2420"/>
    <w:rsid w:val="005E2870"/>
    <w:rsid w:val="005E295E"/>
    <w:rsid w:val="005E29AE"/>
    <w:rsid w:val="005E29D3"/>
    <w:rsid w:val="005E2B2B"/>
    <w:rsid w:val="005E3106"/>
    <w:rsid w:val="005E31CD"/>
    <w:rsid w:val="005E33D7"/>
    <w:rsid w:val="005E3653"/>
    <w:rsid w:val="005E379D"/>
    <w:rsid w:val="005E390B"/>
    <w:rsid w:val="005E3935"/>
    <w:rsid w:val="005E3B83"/>
    <w:rsid w:val="005E3E62"/>
    <w:rsid w:val="005E4253"/>
    <w:rsid w:val="005E425F"/>
    <w:rsid w:val="005E431C"/>
    <w:rsid w:val="005E4623"/>
    <w:rsid w:val="005E4746"/>
    <w:rsid w:val="005E48CA"/>
    <w:rsid w:val="005E4A8C"/>
    <w:rsid w:val="005E4BE8"/>
    <w:rsid w:val="005E4D79"/>
    <w:rsid w:val="005E4E35"/>
    <w:rsid w:val="005E4ECF"/>
    <w:rsid w:val="005E4F55"/>
    <w:rsid w:val="005E52BC"/>
    <w:rsid w:val="005E54E0"/>
    <w:rsid w:val="005E550A"/>
    <w:rsid w:val="005E56C8"/>
    <w:rsid w:val="005E59BA"/>
    <w:rsid w:val="005E59D1"/>
    <w:rsid w:val="005E5BD6"/>
    <w:rsid w:val="005E5C30"/>
    <w:rsid w:val="005E5DE7"/>
    <w:rsid w:val="005E5E51"/>
    <w:rsid w:val="005E628E"/>
    <w:rsid w:val="005E6516"/>
    <w:rsid w:val="005E6780"/>
    <w:rsid w:val="005E6783"/>
    <w:rsid w:val="005E679A"/>
    <w:rsid w:val="005E67A2"/>
    <w:rsid w:val="005E688C"/>
    <w:rsid w:val="005E688E"/>
    <w:rsid w:val="005E6A37"/>
    <w:rsid w:val="005E6D6E"/>
    <w:rsid w:val="005E6E95"/>
    <w:rsid w:val="005E7110"/>
    <w:rsid w:val="005E7523"/>
    <w:rsid w:val="005E77AB"/>
    <w:rsid w:val="005E7835"/>
    <w:rsid w:val="005E79FF"/>
    <w:rsid w:val="005E7AA2"/>
    <w:rsid w:val="005E7B0F"/>
    <w:rsid w:val="005E7B40"/>
    <w:rsid w:val="005E7C47"/>
    <w:rsid w:val="005E7C80"/>
    <w:rsid w:val="005E7CAD"/>
    <w:rsid w:val="005E7EB2"/>
    <w:rsid w:val="005E7F26"/>
    <w:rsid w:val="005F0109"/>
    <w:rsid w:val="005F0543"/>
    <w:rsid w:val="005F06BD"/>
    <w:rsid w:val="005F0755"/>
    <w:rsid w:val="005F0B9E"/>
    <w:rsid w:val="005F1696"/>
    <w:rsid w:val="005F16BB"/>
    <w:rsid w:val="005F1784"/>
    <w:rsid w:val="005F1921"/>
    <w:rsid w:val="005F19B3"/>
    <w:rsid w:val="005F1B03"/>
    <w:rsid w:val="005F1C75"/>
    <w:rsid w:val="005F1D4F"/>
    <w:rsid w:val="005F20B2"/>
    <w:rsid w:val="005F23D3"/>
    <w:rsid w:val="005F2467"/>
    <w:rsid w:val="005F252A"/>
    <w:rsid w:val="005F25FF"/>
    <w:rsid w:val="005F276E"/>
    <w:rsid w:val="005F279B"/>
    <w:rsid w:val="005F296F"/>
    <w:rsid w:val="005F2A4A"/>
    <w:rsid w:val="005F2D66"/>
    <w:rsid w:val="005F2E7F"/>
    <w:rsid w:val="005F2FA9"/>
    <w:rsid w:val="005F3260"/>
    <w:rsid w:val="005F32EB"/>
    <w:rsid w:val="005F33C6"/>
    <w:rsid w:val="005F3821"/>
    <w:rsid w:val="005F3950"/>
    <w:rsid w:val="005F3B8F"/>
    <w:rsid w:val="005F3BFA"/>
    <w:rsid w:val="005F3C7A"/>
    <w:rsid w:val="005F3D8D"/>
    <w:rsid w:val="005F3E37"/>
    <w:rsid w:val="005F3F79"/>
    <w:rsid w:val="005F40FA"/>
    <w:rsid w:val="005F413E"/>
    <w:rsid w:val="005F4295"/>
    <w:rsid w:val="005F4517"/>
    <w:rsid w:val="005F45A9"/>
    <w:rsid w:val="005F45AA"/>
    <w:rsid w:val="005F4650"/>
    <w:rsid w:val="005F4813"/>
    <w:rsid w:val="005F498E"/>
    <w:rsid w:val="005F4A43"/>
    <w:rsid w:val="005F4CB8"/>
    <w:rsid w:val="005F4ED1"/>
    <w:rsid w:val="005F51EC"/>
    <w:rsid w:val="005F51F4"/>
    <w:rsid w:val="005F5420"/>
    <w:rsid w:val="005F5854"/>
    <w:rsid w:val="005F5A7A"/>
    <w:rsid w:val="005F5B1F"/>
    <w:rsid w:val="005F5C36"/>
    <w:rsid w:val="005F5C52"/>
    <w:rsid w:val="005F5C9C"/>
    <w:rsid w:val="005F5D63"/>
    <w:rsid w:val="005F6082"/>
    <w:rsid w:val="005F6455"/>
    <w:rsid w:val="005F67C5"/>
    <w:rsid w:val="005F687D"/>
    <w:rsid w:val="005F6886"/>
    <w:rsid w:val="005F696C"/>
    <w:rsid w:val="005F6A24"/>
    <w:rsid w:val="005F6C81"/>
    <w:rsid w:val="005F6FD8"/>
    <w:rsid w:val="005F7220"/>
    <w:rsid w:val="005F735D"/>
    <w:rsid w:val="005F748E"/>
    <w:rsid w:val="005F7563"/>
    <w:rsid w:val="005F7686"/>
    <w:rsid w:val="005F7B39"/>
    <w:rsid w:val="005F7BF5"/>
    <w:rsid w:val="005F7C6C"/>
    <w:rsid w:val="005F7D80"/>
    <w:rsid w:val="00600097"/>
    <w:rsid w:val="00600198"/>
    <w:rsid w:val="00600267"/>
    <w:rsid w:val="006002A4"/>
    <w:rsid w:val="00600307"/>
    <w:rsid w:val="00600612"/>
    <w:rsid w:val="006008E6"/>
    <w:rsid w:val="00600DB7"/>
    <w:rsid w:val="00600DD1"/>
    <w:rsid w:val="006012CD"/>
    <w:rsid w:val="006014CE"/>
    <w:rsid w:val="006016EC"/>
    <w:rsid w:val="0060179E"/>
    <w:rsid w:val="00601896"/>
    <w:rsid w:val="00601A7B"/>
    <w:rsid w:val="00601B4C"/>
    <w:rsid w:val="00601B7B"/>
    <w:rsid w:val="00601E69"/>
    <w:rsid w:val="00601E71"/>
    <w:rsid w:val="00601EDE"/>
    <w:rsid w:val="006020DF"/>
    <w:rsid w:val="00602264"/>
    <w:rsid w:val="006023D7"/>
    <w:rsid w:val="00602930"/>
    <w:rsid w:val="006029E2"/>
    <w:rsid w:val="00602B6D"/>
    <w:rsid w:val="00602BC1"/>
    <w:rsid w:val="00602EF8"/>
    <w:rsid w:val="00602F57"/>
    <w:rsid w:val="006033A1"/>
    <w:rsid w:val="006033A5"/>
    <w:rsid w:val="006036AD"/>
    <w:rsid w:val="0060374D"/>
    <w:rsid w:val="0060377B"/>
    <w:rsid w:val="0060386C"/>
    <w:rsid w:val="00603925"/>
    <w:rsid w:val="00603AA9"/>
    <w:rsid w:val="00603DC3"/>
    <w:rsid w:val="00603EAC"/>
    <w:rsid w:val="00603FA7"/>
    <w:rsid w:val="00603FF9"/>
    <w:rsid w:val="00604018"/>
    <w:rsid w:val="006041E7"/>
    <w:rsid w:val="006041F5"/>
    <w:rsid w:val="00604390"/>
    <w:rsid w:val="006045EE"/>
    <w:rsid w:val="006048DE"/>
    <w:rsid w:val="006049EB"/>
    <w:rsid w:val="00604B12"/>
    <w:rsid w:val="00604D6C"/>
    <w:rsid w:val="00604D6E"/>
    <w:rsid w:val="00604FE0"/>
    <w:rsid w:val="006051DC"/>
    <w:rsid w:val="00605214"/>
    <w:rsid w:val="0060528C"/>
    <w:rsid w:val="00605311"/>
    <w:rsid w:val="00605557"/>
    <w:rsid w:val="0060563A"/>
    <w:rsid w:val="00605679"/>
    <w:rsid w:val="00605696"/>
    <w:rsid w:val="00605751"/>
    <w:rsid w:val="006059C4"/>
    <w:rsid w:val="00605CA6"/>
    <w:rsid w:val="00605D92"/>
    <w:rsid w:val="00605E82"/>
    <w:rsid w:val="00605F63"/>
    <w:rsid w:val="00605F6D"/>
    <w:rsid w:val="00605FB3"/>
    <w:rsid w:val="00606124"/>
    <w:rsid w:val="0060630C"/>
    <w:rsid w:val="0060638C"/>
    <w:rsid w:val="006063AC"/>
    <w:rsid w:val="00606481"/>
    <w:rsid w:val="0060650E"/>
    <w:rsid w:val="00606525"/>
    <w:rsid w:val="00606709"/>
    <w:rsid w:val="0060678E"/>
    <w:rsid w:val="0060685A"/>
    <w:rsid w:val="006068F3"/>
    <w:rsid w:val="006069C2"/>
    <w:rsid w:val="00606C08"/>
    <w:rsid w:val="00606FE7"/>
    <w:rsid w:val="006070DE"/>
    <w:rsid w:val="0060712F"/>
    <w:rsid w:val="0060714B"/>
    <w:rsid w:val="0060725C"/>
    <w:rsid w:val="006072E1"/>
    <w:rsid w:val="0060738C"/>
    <w:rsid w:val="006073ED"/>
    <w:rsid w:val="006074AB"/>
    <w:rsid w:val="006076D6"/>
    <w:rsid w:val="00607805"/>
    <w:rsid w:val="006078A8"/>
    <w:rsid w:val="00607A8F"/>
    <w:rsid w:val="00607E35"/>
    <w:rsid w:val="006100E9"/>
    <w:rsid w:val="00610362"/>
    <w:rsid w:val="006103BC"/>
    <w:rsid w:val="0061045A"/>
    <w:rsid w:val="00610556"/>
    <w:rsid w:val="006105E8"/>
    <w:rsid w:val="006106AC"/>
    <w:rsid w:val="006107D4"/>
    <w:rsid w:val="00610886"/>
    <w:rsid w:val="006108B4"/>
    <w:rsid w:val="00610996"/>
    <w:rsid w:val="00610D03"/>
    <w:rsid w:val="00610F9B"/>
    <w:rsid w:val="00611222"/>
    <w:rsid w:val="006112C7"/>
    <w:rsid w:val="006113ED"/>
    <w:rsid w:val="00611529"/>
    <w:rsid w:val="006118EA"/>
    <w:rsid w:val="00611ADE"/>
    <w:rsid w:val="00611F80"/>
    <w:rsid w:val="0061200D"/>
    <w:rsid w:val="0061206A"/>
    <w:rsid w:val="00612083"/>
    <w:rsid w:val="0061220B"/>
    <w:rsid w:val="0061224E"/>
    <w:rsid w:val="006123B5"/>
    <w:rsid w:val="00612771"/>
    <w:rsid w:val="00612829"/>
    <w:rsid w:val="006129E5"/>
    <w:rsid w:val="00612BE8"/>
    <w:rsid w:val="00612C3F"/>
    <w:rsid w:val="00612DAE"/>
    <w:rsid w:val="00612F19"/>
    <w:rsid w:val="00612FAC"/>
    <w:rsid w:val="00613054"/>
    <w:rsid w:val="00613075"/>
    <w:rsid w:val="0061316D"/>
    <w:rsid w:val="006132B6"/>
    <w:rsid w:val="006135AD"/>
    <w:rsid w:val="006135D9"/>
    <w:rsid w:val="006137F2"/>
    <w:rsid w:val="006139EE"/>
    <w:rsid w:val="00613B00"/>
    <w:rsid w:val="00613B98"/>
    <w:rsid w:val="00613B9D"/>
    <w:rsid w:val="00613BD3"/>
    <w:rsid w:val="00613E2E"/>
    <w:rsid w:val="0061422B"/>
    <w:rsid w:val="0061448B"/>
    <w:rsid w:val="00614506"/>
    <w:rsid w:val="006147EC"/>
    <w:rsid w:val="00614A4B"/>
    <w:rsid w:val="00614D10"/>
    <w:rsid w:val="00614DF4"/>
    <w:rsid w:val="00614FED"/>
    <w:rsid w:val="00615133"/>
    <w:rsid w:val="00615145"/>
    <w:rsid w:val="0061539A"/>
    <w:rsid w:val="0061549A"/>
    <w:rsid w:val="006157B8"/>
    <w:rsid w:val="00615AEE"/>
    <w:rsid w:val="00615BB2"/>
    <w:rsid w:val="00615D0B"/>
    <w:rsid w:val="00615D7F"/>
    <w:rsid w:val="0061613C"/>
    <w:rsid w:val="006161AD"/>
    <w:rsid w:val="0061622E"/>
    <w:rsid w:val="0061630A"/>
    <w:rsid w:val="00616366"/>
    <w:rsid w:val="006163F3"/>
    <w:rsid w:val="0061647E"/>
    <w:rsid w:val="006165B1"/>
    <w:rsid w:val="00616B64"/>
    <w:rsid w:val="00616F43"/>
    <w:rsid w:val="00616F99"/>
    <w:rsid w:val="00617049"/>
    <w:rsid w:val="006173F8"/>
    <w:rsid w:val="00617441"/>
    <w:rsid w:val="00617480"/>
    <w:rsid w:val="00617512"/>
    <w:rsid w:val="0061754D"/>
    <w:rsid w:val="00617607"/>
    <w:rsid w:val="00617755"/>
    <w:rsid w:val="006179AF"/>
    <w:rsid w:val="00617A92"/>
    <w:rsid w:val="00617B57"/>
    <w:rsid w:val="00617C08"/>
    <w:rsid w:val="00617C65"/>
    <w:rsid w:val="00617D0A"/>
    <w:rsid w:val="00617D71"/>
    <w:rsid w:val="00617EAF"/>
    <w:rsid w:val="00617EB5"/>
    <w:rsid w:val="00617F3D"/>
    <w:rsid w:val="00617F7C"/>
    <w:rsid w:val="00617F8B"/>
    <w:rsid w:val="006201B0"/>
    <w:rsid w:val="006203C5"/>
    <w:rsid w:val="0062044F"/>
    <w:rsid w:val="00620838"/>
    <w:rsid w:val="0062088E"/>
    <w:rsid w:val="00620930"/>
    <w:rsid w:val="006209AC"/>
    <w:rsid w:val="006209BE"/>
    <w:rsid w:val="00620B82"/>
    <w:rsid w:val="00620B85"/>
    <w:rsid w:val="00620C8B"/>
    <w:rsid w:val="00620E2F"/>
    <w:rsid w:val="00620F62"/>
    <w:rsid w:val="00620FBF"/>
    <w:rsid w:val="006217CC"/>
    <w:rsid w:val="0062187E"/>
    <w:rsid w:val="00621938"/>
    <w:rsid w:val="00621951"/>
    <w:rsid w:val="00621957"/>
    <w:rsid w:val="00621A52"/>
    <w:rsid w:val="00621AF3"/>
    <w:rsid w:val="00621FD7"/>
    <w:rsid w:val="006221A1"/>
    <w:rsid w:val="006222CB"/>
    <w:rsid w:val="00622337"/>
    <w:rsid w:val="0062255B"/>
    <w:rsid w:val="0062261E"/>
    <w:rsid w:val="006227CF"/>
    <w:rsid w:val="00622973"/>
    <w:rsid w:val="00622AA6"/>
    <w:rsid w:val="00622BC3"/>
    <w:rsid w:val="00622C75"/>
    <w:rsid w:val="00622CAC"/>
    <w:rsid w:val="00622E1B"/>
    <w:rsid w:val="00622E93"/>
    <w:rsid w:val="00623238"/>
    <w:rsid w:val="00623789"/>
    <w:rsid w:val="006238D5"/>
    <w:rsid w:val="00623A4A"/>
    <w:rsid w:val="00623B14"/>
    <w:rsid w:val="00623B4B"/>
    <w:rsid w:val="00623CE1"/>
    <w:rsid w:val="00623D18"/>
    <w:rsid w:val="00623FBA"/>
    <w:rsid w:val="0062408D"/>
    <w:rsid w:val="006242DC"/>
    <w:rsid w:val="006243FB"/>
    <w:rsid w:val="00624522"/>
    <w:rsid w:val="00624603"/>
    <w:rsid w:val="00624790"/>
    <w:rsid w:val="00624C96"/>
    <w:rsid w:val="00624CF8"/>
    <w:rsid w:val="00624E65"/>
    <w:rsid w:val="00624ED3"/>
    <w:rsid w:val="00625298"/>
    <w:rsid w:val="00625705"/>
    <w:rsid w:val="00625824"/>
    <w:rsid w:val="0062590C"/>
    <w:rsid w:val="00625BF6"/>
    <w:rsid w:val="00625C12"/>
    <w:rsid w:val="00625EF6"/>
    <w:rsid w:val="00625F5E"/>
    <w:rsid w:val="00625F7B"/>
    <w:rsid w:val="006263ED"/>
    <w:rsid w:val="0062643C"/>
    <w:rsid w:val="0062651F"/>
    <w:rsid w:val="00626717"/>
    <w:rsid w:val="00626779"/>
    <w:rsid w:val="006268CD"/>
    <w:rsid w:val="0062694A"/>
    <w:rsid w:val="006269E3"/>
    <w:rsid w:val="00626A01"/>
    <w:rsid w:val="00626BBD"/>
    <w:rsid w:val="00626C2B"/>
    <w:rsid w:val="00626C61"/>
    <w:rsid w:val="00626C7F"/>
    <w:rsid w:val="00626CD8"/>
    <w:rsid w:val="00626EAF"/>
    <w:rsid w:val="00626EB5"/>
    <w:rsid w:val="006271BF"/>
    <w:rsid w:val="00627281"/>
    <w:rsid w:val="006273C4"/>
    <w:rsid w:val="00627411"/>
    <w:rsid w:val="0062754A"/>
    <w:rsid w:val="00627794"/>
    <w:rsid w:val="006279A2"/>
    <w:rsid w:val="006279B8"/>
    <w:rsid w:val="006279D7"/>
    <w:rsid w:val="00627BE4"/>
    <w:rsid w:val="00627D0B"/>
    <w:rsid w:val="00627D56"/>
    <w:rsid w:val="00627FAD"/>
    <w:rsid w:val="00630073"/>
    <w:rsid w:val="006303C0"/>
    <w:rsid w:val="00630750"/>
    <w:rsid w:val="00630976"/>
    <w:rsid w:val="00630A38"/>
    <w:rsid w:val="00630AA3"/>
    <w:rsid w:val="006310D4"/>
    <w:rsid w:val="006313F2"/>
    <w:rsid w:val="00631622"/>
    <w:rsid w:val="006316EF"/>
    <w:rsid w:val="006318EA"/>
    <w:rsid w:val="00631B4D"/>
    <w:rsid w:val="00631D96"/>
    <w:rsid w:val="00631E18"/>
    <w:rsid w:val="00631EEE"/>
    <w:rsid w:val="00631FD2"/>
    <w:rsid w:val="006321D8"/>
    <w:rsid w:val="0063232D"/>
    <w:rsid w:val="006323D5"/>
    <w:rsid w:val="006323E4"/>
    <w:rsid w:val="00632614"/>
    <w:rsid w:val="0063269C"/>
    <w:rsid w:val="006326D6"/>
    <w:rsid w:val="00632729"/>
    <w:rsid w:val="0063273F"/>
    <w:rsid w:val="00632C15"/>
    <w:rsid w:val="00632D3C"/>
    <w:rsid w:val="00632F7F"/>
    <w:rsid w:val="0063315C"/>
    <w:rsid w:val="006334AC"/>
    <w:rsid w:val="0063363F"/>
    <w:rsid w:val="006336AD"/>
    <w:rsid w:val="00633871"/>
    <w:rsid w:val="00633B91"/>
    <w:rsid w:val="00633BE9"/>
    <w:rsid w:val="00633C79"/>
    <w:rsid w:val="00633C8D"/>
    <w:rsid w:val="00633EB5"/>
    <w:rsid w:val="00633F35"/>
    <w:rsid w:val="00633FDF"/>
    <w:rsid w:val="00633FE9"/>
    <w:rsid w:val="006342FA"/>
    <w:rsid w:val="006343CC"/>
    <w:rsid w:val="006344E8"/>
    <w:rsid w:val="00634553"/>
    <w:rsid w:val="0063464D"/>
    <w:rsid w:val="00634653"/>
    <w:rsid w:val="0063473B"/>
    <w:rsid w:val="0063484E"/>
    <w:rsid w:val="00634ADC"/>
    <w:rsid w:val="00634EFC"/>
    <w:rsid w:val="00634F19"/>
    <w:rsid w:val="00635161"/>
    <w:rsid w:val="0063543A"/>
    <w:rsid w:val="00635DA2"/>
    <w:rsid w:val="00635FAB"/>
    <w:rsid w:val="006363DD"/>
    <w:rsid w:val="00636454"/>
    <w:rsid w:val="006364B9"/>
    <w:rsid w:val="006364BC"/>
    <w:rsid w:val="00636517"/>
    <w:rsid w:val="00636562"/>
    <w:rsid w:val="006368D8"/>
    <w:rsid w:val="006369F3"/>
    <w:rsid w:val="00636A47"/>
    <w:rsid w:val="00636BA5"/>
    <w:rsid w:val="00636C02"/>
    <w:rsid w:val="00636D4E"/>
    <w:rsid w:val="00636F60"/>
    <w:rsid w:val="006371A4"/>
    <w:rsid w:val="00637380"/>
    <w:rsid w:val="00637639"/>
    <w:rsid w:val="006377FB"/>
    <w:rsid w:val="006378AA"/>
    <w:rsid w:val="00637AD4"/>
    <w:rsid w:val="00637DEA"/>
    <w:rsid w:val="00637E5E"/>
    <w:rsid w:val="0064018C"/>
    <w:rsid w:val="00640216"/>
    <w:rsid w:val="0064043C"/>
    <w:rsid w:val="006405D4"/>
    <w:rsid w:val="006405EF"/>
    <w:rsid w:val="00640671"/>
    <w:rsid w:val="00640935"/>
    <w:rsid w:val="00640AAF"/>
    <w:rsid w:val="00640B13"/>
    <w:rsid w:val="00640BC5"/>
    <w:rsid w:val="006413A6"/>
    <w:rsid w:val="0064143C"/>
    <w:rsid w:val="0064146A"/>
    <w:rsid w:val="00641A86"/>
    <w:rsid w:val="00641BBE"/>
    <w:rsid w:val="00641D89"/>
    <w:rsid w:val="00641EE2"/>
    <w:rsid w:val="00642173"/>
    <w:rsid w:val="0064228E"/>
    <w:rsid w:val="0064238A"/>
    <w:rsid w:val="006423CD"/>
    <w:rsid w:val="00642547"/>
    <w:rsid w:val="006425D5"/>
    <w:rsid w:val="006427CE"/>
    <w:rsid w:val="00642847"/>
    <w:rsid w:val="00642852"/>
    <w:rsid w:val="00642BA2"/>
    <w:rsid w:val="00642D0A"/>
    <w:rsid w:val="00642D81"/>
    <w:rsid w:val="00642F39"/>
    <w:rsid w:val="00642FCB"/>
    <w:rsid w:val="006430C3"/>
    <w:rsid w:val="00643443"/>
    <w:rsid w:val="00643D28"/>
    <w:rsid w:val="00643FD2"/>
    <w:rsid w:val="006440CF"/>
    <w:rsid w:val="0064420B"/>
    <w:rsid w:val="006447FD"/>
    <w:rsid w:val="006449DD"/>
    <w:rsid w:val="006449E6"/>
    <w:rsid w:val="00644E94"/>
    <w:rsid w:val="00644F4E"/>
    <w:rsid w:val="00645031"/>
    <w:rsid w:val="00645112"/>
    <w:rsid w:val="00645376"/>
    <w:rsid w:val="006456D1"/>
    <w:rsid w:val="006457C1"/>
    <w:rsid w:val="006457CC"/>
    <w:rsid w:val="0064592A"/>
    <w:rsid w:val="00645AEB"/>
    <w:rsid w:val="00645B02"/>
    <w:rsid w:val="00645C79"/>
    <w:rsid w:val="00645D13"/>
    <w:rsid w:val="00645DD5"/>
    <w:rsid w:val="0064607F"/>
    <w:rsid w:val="00646277"/>
    <w:rsid w:val="00646299"/>
    <w:rsid w:val="00646305"/>
    <w:rsid w:val="0064632D"/>
    <w:rsid w:val="00646503"/>
    <w:rsid w:val="006465CB"/>
    <w:rsid w:val="00646DD7"/>
    <w:rsid w:val="00646F3F"/>
    <w:rsid w:val="00646F64"/>
    <w:rsid w:val="00647399"/>
    <w:rsid w:val="006478F1"/>
    <w:rsid w:val="00647A34"/>
    <w:rsid w:val="00647AD1"/>
    <w:rsid w:val="00647C81"/>
    <w:rsid w:val="00647C98"/>
    <w:rsid w:val="00647D09"/>
    <w:rsid w:val="00647F6D"/>
    <w:rsid w:val="00650286"/>
    <w:rsid w:val="00650707"/>
    <w:rsid w:val="00650AD5"/>
    <w:rsid w:val="00650AE1"/>
    <w:rsid w:val="00650E2E"/>
    <w:rsid w:val="00650FEA"/>
    <w:rsid w:val="00651134"/>
    <w:rsid w:val="006511C5"/>
    <w:rsid w:val="006513F8"/>
    <w:rsid w:val="00651706"/>
    <w:rsid w:val="0065186B"/>
    <w:rsid w:val="00651CD2"/>
    <w:rsid w:val="00651CDD"/>
    <w:rsid w:val="00651F96"/>
    <w:rsid w:val="006525BA"/>
    <w:rsid w:val="006526CD"/>
    <w:rsid w:val="006526E9"/>
    <w:rsid w:val="00652A86"/>
    <w:rsid w:val="00652D40"/>
    <w:rsid w:val="006530F7"/>
    <w:rsid w:val="006533AA"/>
    <w:rsid w:val="00653609"/>
    <w:rsid w:val="0065371E"/>
    <w:rsid w:val="00653B5A"/>
    <w:rsid w:val="00653D6D"/>
    <w:rsid w:val="00653E54"/>
    <w:rsid w:val="00653ED8"/>
    <w:rsid w:val="006540D1"/>
    <w:rsid w:val="0065417C"/>
    <w:rsid w:val="00654679"/>
    <w:rsid w:val="006546FB"/>
    <w:rsid w:val="006547F8"/>
    <w:rsid w:val="00654882"/>
    <w:rsid w:val="0065488E"/>
    <w:rsid w:val="0065491C"/>
    <w:rsid w:val="006549DB"/>
    <w:rsid w:val="00654C6B"/>
    <w:rsid w:val="00654DE6"/>
    <w:rsid w:val="00654DEA"/>
    <w:rsid w:val="00654FE3"/>
    <w:rsid w:val="006551F0"/>
    <w:rsid w:val="006552D9"/>
    <w:rsid w:val="0065538F"/>
    <w:rsid w:val="00655423"/>
    <w:rsid w:val="00655505"/>
    <w:rsid w:val="0065554D"/>
    <w:rsid w:val="006558F4"/>
    <w:rsid w:val="00655BD4"/>
    <w:rsid w:val="00655CDF"/>
    <w:rsid w:val="00655D61"/>
    <w:rsid w:val="00655EA9"/>
    <w:rsid w:val="00655EE4"/>
    <w:rsid w:val="00655F60"/>
    <w:rsid w:val="00656042"/>
    <w:rsid w:val="0065614E"/>
    <w:rsid w:val="0065618A"/>
    <w:rsid w:val="00656357"/>
    <w:rsid w:val="0065659E"/>
    <w:rsid w:val="00656803"/>
    <w:rsid w:val="00656896"/>
    <w:rsid w:val="00656BE5"/>
    <w:rsid w:val="00656C71"/>
    <w:rsid w:val="00656C78"/>
    <w:rsid w:val="00656DDA"/>
    <w:rsid w:val="006572C5"/>
    <w:rsid w:val="00657404"/>
    <w:rsid w:val="006577DC"/>
    <w:rsid w:val="00657860"/>
    <w:rsid w:val="0066005B"/>
    <w:rsid w:val="00660072"/>
    <w:rsid w:val="006601DD"/>
    <w:rsid w:val="00660511"/>
    <w:rsid w:val="00660538"/>
    <w:rsid w:val="00660573"/>
    <w:rsid w:val="0066074F"/>
    <w:rsid w:val="0066087F"/>
    <w:rsid w:val="00660972"/>
    <w:rsid w:val="00660F25"/>
    <w:rsid w:val="00661404"/>
    <w:rsid w:val="00661728"/>
    <w:rsid w:val="00661790"/>
    <w:rsid w:val="00661863"/>
    <w:rsid w:val="00661A3A"/>
    <w:rsid w:val="00661C6B"/>
    <w:rsid w:val="00661DD7"/>
    <w:rsid w:val="00661EAE"/>
    <w:rsid w:val="00661EE3"/>
    <w:rsid w:val="00661FD8"/>
    <w:rsid w:val="0066204F"/>
    <w:rsid w:val="006623B8"/>
    <w:rsid w:val="006624AC"/>
    <w:rsid w:val="006624EC"/>
    <w:rsid w:val="006625DC"/>
    <w:rsid w:val="00662646"/>
    <w:rsid w:val="00662A7E"/>
    <w:rsid w:val="00662BDA"/>
    <w:rsid w:val="00662BEC"/>
    <w:rsid w:val="00662E8C"/>
    <w:rsid w:val="00662F45"/>
    <w:rsid w:val="00662F95"/>
    <w:rsid w:val="0066306E"/>
    <w:rsid w:val="00663333"/>
    <w:rsid w:val="006635EA"/>
    <w:rsid w:val="00663695"/>
    <w:rsid w:val="00663A17"/>
    <w:rsid w:val="00663BA3"/>
    <w:rsid w:val="00663C27"/>
    <w:rsid w:val="00663D88"/>
    <w:rsid w:val="00663F0F"/>
    <w:rsid w:val="006643CC"/>
    <w:rsid w:val="00664452"/>
    <w:rsid w:val="00664536"/>
    <w:rsid w:val="0066472B"/>
    <w:rsid w:val="006649DA"/>
    <w:rsid w:val="00664ACE"/>
    <w:rsid w:val="00664B00"/>
    <w:rsid w:val="00664BC2"/>
    <w:rsid w:val="00664CD0"/>
    <w:rsid w:val="00664DA4"/>
    <w:rsid w:val="00664EB0"/>
    <w:rsid w:val="006650B9"/>
    <w:rsid w:val="00665386"/>
    <w:rsid w:val="006653D5"/>
    <w:rsid w:val="00665464"/>
    <w:rsid w:val="006655B7"/>
    <w:rsid w:val="006655C4"/>
    <w:rsid w:val="00665A23"/>
    <w:rsid w:val="00665B75"/>
    <w:rsid w:val="00665BDD"/>
    <w:rsid w:val="00665C4C"/>
    <w:rsid w:val="00665DDA"/>
    <w:rsid w:val="00665E2E"/>
    <w:rsid w:val="00665E4B"/>
    <w:rsid w:val="00666077"/>
    <w:rsid w:val="00666585"/>
    <w:rsid w:val="00666695"/>
    <w:rsid w:val="006666DD"/>
    <w:rsid w:val="0066672F"/>
    <w:rsid w:val="00666750"/>
    <w:rsid w:val="006669D1"/>
    <w:rsid w:val="00666A8B"/>
    <w:rsid w:val="00666B80"/>
    <w:rsid w:val="00666BED"/>
    <w:rsid w:val="00666C20"/>
    <w:rsid w:val="00666C32"/>
    <w:rsid w:val="00666C8C"/>
    <w:rsid w:val="00666CF4"/>
    <w:rsid w:val="00666F3A"/>
    <w:rsid w:val="00666F74"/>
    <w:rsid w:val="0066700F"/>
    <w:rsid w:val="006673A8"/>
    <w:rsid w:val="006673C2"/>
    <w:rsid w:val="00667551"/>
    <w:rsid w:val="0066773A"/>
    <w:rsid w:val="0066780E"/>
    <w:rsid w:val="00667876"/>
    <w:rsid w:val="006678C2"/>
    <w:rsid w:val="00667956"/>
    <w:rsid w:val="00667A8D"/>
    <w:rsid w:val="00667B61"/>
    <w:rsid w:val="006705B8"/>
    <w:rsid w:val="0067067B"/>
    <w:rsid w:val="006706E2"/>
    <w:rsid w:val="006707E7"/>
    <w:rsid w:val="00670888"/>
    <w:rsid w:val="006709D7"/>
    <w:rsid w:val="00670E0B"/>
    <w:rsid w:val="00670E8D"/>
    <w:rsid w:val="00671179"/>
    <w:rsid w:val="00671442"/>
    <w:rsid w:val="00671515"/>
    <w:rsid w:val="00671831"/>
    <w:rsid w:val="00671AB8"/>
    <w:rsid w:val="00671BEC"/>
    <w:rsid w:val="00671D2E"/>
    <w:rsid w:val="00672043"/>
    <w:rsid w:val="006723E6"/>
    <w:rsid w:val="006724AF"/>
    <w:rsid w:val="0067253A"/>
    <w:rsid w:val="006725F6"/>
    <w:rsid w:val="0067295C"/>
    <w:rsid w:val="00672D4C"/>
    <w:rsid w:val="00672D50"/>
    <w:rsid w:val="00673095"/>
    <w:rsid w:val="00673166"/>
    <w:rsid w:val="0067317B"/>
    <w:rsid w:val="006732C2"/>
    <w:rsid w:val="006733AB"/>
    <w:rsid w:val="00673435"/>
    <w:rsid w:val="0067394D"/>
    <w:rsid w:val="00673B82"/>
    <w:rsid w:val="00673C61"/>
    <w:rsid w:val="00673CFF"/>
    <w:rsid w:val="00673D2A"/>
    <w:rsid w:val="00673D5F"/>
    <w:rsid w:val="00673DC1"/>
    <w:rsid w:val="00673E36"/>
    <w:rsid w:val="00673FB8"/>
    <w:rsid w:val="006741C0"/>
    <w:rsid w:val="00674263"/>
    <w:rsid w:val="006742A0"/>
    <w:rsid w:val="006742C7"/>
    <w:rsid w:val="00674302"/>
    <w:rsid w:val="00674345"/>
    <w:rsid w:val="0067463F"/>
    <w:rsid w:val="0067467B"/>
    <w:rsid w:val="006746EA"/>
    <w:rsid w:val="00674957"/>
    <w:rsid w:val="006749A6"/>
    <w:rsid w:val="00674A79"/>
    <w:rsid w:val="00674B2E"/>
    <w:rsid w:val="00674BD1"/>
    <w:rsid w:val="00674CE3"/>
    <w:rsid w:val="00674FE9"/>
    <w:rsid w:val="00674FF2"/>
    <w:rsid w:val="00675001"/>
    <w:rsid w:val="006751B7"/>
    <w:rsid w:val="006751ED"/>
    <w:rsid w:val="0067521E"/>
    <w:rsid w:val="0067541A"/>
    <w:rsid w:val="006754FF"/>
    <w:rsid w:val="00675856"/>
    <w:rsid w:val="00675A1A"/>
    <w:rsid w:val="00675AAB"/>
    <w:rsid w:val="00675AD6"/>
    <w:rsid w:val="00675BD6"/>
    <w:rsid w:val="00675C87"/>
    <w:rsid w:val="00675D6D"/>
    <w:rsid w:val="00675E13"/>
    <w:rsid w:val="00675E76"/>
    <w:rsid w:val="00675EB4"/>
    <w:rsid w:val="00675EBB"/>
    <w:rsid w:val="00675F6D"/>
    <w:rsid w:val="0067616B"/>
    <w:rsid w:val="00676190"/>
    <w:rsid w:val="00676297"/>
    <w:rsid w:val="006763B4"/>
    <w:rsid w:val="0067660B"/>
    <w:rsid w:val="006766CE"/>
    <w:rsid w:val="006766D3"/>
    <w:rsid w:val="00676732"/>
    <w:rsid w:val="0067680F"/>
    <w:rsid w:val="0067689C"/>
    <w:rsid w:val="00676A02"/>
    <w:rsid w:val="00676A29"/>
    <w:rsid w:val="00676AD4"/>
    <w:rsid w:val="00676B29"/>
    <w:rsid w:val="00676B9A"/>
    <w:rsid w:val="00676B9D"/>
    <w:rsid w:val="00676C54"/>
    <w:rsid w:val="00676CC1"/>
    <w:rsid w:val="00676ECC"/>
    <w:rsid w:val="00677002"/>
    <w:rsid w:val="0067715E"/>
    <w:rsid w:val="006772B9"/>
    <w:rsid w:val="006773D0"/>
    <w:rsid w:val="006775BD"/>
    <w:rsid w:val="006777D4"/>
    <w:rsid w:val="0067792E"/>
    <w:rsid w:val="006779E2"/>
    <w:rsid w:val="00677B60"/>
    <w:rsid w:val="00677EBB"/>
    <w:rsid w:val="00677FA2"/>
    <w:rsid w:val="00677FA9"/>
    <w:rsid w:val="00680075"/>
    <w:rsid w:val="006800B5"/>
    <w:rsid w:val="00680160"/>
    <w:rsid w:val="006808E6"/>
    <w:rsid w:val="00680921"/>
    <w:rsid w:val="006809C5"/>
    <w:rsid w:val="00680C6E"/>
    <w:rsid w:val="00680DA1"/>
    <w:rsid w:val="00680DEA"/>
    <w:rsid w:val="00680F19"/>
    <w:rsid w:val="00680FD9"/>
    <w:rsid w:val="00681138"/>
    <w:rsid w:val="006811DA"/>
    <w:rsid w:val="00681327"/>
    <w:rsid w:val="006813CB"/>
    <w:rsid w:val="0068156D"/>
    <w:rsid w:val="006815A4"/>
    <w:rsid w:val="0068161E"/>
    <w:rsid w:val="006816DD"/>
    <w:rsid w:val="006817F7"/>
    <w:rsid w:val="00681807"/>
    <w:rsid w:val="0068184B"/>
    <w:rsid w:val="00681883"/>
    <w:rsid w:val="00681A1E"/>
    <w:rsid w:val="00681CE9"/>
    <w:rsid w:val="00681D04"/>
    <w:rsid w:val="0068212C"/>
    <w:rsid w:val="006828A8"/>
    <w:rsid w:val="00682AEB"/>
    <w:rsid w:val="00682BC5"/>
    <w:rsid w:val="00682CB2"/>
    <w:rsid w:val="00683612"/>
    <w:rsid w:val="006837D3"/>
    <w:rsid w:val="00683B5C"/>
    <w:rsid w:val="00683B81"/>
    <w:rsid w:val="00683C77"/>
    <w:rsid w:val="00683C98"/>
    <w:rsid w:val="00683DD4"/>
    <w:rsid w:val="00683E55"/>
    <w:rsid w:val="00683EAE"/>
    <w:rsid w:val="0068437A"/>
    <w:rsid w:val="00684467"/>
    <w:rsid w:val="0068463E"/>
    <w:rsid w:val="00684754"/>
    <w:rsid w:val="00684969"/>
    <w:rsid w:val="0068496F"/>
    <w:rsid w:val="00684A2E"/>
    <w:rsid w:val="00684A36"/>
    <w:rsid w:val="00684D09"/>
    <w:rsid w:val="00684E80"/>
    <w:rsid w:val="00685073"/>
    <w:rsid w:val="0068507B"/>
    <w:rsid w:val="00685202"/>
    <w:rsid w:val="006853A6"/>
    <w:rsid w:val="006857F0"/>
    <w:rsid w:val="00685985"/>
    <w:rsid w:val="00685A25"/>
    <w:rsid w:val="00685B7B"/>
    <w:rsid w:val="00685BAE"/>
    <w:rsid w:val="00685C62"/>
    <w:rsid w:val="00685D90"/>
    <w:rsid w:val="00685E2B"/>
    <w:rsid w:val="006860CE"/>
    <w:rsid w:val="006861B3"/>
    <w:rsid w:val="00686232"/>
    <w:rsid w:val="006866FA"/>
    <w:rsid w:val="0068677B"/>
    <w:rsid w:val="00686935"/>
    <w:rsid w:val="00686D41"/>
    <w:rsid w:val="00686E32"/>
    <w:rsid w:val="00686E59"/>
    <w:rsid w:val="00686F82"/>
    <w:rsid w:val="006870FF"/>
    <w:rsid w:val="00687239"/>
    <w:rsid w:val="0068749B"/>
    <w:rsid w:val="006874D8"/>
    <w:rsid w:val="0068792A"/>
    <w:rsid w:val="00687A67"/>
    <w:rsid w:val="00687C21"/>
    <w:rsid w:val="00687CA3"/>
    <w:rsid w:val="00690011"/>
    <w:rsid w:val="0069003B"/>
    <w:rsid w:val="006900CB"/>
    <w:rsid w:val="00690264"/>
    <w:rsid w:val="00690333"/>
    <w:rsid w:val="00690A01"/>
    <w:rsid w:val="00690A89"/>
    <w:rsid w:val="00690C4A"/>
    <w:rsid w:val="00690E77"/>
    <w:rsid w:val="00690F5D"/>
    <w:rsid w:val="006910F2"/>
    <w:rsid w:val="0069118D"/>
    <w:rsid w:val="00691376"/>
    <w:rsid w:val="006913FC"/>
    <w:rsid w:val="0069165A"/>
    <w:rsid w:val="006919D4"/>
    <w:rsid w:val="00691A4C"/>
    <w:rsid w:val="00691BA9"/>
    <w:rsid w:val="00691D0A"/>
    <w:rsid w:val="00691E37"/>
    <w:rsid w:val="00691F6E"/>
    <w:rsid w:val="00691F74"/>
    <w:rsid w:val="0069210E"/>
    <w:rsid w:val="00692291"/>
    <w:rsid w:val="0069240E"/>
    <w:rsid w:val="0069246E"/>
    <w:rsid w:val="006926BB"/>
    <w:rsid w:val="006927AC"/>
    <w:rsid w:val="006927B4"/>
    <w:rsid w:val="006928E7"/>
    <w:rsid w:val="006928F5"/>
    <w:rsid w:val="00692928"/>
    <w:rsid w:val="00692934"/>
    <w:rsid w:val="00692C87"/>
    <w:rsid w:val="00692CCA"/>
    <w:rsid w:val="00692E1A"/>
    <w:rsid w:val="006930CF"/>
    <w:rsid w:val="00693158"/>
    <w:rsid w:val="00693186"/>
    <w:rsid w:val="006931F7"/>
    <w:rsid w:val="00693774"/>
    <w:rsid w:val="00693877"/>
    <w:rsid w:val="006938F3"/>
    <w:rsid w:val="00693C7B"/>
    <w:rsid w:val="00693E5F"/>
    <w:rsid w:val="00693E9A"/>
    <w:rsid w:val="006940C4"/>
    <w:rsid w:val="006940D4"/>
    <w:rsid w:val="00694718"/>
    <w:rsid w:val="00694825"/>
    <w:rsid w:val="00694D4F"/>
    <w:rsid w:val="00694EA2"/>
    <w:rsid w:val="00694F5C"/>
    <w:rsid w:val="00694F98"/>
    <w:rsid w:val="00695058"/>
    <w:rsid w:val="00695314"/>
    <w:rsid w:val="00695362"/>
    <w:rsid w:val="00695529"/>
    <w:rsid w:val="006955A7"/>
    <w:rsid w:val="00695663"/>
    <w:rsid w:val="0069572D"/>
    <w:rsid w:val="00695852"/>
    <w:rsid w:val="006959F3"/>
    <w:rsid w:val="00695B66"/>
    <w:rsid w:val="00695C1F"/>
    <w:rsid w:val="00695CD0"/>
    <w:rsid w:val="00695DF5"/>
    <w:rsid w:val="00695EF4"/>
    <w:rsid w:val="00695FC2"/>
    <w:rsid w:val="00696051"/>
    <w:rsid w:val="0069609A"/>
    <w:rsid w:val="006960F9"/>
    <w:rsid w:val="00696418"/>
    <w:rsid w:val="0069641D"/>
    <w:rsid w:val="006964DF"/>
    <w:rsid w:val="006965A8"/>
    <w:rsid w:val="006968E7"/>
    <w:rsid w:val="006969A0"/>
    <w:rsid w:val="00696B0F"/>
    <w:rsid w:val="00696C4D"/>
    <w:rsid w:val="00696C9A"/>
    <w:rsid w:val="00696DC5"/>
    <w:rsid w:val="00696DC7"/>
    <w:rsid w:val="00696E06"/>
    <w:rsid w:val="00696E13"/>
    <w:rsid w:val="00696EB7"/>
    <w:rsid w:val="00697167"/>
    <w:rsid w:val="006971CC"/>
    <w:rsid w:val="006973A8"/>
    <w:rsid w:val="006973E2"/>
    <w:rsid w:val="00697435"/>
    <w:rsid w:val="00697556"/>
    <w:rsid w:val="0069758C"/>
    <w:rsid w:val="00697639"/>
    <w:rsid w:val="0069772E"/>
    <w:rsid w:val="00697C49"/>
    <w:rsid w:val="00697C8D"/>
    <w:rsid w:val="00697F46"/>
    <w:rsid w:val="00697FDB"/>
    <w:rsid w:val="006A007F"/>
    <w:rsid w:val="006A0276"/>
    <w:rsid w:val="006A0338"/>
    <w:rsid w:val="006A0364"/>
    <w:rsid w:val="006A03BE"/>
    <w:rsid w:val="006A0450"/>
    <w:rsid w:val="006A07B9"/>
    <w:rsid w:val="006A1087"/>
    <w:rsid w:val="006A13D3"/>
    <w:rsid w:val="006A164B"/>
    <w:rsid w:val="006A1677"/>
    <w:rsid w:val="006A179E"/>
    <w:rsid w:val="006A192A"/>
    <w:rsid w:val="006A1AE9"/>
    <w:rsid w:val="006A1B8E"/>
    <w:rsid w:val="006A20CD"/>
    <w:rsid w:val="006A2126"/>
    <w:rsid w:val="006A225D"/>
    <w:rsid w:val="006A2324"/>
    <w:rsid w:val="006A23E9"/>
    <w:rsid w:val="006A23EE"/>
    <w:rsid w:val="006A2402"/>
    <w:rsid w:val="006A243A"/>
    <w:rsid w:val="006A2674"/>
    <w:rsid w:val="006A26CD"/>
    <w:rsid w:val="006A28FF"/>
    <w:rsid w:val="006A2922"/>
    <w:rsid w:val="006A2A7A"/>
    <w:rsid w:val="006A2C53"/>
    <w:rsid w:val="006A2CAB"/>
    <w:rsid w:val="006A2D7F"/>
    <w:rsid w:val="006A2ED7"/>
    <w:rsid w:val="006A31C0"/>
    <w:rsid w:val="006A327D"/>
    <w:rsid w:val="006A32ED"/>
    <w:rsid w:val="006A3672"/>
    <w:rsid w:val="006A36F7"/>
    <w:rsid w:val="006A38A5"/>
    <w:rsid w:val="006A3B78"/>
    <w:rsid w:val="006A3D54"/>
    <w:rsid w:val="006A3D55"/>
    <w:rsid w:val="006A3DCB"/>
    <w:rsid w:val="006A3DEB"/>
    <w:rsid w:val="006A40F7"/>
    <w:rsid w:val="006A43EF"/>
    <w:rsid w:val="006A45C1"/>
    <w:rsid w:val="006A46E4"/>
    <w:rsid w:val="006A48D7"/>
    <w:rsid w:val="006A49B4"/>
    <w:rsid w:val="006A4A59"/>
    <w:rsid w:val="006A4C17"/>
    <w:rsid w:val="006A4D34"/>
    <w:rsid w:val="006A4EE9"/>
    <w:rsid w:val="006A4F76"/>
    <w:rsid w:val="006A5015"/>
    <w:rsid w:val="006A5296"/>
    <w:rsid w:val="006A531C"/>
    <w:rsid w:val="006A53E7"/>
    <w:rsid w:val="006A58B3"/>
    <w:rsid w:val="006A59CC"/>
    <w:rsid w:val="006A5B79"/>
    <w:rsid w:val="006A5C3E"/>
    <w:rsid w:val="006A5EC3"/>
    <w:rsid w:val="006A609A"/>
    <w:rsid w:val="006A612B"/>
    <w:rsid w:val="006A61FA"/>
    <w:rsid w:val="006A6312"/>
    <w:rsid w:val="006A6366"/>
    <w:rsid w:val="006A64D5"/>
    <w:rsid w:val="006A6561"/>
    <w:rsid w:val="006A669E"/>
    <w:rsid w:val="006A66D6"/>
    <w:rsid w:val="006A68FB"/>
    <w:rsid w:val="006A690A"/>
    <w:rsid w:val="006A6969"/>
    <w:rsid w:val="006A6AAA"/>
    <w:rsid w:val="006A6B28"/>
    <w:rsid w:val="006A6BF4"/>
    <w:rsid w:val="006A6CB6"/>
    <w:rsid w:val="006A6D9B"/>
    <w:rsid w:val="006A6FB9"/>
    <w:rsid w:val="006A7056"/>
    <w:rsid w:val="006A7065"/>
    <w:rsid w:val="006A7088"/>
    <w:rsid w:val="006A711F"/>
    <w:rsid w:val="006A718C"/>
    <w:rsid w:val="006A721C"/>
    <w:rsid w:val="006A73EF"/>
    <w:rsid w:val="006A746A"/>
    <w:rsid w:val="006A758D"/>
    <w:rsid w:val="006A75B5"/>
    <w:rsid w:val="006A79A6"/>
    <w:rsid w:val="006A7AE1"/>
    <w:rsid w:val="006A7B3A"/>
    <w:rsid w:val="006A7C51"/>
    <w:rsid w:val="006A7D51"/>
    <w:rsid w:val="006A7F4D"/>
    <w:rsid w:val="006B0596"/>
    <w:rsid w:val="006B05E0"/>
    <w:rsid w:val="006B08DD"/>
    <w:rsid w:val="006B095D"/>
    <w:rsid w:val="006B0A31"/>
    <w:rsid w:val="006B0D16"/>
    <w:rsid w:val="006B0D72"/>
    <w:rsid w:val="006B0E19"/>
    <w:rsid w:val="006B0EAC"/>
    <w:rsid w:val="006B1123"/>
    <w:rsid w:val="006B114F"/>
    <w:rsid w:val="006B1394"/>
    <w:rsid w:val="006B1520"/>
    <w:rsid w:val="006B169C"/>
    <w:rsid w:val="006B1759"/>
    <w:rsid w:val="006B1929"/>
    <w:rsid w:val="006B196C"/>
    <w:rsid w:val="006B19F4"/>
    <w:rsid w:val="006B1A80"/>
    <w:rsid w:val="006B1B95"/>
    <w:rsid w:val="006B1EC1"/>
    <w:rsid w:val="006B2014"/>
    <w:rsid w:val="006B223C"/>
    <w:rsid w:val="006B2276"/>
    <w:rsid w:val="006B2977"/>
    <w:rsid w:val="006B2B30"/>
    <w:rsid w:val="006B2BA9"/>
    <w:rsid w:val="006B2D58"/>
    <w:rsid w:val="006B2E77"/>
    <w:rsid w:val="006B3129"/>
    <w:rsid w:val="006B316D"/>
    <w:rsid w:val="006B32B5"/>
    <w:rsid w:val="006B343E"/>
    <w:rsid w:val="006B3494"/>
    <w:rsid w:val="006B35EC"/>
    <w:rsid w:val="006B3637"/>
    <w:rsid w:val="006B39D6"/>
    <w:rsid w:val="006B3B70"/>
    <w:rsid w:val="006B3C40"/>
    <w:rsid w:val="006B3D52"/>
    <w:rsid w:val="006B4150"/>
    <w:rsid w:val="006B42B7"/>
    <w:rsid w:val="006B42DD"/>
    <w:rsid w:val="006B43A4"/>
    <w:rsid w:val="006B458F"/>
    <w:rsid w:val="006B46E5"/>
    <w:rsid w:val="006B474B"/>
    <w:rsid w:val="006B486A"/>
    <w:rsid w:val="006B487D"/>
    <w:rsid w:val="006B4B56"/>
    <w:rsid w:val="006B4B88"/>
    <w:rsid w:val="006B4BC3"/>
    <w:rsid w:val="006B4F61"/>
    <w:rsid w:val="006B546A"/>
    <w:rsid w:val="006B5624"/>
    <w:rsid w:val="006B5835"/>
    <w:rsid w:val="006B5950"/>
    <w:rsid w:val="006B5B64"/>
    <w:rsid w:val="006B5D57"/>
    <w:rsid w:val="006B5D6B"/>
    <w:rsid w:val="006B5DA5"/>
    <w:rsid w:val="006B5DF8"/>
    <w:rsid w:val="006B5F8A"/>
    <w:rsid w:val="006B615A"/>
    <w:rsid w:val="006B652A"/>
    <w:rsid w:val="006B65E6"/>
    <w:rsid w:val="006B663C"/>
    <w:rsid w:val="006B6846"/>
    <w:rsid w:val="006B6ACC"/>
    <w:rsid w:val="006B6AE5"/>
    <w:rsid w:val="006B6DA1"/>
    <w:rsid w:val="006B6E88"/>
    <w:rsid w:val="006B6FF1"/>
    <w:rsid w:val="006B720E"/>
    <w:rsid w:val="006B7432"/>
    <w:rsid w:val="006B7439"/>
    <w:rsid w:val="006B7491"/>
    <w:rsid w:val="006B7492"/>
    <w:rsid w:val="006B74B0"/>
    <w:rsid w:val="006B76DA"/>
    <w:rsid w:val="006B7823"/>
    <w:rsid w:val="006B786C"/>
    <w:rsid w:val="006B79BA"/>
    <w:rsid w:val="006B7B7C"/>
    <w:rsid w:val="006B7D83"/>
    <w:rsid w:val="006B7E27"/>
    <w:rsid w:val="006B7F85"/>
    <w:rsid w:val="006B7FE3"/>
    <w:rsid w:val="006C0126"/>
    <w:rsid w:val="006C016F"/>
    <w:rsid w:val="006C01A7"/>
    <w:rsid w:val="006C034C"/>
    <w:rsid w:val="006C04E1"/>
    <w:rsid w:val="006C05E2"/>
    <w:rsid w:val="006C0997"/>
    <w:rsid w:val="006C0AC0"/>
    <w:rsid w:val="006C0B81"/>
    <w:rsid w:val="006C0BB9"/>
    <w:rsid w:val="006C0D8E"/>
    <w:rsid w:val="006C0F01"/>
    <w:rsid w:val="006C0F84"/>
    <w:rsid w:val="006C0FB3"/>
    <w:rsid w:val="006C1231"/>
    <w:rsid w:val="006C13FB"/>
    <w:rsid w:val="006C1501"/>
    <w:rsid w:val="006C15C6"/>
    <w:rsid w:val="006C15D3"/>
    <w:rsid w:val="006C15DA"/>
    <w:rsid w:val="006C193D"/>
    <w:rsid w:val="006C1A25"/>
    <w:rsid w:val="006C1C6D"/>
    <w:rsid w:val="006C1E4A"/>
    <w:rsid w:val="006C1EA6"/>
    <w:rsid w:val="006C1FAE"/>
    <w:rsid w:val="006C2059"/>
    <w:rsid w:val="006C22A8"/>
    <w:rsid w:val="006C22DA"/>
    <w:rsid w:val="006C2527"/>
    <w:rsid w:val="006C2597"/>
    <w:rsid w:val="006C2973"/>
    <w:rsid w:val="006C2CBC"/>
    <w:rsid w:val="006C2D60"/>
    <w:rsid w:val="006C2EA5"/>
    <w:rsid w:val="006C2ECC"/>
    <w:rsid w:val="006C2EF3"/>
    <w:rsid w:val="006C3105"/>
    <w:rsid w:val="006C31FB"/>
    <w:rsid w:val="006C3242"/>
    <w:rsid w:val="006C358A"/>
    <w:rsid w:val="006C362A"/>
    <w:rsid w:val="006C3756"/>
    <w:rsid w:val="006C395B"/>
    <w:rsid w:val="006C3DC9"/>
    <w:rsid w:val="006C3F77"/>
    <w:rsid w:val="006C40AB"/>
    <w:rsid w:val="006C40EE"/>
    <w:rsid w:val="006C44F8"/>
    <w:rsid w:val="006C461C"/>
    <w:rsid w:val="006C469D"/>
    <w:rsid w:val="006C4709"/>
    <w:rsid w:val="006C478D"/>
    <w:rsid w:val="006C48F9"/>
    <w:rsid w:val="006C4A6E"/>
    <w:rsid w:val="006C4B0E"/>
    <w:rsid w:val="006C4BE9"/>
    <w:rsid w:val="006C4BF8"/>
    <w:rsid w:val="006C4CD2"/>
    <w:rsid w:val="006C4E43"/>
    <w:rsid w:val="006C4E78"/>
    <w:rsid w:val="006C5318"/>
    <w:rsid w:val="006C570E"/>
    <w:rsid w:val="006C592C"/>
    <w:rsid w:val="006C5945"/>
    <w:rsid w:val="006C5DB2"/>
    <w:rsid w:val="006C5FF2"/>
    <w:rsid w:val="006C6224"/>
    <w:rsid w:val="006C64C0"/>
    <w:rsid w:val="006C6502"/>
    <w:rsid w:val="006C688C"/>
    <w:rsid w:val="006C6963"/>
    <w:rsid w:val="006C6AC6"/>
    <w:rsid w:val="006C6BD7"/>
    <w:rsid w:val="006C6E94"/>
    <w:rsid w:val="006C732E"/>
    <w:rsid w:val="006C75FC"/>
    <w:rsid w:val="006C763D"/>
    <w:rsid w:val="006C76AE"/>
    <w:rsid w:val="006C7AC8"/>
    <w:rsid w:val="006C7BF9"/>
    <w:rsid w:val="006D0055"/>
    <w:rsid w:val="006D007E"/>
    <w:rsid w:val="006D020A"/>
    <w:rsid w:val="006D023E"/>
    <w:rsid w:val="006D051F"/>
    <w:rsid w:val="006D0559"/>
    <w:rsid w:val="006D0688"/>
    <w:rsid w:val="006D07CB"/>
    <w:rsid w:val="006D0979"/>
    <w:rsid w:val="006D0B56"/>
    <w:rsid w:val="006D0C38"/>
    <w:rsid w:val="006D0DBF"/>
    <w:rsid w:val="006D1078"/>
    <w:rsid w:val="006D11B2"/>
    <w:rsid w:val="006D1354"/>
    <w:rsid w:val="006D1368"/>
    <w:rsid w:val="006D143F"/>
    <w:rsid w:val="006D14FA"/>
    <w:rsid w:val="006D15A7"/>
    <w:rsid w:val="006D16CF"/>
    <w:rsid w:val="006D19DC"/>
    <w:rsid w:val="006D1B86"/>
    <w:rsid w:val="006D1F77"/>
    <w:rsid w:val="006D2094"/>
    <w:rsid w:val="006D20BF"/>
    <w:rsid w:val="006D217B"/>
    <w:rsid w:val="006D237B"/>
    <w:rsid w:val="006D23FE"/>
    <w:rsid w:val="006D281E"/>
    <w:rsid w:val="006D2896"/>
    <w:rsid w:val="006D28E5"/>
    <w:rsid w:val="006D28E7"/>
    <w:rsid w:val="006D2A8F"/>
    <w:rsid w:val="006D2BB4"/>
    <w:rsid w:val="006D2DDA"/>
    <w:rsid w:val="006D2E47"/>
    <w:rsid w:val="006D2F49"/>
    <w:rsid w:val="006D30F8"/>
    <w:rsid w:val="006D331E"/>
    <w:rsid w:val="006D340C"/>
    <w:rsid w:val="006D34A4"/>
    <w:rsid w:val="006D34DF"/>
    <w:rsid w:val="006D3B3B"/>
    <w:rsid w:val="006D3BFA"/>
    <w:rsid w:val="006D3D45"/>
    <w:rsid w:val="006D41D6"/>
    <w:rsid w:val="006D45BE"/>
    <w:rsid w:val="006D46E1"/>
    <w:rsid w:val="006D476E"/>
    <w:rsid w:val="006D478C"/>
    <w:rsid w:val="006D48DA"/>
    <w:rsid w:val="006D49E7"/>
    <w:rsid w:val="006D4A5F"/>
    <w:rsid w:val="006D4D3C"/>
    <w:rsid w:val="006D4DD4"/>
    <w:rsid w:val="006D4E3B"/>
    <w:rsid w:val="006D4F5D"/>
    <w:rsid w:val="006D5141"/>
    <w:rsid w:val="006D53CB"/>
    <w:rsid w:val="006D53FD"/>
    <w:rsid w:val="006D5467"/>
    <w:rsid w:val="006D5695"/>
    <w:rsid w:val="006D56BA"/>
    <w:rsid w:val="006D571B"/>
    <w:rsid w:val="006D5934"/>
    <w:rsid w:val="006D5B62"/>
    <w:rsid w:val="006D5E3A"/>
    <w:rsid w:val="006D5F68"/>
    <w:rsid w:val="006D62AE"/>
    <w:rsid w:val="006D64FB"/>
    <w:rsid w:val="006D652C"/>
    <w:rsid w:val="006D67DD"/>
    <w:rsid w:val="006D6842"/>
    <w:rsid w:val="006D6CB8"/>
    <w:rsid w:val="006D6D8D"/>
    <w:rsid w:val="006D6E18"/>
    <w:rsid w:val="006D6F79"/>
    <w:rsid w:val="006D73C1"/>
    <w:rsid w:val="006D7603"/>
    <w:rsid w:val="006D76B6"/>
    <w:rsid w:val="006D78F4"/>
    <w:rsid w:val="006D79A4"/>
    <w:rsid w:val="006D7A23"/>
    <w:rsid w:val="006D7B44"/>
    <w:rsid w:val="006D7E1A"/>
    <w:rsid w:val="006D7F56"/>
    <w:rsid w:val="006E0002"/>
    <w:rsid w:val="006E0065"/>
    <w:rsid w:val="006E01C3"/>
    <w:rsid w:val="006E02C5"/>
    <w:rsid w:val="006E02D3"/>
    <w:rsid w:val="006E0719"/>
    <w:rsid w:val="006E0A78"/>
    <w:rsid w:val="006E0BB6"/>
    <w:rsid w:val="006E0C0D"/>
    <w:rsid w:val="006E0C98"/>
    <w:rsid w:val="006E0E82"/>
    <w:rsid w:val="006E0FE7"/>
    <w:rsid w:val="006E13BC"/>
    <w:rsid w:val="006E16C6"/>
    <w:rsid w:val="006E1717"/>
    <w:rsid w:val="006E187B"/>
    <w:rsid w:val="006E18C5"/>
    <w:rsid w:val="006E19AF"/>
    <w:rsid w:val="006E1A97"/>
    <w:rsid w:val="006E1B0A"/>
    <w:rsid w:val="006E1C0B"/>
    <w:rsid w:val="006E1C17"/>
    <w:rsid w:val="006E1C6C"/>
    <w:rsid w:val="006E1CC1"/>
    <w:rsid w:val="006E1EDB"/>
    <w:rsid w:val="006E20CE"/>
    <w:rsid w:val="006E21E6"/>
    <w:rsid w:val="006E2225"/>
    <w:rsid w:val="006E26EB"/>
    <w:rsid w:val="006E2847"/>
    <w:rsid w:val="006E2966"/>
    <w:rsid w:val="006E2968"/>
    <w:rsid w:val="006E2B98"/>
    <w:rsid w:val="006E2C58"/>
    <w:rsid w:val="006E2C77"/>
    <w:rsid w:val="006E2D35"/>
    <w:rsid w:val="006E2FAF"/>
    <w:rsid w:val="006E3173"/>
    <w:rsid w:val="006E31BC"/>
    <w:rsid w:val="006E3265"/>
    <w:rsid w:val="006E33D7"/>
    <w:rsid w:val="006E3400"/>
    <w:rsid w:val="006E35E3"/>
    <w:rsid w:val="006E374C"/>
    <w:rsid w:val="006E3A26"/>
    <w:rsid w:val="006E3C0E"/>
    <w:rsid w:val="006E3EBD"/>
    <w:rsid w:val="006E4305"/>
    <w:rsid w:val="006E4373"/>
    <w:rsid w:val="006E43A9"/>
    <w:rsid w:val="006E4451"/>
    <w:rsid w:val="006E45D4"/>
    <w:rsid w:val="006E460A"/>
    <w:rsid w:val="006E49F1"/>
    <w:rsid w:val="006E4A3A"/>
    <w:rsid w:val="006E4CDD"/>
    <w:rsid w:val="006E51F5"/>
    <w:rsid w:val="006E52EA"/>
    <w:rsid w:val="006E5648"/>
    <w:rsid w:val="006E57C7"/>
    <w:rsid w:val="006E5A78"/>
    <w:rsid w:val="006E5CFA"/>
    <w:rsid w:val="006E5FD4"/>
    <w:rsid w:val="006E6009"/>
    <w:rsid w:val="006E60A6"/>
    <w:rsid w:val="006E6133"/>
    <w:rsid w:val="006E62F3"/>
    <w:rsid w:val="006E6440"/>
    <w:rsid w:val="006E6581"/>
    <w:rsid w:val="006E66D0"/>
    <w:rsid w:val="006E6833"/>
    <w:rsid w:val="006E68CA"/>
    <w:rsid w:val="006E6B1C"/>
    <w:rsid w:val="006E6B4C"/>
    <w:rsid w:val="006E6CA6"/>
    <w:rsid w:val="006E6F4E"/>
    <w:rsid w:val="006E6F52"/>
    <w:rsid w:val="006E706B"/>
    <w:rsid w:val="006E708A"/>
    <w:rsid w:val="006E7250"/>
    <w:rsid w:val="006E7258"/>
    <w:rsid w:val="006E7474"/>
    <w:rsid w:val="006E75AB"/>
    <w:rsid w:val="006E75B8"/>
    <w:rsid w:val="006E7694"/>
    <w:rsid w:val="006E7789"/>
    <w:rsid w:val="006E788D"/>
    <w:rsid w:val="006E7A69"/>
    <w:rsid w:val="006E7BEB"/>
    <w:rsid w:val="006E7CBB"/>
    <w:rsid w:val="006F04FE"/>
    <w:rsid w:val="006F07EA"/>
    <w:rsid w:val="006F0C05"/>
    <w:rsid w:val="006F0D75"/>
    <w:rsid w:val="006F0E10"/>
    <w:rsid w:val="006F114E"/>
    <w:rsid w:val="006F1178"/>
    <w:rsid w:val="006F1360"/>
    <w:rsid w:val="006F1362"/>
    <w:rsid w:val="006F16AC"/>
    <w:rsid w:val="006F1784"/>
    <w:rsid w:val="006F180D"/>
    <w:rsid w:val="006F189C"/>
    <w:rsid w:val="006F1B58"/>
    <w:rsid w:val="006F1B93"/>
    <w:rsid w:val="006F1B9D"/>
    <w:rsid w:val="006F1E51"/>
    <w:rsid w:val="006F1E8A"/>
    <w:rsid w:val="006F20E2"/>
    <w:rsid w:val="006F236A"/>
    <w:rsid w:val="006F2388"/>
    <w:rsid w:val="006F285C"/>
    <w:rsid w:val="006F2966"/>
    <w:rsid w:val="006F2C2F"/>
    <w:rsid w:val="006F2CB9"/>
    <w:rsid w:val="006F2E3B"/>
    <w:rsid w:val="006F30E5"/>
    <w:rsid w:val="006F319D"/>
    <w:rsid w:val="006F32EF"/>
    <w:rsid w:val="006F3341"/>
    <w:rsid w:val="006F346B"/>
    <w:rsid w:val="006F3895"/>
    <w:rsid w:val="006F38C0"/>
    <w:rsid w:val="006F3ADD"/>
    <w:rsid w:val="006F42CF"/>
    <w:rsid w:val="006F433D"/>
    <w:rsid w:val="006F469F"/>
    <w:rsid w:val="006F4922"/>
    <w:rsid w:val="006F4CB6"/>
    <w:rsid w:val="006F524F"/>
    <w:rsid w:val="006F53AC"/>
    <w:rsid w:val="006F546B"/>
    <w:rsid w:val="006F5907"/>
    <w:rsid w:val="006F5A85"/>
    <w:rsid w:val="006F5D49"/>
    <w:rsid w:val="006F5D55"/>
    <w:rsid w:val="006F5EAF"/>
    <w:rsid w:val="006F5F3D"/>
    <w:rsid w:val="006F5F71"/>
    <w:rsid w:val="006F64AE"/>
    <w:rsid w:val="006F684D"/>
    <w:rsid w:val="006F68A5"/>
    <w:rsid w:val="006F6A64"/>
    <w:rsid w:val="006F6B20"/>
    <w:rsid w:val="006F6B23"/>
    <w:rsid w:val="006F6E80"/>
    <w:rsid w:val="006F6ED6"/>
    <w:rsid w:val="006F6FAD"/>
    <w:rsid w:val="006F7218"/>
    <w:rsid w:val="006F7349"/>
    <w:rsid w:val="006F7472"/>
    <w:rsid w:val="006F75E9"/>
    <w:rsid w:val="006F7606"/>
    <w:rsid w:val="006F77D4"/>
    <w:rsid w:val="006F7ABA"/>
    <w:rsid w:val="006F7C05"/>
    <w:rsid w:val="006F7C85"/>
    <w:rsid w:val="006F7C92"/>
    <w:rsid w:val="007000A1"/>
    <w:rsid w:val="00700113"/>
    <w:rsid w:val="0070058C"/>
    <w:rsid w:val="00700947"/>
    <w:rsid w:val="00700C49"/>
    <w:rsid w:val="00700C69"/>
    <w:rsid w:val="00700DED"/>
    <w:rsid w:val="00700E44"/>
    <w:rsid w:val="00700F7D"/>
    <w:rsid w:val="00701212"/>
    <w:rsid w:val="00701464"/>
    <w:rsid w:val="007015D1"/>
    <w:rsid w:val="007017E0"/>
    <w:rsid w:val="00701809"/>
    <w:rsid w:val="00701D24"/>
    <w:rsid w:val="00701D30"/>
    <w:rsid w:val="00701FF1"/>
    <w:rsid w:val="00702128"/>
    <w:rsid w:val="00702266"/>
    <w:rsid w:val="00702397"/>
    <w:rsid w:val="007027F7"/>
    <w:rsid w:val="00702AEB"/>
    <w:rsid w:val="00702B73"/>
    <w:rsid w:val="00702C44"/>
    <w:rsid w:val="00702D68"/>
    <w:rsid w:val="00702DAB"/>
    <w:rsid w:val="00702DC7"/>
    <w:rsid w:val="00703132"/>
    <w:rsid w:val="00703202"/>
    <w:rsid w:val="007033B1"/>
    <w:rsid w:val="0070362A"/>
    <w:rsid w:val="007036D3"/>
    <w:rsid w:val="0070380A"/>
    <w:rsid w:val="007038AB"/>
    <w:rsid w:val="007039F9"/>
    <w:rsid w:val="00703B79"/>
    <w:rsid w:val="00703F55"/>
    <w:rsid w:val="00704329"/>
    <w:rsid w:val="00704484"/>
    <w:rsid w:val="0070478A"/>
    <w:rsid w:val="007048C6"/>
    <w:rsid w:val="00704922"/>
    <w:rsid w:val="00704975"/>
    <w:rsid w:val="00704BAA"/>
    <w:rsid w:val="00704BF7"/>
    <w:rsid w:val="00704DC5"/>
    <w:rsid w:val="00704FDC"/>
    <w:rsid w:val="007053FE"/>
    <w:rsid w:val="00705409"/>
    <w:rsid w:val="007055F1"/>
    <w:rsid w:val="00705601"/>
    <w:rsid w:val="0070565B"/>
    <w:rsid w:val="00705760"/>
    <w:rsid w:val="00705AAB"/>
    <w:rsid w:val="00705C7A"/>
    <w:rsid w:val="00706086"/>
    <w:rsid w:val="007060C3"/>
    <w:rsid w:val="0070618E"/>
    <w:rsid w:val="00706432"/>
    <w:rsid w:val="0070651E"/>
    <w:rsid w:val="00706BFC"/>
    <w:rsid w:val="00706DD2"/>
    <w:rsid w:val="007070F7"/>
    <w:rsid w:val="00707359"/>
    <w:rsid w:val="0070739F"/>
    <w:rsid w:val="00707520"/>
    <w:rsid w:val="00707703"/>
    <w:rsid w:val="0070776D"/>
    <w:rsid w:val="007078BE"/>
    <w:rsid w:val="007078DF"/>
    <w:rsid w:val="00707A3C"/>
    <w:rsid w:val="00707AE2"/>
    <w:rsid w:val="00707CEA"/>
    <w:rsid w:val="00707FCC"/>
    <w:rsid w:val="0071011C"/>
    <w:rsid w:val="0071011E"/>
    <w:rsid w:val="007101AA"/>
    <w:rsid w:val="007101D5"/>
    <w:rsid w:val="007101FE"/>
    <w:rsid w:val="00710568"/>
    <w:rsid w:val="0071072D"/>
    <w:rsid w:val="00710CBF"/>
    <w:rsid w:val="00710D2B"/>
    <w:rsid w:val="00710EE0"/>
    <w:rsid w:val="00710F9D"/>
    <w:rsid w:val="00711024"/>
    <w:rsid w:val="0071112F"/>
    <w:rsid w:val="0071123F"/>
    <w:rsid w:val="0071125A"/>
    <w:rsid w:val="00711296"/>
    <w:rsid w:val="007114F4"/>
    <w:rsid w:val="0071168A"/>
    <w:rsid w:val="007119DC"/>
    <w:rsid w:val="00711A9E"/>
    <w:rsid w:val="00711CAE"/>
    <w:rsid w:val="00711CD5"/>
    <w:rsid w:val="00711D40"/>
    <w:rsid w:val="00711D4C"/>
    <w:rsid w:val="00711D78"/>
    <w:rsid w:val="00711E5C"/>
    <w:rsid w:val="00711EEB"/>
    <w:rsid w:val="00711FE2"/>
    <w:rsid w:val="00711FEF"/>
    <w:rsid w:val="00712055"/>
    <w:rsid w:val="0071224C"/>
    <w:rsid w:val="0071237A"/>
    <w:rsid w:val="007123E3"/>
    <w:rsid w:val="00712462"/>
    <w:rsid w:val="0071283A"/>
    <w:rsid w:val="0071285E"/>
    <w:rsid w:val="00712AF1"/>
    <w:rsid w:val="00712CB3"/>
    <w:rsid w:val="00712DFA"/>
    <w:rsid w:val="00713154"/>
    <w:rsid w:val="0071335D"/>
    <w:rsid w:val="007138CA"/>
    <w:rsid w:val="00713BE0"/>
    <w:rsid w:val="00713BE2"/>
    <w:rsid w:val="00713C0B"/>
    <w:rsid w:val="00713CBD"/>
    <w:rsid w:val="00713DCB"/>
    <w:rsid w:val="00713E74"/>
    <w:rsid w:val="00713E83"/>
    <w:rsid w:val="00714069"/>
    <w:rsid w:val="00714357"/>
    <w:rsid w:val="00714420"/>
    <w:rsid w:val="00714674"/>
    <w:rsid w:val="007148EA"/>
    <w:rsid w:val="00714A75"/>
    <w:rsid w:val="00714A7C"/>
    <w:rsid w:val="00714A80"/>
    <w:rsid w:val="00714AD1"/>
    <w:rsid w:val="00714AF2"/>
    <w:rsid w:val="00714BB4"/>
    <w:rsid w:val="00714C51"/>
    <w:rsid w:val="00714E12"/>
    <w:rsid w:val="00714EFF"/>
    <w:rsid w:val="00714F72"/>
    <w:rsid w:val="007153D5"/>
    <w:rsid w:val="00715833"/>
    <w:rsid w:val="00715AE3"/>
    <w:rsid w:val="00715B98"/>
    <w:rsid w:val="00715BDB"/>
    <w:rsid w:val="00715C21"/>
    <w:rsid w:val="00715D97"/>
    <w:rsid w:val="00716272"/>
    <w:rsid w:val="007167EF"/>
    <w:rsid w:val="007168B4"/>
    <w:rsid w:val="00716922"/>
    <w:rsid w:val="007169E3"/>
    <w:rsid w:val="00716AAB"/>
    <w:rsid w:val="0071731B"/>
    <w:rsid w:val="007173FF"/>
    <w:rsid w:val="00717447"/>
    <w:rsid w:val="00717627"/>
    <w:rsid w:val="00717675"/>
    <w:rsid w:val="007176AF"/>
    <w:rsid w:val="00717929"/>
    <w:rsid w:val="0071795C"/>
    <w:rsid w:val="00717BBB"/>
    <w:rsid w:val="00717D20"/>
    <w:rsid w:val="00717D71"/>
    <w:rsid w:val="00720314"/>
    <w:rsid w:val="0072039E"/>
    <w:rsid w:val="0072044C"/>
    <w:rsid w:val="007204CB"/>
    <w:rsid w:val="0072070A"/>
    <w:rsid w:val="00720BB3"/>
    <w:rsid w:val="00720C3D"/>
    <w:rsid w:val="00720D37"/>
    <w:rsid w:val="00720DDF"/>
    <w:rsid w:val="00720FCF"/>
    <w:rsid w:val="00721201"/>
    <w:rsid w:val="00721339"/>
    <w:rsid w:val="0072144B"/>
    <w:rsid w:val="00721743"/>
    <w:rsid w:val="00721912"/>
    <w:rsid w:val="00721A4E"/>
    <w:rsid w:val="00721B2E"/>
    <w:rsid w:val="00721BCF"/>
    <w:rsid w:val="00721BFB"/>
    <w:rsid w:val="00721D47"/>
    <w:rsid w:val="00721D96"/>
    <w:rsid w:val="00721DDA"/>
    <w:rsid w:val="00721E6E"/>
    <w:rsid w:val="00721F9F"/>
    <w:rsid w:val="00722172"/>
    <w:rsid w:val="0072221E"/>
    <w:rsid w:val="0072231F"/>
    <w:rsid w:val="00722A85"/>
    <w:rsid w:val="00722B68"/>
    <w:rsid w:val="00722CA5"/>
    <w:rsid w:val="00722F1C"/>
    <w:rsid w:val="00722FD8"/>
    <w:rsid w:val="00723407"/>
    <w:rsid w:val="0072362B"/>
    <w:rsid w:val="0072373B"/>
    <w:rsid w:val="007237FC"/>
    <w:rsid w:val="00723844"/>
    <w:rsid w:val="00723D28"/>
    <w:rsid w:val="00723EE8"/>
    <w:rsid w:val="00723F81"/>
    <w:rsid w:val="007244E8"/>
    <w:rsid w:val="007247BE"/>
    <w:rsid w:val="007248DD"/>
    <w:rsid w:val="00724926"/>
    <w:rsid w:val="007249B7"/>
    <w:rsid w:val="00724AB3"/>
    <w:rsid w:val="00724B40"/>
    <w:rsid w:val="00724C9D"/>
    <w:rsid w:val="0072500D"/>
    <w:rsid w:val="00725038"/>
    <w:rsid w:val="0072519F"/>
    <w:rsid w:val="007252A3"/>
    <w:rsid w:val="007252E7"/>
    <w:rsid w:val="0072544F"/>
    <w:rsid w:val="0072554C"/>
    <w:rsid w:val="0072564E"/>
    <w:rsid w:val="00725806"/>
    <w:rsid w:val="00725BA3"/>
    <w:rsid w:val="00725D48"/>
    <w:rsid w:val="00725D65"/>
    <w:rsid w:val="00725EC7"/>
    <w:rsid w:val="007260A6"/>
    <w:rsid w:val="00726403"/>
    <w:rsid w:val="0072640C"/>
    <w:rsid w:val="007264AC"/>
    <w:rsid w:val="00726781"/>
    <w:rsid w:val="00726858"/>
    <w:rsid w:val="007268AB"/>
    <w:rsid w:val="007268D3"/>
    <w:rsid w:val="00726997"/>
    <w:rsid w:val="00726B8C"/>
    <w:rsid w:val="00726C2C"/>
    <w:rsid w:val="00726EB8"/>
    <w:rsid w:val="00726FBD"/>
    <w:rsid w:val="0072712D"/>
    <w:rsid w:val="0072725F"/>
    <w:rsid w:val="00727287"/>
    <w:rsid w:val="0072734F"/>
    <w:rsid w:val="0072746C"/>
    <w:rsid w:val="00727513"/>
    <w:rsid w:val="0072760B"/>
    <w:rsid w:val="0072789B"/>
    <w:rsid w:val="0072789D"/>
    <w:rsid w:val="007279EA"/>
    <w:rsid w:val="00727A08"/>
    <w:rsid w:val="00727A39"/>
    <w:rsid w:val="00727ADD"/>
    <w:rsid w:val="00727C6F"/>
    <w:rsid w:val="00727D67"/>
    <w:rsid w:val="00727F88"/>
    <w:rsid w:val="00727FC8"/>
    <w:rsid w:val="00730451"/>
    <w:rsid w:val="0073050C"/>
    <w:rsid w:val="007305F5"/>
    <w:rsid w:val="00730698"/>
    <w:rsid w:val="00730897"/>
    <w:rsid w:val="00730CC7"/>
    <w:rsid w:val="00730D55"/>
    <w:rsid w:val="00730F45"/>
    <w:rsid w:val="00730FBE"/>
    <w:rsid w:val="0073100F"/>
    <w:rsid w:val="00731136"/>
    <w:rsid w:val="007311A8"/>
    <w:rsid w:val="00731250"/>
    <w:rsid w:val="0073125F"/>
    <w:rsid w:val="0073132A"/>
    <w:rsid w:val="00731441"/>
    <w:rsid w:val="00731659"/>
    <w:rsid w:val="007316D7"/>
    <w:rsid w:val="0073178F"/>
    <w:rsid w:val="00731864"/>
    <w:rsid w:val="00731A90"/>
    <w:rsid w:val="00731B04"/>
    <w:rsid w:val="00731DFE"/>
    <w:rsid w:val="00731E2B"/>
    <w:rsid w:val="00731F16"/>
    <w:rsid w:val="00732245"/>
    <w:rsid w:val="007322BD"/>
    <w:rsid w:val="007328B9"/>
    <w:rsid w:val="00732E7E"/>
    <w:rsid w:val="00732ED0"/>
    <w:rsid w:val="00732F6C"/>
    <w:rsid w:val="00732FF9"/>
    <w:rsid w:val="00733119"/>
    <w:rsid w:val="00733185"/>
    <w:rsid w:val="007332CB"/>
    <w:rsid w:val="00733335"/>
    <w:rsid w:val="007333BE"/>
    <w:rsid w:val="007334A3"/>
    <w:rsid w:val="00733548"/>
    <w:rsid w:val="007335B0"/>
    <w:rsid w:val="00733A48"/>
    <w:rsid w:val="00733A51"/>
    <w:rsid w:val="00733AC9"/>
    <w:rsid w:val="00733CB3"/>
    <w:rsid w:val="00733CF5"/>
    <w:rsid w:val="00733E7E"/>
    <w:rsid w:val="00733ECB"/>
    <w:rsid w:val="00734050"/>
    <w:rsid w:val="007342B3"/>
    <w:rsid w:val="007342DA"/>
    <w:rsid w:val="00734380"/>
    <w:rsid w:val="0073455B"/>
    <w:rsid w:val="007346F5"/>
    <w:rsid w:val="00734778"/>
    <w:rsid w:val="007347FF"/>
    <w:rsid w:val="007348D0"/>
    <w:rsid w:val="007349D8"/>
    <w:rsid w:val="00734A2D"/>
    <w:rsid w:val="00734AB2"/>
    <w:rsid w:val="00734B9A"/>
    <w:rsid w:val="00734E24"/>
    <w:rsid w:val="00734E5E"/>
    <w:rsid w:val="0073522E"/>
    <w:rsid w:val="00735321"/>
    <w:rsid w:val="00735326"/>
    <w:rsid w:val="00735380"/>
    <w:rsid w:val="007353F4"/>
    <w:rsid w:val="0073546A"/>
    <w:rsid w:val="0073556B"/>
    <w:rsid w:val="0073583C"/>
    <w:rsid w:val="00735903"/>
    <w:rsid w:val="00735967"/>
    <w:rsid w:val="00735E26"/>
    <w:rsid w:val="00735F0F"/>
    <w:rsid w:val="007360EC"/>
    <w:rsid w:val="00736365"/>
    <w:rsid w:val="00736371"/>
    <w:rsid w:val="007363B6"/>
    <w:rsid w:val="007363FC"/>
    <w:rsid w:val="0073656B"/>
    <w:rsid w:val="00736792"/>
    <w:rsid w:val="00736BF1"/>
    <w:rsid w:val="0073706B"/>
    <w:rsid w:val="00737214"/>
    <w:rsid w:val="00737221"/>
    <w:rsid w:val="0073748A"/>
    <w:rsid w:val="00737622"/>
    <w:rsid w:val="0073789D"/>
    <w:rsid w:val="00737A11"/>
    <w:rsid w:val="00737BBD"/>
    <w:rsid w:val="00737CA2"/>
    <w:rsid w:val="00737FC2"/>
    <w:rsid w:val="00740731"/>
    <w:rsid w:val="007407CE"/>
    <w:rsid w:val="007408FD"/>
    <w:rsid w:val="00740961"/>
    <w:rsid w:val="00740B1D"/>
    <w:rsid w:val="00740C75"/>
    <w:rsid w:val="00740E19"/>
    <w:rsid w:val="00740EB7"/>
    <w:rsid w:val="00740EC1"/>
    <w:rsid w:val="0074100C"/>
    <w:rsid w:val="0074103C"/>
    <w:rsid w:val="0074104E"/>
    <w:rsid w:val="007416F2"/>
    <w:rsid w:val="0074176D"/>
    <w:rsid w:val="007417F3"/>
    <w:rsid w:val="00741BDE"/>
    <w:rsid w:val="00742014"/>
    <w:rsid w:val="0074232E"/>
    <w:rsid w:val="007425A2"/>
    <w:rsid w:val="00742948"/>
    <w:rsid w:val="00742985"/>
    <w:rsid w:val="007429CD"/>
    <w:rsid w:val="00742B0A"/>
    <w:rsid w:val="00742C5E"/>
    <w:rsid w:val="00742DBC"/>
    <w:rsid w:val="00742DC5"/>
    <w:rsid w:val="00742DF3"/>
    <w:rsid w:val="00742E1B"/>
    <w:rsid w:val="007431C6"/>
    <w:rsid w:val="007432ED"/>
    <w:rsid w:val="00743363"/>
    <w:rsid w:val="007434BD"/>
    <w:rsid w:val="00743621"/>
    <w:rsid w:val="0074370F"/>
    <w:rsid w:val="00743A08"/>
    <w:rsid w:val="00743CD4"/>
    <w:rsid w:val="00743DDF"/>
    <w:rsid w:val="00743FB2"/>
    <w:rsid w:val="0074417B"/>
    <w:rsid w:val="0074420B"/>
    <w:rsid w:val="007446CA"/>
    <w:rsid w:val="0074472E"/>
    <w:rsid w:val="0074481F"/>
    <w:rsid w:val="007448CD"/>
    <w:rsid w:val="007449BB"/>
    <w:rsid w:val="00744AE7"/>
    <w:rsid w:val="00744B25"/>
    <w:rsid w:val="00744C39"/>
    <w:rsid w:val="00744C80"/>
    <w:rsid w:val="00744E5A"/>
    <w:rsid w:val="00744EC4"/>
    <w:rsid w:val="007450D5"/>
    <w:rsid w:val="007450D7"/>
    <w:rsid w:val="007450DE"/>
    <w:rsid w:val="0074512A"/>
    <w:rsid w:val="00745217"/>
    <w:rsid w:val="007455EC"/>
    <w:rsid w:val="00745916"/>
    <w:rsid w:val="0074596C"/>
    <w:rsid w:val="007459FC"/>
    <w:rsid w:val="00745B27"/>
    <w:rsid w:val="00745C8E"/>
    <w:rsid w:val="00745F9C"/>
    <w:rsid w:val="007462B6"/>
    <w:rsid w:val="00746329"/>
    <w:rsid w:val="00746429"/>
    <w:rsid w:val="007466A4"/>
    <w:rsid w:val="0074679C"/>
    <w:rsid w:val="007467F5"/>
    <w:rsid w:val="00746819"/>
    <w:rsid w:val="00746A0A"/>
    <w:rsid w:val="00746AF1"/>
    <w:rsid w:val="00746CC8"/>
    <w:rsid w:val="00746DC6"/>
    <w:rsid w:val="00746DF1"/>
    <w:rsid w:val="00747188"/>
    <w:rsid w:val="007471C0"/>
    <w:rsid w:val="0074740A"/>
    <w:rsid w:val="0074750A"/>
    <w:rsid w:val="007476B4"/>
    <w:rsid w:val="007479AD"/>
    <w:rsid w:val="007479B5"/>
    <w:rsid w:val="00747B61"/>
    <w:rsid w:val="00747D68"/>
    <w:rsid w:val="00747EDC"/>
    <w:rsid w:val="0075012F"/>
    <w:rsid w:val="00750425"/>
    <w:rsid w:val="007504E4"/>
    <w:rsid w:val="007505A6"/>
    <w:rsid w:val="007505A8"/>
    <w:rsid w:val="0075067F"/>
    <w:rsid w:val="00750777"/>
    <w:rsid w:val="007508B7"/>
    <w:rsid w:val="00750D7F"/>
    <w:rsid w:val="00751002"/>
    <w:rsid w:val="0075116E"/>
    <w:rsid w:val="0075153B"/>
    <w:rsid w:val="007517B1"/>
    <w:rsid w:val="007518B2"/>
    <w:rsid w:val="00751A84"/>
    <w:rsid w:val="00751B29"/>
    <w:rsid w:val="00751B74"/>
    <w:rsid w:val="00751D20"/>
    <w:rsid w:val="00751EDB"/>
    <w:rsid w:val="00751F00"/>
    <w:rsid w:val="00752092"/>
    <w:rsid w:val="007520F6"/>
    <w:rsid w:val="007521D7"/>
    <w:rsid w:val="00752654"/>
    <w:rsid w:val="00752678"/>
    <w:rsid w:val="00752A61"/>
    <w:rsid w:val="00752CA8"/>
    <w:rsid w:val="007530F7"/>
    <w:rsid w:val="0075311A"/>
    <w:rsid w:val="007532EB"/>
    <w:rsid w:val="007533C2"/>
    <w:rsid w:val="00753431"/>
    <w:rsid w:val="007534CB"/>
    <w:rsid w:val="00753667"/>
    <w:rsid w:val="00753A60"/>
    <w:rsid w:val="00753A7A"/>
    <w:rsid w:val="00753C40"/>
    <w:rsid w:val="00753CFA"/>
    <w:rsid w:val="00753DE1"/>
    <w:rsid w:val="0075400C"/>
    <w:rsid w:val="007540A0"/>
    <w:rsid w:val="0075412B"/>
    <w:rsid w:val="00754272"/>
    <w:rsid w:val="007542C7"/>
    <w:rsid w:val="00754382"/>
    <w:rsid w:val="007543FA"/>
    <w:rsid w:val="0075447E"/>
    <w:rsid w:val="007547FF"/>
    <w:rsid w:val="00754DF2"/>
    <w:rsid w:val="00754F39"/>
    <w:rsid w:val="00754F3F"/>
    <w:rsid w:val="0075513B"/>
    <w:rsid w:val="00755170"/>
    <w:rsid w:val="007551B8"/>
    <w:rsid w:val="00755548"/>
    <w:rsid w:val="007556BE"/>
    <w:rsid w:val="007558A2"/>
    <w:rsid w:val="00755927"/>
    <w:rsid w:val="007559F5"/>
    <w:rsid w:val="007559F9"/>
    <w:rsid w:val="00755B58"/>
    <w:rsid w:val="00755BAC"/>
    <w:rsid w:val="00755E0B"/>
    <w:rsid w:val="00755F5F"/>
    <w:rsid w:val="00755F7A"/>
    <w:rsid w:val="00756124"/>
    <w:rsid w:val="0075615B"/>
    <w:rsid w:val="007562BC"/>
    <w:rsid w:val="007563B1"/>
    <w:rsid w:val="007565D7"/>
    <w:rsid w:val="007565E1"/>
    <w:rsid w:val="00756624"/>
    <w:rsid w:val="007567AF"/>
    <w:rsid w:val="007569F5"/>
    <w:rsid w:val="00756A72"/>
    <w:rsid w:val="00756D21"/>
    <w:rsid w:val="00756D78"/>
    <w:rsid w:val="00756E18"/>
    <w:rsid w:val="00756F25"/>
    <w:rsid w:val="00756F53"/>
    <w:rsid w:val="00756F75"/>
    <w:rsid w:val="0075731B"/>
    <w:rsid w:val="00757492"/>
    <w:rsid w:val="007575D6"/>
    <w:rsid w:val="007576E7"/>
    <w:rsid w:val="007577DF"/>
    <w:rsid w:val="007577F8"/>
    <w:rsid w:val="00757802"/>
    <w:rsid w:val="007578A4"/>
    <w:rsid w:val="00757905"/>
    <w:rsid w:val="00757AE4"/>
    <w:rsid w:val="00757CE9"/>
    <w:rsid w:val="0076002D"/>
    <w:rsid w:val="00760626"/>
    <w:rsid w:val="0076081E"/>
    <w:rsid w:val="007608EC"/>
    <w:rsid w:val="00760A03"/>
    <w:rsid w:val="00760A11"/>
    <w:rsid w:val="00760DA8"/>
    <w:rsid w:val="00760E17"/>
    <w:rsid w:val="007611CE"/>
    <w:rsid w:val="00761344"/>
    <w:rsid w:val="007613E5"/>
    <w:rsid w:val="00761586"/>
    <w:rsid w:val="007615EF"/>
    <w:rsid w:val="0076160C"/>
    <w:rsid w:val="00761831"/>
    <w:rsid w:val="00761850"/>
    <w:rsid w:val="007619A9"/>
    <w:rsid w:val="00761BDA"/>
    <w:rsid w:val="00761C99"/>
    <w:rsid w:val="00761F6D"/>
    <w:rsid w:val="007621B1"/>
    <w:rsid w:val="007624A1"/>
    <w:rsid w:val="0076268D"/>
    <w:rsid w:val="00762884"/>
    <w:rsid w:val="00762992"/>
    <w:rsid w:val="00762B6E"/>
    <w:rsid w:val="00762EBC"/>
    <w:rsid w:val="00763113"/>
    <w:rsid w:val="007631A5"/>
    <w:rsid w:val="00763424"/>
    <w:rsid w:val="0076348F"/>
    <w:rsid w:val="007634B7"/>
    <w:rsid w:val="00763504"/>
    <w:rsid w:val="00763545"/>
    <w:rsid w:val="007637C5"/>
    <w:rsid w:val="007637DA"/>
    <w:rsid w:val="007638A9"/>
    <w:rsid w:val="007638CF"/>
    <w:rsid w:val="00763A06"/>
    <w:rsid w:val="00763AEF"/>
    <w:rsid w:val="00763B3C"/>
    <w:rsid w:val="007641B6"/>
    <w:rsid w:val="007642A9"/>
    <w:rsid w:val="00764346"/>
    <w:rsid w:val="00764352"/>
    <w:rsid w:val="0076479E"/>
    <w:rsid w:val="00764B72"/>
    <w:rsid w:val="00764C9D"/>
    <w:rsid w:val="00764F3C"/>
    <w:rsid w:val="00765160"/>
    <w:rsid w:val="00765480"/>
    <w:rsid w:val="007654DB"/>
    <w:rsid w:val="007654F2"/>
    <w:rsid w:val="0076553B"/>
    <w:rsid w:val="0076575A"/>
    <w:rsid w:val="0076578B"/>
    <w:rsid w:val="00765B49"/>
    <w:rsid w:val="00765C91"/>
    <w:rsid w:val="00765F35"/>
    <w:rsid w:val="00765FB9"/>
    <w:rsid w:val="00766015"/>
    <w:rsid w:val="0076608C"/>
    <w:rsid w:val="00766161"/>
    <w:rsid w:val="00766541"/>
    <w:rsid w:val="007667BB"/>
    <w:rsid w:val="0076681A"/>
    <w:rsid w:val="00766CE2"/>
    <w:rsid w:val="00766F04"/>
    <w:rsid w:val="00767086"/>
    <w:rsid w:val="007670B7"/>
    <w:rsid w:val="0076725C"/>
    <w:rsid w:val="007672CD"/>
    <w:rsid w:val="0076746C"/>
    <w:rsid w:val="007674BB"/>
    <w:rsid w:val="00767752"/>
    <w:rsid w:val="00767952"/>
    <w:rsid w:val="007679C5"/>
    <w:rsid w:val="00767A5B"/>
    <w:rsid w:val="00767BDF"/>
    <w:rsid w:val="00767C29"/>
    <w:rsid w:val="007700A3"/>
    <w:rsid w:val="00770140"/>
    <w:rsid w:val="007701FC"/>
    <w:rsid w:val="0077045F"/>
    <w:rsid w:val="007704BF"/>
    <w:rsid w:val="00770515"/>
    <w:rsid w:val="007707A2"/>
    <w:rsid w:val="007707E4"/>
    <w:rsid w:val="00770BEE"/>
    <w:rsid w:val="00770DB1"/>
    <w:rsid w:val="00770DC3"/>
    <w:rsid w:val="00771242"/>
    <w:rsid w:val="007712BB"/>
    <w:rsid w:val="00771734"/>
    <w:rsid w:val="007717CB"/>
    <w:rsid w:val="0077199D"/>
    <w:rsid w:val="007719A0"/>
    <w:rsid w:val="00771B30"/>
    <w:rsid w:val="00771F56"/>
    <w:rsid w:val="00772272"/>
    <w:rsid w:val="00772300"/>
    <w:rsid w:val="007725F4"/>
    <w:rsid w:val="0077264E"/>
    <w:rsid w:val="00772659"/>
    <w:rsid w:val="0077265B"/>
    <w:rsid w:val="00772727"/>
    <w:rsid w:val="0077272D"/>
    <w:rsid w:val="0077294C"/>
    <w:rsid w:val="007729E0"/>
    <w:rsid w:val="00772C5E"/>
    <w:rsid w:val="00772EA5"/>
    <w:rsid w:val="00772EB1"/>
    <w:rsid w:val="00773145"/>
    <w:rsid w:val="00773335"/>
    <w:rsid w:val="007733F9"/>
    <w:rsid w:val="00773439"/>
    <w:rsid w:val="00773AB5"/>
    <w:rsid w:val="00773F91"/>
    <w:rsid w:val="00774029"/>
    <w:rsid w:val="00774456"/>
    <w:rsid w:val="00774524"/>
    <w:rsid w:val="007747B2"/>
    <w:rsid w:val="007749CA"/>
    <w:rsid w:val="00774B21"/>
    <w:rsid w:val="00774B7E"/>
    <w:rsid w:val="00774BB0"/>
    <w:rsid w:val="00774BE1"/>
    <w:rsid w:val="00774C52"/>
    <w:rsid w:val="00774CBA"/>
    <w:rsid w:val="00774D55"/>
    <w:rsid w:val="00774EC1"/>
    <w:rsid w:val="007755BD"/>
    <w:rsid w:val="00775723"/>
    <w:rsid w:val="00775743"/>
    <w:rsid w:val="007757A5"/>
    <w:rsid w:val="007757AB"/>
    <w:rsid w:val="00775813"/>
    <w:rsid w:val="00775827"/>
    <w:rsid w:val="00775910"/>
    <w:rsid w:val="00775A7E"/>
    <w:rsid w:val="00775BFE"/>
    <w:rsid w:val="00775E16"/>
    <w:rsid w:val="00775F09"/>
    <w:rsid w:val="0077601E"/>
    <w:rsid w:val="0077604C"/>
    <w:rsid w:val="007760CA"/>
    <w:rsid w:val="00776121"/>
    <w:rsid w:val="0077665A"/>
    <w:rsid w:val="00776861"/>
    <w:rsid w:val="00776902"/>
    <w:rsid w:val="00776973"/>
    <w:rsid w:val="007769FE"/>
    <w:rsid w:val="00776B9C"/>
    <w:rsid w:val="00776D17"/>
    <w:rsid w:val="00776F92"/>
    <w:rsid w:val="00777225"/>
    <w:rsid w:val="00777346"/>
    <w:rsid w:val="007774D9"/>
    <w:rsid w:val="00777787"/>
    <w:rsid w:val="007777C4"/>
    <w:rsid w:val="0077782A"/>
    <w:rsid w:val="00777904"/>
    <w:rsid w:val="00777A04"/>
    <w:rsid w:val="00777A07"/>
    <w:rsid w:val="00777AFD"/>
    <w:rsid w:val="00777BB6"/>
    <w:rsid w:val="00777C11"/>
    <w:rsid w:val="00777D50"/>
    <w:rsid w:val="00777FB4"/>
    <w:rsid w:val="00780021"/>
    <w:rsid w:val="00780240"/>
    <w:rsid w:val="007802BC"/>
    <w:rsid w:val="00780302"/>
    <w:rsid w:val="00780462"/>
    <w:rsid w:val="007804BB"/>
    <w:rsid w:val="00780589"/>
    <w:rsid w:val="00780719"/>
    <w:rsid w:val="00780A62"/>
    <w:rsid w:val="00780B20"/>
    <w:rsid w:val="00780C84"/>
    <w:rsid w:val="0078103B"/>
    <w:rsid w:val="00781077"/>
    <w:rsid w:val="007810B7"/>
    <w:rsid w:val="007810D8"/>
    <w:rsid w:val="00781223"/>
    <w:rsid w:val="007813C1"/>
    <w:rsid w:val="00781427"/>
    <w:rsid w:val="00781441"/>
    <w:rsid w:val="007816A9"/>
    <w:rsid w:val="00781800"/>
    <w:rsid w:val="00781814"/>
    <w:rsid w:val="007818FD"/>
    <w:rsid w:val="00781B5C"/>
    <w:rsid w:val="00781ED6"/>
    <w:rsid w:val="007822E5"/>
    <w:rsid w:val="007823CF"/>
    <w:rsid w:val="007823F3"/>
    <w:rsid w:val="0078249C"/>
    <w:rsid w:val="0078255F"/>
    <w:rsid w:val="00782619"/>
    <w:rsid w:val="00782996"/>
    <w:rsid w:val="0078299D"/>
    <w:rsid w:val="00782ADD"/>
    <w:rsid w:val="00782B02"/>
    <w:rsid w:val="00782B6C"/>
    <w:rsid w:val="00782C98"/>
    <w:rsid w:val="00782E7B"/>
    <w:rsid w:val="00782FF6"/>
    <w:rsid w:val="00783028"/>
    <w:rsid w:val="00783332"/>
    <w:rsid w:val="0078337F"/>
    <w:rsid w:val="0078352C"/>
    <w:rsid w:val="00783607"/>
    <w:rsid w:val="0078378A"/>
    <w:rsid w:val="0078384B"/>
    <w:rsid w:val="007838D3"/>
    <w:rsid w:val="00783B08"/>
    <w:rsid w:val="00783FBB"/>
    <w:rsid w:val="00784120"/>
    <w:rsid w:val="00784191"/>
    <w:rsid w:val="007841EC"/>
    <w:rsid w:val="00784274"/>
    <w:rsid w:val="007842D8"/>
    <w:rsid w:val="007842E9"/>
    <w:rsid w:val="0078437D"/>
    <w:rsid w:val="0078438F"/>
    <w:rsid w:val="0078448B"/>
    <w:rsid w:val="00784861"/>
    <w:rsid w:val="007848CB"/>
    <w:rsid w:val="007849E1"/>
    <w:rsid w:val="00784ABC"/>
    <w:rsid w:val="00784B48"/>
    <w:rsid w:val="00784B91"/>
    <w:rsid w:val="00784BA9"/>
    <w:rsid w:val="00784C07"/>
    <w:rsid w:val="00784CB0"/>
    <w:rsid w:val="00784E54"/>
    <w:rsid w:val="007851C0"/>
    <w:rsid w:val="007851DA"/>
    <w:rsid w:val="007852C9"/>
    <w:rsid w:val="007853D2"/>
    <w:rsid w:val="0078558B"/>
    <w:rsid w:val="00785684"/>
    <w:rsid w:val="0078584B"/>
    <w:rsid w:val="007858A9"/>
    <w:rsid w:val="00785B43"/>
    <w:rsid w:val="00785C5E"/>
    <w:rsid w:val="00785C73"/>
    <w:rsid w:val="00786039"/>
    <w:rsid w:val="00786208"/>
    <w:rsid w:val="007862EB"/>
    <w:rsid w:val="007869CE"/>
    <w:rsid w:val="00786A0A"/>
    <w:rsid w:val="00786A66"/>
    <w:rsid w:val="00786BAB"/>
    <w:rsid w:val="00786DC8"/>
    <w:rsid w:val="00786F2C"/>
    <w:rsid w:val="00787116"/>
    <w:rsid w:val="0078711C"/>
    <w:rsid w:val="007873DC"/>
    <w:rsid w:val="007874CE"/>
    <w:rsid w:val="00787533"/>
    <w:rsid w:val="0078767D"/>
    <w:rsid w:val="007876CA"/>
    <w:rsid w:val="0078776F"/>
    <w:rsid w:val="00787946"/>
    <w:rsid w:val="00787B00"/>
    <w:rsid w:val="00787BA9"/>
    <w:rsid w:val="00787F0E"/>
    <w:rsid w:val="007904CE"/>
    <w:rsid w:val="0079055F"/>
    <w:rsid w:val="007909CC"/>
    <w:rsid w:val="00790AA5"/>
    <w:rsid w:val="00790C2C"/>
    <w:rsid w:val="00790EDC"/>
    <w:rsid w:val="0079100F"/>
    <w:rsid w:val="007911F3"/>
    <w:rsid w:val="0079120C"/>
    <w:rsid w:val="00791279"/>
    <w:rsid w:val="007912B8"/>
    <w:rsid w:val="007914F2"/>
    <w:rsid w:val="00791522"/>
    <w:rsid w:val="00791B15"/>
    <w:rsid w:val="00791C12"/>
    <w:rsid w:val="00791CBF"/>
    <w:rsid w:val="00791DCC"/>
    <w:rsid w:val="00792017"/>
    <w:rsid w:val="00792282"/>
    <w:rsid w:val="00792394"/>
    <w:rsid w:val="00792588"/>
    <w:rsid w:val="00792943"/>
    <w:rsid w:val="00792961"/>
    <w:rsid w:val="007929D6"/>
    <w:rsid w:val="00792A69"/>
    <w:rsid w:val="00792B2D"/>
    <w:rsid w:val="00792B6B"/>
    <w:rsid w:val="00792B8A"/>
    <w:rsid w:val="00792C57"/>
    <w:rsid w:val="00792C75"/>
    <w:rsid w:val="0079306F"/>
    <w:rsid w:val="007930FC"/>
    <w:rsid w:val="007931E8"/>
    <w:rsid w:val="00793297"/>
    <w:rsid w:val="007932FC"/>
    <w:rsid w:val="007934D0"/>
    <w:rsid w:val="0079378D"/>
    <w:rsid w:val="007937B7"/>
    <w:rsid w:val="00793869"/>
    <w:rsid w:val="007938C8"/>
    <w:rsid w:val="007939D4"/>
    <w:rsid w:val="007939ED"/>
    <w:rsid w:val="00793EA6"/>
    <w:rsid w:val="00794201"/>
    <w:rsid w:val="00794635"/>
    <w:rsid w:val="0079474E"/>
    <w:rsid w:val="007947B8"/>
    <w:rsid w:val="00794867"/>
    <w:rsid w:val="00794A75"/>
    <w:rsid w:val="00794CAA"/>
    <w:rsid w:val="00794CD6"/>
    <w:rsid w:val="00794D33"/>
    <w:rsid w:val="00795438"/>
    <w:rsid w:val="007957BB"/>
    <w:rsid w:val="007958DC"/>
    <w:rsid w:val="00795A53"/>
    <w:rsid w:val="00795B1F"/>
    <w:rsid w:val="00795CBB"/>
    <w:rsid w:val="00795D4E"/>
    <w:rsid w:val="0079617F"/>
    <w:rsid w:val="00796242"/>
    <w:rsid w:val="007963BA"/>
    <w:rsid w:val="00796481"/>
    <w:rsid w:val="007964C7"/>
    <w:rsid w:val="00796761"/>
    <w:rsid w:val="007967EF"/>
    <w:rsid w:val="007969BA"/>
    <w:rsid w:val="00796A8B"/>
    <w:rsid w:val="00796AD1"/>
    <w:rsid w:val="00796B2E"/>
    <w:rsid w:val="00796C53"/>
    <w:rsid w:val="00796D62"/>
    <w:rsid w:val="00797258"/>
    <w:rsid w:val="00797279"/>
    <w:rsid w:val="00797298"/>
    <w:rsid w:val="007972C1"/>
    <w:rsid w:val="007976B6"/>
    <w:rsid w:val="00797744"/>
    <w:rsid w:val="00797927"/>
    <w:rsid w:val="00797A29"/>
    <w:rsid w:val="00797ABE"/>
    <w:rsid w:val="00797C2A"/>
    <w:rsid w:val="00797CCF"/>
    <w:rsid w:val="00797DD9"/>
    <w:rsid w:val="00797F42"/>
    <w:rsid w:val="00797F95"/>
    <w:rsid w:val="007A0189"/>
    <w:rsid w:val="007A0328"/>
    <w:rsid w:val="007A06A8"/>
    <w:rsid w:val="007A0736"/>
    <w:rsid w:val="007A0801"/>
    <w:rsid w:val="007A089B"/>
    <w:rsid w:val="007A0973"/>
    <w:rsid w:val="007A0A9A"/>
    <w:rsid w:val="007A0CDE"/>
    <w:rsid w:val="007A0E3B"/>
    <w:rsid w:val="007A0FD6"/>
    <w:rsid w:val="007A0FF5"/>
    <w:rsid w:val="007A1034"/>
    <w:rsid w:val="007A1185"/>
    <w:rsid w:val="007A1210"/>
    <w:rsid w:val="007A1284"/>
    <w:rsid w:val="007A12B7"/>
    <w:rsid w:val="007A1439"/>
    <w:rsid w:val="007A14C6"/>
    <w:rsid w:val="007A15A4"/>
    <w:rsid w:val="007A1B8C"/>
    <w:rsid w:val="007A1CCE"/>
    <w:rsid w:val="007A1D78"/>
    <w:rsid w:val="007A1F69"/>
    <w:rsid w:val="007A2379"/>
    <w:rsid w:val="007A2417"/>
    <w:rsid w:val="007A247F"/>
    <w:rsid w:val="007A24C9"/>
    <w:rsid w:val="007A252E"/>
    <w:rsid w:val="007A2776"/>
    <w:rsid w:val="007A2876"/>
    <w:rsid w:val="007A2A4C"/>
    <w:rsid w:val="007A2C4D"/>
    <w:rsid w:val="007A2F3A"/>
    <w:rsid w:val="007A313A"/>
    <w:rsid w:val="007A32A5"/>
    <w:rsid w:val="007A3622"/>
    <w:rsid w:val="007A36B2"/>
    <w:rsid w:val="007A3846"/>
    <w:rsid w:val="007A38B4"/>
    <w:rsid w:val="007A3D39"/>
    <w:rsid w:val="007A4102"/>
    <w:rsid w:val="007A4358"/>
    <w:rsid w:val="007A4407"/>
    <w:rsid w:val="007A46C0"/>
    <w:rsid w:val="007A4760"/>
    <w:rsid w:val="007A4876"/>
    <w:rsid w:val="007A4917"/>
    <w:rsid w:val="007A4D47"/>
    <w:rsid w:val="007A4DA3"/>
    <w:rsid w:val="007A511C"/>
    <w:rsid w:val="007A53DE"/>
    <w:rsid w:val="007A53EE"/>
    <w:rsid w:val="007A54AD"/>
    <w:rsid w:val="007A5522"/>
    <w:rsid w:val="007A55E6"/>
    <w:rsid w:val="007A56D8"/>
    <w:rsid w:val="007A574A"/>
    <w:rsid w:val="007A57D6"/>
    <w:rsid w:val="007A5CA6"/>
    <w:rsid w:val="007A5E59"/>
    <w:rsid w:val="007A6221"/>
    <w:rsid w:val="007A6236"/>
    <w:rsid w:val="007A626C"/>
    <w:rsid w:val="007A62D8"/>
    <w:rsid w:val="007A6387"/>
    <w:rsid w:val="007A6724"/>
    <w:rsid w:val="007A6755"/>
    <w:rsid w:val="007A6805"/>
    <w:rsid w:val="007A6832"/>
    <w:rsid w:val="007A6C2C"/>
    <w:rsid w:val="007A6CB2"/>
    <w:rsid w:val="007A6DEF"/>
    <w:rsid w:val="007A6E37"/>
    <w:rsid w:val="007A6F51"/>
    <w:rsid w:val="007A7102"/>
    <w:rsid w:val="007A7112"/>
    <w:rsid w:val="007A725C"/>
    <w:rsid w:val="007A72F3"/>
    <w:rsid w:val="007A73CD"/>
    <w:rsid w:val="007A7483"/>
    <w:rsid w:val="007A767D"/>
    <w:rsid w:val="007A7681"/>
    <w:rsid w:val="007A779D"/>
    <w:rsid w:val="007A7968"/>
    <w:rsid w:val="007A79B7"/>
    <w:rsid w:val="007A7B4B"/>
    <w:rsid w:val="007A7BC3"/>
    <w:rsid w:val="007A7C51"/>
    <w:rsid w:val="007A7C6A"/>
    <w:rsid w:val="007A7C89"/>
    <w:rsid w:val="007A7D44"/>
    <w:rsid w:val="007A7D89"/>
    <w:rsid w:val="007A7E82"/>
    <w:rsid w:val="007B00CF"/>
    <w:rsid w:val="007B00DC"/>
    <w:rsid w:val="007B02F2"/>
    <w:rsid w:val="007B0569"/>
    <w:rsid w:val="007B0855"/>
    <w:rsid w:val="007B0A6C"/>
    <w:rsid w:val="007B0AEB"/>
    <w:rsid w:val="007B0D5C"/>
    <w:rsid w:val="007B0DC6"/>
    <w:rsid w:val="007B0F48"/>
    <w:rsid w:val="007B10CF"/>
    <w:rsid w:val="007B10E5"/>
    <w:rsid w:val="007B1250"/>
    <w:rsid w:val="007B127F"/>
    <w:rsid w:val="007B1450"/>
    <w:rsid w:val="007B14B7"/>
    <w:rsid w:val="007B1730"/>
    <w:rsid w:val="007B17C8"/>
    <w:rsid w:val="007B19A6"/>
    <w:rsid w:val="007B1AA2"/>
    <w:rsid w:val="007B1AC0"/>
    <w:rsid w:val="007B1AD4"/>
    <w:rsid w:val="007B1DC9"/>
    <w:rsid w:val="007B1E6F"/>
    <w:rsid w:val="007B1FB5"/>
    <w:rsid w:val="007B1FBE"/>
    <w:rsid w:val="007B2003"/>
    <w:rsid w:val="007B20C3"/>
    <w:rsid w:val="007B21F5"/>
    <w:rsid w:val="007B260C"/>
    <w:rsid w:val="007B2638"/>
    <w:rsid w:val="007B26D1"/>
    <w:rsid w:val="007B2992"/>
    <w:rsid w:val="007B2AC1"/>
    <w:rsid w:val="007B2C62"/>
    <w:rsid w:val="007B302E"/>
    <w:rsid w:val="007B31AD"/>
    <w:rsid w:val="007B31C4"/>
    <w:rsid w:val="007B34FD"/>
    <w:rsid w:val="007B35F8"/>
    <w:rsid w:val="007B370C"/>
    <w:rsid w:val="007B37C7"/>
    <w:rsid w:val="007B381A"/>
    <w:rsid w:val="007B39CF"/>
    <w:rsid w:val="007B3B54"/>
    <w:rsid w:val="007B3B62"/>
    <w:rsid w:val="007B3BFE"/>
    <w:rsid w:val="007B400A"/>
    <w:rsid w:val="007B402C"/>
    <w:rsid w:val="007B4136"/>
    <w:rsid w:val="007B414F"/>
    <w:rsid w:val="007B4370"/>
    <w:rsid w:val="007B43C6"/>
    <w:rsid w:val="007B4567"/>
    <w:rsid w:val="007B460D"/>
    <w:rsid w:val="007B4758"/>
    <w:rsid w:val="007B4A65"/>
    <w:rsid w:val="007B4AC3"/>
    <w:rsid w:val="007B4AD7"/>
    <w:rsid w:val="007B4F94"/>
    <w:rsid w:val="007B5092"/>
    <w:rsid w:val="007B53E2"/>
    <w:rsid w:val="007B55AA"/>
    <w:rsid w:val="007B56AA"/>
    <w:rsid w:val="007B5804"/>
    <w:rsid w:val="007B58E0"/>
    <w:rsid w:val="007B6299"/>
    <w:rsid w:val="007B646B"/>
    <w:rsid w:val="007B6482"/>
    <w:rsid w:val="007B6667"/>
    <w:rsid w:val="007B670D"/>
    <w:rsid w:val="007B682B"/>
    <w:rsid w:val="007B686D"/>
    <w:rsid w:val="007B6A3A"/>
    <w:rsid w:val="007B6A9C"/>
    <w:rsid w:val="007B6B5E"/>
    <w:rsid w:val="007B6D31"/>
    <w:rsid w:val="007B6D70"/>
    <w:rsid w:val="007B6E5D"/>
    <w:rsid w:val="007B6E66"/>
    <w:rsid w:val="007B6EB3"/>
    <w:rsid w:val="007B70A3"/>
    <w:rsid w:val="007B72B2"/>
    <w:rsid w:val="007B7573"/>
    <w:rsid w:val="007B766B"/>
    <w:rsid w:val="007B77B9"/>
    <w:rsid w:val="007B77C6"/>
    <w:rsid w:val="007B7E85"/>
    <w:rsid w:val="007B7EA4"/>
    <w:rsid w:val="007B7FB7"/>
    <w:rsid w:val="007C0041"/>
    <w:rsid w:val="007C016A"/>
    <w:rsid w:val="007C01AC"/>
    <w:rsid w:val="007C0307"/>
    <w:rsid w:val="007C0360"/>
    <w:rsid w:val="007C0464"/>
    <w:rsid w:val="007C0497"/>
    <w:rsid w:val="007C0556"/>
    <w:rsid w:val="007C075D"/>
    <w:rsid w:val="007C0828"/>
    <w:rsid w:val="007C0A65"/>
    <w:rsid w:val="007C0BBF"/>
    <w:rsid w:val="007C0D28"/>
    <w:rsid w:val="007C0F61"/>
    <w:rsid w:val="007C0FDA"/>
    <w:rsid w:val="007C10D1"/>
    <w:rsid w:val="007C1245"/>
    <w:rsid w:val="007C13F2"/>
    <w:rsid w:val="007C140A"/>
    <w:rsid w:val="007C1423"/>
    <w:rsid w:val="007C157D"/>
    <w:rsid w:val="007C1BB5"/>
    <w:rsid w:val="007C1C4F"/>
    <w:rsid w:val="007C1CBD"/>
    <w:rsid w:val="007C1CBE"/>
    <w:rsid w:val="007C1D12"/>
    <w:rsid w:val="007C2189"/>
    <w:rsid w:val="007C22D4"/>
    <w:rsid w:val="007C2595"/>
    <w:rsid w:val="007C272C"/>
    <w:rsid w:val="007C281A"/>
    <w:rsid w:val="007C2831"/>
    <w:rsid w:val="007C2CC6"/>
    <w:rsid w:val="007C2D8F"/>
    <w:rsid w:val="007C2ED7"/>
    <w:rsid w:val="007C2FFF"/>
    <w:rsid w:val="007C31BB"/>
    <w:rsid w:val="007C323D"/>
    <w:rsid w:val="007C3251"/>
    <w:rsid w:val="007C32F5"/>
    <w:rsid w:val="007C3358"/>
    <w:rsid w:val="007C3A90"/>
    <w:rsid w:val="007C3DB3"/>
    <w:rsid w:val="007C3F2D"/>
    <w:rsid w:val="007C401D"/>
    <w:rsid w:val="007C41CC"/>
    <w:rsid w:val="007C4459"/>
    <w:rsid w:val="007C452F"/>
    <w:rsid w:val="007C46A8"/>
    <w:rsid w:val="007C46DE"/>
    <w:rsid w:val="007C4722"/>
    <w:rsid w:val="007C4BD2"/>
    <w:rsid w:val="007C4E61"/>
    <w:rsid w:val="007C5307"/>
    <w:rsid w:val="007C53C5"/>
    <w:rsid w:val="007C598A"/>
    <w:rsid w:val="007C5A5F"/>
    <w:rsid w:val="007C5B84"/>
    <w:rsid w:val="007C5EEC"/>
    <w:rsid w:val="007C5FB1"/>
    <w:rsid w:val="007C6160"/>
    <w:rsid w:val="007C6218"/>
    <w:rsid w:val="007C6236"/>
    <w:rsid w:val="007C63A3"/>
    <w:rsid w:val="007C65AA"/>
    <w:rsid w:val="007C66EE"/>
    <w:rsid w:val="007C6A60"/>
    <w:rsid w:val="007C6AD4"/>
    <w:rsid w:val="007C6B9E"/>
    <w:rsid w:val="007C6D57"/>
    <w:rsid w:val="007C6DD7"/>
    <w:rsid w:val="007C6E8C"/>
    <w:rsid w:val="007C7069"/>
    <w:rsid w:val="007C70DC"/>
    <w:rsid w:val="007C738E"/>
    <w:rsid w:val="007C73AA"/>
    <w:rsid w:val="007C7414"/>
    <w:rsid w:val="007C741C"/>
    <w:rsid w:val="007C7744"/>
    <w:rsid w:val="007C7765"/>
    <w:rsid w:val="007C7868"/>
    <w:rsid w:val="007C79D8"/>
    <w:rsid w:val="007C7B46"/>
    <w:rsid w:val="007C7C17"/>
    <w:rsid w:val="007C7C8D"/>
    <w:rsid w:val="007C7D56"/>
    <w:rsid w:val="007C7D97"/>
    <w:rsid w:val="007D0043"/>
    <w:rsid w:val="007D027F"/>
    <w:rsid w:val="007D0288"/>
    <w:rsid w:val="007D02B8"/>
    <w:rsid w:val="007D0309"/>
    <w:rsid w:val="007D03F4"/>
    <w:rsid w:val="007D052A"/>
    <w:rsid w:val="007D08AB"/>
    <w:rsid w:val="007D0A06"/>
    <w:rsid w:val="007D0CD9"/>
    <w:rsid w:val="007D0E08"/>
    <w:rsid w:val="007D1133"/>
    <w:rsid w:val="007D113D"/>
    <w:rsid w:val="007D12BD"/>
    <w:rsid w:val="007D148F"/>
    <w:rsid w:val="007D14AC"/>
    <w:rsid w:val="007D157D"/>
    <w:rsid w:val="007D1586"/>
    <w:rsid w:val="007D15EC"/>
    <w:rsid w:val="007D1858"/>
    <w:rsid w:val="007D19E7"/>
    <w:rsid w:val="007D1C28"/>
    <w:rsid w:val="007D1DDC"/>
    <w:rsid w:val="007D1FC9"/>
    <w:rsid w:val="007D277A"/>
    <w:rsid w:val="007D28B1"/>
    <w:rsid w:val="007D2923"/>
    <w:rsid w:val="007D2968"/>
    <w:rsid w:val="007D2AFB"/>
    <w:rsid w:val="007D2B53"/>
    <w:rsid w:val="007D2EC0"/>
    <w:rsid w:val="007D3015"/>
    <w:rsid w:val="007D31E5"/>
    <w:rsid w:val="007D340D"/>
    <w:rsid w:val="007D37A6"/>
    <w:rsid w:val="007D3C33"/>
    <w:rsid w:val="007D4873"/>
    <w:rsid w:val="007D48EB"/>
    <w:rsid w:val="007D4A84"/>
    <w:rsid w:val="007D4E0D"/>
    <w:rsid w:val="007D4F13"/>
    <w:rsid w:val="007D4F2D"/>
    <w:rsid w:val="007D4F61"/>
    <w:rsid w:val="007D526C"/>
    <w:rsid w:val="007D52B9"/>
    <w:rsid w:val="007D599F"/>
    <w:rsid w:val="007D59D2"/>
    <w:rsid w:val="007D5A41"/>
    <w:rsid w:val="007D5A8E"/>
    <w:rsid w:val="007D5DEB"/>
    <w:rsid w:val="007D5DED"/>
    <w:rsid w:val="007D5E42"/>
    <w:rsid w:val="007D63AE"/>
    <w:rsid w:val="007D6462"/>
    <w:rsid w:val="007D64D2"/>
    <w:rsid w:val="007D6580"/>
    <w:rsid w:val="007D665B"/>
    <w:rsid w:val="007D6689"/>
    <w:rsid w:val="007D69B9"/>
    <w:rsid w:val="007D6A9C"/>
    <w:rsid w:val="007D6ABD"/>
    <w:rsid w:val="007D6B53"/>
    <w:rsid w:val="007D6C1A"/>
    <w:rsid w:val="007D6CCD"/>
    <w:rsid w:val="007D6CD4"/>
    <w:rsid w:val="007D6D1F"/>
    <w:rsid w:val="007D6D2E"/>
    <w:rsid w:val="007D6D7A"/>
    <w:rsid w:val="007D6D81"/>
    <w:rsid w:val="007D6D89"/>
    <w:rsid w:val="007D702C"/>
    <w:rsid w:val="007D71D2"/>
    <w:rsid w:val="007D7268"/>
    <w:rsid w:val="007D736C"/>
    <w:rsid w:val="007D74E5"/>
    <w:rsid w:val="007D750F"/>
    <w:rsid w:val="007D7697"/>
    <w:rsid w:val="007D7B53"/>
    <w:rsid w:val="007D7CD4"/>
    <w:rsid w:val="007E0B2C"/>
    <w:rsid w:val="007E0B46"/>
    <w:rsid w:val="007E0D01"/>
    <w:rsid w:val="007E0DE3"/>
    <w:rsid w:val="007E0F87"/>
    <w:rsid w:val="007E1056"/>
    <w:rsid w:val="007E10D3"/>
    <w:rsid w:val="007E118E"/>
    <w:rsid w:val="007E12A2"/>
    <w:rsid w:val="007E1337"/>
    <w:rsid w:val="007E1359"/>
    <w:rsid w:val="007E13F6"/>
    <w:rsid w:val="007E140C"/>
    <w:rsid w:val="007E140E"/>
    <w:rsid w:val="007E149F"/>
    <w:rsid w:val="007E1567"/>
    <w:rsid w:val="007E17DF"/>
    <w:rsid w:val="007E1F12"/>
    <w:rsid w:val="007E1FC2"/>
    <w:rsid w:val="007E21A3"/>
    <w:rsid w:val="007E221F"/>
    <w:rsid w:val="007E2312"/>
    <w:rsid w:val="007E26C4"/>
    <w:rsid w:val="007E2751"/>
    <w:rsid w:val="007E2953"/>
    <w:rsid w:val="007E2D1D"/>
    <w:rsid w:val="007E2D6F"/>
    <w:rsid w:val="007E2E28"/>
    <w:rsid w:val="007E2EB2"/>
    <w:rsid w:val="007E2F6D"/>
    <w:rsid w:val="007E310A"/>
    <w:rsid w:val="007E3281"/>
    <w:rsid w:val="007E3472"/>
    <w:rsid w:val="007E35B6"/>
    <w:rsid w:val="007E35BA"/>
    <w:rsid w:val="007E3600"/>
    <w:rsid w:val="007E36BF"/>
    <w:rsid w:val="007E3A4B"/>
    <w:rsid w:val="007E3AF0"/>
    <w:rsid w:val="007E3CB4"/>
    <w:rsid w:val="007E3F6A"/>
    <w:rsid w:val="007E3F6F"/>
    <w:rsid w:val="007E4022"/>
    <w:rsid w:val="007E41BD"/>
    <w:rsid w:val="007E41E2"/>
    <w:rsid w:val="007E47AC"/>
    <w:rsid w:val="007E48DF"/>
    <w:rsid w:val="007E49D1"/>
    <w:rsid w:val="007E4BE8"/>
    <w:rsid w:val="007E50AA"/>
    <w:rsid w:val="007E5183"/>
    <w:rsid w:val="007E5221"/>
    <w:rsid w:val="007E53C6"/>
    <w:rsid w:val="007E53FD"/>
    <w:rsid w:val="007E5451"/>
    <w:rsid w:val="007E55BF"/>
    <w:rsid w:val="007E5711"/>
    <w:rsid w:val="007E57A6"/>
    <w:rsid w:val="007E57F1"/>
    <w:rsid w:val="007E5908"/>
    <w:rsid w:val="007E5B62"/>
    <w:rsid w:val="007E5B75"/>
    <w:rsid w:val="007E5CDD"/>
    <w:rsid w:val="007E5EE3"/>
    <w:rsid w:val="007E5F21"/>
    <w:rsid w:val="007E63E7"/>
    <w:rsid w:val="007E6647"/>
    <w:rsid w:val="007E695F"/>
    <w:rsid w:val="007E6A2D"/>
    <w:rsid w:val="007E6B83"/>
    <w:rsid w:val="007E6C83"/>
    <w:rsid w:val="007E6F0C"/>
    <w:rsid w:val="007E6FF5"/>
    <w:rsid w:val="007E7476"/>
    <w:rsid w:val="007E7491"/>
    <w:rsid w:val="007E7807"/>
    <w:rsid w:val="007E78A8"/>
    <w:rsid w:val="007E7963"/>
    <w:rsid w:val="007E7B39"/>
    <w:rsid w:val="007E7BAF"/>
    <w:rsid w:val="007E7CD4"/>
    <w:rsid w:val="007F0142"/>
    <w:rsid w:val="007F02EC"/>
    <w:rsid w:val="007F04D0"/>
    <w:rsid w:val="007F085E"/>
    <w:rsid w:val="007F0866"/>
    <w:rsid w:val="007F0D94"/>
    <w:rsid w:val="007F10BB"/>
    <w:rsid w:val="007F132B"/>
    <w:rsid w:val="007F166D"/>
    <w:rsid w:val="007F18C2"/>
    <w:rsid w:val="007F194D"/>
    <w:rsid w:val="007F1A6D"/>
    <w:rsid w:val="007F1C0C"/>
    <w:rsid w:val="007F1D27"/>
    <w:rsid w:val="007F1D8B"/>
    <w:rsid w:val="007F1DE6"/>
    <w:rsid w:val="007F1E6C"/>
    <w:rsid w:val="007F223C"/>
    <w:rsid w:val="007F22B3"/>
    <w:rsid w:val="007F231E"/>
    <w:rsid w:val="007F2371"/>
    <w:rsid w:val="007F2375"/>
    <w:rsid w:val="007F23C3"/>
    <w:rsid w:val="007F2473"/>
    <w:rsid w:val="007F251D"/>
    <w:rsid w:val="007F260C"/>
    <w:rsid w:val="007F26FF"/>
    <w:rsid w:val="007F27DF"/>
    <w:rsid w:val="007F2807"/>
    <w:rsid w:val="007F2A18"/>
    <w:rsid w:val="007F2E7B"/>
    <w:rsid w:val="007F3041"/>
    <w:rsid w:val="007F30E2"/>
    <w:rsid w:val="007F3237"/>
    <w:rsid w:val="007F32E6"/>
    <w:rsid w:val="007F3406"/>
    <w:rsid w:val="007F355D"/>
    <w:rsid w:val="007F35B2"/>
    <w:rsid w:val="007F35D9"/>
    <w:rsid w:val="007F3697"/>
    <w:rsid w:val="007F36BF"/>
    <w:rsid w:val="007F3765"/>
    <w:rsid w:val="007F389D"/>
    <w:rsid w:val="007F38F6"/>
    <w:rsid w:val="007F3C48"/>
    <w:rsid w:val="007F43CD"/>
    <w:rsid w:val="007F47F9"/>
    <w:rsid w:val="007F48C9"/>
    <w:rsid w:val="007F49B4"/>
    <w:rsid w:val="007F4C23"/>
    <w:rsid w:val="007F4C37"/>
    <w:rsid w:val="007F4C80"/>
    <w:rsid w:val="007F4D2B"/>
    <w:rsid w:val="007F52B8"/>
    <w:rsid w:val="007F5329"/>
    <w:rsid w:val="007F5393"/>
    <w:rsid w:val="007F58EA"/>
    <w:rsid w:val="007F593F"/>
    <w:rsid w:val="007F59A4"/>
    <w:rsid w:val="007F5C00"/>
    <w:rsid w:val="007F5D02"/>
    <w:rsid w:val="007F5E3B"/>
    <w:rsid w:val="007F5E6B"/>
    <w:rsid w:val="007F604E"/>
    <w:rsid w:val="007F6067"/>
    <w:rsid w:val="007F64C8"/>
    <w:rsid w:val="007F6540"/>
    <w:rsid w:val="007F6727"/>
    <w:rsid w:val="007F6821"/>
    <w:rsid w:val="007F69B2"/>
    <w:rsid w:val="007F6ABF"/>
    <w:rsid w:val="007F6B6A"/>
    <w:rsid w:val="007F6BE7"/>
    <w:rsid w:val="007F6C52"/>
    <w:rsid w:val="007F6FFC"/>
    <w:rsid w:val="007F70AC"/>
    <w:rsid w:val="007F7192"/>
    <w:rsid w:val="007F71C9"/>
    <w:rsid w:val="007F7237"/>
    <w:rsid w:val="007F7261"/>
    <w:rsid w:val="007F72B1"/>
    <w:rsid w:val="007F7501"/>
    <w:rsid w:val="007F7573"/>
    <w:rsid w:val="007F759B"/>
    <w:rsid w:val="007F7779"/>
    <w:rsid w:val="007F779D"/>
    <w:rsid w:val="007F7949"/>
    <w:rsid w:val="007F7A01"/>
    <w:rsid w:val="007F7BEC"/>
    <w:rsid w:val="008001BB"/>
    <w:rsid w:val="00800398"/>
    <w:rsid w:val="0080044A"/>
    <w:rsid w:val="0080046B"/>
    <w:rsid w:val="00800B0A"/>
    <w:rsid w:val="00800CBA"/>
    <w:rsid w:val="00800CBC"/>
    <w:rsid w:val="00800EAA"/>
    <w:rsid w:val="00800F6F"/>
    <w:rsid w:val="0080107D"/>
    <w:rsid w:val="008010F3"/>
    <w:rsid w:val="008011D6"/>
    <w:rsid w:val="00801271"/>
    <w:rsid w:val="0080128B"/>
    <w:rsid w:val="008014F8"/>
    <w:rsid w:val="0080166B"/>
    <w:rsid w:val="00801763"/>
    <w:rsid w:val="008017AF"/>
    <w:rsid w:val="0080181E"/>
    <w:rsid w:val="00801843"/>
    <w:rsid w:val="00801B14"/>
    <w:rsid w:val="00801C44"/>
    <w:rsid w:val="00801C7B"/>
    <w:rsid w:val="00801CFB"/>
    <w:rsid w:val="00801E13"/>
    <w:rsid w:val="00802216"/>
    <w:rsid w:val="00802381"/>
    <w:rsid w:val="0080240C"/>
    <w:rsid w:val="008024BC"/>
    <w:rsid w:val="00802523"/>
    <w:rsid w:val="00802A06"/>
    <w:rsid w:val="00802BFB"/>
    <w:rsid w:val="00802D70"/>
    <w:rsid w:val="00802E23"/>
    <w:rsid w:val="0080326C"/>
    <w:rsid w:val="00803275"/>
    <w:rsid w:val="008034A1"/>
    <w:rsid w:val="0080365A"/>
    <w:rsid w:val="0080367F"/>
    <w:rsid w:val="0080374F"/>
    <w:rsid w:val="008037F8"/>
    <w:rsid w:val="00803805"/>
    <w:rsid w:val="00803813"/>
    <w:rsid w:val="008039F3"/>
    <w:rsid w:val="00803AD9"/>
    <w:rsid w:val="00803BB0"/>
    <w:rsid w:val="00803BCD"/>
    <w:rsid w:val="00803EE9"/>
    <w:rsid w:val="00803F4D"/>
    <w:rsid w:val="00803F54"/>
    <w:rsid w:val="008042B9"/>
    <w:rsid w:val="00804384"/>
    <w:rsid w:val="00804575"/>
    <w:rsid w:val="008049F9"/>
    <w:rsid w:val="00804D5C"/>
    <w:rsid w:val="00804EEE"/>
    <w:rsid w:val="00804F3D"/>
    <w:rsid w:val="00804F97"/>
    <w:rsid w:val="00805091"/>
    <w:rsid w:val="008052AD"/>
    <w:rsid w:val="00805313"/>
    <w:rsid w:val="00805384"/>
    <w:rsid w:val="00805480"/>
    <w:rsid w:val="008055CE"/>
    <w:rsid w:val="00805767"/>
    <w:rsid w:val="00805877"/>
    <w:rsid w:val="00805951"/>
    <w:rsid w:val="00805975"/>
    <w:rsid w:val="00805A23"/>
    <w:rsid w:val="00805BA0"/>
    <w:rsid w:val="00805C9C"/>
    <w:rsid w:val="00805DA5"/>
    <w:rsid w:val="00805DE0"/>
    <w:rsid w:val="00805EC4"/>
    <w:rsid w:val="00805F0B"/>
    <w:rsid w:val="00806076"/>
    <w:rsid w:val="008061CC"/>
    <w:rsid w:val="00806299"/>
    <w:rsid w:val="008062A8"/>
    <w:rsid w:val="00806399"/>
    <w:rsid w:val="0080642C"/>
    <w:rsid w:val="0080645F"/>
    <w:rsid w:val="00806498"/>
    <w:rsid w:val="008065F5"/>
    <w:rsid w:val="00806693"/>
    <w:rsid w:val="008067EA"/>
    <w:rsid w:val="00806B3F"/>
    <w:rsid w:val="00806ED9"/>
    <w:rsid w:val="00806FB2"/>
    <w:rsid w:val="0080748A"/>
    <w:rsid w:val="0080774B"/>
    <w:rsid w:val="00807756"/>
    <w:rsid w:val="008079A5"/>
    <w:rsid w:val="00807B16"/>
    <w:rsid w:val="00807B76"/>
    <w:rsid w:val="00807B7C"/>
    <w:rsid w:val="00807C84"/>
    <w:rsid w:val="00807EAC"/>
    <w:rsid w:val="00807F73"/>
    <w:rsid w:val="00810051"/>
    <w:rsid w:val="00810195"/>
    <w:rsid w:val="008102A3"/>
    <w:rsid w:val="008104CD"/>
    <w:rsid w:val="00810687"/>
    <w:rsid w:val="008106A0"/>
    <w:rsid w:val="008106DB"/>
    <w:rsid w:val="008108BC"/>
    <w:rsid w:val="00810A2C"/>
    <w:rsid w:val="00810B12"/>
    <w:rsid w:val="00810B56"/>
    <w:rsid w:val="00810B85"/>
    <w:rsid w:val="00810B89"/>
    <w:rsid w:val="00810BB9"/>
    <w:rsid w:val="00810C4E"/>
    <w:rsid w:val="0081124A"/>
    <w:rsid w:val="0081129B"/>
    <w:rsid w:val="008114E0"/>
    <w:rsid w:val="008116BB"/>
    <w:rsid w:val="00811821"/>
    <w:rsid w:val="008119E1"/>
    <w:rsid w:val="00811C0E"/>
    <w:rsid w:val="00811F6E"/>
    <w:rsid w:val="00812169"/>
    <w:rsid w:val="0081251D"/>
    <w:rsid w:val="0081259C"/>
    <w:rsid w:val="008126FE"/>
    <w:rsid w:val="00812888"/>
    <w:rsid w:val="00812A77"/>
    <w:rsid w:val="00812C51"/>
    <w:rsid w:val="00812C61"/>
    <w:rsid w:val="00812DD1"/>
    <w:rsid w:val="00812DFE"/>
    <w:rsid w:val="00812F25"/>
    <w:rsid w:val="00812F44"/>
    <w:rsid w:val="008130D1"/>
    <w:rsid w:val="008134BF"/>
    <w:rsid w:val="008134E9"/>
    <w:rsid w:val="00813617"/>
    <w:rsid w:val="00813720"/>
    <w:rsid w:val="00813A16"/>
    <w:rsid w:val="00813A1C"/>
    <w:rsid w:val="00813A57"/>
    <w:rsid w:val="00813A5A"/>
    <w:rsid w:val="00813B76"/>
    <w:rsid w:val="00813C2E"/>
    <w:rsid w:val="00813C8D"/>
    <w:rsid w:val="00813EE9"/>
    <w:rsid w:val="00813FEC"/>
    <w:rsid w:val="0081405B"/>
    <w:rsid w:val="0081409E"/>
    <w:rsid w:val="00814226"/>
    <w:rsid w:val="008142E1"/>
    <w:rsid w:val="00814384"/>
    <w:rsid w:val="00814587"/>
    <w:rsid w:val="00814702"/>
    <w:rsid w:val="0081476C"/>
    <w:rsid w:val="00814973"/>
    <w:rsid w:val="00814A11"/>
    <w:rsid w:val="00814E4B"/>
    <w:rsid w:val="00814F5F"/>
    <w:rsid w:val="008150CD"/>
    <w:rsid w:val="0081511B"/>
    <w:rsid w:val="0081531F"/>
    <w:rsid w:val="008154ED"/>
    <w:rsid w:val="008154F8"/>
    <w:rsid w:val="00815517"/>
    <w:rsid w:val="0081552B"/>
    <w:rsid w:val="0081560E"/>
    <w:rsid w:val="0081582A"/>
    <w:rsid w:val="00815864"/>
    <w:rsid w:val="00815A29"/>
    <w:rsid w:val="00815C98"/>
    <w:rsid w:val="00816248"/>
    <w:rsid w:val="008162D1"/>
    <w:rsid w:val="00816372"/>
    <w:rsid w:val="008163CA"/>
    <w:rsid w:val="008164AD"/>
    <w:rsid w:val="0081653F"/>
    <w:rsid w:val="00816627"/>
    <w:rsid w:val="0081673A"/>
    <w:rsid w:val="008167A6"/>
    <w:rsid w:val="00816906"/>
    <w:rsid w:val="00816ACD"/>
    <w:rsid w:val="00816EB4"/>
    <w:rsid w:val="0081706F"/>
    <w:rsid w:val="008170D8"/>
    <w:rsid w:val="0081712C"/>
    <w:rsid w:val="00817132"/>
    <w:rsid w:val="008171EC"/>
    <w:rsid w:val="00817269"/>
    <w:rsid w:val="00817356"/>
    <w:rsid w:val="00817505"/>
    <w:rsid w:val="0081767E"/>
    <w:rsid w:val="0081770A"/>
    <w:rsid w:val="008177F8"/>
    <w:rsid w:val="008179EE"/>
    <w:rsid w:val="00817BFB"/>
    <w:rsid w:val="00817C20"/>
    <w:rsid w:val="00817DC6"/>
    <w:rsid w:val="00817DE5"/>
    <w:rsid w:val="00817FC3"/>
    <w:rsid w:val="0082004F"/>
    <w:rsid w:val="00820120"/>
    <w:rsid w:val="008202F0"/>
    <w:rsid w:val="00820375"/>
    <w:rsid w:val="00820456"/>
    <w:rsid w:val="008204A1"/>
    <w:rsid w:val="008204EB"/>
    <w:rsid w:val="0082057F"/>
    <w:rsid w:val="008205E6"/>
    <w:rsid w:val="00820A51"/>
    <w:rsid w:val="00820A5A"/>
    <w:rsid w:val="00820AED"/>
    <w:rsid w:val="00820BEC"/>
    <w:rsid w:val="00820D08"/>
    <w:rsid w:val="00820D36"/>
    <w:rsid w:val="00820EF9"/>
    <w:rsid w:val="0082113B"/>
    <w:rsid w:val="00821474"/>
    <w:rsid w:val="008217D8"/>
    <w:rsid w:val="00821819"/>
    <w:rsid w:val="00821846"/>
    <w:rsid w:val="00821896"/>
    <w:rsid w:val="008218DF"/>
    <w:rsid w:val="00821AE6"/>
    <w:rsid w:val="00821BC8"/>
    <w:rsid w:val="00821C2A"/>
    <w:rsid w:val="00821F1B"/>
    <w:rsid w:val="00821FC5"/>
    <w:rsid w:val="00822077"/>
    <w:rsid w:val="0082234E"/>
    <w:rsid w:val="008224DA"/>
    <w:rsid w:val="0082257D"/>
    <w:rsid w:val="008225AD"/>
    <w:rsid w:val="00822694"/>
    <w:rsid w:val="008227AB"/>
    <w:rsid w:val="00822956"/>
    <w:rsid w:val="00822983"/>
    <w:rsid w:val="008229C4"/>
    <w:rsid w:val="00822A57"/>
    <w:rsid w:val="00822B39"/>
    <w:rsid w:val="00822B83"/>
    <w:rsid w:val="00822BE2"/>
    <w:rsid w:val="00822CB9"/>
    <w:rsid w:val="00822D5F"/>
    <w:rsid w:val="00822D63"/>
    <w:rsid w:val="00822D65"/>
    <w:rsid w:val="00822E24"/>
    <w:rsid w:val="00822F9C"/>
    <w:rsid w:val="008234A4"/>
    <w:rsid w:val="00823573"/>
    <w:rsid w:val="00823745"/>
    <w:rsid w:val="008237C4"/>
    <w:rsid w:val="00823B86"/>
    <w:rsid w:val="00823DC6"/>
    <w:rsid w:val="00823E92"/>
    <w:rsid w:val="008240A8"/>
    <w:rsid w:val="0082426A"/>
    <w:rsid w:val="00824318"/>
    <w:rsid w:val="008243BF"/>
    <w:rsid w:val="00824463"/>
    <w:rsid w:val="008245EB"/>
    <w:rsid w:val="00824642"/>
    <w:rsid w:val="00824B3C"/>
    <w:rsid w:val="00824D3F"/>
    <w:rsid w:val="00824DAC"/>
    <w:rsid w:val="00824DAE"/>
    <w:rsid w:val="0082505D"/>
    <w:rsid w:val="008252B3"/>
    <w:rsid w:val="0082530F"/>
    <w:rsid w:val="008253E7"/>
    <w:rsid w:val="00825576"/>
    <w:rsid w:val="008256F2"/>
    <w:rsid w:val="008259B4"/>
    <w:rsid w:val="00825A16"/>
    <w:rsid w:val="00825A64"/>
    <w:rsid w:val="00825A8A"/>
    <w:rsid w:val="00825B2D"/>
    <w:rsid w:val="00825B6A"/>
    <w:rsid w:val="00825C48"/>
    <w:rsid w:val="00825CB9"/>
    <w:rsid w:val="00825CC1"/>
    <w:rsid w:val="00825E1A"/>
    <w:rsid w:val="00825F21"/>
    <w:rsid w:val="00825F79"/>
    <w:rsid w:val="00826075"/>
    <w:rsid w:val="00826476"/>
    <w:rsid w:val="008264E5"/>
    <w:rsid w:val="008265D0"/>
    <w:rsid w:val="00826688"/>
    <w:rsid w:val="00826706"/>
    <w:rsid w:val="0082674B"/>
    <w:rsid w:val="00826781"/>
    <w:rsid w:val="00826938"/>
    <w:rsid w:val="0082693B"/>
    <w:rsid w:val="00826AE7"/>
    <w:rsid w:val="0082714D"/>
    <w:rsid w:val="00827346"/>
    <w:rsid w:val="00827507"/>
    <w:rsid w:val="008275A5"/>
    <w:rsid w:val="008279A5"/>
    <w:rsid w:val="00827A5A"/>
    <w:rsid w:val="00827AEA"/>
    <w:rsid w:val="00827CEF"/>
    <w:rsid w:val="00827E05"/>
    <w:rsid w:val="00827E29"/>
    <w:rsid w:val="00827F08"/>
    <w:rsid w:val="00827F98"/>
    <w:rsid w:val="00830184"/>
    <w:rsid w:val="00830253"/>
    <w:rsid w:val="008302AC"/>
    <w:rsid w:val="00830460"/>
    <w:rsid w:val="00830570"/>
    <w:rsid w:val="00830A5A"/>
    <w:rsid w:val="00830AEB"/>
    <w:rsid w:val="00830DC7"/>
    <w:rsid w:val="00831018"/>
    <w:rsid w:val="00831097"/>
    <w:rsid w:val="00831103"/>
    <w:rsid w:val="0083124E"/>
    <w:rsid w:val="008313FE"/>
    <w:rsid w:val="008315E0"/>
    <w:rsid w:val="008317E2"/>
    <w:rsid w:val="00831896"/>
    <w:rsid w:val="00831992"/>
    <w:rsid w:val="008319DD"/>
    <w:rsid w:val="00831A35"/>
    <w:rsid w:val="00831B56"/>
    <w:rsid w:val="00831B83"/>
    <w:rsid w:val="00831D5C"/>
    <w:rsid w:val="008324E5"/>
    <w:rsid w:val="0083273E"/>
    <w:rsid w:val="0083279E"/>
    <w:rsid w:val="00832BD3"/>
    <w:rsid w:val="00832BD7"/>
    <w:rsid w:val="00832C13"/>
    <w:rsid w:val="00832E3B"/>
    <w:rsid w:val="00833005"/>
    <w:rsid w:val="008330FC"/>
    <w:rsid w:val="008331C9"/>
    <w:rsid w:val="008332D2"/>
    <w:rsid w:val="00833370"/>
    <w:rsid w:val="008338AE"/>
    <w:rsid w:val="008338C7"/>
    <w:rsid w:val="008339AC"/>
    <w:rsid w:val="00833C7D"/>
    <w:rsid w:val="00833D1E"/>
    <w:rsid w:val="00833EE0"/>
    <w:rsid w:val="0083415B"/>
    <w:rsid w:val="008341E9"/>
    <w:rsid w:val="0083429E"/>
    <w:rsid w:val="00834332"/>
    <w:rsid w:val="00834520"/>
    <w:rsid w:val="008345E7"/>
    <w:rsid w:val="0083464B"/>
    <w:rsid w:val="0083473E"/>
    <w:rsid w:val="008349CC"/>
    <w:rsid w:val="008349D2"/>
    <w:rsid w:val="00834A0F"/>
    <w:rsid w:val="00834A4D"/>
    <w:rsid w:val="00834A57"/>
    <w:rsid w:val="00834A6A"/>
    <w:rsid w:val="00834D39"/>
    <w:rsid w:val="00834D4A"/>
    <w:rsid w:val="00834FC2"/>
    <w:rsid w:val="0083512F"/>
    <w:rsid w:val="00835148"/>
    <w:rsid w:val="008351AC"/>
    <w:rsid w:val="00835244"/>
    <w:rsid w:val="008353D6"/>
    <w:rsid w:val="008353F6"/>
    <w:rsid w:val="00835408"/>
    <w:rsid w:val="0083550B"/>
    <w:rsid w:val="0083564F"/>
    <w:rsid w:val="0083573C"/>
    <w:rsid w:val="00835742"/>
    <w:rsid w:val="00835762"/>
    <w:rsid w:val="0083578B"/>
    <w:rsid w:val="00835A79"/>
    <w:rsid w:val="00835B43"/>
    <w:rsid w:val="00835BFD"/>
    <w:rsid w:val="00835C8A"/>
    <w:rsid w:val="00835ED1"/>
    <w:rsid w:val="00835F17"/>
    <w:rsid w:val="0083613F"/>
    <w:rsid w:val="00836407"/>
    <w:rsid w:val="00836659"/>
    <w:rsid w:val="00836B15"/>
    <w:rsid w:val="00836DF4"/>
    <w:rsid w:val="00836E02"/>
    <w:rsid w:val="00836E6D"/>
    <w:rsid w:val="00837011"/>
    <w:rsid w:val="00837137"/>
    <w:rsid w:val="0083768E"/>
    <w:rsid w:val="00837886"/>
    <w:rsid w:val="00837975"/>
    <w:rsid w:val="0083797C"/>
    <w:rsid w:val="00837C23"/>
    <w:rsid w:val="00837C3E"/>
    <w:rsid w:val="00837F9C"/>
    <w:rsid w:val="00840087"/>
    <w:rsid w:val="008401BD"/>
    <w:rsid w:val="008403A8"/>
    <w:rsid w:val="0084047A"/>
    <w:rsid w:val="0084087D"/>
    <w:rsid w:val="008408B1"/>
    <w:rsid w:val="008408B3"/>
    <w:rsid w:val="00840C81"/>
    <w:rsid w:val="00840E23"/>
    <w:rsid w:val="00840F5D"/>
    <w:rsid w:val="0084122E"/>
    <w:rsid w:val="00841588"/>
    <w:rsid w:val="0084177B"/>
    <w:rsid w:val="00841827"/>
    <w:rsid w:val="008418C0"/>
    <w:rsid w:val="0084192C"/>
    <w:rsid w:val="00841ACC"/>
    <w:rsid w:val="00842090"/>
    <w:rsid w:val="008420AD"/>
    <w:rsid w:val="00842383"/>
    <w:rsid w:val="008424B8"/>
    <w:rsid w:val="0084263E"/>
    <w:rsid w:val="00842733"/>
    <w:rsid w:val="00842ACB"/>
    <w:rsid w:val="00842CD0"/>
    <w:rsid w:val="00842DFC"/>
    <w:rsid w:val="00842E70"/>
    <w:rsid w:val="00843039"/>
    <w:rsid w:val="00843048"/>
    <w:rsid w:val="0084309F"/>
    <w:rsid w:val="0084325C"/>
    <w:rsid w:val="008432C5"/>
    <w:rsid w:val="0084347F"/>
    <w:rsid w:val="00843626"/>
    <w:rsid w:val="008437F0"/>
    <w:rsid w:val="00843811"/>
    <w:rsid w:val="0084384A"/>
    <w:rsid w:val="008438B9"/>
    <w:rsid w:val="00843AAD"/>
    <w:rsid w:val="00843CB4"/>
    <w:rsid w:val="00843E4E"/>
    <w:rsid w:val="008442DB"/>
    <w:rsid w:val="0084432E"/>
    <w:rsid w:val="0084455E"/>
    <w:rsid w:val="0084481E"/>
    <w:rsid w:val="0084498C"/>
    <w:rsid w:val="00844C15"/>
    <w:rsid w:val="00844E13"/>
    <w:rsid w:val="008450BF"/>
    <w:rsid w:val="00845510"/>
    <w:rsid w:val="00845588"/>
    <w:rsid w:val="00845F2C"/>
    <w:rsid w:val="008460DB"/>
    <w:rsid w:val="00846304"/>
    <w:rsid w:val="00846306"/>
    <w:rsid w:val="00846330"/>
    <w:rsid w:val="00846332"/>
    <w:rsid w:val="0084634D"/>
    <w:rsid w:val="0084657B"/>
    <w:rsid w:val="008465E9"/>
    <w:rsid w:val="00846885"/>
    <w:rsid w:val="00846A9B"/>
    <w:rsid w:val="00846AF0"/>
    <w:rsid w:val="00846C94"/>
    <w:rsid w:val="00846E0B"/>
    <w:rsid w:val="00846E62"/>
    <w:rsid w:val="00847207"/>
    <w:rsid w:val="0084723B"/>
    <w:rsid w:val="0084755B"/>
    <w:rsid w:val="008476A9"/>
    <w:rsid w:val="008479B5"/>
    <w:rsid w:val="008479E1"/>
    <w:rsid w:val="00847BD5"/>
    <w:rsid w:val="00847E0C"/>
    <w:rsid w:val="00847F9B"/>
    <w:rsid w:val="00850010"/>
    <w:rsid w:val="008500D8"/>
    <w:rsid w:val="008500F4"/>
    <w:rsid w:val="00850110"/>
    <w:rsid w:val="0085018B"/>
    <w:rsid w:val="008501FD"/>
    <w:rsid w:val="00850293"/>
    <w:rsid w:val="00850561"/>
    <w:rsid w:val="008505E8"/>
    <w:rsid w:val="00850660"/>
    <w:rsid w:val="008506E4"/>
    <w:rsid w:val="00850727"/>
    <w:rsid w:val="0085073F"/>
    <w:rsid w:val="008507AC"/>
    <w:rsid w:val="008507F5"/>
    <w:rsid w:val="008508D7"/>
    <w:rsid w:val="008509D8"/>
    <w:rsid w:val="00850CC8"/>
    <w:rsid w:val="00850E21"/>
    <w:rsid w:val="00850EEC"/>
    <w:rsid w:val="00850F29"/>
    <w:rsid w:val="00850F6B"/>
    <w:rsid w:val="00851111"/>
    <w:rsid w:val="00851205"/>
    <w:rsid w:val="00851271"/>
    <w:rsid w:val="0085141C"/>
    <w:rsid w:val="00851495"/>
    <w:rsid w:val="00851593"/>
    <w:rsid w:val="008515D3"/>
    <w:rsid w:val="00851788"/>
    <w:rsid w:val="00851857"/>
    <w:rsid w:val="008519D6"/>
    <w:rsid w:val="00851B08"/>
    <w:rsid w:val="0085228D"/>
    <w:rsid w:val="008522EC"/>
    <w:rsid w:val="0085279E"/>
    <w:rsid w:val="008528D7"/>
    <w:rsid w:val="008529E5"/>
    <w:rsid w:val="00852A0C"/>
    <w:rsid w:val="00852ACF"/>
    <w:rsid w:val="00852BBD"/>
    <w:rsid w:val="00852C37"/>
    <w:rsid w:val="00852E20"/>
    <w:rsid w:val="00853227"/>
    <w:rsid w:val="0085346F"/>
    <w:rsid w:val="008537D1"/>
    <w:rsid w:val="0085381A"/>
    <w:rsid w:val="0085382A"/>
    <w:rsid w:val="00853A65"/>
    <w:rsid w:val="00854080"/>
    <w:rsid w:val="008540F9"/>
    <w:rsid w:val="0085437D"/>
    <w:rsid w:val="00854579"/>
    <w:rsid w:val="00854947"/>
    <w:rsid w:val="00854975"/>
    <w:rsid w:val="00854B07"/>
    <w:rsid w:val="00854E46"/>
    <w:rsid w:val="00854F0B"/>
    <w:rsid w:val="00855044"/>
    <w:rsid w:val="0085512C"/>
    <w:rsid w:val="008551DF"/>
    <w:rsid w:val="0085528C"/>
    <w:rsid w:val="00855307"/>
    <w:rsid w:val="00855524"/>
    <w:rsid w:val="00855B52"/>
    <w:rsid w:val="00855C4A"/>
    <w:rsid w:val="00855DC2"/>
    <w:rsid w:val="00856035"/>
    <w:rsid w:val="008562EE"/>
    <w:rsid w:val="00856393"/>
    <w:rsid w:val="00856425"/>
    <w:rsid w:val="00856553"/>
    <w:rsid w:val="00856561"/>
    <w:rsid w:val="00856724"/>
    <w:rsid w:val="00856B54"/>
    <w:rsid w:val="00856BF8"/>
    <w:rsid w:val="00856D77"/>
    <w:rsid w:val="00856E39"/>
    <w:rsid w:val="00857329"/>
    <w:rsid w:val="008573E5"/>
    <w:rsid w:val="0085745B"/>
    <w:rsid w:val="0085765C"/>
    <w:rsid w:val="008578A4"/>
    <w:rsid w:val="00857962"/>
    <w:rsid w:val="00857985"/>
    <w:rsid w:val="008579B9"/>
    <w:rsid w:val="00857A4C"/>
    <w:rsid w:val="00857ABF"/>
    <w:rsid w:val="00857BA6"/>
    <w:rsid w:val="00857BF0"/>
    <w:rsid w:val="00857C77"/>
    <w:rsid w:val="00857CED"/>
    <w:rsid w:val="008602EA"/>
    <w:rsid w:val="00860398"/>
    <w:rsid w:val="00860679"/>
    <w:rsid w:val="0086081F"/>
    <w:rsid w:val="00860920"/>
    <w:rsid w:val="00860A51"/>
    <w:rsid w:val="00860CA5"/>
    <w:rsid w:val="0086120E"/>
    <w:rsid w:val="008612B6"/>
    <w:rsid w:val="0086137E"/>
    <w:rsid w:val="00861410"/>
    <w:rsid w:val="0086170E"/>
    <w:rsid w:val="00861854"/>
    <w:rsid w:val="00861BEF"/>
    <w:rsid w:val="00861CB7"/>
    <w:rsid w:val="00861D8C"/>
    <w:rsid w:val="00861E30"/>
    <w:rsid w:val="00861FA6"/>
    <w:rsid w:val="00861FD9"/>
    <w:rsid w:val="00862004"/>
    <w:rsid w:val="0086215A"/>
    <w:rsid w:val="008622F8"/>
    <w:rsid w:val="00862375"/>
    <w:rsid w:val="00862515"/>
    <w:rsid w:val="00862623"/>
    <w:rsid w:val="008626B3"/>
    <w:rsid w:val="008627C4"/>
    <w:rsid w:val="00862821"/>
    <w:rsid w:val="008628AE"/>
    <w:rsid w:val="008629A0"/>
    <w:rsid w:val="00862C96"/>
    <w:rsid w:val="00862D32"/>
    <w:rsid w:val="00862D85"/>
    <w:rsid w:val="00862DD6"/>
    <w:rsid w:val="00862FE7"/>
    <w:rsid w:val="00863126"/>
    <w:rsid w:val="008632DE"/>
    <w:rsid w:val="00863433"/>
    <w:rsid w:val="008635B8"/>
    <w:rsid w:val="0086364C"/>
    <w:rsid w:val="00863696"/>
    <w:rsid w:val="00863ED2"/>
    <w:rsid w:val="0086405B"/>
    <w:rsid w:val="00864481"/>
    <w:rsid w:val="00864520"/>
    <w:rsid w:val="00864626"/>
    <w:rsid w:val="00864859"/>
    <w:rsid w:val="0086485E"/>
    <w:rsid w:val="00864984"/>
    <w:rsid w:val="008649EC"/>
    <w:rsid w:val="00864A33"/>
    <w:rsid w:val="00864A58"/>
    <w:rsid w:val="00864ABD"/>
    <w:rsid w:val="00864CE8"/>
    <w:rsid w:val="00864DC6"/>
    <w:rsid w:val="00864DCC"/>
    <w:rsid w:val="00864E63"/>
    <w:rsid w:val="00864EFB"/>
    <w:rsid w:val="00864F56"/>
    <w:rsid w:val="008651B3"/>
    <w:rsid w:val="008652DF"/>
    <w:rsid w:val="008653A1"/>
    <w:rsid w:val="0086545C"/>
    <w:rsid w:val="008655EF"/>
    <w:rsid w:val="008656D3"/>
    <w:rsid w:val="008658BB"/>
    <w:rsid w:val="00865C17"/>
    <w:rsid w:val="00865C23"/>
    <w:rsid w:val="00865E64"/>
    <w:rsid w:val="00866068"/>
    <w:rsid w:val="008660F8"/>
    <w:rsid w:val="00866191"/>
    <w:rsid w:val="008661AB"/>
    <w:rsid w:val="008664DB"/>
    <w:rsid w:val="00866626"/>
    <w:rsid w:val="00866850"/>
    <w:rsid w:val="008668B7"/>
    <w:rsid w:val="0086698A"/>
    <w:rsid w:val="00866B07"/>
    <w:rsid w:val="00866D85"/>
    <w:rsid w:val="0086738A"/>
    <w:rsid w:val="00867431"/>
    <w:rsid w:val="008676FA"/>
    <w:rsid w:val="00867888"/>
    <w:rsid w:val="00867AF5"/>
    <w:rsid w:val="00867C5A"/>
    <w:rsid w:val="00867C77"/>
    <w:rsid w:val="00867D49"/>
    <w:rsid w:val="00867E6A"/>
    <w:rsid w:val="00867E99"/>
    <w:rsid w:val="0087001E"/>
    <w:rsid w:val="00870128"/>
    <w:rsid w:val="00870335"/>
    <w:rsid w:val="0087038E"/>
    <w:rsid w:val="0087046A"/>
    <w:rsid w:val="00870B74"/>
    <w:rsid w:val="00870B7C"/>
    <w:rsid w:val="00870E55"/>
    <w:rsid w:val="00871081"/>
    <w:rsid w:val="008710DC"/>
    <w:rsid w:val="0087134E"/>
    <w:rsid w:val="00871408"/>
    <w:rsid w:val="0087142E"/>
    <w:rsid w:val="0087173E"/>
    <w:rsid w:val="008718B1"/>
    <w:rsid w:val="0087193B"/>
    <w:rsid w:val="008719E3"/>
    <w:rsid w:val="00871A09"/>
    <w:rsid w:val="00871D4D"/>
    <w:rsid w:val="0087207B"/>
    <w:rsid w:val="008721DA"/>
    <w:rsid w:val="008722AA"/>
    <w:rsid w:val="008722C0"/>
    <w:rsid w:val="0087249A"/>
    <w:rsid w:val="008724DC"/>
    <w:rsid w:val="008725AA"/>
    <w:rsid w:val="008727EF"/>
    <w:rsid w:val="00872839"/>
    <w:rsid w:val="00872887"/>
    <w:rsid w:val="00872DE9"/>
    <w:rsid w:val="008730EC"/>
    <w:rsid w:val="0087333E"/>
    <w:rsid w:val="008733F6"/>
    <w:rsid w:val="0087369F"/>
    <w:rsid w:val="00873AE6"/>
    <w:rsid w:val="00873AF2"/>
    <w:rsid w:val="00873C79"/>
    <w:rsid w:val="00873CF2"/>
    <w:rsid w:val="00873F1A"/>
    <w:rsid w:val="0087402B"/>
    <w:rsid w:val="0087417D"/>
    <w:rsid w:val="00874361"/>
    <w:rsid w:val="008743EE"/>
    <w:rsid w:val="008743F0"/>
    <w:rsid w:val="008744C4"/>
    <w:rsid w:val="00874607"/>
    <w:rsid w:val="008748B9"/>
    <w:rsid w:val="008749EB"/>
    <w:rsid w:val="00874BAA"/>
    <w:rsid w:val="00874D5A"/>
    <w:rsid w:val="0087588E"/>
    <w:rsid w:val="00875967"/>
    <w:rsid w:val="0087597B"/>
    <w:rsid w:val="00875A8F"/>
    <w:rsid w:val="00875C1E"/>
    <w:rsid w:val="00875E84"/>
    <w:rsid w:val="00875F32"/>
    <w:rsid w:val="00875F34"/>
    <w:rsid w:val="00875F54"/>
    <w:rsid w:val="00876316"/>
    <w:rsid w:val="00876D71"/>
    <w:rsid w:val="00876E0E"/>
    <w:rsid w:val="008772AD"/>
    <w:rsid w:val="008772D5"/>
    <w:rsid w:val="008772EA"/>
    <w:rsid w:val="008773F9"/>
    <w:rsid w:val="008775EF"/>
    <w:rsid w:val="00877610"/>
    <w:rsid w:val="008777BB"/>
    <w:rsid w:val="00877817"/>
    <w:rsid w:val="0087787E"/>
    <w:rsid w:val="0087789F"/>
    <w:rsid w:val="008779B0"/>
    <w:rsid w:val="00877A90"/>
    <w:rsid w:val="00880050"/>
    <w:rsid w:val="00880204"/>
    <w:rsid w:val="0088027A"/>
    <w:rsid w:val="0088029D"/>
    <w:rsid w:val="008802F1"/>
    <w:rsid w:val="008803FD"/>
    <w:rsid w:val="0088050D"/>
    <w:rsid w:val="008809D7"/>
    <w:rsid w:val="00880A1C"/>
    <w:rsid w:val="00880A4D"/>
    <w:rsid w:val="00880A73"/>
    <w:rsid w:val="00880AEC"/>
    <w:rsid w:val="00880D8C"/>
    <w:rsid w:val="00880E95"/>
    <w:rsid w:val="00880E9B"/>
    <w:rsid w:val="00880F38"/>
    <w:rsid w:val="00880FB0"/>
    <w:rsid w:val="00881051"/>
    <w:rsid w:val="00881096"/>
    <w:rsid w:val="00881383"/>
    <w:rsid w:val="00881B0F"/>
    <w:rsid w:val="00881CEB"/>
    <w:rsid w:val="00881DF2"/>
    <w:rsid w:val="00882066"/>
    <w:rsid w:val="0088209D"/>
    <w:rsid w:val="00882445"/>
    <w:rsid w:val="0088264E"/>
    <w:rsid w:val="008826F1"/>
    <w:rsid w:val="00882909"/>
    <w:rsid w:val="008829B6"/>
    <w:rsid w:val="00882A00"/>
    <w:rsid w:val="00882CCB"/>
    <w:rsid w:val="0088311E"/>
    <w:rsid w:val="008833E1"/>
    <w:rsid w:val="0088349F"/>
    <w:rsid w:val="008838FD"/>
    <w:rsid w:val="00883B34"/>
    <w:rsid w:val="00883B73"/>
    <w:rsid w:val="00883BBE"/>
    <w:rsid w:val="00883BDE"/>
    <w:rsid w:val="00883E95"/>
    <w:rsid w:val="00884153"/>
    <w:rsid w:val="00884353"/>
    <w:rsid w:val="008845D8"/>
    <w:rsid w:val="008849BD"/>
    <w:rsid w:val="00884A84"/>
    <w:rsid w:val="00884C9C"/>
    <w:rsid w:val="00884D16"/>
    <w:rsid w:val="00884F58"/>
    <w:rsid w:val="008852D1"/>
    <w:rsid w:val="008855CF"/>
    <w:rsid w:val="00885613"/>
    <w:rsid w:val="008858DF"/>
    <w:rsid w:val="00885C16"/>
    <w:rsid w:val="00885CD3"/>
    <w:rsid w:val="00886172"/>
    <w:rsid w:val="0088622F"/>
    <w:rsid w:val="008862B2"/>
    <w:rsid w:val="008863A9"/>
    <w:rsid w:val="008866A0"/>
    <w:rsid w:val="0088672F"/>
    <w:rsid w:val="008869AE"/>
    <w:rsid w:val="008869E1"/>
    <w:rsid w:val="00886B0E"/>
    <w:rsid w:val="00886BCB"/>
    <w:rsid w:val="00886E8E"/>
    <w:rsid w:val="0088708E"/>
    <w:rsid w:val="00887295"/>
    <w:rsid w:val="0088769D"/>
    <w:rsid w:val="008878F3"/>
    <w:rsid w:val="00887BAC"/>
    <w:rsid w:val="00887CAF"/>
    <w:rsid w:val="00887D53"/>
    <w:rsid w:val="00887DD0"/>
    <w:rsid w:val="00887FC5"/>
    <w:rsid w:val="0089002A"/>
    <w:rsid w:val="008902FA"/>
    <w:rsid w:val="00890477"/>
    <w:rsid w:val="00890618"/>
    <w:rsid w:val="008907AA"/>
    <w:rsid w:val="0089094A"/>
    <w:rsid w:val="00890A6D"/>
    <w:rsid w:val="00890AC6"/>
    <w:rsid w:val="00890B6F"/>
    <w:rsid w:val="00890ED1"/>
    <w:rsid w:val="008910EE"/>
    <w:rsid w:val="0089142F"/>
    <w:rsid w:val="00891742"/>
    <w:rsid w:val="0089186B"/>
    <w:rsid w:val="008919EB"/>
    <w:rsid w:val="00891A7A"/>
    <w:rsid w:val="00891C65"/>
    <w:rsid w:val="00891D7C"/>
    <w:rsid w:val="00891DBD"/>
    <w:rsid w:val="00891ED2"/>
    <w:rsid w:val="00891EF4"/>
    <w:rsid w:val="00892112"/>
    <w:rsid w:val="008921AD"/>
    <w:rsid w:val="00892401"/>
    <w:rsid w:val="00892440"/>
    <w:rsid w:val="00892671"/>
    <w:rsid w:val="008927D7"/>
    <w:rsid w:val="0089289C"/>
    <w:rsid w:val="0089296A"/>
    <w:rsid w:val="00892AE5"/>
    <w:rsid w:val="00892BC5"/>
    <w:rsid w:val="00892C86"/>
    <w:rsid w:val="008930B1"/>
    <w:rsid w:val="00893195"/>
    <w:rsid w:val="00893536"/>
    <w:rsid w:val="008937D0"/>
    <w:rsid w:val="00893866"/>
    <w:rsid w:val="00893B57"/>
    <w:rsid w:val="00893BD0"/>
    <w:rsid w:val="00893CAB"/>
    <w:rsid w:val="00893DAE"/>
    <w:rsid w:val="00893E27"/>
    <w:rsid w:val="00893E44"/>
    <w:rsid w:val="00893E8F"/>
    <w:rsid w:val="00893F25"/>
    <w:rsid w:val="00893FFD"/>
    <w:rsid w:val="00894057"/>
    <w:rsid w:val="0089428A"/>
    <w:rsid w:val="0089438A"/>
    <w:rsid w:val="00894414"/>
    <w:rsid w:val="00894429"/>
    <w:rsid w:val="008944BC"/>
    <w:rsid w:val="008946AD"/>
    <w:rsid w:val="0089478D"/>
    <w:rsid w:val="00894C33"/>
    <w:rsid w:val="00894D7C"/>
    <w:rsid w:val="00894EF5"/>
    <w:rsid w:val="00894FE1"/>
    <w:rsid w:val="0089501A"/>
    <w:rsid w:val="0089510E"/>
    <w:rsid w:val="008951C6"/>
    <w:rsid w:val="0089549F"/>
    <w:rsid w:val="00895599"/>
    <w:rsid w:val="00895639"/>
    <w:rsid w:val="008956AF"/>
    <w:rsid w:val="008956DE"/>
    <w:rsid w:val="00895764"/>
    <w:rsid w:val="008957E1"/>
    <w:rsid w:val="00895C08"/>
    <w:rsid w:val="00895CDB"/>
    <w:rsid w:val="00895E2E"/>
    <w:rsid w:val="00895E32"/>
    <w:rsid w:val="008960E8"/>
    <w:rsid w:val="008961AB"/>
    <w:rsid w:val="008961EE"/>
    <w:rsid w:val="008962CB"/>
    <w:rsid w:val="008962D1"/>
    <w:rsid w:val="00896548"/>
    <w:rsid w:val="00896A87"/>
    <w:rsid w:val="00896A8D"/>
    <w:rsid w:val="00896D84"/>
    <w:rsid w:val="00896D99"/>
    <w:rsid w:val="00896DF9"/>
    <w:rsid w:val="0089709C"/>
    <w:rsid w:val="008970E8"/>
    <w:rsid w:val="00897169"/>
    <w:rsid w:val="008977F3"/>
    <w:rsid w:val="00897937"/>
    <w:rsid w:val="00897D46"/>
    <w:rsid w:val="00897E39"/>
    <w:rsid w:val="00897F04"/>
    <w:rsid w:val="00897FCA"/>
    <w:rsid w:val="008A00F0"/>
    <w:rsid w:val="008A0476"/>
    <w:rsid w:val="008A0995"/>
    <w:rsid w:val="008A0C7B"/>
    <w:rsid w:val="008A0FA6"/>
    <w:rsid w:val="008A1036"/>
    <w:rsid w:val="008A1170"/>
    <w:rsid w:val="008A1186"/>
    <w:rsid w:val="008A11E0"/>
    <w:rsid w:val="008A1214"/>
    <w:rsid w:val="008A12A5"/>
    <w:rsid w:val="008A148D"/>
    <w:rsid w:val="008A149B"/>
    <w:rsid w:val="008A18BB"/>
    <w:rsid w:val="008A19F9"/>
    <w:rsid w:val="008A19FC"/>
    <w:rsid w:val="008A1A64"/>
    <w:rsid w:val="008A1EC3"/>
    <w:rsid w:val="008A1F16"/>
    <w:rsid w:val="008A1F96"/>
    <w:rsid w:val="008A20E8"/>
    <w:rsid w:val="008A218B"/>
    <w:rsid w:val="008A228A"/>
    <w:rsid w:val="008A2665"/>
    <w:rsid w:val="008A26AB"/>
    <w:rsid w:val="008A273B"/>
    <w:rsid w:val="008A296C"/>
    <w:rsid w:val="008A29C0"/>
    <w:rsid w:val="008A2A2D"/>
    <w:rsid w:val="008A313A"/>
    <w:rsid w:val="008A34C4"/>
    <w:rsid w:val="008A3683"/>
    <w:rsid w:val="008A3684"/>
    <w:rsid w:val="008A369C"/>
    <w:rsid w:val="008A36DA"/>
    <w:rsid w:val="008A3EBA"/>
    <w:rsid w:val="008A4266"/>
    <w:rsid w:val="008A42EF"/>
    <w:rsid w:val="008A433D"/>
    <w:rsid w:val="008A4483"/>
    <w:rsid w:val="008A4522"/>
    <w:rsid w:val="008A4536"/>
    <w:rsid w:val="008A45C9"/>
    <w:rsid w:val="008A4763"/>
    <w:rsid w:val="008A4859"/>
    <w:rsid w:val="008A4953"/>
    <w:rsid w:val="008A4956"/>
    <w:rsid w:val="008A499E"/>
    <w:rsid w:val="008A4AC9"/>
    <w:rsid w:val="008A4BFE"/>
    <w:rsid w:val="008A4C41"/>
    <w:rsid w:val="008A4EF2"/>
    <w:rsid w:val="008A4F61"/>
    <w:rsid w:val="008A501C"/>
    <w:rsid w:val="008A50EA"/>
    <w:rsid w:val="008A52E8"/>
    <w:rsid w:val="008A5348"/>
    <w:rsid w:val="008A550A"/>
    <w:rsid w:val="008A5521"/>
    <w:rsid w:val="008A56FC"/>
    <w:rsid w:val="008A5813"/>
    <w:rsid w:val="008A5A64"/>
    <w:rsid w:val="008A5B39"/>
    <w:rsid w:val="008A5CCE"/>
    <w:rsid w:val="008A5D3B"/>
    <w:rsid w:val="008A5D6C"/>
    <w:rsid w:val="008A5E0C"/>
    <w:rsid w:val="008A5E17"/>
    <w:rsid w:val="008A603D"/>
    <w:rsid w:val="008A6615"/>
    <w:rsid w:val="008A69C8"/>
    <w:rsid w:val="008A6B2A"/>
    <w:rsid w:val="008A6B78"/>
    <w:rsid w:val="008A6C5C"/>
    <w:rsid w:val="008A6C5E"/>
    <w:rsid w:val="008A6DA2"/>
    <w:rsid w:val="008A6E0E"/>
    <w:rsid w:val="008A6E2F"/>
    <w:rsid w:val="008A702B"/>
    <w:rsid w:val="008A7206"/>
    <w:rsid w:val="008A7232"/>
    <w:rsid w:val="008A7567"/>
    <w:rsid w:val="008A75BD"/>
    <w:rsid w:val="008A7623"/>
    <w:rsid w:val="008A78A2"/>
    <w:rsid w:val="008A7A2B"/>
    <w:rsid w:val="008A7AD8"/>
    <w:rsid w:val="008A7DE8"/>
    <w:rsid w:val="008B008E"/>
    <w:rsid w:val="008B025A"/>
    <w:rsid w:val="008B04E1"/>
    <w:rsid w:val="008B073A"/>
    <w:rsid w:val="008B076B"/>
    <w:rsid w:val="008B07CB"/>
    <w:rsid w:val="008B08AE"/>
    <w:rsid w:val="008B0A36"/>
    <w:rsid w:val="008B0C4C"/>
    <w:rsid w:val="008B0CF3"/>
    <w:rsid w:val="008B0EBC"/>
    <w:rsid w:val="008B1135"/>
    <w:rsid w:val="008B1664"/>
    <w:rsid w:val="008B18A0"/>
    <w:rsid w:val="008B18BF"/>
    <w:rsid w:val="008B192B"/>
    <w:rsid w:val="008B19CB"/>
    <w:rsid w:val="008B19F6"/>
    <w:rsid w:val="008B1C10"/>
    <w:rsid w:val="008B1C16"/>
    <w:rsid w:val="008B1CD0"/>
    <w:rsid w:val="008B20D9"/>
    <w:rsid w:val="008B20EF"/>
    <w:rsid w:val="008B215F"/>
    <w:rsid w:val="008B2562"/>
    <w:rsid w:val="008B264D"/>
    <w:rsid w:val="008B26A2"/>
    <w:rsid w:val="008B2755"/>
    <w:rsid w:val="008B2B41"/>
    <w:rsid w:val="008B2B98"/>
    <w:rsid w:val="008B2C34"/>
    <w:rsid w:val="008B2EB7"/>
    <w:rsid w:val="008B32B2"/>
    <w:rsid w:val="008B32B7"/>
    <w:rsid w:val="008B337D"/>
    <w:rsid w:val="008B344A"/>
    <w:rsid w:val="008B35BC"/>
    <w:rsid w:val="008B37DE"/>
    <w:rsid w:val="008B3937"/>
    <w:rsid w:val="008B4062"/>
    <w:rsid w:val="008B40CF"/>
    <w:rsid w:val="008B415C"/>
    <w:rsid w:val="008B43C4"/>
    <w:rsid w:val="008B4429"/>
    <w:rsid w:val="008B46C1"/>
    <w:rsid w:val="008B4929"/>
    <w:rsid w:val="008B4A1E"/>
    <w:rsid w:val="008B4AC7"/>
    <w:rsid w:val="008B4B68"/>
    <w:rsid w:val="008B4BC1"/>
    <w:rsid w:val="008B5139"/>
    <w:rsid w:val="008B518A"/>
    <w:rsid w:val="008B535C"/>
    <w:rsid w:val="008B542E"/>
    <w:rsid w:val="008B54E6"/>
    <w:rsid w:val="008B573B"/>
    <w:rsid w:val="008B57F9"/>
    <w:rsid w:val="008B59BD"/>
    <w:rsid w:val="008B59F0"/>
    <w:rsid w:val="008B5B0D"/>
    <w:rsid w:val="008B5B52"/>
    <w:rsid w:val="008B5BCF"/>
    <w:rsid w:val="008B5C31"/>
    <w:rsid w:val="008B5C4B"/>
    <w:rsid w:val="008B5CBB"/>
    <w:rsid w:val="008B5CF5"/>
    <w:rsid w:val="008B5E33"/>
    <w:rsid w:val="008B5F09"/>
    <w:rsid w:val="008B5F2A"/>
    <w:rsid w:val="008B6069"/>
    <w:rsid w:val="008B616E"/>
    <w:rsid w:val="008B6460"/>
    <w:rsid w:val="008B6688"/>
    <w:rsid w:val="008B6F55"/>
    <w:rsid w:val="008B70DC"/>
    <w:rsid w:val="008B70E4"/>
    <w:rsid w:val="008B72F1"/>
    <w:rsid w:val="008B7537"/>
    <w:rsid w:val="008B7652"/>
    <w:rsid w:val="008B765E"/>
    <w:rsid w:val="008B77C5"/>
    <w:rsid w:val="008B793A"/>
    <w:rsid w:val="008B79C7"/>
    <w:rsid w:val="008B7B15"/>
    <w:rsid w:val="008B7BDD"/>
    <w:rsid w:val="008B7C25"/>
    <w:rsid w:val="008B7C39"/>
    <w:rsid w:val="008B7CA8"/>
    <w:rsid w:val="008C001A"/>
    <w:rsid w:val="008C010D"/>
    <w:rsid w:val="008C01FE"/>
    <w:rsid w:val="008C022F"/>
    <w:rsid w:val="008C0373"/>
    <w:rsid w:val="008C0456"/>
    <w:rsid w:val="008C057B"/>
    <w:rsid w:val="008C065E"/>
    <w:rsid w:val="008C0737"/>
    <w:rsid w:val="008C0C14"/>
    <w:rsid w:val="008C0E1A"/>
    <w:rsid w:val="008C0F19"/>
    <w:rsid w:val="008C11F7"/>
    <w:rsid w:val="008C188F"/>
    <w:rsid w:val="008C1ADE"/>
    <w:rsid w:val="008C1D5C"/>
    <w:rsid w:val="008C1EA5"/>
    <w:rsid w:val="008C20CB"/>
    <w:rsid w:val="008C2286"/>
    <w:rsid w:val="008C2309"/>
    <w:rsid w:val="008C236B"/>
    <w:rsid w:val="008C24A0"/>
    <w:rsid w:val="008C274F"/>
    <w:rsid w:val="008C2882"/>
    <w:rsid w:val="008C2A75"/>
    <w:rsid w:val="008C2AF0"/>
    <w:rsid w:val="008C2B83"/>
    <w:rsid w:val="008C2D06"/>
    <w:rsid w:val="008C2D59"/>
    <w:rsid w:val="008C3062"/>
    <w:rsid w:val="008C30DE"/>
    <w:rsid w:val="008C3297"/>
    <w:rsid w:val="008C33B3"/>
    <w:rsid w:val="008C36B6"/>
    <w:rsid w:val="008C384A"/>
    <w:rsid w:val="008C389F"/>
    <w:rsid w:val="008C3977"/>
    <w:rsid w:val="008C3B65"/>
    <w:rsid w:val="008C3BFE"/>
    <w:rsid w:val="008C3D49"/>
    <w:rsid w:val="008C3DA5"/>
    <w:rsid w:val="008C3DCA"/>
    <w:rsid w:val="008C4001"/>
    <w:rsid w:val="008C4020"/>
    <w:rsid w:val="008C4195"/>
    <w:rsid w:val="008C4211"/>
    <w:rsid w:val="008C4217"/>
    <w:rsid w:val="008C4665"/>
    <w:rsid w:val="008C467A"/>
    <w:rsid w:val="008C4884"/>
    <w:rsid w:val="008C48C0"/>
    <w:rsid w:val="008C495A"/>
    <w:rsid w:val="008C4BF6"/>
    <w:rsid w:val="008C4C28"/>
    <w:rsid w:val="008C4CAC"/>
    <w:rsid w:val="008C4F0C"/>
    <w:rsid w:val="008C5006"/>
    <w:rsid w:val="008C5207"/>
    <w:rsid w:val="008C520B"/>
    <w:rsid w:val="008C52A2"/>
    <w:rsid w:val="008C52FC"/>
    <w:rsid w:val="008C5739"/>
    <w:rsid w:val="008C5761"/>
    <w:rsid w:val="008C5A01"/>
    <w:rsid w:val="008C5B97"/>
    <w:rsid w:val="008C5C65"/>
    <w:rsid w:val="008C5D77"/>
    <w:rsid w:val="008C5E5E"/>
    <w:rsid w:val="008C606D"/>
    <w:rsid w:val="008C62EB"/>
    <w:rsid w:val="008C653A"/>
    <w:rsid w:val="008C65C3"/>
    <w:rsid w:val="008C67F5"/>
    <w:rsid w:val="008C695E"/>
    <w:rsid w:val="008C6FD4"/>
    <w:rsid w:val="008C72CA"/>
    <w:rsid w:val="008C76A4"/>
    <w:rsid w:val="008C7CBC"/>
    <w:rsid w:val="008C7D08"/>
    <w:rsid w:val="008C7DA3"/>
    <w:rsid w:val="008C7F33"/>
    <w:rsid w:val="008D01D1"/>
    <w:rsid w:val="008D0229"/>
    <w:rsid w:val="008D0266"/>
    <w:rsid w:val="008D03C4"/>
    <w:rsid w:val="008D0440"/>
    <w:rsid w:val="008D06DA"/>
    <w:rsid w:val="008D0BB5"/>
    <w:rsid w:val="008D0D15"/>
    <w:rsid w:val="008D113A"/>
    <w:rsid w:val="008D14B1"/>
    <w:rsid w:val="008D15A4"/>
    <w:rsid w:val="008D169E"/>
    <w:rsid w:val="008D18E9"/>
    <w:rsid w:val="008D1920"/>
    <w:rsid w:val="008D19FD"/>
    <w:rsid w:val="008D1A29"/>
    <w:rsid w:val="008D1B62"/>
    <w:rsid w:val="008D1B85"/>
    <w:rsid w:val="008D1DD8"/>
    <w:rsid w:val="008D1E59"/>
    <w:rsid w:val="008D1F83"/>
    <w:rsid w:val="008D2106"/>
    <w:rsid w:val="008D212A"/>
    <w:rsid w:val="008D21CF"/>
    <w:rsid w:val="008D2221"/>
    <w:rsid w:val="008D2241"/>
    <w:rsid w:val="008D2253"/>
    <w:rsid w:val="008D22B5"/>
    <w:rsid w:val="008D25F7"/>
    <w:rsid w:val="008D2673"/>
    <w:rsid w:val="008D28C9"/>
    <w:rsid w:val="008D291D"/>
    <w:rsid w:val="008D2A3F"/>
    <w:rsid w:val="008D2AE8"/>
    <w:rsid w:val="008D2E71"/>
    <w:rsid w:val="008D2EBE"/>
    <w:rsid w:val="008D2F66"/>
    <w:rsid w:val="008D30BB"/>
    <w:rsid w:val="008D31B6"/>
    <w:rsid w:val="008D31D6"/>
    <w:rsid w:val="008D379B"/>
    <w:rsid w:val="008D38DA"/>
    <w:rsid w:val="008D3A3F"/>
    <w:rsid w:val="008D40C8"/>
    <w:rsid w:val="008D47C5"/>
    <w:rsid w:val="008D4863"/>
    <w:rsid w:val="008D4879"/>
    <w:rsid w:val="008D48D0"/>
    <w:rsid w:val="008D491D"/>
    <w:rsid w:val="008D4B3A"/>
    <w:rsid w:val="008D4D10"/>
    <w:rsid w:val="008D4F06"/>
    <w:rsid w:val="008D4FA2"/>
    <w:rsid w:val="008D5020"/>
    <w:rsid w:val="008D54C2"/>
    <w:rsid w:val="008D5552"/>
    <w:rsid w:val="008D5711"/>
    <w:rsid w:val="008D5E58"/>
    <w:rsid w:val="008D65E8"/>
    <w:rsid w:val="008D6616"/>
    <w:rsid w:val="008D6979"/>
    <w:rsid w:val="008D6AD0"/>
    <w:rsid w:val="008D6D43"/>
    <w:rsid w:val="008D6DED"/>
    <w:rsid w:val="008D70C3"/>
    <w:rsid w:val="008D7174"/>
    <w:rsid w:val="008D72CA"/>
    <w:rsid w:val="008D757B"/>
    <w:rsid w:val="008D7945"/>
    <w:rsid w:val="008D79D7"/>
    <w:rsid w:val="008D7ACB"/>
    <w:rsid w:val="008D7B9C"/>
    <w:rsid w:val="008D7C98"/>
    <w:rsid w:val="008E0148"/>
    <w:rsid w:val="008E01C0"/>
    <w:rsid w:val="008E01FC"/>
    <w:rsid w:val="008E0228"/>
    <w:rsid w:val="008E0233"/>
    <w:rsid w:val="008E02B8"/>
    <w:rsid w:val="008E0736"/>
    <w:rsid w:val="008E07E4"/>
    <w:rsid w:val="008E07EC"/>
    <w:rsid w:val="008E0824"/>
    <w:rsid w:val="008E0A95"/>
    <w:rsid w:val="008E0C21"/>
    <w:rsid w:val="008E0D0E"/>
    <w:rsid w:val="008E0D2C"/>
    <w:rsid w:val="008E0D50"/>
    <w:rsid w:val="008E0EAC"/>
    <w:rsid w:val="008E11BB"/>
    <w:rsid w:val="008E13B5"/>
    <w:rsid w:val="008E170A"/>
    <w:rsid w:val="008E192F"/>
    <w:rsid w:val="008E1D96"/>
    <w:rsid w:val="008E1E53"/>
    <w:rsid w:val="008E1E55"/>
    <w:rsid w:val="008E1E5D"/>
    <w:rsid w:val="008E1FDC"/>
    <w:rsid w:val="008E2253"/>
    <w:rsid w:val="008E22E0"/>
    <w:rsid w:val="008E2312"/>
    <w:rsid w:val="008E260B"/>
    <w:rsid w:val="008E28A0"/>
    <w:rsid w:val="008E28BD"/>
    <w:rsid w:val="008E28C3"/>
    <w:rsid w:val="008E2939"/>
    <w:rsid w:val="008E2A05"/>
    <w:rsid w:val="008E2A59"/>
    <w:rsid w:val="008E2B3A"/>
    <w:rsid w:val="008E2BD4"/>
    <w:rsid w:val="008E2D0B"/>
    <w:rsid w:val="008E2E1D"/>
    <w:rsid w:val="008E2E5D"/>
    <w:rsid w:val="008E3495"/>
    <w:rsid w:val="008E36C1"/>
    <w:rsid w:val="008E36F4"/>
    <w:rsid w:val="008E3784"/>
    <w:rsid w:val="008E37EA"/>
    <w:rsid w:val="008E389E"/>
    <w:rsid w:val="008E38F2"/>
    <w:rsid w:val="008E399D"/>
    <w:rsid w:val="008E3C43"/>
    <w:rsid w:val="008E3CBE"/>
    <w:rsid w:val="008E3E8F"/>
    <w:rsid w:val="008E40D2"/>
    <w:rsid w:val="008E44CC"/>
    <w:rsid w:val="008E4579"/>
    <w:rsid w:val="008E4584"/>
    <w:rsid w:val="008E45B0"/>
    <w:rsid w:val="008E4A86"/>
    <w:rsid w:val="008E4B57"/>
    <w:rsid w:val="008E4BE3"/>
    <w:rsid w:val="008E4C97"/>
    <w:rsid w:val="008E4D29"/>
    <w:rsid w:val="008E50DB"/>
    <w:rsid w:val="008E5129"/>
    <w:rsid w:val="008E54E6"/>
    <w:rsid w:val="008E5583"/>
    <w:rsid w:val="008E5592"/>
    <w:rsid w:val="008E5C0B"/>
    <w:rsid w:val="008E5EB7"/>
    <w:rsid w:val="008E5F82"/>
    <w:rsid w:val="008E6054"/>
    <w:rsid w:val="008E611A"/>
    <w:rsid w:val="008E6158"/>
    <w:rsid w:val="008E6172"/>
    <w:rsid w:val="008E6218"/>
    <w:rsid w:val="008E62EF"/>
    <w:rsid w:val="008E64EF"/>
    <w:rsid w:val="008E65DD"/>
    <w:rsid w:val="008E66BB"/>
    <w:rsid w:val="008E6793"/>
    <w:rsid w:val="008E6C8F"/>
    <w:rsid w:val="008E6CC5"/>
    <w:rsid w:val="008E6E93"/>
    <w:rsid w:val="008E6F21"/>
    <w:rsid w:val="008E73A9"/>
    <w:rsid w:val="008E745B"/>
    <w:rsid w:val="008E74F5"/>
    <w:rsid w:val="008E776E"/>
    <w:rsid w:val="008E789D"/>
    <w:rsid w:val="008E7A22"/>
    <w:rsid w:val="008E7D5B"/>
    <w:rsid w:val="008E7ECE"/>
    <w:rsid w:val="008E7F53"/>
    <w:rsid w:val="008F0009"/>
    <w:rsid w:val="008F01F2"/>
    <w:rsid w:val="008F046A"/>
    <w:rsid w:val="008F04F9"/>
    <w:rsid w:val="008F0638"/>
    <w:rsid w:val="008F0AAE"/>
    <w:rsid w:val="008F0B7C"/>
    <w:rsid w:val="008F11AC"/>
    <w:rsid w:val="008F11E3"/>
    <w:rsid w:val="008F13C2"/>
    <w:rsid w:val="008F1897"/>
    <w:rsid w:val="008F1F15"/>
    <w:rsid w:val="008F1F1A"/>
    <w:rsid w:val="008F1FFD"/>
    <w:rsid w:val="008F2037"/>
    <w:rsid w:val="008F20D7"/>
    <w:rsid w:val="008F2246"/>
    <w:rsid w:val="008F2324"/>
    <w:rsid w:val="008F2453"/>
    <w:rsid w:val="008F24AF"/>
    <w:rsid w:val="008F24C9"/>
    <w:rsid w:val="008F25EF"/>
    <w:rsid w:val="008F27F0"/>
    <w:rsid w:val="008F2813"/>
    <w:rsid w:val="008F2A77"/>
    <w:rsid w:val="008F2CBA"/>
    <w:rsid w:val="008F2E4E"/>
    <w:rsid w:val="008F2FA2"/>
    <w:rsid w:val="008F31D0"/>
    <w:rsid w:val="008F3281"/>
    <w:rsid w:val="008F343F"/>
    <w:rsid w:val="008F3505"/>
    <w:rsid w:val="008F3539"/>
    <w:rsid w:val="008F368B"/>
    <w:rsid w:val="008F3B69"/>
    <w:rsid w:val="008F3CD8"/>
    <w:rsid w:val="008F3CD9"/>
    <w:rsid w:val="008F3E05"/>
    <w:rsid w:val="008F3FD2"/>
    <w:rsid w:val="008F405F"/>
    <w:rsid w:val="008F410A"/>
    <w:rsid w:val="008F41B5"/>
    <w:rsid w:val="008F437C"/>
    <w:rsid w:val="008F444B"/>
    <w:rsid w:val="008F45A1"/>
    <w:rsid w:val="008F47AA"/>
    <w:rsid w:val="008F4843"/>
    <w:rsid w:val="008F4866"/>
    <w:rsid w:val="008F4B40"/>
    <w:rsid w:val="008F4BCA"/>
    <w:rsid w:val="008F4C4C"/>
    <w:rsid w:val="008F4E0B"/>
    <w:rsid w:val="008F4EC2"/>
    <w:rsid w:val="008F506F"/>
    <w:rsid w:val="008F53AA"/>
    <w:rsid w:val="008F53FB"/>
    <w:rsid w:val="008F5420"/>
    <w:rsid w:val="008F552F"/>
    <w:rsid w:val="008F5649"/>
    <w:rsid w:val="008F580E"/>
    <w:rsid w:val="008F58A4"/>
    <w:rsid w:val="008F5AC6"/>
    <w:rsid w:val="008F5FE5"/>
    <w:rsid w:val="008F5FF0"/>
    <w:rsid w:val="008F60F0"/>
    <w:rsid w:val="008F60F5"/>
    <w:rsid w:val="008F6101"/>
    <w:rsid w:val="008F61ED"/>
    <w:rsid w:val="008F6245"/>
    <w:rsid w:val="008F6642"/>
    <w:rsid w:val="008F66F9"/>
    <w:rsid w:val="008F6810"/>
    <w:rsid w:val="008F686D"/>
    <w:rsid w:val="008F69D3"/>
    <w:rsid w:val="008F6C72"/>
    <w:rsid w:val="008F6C76"/>
    <w:rsid w:val="008F6D70"/>
    <w:rsid w:val="008F6F0D"/>
    <w:rsid w:val="008F6FBF"/>
    <w:rsid w:val="008F70C2"/>
    <w:rsid w:val="008F71F7"/>
    <w:rsid w:val="008F7416"/>
    <w:rsid w:val="008F7486"/>
    <w:rsid w:val="008F7A3E"/>
    <w:rsid w:val="008F7B15"/>
    <w:rsid w:val="008F7CFB"/>
    <w:rsid w:val="008F7D47"/>
    <w:rsid w:val="008F7DE9"/>
    <w:rsid w:val="008F7F18"/>
    <w:rsid w:val="009000C9"/>
    <w:rsid w:val="009001B8"/>
    <w:rsid w:val="009004E0"/>
    <w:rsid w:val="0090056B"/>
    <w:rsid w:val="009005C1"/>
    <w:rsid w:val="00900740"/>
    <w:rsid w:val="00900973"/>
    <w:rsid w:val="00900A36"/>
    <w:rsid w:val="00900D82"/>
    <w:rsid w:val="00900F6A"/>
    <w:rsid w:val="00901061"/>
    <w:rsid w:val="00901298"/>
    <w:rsid w:val="0090187A"/>
    <w:rsid w:val="009018E8"/>
    <w:rsid w:val="00901A04"/>
    <w:rsid w:val="00901CD8"/>
    <w:rsid w:val="00901D02"/>
    <w:rsid w:val="00901DDD"/>
    <w:rsid w:val="00901EAB"/>
    <w:rsid w:val="00901FE5"/>
    <w:rsid w:val="00902070"/>
    <w:rsid w:val="0090209F"/>
    <w:rsid w:val="00902346"/>
    <w:rsid w:val="009026B1"/>
    <w:rsid w:val="009028F9"/>
    <w:rsid w:val="00902B16"/>
    <w:rsid w:val="00902C23"/>
    <w:rsid w:val="00902C88"/>
    <w:rsid w:val="00902DFF"/>
    <w:rsid w:val="00902ED5"/>
    <w:rsid w:val="00902FBD"/>
    <w:rsid w:val="0090304B"/>
    <w:rsid w:val="00903128"/>
    <w:rsid w:val="00903131"/>
    <w:rsid w:val="0090314B"/>
    <w:rsid w:val="00903303"/>
    <w:rsid w:val="0090361F"/>
    <w:rsid w:val="0090366F"/>
    <w:rsid w:val="009036B0"/>
    <w:rsid w:val="009036EE"/>
    <w:rsid w:val="00903796"/>
    <w:rsid w:val="0090388F"/>
    <w:rsid w:val="009039D7"/>
    <w:rsid w:val="00903B5D"/>
    <w:rsid w:val="00903DD0"/>
    <w:rsid w:val="00903EC0"/>
    <w:rsid w:val="00903ECA"/>
    <w:rsid w:val="00904012"/>
    <w:rsid w:val="009040CA"/>
    <w:rsid w:val="00904119"/>
    <w:rsid w:val="00904201"/>
    <w:rsid w:val="0090425B"/>
    <w:rsid w:val="0090432C"/>
    <w:rsid w:val="00904566"/>
    <w:rsid w:val="0090458A"/>
    <w:rsid w:val="00904A5D"/>
    <w:rsid w:val="00904D88"/>
    <w:rsid w:val="00904F4A"/>
    <w:rsid w:val="009050F7"/>
    <w:rsid w:val="009050FB"/>
    <w:rsid w:val="0090516A"/>
    <w:rsid w:val="009053F8"/>
    <w:rsid w:val="00905510"/>
    <w:rsid w:val="009056E4"/>
    <w:rsid w:val="009057CC"/>
    <w:rsid w:val="00905A32"/>
    <w:rsid w:val="00905C33"/>
    <w:rsid w:val="00905C63"/>
    <w:rsid w:val="00905CCE"/>
    <w:rsid w:val="00905E25"/>
    <w:rsid w:val="00905E57"/>
    <w:rsid w:val="00905E65"/>
    <w:rsid w:val="00905F50"/>
    <w:rsid w:val="00905FE7"/>
    <w:rsid w:val="00906077"/>
    <w:rsid w:val="009060C4"/>
    <w:rsid w:val="00906570"/>
    <w:rsid w:val="0090662B"/>
    <w:rsid w:val="00906653"/>
    <w:rsid w:val="0090673E"/>
    <w:rsid w:val="009067B6"/>
    <w:rsid w:val="0090692F"/>
    <w:rsid w:val="00906A65"/>
    <w:rsid w:val="00906A67"/>
    <w:rsid w:val="00906AA0"/>
    <w:rsid w:val="00906AD8"/>
    <w:rsid w:val="00906ADF"/>
    <w:rsid w:val="00906AF8"/>
    <w:rsid w:val="00906BF6"/>
    <w:rsid w:val="00906C72"/>
    <w:rsid w:val="00906C78"/>
    <w:rsid w:val="00906D5E"/>
    <w:rsid w:val="00906FAA"/>
    <w:rsid w:val="0090709E"/>
    <w:rsid w:val="00907170"/>
    <w:rsid w:val="009072A1"/>
    <w:rsid w:val="00907420"/>
    <w:rsid w:val="009074E9"/>
    <w:rsid w:val="009075B1"/>
    <w:rsid w:val="00907793"/>
    <w:rsid w:val="0090786F"/>
    <w:rsid w:val="00907EED"/>
    <w:rsid w:val="00907F39"/>
    <w:rsid w:val="0091013F"/>
    <w:rsid w:val="00910176"/>
    <w:rsid w:val="009102DA"/>
    <w:rsid w:val="00910644"/>
    <w:rsid w:val="0091069B"/>
    <w:rsid w:val="009106CF"/>
    <w:rsid w:val="00910745"/>
    <w:rsid w:val="00910B93"/>
    <w:rsid w:val="00910BCD"/>
    <w:rsid w:val="00910BD6"/>
    <w:rsid w:val="00910DFA"/>
    <w:rsid w:val="00910ED2"/>
    <w:rsid w:val="00910FD0"/>
    <w:rsid w:val="009110A3"/>
    <w:rsid w:val="009111DB"/>
    <w:rsid w:val="0091121F"/>
    <w:rsid w:val="00911256"/>
    <w:rsid w:val="0091129C"/>
    <w:rsid w:val="009112B7"/>
    <w:rsid w:val="009113E8"/>
    <w:rsid w:val="009114A5"/>
    <w:rsid w:val="009114B3"/>
    <w:rsid w:val="0091150B"/>
    <w:rsid w:val="00911640"/>
    <w:rsid w:val="009116DB"/>
    <w:rsid w:val="0091172B"/>
    <w:rsid w:val="00911807"/>
    <w:rsid w:val="00911A3C"/>
    <w:rsid w:val="00911E1F"/>
    <w:rsid w:val="00911EAB"/>
    <w:rsid w:val="00911F4A"/>
    <w:rsid w:val="009121E2"/>
    <w:rsid w:val="009121FE"/>
    <w:rsid w:val="00912465"/>
    <w:rsid w:val="00912514"/>
    <w:rsid w:val="00912686"/>
    <w:rsid w:val="009126FF"/>
    <w:rsid w:val="0091286F"/>
    <w:rsid w:val="00912A5E"/>
    <w:rsid w:val="00912CEF"/>
    <w:rsid w:val="009131EC"/>
    <w:rsid w:val="00913284"/>
    <w:rsid w:val="009133DE"/>
    <w:rsid w:val="00913475"/>
    <w:rsid w:val="00913785"/>
    <w:rsid w:val="009139AC"/>
    <w:rsid w:val="00913A36"/>
    <w:rsid w:val="00913D93"/>
    <w:rsid w:val="00913E6B"/>
    <w:rsid w:val="00914015"/>
    <w:rsid w:val="009141B5"/>
    <w:rsid w:val="0091427F"/>
    <w:rsid w:val="0091448F"/>
    <w:rsid w:val="00914620"/>
    <w:rsid w:val="009146B8"/>
    <w:rsid w:val="00914702"/>
    <w:rsid w:val="00914798"/>
    <w:rsid w:val="0091485F"/>
    <w:rsid w:val="00914960"/>
    <w:rsid w:val="00914A8B"/>
    <w:rsid w:val="00914CBB"/>
    <w:rsid w:val="00914F58"/>
    <w:rsid w:val="00914FB7"/>
    <w:rsid w:val="00914FD6"/>
    <w:rsid w:val="009152F7"/>
    <w:rsid w:val="00915328"/>
    <w:rsid w:val="00915396"/>
    <w:rsid w:val="00915C80"/>
    <w:rsid w:val="00915E3C"/>
    <w:rsid w:val="00915F2C"/>
    <w:rsid w:val="00915F66"/>
    <w:rsid w:val="00915F6C"/>
    <w:rsid w:val="00916150"/>
    <w:rsid w:val="0091658D"/>
    <w:rsid w:val="0091664D"/>
    <w:rsid w:val="009166C1"/>
    <w:rsid w:val="00916709"/>
    <w:rsid w:val="00916757"/>
    <w:rsid w:val="00916882"/>
    <w:rsid w:val="009168DE"/>
    <w:rsid w:val="00916B06"/>
    <w:rsid w:val="00916BF6"/>
    <w:rsid w:val="00916D15"/>
    <w:rsid w:val="00916F49"/>
    <w:rsid w:val="00917042"/>
    <w:rsid w:val="00917328"/>
    <w:rsid w:val="009174F5"/>
    <w:rsid w:val="009176C5"/>
    <w:rsid w:val="00917775"/>
    <w:rsid w:val="00917841"/>
    <w:rsid w:val="009178D9"/>
    <w:rsid w:val="00917C7E"/>
    <w:rsid w:val="00917D15"/>
    <w:rsid w:val="00917D9F"/>
    <w:rsid w:val="00917F67"/>
    <w:rsid w:val="009200AE"/>
    <w:rsid w:val="00920191"/>
    <w:rsid w:val="009202E1"/>
    <w:rsid w:val="009203FA"/>
    <w:rsid w:val="009204B9"/>
    <w:rsid w:val="009206A7"/>
    <w:rsid w:val="0092073C"/>
    <w:rsid w:val="00920805"/>
    <w:rsid w:val="009208A3"/>
    <w:rsid w:val="009209EB"/>
    <w:rsid w:val="00920A46"/>
    <w:rsid w:val="00920A49"/>
    <w:rsid w:val="00920AD9"/>
    <w:rsid w:val="00920B6F"/>
    <w:rsid w:val="00920C78"/>
    <w:rsid w:val="00920F46"/>
    <w:rsid w:val="0092108C"/>
    <w:rsid w:val="00921150"/>
    <w:rsid w:val="00921285"/>
    <w:rsid w:val="009213C4"/>
    <w:rsid w:val="009213E1"/>
    <w:rsid w:val="00921570"/>
    <w:rsid w:val="00921712"/>
    <w:rsid w:val="00921909"/>
    <w:rsid w:val="00921930"/>
    <w:rsid w:val="00921932"/>
    <w:rsid w:val="00921A54"/>
    <w:rsid w:val="00921A61"/>
    <w:rsid w:val="00921A9C"/>
    <w:rsid w:val="00921CA8"/>
    <w:rsid w:val="00921D11"/>
    <w:rsid w:val="00921D54"/>
    <w:rsid w:val="00921D5D"/>
    <w:rsid w:val="00921D8B"/>
    <w:rsid w:val="00922025"/>
    <w:rsid w:val="009220C8"/>
    <w:rsid w:val="00922205"/>
    <w:rsid w:val="00922382"/>
    <w:rsid w:val="00922396"/>
    <w:rsid w:val="009223A2"/>
    <w:rsid w:val="009226B2"/>
    <w:rsid w:val="00922ABB"/>
    <w:rsid w:val="00922ACC"/>
    <w:rsid w:val="00922C86"/>
    <w:rsid w:val="00922E8E"/>
    <w:rsid w:val="00922FB3"/>
    <w:rsid w:val="00922FE3"/>
    <w:rsid w:val="00923256"/>
    <w:rsid w:val="0092328C"/>
    <w:rsid w:val="009233C8"/>
    <w:rsid w:val="00923609"/>
    <w:rsid w:val="0092382D"/>
    <w:rsid w:val="00923A90"/>
    <w:rsid w:val="00923AF1"/>
    <w:rsid w:val="00923C91"/>
    <w:rsid w:val="0092418C"/>
    <w:rsid w:val="009241D7"/>
    <w:rsid w:val="009241E4"/>
    <w:rsid w:val="0092444A"/>
    <w:rsid w:val="00924521"/>
    <w:rsid w:val="009246A9"/>
    <w:rsid w:val="0092470B"/>
    <w:rsid w:val="00924729"/>
    <w:rsid w:val="0092473F"/>
    <w:rsid w:val="0092479B"/>
    <w:rsid w:val="0092486A"/>
    <w:rsid w:val="00924908"/>
    <w:rsid w:val="00924A72"/>
    <w:rsid w:val="00924AF6"/>
    <w:rsid w:val="00924B1E"/>
    <w:rsid w:val="00925045"/>
    <w:rsid w:val="009257EA"/>
    <w:rsid w:val="009258DA"/>
    <w:rsid w:val="00925A7C"/>
    <w:rsid w:val="00925AF8"/>
    <w:rsid w:val="00925B3C"/>
    <w:rsid w:val="00925BC2"/>
    <w:rsid w:val="00925D7D"/>
    <w:rsid w:val="00925DC5"/>
    <w:rsid w:val="00925EFC"/>
    <w:rsid w:val="00925F91"/>
    <w:rsid w:val="009262E3"/>
    <w:rsid w:val="00926375"/>
    <w:rsid w:val="0092642C"/>
    <w:rsid w:val="00926615"/>
    <w:rsid w:val="00926745"/>
    <w:rsid w:val="009268A8"/>
    <w:rsid w:val="009268DC"/>
    <w:rsid w:val="009269C1"/>
    <w:rsid w:val="00926A5D"/>
    <w:rsid w:val="00926B42"/>
    <w:rsid w:val="00926B92"/>
    <w:rsid w:val="009271BB"/>
    <w:rsid w:val="00927207"/>
    <w:rsid w:val="009272C9"/>
    <w:rsid w:val="009273EE"/>
    <w:rsid w:val="00927416"/>
    <w:rsid w:val="009275C1"/>
    <w:rsid w:val="009275FF"/>
    <w:rsid w:val="00927642"/>
    <w:rsid w:val="009277F1"/>
    <w:rsid w:val="00927829"/>
    <w:rsid w:val="009278BF"/>
    <w:rsid w:val="009278FF"/>
    <w:rsid w:val="00927A65"/>
    <w:rsid w:val="00927B90"/>
    <w:rsid w:val="00927C37"/>
    <w:rsid w:val="00927E5D"/>
    <w:rsid w:val="009300F2"/>
    <w:rsid w:val="0093012A"/>
    <w:rsid w:val="009302BE"/>
    <w:rsid w:val="00930362"/>
    <w:rsid w:val="00930486"/>
    <w:rsid w:val="0093072F"/>
    <w:rsid w:val="009308F3"/>
    <w:rsid w:val="00930C14"/>
    <w:rsid w:val="00930C9D"/>
    <w:rsid w:val="00930EC1"/>
    <w:rsid w:val="00930F15"/>
    <w:rsid w:val="00931027"/>
    <w:rsid w:val="00931160"/>
    <w:rsid w:val="009311D8"/>
    <w:rsid w:val="009312D9"/>
    <w:rsid w:val="00931669"/>
    <w:rsid w:val="009316B6"/>
    <w:rsid w:val="009316C0"/>
    <w:rsid w:val="009318F3"/>
    <w:rsid w:val="00931B3E"/>
    <w:rsid w:val="0093209F"/>
    <w:rsid w:val="0093227A"/>
    <w:rsid w:val="009322B6"/>
    <w:rsid w:val="009325D4"/>
    <w:rsid w:val="00932628"/>
    <w:rsid w:val="00932637"/>
    <w:rsid w:val="0093292D"/>
    <w:rsid w:val="00932A26"/>
    <w:rsid w:val="00932B9A"/>
    <w:rsid w:val="00932C14"/>
    <w:rsid w:val="00932C77"/>
    <w:rsid w:val="00932F48"/>
    <w:rsid w:val="00932F6B"/>
    <w:rsid w:val="00932FD2"/>
    <w:rsid w:val="009330C1"/>
    <w:rsid w:val="0093312D"/>
    <w:rsid w:val="00933444"/>
    <w:rsid w:val="00933452"/>
    <w:rsid w:val="00933716"/>
    <w:rsid w:val="00933999"/>
    <w:rsid w:val="009339CE"/>
    <w:rsid w:val="00933CDC"/>
    <w:rsid w:val="00933EC1"/>
    <w:rsid w:val="0093442F"/>
    <w:rsid w:val="00934898"/>
    <w:rsid w:val="00934976"/>
    <w:rsid w:val="00934EFB"/>
    <w:rsid w:val="00935035"/>
    <w:rsid w:val="009354AD"/>
    <w:rsid w:val="00935571"/>
    <w:rsid w:val="009356DE"/>
    <w:rsid w:val="009356E4"/>
    <w:rsid w:val="00935769"/>
    <w:rsid w:val="00935974"/>
    <w:rsid w:val="009359A1"/>
    <w:rsid w:val="00935A72"/>
    <w:rsid w:val="00935D6B"/>
    <w:rsid w:val="00935FCB"/>
    <w:rsid w:val="00935FFF"/>
    <w:rsid w:val="009361AC"/>
    <w:rsid w:val="009361CA"/>
    <w:rsid w:val="00936B30"/>
    <w:rsid w:val="00936BDC"/>
    <w:rsid w:val="00936D42"/>
    <w:rsid w:val="00936FC3"/>
    <w:rsid w:val="0093723A"/>
    <w:rsid w:val="009374C2"/>
    <w:rsid w:val="009374F8"/>
    <w:rsid w:val="0093757E"/>
    <w:rsid w:val="00937839"/>
    <w:rsid w:val="0093784C"/>
    <w:rsid w:val="00937937"/>
    <w:rsid w:val="00937AB2"/>
    <w:rsid w:val="00937C8B"/>
    <w:rsid w:val="00937CA2"/>
    <w:rsid w:val="00937F36"/>
    <w:rsid w:val="00940009"/>
    <w:rsid w:val="00940025"/>
    <w:rsid w:val="00940284"/>
    <w:rsid w:val="009402D7"/>
    <w:rsid w:val="00940396"/>
    <w:rsid w:val="00940611"/>
    <w:rsid w:val="0094080A"/>
    <w:rsid w:val="009409A3"/>
    <w:rsid w:val="00940A7D"/>
    <w:rsid w:val="00940B29"/>
    <w:rsid w:val="00940D0B"/>
    <w:rsid w:val="00940D70"/>
    <w:rsid w:val="00940EEA"/>
    <w:rsid w:val="00941010"/>
    <w:rsid w:val="00941021"/>
    <w:rsid w:val="009410E8"/>
    <w:rsid w:val="0094119E"/>
    <w:rsid w:val="00941293"/>
    <w:rsid w:val="009412DA"/>
    <w:rsid w:val="0094149B"/>
    <w:rsid w:val="009414C7"/>
    <w:rsid w:val="009415E2"/>
    <w:rsid w:val="009416CC"/>
    <w:rsid w:val="0094190F"/>
    <w:rsid w:val="00941983"/>
    <w:rsid w:val="00941ACC"/>
    <w:rsid w:val="00941AD1"/>
    <w:rsid w:val="00941B1D"/>
    <w:rsid w:val="00941C51"/>
    <w:rsid w:val="00941D40"/>
    <w:rsid w:val="00941EA1"/>
    <w:rsid w:val="00941F36"/>
    <w:rsid w:val="0094213F"/>
    <w:rsid w:val="00942379"/>
    <w:rsid w:val="009425D3"/>
    <w:rsid w:val="0094260D"/>
    <w:rsid w:val="00942668"/>
    <w:rsid w:val="0094286C"/>
    <w:rsid w:val="00942898"/>
    <w:rsid w:val="009428AA"/>
    <w:rsid w:val="009428D1"/>
    <w:rsid w:val="00942C8E"/>
    <w:rsid w:val="00942D83"/>
    <w:rsid w:val="00942DB3"/>
    <w:rsid w:val="00942E7A"/>
    <w:rsid w:val="009430E1"/>
    <w:rsid w:val="0094354D"/>
    <w:rsid w:val="009437AC"/>
    <w:rsid w:val="009438BD"/>
    <w:rsid w:val="00943941"/>
    <w:rsid w:val="00943A28"/>
    <w:rsid w:val="00943A93"/>
    <w:rsid w:val="00943BA5"/>
    <w:rsid w:val="00943C54"/>
    <w:rsid w:val="00943C9B"/>
    <w:rsid w:val="00943D61"/>
    <w:rsid w:val="00943DF2"/>
    <w:rsid w:val="00944052"/>
    <w:rsid w:val="00944171"/>
    <w:rsid w:val="00944238"/>
    <w:rsid w:val="00944258"/>
    <w:rsid w:val="00944276"/>
    <w:rsid w:val="0094429B"/>
    <w:rsid w:val="00944326"/>
    <w:rsid w:val="00944379"/>
    <w:rsid w:val="0094446D"/>
    <w:rsid w:val="009444E0"/>
    <w:rsid w:val="0094476D"/>
    <w:rsid w:val="00944897"/>
    <w:rsid w:val="00944910"/>
    <w:rsid w:val="00944A2A"/>
    <w:rsid w:val="00944D34"/>
    <w:rsid w:val="00944E5D"/>
    <w:rsid w:val="00945051"/>
    <w:rsid w:val="009454AF"/>
    <w:rsid w:val="009454F1"/>
    <w:rsid w:val="0094579E"/>
    <w:rsid w:val="009457A3"/>
    <w:rsid w:val="00945849"/>
    <w:rsid w:val="00945A7C"/>
    <w:rsid w:val="00945A9D"/>
    <w:rsid w:val="00945BB7"/>
    <w:rsid w:val="00945CB9"/>
    <w:rsid w:val="00945D56"/>
    <w:rsid w:val="0094635D"/>
    <w:rsid w:val="00946413"/>
    <w:rsid w:val="009468D2"/>
    <w:rsid w:val="009468EA"/>
    <w:rsid w:val="00946947"/>
    <w:rsid w:val="00946D50"/>
    <w:rsid w:val="00946EAC"/>
    <w:rsid w:val="00946EBD"/>
    <w:rsid w:val="0094703F"/>
    <w:rsid w:val="00947211"/>
    <w:rsid w:val="00947277"/>
    <w:rsid w:val="009472FA"/>
    <w:rsid w:val="009475D4"/>
    <w:rsid w:val="00947887"/>
    <w:rsid w:val="0094798E"/>
    <w:rsid w:val="0094799F"/>
    <w:rsid w:val="00947A86"/>
    <w:rsid w:val="00947C3C"/>
    <w:rsid w:val="00947CF9"/>
    <w:rsid w:val="00947E08"/>
    <w:rsid w:val="00947EF9"/>
    <w:rsid w:val="009501C1"/>
    <w:rsid w:val="00950374"/>
    <w:rsid w:val="009504A0"/>
    <w:rsid w:val="009505D2"/>
    <w:rsid w:val="00950763"/>
    <w:rsid w:val="00950A8B"/>
    <w:rsid w:val="00950E4D"/>
    <w:rsid w:val="00950E8E"/>
    <w:rsid w:val="00950F5A"/>
    <w:rsid w:val="009510FB"/>
    <w:rsid w:val="009512A6"/>
    <w:rsid w:val="0095145A"/>
    <w:rsid w:val="009514AC"/>
    <w:rsid w:val="009514CA"/>
    <w:rsid w:val="009516DC"/>
    <w:rsid w:val="00951A00"/>
    <w:rsid w:val="00951ABE"/>
    <w:rsid w:val="00951F05"/>
    <w:rsid w:val="00952213"/>
    <w:rsid w:val="009522D8"/>
    <w:rsid w:val="0095234D"/>
    <w:rsid w:val="00952488"/>
    <w:rsid w:val="00952906"/>
    <w:rsid w:val="00952A7B"/>
    <w:rsid w:val="00952F4B"/>
    <w:rsid w:val="00952F75"/>
    <w:rsid w:val="0095304E"/>
    <w:rsid w:val="00953128"/>
    <w:rsid w:val="0095319A"/>
    <w:rsid w:val="00953328"/>
    <w:rsid w:val="00953451"/>
    <w:rsid w:val="0095362A"/>
    <w:rsid w:val="009536A1"/>
    <w:rsid w:val="009536B4"/>
    <w:rsid w:val="00953702"/>
    <w:rsid w:val="00953757"/>
    <w:rsid w:val="0095376F"/>
    <w:rsid w:val="009537C8"/>
    <w:rsid w:val="00953A39"/>
    <w:rsid w:val="00953C3A"/>
    <w:rsid w:val="00953F4B"/>
    <w:rsid w:val="0095422C"/>
    <w:rsid w:val="00954246"/>
    <w:rsid w:val="00954249"/>
    <w:rsid w:val="009542B9"/>
    <w:rsid w:val="00954419"/>
    <w:rsid w:val="009545EE"/>
    <w:rsid w:val="009546D8"/>
    <w:rsid w:val="00954749"/>
    <w:rsid w:val="00954867"/>
    <w:rsid w:val="009548D0"/>
    <w:rsid w:val="009548E3"/>
    <w:rsid w:val="009548FD"/>
    <w:rsid w:val="009549C4"/>
    <w:rsid w:val="00954C10"/>
    <w:rsid w:val="00954E07"/>
    <w:rsid w:val="00954F36"/>
    <w:rsid w:val="0095508B"/>
    <w:rsid w:val="00955171"/>
    <w:rsid w:val="00955430"/>
    <w:rsid w:val="0095585D"/>
    <w:rsid w:val="00955C77"/>
    <w:rsid w:val="00955D19"/>
    <w:rsid w:val="00955DE4"/>
    <w:rsid w:val="00955E34"/>
    <w:rsid w:val="00955E58"/>
    <w:rsid w:val="00955E93"/>
    <w:rsid w:val="0095609B"/>
    <w:rsid w:val="00956228"/>
    <w:rsid w:val="0095667A"/>
    <w:rsid w:val="0095676E"/>
    <w:rsid w:val="00956A9A"/>
    <w:rsid w:val="00956ACD"/>
    <w:rsid w:val="00956E68"/>
    <w:rsid w:val="009570EB"/>
    <w:rsid w:val="00957144"/>
    <w:rsid w:val="009572B8"/>
    <w:rsid w:val="00957545"/>
    <w:rsid w:val="009576BB"/>
    <w:rsid w:val="009578AD"/>
    <w:rsid w:val="00957A4E"/>
    <w:rsid w:val="00957E36"/>
    <w:rsid w:val="00957E54"/>
    <w:rsid w:val="009600E0"/>
    <w:rsid w:val="00960158"/>
    <w:rsid w:val="009602E4"/>
    <w:rsid w:val="009605B5"/>
    <w:rsid w:val="009607F3"/>
    <w:rsid w:val="009609FC"/>
    <w:rsid w:val="00960A7B"/>
    <w:rsid w:val="00960AA5"/>
    <w:rsid w:val="00960B04"/>
    <w:rsid w:val="00960D2B"/>
    <w:rsid w:val="00960EE8"/>
    <w:rsid w:val="00961144"/>
    <w:rsid w:val="009611B6"/>
    <w:rsid w:val="009611E0"/>
    <w:rsid w:val="00961281"/>
    <w:rsid w:val="009612A1"/>
    <w:rsid w:val="00961651"/>
    <w:rsid w:val="00961756"/>
    <w:rsid w:val="009617E8"/>
    <w:rsid w:val="009619D3"/>
    <w:rsid w:val="00961A0F"/>
    <w:rsid w:val="00961BA2"/>
    <w:rsid w:val="00961DE4"/>
    <w:rsid w:val="00961E4E"/>
    <w:rsid w:val="00961FA8"/>
    <w:rsid w:val="009620E4"/>
    <w:rsid w:val="0096229A"/>
    <w:rsid w:val="00962405"/>
    <w:rsid w:val="00962462"/>
    <w:rsid w:val="0096271C"/>
    <w:rsid w:val="00962726"/>
    <w:rsid w:val="00962745"/>
    <w:rsid w:val="0096280E"/>
    <w:rsid w:val="00962811"/>
    <w:rsid w:val="0096286D"/>
    <w:rsid w:val="00962A8E"/>
    <w:rsid w:val="00962B7E"/>
    <w:rsid w:val="00962BE7"/>
    <w:rsid w:val="00962D6D"/>
    <w:rsid w:val="00962E8A"/>
    <w:rsid w:val="009630D8"/>
    <w:rsid w:val="0096316F"/>
    <w:rsid w:val="00963207"/>
    <w:rsid w:val="009633E6"/>
    <w:rsid w:val="009634C8"/>
    <w:rsid w:val="00963525"/>
    <w:rsid w:val="009635C3"/>
    <w:rsid w:val="00963723"/>
    <w:rsid w:val="00963B7B"/>
    <w:rsid w:val="00963D45"/>
    <w:rsid w:val="00963F2A"/>
    <w:rsid w:val="009643C0"/>
    <w:rsid w:val="009644D8"/>
    <w:rsid w:val="00964509"/>
    <w:rsid w:val="00964A51"/>
    <w:rsid w:val="00964AA3"/>
    <w:rsid w:val="00964B06"/>
    <w:rsid w:val="00964BA0"/>
    <w:rsid w:val="00964CF5"/>
    <w:rsid w:val="00964F1F"/>
    <w:rsid w:val="0096524A"/>
    <w:rsid w:val="00965261"/>
    <w:rsid w:val="009653CA"/>
    <w:rsid w:val="009657B6"/>
    <w:rsid w:val="00965914"/>
    <w:rsid w:val="00965B74"/>
    <w:rsid w:val="00965FF4"/>
    <w:rsid w:val="0096636B"/>
    <w:rsid w:val="009663B5"/>
    <w:rsid w:val="00966451"/>
    <w:rsid w:val="009666C5"/>
    <w:rsid w:val="00966751"/>
    <w:rsid w:val="009669AE"/>
    <w:rsid w:val="00966AF7"/>
    <w:rsid w:val="00966B47"/>
    <w:rsid w:val="00966BE0"/>
    <w:rsid w:val="00966D00"/>
    <w:rsid w:val="00966D11"/>
    <w:rsid w:val="00966F02"/>
    <w:rsid w:val="00967066"/>
    <w:rsid w:val="009670C8"/>
    <w:rsid w:val="00967176"/>
    <w:rsid w:val="00967C27"/>
    <w:rsid w:val="00967D5F"/>
    <w:rsid w:val="00967F45"/>
    <w:rsid w:val="00970164"/>
    <w:rsid w:val="009702D6"/>
    <w:rsid w:val="00970334"/>
    <w:rsid w:val="00970362"/>
    <w:rsid w:val="00970416"/>
    <w:rsid w:val="00970495"/>
    <w:rsid w:val="00970528"/>
    <w:rsid w:val="009705A6"/>
    <w:rsid w:val="00970679"/>
    <w:rsid w:val="00970AED"/>
    <w:rsid w:val="00970AF1"/>
    <w:rsid w:val="00970B55"/>
    <w:rsid w:val="00970BF1"/>
    <w:rsid w:val="00970D28"/>
    <w:rsid w:val="00970D44"/>
    <w:rsid w:val="00970D61"/>
    <w:rsid w:val="00970EDD"/>
    <w:rsid w:val="00970EFD"/>
    <w:rsid w:val="00970F49"/>
    <w:rsid w:val="00971112"/>
    <w:rsid w:val="0097111F"/>
    <w:rsid w:val="00971565"/>
    <w:rsid w:val="0097167A"/>
    <w:rsid w:val="0097178F"/>
    <w:rsid w:val="009717B5"/>
    <w:rsid w:val="00971B29"/>
    <w:rsid w:val="00971D6B"/>
    <w:rsid w:val="00971EEA"/>
    <w:rsid w:val="009720F3"/>
    <w:rsid w:val="009721CA"/>
    <w:rsid w:val="00972250"/>
    <w:rsid w:val="009722CD"/>
    <w:rsid w:val="009725C9"/>
    <w:rsid w:val="00972766"/>
    <w:rsid w:val="00972807"/>
    <w:rsid w:val="00972897"/>
    <w:rsid w:val="009728B8"/>
    <w:rsid w:val="00972983"/>
    <w:rsid w:val="009729E2"/>
    <w:rsid w:val="00972A98"/>
    <w:rsid w:val="00972AD4"/>
    <w:rsid w:val="00972B9F"/>
    <w:rsid w:val="00972DEE"/>
    <w:rsid w:val="00972FF7"/>
    <w:rsid w:val="0097328A"/>
    <w:rsid w:val="0097346A"/>
    <w:rsid w:val="00973666"/>
    <w:rsid w:val="0097368E"/>
    <w:rsid w:val="00973877"/>
    <w:rsid w:val="00973A88"/>
    <w:rsid w:val="00973B18"/>
    <w:rsid w:val="00973B53"/>
    <w:rsid w:val="00973D9F"/>
    <w:rsid w:val="00973DC8"/>
    <w:rsid w:val="00973ECC"/>
    <w:rsid w:val="00973EF2"/>
    <w:rsid w:val="00973FD8"/>
    <w:rsid w:val="00973FFB"/>
    <w:rsid w:val="0097405A"/>
    <w:rsid w:val="0097431B"/>
    <w:rsid w:val="00974324"/>
    <w:rsid w:val="00974354"/>
    <w:rsid w:val="00974444"/>
    <w:rsid w:val="0097451B"/>
    <w:rsid w:val="00974610"/>
    <w:rsid w:val="00974715"/>
    <w:rsid w:val="009747F2"/>
    <w:rsid w:val="009748E7"/>
    <w:rsid w:val="00974C52"/>
    <w:rsid w:val="00974D7D"/>
    <w:rsid w:val="00975167"/>
    <w:rsid w:val="009751E4"/>
    <w:rsid w:val="009752A2"/>
    <w:rsid w:val="009757E2"/>
    <w:rsid w:val="009758D2"/>
    <w:rsid w:val="00975A5F"/>
    <w:rsid w:val="00975B29"/>
    <w:rsid w:val="00975D2D"/>
    <w:rsid w:val="00975F71"/>
    <w:rsid w:val="00976021"/>
    <w:rsid w:val="00976061"/>
    <w:rsid w:val="009763C5"/>
    <w:rsid w:val="0097646A"/>
    <w:rsid w:val="0097646F"/>
    <w:rsid w:val="0097668A"/>
    <w:rsid w:val="0097689D"/>
    <w:rsid w:val="009768A6"/>
    <w:rsid w:val="00976969"/>
    <w:rsid w:val="009769EE"/>
    <w:rsid w:val="00976AAB"/>
    <w:rsid w:val="00976F9B"/>
    <w:rsid w:val="00977208"/>
    <w:rsid w:val="0097724A"/>
    <w:rsid w:val="009773DC"/>
    <w:rsid w:val="009775B3"/>
    <w:rsid w:val="0097771A"/>
    <w:rsid w:val="00977932"/>
    <w:rsid w:val="00977AD0"/>
    <w:rsid w:val="00977D29"/>
    <w:rsid w:val="00977DB8"/>
    <w:rsid w:val="00977DFF"/>
    <w:rsid w:val="00977F21"/>
    <w:rsid w:val="0098055F"/>
    <w:rsid w:val="00980904"/>
    <w:rsid w:val="00980A1D"/>
    <w:rsid w:val="00980ABE"/>
    <w:rsid w:val="00980F67"/>
    <w:rsid w:val="009811E5"/>
    <w:rsid w:val="00981376"/>
    <w:rsid w:val="00981414"/>
    <w:rsid w:val="00981646"/>
    <w:rsid w:val="009817B7"/>
    <w:rsid w:val="009817CF"/>
    <w:rsid w:val="00982108"/>
    <w:rsid w:val="009822BC"/>
    <w:rsid w:val="0098254B"/>
    <w:rsid w:val="009825E3"/>
    <w:rsid w:val="00982774"/>
    <w:rsid w:val="00982935"/>
    <w:rsid w:val="00982A76"/>
    <w:rsid w:val="00982AC0"/>
    <w:rsid w:val="00982C4A"/>
    <w:rsid w:val="00982F07"/>
    <w:rsid w:val="00982FDA"/>
    <w:rsid w:val="0098312C"/>
    <w:rsid w:val="00983414"/>
    <w:rsid w:val="00983456"/>
    <w:rsid w:val="009836D2"/>
    <w:rsid w:val="00983804"/>
    <w:rsid w:val="00983807"/>
    <w:rsid w:val="00983824"/>
    <w:rsid w:val="009838F9"/>
    <w:rsid w:val="00983900"/>
    <w:rsid w:val="00983CBB"/>
    <w:rsid w:val="00983DF3"/>
    <w:rsid w:val="009840C3"/>
    <w:rsid w:val="00984224"/>
    <w:rsid w:val="00984516"/>
    <w:rsid w:val="0098453B"/>
    <w:rsid w:val="0098454A"/>
    <w:rsid w:val="00984575"/>
    <w:rsid w:val="0098465D"/>
    <w:rsid w:val="00984768"/>
    <w:rsid w:val="0098496E"/>
    <w:rsid w:val="00984982"/>
    <w:rsid w:val="009849F9"/>
    <w:rsid w:val="00984CB6"/>
    <w:rsid w:val="00984EB1"/>
    <w:rsid w:val="0098502C"/>
    <w:rsid w:val="00985297"/>
    <w:rsid w:val="0098567F"/>
    <w:rsid w:val="009856BD"/>
    <w:rsid w:val="009857C2"/>
    <w:rsid w:val="009857F7"/>
    <w:rsid w:val="00985928"/>
    <w:rsid w:val="00986046"/>
    <w:rsid w:val="009860FD"/>
    <w:rsid w:val="00986366"/>
    <w:rsid w:val="009863D4"/>
    <w:rsid w:val="009864DD"/>
    <w:rsid w:val="009866A7"/>
    <w:rsid w:val="00986755"/>
    <w:rsid w:val="00986AF3"/>
    <w:rsid w:val="00986C47"/>
    <w:rsid w:val="00986F10"/>
    <w:rsid w:val="00986F94"/>
    <w:rsid w:val="00986FA0"/>
    <w:rsid w:val="00986FED"/>
    <w:rsid w:val="0098708F"/>
    <w:rsid w:val="00987198"/>
    <w:rsid w:val="00987400"/>
    <w:rsid w:val="0098744D"/>
    <w:rsid w:val="00987629"/>
    <w:rsid w:val="00987E30"/>
    <w:rsid w:val="00987EAC"/>
    <w:rsid w:val="00987F22"/>
    <w:rsid w:val="00990049"/>
    <w:rsid w:val="00990055"/>
    <w:rsid w:val="009900DF"/>
    <w:rsid w:val="0099017E"/>
    <w:rsid w:val="00990354"/>
    <w:rsid w:val="00990422"/>
    <w:rsid w:val="0099062C"/>
    <w:rsid w:val="00990645"/>
    <w:rsid w:val="009907CB"/>
    <w:rsid w:val="009908F3"/>
    <w:rsid w:val="00990949"/>
    <w:rsid w:val="009909DF"/>
    <w:rsid w:val="00990A6B"/>
    <w:rsid w:val="00990B30"/>
    <w:rsid w:val="00990C59"/>
    <w:rsid w:val="00990D3D"/>
    <w:rsid w:val="00990D6D"/>
    <w:rsid w:val="00990E21"/>
    <w:rsid w:val="00990EC4"/>
    <w:rsid w:val="00990F10"/>
    <w:rsid w:val="0099131A"/>
    <w:rsid w:val="0099153B"/>
    <w:rsid w:val="009915D7"/>
    <w:rsid w:val="009916E3"/>
    <w:rsid w:val="00991881"/>
    <w:rsid w:val="009919D4"/>
    <w:rsid w:val="00991B13"/>
    <w:rsid w:val="00991CD1"/>
    <w:rsid w:val="00991FCC"/>
    <w:rsid w:val="00992339"/>
    <w:rsid w:val="00992353"/>
    <w:rsid w:val="00992375"/>
    <w:rsid w:val="0099269B"/>
    <w:rsid w:val="00992768"/>
    <w:rsid w:val="009927D9"/>
    <w:rsid w:val="009928AF"/>
    <w:rsid w:val="00992A5D"/>
    <w:rsid w:val="00992AF4"/>
    <w:rsid w:val="00992B03"/>
    <w:rsid w:val="00992D69"/>
    <w:rsid w:val="00992E12"/>
    <w:rsid w:val="009933B5"/>
    <w:rsid w:val="009933DD"/>
    <w:rsid w:val="009935A8"/>
    <w:rsid w:val="00993935"/>
    <w:rsid w:val="00993B83"/>
    <w:rsid w:val="00993F5F"/>
    <w:rsid w:val="00994104"/>
    <w:rsid w:val="00994363"/>
    <w:rsid w:val="0099466F"/>
    <w:rsid w:val="00994791"/>
    <w:rsid w:val="00994899"/>
    <w:rsid w:val="009949E8"/>
    <w:rsid w:val="00994A6C"/>
    <w:rsid w:val="00994B3B"/>
    <w:rsid w:val="00994C13"/>
    <w:rsid w:val="00994D47"/>
    <w:rsid w:val="00994FA7"/>
    <w:rsid w:val="009951C6"/>
    <w:rsid w:val="00995579"/>
    <w:rsid w:val="009955BB"/>
    <w:rsid w:val="0099580E"/>
    <w:rsid w:val="00995836"/>
    <w:rsid w:val="00995945"/>
    <w:rsid w:val="009959E7"/>
    <w:rsid w:val="00995A53"/>
    <w:rsid w:val="00995B63"/>
    <w:rsid w:val="00995B97"/>
    <w:rsid w:val="00995C3F"/>
    <w:rsid w:val="0099605F"/>
    <w:rsid w:val="009960E5"/>
    <w:rsid w:val="009961AF"/>
    <w:rsid w:val="009961D7"/>
    <w:rsid w:val="0099632F"/>
    <w:rsid w:val="00996365"/>
    <w:rsid w:val="009965DE"/>
    <w:rsid w:val="0099676A"/>
    <w:rsid w:val="00996FB1"/>
    <w:rsid w:val="009971D2"/>
    <w:rsid w:val="0099744F"/>
    <w:rsid w:val="009974CB"/>
    <w:rsid w:val="0099760B"/>
    <w:rsid w:val="009976E5"/>
    <w:rsid w:val="009977C5"/>
    <w:rsid w:val="009979CC"/>
    <w:rsid w:val="00997B10"/>
    <w:rsid w:val="00997B53"/>
    <w:rsid w:val="00997BDA"/>
    <w:rsid w:val="00997DB2"/>
    <w:rsid w:val="00997F0B"/>
    <w:rsid w:val="009A0372"/>
    <w:rsid w:val="009A03DB"/>
    <w:rsid w:val="009A0447"/>
    <w:rsid w:val="009A04A5"/>
    <w:rsid w:val="009A07B1"/>
    <w:rsid w:val="009A08EC"/>
    <w:rsid w:val="009A0931"/>
    <w:rsid w:val="009A0A54"/>
    <w:rsid w:val="009A0DDD"/>
    <w:rsid w:val="009A0E10"/>
    <w:rsid w:val="009A0E56"/>
    <w:rsid w:val="009A0F32"/>
    <w:rsid w:val="009A114D"/>
    <w:rsid w:val="009A131B"/>
    <w:rsid w:val="009A19E4"/>
    <w:rsid w:val="009A1BE3"/>
    <w:rsid w:val="009A2137"/>
    <w:rsid w:val="009A214E"/>
    <w:rsid w:val="009A2480"/>
    <w:rsid w:val="009A257F"/>
    <w:rsid w:val="009A274C"/>
    <w:rsid w:val="009A2A24"/>
    <w:rsid w:val="009A2B00"/>
    <w:rsid w:val="009A2D34"/>
    <w:rsid w:val="009A2D8A"/>
    <w:rsid w:val="009A2DEA"/>
    <w:rsid w:val="009A2E59"/>
    <w:rsid w:val="009A32C3"/>
    <w:rsid w:val="009A35C3"/>
    <w:rsid w:val="009A3915"/>
    <w:rsid w:val="009A3A81"/>
    <w:rsid w:val="009A3C4F"/>
    <w:rsid w:val="009A3CC9"/>
    <w:rsid w:val="009A3D01"/>
    <w:rsid w:val="009A3FAD"/>
    <w:rsid w:val="009A40AA"/>
    <w:rsid w:val="009A40BE"/>
    <w:rsid w:val="009A45E5"/>
    <w:rsid w:val="009A4B4B"/>
    <w:rsid w:val="009A4C0F"/>
    <w:rsid w:val="009A50C4"/>
    <w:rsid w:val="009A539A"/>
    <w:rsid w:val="009A567A"/>
    <w:rsid w:val="009A5B2E"/>
    <w:rsid w:val="009A5FBC"/>
    <w:rsid w:val="009A61E6"/>
    <w:rsid w:val="009A624F"/>
    <w:rsid w:val="009A62C2"/>
    <w:rsid w:val="009A630E"/>
    <w:rsid w:val="009A6530"/>
    <w:rsid w:val="009A67DB"/>
    <w:rsid w:val="009A6831"/>
    <w:rsid w:val="009A6871"/>
    <w:rsid w:val="009A69F8"/>
    <w:rsid w:val="009A6BBA"/>
    <w:rsid w:val="009A6BF9"/>
    <w:rsid w:val="009A6C56"/>
    <w:rsid w:val="009A6DC0"/>
    <w:rsid w:val="009A6E35"/>
    <w:rsid w:val="009A6F7A"/>
    <w:rsid w:val="009A6FAA"/>
    <w:rsid w:val="009A703C"/>
    <w:rsid w:val="009A7113"/>
    <w:rsid w:val="009A71A6"/>
    <w:rsid w:val="009A7389"/>
    <w:rsid w:val="009A73BD"/>
    <w:rsid w:val="009A73C5"/>
    <w:rsid w:val="009A7593"/>
    <w:rsid w:val="009A759B"/>
    <w:rsid w:val="009A7683"/>
    <w:rsid w:val="009A76E3"/>
    <w:rsid w:val="009A7760"/>
    <w:rsid w:val="009A7791"/>
    <w:rsid w:val="009A780A"/>
    <w:rsid w:val="009A7A0E"/>
    <w:rsid w:val="009A7AA8"/>
    <w:rsid w:val="009A7AE1"/>
    <w:rsid w:val="009A7AFE"/>
    <w:rsid w:val="009A7D23"/>
    <w:rsid w:val="009A7D35"/>
    <w:rsid w:val="009A7DDB"/>
    <w:rsid w:val="009A7FD7"/>
    <w:rsid w:val="009B000A"/>
    <w:rsid w:val="009B010B"/>
    <w:rsid w:val="009B0222"/>
    <w:rsid w:val="009B0301"/>
    <w:rsid w:val="009B033E"/>
    <w:rsid w:val="009B0379"/>
    <w:rsid w:val="009B058B"/>
    <w:rsid w:val="009B05CE"/>
    <w:rsid w:val="009B0870"/>
    <w:rsid w:val="009B0B4C"/>
    <w:rsid w:val="009B0B76"/>
    <w:rsid w:val="009B0C60"/>
    <w:rsid w:val="009B0CE2"/>
    <w:rsid w:val="009B0F7E"/>
    <w:rsid w:val="009B0FAB"/>
    <w:rsid w:val="009B11F7"/>
    <w:rsid w:val="009B1353"/>
    <w:rsid w:val="009B148D"/>
    <w:rsid w:val="009B1493"/>
    <w:rsid w:val="009B14F1"/>
    <w:rsid w:val="009B182E"/>
    <w:rsid w:val="009B1997"/>
    <w:rsid w:val="009B1F7D"/>
    <w:rsid w:val="009B2006"/>
    <w:rsid w:val="009B218A"/>
    <w:rsid w:val="009B2432"/>
    <w:rsid w:val="009B243F"/>
    <w:rsid w:val="009B25ED"/>
    <w:rsid w:val="009B269B"/>
    <w:rsid w:val="009B269E"/>
    <w:rsid w:val="009B277B"/>
    <w:rsid w:val="009B284E"/>
    <w:rsid w:val="009B2AE8"/>
    <w:rsid w:val="009B2B88"/>
    <w:rsid w:val="009B2BA2"/>
    <w:rsid w:val="009B2C79"/>
    <w:rsid w:val="009B2F2D"/>
    <w:rsid w:val="009B308F"/>
    <w:rsid w:val="009B30C0"/>
    <w:rsid w:val="009B3197"/>
    <w:rsid w:val="009B338D"/>
    <w:rsid w:val="009B364E"/>
    <w:rsid w:val="009B3BDD"/>
    <w:rsid w:val="009B3C0E"/>
    <w:rsid w:val="009B3C9F"/>
    <w:rsid w:val="009B3F5B"/>
    <w:rsid w:val="009B43A2"/>
    <w:rsid w:val="009B453F"/>
    <w:rsid w:val="009B45CA"/>
    <w:rsid w:val="009B490F"/>
    <w:rsid w:val="009B495A"/>
    <w:rsid w:val="009B4A4D"/>
    <w:rsid w:val="009B52A6"/>
    <w:rsid w:val="009B53B5"/>
    <w:rsid w:val="009B549A"/>
    <w:rsid w:val="009B55E3"/>
    <w:rsid w:val="009B568C"/>
    <w:rsid w:val="009B57D4"/>
    <w:rsid w:val="009B58A5"/>
    <w:rsid w:val="009B5994"/>
    <w:rsid w:val="009B5BB2"/>
    <w:rsid w:val="009B5CF6"/>
    <w:rsid w:val="009B5EBE"/>
    <w:rsid w:val="009B5F90"/>
    <w:rsid w:val="009B6246"/>
    <w:rsid w:val="009B6281"/>
    <w:rsid w:val="009B62CC"/>
    <w:rsid w:val="009B62E3"/>
    <w:rsid w:val="009B6316"/>
    <w:rsid w:val="009B6384"/>
    <w:rsid w:val="009B65B4"/>
    <w:rsid w:val="009B675D"/>
    <w:rsid w:val="009B67D6"/>
    <w:rsid w:val="009B690D"/>
    <w:rsid w:val="009B697E"/>
    <w:rsid w:val="009B6A1D"/>
    <w:rsid w:val="009B6BC6"/>
    <w:rsid w:val="009B712D"/>
    <w:rsid w:val="009B7184"/>
    <w:rsid w:val="009B7288"/>
    <w:rsid w:val="009B7428"/>
    <w:rsid w:val="009B7464"/>
    <w:rsid w:val="009B7741"/>
    <w:rsid w:val="009B79D3"/>
    <w:rsid w:val="009B7A73"/>
    <w:rsid w:val="009B7CD2"/>
    <w:rsid w:val="009B7DDE"/>
    <w:rsid w:val="009B7EAC"/>
    <w:rsid w:val="009C028B"/>
    <w:rsid w:val="009C04CB"/>
    <w:rsid w:val="009C0508"/>
    <w:rsid w:val="009C056B"/>
    <w:rsid w:val="009C05A4"/>
    <w:rsid w:val="009C06BB"/>
    <w:rsid w:val="009C0B24"/>
    <w:rsid w:val="009C0BD2"/>
    <w:rsid w:val="009C0CAD"/>
    <w:rsid w:val="009C0E03"/>
    <w:rsid w:val="009C0E67"/>
    <w:rsid w:val="009C0F0F"/>
    <w:rsid w:val="009C103D"/>
    <w:rsid w:val="009C107E"/>
    <w:rsid w:val="009C1253"/>
    <w:rsid w:val="009C1316"/>
    <w:rsid w:val="009C141E"/>
    <w:rsid w:val="009C1714"/>
    <w:rsid w:val="009C18E8"/>
    <w:rsid w:val="009C1986"/>
    <w:rsid w:val="009C1CDD"/>
    <w:rsid w:val="009C1D62"/>
    <w:rsid w:val="009C207E"/>
    <w:rsid w:val="009C2178"/>
    <w:rsid w:val="009C2452"/>
    <w:rsid w:val="009C2764"/>
    <w:rsid w:val="009C2807"/>
    <w:rsid w:val="009C2879"/>
    <w:rsid w:val="009C28D4"/>
    <w:rsid w:val="009C2946"/>
    <w:rsid w:val="009C295B"/>
    <w:rsid w:val="009C295F"/>
    <w:rsid w:val="009C29CD"/>
    <w:rsid w:val="009C2B20"/>
    <w:rsid w:val="009C2B30"/>
    <w:rsid w:val="009C2C53"/>
    <w:rsid w:val="009C3018"/>
    <w:rsid w:val="009C3450"/>
    <w:rsid w:val="009C354D"/>
    <w:rsid w:val="009C37D1"/>
    <w:rsid w:val="009C3895"/>
    <w:rsid w:val="009C39B2"/>
    <w:rsid w:val="009C3C14"/>
    <w:rsid w:val="009C3DDB"/>
    <w:rsid w:val="009C3E08"/>
    <w:rsid w:val="009C3ED6"/>
    <w:rsid w:val="009C3FEE"/>
    <w:rsid w:val="009C4105"/>
    <w:rsid w:val="009C425B"/>
    <w:rsid w:val="009C442E"/>
    <w:rsid w:val="009C44D9"/>
    <w:rsid w:val="009C47BE"/>
    <w:rsid w:val="009C48DC"/>
    <w:rsid w:val="009C4A5C"/>
    <w:rsid w:val="009C4C78"/>
    <w:rsid w:val="009C4D03"/>
    <w:rsid w:val="009C4DCC"/>
    <w:rsid w:val="009C51F6"/>
    <w:rsid w:val="009C555E"/>
    <w:rsid w:val="009C557D"/>
    <w:rsid w:val="009C5598"/>
    <w:rsid w:val="009C57DF"/>
    <w:rsid w:val="009C58BC"/>
    <w:rsid w:val="009C5BEA"/>
    <w:rsid w:val="009C5D3B"/>
    <w:rsid w:val="009C5E8B"/>
    <w:rsid w:val="009C6076"/>
    <w:rsid w:val="009C62A9"/>
    <w:rsid w:val="009C6370"/>
    <w:rsid w:val="009C6481"/>
    <w:rsid w:val="009C6547"/>
    <w:rsid w:val="009C6802"/>
    <w:rsid w:val="009C6905"/>
    <w:rsid w:val="009C6BA2"/>
    <w:rsid w:val="009C6BB5"/>
    <w:rsid w:val="009C6BE2"/>
    <w:rsid w:val="009C728C"/>
    <w:rsid w:val="009C72BE"/>
    <w:rsid w:val="009C72DC"/>
    <w:rsid w:val="009C7563"/>
    <w:rsid w:val="009C75E4"/>
    <w:rsid w:val="009C75F0"/>
    <w:rsid w:val="009C76A4"/>
    <w:rsid w:val="009C7772"/>
    <w:rsid w:val="009C7BD9"/>
    <w:rsid w:val="009C7C34"/>
    <w:rsid w:val="009C7CCA"/>
    <w:rsid w:val="009C7D91"/>
    <w:rsid w:val="009C7F0E"/>
    <w:rsid w:val="009C7FDE"/>
    <w:rsid w:val="009D0191"/>
    <w:rsid w:val="009D01F6"/>
    <w:rsid w:val="009D0208"/>
    <w:rsid w:val="009D07E2"/>
    <w:rsid w:val="009D09D8"/>
    <w:rsid w:val="009D0A3D"/>
    <w:rsid w:val="009D0AB2"/>
    <w:rsid w:val="009D0E57"/>
    <w:rsid w:val="009D0F19"/>
    <w:rsid w:val="009D10E7"/>
    <w:rsid w:val="009D1221"/>
    <w:rsid w:val="009D145C"/>
    <w:rsid w:val="009D16C8"/>
    <w:rsid w:val="009D176C"/>
    <w:rsid w:val="009D1C49"/>
    <w:rsid w:val="009D1CC5"/>
    <w:rsid w:val="009D1CE4"/>
    <w:rsid w:val="009D1D0A"/>
    <w:rsid w:val="009D1D24"/>
    <w:rsid w:val="009D1FE6"/>
    <w:rsid w:val="009D215A"/>
    <w:rsid w:val="009D22A2"/>
    <w:rsid w:val="009D231C"/>
    <w:rsid w:val="009D2412"/>
    <w:rsid w:val="009D28E9"/>
    <w:rsid w:val="009D2BBB"/>
    <w:rsid w:val="009D2BD9"/>
    <w:rsid w:val="009D2C55"/>
    <w:rsid w:val="009D2D92"/>
    <w:rsid w:val="009D2E83"/>
    <w:rsid w:val="009D2E85"/>
    <w:rsid w:val="009D2E91"/>
    <w:rsid w:val="009D2EA2"/>
    <w:rsid w:val="009D3166"/>
    <w:rsid w:val="009D32CB"/>
    <w:rsid w:val="009D3660"/>
    <w:rsid w:val="009D37D0"/>
    <w:rsid w:val="009D380D"/>
    <w:rsid w:val="009D3A5A"/>
    <w:rsid w:val="009D3E74"/>
    <w:rsid w:val="009D402E"/>
    <w:rsid w:val="009D40FF"/>
    <w:rsid w:val="009D4216"/>
    <w:rsid w:val="009D4258"/>
    <w:rsid w:val="009D48F8"/>
    <w:rsid w:val="009D4BD4"/>
    <w:rsid w:val="009D4BD9"/>
    <w:rsid w:val="009D4C2D"/>
    <w:rsid w:val="009D4D79"/>
    <w:rsid w:val="009D4E66"/>
    <w:rsid w:val="009D512B"/>
    <w:rsid w:val="009D524B"/>
    <w:rsid w:val="009D52A7"/>
    <w:rsid w:val="009D549D"/>
    <w:rsid w:val="009D550B"/>
    <w:rsid w:val="009D5584"/>
    <w:rsid w:val="009D577D"/>
    <w:rsid w:val="009D57BB"/>
    <w:rsid w:val="009D5816"/>
    <w:rsid w:val="009D5956"/>
    <w:rsid w:val="009D5996"/>
    <w:rsid w:val="009D5BA2"/>
    <w:rsid w:val="009D5F95"/>
    <w:rsid w:val="009D603F"/>
    <w:rsid w:val="009D6074"/>
    <w:rsid w:val="009D60F3"/>
    <w:rsid w:val="009D610C"/>
    <w:rsid w:val="009D636D"/>
    <w:rsid w:val="009D645F"/>
    <w:rsid w:val="009D66BC"/>
    <w:rsid w:val="009D68C8"/>
    <w:rsid w:val="009D68D6"/>
    <w:rsid w:val="009D6930"/>
    <w:rsid w:val="009D6A39"/>
    <w:rsid w:val="009D6AC7"/>
    <w:rsid w:val="009D6BA7"/>
    <w:rsid w:val="009D6CBC"/>
    <w:rsid w:val="009D6E35"/>
    <w:rsid w:val="009D6F26"/>
    <w:rsid w:val="009D6F49"/>
    <w:rsid w:val="009D7324"/>
    <w:rsid w:val="009D750D"/>
    <w:rsid w:val="009D7773"/>
    <w:rsid w:val="009D7839"/>
    <w:rsid w:val="009D789A"/>
    <w:rsid w:val="009D7945"/>
    <w:rsid w:val="009D7998"/>
    <w:rsid w:val="009D7C69"/>
    <w:rsid w:val="009E0202"/>
    <w:rsid w:val="009E059F"/>
    <w:rsid w:val="009E07F3"/>
    <w:rsid w:val="009E0893"/>
    <w:rsid w:val="009E08A0"/>
    <w:rsid w:val="009E08D8"/>
    <w:rsid w:val="009E0C54"/>
    <w:rsid w:val="009E0D17"/>
    <w:rsid w:val="009E0E3F"/>
    <w:rsid w:val="009E0E5C"/>
    <w:rsid w:val="009E0EE0"/>
    <w:rsid w:val="009E0EE9"/>
    <w:rsid w:val="009E110E"/>
    <w:rsid w:val="009E1125"/>
    <w:rsid w:val="009E1ABE"/>
    <w:rsid w:val="009E1CB3"/>
    <w:rsid w:val="009E1D6D"/>
    <w:rsid w:val="009E1E32"/>
    <w:rsid w:val="009E1E61"/>
    <w:rsid w:val="009E1FDD"/>
    <w:rsid w:val="009E1FF5"/>
    <w:rsid w:val="009E2070"/>
    <w:rsid w:val="009E2096"/>
    <w:rsid w:val="009E20D8"/>
    <w:rsid w:val="009E2146"/>
    <w:rsid w:val="009E23F3"/>
    <w:rsid w:val="009E24F8"/>
    <w:rsid w:val="009E297B"/>
    <w:rsid w:val="009E2A8A"/>
    <w:rsid w:val="009E2A93"/>
    <w:rsid w:val="009E2ABA"/>
    <w:rsid w:val="009E2E59"/>
    <w:rsid w:val="009E302E"/>
    <w:rsid w:val="009E31F3"/>
    <w:rsid w:val="009E3251"/>
    <w:rsid w:val="009E32DC"/>
    <w:rsid w:val="009E32E6"/>
    <w:rsid w:val="009E331A"/>
    <w:rsid w:val="009E33AE"/>
    <w:rsid w:val="009E3746"/>
    <w:rsid w:val="009E3854"/>
    <w:rsid w:val="009E3A15"/>
    <w:rsid w:val="009E3B3D"/>
    <w:rsid w:val="009E3BD3"/>
    <w:rsid w:val="009E3CA8"/>
    <w:rsid w:val="009E3D66"/>
    <w:rsid w:val="009E3DCB"/>
    <w:rsid w:val="009E3DDA"/>
    <w:rsid w:val="009E495B"/>
    <w:rsid w:val="009E49E6"/>
    <w:rsid w:val="009E4A24"/>
    <w:rsid w:val="009E4B37"/>
    <w:rsid w:val="009E4B98"/>
    <w:rsid w:val="009E4D98"/>
    <w:rsid w:val="009E4D9A"/>
    <w:rsid w:val="009E4F36"/>
    <w:rsid w:val="009E4F40"/>
    <w:rsid w:val="009E5227"/>
    <w:rsid w:val="009E5869"/>
    <w:rsid w:val="009E5DF1"/>
    <w:rsid w:val="009E5E72"/>
    <w:rsid w:val="009E5ED7"/>
    <w:rsid w:val="009E5F3C"/>
    <w:rsid w:val="009E5F58"/>
    <w:rsid w:val="009E6404"/>
    <w:rsid w:val="009E669E"/>
    <w:rsid w:val="009E66FC"/>
    <w:rsid w:val="009E6C35"/>
    <w:rsid w:val="009E6E88"/>
    <w:rsid w:val="009E6F6C"/>
    <w:rsid w:val="009E6FBF"/>
    <w:rsid w:val="009E70C9"/>
    <w:rsid w:val="009E71F4"/>
    <w:rsid w:val="009E726D"/>
    <w:rsid w:val="009E73F4"/>
    <w:rsid w:val="009E7529"/>
    <w:rsid w:val="009E7616"/>
    <w:rsid w:val="009E774E"/>
    <w:rsid w:val="009E79B6"/>
    <w:rsid w:val="009E7AE5"/>
    <w:rsid w:val="009E7AF1"/>
    <w:rsid w:val="009E7B0C"/>
    <w:rsid w:val="009E7B79"/>
    <w:rsid w:val="009E7D02"/>
    <w:rsid w:val="009E7FE5"/>
    <w:rsid w:val="009F0058"/>
    <w:rsid w:val="009F08FC"/>
    <w:rsid w:val="009F0924"/>
    <w:rsid w:val="009F0BB3"/>
    <w:rsid w:val="009F0E09"/>
    <w:rsid w:val="009F1081"/>
    <w:rsid w:val="009F1213"/>
    <w:rsid w:val="009F1377"/>
    <w:rsid w:val="009F14A3"/>
    <w:rsid w:val="009F14EA"/>
    <w:rsid w:val="009F1598"/>
    <w:rsid w:val="009F170E"/>
    <w:rsid w:val="009F1AA0"/>
    <w:rsid w:val="009F1D00"/>
    <w:rsid w:val="009F1D7D"/>
    <w:rsid w:val="009F1FAB"/>
    <w:rsid w:val="009F202D"/>
    <w:rsid w:val="009F2093"/>
    <w:rsid w:val="009F2195"/>
    <w:rsid w:val="009F2313"/>
    <w:rsid w:val="009F26DE"/>
    <w:rsid w:val="009F2A07"/>
    <w:rsid w:val="009F2A13"/>
    <w:rsid w:val="009F2AF8"/>
    <w:rsid w:val="009F2B82"/>
    <w:rsid w:val="009F2C6B"/>
    <w:rsid w:val="009F2C80"/>
    <w:rsid w:val="009F2CAB"/>
    <w:rsid w:val="009F2CB0"/>
    <w:rsid w:val="009F2D04"/>
    <w:rsid w:val="009F2DEB"/>
    <w:rsid w:val="009F2E97"/>
    <w:rsid w:val="009F30C6"/>
    <w:rsid w:val="009F311D"/>
    <w:rsid w:val="009F32DF"/>
    <w:rsid w:val="009F36D9"/>
    <w:rsid w:val="009F38AE"/>
    <w:rsid w:val="009F3904"/>
    <w:rsid w:val="009F3EF3"/>
    <w:rsid w:val="009F3F55"/>
    <w:rsid w:val="009F4022"/>
    <w:rsid w:val="009F43EF"/>
    <w:rsid w:val="009F4812"/>
    <w:rsid w:val="009F4851"/>
    <w:rsid w:val="009F48A6"/>
    <w:rsid w:val="009F4905"/>
    <w:rsid w:val="009F4A38"/>
    <w:rsid w:val="009F4BA8"/>
    <w:rsid w:val="009F4BAA"/>
    <w:rsid w:val="009F4CB9"/>
    <w:rsid w:val="009F4DCB"/>
    <w:rsid w:val="009F4F40"/>
    <w:rsid w:val="009F5435"/>
    <w:rsid w:val="009F557E"/>
    <w:rsid w:val="009F585D"/>
    <w:rsid w:val="009F5C24"/>
    <w:rsid w:val="009F5C7D"/>
    <w:rsid w:val="009F6172"/>
    <w:rsid w:val="009F6205"/>
    <w:rsid w:val="009F6495"/>
    <w:rsid w:val="009F6652"/>
    <w:rsid w:val="009F674C"/>
    <w:rsid w:val="009F68F2"/>
    <w:rsid w:val="009F696C"/>
    <w:rsid w:val="009F6A73"/>
    <w:rsid w:val="009F6C5C"/>
    <w:rsid w:val="009F6C71"/>
    <w:rsid w:val="009F70E2"/>
    <w:rsid w:val="009F712B"/>
    <w:rsid w:val="009F7398"/>
    <w:rsid w:val="009F73CD"/>
    <w:rsid w:val="009F7420"/>
    <w:rsid w:val="009F78F9"/>
    <w:rsid w:val="009F79D2"/>
    <w:rsid w:val="009F7B20"/>
    <w:rsid w:val="009F7C56"/>
    <w:rsid w:val="009F7D57"/>
    <w:rsid w:val="009F7DD7"/>
    <w:rsid w:val="009F7DEF"/>
    <w:rsid w:val="00A00168"/>
    <w:rsid w:val="00A00249"/>
    <w:rsid w:val="00A00539"/>
    <w:rsid w:val="00A0060E"/>
    <w:rsid w:val="00A00773"/>
    <w:rsid w:val="00A007BC"/>
    <w:rsid w:val="00A007F1"/>
    <w:rsid w:val="00A00833"/>
    <w:rsid w:val="00A00B69"/>
    <w:rsid w:val="00A00B90"/>
    <w:rsid w:val="00A00D13"/>
    <w:rsid w:val="00A00D66"/>
    <w:rsid w:val="00A00DB2"/>
    <w:rsid w:val="00A00DFE"/>
    <w:rsid w:val="00A010AA"/>
    <w:rsid w:val="00A012ED"/>
    <w:rsid w:val="00A016AA"/>
    <w:rsid w:val="00A01928"/>
    <w:rsid w:val="00A01AF3"/>
    <w:rsid w:val="00A01B3D"/>
    <w:rsid w:val="00A01D90"/>
    <w:rsid w:val="00A02332"/>
    <w:rsid w:val="00A0253D"/>
    <w:rsid w:val="00A02597"/>
    <w:rsid w:val="00A02912"/>
    <w:rsid w:val="00A029D2"/>
    <w:rsid w:val="00A02B18"/>
    <w:rsid w:val="00A02D78"/>
    <w:rsid w:val="00A02E09"/>
    <w:rsid w:val="00A0320E"/>
    <w:rsid w:val="00A03297"/>
    <w:rsid w:val="00A03495"/>
    <w:rsid w:val="00A037A8"/>
    <w:rsid w:val="00A038C1"/>
    <w:rsid w:val="00A03B86"/>
    <w:rsid w:val="00A03BC9"/>
    <w:rsid w:val="00A03C26"/>
    <w:rsid w:val="00A040A3"/>
    <w:rsid w:val="00A04206"/>
    <w:rsid w:val="00A0436B"/>
    <w:rsid w:val="00A043E2"/>
    <w:rsid w:val="00A04884"/>
    <w:rsid w:val="00A048B8"/>
    <w:rsid w:val="00A04A49"/>
    <w:rsid w:val="00A04C65"/>
    <w:rsid w:val="00A04C7B"/>
    <w:rsid w:val="00A04D3F"/>
    <w:rsid w:val="00A04FC7"/>
    <w:rsid w:val="00A0513C"/>
    <w:rsid w:val="00A05226"/>
    <w:rsid w:val="00A05394"/>
    <w:rsid w:val="00A053A2"/>
    <w:rsid w:val="00A055ED"/>
    <w:rsid w:val="00A058C4"/>
    <w:rsid w:val="00A059BC"/>
    <w:rsid w:val="00A05AFE"/>
    <w:rsid w:val="00A05C7E"/>
    <w:rsid w:val="00A05CF8"/>
    <w:rsid w:val="00A06210"/>
    <w:rsid w:val="00A06266"/>
    <w:rsid w:val="00A06326"/>
    <w:rsid w:val="00A06490"/>
    <w:rsid w:val="00A067E7"/>
    <w:rsid w:val="00A0688D"/>
    <w:rsid w:val="00A06BC8"/>
    <w:rsid w:val="00A06C5F"/>
    <w:rsid w:val="00A06D41"/>
    <w:rsid w:val="00A07121"/>
    <w:rsid w:val="00A0714C"/>
    <w:rsid w:val="00A0716F"/>
    <w:rsid w:val="00A0738E"/>
    <w:rsid w:val="00A07464"/>
    <w:rsid w:val="00A07584"/>
    <w:rsid w:val="00A07722"/>
    <w:rsid w:val="00A07837"/>
    <w:rsid w:val="00A0795C"/>
    <w:rsid w:val="00A07A4B"/>
    <w:rsid w:val="00A07B95"/>
    <w:rsid w:val="00A07BB9"/>
    <w:rsid w:val="00A07CA3"/>
    <w:rsid w:val="00A07DC9"/>
    <w:rsid w:val="00A07E26"/>
    <w:rsid w:val="00A07F50"/>
    <w:rsid w:val="00A07F8F"/>
    <w:rsid w:val="00A1016A"/>
    <w:rsid w:val="00A1028A"/>
    <w:rsid w:val="00A103E1"/>
    <w:rsid w:val="00A10532"/>
    <w:rsid w:val="00A107B1"/>
    <w:rsid w:val="00A10A72"/>
    <w:rsid w:val="00A10BAC"/>
    <w:rsid w:val="00A10DCD"/>
    <w:rsid w:val="00A10E73"/>
    <w:rsid w:val="00A11121"/>
    <w:rsid w:val="00A112BC"/>
    <w:rsid w:val="00A11354"/>
    <w:rsid w:val="00A113A2"/>
    <w:rsid w:val="00A1140C"/>
    <w:rsid w:val="00A114FF"/>
    <w:rsid w:val="00A11510"/>
    <w:rsid w:val="00A116E5"/>
    <w:rsid w:val="00A117FD"/>
    <w:rsid w:val="00A119C8"/>
    <w:rsid w:val="00A11A1D"/>
    <w:rsid w:val="00A11B8F"/>
    <w:rsid w:val="00A11C4A"/>
    <w:rsid w:val="00A11D30"/>
    <w:rsid w:val="00A11EED"/>
    <w:rsid w:val="00A11FBF"/>
    <w:rsid w:val="00A12090"/>
    <w:rsid w:val="00A120CB"/>
    <w:rsid w:val="00A12A35"/>
    <w:rsid w:val="00A12BA8"/>
    <w:rsid w:val="00A12BB6"/>
    <w:rsid w:val="00A12DD9"/>
    <w:rsid w:val="00A12E95"/>
    <w:rsid w:val="00A1322F"/>
    <w:rsid w:val="00A13259"/>
    <w:rsid w:val="00A1331A"/>
    <w:rsid w:val="00A133CD"/>
    <w:rsid w:val="00A135A6"/>
    <w:rsid w:val="00A1360D"/>
    <w:rsid w:val="00A13801"/>
    <w:rsid w:val="00A13803"/>
    <w:rsid w:val="00A13941"/>
    <w:rsid w:val="00A13975"/>
    <w:rsid w:val="00A13B48"/>
    <w:rsid w:val="00A13B6A"/>
    <w:rsid w:val="00A13CC1"/>
    <w:rsid w:val="00A13E75"/>
    <w:rsid w:val="00A13F31"/>
    <w:rsid w:val="00A13F9A"/>
    <w:rsid w:val="00A142AA"/>
    <w:rsid w:val="00A1436E"/>
    <w:rsid w:val="00A144C4"/>
    <w:rsid w:val="00A145DF"/>
    <w:rsid w:val="00A14611"/>
    <w:rsid w:val="00A14654"/>
    <w:rsid w:val="00A1469D"/>
    <w:rsid w:val="00A14812"/>
    <w:rsid w:val="00A149D4"/>
    <w:rsid w:val="00A14C74"/>
    <w:rsid w:val="00A14E1F"/>
    <w:rsid w:val="00A14FEB"/>
    <w:rsid w:val="00A15254"/>
    <w:rsid w:val="00A1532B"/>
    <w:rsid w:val="00A15362"/>
    <w:rsid w:val="00A1539E"/>
    <w:rsid w:val="00A15729"/>
    <w:rsid w:val="00A159AF"/>
    <w:rsid w:val="00A15A21"/>
    <w:rsid w:val="00A15C41"/>
    <w:rsid w:val="00A15E35"/>
    <w:rsid w:val="00A15F44"/>
    <w:rsid w:val="00A15FB8"/>
    <w:rsid w:val="00A15FD7"/>
    <w:rsid w:val="00A1621D"/>
    <w:rsid w:val="00A162A0"/>
    <w:rsid w:val="00A1631A"/>
    <w:rsid w:val="00A16358"/>
    <w:rsid w:val="00A165A0"/>
    <w:rsid w:val="00A165A3"/>
    <w:rsid w:val="00A16756"/>
    <w:rsid w:val="00A16BA8"/>
    <w:rsid w:val="00A16C43"/>
    <w:rsid w:val="00A16CE7"/>
    <w:rsid w:val="00A16D87"/>
    <w:rsid w:val="00A16F84"/>
    <w:rsid w:val="00A170E1"/>
    <w:rsid w:val="00A1713E"/>
    <w:rsid w:val="00A17764"/>
    <w:rsid w:val="00A17AB5"/>
    <w:rsid w:val="00A20104"/>
    <w:rsid w:val="00A20549"/>
    <w:rsid w:val="00A20577"/>
    <w:rsid w:val="00A2068C"/>
    <w:rsid w:val="00A208EC"/>
    <w:rsid w:val="00A20A5F"/>
    <w:rsid w:val="00A20AD6"/>
    <w:rsid w:val="00A20D5E"/>
    <w:rsid w:val="00A20D93"/>
    <w:rsid w:val="00A20E3D"/>
    <w:rsid w:val="00A20F15"/>
    <w:rsid w:val="00A2101D"/>
    <w:rsid w:val="00A211EC"/>
    <w:rsid w:val="00A212BB"/>
    <w:rsid w:val="00A212C1"/>
    <w:rsid w:val="00A2131D"/>
    <w:rsid w:val="00A213DE"/>
    <w:rsid w:val="00A2152F"/>
    <w:rsid w:val="00A21BE7"/>
    <w:rsid w:val="00A2203D"/>
    <w:rsid w:val="00A22141"/>
    <w:rsid w:val="00A223F0"/>
    <w:rsid w:val="00A22CEC"/>
    <w:rsid w:val="00A22E2F"/>
    <w:rsid w:val="00A22F89"/>
    <w:rsid w:val="00A2311E"/>
    <w:rsid w:val="00A23512"/>
    <w:rsid w:val="00A236D4"/>
    <w:rsid w:val="00A23873"/>
    <w:rsid w:val="00A23967"/>
    <w:rsid w:val="00A239A4"/>
    <w:rsid w:val="00A23ACD"/>
    <w:rsid w:val="00A23B16"/>
    <w:rsid w:val="00A23BBC"/>
    <w:rsid w:val="00A23BEB"/>
    <w:rsid w:val="00A23E91"/>
    <w:rsid w:val="00A24090"/>
    <w:rsid w:val="00A240CA"/>
    <w:rsid w:val="00A24153"/>
    <w:rsid w:val="00A241F0"/>
    <w:rsid w:val="00A24336"/>
    <w:rsid w:val="00A2449A"/>
    <w:rsid w:val="00A2450E"/>
    <w:rsid w:val="00A2454A"/>
    <w:rsid w:val="00A24630"/>
    <w:rsid w:val="00A24709"/>
    <w:rsid w:val="00A24763"/>
    <w:rsid w:val="00A247EA"/>
    <w:rsid w:val="00A248EF"/>
    <w:rsid w:val="00A24ABC"/>
    <w:rsid w:val="00A24ACC"/>
    <w:rsid w:val="00A24CF7"/>
    <w:rsid w:val="00A24D0C"/>
    <w:rsid w:val="00A24E28"/>
    <w:rsid w:val="00A24EFA"/>
    <w:rsid w:val="00A24F2A"/>
    <w:rsid w:val="00A25D4B"/>
    <w:rsid w:val="00A25E75"/>
    <w:rsid w:val="00A25F86"/>
    <w:rsid w:val="00A26314"/>
    <w:rsid w:val="00A263B7"/>
    <w:rsid w:val="00A2645F"/>
    <w:rsid w:val="00A2683D"/>
    <w:rsid w:val="00A2687D"/>
    <w:rsid w:val="00A26956"/>
    <w:rsid w:val="00A26B34"/>
    <w:rsid w:val="00A26B90"/>
    <w:rsid w:val="00A26C21"/>
    <w:rsid w:val="00A270DD"/>
    <w:rsid w:val="00A27185"/>
    <w:rsid w:val="00A272C4"/>
    <w:rsid w:val="00A276C8"/>
    <w:rsid w:val="00A278B1"/>
    <w:rsid w:val="00A278B4"/>
    <w:rsid w:val="00A279CC"/>
    <w:rsid w:val="00A279F9"/>
    <w:rsid w:val="00A27A3C"/>
    <w:rsid w:val="00A27AA9"/>
    <w:rsid w:val="00A27F45"/>
    <w:rsid w:val="00A27F49"/>
    <w:rsid w:val="00A27FA9"/>
    <w:rsid w:val="00A30010"/>
    <w:rsid w:val="00A30081"/>
    <w:rsid w:val="00A30289"/>
    <w:rsid w:val="00A30292"/>
    <w:rsid w:val="00A303CD"/>
    <w:rsid w:val="00A3061B"/>
    <w:rsid w:val="00A3075E"/>
    <w:rsid w:val="00A307BE"/>
    <w:rsid w:val="00A30999"/>
    <w:rsid w:val="00A30A07"/>
    <w:rsid w:val="00A30A0A"/>
    <w:rsid w:val="00A30BD1"/>
    <w:rsid w:val="00A30C58"/>
    <w:rsid w:val="00A30D31"/>
    <w:rsid w:val="00A30EAD"/>
    <w:rsid w:val="00A31032"/>
    <w:rsid w:val="00A3119B"/>
    <w:rsid w:val="00A312AD"/>
    <w:rsid w:val="00A31635"/>
    <w:rsid w:val="00A31770"/>
    <w:rsid w:val="00A3177A"/>
    <w:rsid w:val="00A3185B"/>
    <w:rsid w:val="00A31C5D"/>
    <w:rsid w:val="00A31E19"/>
    <w:rsid w:val="00A31E7E"/>
    <w:rsid w:val="00A31F7A"/>
    <w:rsid w:val="00A31FE1"/>
    <w:rsid w:val="00A3211F"/>
    <w:rsid w:val="00A3238B"/>
    <w:rsid w:val="00A323E1"/>
    <w:rsid w:val="00A32459"/>
    <w:rsid w:val="00A324CE"/>
    <w:rsid w:val="00A324E5"/>
    <w:rsid w:val="00A32555"/>
    <w:rsid w:val="00A32634"/>
    <w:rsid w:val="00A327C8"/>
    <w:rsid w:val="00A328BD"/>
    <w:rsid w:val="00A3290F"/>
    <w:rsid w:val="00A3295F"/>
    <w:rsid w:val="00A32A05"/>
    <w:rsid w:val="00A32A8B"/>
    <w:rsid w:val="00A32B42"/>
    <w:rsid w:val="00A32E31"/>
    <w:rsid w:val="00A3303F"/>
    <w:rsid w:val="00A33221"/>
    <w:rsid w:val="00A33238"/>
    <w:rsid w:val="00A33357"/>
    <w:rsid w:val="00A336CA"/>
    <w:rsid w:val="00A3372E"/>
    <w:rsid w:val="00A3392A"/>
    <w:rsid w:val="00A33C19"/>
    <w:rsid w:val="00A33E9B"/>
    <w:rsid w:val="00A33F2E"/>
    <w:rsid w:val="00A34044"/>
    <w:rsid w:val="00A341EF"/>
    <w:rsid w:val="00A34352"/>
    <w:rsid w:val="00A343F9"/>
    <w:rsid w:val="00A3454C"/>
    <w:rsid w:val="00A34604"/>
    <w:rsid w:val="00A34631"/>
    <w:rsid w:val="00A346B9"/>
    <w:rsid w:val="00A347F9"/>
    <w:rsid w:val="00A3480C"/>
    <w:rsid w:val="00A34A61"/>
    <w:rsid w:val="00A34AE4"/>
    <w:rsid w:val="00A34C6E"/>
    <w:rsid w:val="00A34F63"/>
    <w:rsid w:val="00A35065"/>
    <w:rsid w:val="00A350DC"/>
    <w:rsid w:val="00A353BE"/>
    <w:rsid w:val="00A353E7"/>
    <w:rsid w:val="00A35486"/>
    <w:rsid w:val="00A35758"/>
    <w:rsid w:val="00A358C2"/>
    <w:rsid w:val="00A359EB"/>
    <w:rsid w:val="00A35BDC"/>
    <w:rsid w:val="00A35DFC"/>
    <w:rsid w:val="00A35E83"/>
    <w:rsid w:val="00A35E8E"/>
    <w:rsid w:val="00A35F78"/>
    <w:rsid w:val="00A3600B"/>
    <w:rsid w:val="00A36113"/>
    <w:rsid w:val="00A3638C"/>
    <w:rsid w:val="00A3643A"/>
    <w:rsid w:val="00A365CB"/>
    <w:rsid w:val="00A366DF"/>
    <w:rsid w:val="00A36D44"/>
    <w:rsid w:val="00A36FA0"/>
    <w:rsid w:val="00A3700A"/>
    <w:rsid w:val="00A3708A"/>
    <w:rsid w:val="00A374AD"/>
    <w:rsid w:val="00A374B4"/>
    <w:rsid w:val="00A375BF"/>
    <w:rsid w:val="00A377DA"/>
    <w:rsid w:val="00A378BC"/>
    <w:rsid w:val="00A37B9A"/>
    <w:rsid w:val="00A37C20"/>
    <w:rsid w:val="00A37F73"/>
    <w:rsid w:val="00A37F8B"/>
    <w:rsid w:val="00A40430"/>
    <w:rsid w:val="00A40463"/>
    <w:rsid w:val="00A40648"/>
    <w:rsid w:val="00A40BA8"/>
    <w:rsid w:val="00A40D8D"/>
    <w:rsid w:val="00A40E13"/>
    <w:rsid w:val="00A40EB7"/>
    <w:rsid w:val="00A40F87"/>
    <w:rsid w:val="00A41046"/>
    <w:rsid w:val="00A414B4"/>
    <w:rsid w:val="00A41678"/>
    <w:rsid w:val="00A418FC"/>
    <w:rsid w:val="00A4194A"/>
    <w:rsid w:val="00A41D04"/>
    <w:rsid w:val="00A41E3A"/>
    <w:rsid w:val="00A41E59"/>
    <w:rsid w:val="00A41F87"/>
    <w:rsid w:val="00A41FD7"/>
    <w:rsid w:val="00A4205B"/>
    <w:rsid w:val="00A4209F"/>
    <w:rsid w:val="00A42358"/>
    <w:rsid w:val="00A426CE"/>
    <w:rsid w:val="00A42781"/>
    <w:rsid w:val="00A4298D"/>
    <w:rsid w:val="00A42992"/>
    <w:rsid w:val="00A42B61"/>
    <w:rsid w:val="00A42DEC"/>
    <w:rsid w:val="00A42E06"/>
    <w:rsid w:val="00A42ED1"/>
    <w:rsid w:val="00A42F86"/>
    <w:rsid w:val="00A4318F"/>
    <w:rsid w:val="00A43316"/>
    <w:rsid w:val="00A4335A"/>
    <w:rsid w:val="00A4342A"/>
    <w:rsid w:val="00A4346D"/>
    <w:rsid w:val="00A434AC"/>
    <w:rsid w:val="00A43675"/>
    <w:rsid w:val="00A43B5B"/>
    <w:rsid w:val="00A43C2D"/>
    <w:rsid w:val="00A43D28"/>
    <w:rsid w:val="00A43ED5"/>
    <w:rsid w:val="00A43FEC"/>
    <w:rsid w:val="00A4417F"/>
    <w:rsid w:val="00A4456A"/>
    <w:rsid w:val="00A4456D"/>
    <w:rsid w:val="00A44679"/>
    <w:rsid w:val="00A44719"/>
    <w:rsid w:val="00A44810"/>
    <w:rsid w:val="00A44964"/>
    <w:rsid w:val="00A44968"/>
    <w:rsid w:val="00A44B42"/>
    <w:rsid w:val="00A44F36"/>
    <w:rsid w:val="00A4509B"/>
    <w:rsid w:val="00A450FC"/>
    <w:rsid w:val="00A4522B"/>
    <w:rsid w:val="00A45295"/>
    <w:rsid w:val="00A4544F"/>
    <w:rsid w:val="00A455F9"/>
    <w:rsid w:val="00A4573C"/>
    <w:rsid w:val="00A4585A"/>
    <w:rsid w:val="00A45870"/>
    <w:rsid w:val="00A4593D"/>
    <w:rsid w:val="00A45946"/>
    <w:rsid w:val="00A4594F"/>
    <w:rsid w:val="00A45BAF"/>
    <w:rsid w:val="00A45D0B"/>
    <w:rsid w:val="00A45EFC"/>
    <w:rsid w:val="00A46002"/>
    <w:rsid w:val="00A4603A"/>
    <w:rsid w:val="00A46249"/>
    <w:rsid w:val="00A463E9"/>
    <w:rsid w:val="00A46416"/>
    <w:rsid w:val="00A46592"/>
    <w:rsid w:val="00A4693D"/>
    <w:rsid w:val="00A46959"/>
    <w:rsid w:val="00A469C6"/>
    <w:rsid w:val="00A46C58"/>
    <w:rsid w:val="00A46E0C"/>
    <w:rsid w:val="00A470D8"/>
    <w:rsid w:val="00A47590"/>
    <w:rsid w:val="00A4760B"/>
    <w:rsid w:val="00A476D3"/>
    <w:rsid w:val="00A476D6"/>
    <w:rsid w:val="00A4781E"/>
    <w:rsid w:val="00A4790C"/>
    <w:rsid w:val="00A47B20"/>
    <w:rsid w:val="00A47B21"/>
    <w:rsid w:val="00A47BE7"/>
    <w:rsid w:val="00A47EC1"/>
    <w:rsid w:val="00A503FD"/>
    <w:rsid w:val="00A5066C"/>
    <w:rsid w:val="00A50B93"/>
    <w:rsid w:val="00A50C61"/>
    <w:rsid w:val="00A50C90"/>
    <w:rsid w:val="00A50DA9"/>
    <w:rsid w:val="00A50E18"/>
    <w:rsid w:val="00A50E60"/>
    <w:rsid w:val="00A50E83"/>
    <w:rsid w:val="00A50FF1"/>
    <w:rsid w:val="00A5133A"/>
    <w:rsid w:val="00A513F2"/>
    <w:rsid w:val="00A51531"/>
    <w:rsid w:val="00A5170E"/>
    <w:rsid w:val="00A518AD"/>
    <w:rsid w:val="00A518EC"/>
    <w:rsid w:val="00A51997"/>
    <w:rsid w:val="00A51A18"/>
    <w:rsid w:val="00A51A90"/>
    <w:rsid w:val="00A51B00"/>
    <w:rsid w:val="00A51D52"/>
    <w:rsid w:val="00A5209E"/>
    <w:rsid w:val="00A520EF"/>
    <w:rsid w:val="00A52162"/>
    <w:rsid w:val="00A5228F"/>
    <w:rsid w:val="00A5229A"/>
    <w:rsid w:val="00A522C7"/>
    <w:rsid w:val="00A523D7"/>
    <w:rsid w:val="00A523FF"/>
    <w:rsid w:val="00A5260B"/>
    <w:rsid w:val="00A52793"/>
    <w:rsid w:val="00A5280E"/>
    <w:rsid w:val="00A52847"/>
    <w:rsid w:val="00A52941"/>
    <w:rsid w:val="00A52BB4"/>
    <w:rsid w:val="00A52BBB"/>
    <w:rsid w:val="00A52E59"/>
    <w:rsid w:val="00A53011"/>
    <w:rsid w:val="00A5301E"/>
    <w:rsid w:val="00A53178"/>
    <w:rsid w:val="00A5326E"/>
    <w:rsid w:val="00A532C0"/>
    <w:rsid w:val="00A53583"/>
    <w:rsid w:val="00A538C9"/>
    <w:rsid w:val="00A53BFD"/>
    <w:rsid w:val="00A53EC0"/>
    <w:rsid w:val="00A544EA"/>
    <w:rsid w:val="00A547BA"/>
    <w:rsid w:val="00A549A3"/>
    <w:rsid w:val="00A549FE"/>
    <w:rsid w:val="00A54BD4"/>
    <w:rsid w:val="00A54C69"/>
    <w:rsid w:val="00A54CF6"/>
    <w:rsid w:val="00A54D87"/>
    <w:rsid w:val="00A54DC2"/>
    <w:rsid w:val="00A54F17"/>
    <w:rsid w:val="00A54FC8"/>
    <w:rsid w:val="00A5502B"/>
    <w:rsid w:val="00A55374"/>
    <w:rsid w:val="00A5563B"/>
    <w:rsid w:val="00A5587B"/>
    <w:rsid w:val="00A55ACB"/>
    <w:rsid w:val="00A55B02"/>
    <w:rsid w:val="00A55BA1"/>
    <w:rsid w:val="00A56067"/>
    <w:rsid w:val="00A563CE"/>
    <w:rsid w:val="00A565C3"/>
    <w:rsid w:val="00A5675A"/>
    <w:rsid w:val="00A56788"/>
    <w:rsid w:val="00A5679C"/>
    <w:rsid w:val="00A56802"/>
    <w:rsid w:val="00A5685F"/>
    <w:rsid w:val="00A56989"/>
    <w:rsid w:val="00A56A39"/>
    <w:rsid w:val="00A56BE4"/>
    <w:rsid w:val="00A56D75"/>
    <w:rsid w:val="00A56EE5"/>
    <w:rsid w:val="00A56FE0"/>
    <w:rsid w:val="00A5700A"/>
    <w:rsid w:val="00A5714F"/>
    <w:rsid w:val="00A57441"/>
    <w:rsid w:val="00A57AD6"/>
    <w:rsid w:val="00A57DB9"/>
    <w:rsid w:val="00A600F2"/>
    <w:rsid w:val="00A60174"/>
    <w:rsid w:val="00A60181"/>
    <w:rsid w:val="00A605F1"/>
    <w:rsid w:val="00A6066A"/>
    <w:rsid w:val="00A60B15"/>
    <w:rsid w:val="00A60CB6"/>
    <w:rsid w:val="00A60CC9"/>
    <w:rsid w:val="00A61118"/>
    <w:rsid w:val="00A613CD"/>
    <w:rsid w:val="00A61472"/>
    <w:rsid w:val="00A6155C"/>
    <w:rsid w:val="00A6179A"/>
    <w:rsid w:val="00A6195E"/>
    <w:rsid w:val="00A61BC2"/>
    <w:rsid w:val="00A61C0A"/>
    <w:rsid w:val="00A61D72"/>
    <w:rsid w:val="00A61E65"/>
    <w:rsid w:val="00A624C6"/>
    <w:rsid w:val="00A625B4"/>
    <w:rsid w:val="00A62600"/>
    <w:rsid w:val="00A6270A"/>
    <w:rsid w:val="00A62B7A"/>
    <w:rsid w:val="00A62F92"/>
    <w:rsid w:val="00A62FA2"/>
    <w:rsid w:val="00A63629"/>
    <w:rsid w:val="00A63934"/>
    <w:rsid w:val="00A63A97"/>
    <w:rsid w:val="00A63CC5"/>
    <w:rsid w:val="00A63EFC"/>
    <w:rsid w:val="00A63FAF"/>
    <w:rsid w:val="00A640E6"/>
    <w:rsid w:val="00A6416D"/>
    <w:rsid w:val="00A64346"/>
    <w:rsid w:val="00A643EE"/>
    <w:rsid w:val="00A64499"/>
    <w:rsid w:val="00A6467E"/>
    <w:rsid w:val="00A646E0"/>
    <w:rsid w:val="00A6478E"/>
    <w:rsid w:val="00A6498A"/>
    <w:rsid w:val="00A64A0F"/>
    <w:rsid w:val="00A64B75"/>
    <w:rsid w:val="00A64C7B"/>
    <w:rsid w:val="00A64D8E"/>
    <w:rsid w:val="00A64F77"/>
    <w:rsid w:val="00A65610"/>
    <w:rsid w:val="00A656B9"/>
    <w:rsid w:val="00A657FE"/>
    <w:rsid w:val="00A658C9"/>
    <w:rsid w:val="00A659D3"/>
    <w:rsid w:val="00A659DE"/>
    <w:rsid w:val="00A65B1C"/>
    <w:rsid w:val="00A65CB1"/>
    <w:rsid w:val="00A65CF1"/>
    <w:rsid w:val="00A65DFF"/>
    <w:rsid w:val="00A65EA9"/>
    <w:rsid w:val="00A65ECF"/>
    <w:rsid w:val="00A66097"/>
    <w:rsid w:val="00A6609E"/>
    <w:rsid w:val="00A6633A"/>
    <w:rsid w:val="00A66363"/>
    <w:rsid w:val="00A66589"/>
    <w:rsid w:val="00A665EE"/>
    <w:rsid w:val="00A665F6"/>
    <w:rsid w:val="00A666A0"/>
    <w:rsid w:val="00A6689B"/>
    <w:rsid w:val="00A66B57"/>
    <w:rsid w:val="00A66E62"/>
    <w:rsid w:val="00A66F01"/>
    <w:rsid w:val="00A66FE1"/>
    <w:rsid w:val="00A67145"/>
    <w:rsid w:val="00A6719A"/>
    <w:rsid w:val="00A673CF"/>
    <w:rsid w:val="00A67526"/>
    <w:rsid w:val="00A675B3"/>
    <w:rsid w:val="00A6774C"/>
    <w:rsid w:val="00A678EA"/>
    <w:rsid w:val="00A678EE"/>
    <w:rsid w:val="00A67938"/>
    <w:rsid w:val="00A67AA0"/>
    <w:rsid w:val="00A67C78"/>
    <w:rsid w:val="00A67D1B"/>
    <w:rsid w:val="00A67D1E"/>
    <w:rsid w:val="00A67D70"/>
    <w:rsid w:val="00A67F87"/>
    <w:rsid w:val="00A700C6"/>
    <w:rsid w:val="00A700DC"/>
    <w:rsid w:val="00A7013C"/>
    <w:rsid w:val="00A70279"/>
    <w:rsid w:val="00A7057E"/>
    <w:rsid w:val="00A707AF"/>
    <w:rsid w:val="00A707C7"/>
    <w:rsid w:val="00A7083B"/>
    <w:rsid w:val="00A709E7"/>
    <w:rsid w:val="00A70A00"/>
    <w:rsid w:val="00A70A44"/>
    <w:rsid w:val="00A70AE2"/>
    <w:rsid w:val="00A70BFE"/>
    <w:rsid w:val="00A70CC2"/>
    <w:rsid w:val="00A70D25"/>
    <w:rsid w:val="00A70DB8"/>
    <w:rsid w:val="00A70DF9"/>
    <w:rsid w:val="00A70ED0"/>
    <w:rsid w:val="00A711C9"/>
    <w:rsid w:val="00A7120F"/>
    <w:rsid w:val="00A7131C"/>
    <w:rsid w:val="00A71371"/>
    <w:rsid w:val="00A71507"/>
    <w:rsid w:val="00A71B90"/>
    <w:rsid w:val="00A723AD"/>
    <w:rsid w:val="00A72442"/>
    <w:rsid w:val="00A72709"/>
    <w:rsid w:val="00A728A9"/>
    <w:rsid w:val="00A72CEA"/>
    <w:rsid w:val="00A72DA9"/>
    <w:rsid w:val="00A73054"/>
    <w:rsid w:val="00A73303"/>
    <w:rsid w:val="00A735FE"/>
    <w:rsid w:val="00A73673"/>
    <w:rsid w:val="00A7368B"/>
    <w:rsid w:val="00A73B95"/>
    <w:rsid w:val="00A73C26"/>
    <w:rsid w:val="00A73CEE"/>
    <w:rsid w:val="00A73FAA"/>
    <w:rsid w:val="00A74059"/>
    <w:rsid w:val="00A74271"/>
    <w:rsid w:val="00A74281"/>
    <w:rsid w:val="00A74309"/>
    <w:rsid w:val="00A74526"/>
    <w:rsid w:val="00A74562"/>
    <w:rsid w:val="00A74611"/>
    <w:rsid w:val="00A7474B"/>
    <w:rsid w:val="00A74A39"/>
    <w:rsid w:val="00A74B82"/>
    <w:rsid w:val="00A751BB"/>
    <w:rsid w:val="00A75235"/>
    <w:rsid w:val="00A754A7"/>
    <w:rsid w:val="00A75592"/>
    <w:rsid w:val="00A757C2"/>
    <w:rsid w:val="00A758E8"/>
    <w:rsid w:val="00A759C2"/>
    <w:rsid w:val="00A75B56"/>
    <w:rsid w:val="00A75B59"/>
    <w:rsid w:val="00A75CB7"/>
    <w:rsid w:val="00A75EA4"/>
    <w:rsid w:val="00A7608E"/>
    <w:rsid w:val="00A76586"/>
    <w:rsid w:val="00A767D6"/>
    <w:rsid w:val="00A76AB5"/>
    <w:rsid w:val="00A76D5D"/>
    <w:rsid w:val="00A76D99"/>
    <w:rsid w:val="00A7733F"/>
    <w:rsid w:val="00A77422"/>
    <w:rsid w:val="00A7751E"/>
    <w:rsid w:val="00A77585"/>
    <w:rsid w:val="00A7759B"/>
    <w:rsid w:val="00A7776C"/>
    <w:rsid w:val="00A77D69"/>
    <w:rsid w:val="00A77D6B"/>
    <w:rsid w:val="00A77F0A"/>
    <w:rsid w:val="00A77F63"/>
    <w:rsid w:val="00A80561"/>
    <w:rsid w:val="00A806A1"/>
    <w:rsid w:val="00A80B5A"/>
    <w:rsid w:val="00A80BD5"/>
    <w:rsid w:val="00A80DD5"/>
    <w:rsid w:val="00A80EB4"/>
    <w:rsid w:val="00A80EEB"/>
    <w:rsid w:val="00A81012"/>
    <w:rsid w:val="00A812A9"/>
    <w:rsid w:val="00A81397"/>
    <w:rsid w:val="00A817BE"/>
    <w:rsid w:val="00A81968"/>
    <w:rsid w:val="00A81B15"/>
    <w:rsid w:val="00A81B67"/>
    <w:rsid w:val="00A81EF8"/>
    <w:rsid w:val="00A821C8"/>
    <w:rsid w:val="00A82220"/>
    <w:rsid w:val="00A82495"/>
    <w:rsid w:val="00A8256B"/>
    <w:rsid w:val="00A8288B"/>
    <w:rsid w:val="00A82AAE"/>
    <w:rsid w:val="00A82D3E"/>
    <w:rsid w:val="00A82DA1"/>
    <w:rsid w:val="00A82F15"/>
    <w:rsid w:val="00A8310F"/>
    <w:rsid w:val="00A83432"/>
    <w:rsid w:val="00A837AA"/>
    <w:rsid w:val="00A83831"/>
    <w:rsid w:val="00A83A86"/>
    <w:rsid w:val="00A83B22"/>
    <w:rsid w:val="00A83B38"/>
    <w:rsid w:val="00A83C71"/>
    <w:rsid w:val="00A83FB4"/>
    <w:rsid w:val="00A8424B"/>
    <w:rsid w:val="00A84462"/>
    <w:rsid w:val="00A84512"/>
    <w:rsid w:val="00A848FA"/>
    <w:rsid w:val="00A849B7"/>
    <w:rsid w:val="00A84CD8"/>
    <w:rsid w:val="00A850B9"/>
    <w:rsid w:val="00A851F6"/>
    <w:rsid w:val="00A8525D"/>
    <w:rsid w:val="00A852C1"/>
    <w:rsid w:val="00A85501"/>
    <w:rsid w:val="00A8553A"/>
    <w:rsid w:val="00A856E7"/>
    <w:rsid w:val="00A85778"/>
    <w:rsid w:val="00A859DB"/>
    <w:rsid w:val="00A85C6D"/>
    <w:rsid w:val="00A85DE0"/>
    <w:rsid w:val="00A85FCF"/>
    <w:rsid w:val="00A86410"/>
    <w:rsid w:val="00A86467"/>
    <w:rsid w:val="00A8646E"/>
    <w:rsid w:val="00A865E6"/>
    <w:rsid w:val="00A8697F"/>
    <w:rsid w:val="00A869FE"/>
    <w:rsid w:val="00A86B44"/>
    <w:rsid w:val="00A86B4C"/>
    <w:rsid w:val="00A86D6C"/>
    <w:rsid w:val="00A86EA2"/>
    <w:rsid w:val="00A86EB3"/>
    <w:rsid w:val="00A86FB9"/>
    <w:rsid w:val="00A86FDA"/>
    <w:rsid w:val="00A86FFB"/>
    <w:rsid w:val="00A870AE"/>
    <w:rsid w:val="00A871AB"/>
    <w:rsid w:val="00A876DE"/>
    <w:rsid w:val="00A87767"/>
    <w:rsid w:val="00A8780D"/>
    <w:rsid w:val="00A87B19"/>
    <w:rsid w:val="00A87B35"/>
    <w:rsid w:val="00A87BAE"/>
    <w:rsid w:val="00A87D59"/>
    <w:rsid w:val="00A87F84"/>
    <w:rsid w:val="00A90000"/>
    <w:rsid w:val="00A9040A"/>
    <w:rsid w:val="00A9055C"/>
    <w:rsid w:val="00A9078D"/>
    <w:rsid w:val="00A9088C"/>
    <w:rsid w:val="00A908F5"/>
    <w:rsid w:val="00A909EC"/>
    <w:rsid w:val="00A90B07"/>
    <w:rsid w:val="00A90B97"/>
    <w:rsid w:val="00A90C68"/>
    <w:rsid w:val="00A90CDF"/>
    <w:rsid w:val="00A90D64"/>
    <w:rsid w:val="00A90DE5"/>
    <w:rsid w:val="00A90E2B"/>
    <w:rsid w:val="00A90F43"/>
    <w:rsid w:val="00A90FB4"/>
    <w:rsid w:val="00A91129"/>
    <w:rsid w:val="00A91262"/>
    <w:rsid w:val="00A91321"/>
    <w:rsid w:val="00A9147F"/>
    <w:rsid w:val="00A915BB"/>
    <w:rsid w:val="00A9164F"/>
    <w:rsid w:val="00A91C8B"/>
    <w:rsid w:val="00A91DDD"/>
    <w:rsid w:val="00A91F33"/>
    <w:rsid w:val="00A920EE"/>
    <w:rsid w:val="00A92299"/>
    <w:rsid w:val="00A9238E"/>
    <w:rsid w:val="00A92685"/>
    <w:rsid w:val="00A9269B"/>
    <w:rsid w:val="00A926A3"/>
    <w:rsid w:val="00A92937"/>
    <w:rsid w:val="00A92CC7"/>
    <w:rsid w:val="00A92D3B"/>
    <w:rsid w:val="00A92DB3"/>
    <w:rsid w:val="00A92E34"/>
    <w:rsid w:val="00A92FC9"/>
    <w:rsid w:val="00A930A3"/>
    <w:rsid w:val="00A9318D"/>
    <w:rsid w:val="00A93297"/>
    <w:rsid w:val="00A93355"/>
    <w:rsid w:val="00A93357"/>
    <w:rsid w:val="00A9349B"/>
    <w:rsid w:val="00A93554"/>
    <w:rsid w:val="00A93696"/>
    <w:rsid w:val="00A9369F"/>
    <w:rsid w:val="00A93704"/>
    <w:rsid w:val="00A937DE"/>
    <w:rsid w:val="00A93811"/>
    <w:rsid w:val="00A938D0"/>
    <w:rsid w:val="00A938D7"/>
    <w:rsid w:val="00A93A79"/>
    <w:rsid w:val="00A93AA3"/>
    <w:rsid w:val="00A93C50"/>
    <w:rsid w:val="00A93C72"/>
    <w:rsid w:val="00A93DB9"/>
    <w:rsid w:val="00A93ED7"/>
    <w:rsid w:val="00A93F63"/>
    <w:rsid w:val="00A93F9A"/>
    <w:rsid w:val="00A942B2"/>
    <w:rsid w:val="00A94350"/>
    <w:rsid w:val="00A944DD"/>
    <w:rsid w:val="00A944F7"/>
    <w:rsid w:val="00A94714"/>
    <w:rsid w:val="00A9487B"/>
    <w:rsid w:val="00A94AAA"/>
    <w:rsid w:val="00A94C48"/>
    <w:rsid w:val="00A94D0A"/>
    <w:rsid w:val="00A95291"/>
    <w:rsid w:val="00A954B4"/>
    <w:rsid w:val="00A954EF"/>
    <w:rsid w:val="00A9564A"/>
    <w:rsid w:val="00A95707"/>
    <w:rsid w:val="00A9580A"/>
    <w:rsid w:val="00A95995"/>
    <w:rsid w:val="00A95A4C"/>
    <w:rsid w:val="00A95ED0"/>
    <w:rsid w:val="00A95EDA"/>
    <w:rsid w:val="00A95EED"/>
    <w:rsid w:val="00A95F41"/>
    <w:rsid w:val="00A96183"/>
    <w:rsid w:val="00A96317"/>
    <w:rsid w:val="00A96719"/>
    <w:rsid w:val="00A9678D"/>
    <w:rsid w:val="00A967A8"/>
    <w:rsid w:val="00A967C7"/>
    <w:rsid w:val="00A96858"/>
    <w:rsid w:val="00A96938"/>
    <w:rsid w:val="00A96989"/>
    <w:rsid w:val="00A96BD8"/>
    <w:rsid w:val="00A96C1F"/>
    <w:rsid w:val="00A96DFD"/>
    <w:rsid w:val="00A96EA8"/>
    <w:rsid w:val="00A97123"/>
    <w:rsid w:val="00A971FE"/>
    <w:rsid w:val="00A97B7C"/>
    <w:rsid w:val="00A97BF1"/>
    <w:rsid w:val="00A97C1E"/>
    <w:rsid w:val="00A97D24"/>
    <w:rsid w:val="00A97DBC"/>
    <w:rsid w:val="00A97ED6"/>
    <w:rsid w:val="00A97F65"/>
    <w:rsid w:val="00AA0101"/>
    <w:rsid w:val="00AA013F"/>
    <w:rsid w:val="00AA01D6"/>
    <w:rsid w:val="00AA030D"/>
    <w:rsid w:val="00AA0328"/>
    <w:rsid w:val="00AA065F"/>
    <w:rsid w:val="00AA1049"/>
    <w:rsid w:val="00AA1083"/>
    <w:rsid w:val="00AA1312"/>
    <w:rsid w:val="00AA1528"/>
    <w:rsid w:val="00AA1718"/>
    <w:rsid w:val="00AA17C1"/>
    <w:rsid w:val="00AA189F"/>
    <w:rsid w:val="00AA18B5"/>
    <w:rsid w:val="00AA198A"/>
    <w:rsid w:val="00AA1A42"/>
    <w:rsid w:val="00AA1BFD"/>
    <w:rsid w:val="00AA1C74"/>
    <w:rsid w:val="00AA1D67"/>
    <w:rsid w:val="00AA1EF3"/>
    <w:rsid w:val="00AA1F9B"/>
    <w:rsid w:val="00AA20FE"/>
    <w:rsid w:val="00AA21B0"/>
    <w:rsid w:val="00AA21C0"/>
    <w:rsid w:val="00AA2274"/>
    <w:rsid w:val="00AA22FB"/>
    <w:rsid w:val="00AA24F2"/>
    <w:rsid w:val="00AA26AE"/>
    <w:rsid w:val="00AA2807"/>
    <w:rsid w:val="00AA2964"/>
    <w:rsid w:val="00AA2A2F"/>
    <w:rsid w:val="00AA2CCE"/>
    <w:rsid w:val="00AA3106"/>
    <w:rsid w:val="00AA347B"/>
    <w:rsid w:val="00AA34CF"/>
    <w:rsid w:val="00AA375A"/>
    <w:rsid w:val="00AA38D2"/>
    <w:rsid w:val="00AA3AC7"/>
    <w:rsid w:val="00AA3B0E"/>
    <w:rsid w:val="00AA3CC4"/>
    <w:rsid w:val="00AA403D"/>
    <w:rsid w:val="00AA4281"/>
    <w:rsid w:val="00AA4290"/>
    <w:rsid w:val="00AA440D"/>
    <w:rsid w:val="00AA45C6"/>
    <w:rsid w:val="00AA4A79"/>
    <w:rsid w:val="00AA4D20"/>
    <w:rsid w:val="00AA4DFF"/>
    <w:rsid w:val="00AA4E04"/>
    <w:rsid w:val="00AA4E0D"/>
    <w:rsid w:val="00AA4EDE"/>
    <w:rsid w:val="00AA4F1F"/>
    <w:rsid w:val="00AA4FFB"/>
    <w:rsid w:val="00AA515E"/>
    <w:rsid w:val="00AA51BC"/>
    <w:rsid w:val="00AA5220"/>
    <w:rsid w:val="00AA54E3"/>
    <w:rsid w:val="00AA58D2"/>
    <w:rsid w:val="00AA59EF"/>
    <w:rsid w:val="00AA5B17"/>
    <w:rsid w:val="00AA5C01"/>
    <w:rsid w:val="00AA5C1C"/>
    <w:rsid w:val="00AA6066"/>
    <w:rsid w:val="00AA6212"/>
    <w:rsid w:val="00AA636E"/>
    <w:rsid w:val="00AA6381"/>
    <w:rsid w:val="00AA6546"/>
    <w:rsid w:val="00AA6678"/>
    <w:rsid w:val="00AA6686"/>
    <w:rsid w:val="00AA66CC"/>
    <w:rsid w:val="00AA66E1"/>
    <w:rsid w:val="00AA68BC"/>
    <w:rsid w:val="00AA6A75"/>
    <w:rsid w:val="00AA6E3A"/>
    <w:rsid w:val="00AA6E83"/>
    <w:rsid w:val="00AA7373"/>
    <w:rsid w:val="00AA740F"/>
    <w:rsid w:val="00AA7417"/>
    <w:rsid w:val="00AA78CA"/>
    <w:rsid w:val="00AA7DA9"/>
    <w:rsid w:val="00AA7E06"/>
    <w:rsid w:val="00AA7E13"/>
    <w:rsid w:val="00AA7E97"/>
    <w:rsid w:val="00AA7F76"/>
    <w:rsid w:val="00AB01C7"/>
    <w:rsid w:val="00AB0253"/>
    <w:rsid w:val="00AB028B"/>
    <w:rsid w:val="00AB036F"/>
    <w:rsid w:val="00AB0514"/>
    <w:rsid w:val="00AB065B"/>
    <w:rsid w:val="00AB0813"/>
    <w:rsid w:val="00AB0CCB"/>
    <w:rsid w:val="00AB0D18"/>
    <w:rsid w:val="00AB0E5E"/>
    <w:rsid w:val="00AB0FE3"/>
    <w:rsid w:val="00AB1409"/>
    <w:rsid w:val="00AB1534"/>
    <w:rsid w:val="00AB18D3"/>
    <w:rsid w:val="00AB1ABD"/>
    <w:rsid w:val="00AB1B37"/>
    <w:rsid w:val="00AB1E96"/>
    <w:rsid w:val="00AB1F65"/>
    <w:rsid w:val="00AB1FD8"/>
    <w:rsid w:val="00AB248B"/>
    <w:rsid w:val="00AB2717"/>
    <w:rsid w:val="00AB2852"/>
    <w:rsid w:val="00AB28EF"/>
    <w:rsid w:val="00AB290E"/>
    <w:rsid w:val="00AB2951"/>
    <w:rsid w:val="00AB29F3"/>
    <w:rsid w:val="00AB2AD0"/>
    <w:rsid w:val="00AB2B86"/>
    <w:rsid w:val="00AB2B8B"/>
    <w:rsid w:val="00AB2D25"/>
    <w:rsid w:val="00AB2DD1"/>
    <w:rsid w:val="00AB2E3E"/>
    <w:rsid w:val="00AB2F5C"/>
    <w:rsid w:val="00AB3063"/>
    <w:rsid w:val="00AB314D"/>
    <w:rsid w:val="00AB3153"/>
    <w:rsid w:val="00AB3489"/>
    <w:rsid w:val="00AB34FA"/>
    <w:rsid w:val="00AB3507"/>
    <w:rsid w:val="00AB356A"/>
    <w:rsid w:val="00AB361D"/>
    <w:rsid w:val="00AB3666"/>
    <w:rsid w:val="00AB3845"/>
    <w:rsid w:val="00AB3E07"/>
    <w:rsid w:val="00AB3E5E"/>
    <w:rsid w:val="00AB40EF"/>
    <w:rsid w:val="00AB4291"/>
    <w:rsid w:val="00AB4506"/>
    <w:rsid w:val="00AB453B"/>
    <w:rsid w:val="00AB4552"/>
    <w:rsid w:val="00AB47CF"/>
    <w:rsid w:val="00AB4858"/>
    <w:rsid w:val="00AB4D6B"/>
    <w:rsid w:val="00AB4EE7"/>
    <w:rsid w:val="00AB4FF8"/>
    <w:rsid w:val="00AB54AD"/>
    <w:rsid w:val="00AB55AB"/>
    <w:rsid w:val="00AB5649"/>
    <w:rsid w:val="00AB565E"/>
    <w:rsid w:val="00AB5702"/>
    <w:rsid w:val="00AB5BF9"/>
    <w:rsid w:val="00AB5C86"/>
    <w:rsid w:val="00AB5C8D"/>
    <w:rsid w:val="00AB5CBA"/>
    <w:rsid w:val="00AB5E65"/>
    <w:rsid w:val="00AB5E93"/>
    <w:rsid w:val="00AB5EAC"/>
    <w:rsid w:val="00AB5F28"/>
    <w:rsid w:val="00AB5FDD"/>
    <w:rsid w:val="00AB6007"/>
    <w:rsid w:val="00AB609D"/>
    <w:rsid w:val="00AB63F8"/>
    <w:rsid w:val="00AB651B"/>
    <w:rsid w:val="00AB6651"/>
    <w:rsid w:val="00AB6671"/>
    <w:rsid w:val="00AB694F"/>
    <w:rsid w:val="00AB69B1"/>
    <w:rsid w:val="00AB6DA2"/>
    <w:rsid w:val="00AB6EBB"/>
    <w:rsid w:val="00AB6F91"/>
    <w:rsid w:val="00AB740B"/>
    <w:rsid w:val="00AB75FE"/>
    <w:rsid w:val="00AB7620"/>
    <w:rsid w:val="00AB77D0"/>
    <w:rsid w:val="00AB7846"/>
    <w:rsid w:val="00AB78DD"/>
    <w:rsid w:val="00AB7AFB"/>
    <w:rsid w:val="00AB7E85"/>
    <w:rsid w:val="00AB7FC9"/>
    <w:rsid w:val="00AC00A3"/>
    <w:rsid w:val="00AC014A"/>
    <w:rsid w:val="00AC055E"/>
    <w:rsid w:val="00AC075F"/>
    <w:rsid w:val="00AC0893"/>
    <w:rsid w:val="00AC09D2"/>
    <w:rsid w:val="00AC0D18"/>
    <w:rsid w:val="00AC0F0B"/>
    <w:rsid w:val="00AC0FB5"/>
    <w:rsid w:val="00AC168F"/>
    <w:rsid w:val="00AC1DF8"/>
    <w:rsid w:val="00AC1E26"/>
    <w:rsid w:val="00AC20F3"/>
    <w:rsid w:val="00AC235F"/>
    <w:rsid w:val="00AC2480"/>
    <w:rsid w:val="00AC2938"/>
    <w:rsid w:val="00AC296D"/>
    <w:rsid w:val="00AC29F8"/>
    <w:rsid w:val="00AC2A69"/>
    <w:rsid w:val="00AC2BC7"/>
    <w:rsid w:val="00AC2D0E"/>
    <w:rsid w:val="00AC315C"/>
    <w:rsid w:val="00AC3493"/>
    <w:rsid w:val="00AC35A3"/>
    <w:rsid w:val="00AC3791"/>
    <w:rsid w:val="00AC38EE"/>
    <w:rsid w:val="00AC3926"/>
    <w:rsid w:val="00AC3977"/>
    <w:rsid w:val="00AC39C1"/>
    <w:rsid w:val="00AC3A5F"/>
    <w:rsid w:val="00AC3AAD"/>
    <w:rsid w:val="00AC3B0A"/>
    <w:rsid w:val="00AC3D01"/>
    <w:rsid w:val="00AC3ECD"/>
    <w:rsid w:val="00AC409F"/>
    <w:rsid w:val="00AC40F0"/>
    <w:rsid w:val="00AC42CC"/>
    <w:rsid w:val="00AC4338"/>
    <w:rsid w:val="00AC4359"/>
    <w:rsid w:val="00AC4E02"/>
    <w:rsid w:val="00AC4FC8"/>
    <w:rsid w:val="00AC4FCF"/>
    <w:rsid w:val="00AC524A"/>
    <w:rsid w:val="00AC524E"/>
    <w:rsid w:val="00AC52DF"/>
    <w:rsid w:val="00AC54A3"/>
    <w:rsid w:val="00AC54B5"/>
    <w:rsid w:val="00AC5532"/>
    <w:rsid w:val="00AC55E8"/>
    <w:rsid w:val="00AC5672"/>
    <w:rsid w:val="00AC5718"/>
    <w:rsid w:val="00AC5800"/>
    <w:rsid w:val="00AC588E"/>
    <w:rsid w:val="00AC58B0"/>
    <w:rsid w:val="00AC58BB"/>
    <w:rsid w:val="00AC5942"/>
    <w:rsid w:val="00AC5B56"/>
    <w:rsid w:val="00AC5B5D"/>
    <w:rsid w:val="00AC5BB5"/>
    <w:rsid w:val="00AC652B"/>
    <w:rsid w:val="00AC660A"/>
    <w:rsid w:val="00AC6650"/>
    <w:rsid w:val="00AC6684"/>
    <w:rsid w:val="00AC6A90"/>
    <w:rsid w:val="00AC6ABD"/>
    <w:rsid w:val="00AC6B8E"/>
    <w:rsid w:val="00AC6D84"/>
    <w:rsid w:val="00AC6ECA"/>
    <w:rsid w:val="00AC70AF"/>
    <w:rsid w:val="00AC720B"/>
    <w:rsid w:val="00AC7234"/>
    <w:rsid w:val="00AC727F"/>
    <w:rsid w:val="00AC7461"/>
    <w:rsid w:val="00AC7469"/>
    <w:rsid w:val="00AC746E"/>
    <w:rsid w:val="00AC755F"/>
    <w:rsid w:val="00AC75F7"/>
    <w:rsid w:val="00AC7612"/>
    <w:rsid w:val="00AC7850"/>
    <w:rsid w:val="00AC7A73"/>
    <w:rsid w:val="00AC7AA2"/>
    <w:rsid w:val="00AC7D0A"/>
    <w:rsid w:val="00AC7D8C"/>
    <w:rsid w:val="00AD0071"/>
    <w:rsid w:val="00AD018F"/>
    <w:rsid w:val="00AD021F"/>
    <w:rsid w:val="00AD0248"/>
    <w:rsid w:val="00AD0287"/>
    <w:rsid w:val="00AD043F"/>
    <w:rsid w:val="00AD063F"/>
    <w:rsid w:val="00AD0881"/>
    <w:rsid w:val="00AD0B6D"/>
    <w:rsid w:val="00AD0C2C"/>
    <w:rsid w:val="00AD0C9B"/>
    <w:rsid w:val="00AD0CEE"/>
    <w:rsid w:val="00AD0D82"/>
    <w:rsid w:val="00AD0F2D"/>
    <w:rsid w:val="00AD12AB"/>
    <w:rsid w:val="00AD145A"/>
    <w:rsid w:val="00AD1726"/>
    <w:rsid w:val="00AD1B74"/>
    <w:rsid w:val="00AD1C74"/>
    <w:rsid w:val="00AD1EDB"/>
    <w:rsid w:val="00AD1F47"/>
    <w:rsid w:val="00AD1F54"/>
    <w:rsid w:val="00AD1FAE"/>
    <w:rsid w:val="00AD2434"/>
    <w:rsid w:val="00AD2537"/>
    <w:rsid w:val="00AD27A0"/>
    <w:rsid w:val="00AD2805"/>
    <w:rsid w:val="00AD2A75"/>
    <w:rsid w:val="00AD2D76"/>
    <w:rsid w:val="00AD2F46"/>
    <w:rsid w:val="00AD3009"/>
    <w:rsid w:val="00AD3134"/>
    <w:rsid w:val="00AD3372"/>
    <w:rsid w:val="00AD337B"/>
    <w:rsid w:val="00AD33C0"/>
    <w:rsid w:val="00AD33FD"/>
    <w:rsid w:val="00AD3491"/>
    <w:rsid w:val="00AD34EA"/>
    <w:rsid w:val="00AD3507"/>
    <w:rsid w:val="00AD364A"/>
    <w:rsid w:val="00AD368E"/>
    <w:rsid w:val="00AD3716"/>
    <w:rsid w:val="00AD37A2"/>
    <w:rsid w:val="00AD37AA"/>
    <w:rsid w:val="00AD38E3"/>
    <w:rsid w:val="00AD3A1A"/>
    <w:rsid w:val="00AD3C88"/>
    <w:rsid w:val="00AD3CA1"/>
    <w:rsid w:val="00AD3DE0"/>
    <w:rsid w:val="00AD4045"/>
    <w:rsid w:val="00AD4112"/>
    <w:rsid w:val="00AD42A6"/>
    <w:rsid w:val="00AD431A"/>
    <w:rsid w:val="00AD44F9"/>
    <w:rsid w:val="00AD4540"/>
    <w:rsid w:val="00AD46D2"/>
    <w:rsid w:val="00AD4AB7"/>
    <w:rsid w:val="00AD4AD7"/>
    <w:rsid w:val="00AD4C42"/>
    <w:rsid w:val="00AD4E9A"/>
    <w:rsid w:val="00AD5543"/>
    <w:rsid w:val="00AD559E"/>
    <w:rsid w:val="00AD55CD"/>
    <w:rsid w:val="00AD58AC"/>
    <w:rsid w:val="00AD5928"/>
    <w:rsid w:val="00AD5958"/>
    <w:rsid w:val="00AD5B08"/>
    <w:rsid w:val="00AD5BA1"/>
    <w:rsid w:val="00AD5CD5"/>
    <w:rsid w:val="00AD5E97"/>
    <w:rsid w:val="00AD6003"/>
    <w:rsid w:val="00AD6120"/>
    <w:rsid w:val="00AD6278"/>
    <w:rsid w:val="00AD65DC"/>
    <w:rsid w:val="00AD66F3"/>
    <w:rsid w:val="00AD69D6"/>
    <w:rsid w:val="00AD6A43"/>
    <w:rsid w:val="00AD6D2B"/>
    <w:rsid w:val="00AD6DBC"/>
    <w:rsid w:val="00AD6FAD"/>
    <w:rsid w:val="00AD7221"/>
    <w:rsid w:val="00AD7455"/>
    <w:rsid w:val="00AD74DF"/>
    <w:rsid w:val="00AD759F"/>
    <w:rsid w:val="00AD7673"/>
    <w:rsid w:val="00AD7811"/>
    <w:rsid w:val="00AD7A7C"/>
    <w:rsid w:val="00AD7AEB"/>
    <w:rsid w:val="00AD7B57"/>
    <w:rsid w:val="00AD7C00"/>
    <w:rsid w:val="00AD7F9A"/>
    <w:rsid w:val="00AE002B"/>
    <w:rsid w:val="00AE00F6"/>
    <w:rsid w:val="00AE01F3"/>
    <w:rsid w:val="00AE034C"/>
    <w:rsid w:val="00AE0390"/>
    <w:rsid w:val="00AE0592"/>
    <w:rsid w:val="00AE069D"/>
    <w:rsid w:val="00AE06CE"/>
    <w:rsid w:val="00AE0746"/>
    <w:rsid w:val="00AE0A36"/>
    <w:rsid w:val="00AE0A3C"/>
    <w:rsid w:val="00AE0ADE"/>
    <w:rsid w:val="00AE0B38"/>
    <w:rsid w:val="00AE0BD3"/>
    <w:rsid w:val="00AE0D97"/>
    <w:rsid w:val="00AE0DFF"/>
    <w:rsid w:val="00AE0E18"/>
    <w:rsid w:val="00AE0E56"/>
    <w:rsid w:val="00AE0F51"/>
    <w:rsid w:val="00AE0F61"/>
    <w:rsid w:val="00AE10BF"/>
    <w:rsid w:val="00AE10FE"/>
    <w:rsid w:val="00AE1150"/>
    <w:rsid w:val="00AE1246"/>
    <w:rsid w:val="00AE131C"/>
    <w:rsid w:val="00AE15E0"/>
    <w:rsid w:val="00AE15E9"/>
    <w:rsid w:val="00AE18CA"/>
    <w:rsid w:val="00AE1CA1"/>
    <w:rsid w:val="00AE1CB7"/>
    <w:rsid w:val="00AE1CCF"/>
    <w:rsid w:val="00AE1E5A"/>
    <w:rsid w:val="00AE1F4E"/>
    <w:rsid w:val="00AE22B2"/>
    <w:rsid w:val="00AE280B"/>
    <w:rsid w:val="00AE2C1F"/>
    <w:rsid w:val="00AE2D20"/>
    <w:rsid w:val="00AE2F5F"/>
    <w:rsid w:val="00AE301D"/>
    <w:rsid w:val="00AE3136"/>
    <w:rsid w:val="00AE3471"/>
    <w:rsid w:val="00AE363F"/>
    <w:rsid w:val="00AE37F0"/>
    <w:rsid w:val="00AE3F17"/>
    <w:rsid w:val="00AE400D"/>
    <w:rsid w:val="00AE40B3"/>
    <w:rsid w:val="00AE4152"/>
    <w:rsid w:val="00AE4262"/>
    <w:rsid w:val="00AE493A"/>
    <w:rsid w:val="00AE49D1"/>
    <w:rsid w:val="00AE4AA7"/>
    <w:rsid w:val="00AE4E90"/>
    <w:rsid w:val="00AE5012"/>
    <w:rsid w:val="00AE50FE"/>
    <w:rsid w:val="00AE526F"/>
    <w:rsid w:val="00AE52D3"/>
    <w:rsid w:val="00AE53B1"/>
    <w:rsid w:val="00AE53C3"/>
    <w:rsid w:val="00AE5640"/>
    <w:rsid w:val="00AE5798"/>
    <w:rsid w:val="00AE5AFD"/>
    <w:rsid w:val="00AE5D78"/>
    <w:rsid w:val="00AE5DCC"/>
    <w:rsid w:val="00AE5EC1"/>
    <w:rsid w:val="00AE602C"/>
    <w:rsid w:val="00AE6146"/>
    <w:rsid w:val="00AE615F"/>
    <w:rsid w:val="00AE61ED"/>
    <w:rsid w:val="00AE64EC"/>
    <w:rsid w:val="00AE6581"/>
    <w:rsid w:val="00AE6712"/>
    <w:rsid w:val="00AE687E"/>
    <w:rsid w:val="00AE68BA"/>
    <w:rsid w:val="00AE692D"/>
    <w:rsid w:val="00AE69CA"/>
    <w:rsid w:val="00AE6AE0"/>
    <w:rsid w:val="00AE6C52"/>
    <w:rsid w:val="00AE7480"/>
    <w:rsid w:val="00AE753B"/>
    <w:rsid w:val="00AE7617"/>
    <w:rsid w:val="00AE783E"/>
    <w:rsid w:val="00AE7964"/>
    <w:rsid w:val="00AE7AA4"/>
    <w:rsid w:val="00AF016D"/>
    <w:rsid w:val="00AF0565"/>
    <w:rsid w:val="00AF066F"/>
    <w:rsid w:val="00AF06DA"/>
    <w:rsid w:val="00AF0826"/>
    <w:rsid w:val="00AF09D3"/>
    <w:rsid w:val="00AF0AF6"/>
    <w:rsid w:val="00AF0B23"/>
    <w:rsid w:val="00AF0BE5"/>
    <w:rsid w:val="00AF0F32"/>
    <w:rsid w:val="00AF101A"/>
    <w:rsid w:val="00AF1356"/>
    <w:rsid w:val="00AF1460"/>
    <w:rsid w:val="00AF14FE"/>
    <w:rsid w:val="00AF1697"/>
    <w:rsid w:val="00AF1B96"/>
    <w:rsid w:val="00AF1D47"/>
    <w:rsid w:val="00AF1DD2"/>
    <w:rsid w:val="00AF1E1F"/>
    <w:rsid w:val="00AF2254"/>
    <w:rsid w:val="00AF246C"/>
    <w:rsid w:val="00AF266F"/>
    <w:rsid w:val="00AF29A4"/>
    <w:rsid w:val="00AF2BB7"/>
    <w:rsid w:val="00AF2BDC"/>
    <w:rsid w:val="00AF2DF1"/>
    <w:rsid w:val="00AF30C7"/>
    <w:rsid w:val="00AF3259"/>
    <w:rsid w:val="00AF35BB"/>
    <w:rsid w:val="00AF3822"/>
    <w:rsid w:val="00AF3840"/>
    <w:rsid w:val="00AF392F"/>
    <w:rsid w:val="00AF3ABB"/>
    <w:rsid w:val="00AF3BEC"/>
    <w:rsid w:val="00AF3F29"/>
    <w:rsid w:val="00AF41BB"/>
    <w:rsid w:val="00AF423E"/>
    <w:rsid w:val="00AF4284"/>
    <w:rsid w:val="00AF433E"/>
    <w:rsid w:val="00AF4475"/>
    <w:rsid w:val="00AF4493"/>
    <w:rsid w:val="00AF4567"/>
    <w:rsid w:val="00AF4761"/>
    <w:rsid w:val="00AF478E"/>
    <w:rsid w:val="00AF49A6"/>
    <w:rsid w:val="00AF49B0"/>
    <w:rsid w:val="00AF4A4B"/>
    <w:rsid w:val="00AF4AEA"/>
    <w:rsid w:val="00AF4C56"/>
    <w:rsid w:val="00AF4C7E"/>
    <w:rsid w:val="00AF4E78"/>
    <w:rsid w:val="00AF4ED4"/>
    <w:rsid w:val="00AF53FE"/>
    <w:rsid w:val="00AF54B1"/>
    <w:rsid w:val="00AF58DD"/>
    <w:rsid w:val="00AF5F45"/>
    <w:rsid w:val="00AF624E"/>
    <w:rsid w:val="00AF63E1"/>
    <w:rsid w:val="00AF63EA"/>
    <w:rsid w:val="00AF64EF"/>
    <w:rsid w:val="00AF655A"/>
    <w:rsid w:val="00AF65B6"/>
    <w:rsid w:val="00AF6608"/>
    <w:rsid w:val="00AF6828"/>
    <w:rsid w:val="00AF6887"/>
    <w:rsid w:val="00AF6B61"/>
    <w:rsid w:val="00AF7032"/>
    <w:rsid w:val="00AF70B7"/>
    <w:rsid w:val="00AF7279"/>
    <w:rsid w:val="00AF7322"/>
    <w:rsid w:val="00AF7336"/>
    <w:rsid w:val="00AF73B0"/>
    <w:rsid w:val="00AF7496"/>
    <w:rsid w:val="00AF7700"/>
    <w:rsid w:val="00AF78AB"/>
    <w:rsid w:val="00AF7BAB"/>
    <w:rsid w:val="00AF7C50"/>
    <w:rsid w:val="00AF7EE3"/>
    <w:rsid w:val="00AF7F95"/>
    <w:rsid w:val="00B00030"/>
    <w:rsid w:val="00B0041D"/>
    <w:rsid w:val="00B00B38"/>
    <w:rsid w:val="00B00C2A"/>
    <w:rsid w:val="00B00CEA"/>
    <w:rsid w:val="00B00DA2"/>
    <w:rsid w:val="00B00E35"/>
    <w:rsid w:val="00B00FC9"/>
    <w:rsid w:val="00B01280"/>
    <w:rsid w:val="00B014FA"/>
    <w:rsid w:val="00B01575"/>
    <w:rsid w:val="00B015C4"/>
    <w:rsid w:val="00B0168D"/>
    <w:rsid w:val="00B0179A"/>
    <w:rsid w:val="00B018E4"/>
    <w:rsid w:val="00B019F1"/>
    <w:rsid w:val="00B01A46"/>
    <w:rsid w:val="00B01A72"/>
    <w:rsid w:val="00B01B3A"/>
    <w:rsid w:val="00B01C1B"/>
    <w:rsid w:val="00B01E5D"/>
    <w:rsid w:val="00B01E88"/>
    <w:rsid w:val="00B02005"/>
    <w:rsid w:val="00B023B3"/>
    <w:rsid w:val="00B025B6"/>
    <w:rsid w:val="00B027F2"/>
    <w:rsid w:val="00B02875"/>
    <w:rsid w:val="00B02D2B"/>
    <w:rsid w:val="00B02D66"/>
    <w:rsid w:val="00B02E23"/>
    <w:rsid w:val="00B02EEF"/>
    <w:rsid w:val="00B02F3F"/>
    <w:rsid w:val="00B02F48"/>
    <w:rsid w:val="00B02F79"/>
    <w:rsid w:val="00B03114"/>
    <w:rsid w:val="00B0317B"/>
    <w:rsid w:val="00B03700"/>
    <w:rsid w:val="00B039E6"/>
    <w:rsid w:val="00B03B11"/>
    <w:rsid w:val="00B03CA5"/>
    <w:rsid w:val="00B03CDA"/>
    <w:rsid w:val="00B03D5C"/>
    <w:rsid w:val="00B03E56"/>
    <w:rsid w:val="00B03FB4"/>
    <w:rsid w:val="00B04045"/>
    <w:rsid w:val="00B041A3"/>
    <w:rsid w:val="00B04299"/>
    <w:rsid w:val="00B04433"/>
    <w:rsid w:val="00B045F3"/>
    <w:rsid w:val="00B0486B"/>
    <w:rsid w:val="00B049E8"/>
    <w:rsid w:val="00B04BBA"/>
    <w:rsid w:val="00B04BC9"/>
    <w:rsid w:val="00B04CDB"/>
    <w:rsid w:val="00B04FC7"/>
    <w:rsid w:val="00B05143"/>
    <w:rsid w:val="00B05242"/>
    <w:rsid w:val="00B0528C"/>
    <w:rsid w:val="00B05599"/>
    <w:rsid w:val="00B05699"/>
    <w:rsid w:val="00B058AE"/>
    <w:rsid w:val="00B059DD"/>
    <w:rsid w:val="00B05B26"/>
    <w:rsid w:val="00B05C47"/>
    <w:rsid w:val="00B05C95"/>
    <w:rsid w:val="00B05D1F"/>
    <w:rsid w:val="00B05E47"/>
    <w:rsid w:val="00B05E9F"/>
    <w:rsid w:val="00B060C2"/>
    <w:rsid w:val="00B061E4"/>
    <w:rsid w:val="00B062FE"/>
    <w:rsid w:val="00B065C9"/>
    <w:rsid w:val="00B06C9B"/>
    <w:rsid w:val="00B06CA8"/>
    <w:rsid w:val="00B06DEF"/>
    <w:rsid w:val="00B06F99"/>
    <w:rsid w:val="00B07432"/>
    <w:rsid w:val="00B0745D"/>
    <w:rsid w:val="00B07686"/>
    <w:rsid w:val="00B079A2"/>
    <w:rsid w:val="00B07A3E"/>
    <w:rsid w:val="00B07D9D"/>
    <w:rsid w:val="00B07E3D"/>
    <w:rsid w:val="00B1002F"/>
    <w:rsid w:val="00B1016D"/>
    <w:rsid w:val="00B102BE"/>
    <w:rsid w:val="00B103AA"/>
    <w:rsid w:val="00B103DE"/>
    <w:rsid w:val="00B104C7"/>
    <w:rsid w:val="00B10630"/>
    <w:rsid w:val="00B10709"/>
    <w:rsid w:val="00B10872"/>
    <w:rsid w:val="00B10886"/>
    <w:rsid w:val="00B10AF6"/>
    <w:rsid w:val="00B10C01"/>
    <w:rsid w:val="00B10CEC"/>
    <w:rsid w:val="00B10D95"/>
    <w:rsid w:val="00B110E0"/>
    <w:rsid w:val="00B110E2"/>
    <w:rsid w:val="00B11142"/>
    <w:rsid w:val="00B1152A"/>
    <w:rsid w:val="00B1177E"/>
    <w:rsid w:val="00B11A3B"/>
    <w:rsid w:val="00B11A95"/>
    <w:rsid w:val="00B11DB9"/>
    <w:rsid w:val="00B11FAA"/>
    <w:rsid w:val="00B1203F"/>
    <w:rsid w:val="00B12339"/>
    <w:rsid w:val="00B125B7"/>
    <w:rsid w:val="00B12800"/>
    <w:rsid w:val="00B129D2"/>
    <w:rsid w:val="00B12A49"/>
    <w:rsid w:val="00B12B1D"/>
    <w:rsid w:val="00B12B6B"/>
    <w:rsid w:val="00B12B74"/>
    <w:rsid w:val="00B12DBE"/>
    <w:rsid w:val="00B12E35"/>
    <w:rsid w:val="00B12F26"/>
    <w:rsid w:val="00B12F8E"/>
    <w:rsid w:val="00B13013"/>
    <w:rsid w:val="00B13072"/>
    <w:rsid w:val="00B130C7"/>
    <w:rsid w:val="00B13156"/>
    <w:rsid w:val="00B135CA"/>
    <w:rsid w:val="00B135F7"/>
    <w:rsid w:val="00B136F7"/>
    <w:rsid w:val="00B13A55"/>
    <w:rsid w:val="00B13C77"/>
    <w:rsid w:val="00B13CE8"/>
    <w:rsid w:val="00B13D3D"/>
    <w:rsid w:val="00B13D74"/>
    <w:rsid w:val="00B13DB7"/>
    <w:rsid w:val="00B14362"/>
    <w:rsid w:val="00B147AC"/>
    <w:rsid w:val="00B15474"/>
    <w:rsid w:val="00B154D0"/>
    <w:rsid w:val="00B15A27"/>
    <w:rsid w:val="00B15D21"/>
    <w:rsid w:val="00B15FB9"/>
    <w:rsid w:val="00B16311"/>
    <w:rsid w:val="00B16496"/>
    <w:rsid w:val="00B167C5"/>
    <w:rsid w:val="00B16A90"/>
    <w:rsid w:val="00B16B02"/>
    <w:rsid w:val="00B16C6D"/>
    <w:rsid w:val="00B16C9A"/>
    <w:rsid w:val="00B16CA9"/>
    <w:rsid w:val="00B16DCF"/>
    <w:rsid w:val="00B16E73"/>
    <w:rsid w:val="00B16EA8"/>
    <w:rsid w:val="00B16FB0"/>
    <w:rsid w:val="00B1702E"/>
    <w:rsid w:val="00B17352"/>
    <w:rsid w:val="00B174D6"/>
    <w:rsid w:val="00B1763D"/>
    <w:rsid w:val="00B1763E"/>
    <w:rsid w:val="00B17892"/>
    <w:rsid w:val="00B17A18"/>
    <w:rsid w:val="00B17B23"/>
    <w:rsid w:val="00B17C32"/>
    <w:rsid w:val="00B17D7D"/>
    <w:rsid w:val="00B17FBE"/>
    <w:rsid w:val="00B20098"/>
    <w:rsid w:val="00B2023E"/>
    <w:rsid w:val="00B20351"/>
    <w:rsid w:val="00B204E7"/>
    <w:rsid w:val="00B204EC"/>
    <w:rsid w:val="00B20815"/>
    <w:rsid w:val="00B20BF3"/>
    <w:rsid w:val="00B20FED"/>
    <w:rsid w:val="00B21192"/>
    <w:rsid w:val="00B214F3"/>
    <w:rsid w:val="00B216CC"/>
    <w:rsid w:val="00B21766"/>
    <w:rsid w:val="00B2194B"/>
    <w:rsid w:val="00B21B89"/>
    <w:rsid w:val="00B21BE5"/>
    <w:rsid w:val="00B21D5C"/>
    <w:rsid w:val="00B21DE5"/>
    <w:rsid w:val="00B21E37"/>
    <w:rsid w:val="00B22046"/>
    <w:rsid w:val="00B222BE"/>
    <w:rsid w:val="00B2235D"/>
    <w:rsid w:val="00B224B2"/>
    <w:rsid w:val="00B22641"/>
    <w:rsid w:val="00B22C35"/>
    <w:rsid w:val="00B22EBF"/>
    <w:rsid w:val="00B23073"/>
    <w:rsid w:val="00B2338A"/>
    <w:rsid w:val="00B239D5"/>
    <w:rsid w:val="00B23AB7"/>
    <w:rsid w:val="00B23AD5"/>
    <w:rsid w:val="00B23ADA"/>
    <w:rsid w:val="00B23AF1"/>
    <w:rsid w:val="00B23B2E"/>
    <w:rsid w:val="00B23C88"/>
    <w:rsid w:val="00B23CB3"/>
    <w:rsid w:val="00B2406A"/>
    <w:rsid w:val="00B240B8"/>
    <w:rsid w:val="00B2435E"/>
    <w:rsid w:val="00B24404"/>
    <w:rsid w:val="00B2493D"/>
    <w:rsid w:val="00B24AEE"/>
    <w:rsid w:val="00B24B0F"/>
    <w:rsid w:val="00B24C32"/>
    <w:rsid w:val="00B24F15"/>
    <w:rsid w:val="00B24F40"/>
    <w:rsid w:val="00B25158"/>
    <w:rsid w:val="00B251A4"/>
    <w:rsid w:val="00B252C3"/>
    <w:rsid w:val="00B25363"/>
    <w:rsid w:val="00B2541E"/>
    <w:rsid w:val="00B25786"/>
    <w:rsid w:val="00B25900"/>
    <w:rsid w:val="00B25945"/>
    <w:rsid w:val="00B25A32"/>
    <w:rsid w:val="00B25C50"/>
    <w:rsid w:val="00B25CEA"/>
    <w:rsid w:val="00B25D7D"/>
    <w:rsid w:val="00B260BF"/>
    <w:rsid w:val="00B26153"/>
    <w:rsid w:val="00B26341"/>
    <w:rsid w:val="00B263A7"/>
    <w:rsid w:val="00B26A76"/>
    <w:rsid w:val="00B26AF7"/>
    <w:rsid w:val="00B26BC3"/>
    <w:rsid w:val="00B26C33"/>
    <w:rsid w:val="00B26DC4"/>
    <w:rsid w:val="00B26F83"/>
    <w:rsid w:val="00B27077"/>
    <w:rsid w:val="00B2719A"/>
    <w:rsid w:val="00B272C9"/>
    <w:rsid w:val="00B2747A"/>
    <w:rsid w:val="00B2751C"/>
    <w:rsid w:val="00B277A3"/>
    <w:rsid w:val="00B277EC"/>
    <w:rsid w:val="00B27831"/>
    <w:rsid w:val="00B27867"/>
    <w:rsid w:val="00B27A2B"/>
    <w:rsid w:val="00B27ACA"/>
    <w:rsid w:val="00B27C00"/>
    <w:rsid w:val="00B27CAE"/>
    <w:rsid w:val="00B27D76"/>
    <w:rsid w:val="00B27D84"/>
    <w:rsid w:val="00B27F16"/>
    <w:rsid w:val="00B300A2"/>
    <w:rsid w:val="00B30138"/>
    <w:rsid w:val="00B303FB"/>
    <w:rsid w:val="00B305E8"/>
    <w:rsid w:val="00B306F6"/>
    <w:rsid w:val="00B30879"/>
    <w:rsid w:val="00B30910"/>
    <w:rsid w:val="00B30A69"/>
    <w:rsid w:val="00B30CB6"/>
    <w:rsid w:val="00B30FFA"/>
    <w:rsid w:val="00B310B4"/>
    <w:rsid w:val="00B31104"/>
    <w:rsid w:val="00B31195"/>
    <w:rsid w:val="00B31266"/>
    <w:rsid w:val="00B31312"/>
    <w:rsid w:val="00B315B4"/>
    <w:rsid w:val="00B316F3"/>
    <w:rsid w:val="00B3183B"/>
    <w:rsid w:val="00B31F1C"/>
    <w:rsid w:val="00B31FE7"/>
    <w:rsid w:val="00B32101"/>
    <w:rsid w:val="00B3211A"/>
    <w:rsid w:val="00B322C8"/>
    <w:rsid w:val="00B3246B"/>
    <w:rsid w:val="00B325F4"/>
    <w:rsid w:val="00B3287D"/>
    <w:rsid w:val="00B328B2"/>
    <w:rsid w:val="00B32D97"/>
    <w:rsid w:val="00B32E02"/>
    <w:rsid w:val="00B32EC2"/>
    <w:rsid w:val="00B32FB3"/>
    <w:rsid w:val="00B330EC"/>
    <w:rsid w:val="00B33815"/>
    <w:rsid w:val="00B33944"/>
    <w:rsid w:val="00B33A6B"/>
    <w:rsid w:val="00B33C27"/>
    <w:rsid w:val="00B33CEE"/>
    <w:rsid w:val="00B33DB8"/>
    <w:rsid w:val="00B33F18"/>
    <w:rsid w:val="00B34015"/>
    <w:rsid w:val="00B34075"/>
    <w:rsid w:val="00B34094"/>
    <w:rsid w:val="00B34107"/>
    <w:rsid w:val="00B34697"/>
    <w:rsid w:val="00B347F0"/>
    <w:rsid w:val="00B34830"/>
    <w:rsid w:val="00B348DC"/>
    <w:rsid w:val="00B34A07"/>
    <w:rsid w:val="00B34B3A"/>
    <w:rsid w:val="00B34B41"/>
    <w:rsid w:val="00B34C38"/>
    <w:rsid w:val="00B34E3F"/>
    <w:rsid w:val="00B34E6E"/>
    <w:rsid w:val="00B35253"/>
    <w:rsid w:val="00B35392"/>
    <w:rsid w:val="00B3571B"/>
    <w:rsid w:val="00B357D9"/>
    <w:rsid w:val="00B35870"/>
    <w:rsid w:val="00B35935"/>
    <w:rsid w:val="00B35957"/>
    <w:rsid w:val="00B35EC8"/>
    <w:rsid w:val="00B3630C"/>
    <w:rsid w:val="00B36349"/>
    <w:rsid w:val="00B363C2"/>
    <w:rsid w:val="00B3651E"/>
    <w:rsid w:val="00B3659D"/>
    <w:rsid w:val="00B365BF"/>
    <w:rsid w:val="00B366FB"/>
    <w:rsid w:val="00B3685D"/>
    <w:rsid w:val="00B36A84"/>
    <w:rsid w:val="00B36BB6"/>
    <w:rsid w:val="00B376F8"/>
    <w:rsid w:val="00B377BE"/>
    <w:rsid w:val="00B37A31"/>
    <w:rsid w:val="00B37AA3"/>
    <w:rsid w:val="00B37C3D"/>
    <w:rsid w:val="00B402C5"/>
    <w:rsid w:val="00B403C8"/>
    <w:rsid w:val="00B404EE"/>
    <w:rsid w:val="00B4057A"/>
    <w:rsid w:val="00B406B0"/>
    <w:rsid w:val="00B40970"/>
    <w:rsid w:val="00B40A96"/>
    <w:rsid w:val="00B40C41"/>
    <w:rsid w:val="00B40DF7"/>
    <w:rsid w:val="00B40E4E"/>
    <w:rsid w:val="00B41023"/>
    <w:rsid w:val="00B411A2"/>
    <w:rsid w:val="00B412FD"/>
    <w:rsid w:val="00B41303"/>
    <w:rsid w:val="00B41377"/>
    <w:rsid w:val="00B4145A"/>
    <w:rsid w:val="00B41463"/>
    <w:rsid w:val="00B416EC"/>
    <w:rsid w:val="00B417AB"/>
    <w:rsid w:val="00B417EC"/>
    <w:rsid w:val="00B41871"/>
    <w:rsid w:val="00B41A73"/>
    <w:rsid w:val="00B41BF7"/>
    <w:rsid w:val="00B41CB8"/>
    <w:rsid w:val="00B41D49"/>
    <w:rsid w:val="00B41F5F"/>
    <w:rsid w:val="00B4217D"/>
    <w:rsid w:val="00B42387"/>
    <w:rsid w:val="00B4256F"/>
    <w:rsid w:val="00B4282B"/>
    <w:rsid w:val="00B42AEA"/>
    <w:rsid w:val="00B42B57"/>
    <w:rsid w:val="00B42BFD"/>
    <w:rsid w:val="00B42CAB"/>
    <w:rsid w:val="00B42D8E"/>
    <w:rsid w:val="00B42FA8"/>
    <w:rsid w:val="00B4324E"/>
    <w:rsid w:val="00B43380"/>
    <w:rsid w:val="00B434DF"/>
    <w:rsid w:val="00B43585"/>
    <w:rsid w:val="00B4373A"/>
    <w:rsid w:val="00B43768"/>
    <w:rsid w:val="00B438E4"/>
    <w:rsid w:val="00B43913"/>
    <w:rsid w:val="00B43DDF"/>
    <w:rsid w:val="00B43ED8"/>
    <w:rsid w:val="00B43F06"/>
    <w:rsid w:val="00B43FBA"/>
    <w:rsid w:val="00B43FCE"/>
    <w:rsid w:val="00B440CF"/>
    <w:rsid w:val="00B44153"/>
    <w:rsid w:val="00B442B9"/>
    <w:rsid w:val="00B44626"/>
    <w:rsid w:val="00B446AD"/>
    <w:rsid w:val="00B447E0"/>
    <w:rsid w:val="00B44966"/>
    <w:rsid w:val="00B44CAF"/>
    <w:rsid w:val="00B44CD4"/>
    <w:rsid w:val="00B44E02"/>
    <w:rsid w:val="00B44F41"/>
    <w:rsid w:val="00B450AC"/>
    <w:rsid w:val="00B451AF"/>
    <w:rsid w:val="00B456A2"/>
    <w:rsid w:val="00B4584A"/>
    <w:rsid w:val="00B45927"/>
    <w:rsid w:val="00B45CD9"/>
    <w:rsid w:val="00B45D2C"/>
    <w:rsid w:val="00B45DDB"/>
    <w:rsid w:val="00B45E23"/>
    <w:rsid w:val="00B45F05"/>
    <w:rsid w:val="00B461F1"/>
    <w:rsid w:val="00B46292"/>
    <w:rsid w:val="00B462ED"/>
    <w:rsid w:val="00B4632A"/>
    <w:rsid w:val="00B46342"/>
    <w:rsid w:val="00B46507"/>
    <w:rsid w:val="00B4661C"/>
    <w:rsid w:val="00B46795"/>
    <w:rsid w:val="00B46806"/>
    <w:rsid w:val="00B46886"/>
    <w:rsid w:val="00B46C54"/>
    <w:rsid w:val="00B46C67"/>
    <w:rsid w:val="00B46E5F"/>
    <w:rsid w:val="00B46F47"/>
    <w:rsid w:val="00B470D0"/>
    <w:rsid w:val="00B4710B"/>
    <w:rsid w:val="00B4716E"/>
    <w:rsid w:val="00B472F7"/>
    <w:rsid w:val="00B477A7"/>
    <w:rsid w:val="00B47C7A"/>
    <w:rsid w:val="00B47CF7"/>
    <w:rsid w:val="00B47F9E"/>
    <w:rsid w:val="00B47FD2"/>
    <w:rsid w:val="00B50015"/>
    <w:rsid w:val="00B5018C"/>
    <w:rsid w:val="00B50223"/>
    <w:rsid w:val="00B50331"/>
    <w:rsid w:val="00B5041B"/>
    <w:rsid w:val="00B50500"/>
    <w:rsid w:val="00B50826"/>
    <w:rsid w:val="00B509FD"/>
    <w:rsid w:val="00B50AE8"/>
    <w:rsid w:val="00B50B09"/>
    <w:rsid w:val="00B50D81"/>
    <w:rsid w:val="00B50E41"/>
    <w:rsid w:val="00B5101F"/>
    <w:rsid w:val="00B5116D"/>
    <w:rsid w:val="00B51310"/>
    <w:rsid w:val="00B51463"/>
    <w:rsid w:val="00B51642"/>
    <w:rsid w:val="00B517D3"/>
    <w:rsid w:val="00B518A2"/>
    <w:rsid w:val="00B518B0"/>
    <w:rsid w:val="00B51A1B"/>
    <w:rsid w:val="00B51A1F"/>
    <w:rsid w:val="00B51A28"/>
    <w:rsid w:val="00B51BE2"/>
    <w:rsid w:val="00B51C8C"/>
    <w:rsid w:val="00B51DB7"/>
    <w:rsid w:val="00B51DC7"/>
    <w:rsid w:val="00B51FC7"/>
    <w:rsid w:val="00B52135"/>
    <w:rsid w:val="00B5240E"/>
    <w:rsid w:val="00B52486"/>
    <w:rsid w:val="00B529D7"/>
    <w:rsid w:val="00B52B46"/>
    <w:rsid w:val="00B52B53"/>
    <w:rsid w:val="00B52B5E"/>
    <w:rsid w:val="00B52B6A"/>
    <w:rsid w:val="00B52D96"/>
    <w:rsid w:val="00B52DE5"/>
    <w:rsid w:val="00B52DF4"/>
    <w:rsid w:val="00B5317B"/>
    <w:rsid w:val="00B53194"/>
    <w:rsid w:val="00B53295"/>
    <w:rsid w:val="00B53343"/>
    <w:rsid w:val="00B53613"/>
    <w:rsid w:val="00B53637"/>
    <w:rsid w:val="00B536A2"/>
    <w:rsid w:val="00B53735"/>
    <w:rsid w:val="00B53861"/>
    <w:rsid w:val="00B5398C"/>
    <w:rsid w:val="00B53A82"/>
    <w:rsid w:val="00B53B23"/>
    <w:rsid w:val="00B53D48"/>
    <w:rsid w:val="00B53E1F"/>
    <w:rsid w:val="00B53E42"/>
    <w:rsid w:val="00B53F49"/>
    <w:rsid w:val="00B53F5E"/>
    <w:rsid w:val="00B540A3"/>
    <w:rsid w:val="00B54162"/>
    <w:rsid w:val="00B54287"/>
    <w:rsid w:val="00B543A1"/>
    <w:rsid w:val="00B5471A"/>
    <w:rsid w:val="00B54A13"/>
    <w:rsid w:val="00B54CCF"/>
    <w:rsid w:val="00B54DCD"/>
    <w:rsid w:val="00B54E52"/>
    <w:rsid w:val="00B54F18"/>
    <w:rsid w:val="00B54F82"/>
    <w:rsid w:val="00B55049"/>
    <w:rsid w:val="00B5515E"/>
    <w:rsid w:val="00B5521B"/>
    <w:rsid w:val="00B55450"/>
    <w:rsid w:val="00B55733"/>
    <w:rsid w:val="00B55B85"/>
    <w:rsid w:val="00B55B86"/>
    <w:rsid w:val="00B55D8B"/>
    <w:rsid w:val="00B55F6B"/>
    <w:rsid w:val="00B55FB0"/>
    <w:rsid w:val="00B563A6"/>
    <w:rsid w:val="00B564A1"/>
    <w:rsid w:val="00B56590"/>
    <w:rsid w:val="00B56B5B"/>
    <w:rsid w:val="00B56BB3"/>
    <w:rsid w:val="00B56BED"/>
    <w:rsid w:val="00B56D02"/>
    <w:rsid w:val="00B56E77"/>
    <w:rsid w:val="00B570D2"/>
    <w:rsid w:val="00B57303"/>
    <w:rsid w:val="00B573EB"/>
    <w:rsid w:val="00B57410"/>
    <w:rsid w:val="00B574AA"/>
    <w:rsid w:val="00B57628"/>
    <w:rsid w:val="00B576E2"/>
    <w:rsid w:val="00B5793E"/>
    <w:rsid w:val="00B57A26"/>
    <w:rsid w:val="00B57AE2"/>
    <w:rsid w:val="00B57B44"/>
    <w:rsid w:val="00B57C87"/>
    <w:rsid w:val="00B57DDB"/>
    <w:rsid w:val="00B57EB2"/>
    <w:rsid w:val="00B60052"/>
    <w:rsid w:val="00B607D0"/>
    <w:rsid w:val="00B60870"/>
    <w:rsid w:val="00B610D0"/>
    <w:rsid w:val="00B6115B"/>
    <w:rsid w:val="00B61288"/>
    <w:rsid w:val="00B613B7"/>
    <w:rsid w:val="00B6143C"/>
    <w:rsid w:val="00B61536"/>
    <w:rsid w:val="00B615CE"/>
    <w:rsid w:val="00B61794"/>
    <w:rsid w:val="00B617F0"/>
    <w:rsid w:val="00B6190E"/>
    <w:rsid w:val="00B61A32"/>
    <w:rsid w:val="00B61D83"/>
    <w:rsid w:val="00B61FA4"/>
    <w:rsid w:val="00B6209B"/>
    <w:rsid w:val="00B625E3"/>
    <w:rsid w:val="00B62686"/>
    <w:rsid w:val="00B626B4"/>
    <w:rsid w:val="00B627EA"/>
    <w:rsid w:val="00B62827"/>
    <w:rsid w:val="00B62846"/>
    <w:rsid w:val="00B628EC"/>
    <w:rsid w:val="00B62915"/>
    <w:rsid w:val="00B62955"/>
    <w:rsid w:val="00B62A2A"/>
    <w:rsid w:val="00B62C9B"/>
    <w:rsid w:val="00B62E1A"/>
    <w:rsid w:val="00B62E7D"/>
    <w:rsid w:val="00B62EDB"/>
    <w:rsid w:val="00B62FCD"/>
    <w:rsid w:val="00B6305C"/>
    <w:rsid w:val="00B630A9"/>
    <w:rsid w:val="00B63221"/>
    <w:rsid w:val="00B6325A"/>
    <w:rsid w:val="00B6327B"/>
    <w:rsid w:val="00B6328D"/>
    <w:rsid w:val="00B632AB"/>
    <w:rsid w:val="00B633B8"/>
    <w:rsid w:val="00B633CB"/>
    <w:rsid w:val="00B63581"/>
    <w:rsid w:val="00B635E2"/>
    <w:rsid w:val="00B635EC"/>
    <w:rsid w:val="00B6382C"/>
    <w:rsid w:val="00B63B1A"/>
    <w:rsid w:val="00B63B8D"/>
    <w:rsid w:val="00B63DA1"/>
    <w:rsid w:val="00B63ED2"/>
    <w:rsid w:val="00B63F90"/>
    <w:rsid w:val="00B63FC8"/>
    <w:rsid w:val="00B6405A"/>
    <w:rsid w:val="00B642C1"/>
    <w:rsid w:val="00B64319"/>
    <w:rsid w:val="00B649CC"/>
    <w:rsid w:val="00B64A7D"/>
    <w:rsid w:val="00B64BF5"/>
    <w:rsid w:val="00B64D14"/>
    <w:rsid w:val="00B65101"/>
    <w:rsid w:val="00B654BF"/>
    <w:rsid w:val="00B6581C"/>
    <w:rsid w:val="00B65C02"/>
    <w:rsid w:val="00B65C0C"/>
    <w:rsid w:val="00B65CFC"/>
    <w:rsid w:val="00B65D14"/>
    <w:rsid w:val="00B66077"/>
    <w:rsid w:val="00B6621E"/>
    <w:rsid w:val="00B66337"/>
    <w:rsid w:val="00B66544"/>
    <w:rsid w:val="00B66789"/>
    <w:rsid w:val="00B6679D"/>
    <w:rsid w:val="00B66CBE"/>
    <w:rsid w:val="00B66ECB"/>
    <w:rsid w:val="00B66F0F"/>
    <w:rsid w:val="00B67045"/>
    <w:rsid w:val="00B670C5"/>
    <w:rsid w:val="00B672DB"/>
    <w:rsid w:val="00B673A5"/>
    <w:rsid w:val="00B67487"/>
    <w:rsid w:val="00B6773F"/>
    <w:rsid w:val="00B678A3"/>
    <w:rsid w:val="00B678BD"/>
    <w:rsid w:val="00B67B52"/>
    <w:rsid w:val="00B67CB1"/>
    <w:rsid w:val="00B67FB0"/>
    <w:rsid w:val="00B70116"/>
    <w:rsid w:val="00B7028D"/>
    <w:rsid w:val="00B702D5"/>
    <w:rsid w:val="00B703D1"/>
    <w:rsid w:val="00B70766"/>
    <w:rsid w:val="00B707EC"/>
    <w:rsid w:val="00B70865"/>
    <w:rsid w:val="00B70883"/>
    <w:rsid w:val="00B70B75"/>
    <w:rsid w:val="00B7144A"/>
    <w:rsid w:val="00B71701"/>
    <w:rsid w:val="00B7188B"/>
    <w:rsid w:val="00B71A9B"/>
    <w:rsid w:val="00B71B27"/>
    <w:rsid w:val="00B71C28"/>
    <w:rsid w:val="00B71CCC"/>
    <w:rsid w:val="00B71DCB"/>
    <w:rsid w:val="00B72201"/>
    <w:rsid w:val="00B7221B"/>
    <w:rsid w:val="00B72528"/>
    <w:rsid w:val="00B72535"/>
    <w:rsid w:val="00B727BE"/>
    <w:rsid w:val="00B727C9"/>
    <w:rsid w:val="00B729B8"/>
    <w:rsid w:val="00B72B4D"/>
    <w:rsid w:val="00B72B9D"/>
    <w:rsid w:val="00B72E84"/>
    <w:rsid w:val="00B72EC1"/>
    <w:rsid w:val="00B72F96"/>
    <w:rsid w:val="00B73315"/>
    <w:rsid w:val="00B73846"/>
    <w:rsid w:val="00B7395C"/>
    <w:rsid w:val="00B73D86"/>
    <w:rsid w:val="00B73E7E"/>
    <w:rsid w:val="00B73E8B"/>
    <w:rsid w:val="00B73EE1"/>
    <w:rsid w:val="00B73EFB"/>
    <w:rsid w:val="00B74086"/>
    <w:rsid w:val="00B740AF"/>
    <w:rsid w:val="00B74292"/>
    <w:rsid w:val="00B742DB"/>
    <w:rsid w:val="00B7436E"/>
    <w:rsid w:val="00B74445"/>
    <w:rsid w:val="00B7457B"/>
    <w:rsid w:val="00B747CA"/>
    <w:rsid w:val="00B748D3"/>
    <w:rsid w:val="00B74939"/>
    <w:rsid w:val="00B749A5"/>
    <w:rsid w:val="00B74B33"/>
    <w:rsid w:val="00B74C2E"/>
    <w:rsid w:val="00B74F5D"/>
    <w:rsid w:val="00B74F91"/>
    <w:rsid w:val="00B75010"/>
    <w:rsid w:val="00B75111"/>
    <w:rsid w:val="00B751CC"/>
    <w:rsid w:val="00B75321"/>
    <w:rsid w:val="00B75336"/>
    <w:rsid w:val="00B753CA"/>
    <w:rsid w:val="00B753D9"/>
    <w:rsid w:val="00B75729"/>
    <w:rsid w:val="00B75977"/>
    <w:rsid w:val="00B759D4"/>
    <w:rsid w:val="00B75A1A"/>
    <w:rsid w:val="00B75B2B"/>
    <w:rsid w:val="00B75C93"/>
    <w:rsid w:val="00B75CAE"/>
    <w:rsid w:val="00B75D40"/>
    <w:rsid w:val="00B75E10"/>
    <w:rsid w:val="00B75E29"/>
    <w:rsid w:val="00B75F55"/>
    <w:rsid w:val="00B75FC2"/>
    <w:rsid w:val="00B76054"/>
    <w:rsid w:val="00B761B4"/>
    <w:rsid w:val="00B7620D"/>
    <w:rsid w:val="00B762A9"/>
    <w:rsid w:val="00B76338"/>
    <w:rsid w:val="00B7641F"/>
    <w:rsid w:val="00B765B0"/>
    <w:rsid w:val="00B76B72"/>
    <w:rsid w:val="00B76CC5"/>
    <w:rsid w:val="00B76E9B"/>
    <w:rsid w:val="00B76F68"/>
    <w:rsid w:val="00B77121"/>
    <w:rsid w:val="00B77184"/>
    <w:rsid w:val="00B771DA"/>
    <w:rsid w:val="00B77336"/>
    <w:rsid w:val="00B7734A"/>
    <w:rsid w:val="00B773A7"/>
    <w:rsid w:val="00B774FC"/>
    <w:rsid w:val="00B77576"/>
    <w:rsid w:val="00B775A9"/>
    <w:rsid w:val="00B775FE"/>
    <w:rsid w:val="00B776B6"/>
    <w:rsid w:val="00B777E6"/>
    <w:rsid w:val="00B77AB8"/>
    <w:rsid w:val="00B801AC"/>
    <w:rsid w:val="00B8024B"/>
    <w:rsid w:val="00B80265"/>
    <w:rsid w:val="00B80304"/>
    <w:rsid w:val="00B80335"/>
    <w:rsid w:val="00B804D7"/>
    <w:rsid w:val="00B8052E"/>
    <w:rsid w:val="00B80600"/>
    <w:rsid w:val="00B80614"/>
    <w:rsid w:val="00B8072A"/>
    <w:rsid w:val="00B8086F"/>
    <w:rsid w:val="00B808A6"/>
    <w:rsid w:val="00B808C1"/>
    <w:rsid w:val="00B8097E"/>
    <w:rsid w:val="00B809DF"/>
    <w:rsid w:val="00B80D93"/>
    <w:rsid w:val="00B80DBF"/>
    <w:rsid w:val="00B80ECD"/>
    <w:rsid w:val="00B80FD4"/>
    <w:rsid w:val="00B815CD"/>
    <w:rsid w:val="00B81BED"/>
    <w:rsid w:val="00B81C7E"/>
    <w:rsid w:val="00B82303"/>
    <w:rsid w:val="00B824DB"/>
    <w:rsid w:val="00B82567"/>
    <w:rsid w:val="00B8277E"/>
    <w:rsid w:val="00B82856"/>
    <w:rsid w:val="00B82ADB"/>
    <w:rsid w:val="00B82C05"/>
    <w:rsid w:val="00B82FAD"/>
    <w:rsid w:val="00B830B3"/>
    <w:rsid w:val="00B8317B"/>
    <w:rsid w:val="00B83C67"/>
    <w:rsid w:val="00B83CBA"/>
    <w:rsid w:val="00B83EF2"/>
    <w:rsid w:val="00B83F53"/>
    <w:rsid w:val="00B84109"/>
    <w:rsid w:val="00B8415C"/>
    <w:rsid w:val="00B843C2"/>
    <w:rsid w:val="00B84453"/>
    <w:rsid w:val="00B845A8"/>
    <w:rsid w:val="00B84607"/>
    <w:rsid w:val="00B8460E"/>
    <w:rsid w:val="00B8461C"/>
    <w:rsid w:val="00B8464F"/>
    <w:rsid w:val="00B846D6"/>
    <w:rsid w:val="00B847F4"/>
    <w:rsid w:val="00B8496C"/>
    <w:rsid w:val="00B84A18"/>
    <w:rsid w:val="00B84EEB"/>
    <w:rsid w:val="00B8516E"/>
    <w:rsid w:val="00B85182"/>
    <w:rsid w:val="00B8523E"/>
    <w:rsid w:val="00B85390"/>
    <w:rsid w:val="00B855E2"/>
    <w:rsid w:val="00B85707"/>
    <w:rsid w:val="00B85A1E"/>
    <w:rsid w:val="00B85B8D"/>
    <w:rsid w:val="00B85BB4"/>
    <w:rsid w:val="00B85BFB"/>
    <w:rsid w:val="00B85C0E"/>
    <w:rsid w:val="00B85FA6"/>
    <w:rsid w:val="00B860B2"/>
    <w:rsid w:val="00B86171"/>
    <w:rsid w:val="00B864A9"/>
    <w:rsid w:val="00B86707"/>
    <w:rsid w:val="00B867EA"/>
    <w:rsid w:val="00B8684E"/>
    <w:rsid w:val="00B868C5"/>
    <w:rsid w:val="00B86AE3"/>
    <w:rsid w:val="00B86BC7"/>
    <w:rsid w:val="00B86C8B"/>
    <w:rsid w:val="00B86CE4"/>
    <w:rsid w:val="00B86E7E"/>
    <w:rsid w:val="00B86EF9"/>
    <w:rsid w:val="00B870DF"/>
    <w:rsid w:val="00B87486"/>
    <w:rsid w:val="00B8755E"/>
    <w:rsid w:val="00B876A4"/>
    <w:rsid w:val="00B87776"/>
    <w:rsid w:val="00B87AAB"/>
    <w:rsid w:val="00B87C8B"/>
    <w:rsid w:val="00B87F76"/>
    <w:rsid w:val="00B90155"/>
    <w:rsid w:val="00B903B5"/>
    <w:rsid w:val="00B903E8"/>
    <w:rsid w:val="00B9064A"/>
    <w:rsid w:val="00B90651"/>
    <w:rsid w:val="00B908E2"/>
    <w:rsid w:val="00B90AB6"/>
    <w:rsid w:val="00B90B60"/>
    <w:rsid w:val="00B90B8F"/>
    <w:rsid w:val="00B90EB8"/>
    <w:rsid w:val="00B91224"/>
    <w:rsid w:val="00B913A2"/>
    <w:rsid w:val="00B915D7"/>
    <w:rsid w:val="00B916AA"/>
    <w:rsid w:val="00B91926"/>
    <w:rsid w:val="00B91A14"/>
    <w:rsid w:val="00B91D4A"/>
    <w:rsid w:val="00B91E6B"/>
    <w:rsid w:val="00B91EA6"/>
    <w:rsid w:val="00B91FB7"/>
    <w:rsid w:val="00B921DE"/>
    <w:rsid w:val="00B92364"/>
    <w:rsid w:val="00B925CA"/>
    <w:rsid w:val="00B92639"/>
    <w:rsid w:val="00B9264A"/>
    <w:rsid w:val="00B92656"/>
    <w:rsid w:val="00B926F4"/>
    <w:rsid w:val="00B929AD"/>
    <w:rsid w:val="00B92CF1"/>
    <w:rsid w:val="00B92D07"/>
    <w:rsid w:val="00B92D15"/>
    <w:rsid w:val="00B92D61"/>
    <w:rsid w:val="00B92F4B"/>
    <w:rsid w:val="00B93075"/>
    <w:rsid w:val="00B93176"/>
    <w:rsid w:val="00B931FC"/>
    <w:rsid w:val="00B93415"/>
    <w:rsid w:val="00B93489"/>
    <w:rsid w:val="00B93710"/>
    <w:rsid w:val="00B9375B"/>
    <w:rsid w:val="00B93B4C"/>
    <w:rsid w:val="00B93E70"/>
    <w:rsid w:val="00B93EDE"/>
    <w:rsid w:val="00B940E6"/>
    <w:rsid w:val="00B9418E"/>
    <w:rsid w:val="00B94276"/>
    <w:rsid w:val="00B943F5"/>
    <w:rsid w:val="00B94554"/>
    <w:rsid w:val="00B9466C"/>
    <w:rsid w:val="00B94699"/>
    <w:rsid w:val="00B947CE"/>
    <w:rsid w:val="00B94839"/>
    <w:rsid w:val="00B9495B"/>
    <w:rsid w:val="00B949FD"/>
    <w:rsid w:val="00B94ACC"/>
    <w:rsid w:val="00B94B11"/>
    <w:rsid w:val="00B94BA3"/>
    <w:rsid w:val="00B94C39"/>
    <w:rsid w:val="00B94D72"/>
    <w:rsid w:val="00B94F2B"/>
    <w:rsid w:val="00B94F3A"/>
    <w:rsid w:val="00B95062"/>
    <w:rsid w:val="00B95119"/>
    <w:rsid w:val="00B95126"/>
    <w:rsid w:val="00B95141"/>
    <w:rsid w:val="00B95173"/>
    <w:rsid w:val="00B95432"/>
    <w:rsid w:val="00B9562C"/>
    <w:rsid w:val="00B9572D"/>
    <w:rsid w:val="00B957A9"/>
    <w:rsid w:val="00B958B1"/>
    <w:rsid w:val="00B959C6"/>
    <w:rsid w:val="00B95A33"/>
    <w:rsid w:val="00B95AB1"/>
    <w:rsid w:val="00B95AF1"/>
    <w:rsid w:val="00B95F2D"/>
    <w:rsid w:val="00B961A4"/>
    <w:rsid w:val="00B962D2"/>
    <w:rsid w:val="00B9647B"/>
    <w:rsid w:val="00B96605"/>
    <w:rsid w:val="00B967BC"/>
    <w:rsid w:val="00B9681C"/>
    <w:rsid w:val="00B96C4D"/>
    <w:rsid w:val="00B96CAA"/>
    <w:rsid w:val="00B96D77"/>
    <w:rsid w:val="00B96F15"/>
    <w:rsid w:val="00B96F75"/>
    <w:rsid w:val="00B971BD"/>
    <w:rsid w:val="00B9732C"/>
    <w:rsid w:val="00B974A4"/>
    <w:rsid w:val="00B97B31"/>
    <w:rsid w:val="00B97D5A"/>
    <w:rsid w:val="00BA00F9"/>
    <w:rsid w:val="00BA010B"/>
    <w:rsid w:val="00BA01AE"/>
    <w:rsid w:val="00BA036D"/>
    <w:rsid w:val="00BA0541"/>
    <w:rsid w:val="00BA0566"/>
    <w:rsid w:val="00BA069C"/>
    <w:rsid w:val="00BA078D"/>
    <w:rsid w:val="00BA0815"/>
    <w:rsid w:val="00BA089B"/>
    <w:rsid w:val="00BA0AA3"/>
    <w:rsid w:val="00BA0D62"/>
    <w:rsid w:val="00BA0E21"/>
    <w:rsid w:val="00BA0EF7"/>
    <w:rsid w:val="00BA12B5"/>
    <w:rsid w:val="00BA145B"/>
    <w:rsid w:val="00BA169B"/>
    <w:rsid w:val="00BA16B6"/>
    <w:rsid w:val="00BA16E1"/>
    <w:rsid w:val="00BA17CE"/>
    <w:rsid w:val="00BA1819"/>
    <w:rsid w:val="00BA1909"/>
    <w:rsid w:val="00BA1A0B"/>
    <w:rsid w:val="00BA1F2C"/>
    <w:rsid w:val="00BA1F6D"/>
    <w:rsid w:val="00BA20D2"/>
    <w:rsid w:val="00BA22D3"/>
    <w:rsid w:val="00BA237C"/>
    <w:rsid w:val="00BA24F3"/>
    <w:rsid w:val="00BA2502"/>
    <w:rsid w:val="00BA2605"/>
    <w:rsid w:val="00BA2B86"/>
    <w:rsid w:val="00BA2D68"/>
    <w:rsid w:val="00BA3034"/>
    <w:rsid w:val="00BA311E"/>
    <w:rsid w:val="00BA3239"/>
    <w:rsid w:val="00BA3269"/>
    <w:rsid w:val="00BA36F3"/>
    <w:rsid w:val="00BA38F3"/>
    <w:rsid w:val="00BA39A1"/>
    <w:rsid w:val="00BA39B1"/>
    <w:rsid w:val="00BA3A5E"/>
    <w:rsid w:val="00BA3D59"/>
    <w:rsid w:val="00BA3D70"/>
    <w:rsid w:val="00BA3DBD"/>
    <w:rsid w:val="00BA3FFA"/>
    <w:rsid w:val="00BA4144"/>
    <w:rsid w:val="00BA4220"/>
    <w:rsid w:val="00BA453D"/>
    <w:rsid w:val="00BA461F"/>
    <w:rsid w:val="00BA4765"/>
    <w:rsid w:val="00BA4799"/>
    <w:rsid w:val="00BA485C"/>
    <w:rsid w:val="00BA4913"/>
    <w:rsid w:val="00BA4A7F"/>
    <w:rsid w:val="00BA4ACD"/>
    <w:rsid w:val="00BA4B00"/>
    <w:rsid w:val="00BA4B7B"/>
    <w:rsid w:val="00BA4DD5"/>
    <w:rsid w:val="00BA4E56"/>
    <w:rsid w:val="00BA5015"/>
    <w:rsid w:val="00BA5052"/>
    <w:rsid w:val="00BA523C"/>
    <w:rsid w:val="00BA54B6"/>
    <w:rsid w:val="00BA557F"/>
    <w:rsid w:val="00BA5605"/>
    <w:rsid w:val="00BA5609"/>
    <w:rsid w:val="00BA5652"/>
    <w:rsid w:val="00BA588A"/>
    <w:rsid w:val="00BA58C0"/>
    <w:rsid w:val="00BA5981"/>
    <w:rsid w:val="00BA5A0A"/>
    <w:rsid w:val="00BA5D8D"/>
    <w:rsid w:val="00BA5E92"/>
    <w:rsid w:val="00BA5E9F"/>
    <w:rsid w:val="00BA5F8B"/>
    <w:rsid w:val="00BA621D"/>
    <w:rsid w:val="00BA62B8"/>
    <w:rsid w:val="00BA6338"/>
    <w:rsid w:val="00BA63D4"/>
    <w:rsid w:val="00BA64FA"/>
    <w:rsid w:val="00BA6655"/>
    <w:rsid w:val="00BA6730"/>
    <w:rsid w:val="00BA6919"/>
    <w:rsid w:val="00BA6995"/>
    <w:rsid w:val="00BA699D"/>
    <w:rsid w:val="00BA6AB4"/>
    <w:rsid w:val="00BA6C00"/>
    <w:rsid w:val="00BA7139"/>
    <w:rsid w:val="00BA722A"/>
    <w:rsid w:val="00BA7380"/>
    <w:rsid w:val="00BA768A"/>
    <w:rsid w:val="00BA778D"/>
    <w:rsid w:val="00BA7848"/>
    <w:rsid w:val="00BA7983"/>
    <w:rsid w:val="00BA79BB"/>
    <w:rsid w:val="00BA7CAA"/>
    <w:rsid w:val="00BA7DCC"/>
    <w:rsid w:val="00BA7F10"/>
    <w:rsid w:val="00BB0139"/>
    <w:rsid w:val="00BB017D"/>
    <w:rsid w:val="00BB0458"/>
    <w:rsid w:val="00BB04A0"/>
    <w:rsid w:val="00BB04B9"/>
    <w:rsid w:val="00BB066E"/>
    <w:rsid w:val="00BB0860"/>
    <w:rsid w:val="00BB09D0"/>
    <w:rsid w:val="00BB0D8D"/>
    <w:rsid w:val="00BB188E"/>
    <w:rsid w:val="00BB19DD"/>
    <w:rsid w:val="00BB1A2C"/>
    <w:rsid w:val="00BB1BFF"/>
    <w:rsid w:val="00BB1C6D"/>
    <w:rsid w:val="00BB21D2"/>
    <w:rsid w:val="00BB2264"/>
    <w:rsid w:val="00BB22AB"/>
    <w:rsid w:val="00BB23E3"/>
    <w:rsid w:val="00BB247A"/>
    <w:rsid w:val="00BB24D7"/>
    <w:rsid w:val="00BB25B5"/>
    <w:rsid w:val="00BB279E"/>
    <w:rsid w:val="00BB27A1"/>
    <w:rsid w:val="00BB28F7"/>
    <w:rsid w:val="00BB29FF"/>
    <w:rsid w:val="00BB2AB4"/>
    <w:rsid w:val="00BB2B6C"/>
    <w:rsid w:val="00BB2F00"/>
    <w:rsid w:val="00BB2FA9"/>
    <w:rsid w:val="00BB2FC5"/>
    <w:rsid w:val="00BB3035"/>
    <w:rsid w:val="00BB3155"/>
    <w:rsid w:val="00BB3283"/>
    <w:rsid w:val="00BB37CF"/>
    <w:rsid w:val="00BB3B8D"/>
    <w:rsid w:val="00BB3BB5"/>
    <w:rsid w:val="00BB3F55"/>
    <w:rsid w:val="00BB3FAE"/>
    <w:rsid w:val="00BB4086"/>
    <w:rsid w:val="00BB418B"/>
    <w:rsid w:val="00BB4349"/>
    <w:rsid w:val="00BB4355"/>
    <w:rsid w:val="00BB43BE"/>
    <w:rsid w:val="00BB4584"/>
    <w:rsid w:val="00BB4884"/>
    <w:rsid w:val="00BB4B70"/>
    <w:rsid w:val="00BB4C21"/>
    <w:rsid w:val="00BB5017"/>
    <w:rsid w:val="00BB50E1"/>
    <w:rsid w:val="00BB50EC"/>
    <w:rsid w:val="00BB537A"/>
    <w:rsid w:val="00BB53FF"/>
    <w:rsid w:val="00BB55D8"/>
    <w:rsid w:val="00BB5614"/>
    <w:rsid w:val="00BB5717"/>
    <w:rsid w:val="00BB57DA"/>
    <w:rsid w:val="00BB5818"/>
    <w:rsid w:val="00BB58E3"/>
    <w:rsid w:val="00BB590E"/>
    <w:rsid w:val="00BB5A17"/>
    <w:rsid w:val="00BB5B29"/>
    <w:rsid w:val="00BB5BA3"/>
    <w:rsid w:val="00BB5BB3"/>
    <w:rsid w:val="00BB5BC8"/>
    <w:rsid w:val="00BB5D5A"/>
    <w:rsid w:val="00BB5EF0"/>
    <w:rsid w:val="00BB5FFB"/>
    <w:rsid w:val="00BB602C"/>
    <w:rsid w:val="00BB6037"/>
    <w:rsid w:val="00BB609F"/>
    <w:rsid w:val="00BB60D5"/>
    <w:rsid w:val="00BB6121"/>
    <w:rsid w:val="00BB6207"/>
    <w:rsid w:val="00BB6487"/>
    <w:rsid w:val="00BB67ED"/>
    <w:rsid w:val="00BB6827"/>
    <w:rsid w:val="00BB6913"/>
    <w:rsid w:val="00BB69A4"/>
    <w:rsid w:val="00BB6A7A"/>
    <w:rsid w:val="00BB6C2C"/>
    <w:rsid w:val="00BB6D79"/>
    <w:rsid w:val="00BB6EE4"/>
    <w:rsid w:val="00BB6F77"/>
    <w:rsid w:val="00BB74A3"/>
    <w:rsid w:val="00BB74E9"/>
    <w:rsid w:val="00BB7B2F"/>
    <w:rsid w:val="00BB7BBA"/>
    <w:rsid w:val="00BB7E3D"/>
    <w:rsid w:val="00BC000C"/>
    <w:rsid w:val="00BC01ED"/>
    <w:rsid w:val="00BC0295"/>
    <w:rsid w:val="00BC03BE"/>
    <w:rsid w:val="00BC03C3"/>
    <w:rsid w:val="00BC0547"/>
    <w:rsid w:val="00BC0672"/>
    <w:rsid w:val="00BC08E5"/>
    <w:rsid w:val="00BC0DF6"/>
    <w:rsid w:val="00BC0EDC"/>
    <w:rsid w:val="00BC1232"/>
    <w:rsid w:val="00BC134F"/>
    <w:rsid w:val="00BC16A6"/>
    <w:rsid w:val="00BC1729"/>
    <w:rsid w:val="00BC1856"/>
    <w:rsid w:val="00BC1AB4"/>
    <w:rsid w:val="00BC1AF2"/>
    <w:rsid w:val="00BC1B03"/>
    <w:rsid w:val="00BC1D7B"/>
    <w:rsid w:val="00BC1EB0"/>
    <w:rsid w:val="00BC209C"/>
    <w:rsid w:val="00BC2406"/>
    <w:rsid w:val="00BC24EC"/>
    <w:rsid w:val="00BC25AE"/>
    <w:rsid w:val="00BC2656"/>
    <w:rsid w:val="00BC280A"/>
    <w:rsid w:val="00BC282D"/>
    <w:rsid w:val="00BC2A44"/>
    <w:rsid w:val="00BC2B76"/>
    <w:rsid w:val="00BC2CB4"/>
    <w:rsid w:val="00BC2E4C"/>
    <w:rsid w:val="00BC2EB4"/>
    <w:rsid w:val="00BC2F9A"/>
    <w:rsid w:val="00BC3472"/>
    <w:rsid w:val="00BC349B"/>
    <w:rsid w:val="00BC373B"/>
    <w:rsid w:val="00BC375A"/>
    <w:rsid w:val="00BC38A6"/>
    <w:rsid w:val="00BC390A"/>
    <w:rsid w:val="00BC3952"/>
    <w:rsid w:val="00BC3AE7"/>
    <w:rsid w:val="00BC3B28"/>
    <w:rsid w:val="00BC3BD1"/>
    <w:rsid w:val="00BC3D0D"/>
    <w:rsid w:val="00BC3D4B"/>
    <w:rsid w:val="00BC4351"/>
    <w:rsid w:val="00BC458E"/>
    <w:rsid w:val="00BC4925"/>
    <w:rsid w:val="00BC4CD2"/>
    <w:rsid w:val="00BC4FC4"/>
    <w:rsid w:val="00BC502C"/>
    <w:rsid w:val="00BC50D2"/>
    <w:rsid w:val="00BC52FA"/>
    <w:rsid w:val="00BC540A"/>
    <w:rsid w:val="00BC54C8"/>
    <w:rsid w:val="00BC553D"/>
    <w:rsid w:val="00BC5627"/>
    <w:rsid w:val="00BC5828"/>
    <w:rsid w:val="00BC5865"/>
    <w:rsid w:val="00BC58EE"/>
    <w:rsid w:val="00BC593A"/>
    <w:rsid w:val="00BC5A19"/>
    <w:rsid w:val="00BC5DAA"/>
    <w:rsid w:val="00BC5E66"/>
    <w:rsid w:val="00BC5EBF"/>
    <w:rsid w:val="00BC5FBC"/>
    <w:rsid w:val="00BC6220"/>
    <w:rsid w:val="00BC629F"/>
    <w:rsid w:val="00BC6324"/>
    <w:rsid w:val="00BC64BB"/>
    <w:rsid w:val="00BC6585"/>
    <w:rsid w:val="00BC669F"/>
    <w:rsid w:val="00BC6888"/>
    <w:rsid w:val="00BC697C"/>
    <w:rsid w:val="00BC6B27"/>
    <w:rsid w:val="00BC6B98"/>
    <w:rsid w:val="00BC6EA9"/>
    <w:rsid w:val="00BC6FF4"/>
    <w:rsid w:val="00BC7017"/>
    <w:rsid w:val="00BC71DF"/>
    <w:rsid w:val="00BC74B2"/>
    <w:rsid w:val="00BC74F3"/>
    <w:rsid w:val="00BC76E0"/>
    <w:rsid w:val="00BC76F9"/>
    <w:rsid w:val="00BC7A5F"/>
    <w:rsid w:val="00BC7A87"/>
    <w:rsid w:val="00BC7BF0"/>
    <w:rsid w:val="00BC7E27"/>
    <w:rsid w:val="00BD005D"/>
    <w:rsid w:val="00BD0080"/>
    <w:rsid w:val="00BD00C2"/>
    <w:rsid w:val="00BD00D8"/>
    <w:rsid w:val="00BD0787"/>
    <w:rsid w:val="00BD07D5"/>
    <w:rsid w:val="00BD0825"/>
    <w:rsid w:val="00BD086B"/>
    <w:rsid w:val="00BD0B23"/>
    <w:rsid w:val="00BD0BFD"/>
    <w:rsid w:val="00BD0C67"/>
    <w:rsid w:val="00BD0CF8"/>
    <w:rsid w:val="00BD0D1B"/>
    <w:rsid w:val="00BD0D70"/>
    <w:rsid w:val="00BD1000"/>
    <w:rsid w:val="00BD1056"/>
    <w:rsid w:val="00BD10C2"/>
    <w:rsid w:val="00BD11E4"/>
    <w:rsid w:val="00BD1267"/>
    <w:rsid w:val="00BD12CC"/>
    <w:rsid w:val="00BD13DC"/>
    <w:rsid w:val="00BD152C"/>
    <w:rsid w:val="00BD1583"/>
    <w:rsid w:val="00BD17F7"/>
    <w:rsid w:val="00BD195F"/>
    <w:rsid w:val="00BD196B"/>
    <w:rsid w:val="00BD198C"/>
    <w:rsid w:val="00BD19C8"/>
    <w:rsid w:val="00BD1AA0"/>
    <w:rsid w:val="00BD2062"/>
    <w:rsid w:val="00BD2090"/>
    <w:rsid w:val="00BD2116"/>
    <w:rsid w:val="00BD234B"/>
    <w:rsid w:val="00BD2750"/>
    <w:rsid w:val="00BD29FE"/>
    <w:rsid w:val="00BD2A35"/>
    <w:rsid w:val="00BD2BAB"/>
    <w:rsid w:val="00BD2BCF"/>
    <w:rsid w:val="00BD2CE1"/>
    <w:rsid w:val="00BD30A5"/>
    <w:rsid w:val="00BD314D"/>
    <w:rsid w:val="00BD34C0"/>
    <w:rsid w:val="00BD3542"/>
    <w:rsid w:val="00BD36BD"/>
    <w:rsid w:val="00BD36E0"/>
    <w:rsid w:val="00BD3762"/>
    <w:rsid w:val="00BD3812"/>
    <w:rsid w:val="00BD3921"/>
    <w:rsid w:val="00BD397C"/>
    <w:rsid w:val="00BD39AA"/>
    <w:rsid w:val="00BD3BC5"/>
    <w:rsid w:val="00BD3C85"/>
    <w:rsid w:val="00BD3FDC"/>
    <w:rsid w:val="00BD41ED"/>
    <w:rsid w:val="00BD4510"/>
    <w:rsid w:val="00BD46AB"/>
    <w:rsid w:val="00BD4705"/>
    <w:rsid w:val="00BD4797"/>
    <w:rsid w:val="00BD483C"/>
    <w:rsid w:val="00BD48C9"/>
    <w:rsid w:val="00BD490A"/>
    <w:rsid w:val="00BD4917"/>
    <w:rsid w:val="00BD4D04"/>
    <w:rsid w:val="00BD4D3A"/>
    <w:rsid w:val="00BD4D6E"/>
    <w:rsid w:val="00BD4FA4"/>
    <w:rsid w:val="00BD58C7"/>
    <w:rsid w:val="00BD59B1"/>
    <w:rsid w:val="00BD5AB4"/>
    <w:rsid w:val="00BD5B6D"/>
    <w:rsid w:val="00BD5D5D"/>
    <w:rsid w:val="00BD5FF3"/>
    <w:rsid w:val="00BD617F"/>
    <w:rsid w:val="00BD65B4"/>
    <w:rsid w:val="00BD67CF"/>
    <w:rsid w:val="00BD69FC"/>
    <w:rsid w:val="00BD6A16"/>
    <w:rsid w:val="00BD6CE0"/>
    <w:rsid w:val="00BD6F20"/>
    <w:rsid w:val="00BD70B4"/>
    <w:rsid w:val="00BD7192"/>
    <w:rsid w:val="00BD725D"/>
    <w:rsid w:val="00BD735D"/>
    <w:rsid w:val="00BD750D"/>
    <w:rsid w:val="00BD7850"/>
    <w:rsid w:val="00BD7851"/>
    <w:rsid w:val="00BD798F"/>
    <w:rsid w:val="00BD7A31"/>
    <w:rsid w:val="00BD7CFD"/>
    <w:rsid w:val="00BD7EF0"/>
    <w:rsid w:val="00BE03BA"/>
    <w:rsid w:val="00BE057C"/>
    <w:rsid w:val="00BE0691"/>
    <w:rsid w:val="00BE081A"/>
    <w:rsid w:val="00BE0A31"/>
    <w:rsid w:val="00BE0B02"/>
    <w:rsid w:val="00BE0C98"/>
    <w:rsid w:val="00BE0E61"/>
    <w:rsid w:val="00BE1089"/>
    <w:rsid w:val="00BE11F4"/>
    <w:rsid w:val="00BE129C"/>
    <w:rsid w:val="00BE12C8"/>
    <w:rsid w:val="00BE148A"/>
    <w:rsid w:val="00BE160B"/>
    <w:rsid w:val="00BE1808"/>
    <w:rsid w:val="00BE19EE"/>
    <w:rsid w:val="00BE1E95"/>
    <w:rsid w:val="00BE1F0C"/>
    <w:rsid w:val="00BE2298"/>
    <w:rsid w:val="00BE2486"/>
    <w:rsid w:val="00BE2779"/>
    <w:rsid w:val="00BE27DB"/>
    <w:rsid w:val="00BE29D3"/>
    <w:rsid w:val="00BE29FA"/>
    <w:rsid w:val="00BE2DB9"/>
    <w:rsid w:val="00BE2DE2"/>
    <w:rsid w:val="00BE2E8C"/>
    <w:rsid w:val="00BE2EE8"/>
    <w:rsid w:val="00BE392E"/>
    <w:rsid w:val="00BE39E4"/>
    <w:rsid w:val="00BE3ACC"/>
    <w:rsid w:val="00BE420A"/>
    <w:rsid w:val="00BE4377"/>
    <w:rsid w:val="00BE43FF"/>
    <w:rsid w:val="00BE4752"/>
    <w:rsid w:val="00BE4DD7"/>
    <w:rsid w:val="00BE50B4"/>
    <w:rsid w:val="00BE5236"/>
    <w:rsid w:val="00BE5247"/>
    <w:rsid w:val="00BE5354"/>
    <w:rsid w:val="00BE53BE"/>
    <w:rsid w:val="00BE53D7"/>
    <w:rsid w:val="00BE5524"/>
    <w:rsid w:val="00BE562A"/>
    <w:rsid w:val="00BE58D3"/>
    <w:rsid w:val="00BE5A90"/>
    <w:rsid w:val="00BE5B51"/>
    <w:rsid w:val="00BE608A"/>
    <w:rsid w:val="00BE63D1"/>
    <w:rsid w:val="00BE63DD"/>
    <w:rsid w:val="00BE6722"/>
    <w:rsid w:val="00BE6967"/>
    <w:rsid w:val="00BE6A66"/>
    <w:rsid w:val="00BE6AD1"/>
    <w:rsid w:val="00BE6E59"/>
    <w:rsid w:val="00BE6F88"/>
    <w:rsid w:val="00BE704F"/>
    <w:rsid w:val="00BE71D7"/>
    <w:rsid w:val="00BE7224"/>
    <w:rsid w:val="00BE7297"/>
    <w:rsid w:val="00BE7517"/>
    <w:rsid w:val="00BE7A30"/>
    <w:rsid w:val="00BE7A65"/>
    <w:rsid w:val="00BE7BDC"/>
    <w:rsid w:val="00BE7DCE"/>
    <w:rsid w:val="00BE7E0F"/>
    <w:rsid w:val="00BE7F5E"/>
    <w:rsid w:val="00BF0031"/>
    <w:rsid w:val="00BF00CD"/>
    <w:rsid w:val="00BF0196"/>
    <w:rsid w:val="00BF021C"/>
    <w:rsid w:val="00BF02F3"/>
    <w:rsid w:val="00BF039D"/>
    <w:rsid w:val="00BF0495"/>
    <w:rsid w:val="00BF0583"/>
    <w:rsid w:val="00BF06F0"/>
    <w:rsid w:val="00BF0743"/>
    <w:rsid w:val="00BF0818"/>
    <w:rsid w:val="00BF0C42"/>
    <w:rsid w:val="00BF0E52"/>
    <w:rsid w:val="00BF11BB"/>
    <w:rsid w:val="00BF12EA"/>
    <w:rsid w:val="00BF167E"/>
    <w:rsid w:val="00BF18BE"/>
    <w:rsid w:val="00BF18D8"/>
    <w:rsid w:val="00BF1A01"/>
    <w:rsid w:val="00BF1C95"/>
    <w:rsid w:val="00BF1DC6"/>
    <w:rsid w:val="00BF1F45"/>
    <w:rsid w:val="00BF2235"/>
    <w:rsid w:val="00BF23C6"/>
    <w:rsid w:val="00BF24C9"/>
    <w:rsid w:val="00BF25D9"/>
    <w:rsid w:val="00BF26E2"/>
    <w:rsid w:val="00BF27C0"/>
    <w:rsid w:val="00BF29E1"/>
    <w:rsid w:val="00BF2B86"/>
    <w:rsid w:val="00BF2BA7"/>
    <w:rsid w:val="00BF2C64"/>
    <w:rsid w:val="00BF2F15"/>
    <w:rsid w:val="00BF300E"/>
    <w:rsid w:val="00BF3057"/>
    <w:rsid w:val="00BF30FE"/>
    <w:rsid w:val="00BF315B"/>
    <w:rsid w:val="00BF32B2"/>
    <w:rsid w:val="00BF33F6"/>
    <w:rsid w:val="00BF342A"/>
    <w:rsid w:val="00BF3587"/>
    <w:rsid w:val="00BF38BF"/>
    <w:rsid w:val="00BF3B4C"/>
    <w:rsid w:val="00BF3B60"/>
    <w:rsid w:val="00BF3CF2"/>
    <w:rsid w:val="00BF3D05"/>
    <w:rsid w:val="00BF3ED3"/>
    <w:rsid w:val="00BF3F4F"/>
    <w:rsid w:val="00BF3F60"/>
    <w:rsid w:val="00BF4249"/>
    <w:rsid w:val="00BF431A"/>
    <w:rsid w:val="00BF44C4"/>
    <w:rsid w:val="00BF46A8"/>
    <w:rsid w:val="00BF48A7"/>
    <w:rsid w:val="00BF48C1"/>
    <w:rsid w:val="00BF48DB"/>
    <w:rsid w:val="00BF4D47"/>
    <w:rsid w:val="00BF5265"/>
    <w:rsid w:val="00BF5312"/>
    <w:rsid w:val="00BF59EE"/>
    <w:rsid w:val="00BF5A89"/>
    <w:rsid w:val="00BF5B4A"/>
    <w:rsid w:val="00BF5B88"/>
    <w:rsid w:val="00BF5C59"/>
    <w:rsid w:val="00BF5CAF"/>
    <w:rsid w:val="00BF5D21"/>
    <w:rsid w:val="00BF5DDC"/>
    <w:rsid w:val="00BF610D"/>
    <w:rsid w:val="00BF6530"/>
    <w:rsid w:val="00BF673C"/>
    <w:rsid w:val="00BF693F"/>
    <w:rsid w:val="00BF6A0B"/>
    <w:rsid w:val="00BF6F79"/>
    <w:rsid w:val="00BF7104"/>
    <w:rsid w:val="00BF73E0"/>
    <w:rsid w:val="00BF7631"/>
    <w:rsid w:val="00BF794F"/>
    <w:rsid w:val="00BF79D8"/>
    <w:rsid w:val="00BF7A13"/>
    <w:rsid w:val="00BF7A88"/>
    <w:rsid w:val="00BF7ACA"/>
    <w:rsid w:val="00BF7C45"/>
    <w:rsid w:val="00BF7CCB"/>
    <w:rsid w:val="00C001B5"/>
    <w:rsid w:val="00C001D2"/>
    <w:rsid w:val="00C002D2"/>
    <w:rsid w:val="00C002F5"/>
    <w:rsid w:val="00C0083B"/>
    <w:rsid w:val="00C00854"/>
    <w:rsid w:val="00C008B4"/>
    <w:rsid w:val="00C0095E"/>
    <w:rsid w:val="00C0097E"/>
    <w:rsid w:val="00C00B58"/>
    <w:rsid w:val="00C00C3C"/>
    <w:rsid w:val="00C00DD3"/>
    <w:rsid w:val="00C00E37"/>
    <w:rsid w:val="00C00E64"/>
    <w:rsid w:val="00C0102F"/>
    <w:rsid w:val="00C01193"/>
    <w:rsid w:val="00C0126C"/>
    <w:rsid w:val="00C018D1"/>
    <w:rsid w:val="00C018F2"/>
    <w:rsid w:val="00C019C6"/>
    <w:rsid w:val="00C019D3"/>
    <w:rsid w:val="00C01AF8"/>
    <w:rsid w:val="00C01B49"/>
    <w:rsid w:val="00C01B4D"/>
    <w:rsid w:val="00C01D10"/>
    <w:rsid w:val="00C02078"/>
    <w:rsid w:val="00C0216C"/>
    <w:rsid w:val="00C022C5"/>
    <w:rsid w:val="00C0239D"/>
    <w:rsid w:val="00C025A4"/>
    <w:rsid w:val="00C02690"/>
    <w:rsid w:val="00C029A8"/>
    <w:rsid w:val="00C02B51"/>
    <w:rsid w:val="00C02DF8"/>
    <w:rsid w:val="00C02FA4"/>
    <w:rsid w:val="00C0311D"/>
    <w:rsid w:val="00C032FC"/>
    <w:rsid w:val="00C032FF"/>
    <w:rsid w:val="00C03481"/>
    <w:rsid w:val="00C0349E"/>
    <w:rsid w:val="00C034E8"/>
    <w:rsid w:val="00C0352A"/>
    <w:rsid w:val="00C036FD"/>
    <w:rsid w:val="00C03735"/>
    <w:rsid w:val="00C03743"/>
    <w:rsid w:val="00C03849"/>
    <w:rsid w:val="00C03915"/>
    <w:rsid w:val="00C03C4B"/>
    <w:rsid w:val="00C03CB2"/>
    <w:rsid w:val="00C03D25"/>
    <w:rsid w:val="00C03DD8"/>
    <w:rsid w:val="00C03EA4"/>
    <w:rsid w:val="00C04068"/>
    <w:rsid w:val="00C04454"/>
    <w:rsid w:val="00C0458A"/>
    <w:rsid w:val="00C045F5"/>
    <w:rsid w:val="00C04668"/>
    <w:rsid w:val="00C0471E"/>
    <w:rsid w:val="00C048E0"/>
    <w:rsid w:val="00C04BD5"/>
    <w:rsid w:val="00C04E7C"/>
    <w:rsid w:val="00C04F59"/>
    <w:rsid w:val="00C050FC"/>
    <w:rsid w:val="00C051AC"/>
    <w:rsid w:val="00C05362"/>
    <w:rsid w:val="00C053B9"/>
    <w:rsid w:val="00C05672"/>
    <w:rsid w:val="00C05738"/>
    <w:rsid w:val="00C058CD"/>
    <w:rsid w:val="00C05B3A"/>
    <w:rsid w:val="00C05F3F"/>
    <w:rsid w:val="00C061CB"/>
    <w:rsid w:val="00C06527"/>
    <w:rsid w:val="00C065B1"/>
    <w:rsid w:val="00C065BA"/>
    <w:rsid w:val="00C0669E"/>
    <w:rsid w:val="00C066D0"/>
    <w:rsid w:val="00C06742"/>
    <w:rsid w:val="00C06A72"/>
    <w:rsid w:val="00C06ABF"/>
    <w:rsid w:val="00C06BE1"/>
    <w:rsid w:val="00C06C6E"/>
    <w:rsid w:val="00C06C78"/>
    <w:rsid w:val="00C06E85"/>
    <w:rsid w:val="00C07665"/>
    <w:rsid w:val="00C07B67"/>
    <w:rsid w:val="00C07B9A"/>
    <w:rsid w:val="00C07FD3"/>
    <w:rsid w:val="00C07FE1"/>
    <w:rsid w:val="00C101DC"/>
    <w:rsid w:val="00C10441"/>
    <w:rsid w:val="00C104C1"/>
    <w:rsid w:val="00C10645"/>
    <w:rsid w:val="00C107C6"/>
    <w:rsid w:val="00C108D8"/>
    <w:rsid w:val="00C10BEF"/>
    <w:rsid w:val="00C10C3F"/>
    <w:rsid w:val="00C10CDE"/>
    <w:rsid w:val="00C10EA3"/>
    <w:rsid w:val="00C10FA8"/>
    <w:rsid w:val="00C110E3"/>
    <w:rsid w:val="00C111B8"/>
    <w:rsid w:val="00C113CF"/>
    <w:rsid w:val="00C11595"/>
    <w:rsid w:val="00C1175B"/>
    <w:rsid w:val="00C1176C"/>
    <w:rsid w:val="00C117DF"/>
    <w:rsid w:val="00C11ABF"/>
    <w:rsid w:val="00C11BC3"/>
    <w:rsid w:val="00C11C60"/>
    <w:rsid w:val="00C11EEA"/>
    <w:rsid w:val="00C120C0"/>
    <w:rsid w:val="00C121AD"/>
    <w:rsid w:val="00C12263"/>
    <w:rsid w:val="00C125AC"/>
    <w:rsid w:val="00C126A5"/>
    <w:rsid w:val="00C1278B"/>
    <w:rsid w:val="00C128ED"/>
    <w:rsid w:val="00C12A56"/>
    <w:rsid w:val="00C12BE3"/>
    <w:rsid w:val="00C12D2A"/>
    <w:rsid w:val="00C12D9D"/>
    <w:rsid w:val="00C12EB8"/>
    <w:rsid w:val="00C12F58"/>
    <w:rsid w:val="00C12FE6"/>
    <w:rsid w:val="00C13049"/>
    <w:rsid w:val="00C130A4"/>
    <w:rsid w:val="00C131BE"/>
    <w:rsid w:val="00C13343"/>
    <w:rsid w:val="00C1335C"/>
    <w:rsid w:val="00C1348C"/>
    <w:rsid w:val="00C1356E"/>
    <w:rsid w:val="00C136C6"/>
    <w:rsid w:val="00C13C6A"/>
    <w:rsid w:val="00C13E0E"/>
    <w:rsid w:val="00C13E53"/>
    <w:rsid w:val="00C140C7"/>
    <w:rsid w:val="00C144CA"/>
    <w:rsid w:val="00C14514"/>
    <w:rsid w:val="00C1455D"/>
    <w:rsid w:val="00C1457F"/>
    <w:rsid w:val="00C14638"/>
    <w:rsid w:val="00C1472F"/>
    <w:rsid w:val="00C149FC"/>
    <w:rsid w:val="00C14A22"/>
    <w:rsid w:val="00C14C59"/>
    <w:rsid w:val="00C15045"/>
    <w:rsid w:val="00C154F6"/>
    <w:rsid w:val="00C156B6"/>
    <w:rsid w:val="00C15773"/>
    <w:rsid w:val="00C1580A"/>
    <w:rsid w:val="00C15A2C"/>
    <w:rsid w:val="00C15B51"/>
    <w:rsid w:val="00C15D35"/>
    <w:rsid w:val="00C15F49"/>
    <w:rsid w:val="00C16291"/>
    <w:rsid w:val="00C162E9"/>
    <w:rsid w:val="00C164EB"/>
    <w:rsid w:val="00C16738"/>
    <w:rsid w:val="00C16810"/>
    <w:rsid w:val="00C16AD6"/>
    <w:rsid w:val="00C16B96"/>
    <w:rsid w:val="00C16D39"/>
    <w:rsid w:val="00C16E05"/>
    <w:rsid w:val="00C16FF3"/>
    <w:rsid w:val="00C172B5"/>
    <w:rsid w:val="00C17311"/>
    <w:rsid w:val="00C174D6"/>
    <w:rsid w:val="00C17573"/>
    <w:rsid w:val="00C17580"/>
    <w:rsid w:val="00C175AD"/>
    <w:rsid w:val="00C176BF"/>
    <w:rsid w:val="00C176DD"/>
    <w:rsid w:val="00C177F4"/>
    <w:rsid w:val="00C17A39"/>
    <w:rsid w:val="00C17B6E"/>
    <w:rsid w:val="00C17B7E"/>
    <w:rsid w:val="00C17C64"/>
    <w:rsid w:val="00C17E74"/>
    <w:rsid w:val="00C17E90"/>
    <w:rsid w:val="00C20037"/>
    <w:rsid w:val="00C20088"/>
    <w:rsid w:val="00C20099"/>
    <w:rsid w:val="00C20168"/>
    <w:rsid w:val="00C201CE"/>
    <w:rsid w:val="00C20297"/>
    <w:rsid w:val="00C2033C"/>
    <w:rsid w:val="00C205FD"/>
    <w:rsid w:val="00C207A1"/>
    <w:rsid w:val="00C20C1E"/>
    <w:rsid w:val="00C20C8E"/>
    <w:rsid w:val="00C210DB"/>
    <w:rsid w:val="00C21471"/>
    <w:rsid w:val="00C214D6"/>
    <w:rsid w:val="00C21650"/>
    <w:rsid w:val="00C217F0"/>
    <w:rsid w:val="00C2183B"/>
    <w:rsid w:val="00C21940"/>
    <w:rsid w:val="00C21ABC"/>
    <w:rsid w:val="00C21D10"/>
    <w:rsid w:val="00C21D34"/>
    <w:rsid w:val="00C21DAF"/>
    <w:rsid w:val="00C21DF8"/>
    <w:rsid w:val="00C22060"/>
    <w:rsid w:val="00C22064"/>
    <w:rsid w:val="00C220D5"/>
    <w:rsid w:val="00C220F8"/>
    <w:rsid w:val="00C22191"/>
    <w:rsid w:val="00C226CF"/>
    <w:rsid w:val="00C22750"/>
    <w:rsid w:val="00C22781"/>
    <w:rsid w:val="00C22900"/>
    <w:rsid w:val="00C22979"/>
    <w:rsid w:val="00C22B4A"/>
    <w:rsid w:val="00C22B74"/>
    <w:rsid w:val="00C22D95"/>
    <w:rsid w:val="00C22DE1"/>
    <w:rsid w:val="00C22F3C"/>
    <w:rsid w:val="00C2345E"/>
    <w:rsid w:val="00C236B7"/>
    <w:rsid w:val="00C2371E"/>
    <w:rsid w:val="00C238A9"/>
    <w:rsid w:val="00C23A70"/>
    <w:rsid w:val="00C23CE0"/>
    <w:rsid w:val="00C23D10"/>
    <w:rsid w:val="00C23D16"/>
    <w:rsid w:val="00C23DC8"/>
    <w:rsid w:val="00C23F4B"/>
    <w:rsid w:val="00C2400B"/>
    <w:rsid w:val="00C24200"/>
    <w:rsid w:val="00C24241"/>
    <w:rsid w:val="00C24254"/>
    <w:rsid w:val="00C24320"/>
    <w:rsid w:val="00C243D6"/>
    <w:rsid w:val="00C24423"/>
    <w:rsid w:val="00C2496F"/>
    <w:rsid w:val="00C24A6C"/>
    <w:rsid w:val="00C24A8A"/>
    <w:rsid w:val="00C24B4B"/>
    <w:rsid w:val="00C24B53"/>
    <w:rsid w:val="00C24BD8"/>
    <w:rsid w:val="00C24CA1"/>
    <w:rsid w:val="00C24D13"/>
    <w:rsid w:val="00C24F00"/>
    <w:rsid w:val="00C257A8"/>
    <w:rsid w:val="00C25D31"/>
    <w:rsid w:val="00C25E13"/>
    <w:rsid w:val="00C25F40"/>
    <w:rsid w:val="00C2607C"/>
    <w:rsid w:val="00C260B4"/>
    <w:rsid w:val="00C261AA"/>
    <w:rsid w:val="00C262CA"/>
    <w:rsid w:val="00C26424"/>
    <w:rsid w:val="00C2649D"/>
    <w:rsid w:val="00C26597"/>
    <w:rsid w:val="00C266C2"/>
    <w:rsid w:val="00C26867"/>
    <w:rsid w:val="00C26B3E"/>
    <w:rsid w:val="00C26D57"/>
    <w:rsid w:val="00C26DCF"/>
    <w:rsid w:val="00C26F21"/>
    <w:rsid w:val="00C26F68"/>
    <w:rsid w:val="00C26FB8"/>
    <w:rsid w:val="00C27230"/>
    <w:rsid w:val="00C27302"/>
    <w:rsid w:val="00C27415"/>
    <w:rsid w:val="00C27419"/>
    <w:rsid w:val="00C27466"/>
    <w:rsid w:val="00C2747B"/>
    <w:rsid w:val="00C27496"/>
    <w:rsid w:val="00C275AA"/>
    <w:rsid w:val="00C276D6"/>
    <w:rsid w:val="00C276D8"/>
    <w:rsid w:val="00C2784A"/>
    <w:rsid w:val="00C279B1"/>
    <w:rsid w:val="00C27B4F"/>
    <w:rsid w:val="00C27C99"/>
    <w:rsid w:val="00C27CDF"/>
    <w:rsid w:val="00C27F42"/>
    <w:rsid w:val="00C3005D"/>
    <w:rsid w:val="00C301BB"/>
    <w:rsid w:val="00C301FA"/>
    <w:rsid w:val="00C30475"/>
    <w:rsid w:val="00C30538"/>
    <w:rsid w:val="00C30608"/>
    <w:rsid w:val="00C30835"/>
    <w:rsid w:val="00C309AB"/>
    <w:rsid w:val="00C30B45"/>
    <w:rsid w:val="00C30BC7"/>
    <w:rsid w:val="00C30CA8"/>
    <w:rsid w:val="00C30D19"/>
    <w:rsid w:val="00C30F61"/>
    <w:rsid w:val="00C30FDB"/>
    <w:rsid w:val="00C30FE3"/>
    <w:rsid w:val="00C31976"/>
    <w:rsid w:val="00C31CFB"/>
    <w:rsid w:val="00C31E22"/>
    <w:rsid w:val="00C31F17"/>
    <w:rsid w:val="00C3257C"/>
    <w:rsid w:val="00C32772"/>
    <w:rsid w:val="00C32833"/>
    <w:rsid w:val="00C32DA4"/>
    <w:rsid w:val="00C32F46"/>
    <w:rsid w:val="00C33082"/>
    <w:rsid w:val="00C331A7"/>
    <w:rsid w:val="00C33295"/>
    <w:rsid w:val="00C3370F"/>
    <w:rsid w:val="00C3372B"/>
    <w:rsid w:val="00C33774"/>
    <w:rsid w:val="00C3389C"/>
    <w:rsid w:val="00C338E1"/>
    <w:rsid w:val="00C33A81"/>
    <w:rsid w:val="00C33ABA"/>
    <w:rsid w:val="00C33CBF"/>
    <w:rsid w:val="00C340A5"/>
    <w:rsid w:val="00C341CA"/>
    <w:rsid w:val="00C343DE"/>
    <w:rsid w:val="00C34416"/>
    <w:rsid w:val="00C34670"/>
    <w:rsid w:val="00C349DE"/>
    <w:rsid w:val="00C34BEB"/>
    <w:rsid w:val="00C34CAA"/>
    <w:rsid w:val="00C34E2E"/>
    <w:rsid w:val="00C352F2"/>
    <w:rsid w:val="00C35339"/>
    <w:rsid w:val="00C3535E"/>
    <w:rsid w:val="00C353AF"/>
    <w:rsid w:val="00C353D7"/>
    <w:rsid w:val="00C3549D"/>
    <w:rsid w:val="00C354F3"/>
    <w:rsid w:val="00C3562B"/>
    <w:rsid w:val="00C3599E"/>
    <w:rsid w:val="00C359E7"/>
    <w:rsid w:val="00C35A79"/>
    <w:rsid w:val="00C35C23"/>
    <w:rsid w:val="00C35ED1"/>
    <w:rsid w:val="00C35F88"/>
    <w:rsid w:val="00C36073"/>
    <w:rsid w:val="00C3622A"/>
    <w:rsid w:val="00C36270"/>
    <w:rsid w:val="00C36439"/>
    <w:rsid w:val="00C3644D"/>
    <w:rsid w:val="00C36568"/>
    <w:rsid w:val="00C365DB"/>
    <w:rsid w:val="00C36608"/>
    <w:rsid w:val="00C36876"/>
    <w:rsid w:val="00C36A22"/>
    <w:rsid w:val="00C36BDB"/>
    <w:rsid w:val="00C36BEB"/>
    <w:rsid w:val="00C36CAC"/>
    <w:rsid w:val="00C36D5A"/>
    <w:rsid w:val="00C36E8F"/>
    <w:rsid w:val="00C3704C"/>
    <w:rsid w:val="00C37131"/>
    <w:rsid w:val="00C372D3"/>
    <w:rsid w:val="00C374BF"/>
    <w:rsid w:val="00C37602"/>
    <w:rsid w:val="00C3785F"/>
    <w:rsid w:val="00C37910"/>
    <w:rsid w:val="00C37A46"/>
    <w:rsid w:val="00C37B6B"/>
    <w:rsid w:val="00C37C42"/>
    <w:rsid w:val="00C37C97"/>
    <w:rsid w:val="00C4000E"/>
    <w:rsid w:val="00C400A0"/>
    <w:rsid w:val="00C40137"/>
    <w:rsid w:val="00C40364"/>
    <w:rsid w:val="00C403F0"/>
    <w:rsid w:val="00C404BD"/>
    <w:rsid w:val="00C4053B"/>
    <w:rsid w:val="00C405F0"/>
    <w:rsid w:val="00C406ED"/>
    <w:rsid w:val="00C40744"/>
    <w:rsid w:val="00C40D15"/>
    <w:rsid w:val="00C4105F"/>
    <w:rsid w:val="00C410D3"/>
    <w:rsid w:val="00C41310"/>
    <w:rsid w:val="00C413C9"/>
    <w:rsid w:val="00C41491"/>
    <w:rsid w:val="00C4156F"/>
    <w:rsid w:val="00C4160A"/>
    <w:rsid w:val="00C4185C"/>
    <w:rsid w:val="00C4196E"/>
    <w:rsid w:val="00C41A4E"/>
    <w:rsid w:val="00C41C28"/>
    <w:rsid w:val="00C41E38"/>
    <w:rsid w:val="00C41FEE"/>
    <w:rsid w:val="00C42217"/>
    <w:rsid w:val="00C42230"/>
    <w:rsid w:val="00C4240C"/>
    <w:rsid w:val="00C427D6"/>
    <w:rsid w:val="00C4299F"/>
    <w:rsid w:val="00C42A6D"/>
    <w:rsid w:val="00C42B3E"/>
    <w:rsid w:val="00C43014"/>
    <w:rsid w:val="00C43032"/>
    <w:rsid w:val="00C430CA"/>
    <w:rsid w:val="00C433EE"/>
    <w:rsid w:val="00C434C5"/>
    <w:rsid w:val="00C43634"/>
    <w:rsid w:val="00C4375A"/>
    <w:rsid w:val="00C438BB"/>
    <w:rsid w:val="00C4393B"/>
    <w:rsid w:val="00C43952"/>
    <w:rsid w:val="00C43E1C"/>
    <w:rsid w:val="00C43E4B"/>
    <w:rsid w:val="00C43F20"/>
    <w:rsid w:val="00C4400A"/>
    <w:rsid w:val="00C44102"/>
    <w:rsid w:val="00C4450A"/>
    <w:rsid w:val="00C4455C"/>
    <w:rsid w:val="00C445BA"/>
    <w:rsid w:val="00C446D3"/>
    <w:rsid w:val="00C44A58"/>
    <w:rsid w:val="00C44C64"/>
    <w:rsid w:val="00C44CF2"/>
    <w:rsid w:val="00C44D8F"/>
    <w:rsid w:val="00C44E88"/>
    <w:rsid w:val="00C44F55"/>
    <w:rsid w:val="00C452EB"/>
    <w:rsid w:val="00C45790"/>
    <w:rsid w:val="00C45826"/>
    <w:rsid w:val="00C45C99"/>
    <w:rsid w:val="00C45D6D"/>
    <w:rsid w:val="00C46164"/>
    <w:rsid w:val="00C4616B"/>
    <w:rsid w:val="00C4621D"/>
    <w:rsid w:val="00C467B9"/>
    <w:rsid w:val="00C46871"/>
    <w:rsid w:val="00C468AB"/>
    <w:rsid w:val="00C46A01"/>
    <w:rsid w:val="00C46A0F"/>
    <w:rsid w:val="00C46A4F"/>
    <w:rsid w:val="00C46A6B"/>
    <w:rsid w:val="00C46A78"/>
    <w:rsid w:val="00C47507"/>
    <w:rsid w:val="00C475BB"/>
    <w:rsid w:val="00C47915"/>
    <w:rsid w:val="00C47A28"/>
    <w:rsid w:val="00C47A9E"/>
    <w:rsid w:val="00C50102"/>
    <w:rsid w:val="00C5047F"/>
    <w:rsid w:val="00C506A2"/>
    <w:rsid w:val="00C506D9"/>
    <w:rsid w:val="00C509F4"/>
    <w:rsid w:val="00C50A35"/>
    <w:rsid w:val="00C50C44"/>
    <w:rsid w:val="00C50E6F"/>
    <w:rsid w:val="00C512D8"/>
    <w:rsid w:val="00C5139B"/>
    <w:rsid w:val="00C51938"/>
    <w:rsid w:val="00C5197C"/>
    <w:rsid w:val="00C51AD1"/>
    <w:rsid w:val="00C51AD5"/>
    <w:rsid w:val="00C51B91"/>
    <w:rsid w:val="00C51BBB"/>
    <w:rsid w:val="00C51BED"/>
    <w:rsid w:val="00C51C26"/>
    <w:rsid w:val="00C51D8F"/>
    <w:rsid w:val="00C51F23"/>
    <w:rsid w:val="00C5235A"/>
    <w:rsid w:val="00C523A6"/>
    <w:rsid w:val="00C52402"/>
    <w:rsid w:val="00C524F7"/>
    <w:rsid w:val="00C52521"/>
    <w:rsid w:val="00C52744"/>
    <w:rsid w:val="00C528D4"/>
    <w:rsid w:val="00C52B56"/>
    <w:rsid w:val="00C52DE8"/>
    <w:rsid w:val="00C52DFD"/>
    <w:rsid w:val="00C52E10"/>
    <w:rsid w:val="00C52E72"/>
    <w:rsid w:val="00C53019"/>
    <w:rsid w:val="00C5306D"/>
    <w:rsid w:val="00C531EB"/>
    <w:rsid w:val="00C5331F"/>
    <w:rsid w:val="00C5336B"/>
    <w:rsid w:val="00C533D1"/>
    <w:rsid w:val="00C534A9"/>
    <w:rsid w:val="00C536CE"/>
    <w:rsid w:val="00C5380A"/>
    <w:rsid w:val="00C53C55"/>
    <w:rsid w:val="00C53C6F"/>
    <w:rsid w:val="00C53D92"/>
    <w:rsid w:val="00C53FF7"/>
    <w:rsid w:val="00C542E9"/>
    <w:rsid w:val="00C547EB"/>
    <w:rsid w:val="00C54831"/>
    <w:rsid w:val="00C548B0"/>
    <w:rsid w:val="00C54942"/>
    <w:rsid w:val="00C54E67"/>
    <w:rsid w:val="00C552B0"/>
    <w:rsid w:val="00C552F4"/>
    <w:rsid w:val="00C55380"/>
    <w:rsid w:val="00C553FA"/>
    <w:rsid w:val="00C554F9"/>
    <w:rsid w:val="00C5580C"/>
    <w:rsid w:val="00C558A3"/>
    <w:rsid w:val="00C55A23"/>
    <w:rsid w:val="00C55B67"/>
    <w:rsid w:val="00C55B89"/>
    <w:rsid w:val="00C55BF9"/>
    <w:rsid w:val="00C55CFC"/>
    <w:rsid w:val="00C55D5B"/>
    <w:rsid w:val="00C55DC8"/>
    <w:rsid w:val="00C55F04"/>
    <w:rsid w:val="00C5600A"/>
    <w:rsid w:val="00C56334"/>
    <w:rsid w:val="00C563B5"/>
    <w:rsid w:val="00C564AD"/>
    <w:rsid w:val="00C5674E"/>
    <w:rsid w:val="00C567A7"/>
    <w:rsid w:val="00C568C5"/>
    <w:rsid w:val="00C56A4A"/>
    <w:rsid w:val="00C56C0B"/>
    <w:rsid w:val="00C56D4B"/>
    <w:rsid w:val="00C56D4C"/>
    <w:rsid w:val="00C56F46"/>
    <w:rsid w:val="00C57320"/>
    <w:rsid w:val="00C57908"/>
    <w:rsid w:val="00C57A44"/>
    <w:rsid w:val="00C57B3F"/>
    <w:rsid w:val="00C57E33"/>
    <w:rsid w:val="00C602C9"/>
    <w:rsid w:val="00C60322"/>
    <w:rsid w:val="00C60452"/>
    <w:rsid w:val="00C60488"/>
    <w:rsid w:val="00C6070F"/>
    <w:rsid w:val="00C60717"/>
    <w:rsid w:val="00C607EB"/>
    <w:rsid w:val="00C60896"/>
    <w:rsid w:val="00C608BE"/>
    <w:rsid w:val="00C608D2"/>
    <w:rsid w:val="00C60915"/>
    <w:rsid w:val="00C60939"/>
    <w:rsid w:val="00C60BB5"/>
    <w:rsid w:val="00C60E7F"/>
    <w:rsid w:val="00C60F26"/>
    <w:rsid w:val="00C61015"/>
    <w:rsid w:val="00C6110A"/>
    <w:rsid w:val="00C61112"/>
    <w:rsid w:val="00C6116E"/>
    <w:rsid w:val="00C61354"/>
    <w:rsid w:val="00C6138C"/>
    <w:rsid w:val="00C615B8"/>
    <w:rsid w:val="00C6176A"/>
    <w:rsid w:val="00C61983"/>
    <w:rsid w:val="00C619D2"/>
    <w:rsid w:val="00C61A36"/>
    <w:rsid w:val="00C61B2B"/>
    <w:rsid w:val="00C61DF9"/>
    <w:rsid w:val="00C61E7D"/>
    <w:rsid w:val="00C61F2A"/>
    <w:rsid w:val="00C62139"/>
    <w:rsid w:val="00C62159"/>
    <w:rsid w:val="00C62656"/>
    <w:rsid w:val="00C62804"/>
    <w:rsid w:val="00C628AF"/>
    <w:rsid w:val="00C62906"/>
    <w:rsid w:val="00C62937"/>
    <w:rsid w:val="00C62B80"/>
    <w:rsid w:val="00C62D2E"/>
    <w:rsid w:val="00C63292"/>
    <w:rsid w:val="00C63359"/>
    <w:rsid w:val="00C634EF"/>
    <w:rsid w:val="00C63595"/>
    <w:rsid w:val="00C639CB"/>
    <w:rsid w:val="00C63AA8"/>
    <w:rsid w:val="00C63C40"/>
    <w:rsid w:val="00C63D6C"/>
    <w:rsid w:val="00C63E03"/>
    <w:rsid w:val="00C63EB8"/>
    <w:rsid w:val="00C63F78"/>
    <w:rsid w:val="00C6408E"/>
    <w:rsid w:val="00C64101"/>
    <w:rsid w:val="00C646C1"/>
    <w:rsid w:val="00C649F4"/>
    <w:rsid w:val="00C65163"/>
    <w:rsid w:val="00C651F2"/>
    <w:rsid w:val="00C6530C"/>
    <w:rsid w:val="00C6548B"/>
    <w:rsid w:val="00C654D8"/>
    <w:rsid w:val="00C656DE"/>
    <w:rsid w:val="00C65B0E"/>
    <w:rsid w:val="00C65C5B"/>
    <w:rsid w:val="00C65CD0"/>
    <w:rsid w:val="00C65EBC"/>
    <w:rsid w:val="00C6606B"/>
    <w:rsid w:val="00C66119"/>
    <w:rsid w:val="00C66133"/>
    <w:rsid w:val="00C661BA"/>
    <w:rsid w:val="00C662C7"/>
    <w:rsid w:val="00C66341"/>
    <w:rsid w:val="00C6641A"/>
    <w:rsid w:val="00C6644E"/>
    <w:rsid w:val="00C664F5"/>
    <w:rsid w:val="00C66B46"/>
    <w:rsid w:val="00C66C1C"/>
    <w:rsid w:val="00C66DA9"/>
    <w:rsid w:val="00C6717F"/>
    <w:rsid w:val="00C673FD"/>
    <w:rsid w:val="00C674A1"/>
    <w:rsid w:val="00C674EC"/>
    <w:rsid w:val="00C67560"/>
    <w:rsid w:val="00C676AE"/>
    <w:rsid w:val="00C678BC"/>
    <w:rsid w:val="00C67C19"/>
    <w:rsid w:val="00C67DB7"/>
    <w:rsid w:val="00C70082"/>
    <w:rsid w:val="00C70168"/>
    <w:rsid w:val="00C70220"/>
    <w:rsid w:val="00C7086C"/>
    <w:rsid w:val="00C7091D"/>
    <w:rsid w:val="00C70AFE"/>
    <w:rsid w:val="00C70B45"/>
    <w:rsid w:val="00C70B78"/>
    <w:rsid w:val="00C70D2A"/>
    <w:rsid w:val="00C70EE2"/>
    <w:rsid w:val="00C70FC2"/>
    <w:rsid w:val="00C71069"/>
    <w:rsid w:val="00C712BB"/>
    <w:rsid w:val="00C714D8"/>
    <w:rsid w:val="00C71568"/>
    <w:rsid w:val="00C716A9"/>
    <w:rsid w:val="00C716CA"/>
    <w:rsid w:val="00C717FF"/>
    <w:rsid w:val="00C7183C"/>
    <w:rsid w:val="00C719CC"/>
    <w:rsid w:val="00C71B38"/>
    <w:rsid w:val="00C71CB5"/>
    <w:rsid w:val="00C71DFB"/>
    <w:rsid w:val="00C71E8D"/>
    <w:rsid w:val="00C71EE2"/>
    <w:rsid w:val="00C72110"/>
    <w:rsid w:val="00C721E0"/>
    <w:rsid w:val="00C722DD"/>
    <w:rsid w:val="00C722E7"/>
    <w:rsid w:val="00C723EA"/>
    <w:rsid w:val="00C72406"/>
    <w:rsid w:val="00C72429"/>
    <w:rsid w:val="00C7263F"/>
    <w:rsid w:val="00C727F1"/>
    <w:rsid w:val="00C72813"/>
    <w:rsid w:val="00C729F4"/>
    <w:rsid w:val="00C72A22"/>
    <w:rsid w:val="00C72A96"/>
    <w:rsid w:val="00C72AE6"/>
    <w:rsid w:val="00C72C82"/>
    <w:rsid w:val="00C72D23"/>
    <w:rsid w:val="00C72D2E"/>
    <w:rsid w:val="00C72FC5"/>
    <w:rsid w:val="00C73071"/>
    <w:rsid w:val="00C73192"/>
    <w:rsid w:val="00C731DE"/>
    <w:rsid w:val="00C73304"/>
    <w:rsid w:val="00C7358B"/>
    <w:rsid w:val="00C7358C"/>
    <w:rsid w:val="00C73796"/>
    <w:rsid w:val="00C737B3"/>
    <w:rsid w:val="00C73812"/>
    <w:rsid w:val="00C7387D"/>
    <w:rsid w:val="00C73979"/>
    <w:rsid w:val="00C73D20"/>
    <w:rsid w:val="00C73E73"/>
    <w:rsid w:val="00C73E97"/>
    <w:rsid w:val="00C73FD2"/>
    <w:rsid w:val="00C7449D"/>
    <w:rsid w:val="00C74501"/>
    <w:rsid w:val="00C74503"/>
    <w:rsid w:val="00C745FD"/>
    <w:rsid w:val="00C7477B"/>
    <w:rsid w:val="00C7482F"/>
    <w:rsid w:val="00C7498E"/>
    <w:rsid w:val="00C74B3D"/>
    <w:rsid w:val="00C74D60"/>
    <w:rsid w:val="00C74D9D"/>
    <w:rsid w:val="00C74F6C"/>
    <w:rsid w:val="00C74FAF"/>
    <w:rsid w:val="00C74FF9"/>
    <w:rsid w:val="00C750FB"/>
    <w:rsid w:val="00C75422"/>
    <w:rsid w:val="00C7562A"/>
    <w:rsid w:val="00C75845"/>
    <w:rsid w:val="00C75A80"/>
    <w:rsid w:val="00C75C16"/>
    <w:rsid w:val="00C75CC3"/>
    <w:rsid w:val="00C75DA7"/>
    <w:rsid w:val="00C75ED6"/>
    <w:rsid w:val="00C75EEE"/>
    <w:rsid w:val="00C75FDC"/>
    <w:rsid w:val="00C7611A"/>
    <w:rsid w:val="00C76498"/>
    <w:rsid w:val="00C76A5C"/>
    <w:rsid w:val="00C76A81"/>
    <w:rsid w:val="00C76C68"/>
    <w:rsid w:val="00C76D82"/>
    <w:rsid w:val="00C76E57"/>
    <w:rsid w:val="00C76E83"/>
    <w:rsid w:val="00C772C7"/>
    <w:rsid w:val="00C77388"/>
    <w:rsid w:val="00C77877"/>
    <w:rsid w:val="00C77C2B"/>
    <w:rsid w:val="00C77F84"/>
    <w:rsid w:val="00C8004E"/>
    <w:rsid w:val="00C803B1"/>
    <w:rsid w:val="00C80531"/>
    <w:rsid w:val="00C8069B"/>
    <w:rsid w:val="00C80807"/>
    <w:rsid w:val="00C8081B"/>
    <w:rsid w:val="00C8092A"/>
    <w:rsid w:val="00C80A45"/>
    <w:rsid w:val="00C80BF8"/>
    <w:rsid w:val="00C80C20"/>
    <w:rsid w:val="00C810CA"/>
    <w:rsid w:val="00C810D7"/>
    <w:rsid w:val="00C81261"/>
    <w:rsid w:val="00C813D8"/>
    <w:rsid w:val="00C815AA"/>
    <w:rsid w:val="00C81713"/>
    <w:rsid w:val="00C8184E"/>
    <w:rsid w:val="00C81888"/>
    <w:rsid w:val="00C81FCF"/>
    <w:rsid w:val="00C8206A"/>
    <w:rsid w:val="00C821BE"/>
    <w:rsid w:val="00C82269"/>
    <w:rsid w:val="00C82298"/>
    <w:rsid w:val="00C823D0"/>
    <w:rsid w:val="00C824D3"/>
    <w:rsid w:val="00C8270D"/>
    <w:rsid w:val="00C828AB"/>
    <w:rsid w:val="00C82994"/>
    <w:rsid w:val="00C82A71"/>
    <w:rsid w:val="00C82C29"/>
    <w:rsid w:val="00C82FC2"/>
    <w:rsid w:val="00C82FDB"/>
    <w:rsid w:val="00C83076"/>
    <w:rsid w:val="00C83138"/>
    <w:rsid w:val="00C83221"/>
    <w:rsid w:val="00C833EB"/>
    <w:rsid w:val="00C83572"/>
    <w:rsid w:val="00C8360B"/>
    <w:rsid w:val="00C838BF"/>
    <w:rsid w:val="00C83B79"/>
    <w:rsid w:val="00C83CDF"/>
    <w:rsid w:val="00C8407D"/>
    <w:rsid w:val="00C84273"/>
    <w:rsid w:val="00C8451D"/>
    <w:rsid w:val="00C8463C"/>
    <w:rsid w:val="00C84755"/>
    <w:rsid w:val="00C8484E"/>
    <w:rsid w:val="00C84916"/>
    <w:rsid w:val="00C84B0B"/>
    <w:rsid w:val="00C84B95"/>
    <w:rsid w:val="00C84C81"/>
    <w:rsid w:val="00C84E8C"/>
    <w:rsid w:val="00C84FE3"/>
    <w:rsid w:val="00C8525E"/>
    <w:rsid w:val="00C857A4"/>
    <w:rsid w:val="00C85A44"/>
    <w:rsid w:val="00C85ADC"/>
    <w:rsid w:val="00C85BF0"/>
    <w:rsid w:val="00C85CF5"/>
    <w:rsid w:val="00C85DBD"/>
    <w:rsid w:val="00C85DBE"/>
    <w:rsid w:val="00C85E7C"/>
    <w:rsid w:val="00C861AF"/>
    <w:rsid w:val="00C864C3"/>
    <w:rsid w:val="00C864DE"/>
    <w:rsid w:val="00C86524"/>
    <w:rsid w:val="00C86581"/>
    <w:rsid w:val="00C865C6"/>
    <w:rsid w:val="00C867B3"/>
    <w:rsid w:val="00C86902"/>
    <w:rsid w:val="00C8697F"/>
    <w:rsid w:val="00C869BB"/>
    <w:rsid w:val="00C869DE"/>
    <w:rsid w:val="00C869F1"/>
    <w:rsid w:val="00C86BF5"/>
    <w:rsid w:val="00C86D64"/>
    <w:rsid w:val="00C86D75"/>
    <w:rsid w:val="00C86E22"/>
    <w:rsid w:val="00C8709B"/>
    <w:rsid w:val="00C870E5"/>
    <w:rsid w:val="00C870EB"/>
    <w:rsid w:val="00C8726A"/>
    <w:rsid w:val="00C87746"/>
    <w:rsid w:val="00C8784B"/>
    <w:rsid w:val="00C878DA"/>
    <w:rsid w:val="00C8793B"/>
    <w:rsid w:val="00C879E1"/>
    <w:rsid w:val="00C87BF7"/>
    <w:rsid w:val="00C87C1C"/>
    <w:rsid w:val="00C87CBC"/>
    <w:rsid w:val="00C87D85"/>
    <w:rsid w:val="00C87D90"/>
    <w:rsid w:val="00C87F72"/>
    <w:rsid w:val="00C9024F"/>
    <w:rsid w:val="00C904DA"/>
    <w:rsid w:val="00C905B3"/>
    <w:rsid w:val="00C907C9"/>
    <w:rsid w:val="00C9083C"/>
    <w:rsid w:val="00C90A08"/>
    <w:rsid w:val="00C90AF6"/>
    <w:rsid w:val="00C90B08"/>
    <w:rsid w:val="00C90DD4"/>
    <w:rsid w:val="00C90F2B"/>
    <w:rsid w:val="00C90F76"/>
    <w:rsid w:val="00C9190A"/>
    <w:rsid w:val="00C91915"/>
    <w:rsid w:val="00C91CFA"/>
    <w:rsid w:val="00C91D3D"/>
    <w:rsid w:val="00C91E93"/>
    <w:rsid w:val="00C91F43"/>
    <w:rsid w:val="00C921A8"/>
    <w:rsid w:val="00C9232F"/>
    <w:rsid w:val="00C923FE"/>
    <w:rsid w:val="00C92632"/>
    <w:rsid w:val="00C92689"/>
    <w:rsid w:val="00C927FF"/>
    <w:rsid w:val="00C92996"/>
    <w:rsid w:val="00C92AE0"/>
    <w:rsid w:val="00C92D57"/>
    <w:rsid w:val="00C92E24"/>
    <w:rsid w:val="00C930E1"/>
    <w:rsid w:val="00C930E9"/>
    <w:rsid w:val="00C93257"/>
    <w:rsid w:val="00C9326F"/>
    <w:rsid w:val="00C9329E"/>
    <w:rsid w:val="00C93452"/>
    <w:rsid w:val="00C9356C"/>
    <w:rsid w:val="00C938F8"/>
    <w:rsid w:val="00C93B09"/>
    <w:rsid w:val="00C93C0B"/>
    <w:rsid w:val="00C93C4D"/>
    <w:rsid w:val="00C93CE9"/>
    <w:rsid w:val="00C93D4F"/>
    <w:rsid w:val="00C93D87"/>
    <w:rsid w:val="00C941B4"/>
    <w:rsid w:val="00C941DB"/>
    <w:rsid w:val="00C943BC"/>
    <w:rsid w:val="00C944CD"/>
    <w:rsid w:val="00C94554"/>
    <w:rsid w:val="00C94722"/>
    <w:rsid w:val="00C9496F"/>
    <w:rsid w:val="00C949FA"/>
    <w:rsid w:val="00C94A40"/>
    <w:rsid w:val="00C94B28"/>
    <w:rsid w:val="00C94BC2"/>
    <w:rsid w:val="00C94EBF"/>
    <w:rsid w:val="00C950D2"/>
    <w:rsid w:val="00C9522F"/>
    <w:rsid w:val="00C95281"/>
    <w:rsid w:val="00C9539B"/>
    <w:rsid w:val="00C953AA"/>
    <w:rsid w:val="00C953B6"/>
    <w:rsid w:val="00C95463"/>
    <w:rsid w:val="00C955FE"/>
    <w:rsid w:val="00C95620"/>
    <w:rsid w:val="00C95752"/>
    <w:rsid w:val="00C9581B"/>
    <w:rsid w:val="00C95889"/>
    <w:rsid w:val="00C95B05"/>
    <w:rsid w:val="00C95DB7"/>
    <w:rsid w:val="00C95DD0"/>
    <w:rsid w:val="00C95F2E"/>
    <w:rsid w:val="00C95F35"/>
    <w:rsid w:val="00C96434"/>
    <w:rsid w:val="00C964A0"/>
    <w:rsid w:val="00C96562"/>
    <w:rsid w:val="00C966F1"/>
    <w:rsid w:val="00C96784"/>
    <w:rsid w:val="00C970AD"/>
    <w:rsid w:val="00C97179"/>
    <w:rsid w:val="00C973E3"/>
    <w:rsid w:val="00C97484"/>
    <w:rsid w:val="00C975FA"/>
    <w:rsid w:val="00CA00D7"/>
    <w:rsid w:val="00CA01F4"/>
    <w:rsid w:val="00CA0387"/>
    <w:rsid w:val="00CA03AD"/>
    <w:rsid w:val="00CA0417"/>
    <w:rsid w:val="00CA0462"/>
    <w:rsid w:val="00CA067F"/>
    <w:rsid w:val="00CA0702"/>
    <w:rsid w:val="00CA079B"/>
    <w:rsid w:val="00CA08FA"/>
    <w:rsid w:val="00CA093C"/>
    <w:rsid w:val="00CA0A11"/>
    <w:rsid w:val="00CA0A41"/>
    <w:rsid w:val="00CA0A58"/>
    <w:rsid w:val="00CA0A82"/>
    <w:rsid w:val="00CA0A97"/>
    <w:rsid w:val="00CA0BEF"/>
    <w:rsid w:val="00CA0D08"/>
    <w:rsid w:val="00CA0DD9"/>
    <w:rsid w:val="00CA0EBB"/>
    <w:rsid w:val="00CA0F6D"/>
    <w:rsid w:val="00CA0F7F"/>
    <w:rsid w:val="00CA100E"/>
    <w:rsid w:val="00CA1063"/>
    <w:rsid w:val="00CA146E"/>
    <w:rsid w:val="00CA148C"/>
    <w:rsid w:val="00CA14AB"/>
    <w:rsid w:val="00CA165E"/>
    <w:rsid w:val="00CA1916"/>
    <w:rsid w:val="00CA194E"/>
    <w:rsid w:val="00CA1B28"/>
    <w:rsid w:val="00CA1B2E"/>
    <w:rsid w:val="00CA1D75"/>
    <w:rsid w:val="00CA1DD3"/>
    <w:rsid w:val="00CA2109"/>
    <w:rsid w:val="00CA23B5"/>
    <w:rsid w:val="00CA264A"/>
    <w:rsid w:val="00CA2695"/>
    <w:rsid w:val="00CA270D"/>
    <w:rsid w:val="00CA2840"/>
    <w:rsid w:val="00CA29DB"/>
    <w:rsid w:val="00CA2A08"/>
    <w:rsid w:val="00CA2A51"/>
    <w:rsid w:val="00CA2DAB"/>
    <w:rsid w:val="00CA2E8E"/>
    <w:rsid w:val="00CA3140"/>
    <w:rsid w:val="00CA3451"/>
    <w:rsid w:val="00CA347D"/>
    <w:rsid w:val="00CA35B4"/>
    <w:rsid w:val="00CA35E6"/>
    <w:rsid w:val="00CA387E"/>
    <w:rsid w:val="00CA3B07"/>
    <w:rsid w:val="00CA3B55"/>
    <w:rsid w:val="00CA3B8C"/>
    <w:rsid w:val="00CA3CE8"/>
    <w:rsid w:val="00CA41E2"/>
    <w:rsid w:val="00CA49C2"/>
    <w:rsid w:val="00CA4A02"/>
    <w:rsid w:val="00CA4A8E"/>
    <w:rsid w:val="00CA4AC0"/>
    <w:rsid w:val="00CA553F"/>
    <w:rsid w:val="00CA55A3"/>
    <w:rsid w:val="00CA56C7"/>
    <w:rsid w:val="00CA5722"/>
    <w:rsid w:val="00CA5754"/>
    <w:rsid w:val="00CA58C5"/>
    <w:rsid w:val="00CA58FB"/>
    <w:rsid w:val="00CA5C47"/>
    <w:rsid w:val="00CA5D27"/>
    <w:rsid w:val="00CA5E52"/>
    <w:rsid w:val="00CA5E85"/>
    <w:rsid w:val="00CA5F03"/>
    <w:rsid w:val="00CA615D"/>
    <w:rsid w:val="00CA6182"/>
    <w:rsid w:val="00CA62D9"/>
    <w:rsid w:val="00CA62FA"/>
    <w:rsid w:val="00CA6486"/>
    <w:rsid w:val="00CA649B"/>
    <w:rsid w:val="00CA65EF"/>
    <w:rsid w:val="00CA6751"/>
    <w:rsid w:val="00CA6BA9"/>
    <w:rsid w:val="00CA6C42"/>
    <w:rsid w:val="00CA6FF9"/>
    <w:rsid w:val="00CA72B4"/>
    <w:rsid w:val="00CA72E2"/>
    <w:rsid w:val="00CA73AA"/>
    <w:rsid w:val="00CA73CB"/>
    <w:rsid w:val="00CA759C"/>
    <w:rsid w:val="00CA76E0"/>
    <w:rsid w:val="00CA7899"/>
    <w:rsid w:val="00CA7A37"/>
    <w:rsid w:val="00CA7BA3"/>
    <w:rsid w:val="00CA7C56"/>
    <w:rsid w:val="00CA7DEC"/>
    <w:rsid w:val="00CA7E9C"/>
    <w:rsid w:val="00CA7EA7"/>
    <w:rsid w:val="00CB0350"/>
    <w:rsid w:val="00CB0428"/>
    <w:rsid w:val="00CB04B1"/>
    <w:rsid w:val="00CB04E6"/>
    <w:rsid w:val="00CB086D"/>
    <w:rsid w:val="00CB08A5"/>
    <w:rsid w:val="00CB0CEA"/>
    <w:rsid w:val="00CB0D7A"/>
    <w:rsid w:val="00CB0EFD"/>
    <w:rsid w:val="00CB0FDB"/>
    <w:rsid w:val="00CB11A2"/>
    <w:rsid w:val="00CB157F"/>
    <w:rsid w:val="00CB1643"/>
    <w:rsid w:val="00CB1718"/>
    <w:rsid w:val="00CB182F"/>
    <w:rsid w:val="00CB18FB"/>
    <w:rsid w:val="00CB1A84"/>
    <w:rsid w:val="00CB1AA5"/>
    <w:rsid w:val="00CB1AFD"/>
    <w:rsid w:val="00CB1B8E"/>
    <w:rsid w:val="00CB1D1F"/>
    <w:rsid w:val="00CB1D4F"/>
    <w:rsid w:val="00CB1DB3"/>
    <w:rsid w:val="00CB206A"/>
    <w:rsid w:val="00CB20DD"/>
    <w:rsid w:val="00CB21F3"/>
    <w:rsid w:val="00CB2349"/>
    <w:rsid w:val="00CB23C7"/>
    <w:rsid w:val="00CB243B"/>
    <w:rsid w:val="00CB2644"/>
    <w:rsid w:val="00CB2A00"/>
    <w:rsid w:val="00CB2B99"/>
    <w:rsid w:val="00CB2BA3"/>
    <w:rsid w:val="00CB2D03"/>
    <w:rsid w:val="00CB2DED"/>
    <w:rsid w:val="00CB2F85"/>
    <w:rsid w:val="00CB30EF"/>
    <w:rsid w:val="00CB31DE"/>
    <w:rsid w:val="00CB31F7"/>
    <w:rsid w:val="00CB3255"/>
    <w:rsid w:val="00CB3436"/>
    <w:rsid w:val="00CB368F"/>
    <w:rsid w:val="00CB3711"/>
    <w:rsid w:val="00CB3BC5"/>
    <w:rsid w:val="00CB3C56"/>
    <w:rsid w:val="00CB3C7C"/>
    <w:rsid w:val="00CB3E14"/>
    <w:rsid w:val="00CB3E15"/>
    <w:rsid w:val="00CB412D"/>
    <w:rsid w:val="00CB471F"/>
    <w:rsid w:val="00CB4854"/>
    <w:rsid w:val="00CB491B"/>
    <w:rsid w:val="00CB4A70"/>
    <w:rsid w:val="00CB4F02"/>
    <w:rsid w:val="00CB5125"/>
    <w:rsid w:val="00CB5194"/>
    <w:rsid w:val="00CB5535"/>
    <w:rsid w:val="00CB5655"/>
    <w:rsid w:val="00CB57D2"/>
    <w:rsid w:val="00CB5829"/>
    <w:rsid w:val="00CB5BE2"/>
    <w:rsid w:val="00CB5C05"/>
    <w:rsid w:val="00CB5C9D"/>
    <w:rsid w:val="00CB5DCC"/>
    <w:rsid w:val="00CB606C"/>
    <w:rsid w:val="00CB611B"/>
    <w:rsid w:val="00CB612A"/>
    <w:rsid w:val="00CB6356"/>
    <w:rsid w:val="00CB6886"/>
    <w:rsid w:val="00CB6957"/>
    <w:rsid w:val="00CB6A02"/>
    <w:rsid w:val="00CB6A4E"/>
    <w:rsid w:val="00CB6B7D"/>
    <w:rsid w:val="00CB6D01"/>
    <w:rsid w:val="00CB6D5D"/>
    <w:rsid w:val="00CB7167"/>
    <w:rsid w:val="00CB73F3"/>
    <w:rsid w:val="00CB754E"/>
    <w:rsid w:val="00CB77B1"/>
    <w:rsid w:val="00CB7806"/>
    <w:rsid w:val="00CB7968"/>
    <w:rsid w:val="00CB7F52"/>
    <w:rsid w:val="00CB7F7C"/>
    <w:rsid w:val="00CC00DB"/>
    <w:rsid w:val="00CC026E"/>
    <w:rsid w:val="00CC06D8"/>
    <w:rsid w:val="00CC07C2"/>
    <w:rsid w:val="00CC0806"/>
    <w:rsid w:val="00CC08C8"/>
    <w:rsid w:val="00CC09BF"/>
    <w:rsid w:val="00CC09E4"/>
    <w:rsid w:val="00CC0B37"/>
    <w:rsid w:val="00CC0CC2"/>
    <w:rsid w:val="00CC0D0D"/>
    <w:rsid w:val="00CC0D10"/>
    <w:rsid w:val="00CC0D4C"/>
    <w:rsid w:val="00CC1058"/>
    <w:rsid w:val="00CC12B2"/>
    <w:rsid w:val="00CC1941"/>
    <w:rsid w:val="00CC19FF"/>
    <w:rsid w:val="00CC1A26"/>
    <w:rsid w:val="00CC1A48"/>
    <w:rsid w:val="00CC1BA4"/>
    <w:rsid w:val="00CC1C62"/>
    <w:rsid w:val="00CC1CFA"/>
    <w:rsid w:val="00CC1EAA"/>
    <w:rsid w:val="00CC1F10"/>
    <w:rsid w:val="00CC20B5"/>
    <w:rsid w:val="00CC214A"/>
    <w:rsid w:val="00CC21D0"/>
    <w:rsid w:val="00CC2239"/>
    <w:rsid w:val="00CC2555"/>
    <w:rsid w:val="00CC25DF"/>
    <w:rsid w:val="00CC28C7"/>
    <w:rsid w:val="00CC29AA"/>
    <w:rsid w:val="00CC2AEB"/>
    <w:rsid w:val="00CC2B3A"/>
    <w:rsid w:val="00CC2E5A"/>
    <w:rsid w:val="00CC325F"/>
    <w:rsid w:val="00CC33C3"/>
    <w:rsid w:val="00CC33DB"/>
    <w:rsid w:val="00CC3482"/>
    <w:rsid w:val="00CC34DB"/>
    <w:rsid w:val="00CC35D6"/>
    <w:rsid w:val="00CC366F"/>
    <w:rsid w:val="00CC36D2"/>
    <w:rsid w:val="00CC36ED"/>
    <w:rsid w:val="00CC3735"/>
    <w:rsid w:val="00CC38B0"/>
    <w:rsid w:val="00CC3965"/>
    <w:rsid w:val="00CC39B5"/>
    <w:rsid w:val="00CC3A77"/>
    <w:rsid w:val="00CC3C2B"/>
    <w:rsid w:val="00CC3E4F"/>
    <w:rsid w:val="00CC4026"/>
    <w:rsid w:val="00CC408A"/>
    <w:rsid w:val="00CC412D"/>
    <w:rsid w:val="00CC418B"/>
    <w:rsid w:val="00CC424D"/>
    <w:rsid w:val="00CC4551"/>
    <w:rsid w:val="00CC4988"/>
    <w:rsid w:val="00CC4A21"/>
    <w:rsid w:val="00CC4DAA"/>
    <w:rsid w:val="00CC4F88"/>
    <w:rsid w:val="00CC4FB4"/>
    <w:rsid w:val="00CC4FF4"/>
    <w:rsid w:val="00CC5513"/>
    <w:rsid w:val="00CC5581"/>
    <w:rsid w:val="00CC5613"/>
    <w:rsid w:val="00CC57A0"/>
    <w:rsid w:val="00CC59C4"/>
    <w:rsid w:val="00CC5A94"/>
    <w:rsid w:val="00CC5C52"/>
    <w:rsid w:val="00CC5DA7"/>
    <w:rsid w:val="00CC5ECE"/>
    <w:rsid w:val="00CC65F7"/>
    <w:rsid w:val="00CC667C"/>
    <w:rsid w:val="00CC6779"/>
    <w:rsid w:val="00CC684C"/>
    <w:rsid w:val="00CC6974"/>
    <w:rsid w:val="00CC69E3"/>
    <w:rsid w:val="00CC6A11"/>
    <w:rsid w:val="00CC6A54"/>
    <w:rsid w:val="00CC6C11"/>
    <w:rsid w:val="00CC6C3B"/>
    <w:rsid w:val="00CC6FC0"/>
    <w:rsid w:val="00CC70F3"/>
    <w:rsid w:val="00CC7390"/>
    <w:rsid w:val="00CC73A6"/>
    <w:rsid w:val="00CC73E2"/>
    <w:rsid w:val="00CC7969"/>
    <w:rsid w:val="00CC7B81"/>
    <w:rsid w:val="00CC7C78"/>
    <w:rsid w:val="00CC7FCE"/>
    <w:rsid w:val="00CD008D"/>
    <w:rsid w:val="00CD02C9"/>
    <w:rsid w:val="00CD0317"/>
    <w:rsid w:val="00CD0663"/>
    <w:rsid w:val="00CD07DC"/>
    <w:rsid w:val="00CD0FC4"/>
    <w:rsid w:val="00CD0FCB"/>
    <w:rsid w:val="00CD0FE0"/>
    <w:rsid w:val="00CD1687"/>
    <w:rsid w:val="00CD16C7"/>
    <w:rsid w:val="00CD17BA"/>
    <w:rsid w:val="00CD1E59"/>
    <w:rsid w:val="00CD1ED1"/>
    <w:rsid w:val="00CD21AA"/>
    <w:rsid w:val="00CD2238"/>
    <w:rsid w:val="00CD226F"/>
    <w:rsid w:val="00CD2307"/>
    <w:rsid w:val="00CD2373"/>
    <w:rsid w:val="00CD23FE"/>
    <w:rsid w:val="00CD26F8"/>
    <w:rsid w:val="00CD2714"/>
    <w:rsid w:val="00CD279D"/>
    <w:rsid w:val="00CD2847"/>
    <w:rsid w:val="00CD2A5C"/>
    <w:rsid w:val="00CD2B0F"/>
    <w:rsid w:val="00CD2BB7"/>
    <w:rsid w:val="00CD2D3B"/>
    <w:rsid w:val="00CD2D66"/>
    <w:rsid w:val="00CD2E41"/>
    <w:rsid w:val="00CD308B"/>
    <w:rsid w:val="00CD3317"/>
    <w:rsid w:val="00CD343B"/>
    <w:rsid w:val="00CD349C"/>
    <w:rsid w:val="00CD3509"/>
    <w:rsid w:val="00CD35FB"/>
    <w:rsid w:val="00CD3C5F"/>
    <w:rsid w:val="00CD4027"/>
    <w:rsid w:val="00CD4535"/>
    <w:rsid w:val="00CD4901"/>
    <w:rsid w:val="00CD4C54"/>
    <w:rsid w:val="00CD4CD7"/>
    <w:rsid w:val="00CD4CF0"/>
    <w:rsid w:val="00CD4D89"/>
    <w:rsid w:val="00CD4DA0"/>
    <w:rsid w:val="00CD5136"/>
    <w:rsid w:val="00CD51A0"/>
    <w:rsid w:val="00CD51FF"/>
    <w:rsid w:val="00CD53B8"/>
    <w:rsid w:val="00CD53F4"/>
    <w:rsid w:val="00CD546C"/>
    <w:rsid w:val="00CD54EE"/>
    <w:rsid w:val="00CD56CF"/>
    <w:rsid w:val="00CD56EC"/>
    <w:rsid w:val="00CD5754"/>
    <w:rsid w:val="00CD57EA"/>
    <w:rsid w:val="00CD5842"/>
    <w:rsid w:val="00CD58DD"/>
    <w:rsid w:val="00CD5BF3"/>
    <w:rsid w:val="00CD5CC3"/>
    <w:rsid w:val="00CD5F3B"/>
    <w:rsid w:val="00CD605A"/>
    <w:rsid w:val="00CD60C3"/>
    <w:rsid w:val="00CD61AB"/>
    <w:rsid w:val="00CD631F"/>
    <w:rsid w:val="00CD634C"/>
    <w:rsid w:val="00CD655A"/>
    <w:rsid w:val="00CD65C2"/>
    <w:rsid w:val="00CD6601"/>
    <w:rsid w:val="00CD6928"/>
    <w:rsid w:val="00CD6E26"/>
    <w:rsid w:val="00CD6F00"/>
    <w:rsid w:val="00CD70F3"/>
    <w:rsid w:val="00CD741D"/>
    <w:rsid w:val="00CD75F2"/>
    <w:rsid w:val="00CD75F5"/>
    <w:rsid w:val="00CD766D"/>
    <w:rsid w:val="00CD7967"/>
    <w:rsid w:val="00CD7E72"/>
    <w:rsid w:val="00CD7EE9"/>
    <w:rsid w:val="00CD7F67"/>
    <w:rsid w:val="00CE006C"/>
    <w:rsid w:val="00CE026B"/>
    <w:rsid w:val="00CE037F"/>
    <w:rsid w:val="00CE03F6"/>
    <w:rsid w:val="00CE0518"/>
    <w:rsid w:val="00CE0605"/>
    <w:rsid w:val="00CE0759"/>
    <w:rsid w:val="00CE0ABB"/>
    <w:rsid w:val="00CE0D3C"/>
    <w:rsid w:val="00CE0F1B"/>
    <w:rsid w:val="00CE11BB"/>
    <w:rsid w:val="00CE124F"/>
    <w:rsid w:val="00CE128F"/>
    <w:rsid w:val="00CE16B2"/>
    <w:rsid w:val="00CE1A3A"/>
    <w:rsid w:val="00CE1AD2"/>
    <w:rsid w:val="00CE1C56"/>
    <w:rsid w:val="00CE1C84"/>
    <w:rsid w:val="00CE1EE9"/>
    <w:rsid w:val="00CE2273"/>
    <w:rsid w:val="00CE230F"/>
    <w:rsid w:val="00CE2315"/>
    <w:rsid w:val="00CE2493"/>
    <w:rsid w:val="00CE252C"/>
    <w:rsid w:val="00CE276A"/>
    <w:rsid w:val="00CE2937"/>
    <w:rsid w:val="00CE2942"/>
    <w:rsid w:val="00CE2AA8"/>
    <w:rsid w:val="00CE2D5F"/>
    <w:rsid w:val="00CE2E8C"/>
    <w:rsid w:val="00CE315B"/>
    <w:rsid w:val="00CE31EB"/>
    <w:rsid w:val="00CE3438"/>
    <w:rsid w:val="00CE353E"/>
    <w:rsid w:val="00CE3722"/>
    <w:rsid w:val="00CE37CA"/>
    <w:rsid w:val="00CE3947"/>
    <w:rsid w:val="00CE39BC"/>
    <w:rsid w:val="00CE3AC8"/>
    <w:rsid w:val="00CE3CE5"/>
    <w:rsid w:val="00CE3D94"/>
    <w:rsid w:val="00CE3DB9"/>
    <w:rsid w:val="00CE3E78"/>
    <w:rsid w:val="00CE3EFE"/>
    <w:rsid w:val="00CE420D"/>
    <w:rsid w:val="00CE4458"/>
    <w:rsid w:val="00CE456B"/>
    <w:rsid w:val="00CE465E"/>
    <w:rsid w:val="00CE4727"/>
    <w:rsid w:val="00CE475A"/>
    <w:rsid w:val="00CE4969"/>
    <w:rsid w:val="00CE4A82"/>
    <w:rsid w:val="00CE4C1E"/>
    <w:rsid w:val="00CE4CFA"/>
    <w:rsid w:val="00CE4EEB"/>
    <w:rsid w:val="00CE50D5"/>
    <w:rsid w:val="00CE5324"/>
    <w:rsid w:val="00CE5346"/>
    <w:rsid w:val="00CE5382"/>
    <w:rsid w:val="00CE5452"/>
    <w:rsid w:val="00CE546B"/>
    <w:rsid w:val="00CE54D2"/>
    <w:rsid w:val="00CE5588"/>
    <w:rsid w:val="00CE55EB"/>
    <w:rsid w:val="00CE59D5"/>
    <w:rsid w:val="00CE59DF"/>
    <w:rsid w:val="00CE5BE8"/>
    <w:rsid w:val="00CE5D8E"/>
    <w:rsid w:val="00CE612B"/>
    <w:rsid w:val="00CE6169"/>
    <w:rsid w:val="00CE61D2"/>
    <w:rsid w:val="00CE68C3"/>
    <w:rsid w:val="00CE69EB"/>
    <w:rsid w:val="00CE6C2D"/>
    <w:rsid w:val="00CE6C74"/>
    <w:rsid w:val="00CE6CEE"/>
    <w:rsid w:val="00CE6E1B"/>
    <w:rsid w:val="00CE6EEC"/>
    <w:rsid w:val="00CE6FA4"/>
    <w:rsid w:val="00CE722D"/>
    <w:rsid w:val="00CE7694"/>
    <w:rsid w:val="00CE7729"/>
    <w:rsid w:val="00CE780E"/>
    <w:rsid w:val="00CE786D"/>
    <w:rsid w:val="00CE78A5"/>
    <w:rsid w:val="00CE7928"/>
    <w:rsid w:val="00CE7C5D"/>
    <w:rsid w:val="00CE7D67"/>
    <w:rsid w:val="00CF048D"/>
    <w:rsid w:val="00CF04F1"/>
    <w:rsid w:val="00CF0501"/>
    <w:rsid w:val="00CF0514"/>
    <w:rsid w:val="00CF07F5"/>
    <w:rsid w:val="00CF08CB"/>
    <w:rsid w:val="00CF08F4"/>
    <w:rsid w:val="00CF0981"/>
    <w:rsid w:val="00CF0985"/>
    <w:rsid w:val="00CF09FC"/>
    <w:rsid w:val="00CF0B2B"/>
    <w:rsid w:val="00CF0BA0"/>
    <w:rsid w:val="00CF0CF2"/>
    <w:rsid w:val="00CF0D67"/>
    <w:rsid w:val="00CF0DD5"/>
    <w:rsid w:val="00CF0F48"/>
    <w:rsid w:val="00CF11A5"/>
    <w:rsid w:val="00CF1212"/>
    <w:rsid w:val="00CF13BA"/>
    <w:rsid w:val="00CF14F7"/>
    <w:rsid w:val="00CF155B"/>
    <w:rsid w:val="00CF16BD"/>
    <w:rsid w:val="00CF16F6"/>
    <w:rsid w:val="00CF17F1"/>
    <w:rsid w:val="00CF1841"/>
    <w:rsid w:val="00CF184B"/>
    <w:rsid w:val="00CF1A36"/>
    <w:rsid w:val="00CF1A65"/>
    <w:rsid w:val="00CF1AA5"/>
    <w:rsid w:val="00CF1C8C"/>
    <w:rsid w:val="00CF2062"/>
    <w:rsid w:val="00CF206B"/>
    <w:rsid w:val="00CF2222"/>
    <w:rsid w:val="00CF26A6"/>
    <w:rsid w:val="00CF2704"/>
    <w:rsid w:val="00CF2852"/>
    <w:rsid w:val="00CF295E"/>
    <w:rsid w:val="00CF2B5A"/>
    <w:rsid w:val="00CF2BEA"/>
    <w:rsid w:val="00CF2E32"/>
    <w:rsid w:val="00CF2EDC"/>
    <w:rsid w:val="00CF2F74"/>
    <w:rsid w:val="00CF33D5"/>
    <w:rsid w:val="00CF33F3"/>
    <w:rsid w:val="00CF3482"/>
    <w:rsid w:val="00CF3867"/>
    <w:rsid w:val="00CF3CE7"/>
    <w:rsid w:val="00CF3D35"/>
    <w:rsid w:val="00CF3F99"/>
    <w:rsid w:val="00CF4391"/>
    <w:rsid w:val="00CF463E"/>
    <w:rsid w:val="00CF47D8"/>
    <w:rsid w:val="00CF4C5F"/>
    <w:rsid w:val="00CF4C6D"/>
    <w:rsid w:val="00CF4CD6"/>
    <w:rsid w:val="00CF4EAE"/>
    <w:rsid w:val="00CF515D"/>
    <w:rsid w:val="00CF5710"/>
    <w:rsid w:val="00CF5782"/>
    <w:rsid w:val="00CF597C"/>
    <w:rsid w:val="00CF5BAF"/>
    <w:rsid w:val="00CF5CA5"/>
    <w:rsid w:val="00CF5CF4"/>
    <w:rsid w:val="00CF61D7"/>
    <w:rsid w:val="00CF63A7"/>
    <w:rsid w:val="00CF67AA"/>
    <w:rsid w:val="00CF68BF"/>
    <w:rsid w:val="00CF68E6"/>
    <w:rsid w:val="00CF6978"/>
    <w:rsid w:val="00CF6994"/>
    <w:rsid w:val="00CF6A16"/>
    <w:rsid w:val="00CF6C39"/>
    <w:rsid w:val="00CF6CC2"/>
    <w:rsid w:val="00CF6FD9"/>
    <w:rsid w:val="00CF711C"/>
    <w:rsid w:val="00CF7153"/>
    <w:rsid w:val="00CF72AB"/>
    <w:rsid w:val="00CF7609"/>
    <w:rsid w:val="00CF78BB"/>
    <w:rsid w:val="00CF7924"/>
    <w:rsid w:val="00CF7C2C"/>
    <w:rsid w:val="00CF7CEB"/>
    <w:rsid w:val="00CF7EDD"/>
    <w:rsid w:val="00CF7EE5"/>
    <w:rsid w:val="00CF7FA4"/>
    <w:rsid w:val="00CF7FE8"/>
    <w:rsid w:val="00D001A4"/>
    <w:rsid w:val="00D0056C"/>
    <w:rsid w:val="00D00671"/>
    <w:rsid w:val="00D0087F"/>
    <w:rsid w:val="00D008CC"/>
    <w:rsid w:val="00D00BD3"/>
    <w:rsid w:val="00D00D6A"/>
    <w:rsid w:val="00D01250"/>
    <w:rsid w:val="00D012AA"/>
    <w:rsid w:val="00D0138E"/>
    <w:rsid w:val="00D013A4"/>
    <w:rsid w:val="00D0194A"/>
    <w:rsid w:val="00D01AAA"/>
    <w:rsid w:val="00D01C4D"/>
    <w:rsid w:val="00D01C7C"/>
    <w:rsid w:val="00D01D41"/>
    <w:rsid w:val="00D0200F"/>
    <w:rsid w:val="00D02011"/>
    <w:rsid w:val="00D02202"/>
    <w:rsid w:val="00D025E0"/>
    <w:rsid w:val="00D025EF"/>
    <w:rsid w:val="00D026C2"/>
    <w:rsid w:val="00D028BD"/>
    <w:rsid w:val="00D028D7"/>
    <w:rsid w:val="00D0297D"/>
    <w:rsid w:val="00D02A22"/>
    <w:rsid w:val="00D02A3D"/>
    <w:rsid w:val="00D02AF1"/>
    <w:rsid w:val="00D02AF7"/>
    <w:rsid w:val="00D031C5"/>
    <w:rsid w:val="00D0323B"/>
    <w:rsid w:val="00D03389"/>
    <w:rsid w:val="00D036E5"/>
    <w:rsid w:val="00D03761"/>
    <w:rsid w:val="00D03839"/>
    <w:rsid w:val="00D03916"/>
    <w:rsid w:val="00D03994"/>
    <w:rsid w:val="00D03AF5"/>
    <w:rsid w:val="00D03BC5"/>
    <w:rsid w:val="00D03E2B"/>
    <w:rsid w:val="00D03E7C"/>
    <w:rsid w:val="00D03FD7"/>
    <w:rsid w:val="00D0418F"/>
    <w:rsid w:val="00D041E4"/>
    <w:rsid w:val="00D044F8"/>
    <w:rsid w:val="00D04530"/>
    <w:rsid w:val="00D04606"/>
    <w:rsid w:val="00D0462E"/>
    <w:rsid w:val="00D047D7"/>
    <w:rsid w:val="00D04814"/>
    <w:rsid w:val="00D04962"/>
    <w:rsid w:val="00D049AD"/>
    <w:rsid w:val="00D04E03"/>
    <w:rsid w:val="00D04EC3"/>
    <w:rsid w:val="00D04F25"/>
    <w:rsid w:val="00D0520C"/>
    <w:rsid w:val="00D052DE"/>
    <w:rsid w:val="00D053CF"/>
    <w:rsid w:val="00D05531"/>
    <w:rsid w:val="00D05926"/>
    <w:rsid w:val="00D05B0B"/>
    <w:rsid w:val="00D05E5C"/>
    <w:rsid w:val="00D05FAD"/>
    <w:rsid w:val="00D06170"/>
    <w:rsid w:val="00D0625E"/>
    <w:rsid w:val="00D063DE"/>
    <w:rsid w:val="00D064D6"/>
    <w:rsid w:val="00D06752"/>
    <w:rsid w:val="00D069A6"/>
    <w:rsid w:val="00D06A7C"/>
    <w:rsid w:val="00D06BD7"/>
    <w:rsid w:val="00D06CFC"/>
    <w:rsid w:val="00D06DC9"/>
    <w:rsid w:val="00D06E5D"/>
    <w:rsid w:val="00D07443"/>
    <w:rsid w:val="00D0766B"/>
    <w:rsid w:val="00D0780D"/>
    <w:rsid w:val="00D078E0"/>
    <w:rsid w:val="00D079EC"/>
    <w:rsid w:val="00D07ADB"/>
    <w:rsid w:val="00D07B00"/>
    <w:rsid w:val="00D07C09"/>
    <w:rsid w:val="00D07C60"/>
    <w:rsid w:val="00D07DB3"/>
    <w:rsid w:val="00D07EB5"/>
    <w:rsid w:val="00D07EC5"/>
    <w:rsid w:val="00D10394"/>
    <w:rsid w:val="00D104EA"/>
    <w:rsid w:val="00D10501"/>
    <w:rsid w:val="00D10579"/>
    <w:rsid w:val="00D109F3"/>
    <w:rsid w:val="00D10ABF"/>
    <w:rsid w:val="00D10C10"/>
    <w:rsid w:val="00D10C7D"/>
    <w:rsid w:val="00D10DC5"/>
    <w:rsid w:val="00D10EAD"/>
    <w:rsid w:val="00D10F47"/>
    <w:rsid w:val="00D1101A"/>
    <w:rsid w:val="00D110E2"/>
    <w:rsid w:val="00D111B7"/>
    <w:rsid w:val="00D11289"/>
    <w:rsid w:val="00D11457"/>
    <w:rsid w:val="00D1145D"/>
    <w:rsid w:val="00D115C6"/>
    <w:rsid w:val="00D11624"/>
    <w:rsid w:val="00D1186D"/>
    <w:rsid w:val="00D11874"/>
    <w:rsid w:val="00D1191A"/>
    <w:rsid w:val="00D11B61"/>
    <w:rsid w:val="00D11D79"/>
    <w:rsid w:val="00D11E65"/>
    <w:rsid w:val="00D11FCF"/>
    <w:rsid w:val="00D11FF0"/>
    <w:rsid w:val="00D1207A"/>
    <w:rsid w:val="00D120AC"/>
    <w:rsid w:val="00D12193"/>
    <w:rsid w:val="00D122C9"/>
    <w:rsid w:val="00D12327"/>
    <w:rsid w:val="00D12456"/>
    <w:rsid w:val="00D1262A"/>
    <w:rsid w:val="00D1276D"/>
    <w:rsid w:val="00D127CD"/>
    <w:rsid w:val="00D129A3"/>
    <w:rsid w:val="00D12A69"/>
    <w:rsid w:val="00D12B4D"/>
    <w:rsid w:val="00D12C7E"/>
    <w:rsid w:val="00D12CD8"/>
    <w:rsid w:val="00D131BC"/>
    <w:rsid w:val="00D13546"/>
    <w:rsid w:val="00D135AC"/>
    <w:rsid w:val="00D13694"/>
    <w:rsid w:val="00D1378A"/>
    <w:rsid w:val="00D13811"/>
    <w:rsid w:val="00D13A3B"/>
    <w:rsid w:val="00D13C40"/>
    <w:rsid w:val="00D13C5C"/>
    <w:rsid w:val="00D13C5D"/>
    <w:rsid w:val="00D13CC2"/>
    <w:rsid w:val="00D13D2D"/>
    <w:rsid w:val="00D140C4"/>
    <w:rsid w:val="00D141FB"/>
    <w:rsid w:val="00D14382"/>
    <w:rsid w:val="00D143FF"/>
    <w:rsid w:val="00D146AB"/>
    <w:rsid w:val="00D14753"/>
    <w:rsid w:val="00D1478E"/>
    <w:rsid w:val="00D14B74"/>
    <w:rsid w:val="00D14C05"/>
    <w:rsid w:val="00D14C3C"/>
    <w:rsid w:val="00D14C75"/>
    <w:rsid w:val="00D14D5D"/>
    <w:rsid w:val="00D14E30"/>
    <w:rsid w:val="00D14EC9"/>
    <w:rsid w:val="00D1519C"/>
    <w:rsid w:val="00D15389"/>
    <w:rsid w:val="00D15790"/>
    <w:rsid w:val="00D15920"/>
    <w:rsid w:val="00D15A18"/>
    <w:rsid w:val="00D15A1E"/>
    <w:rsid w:val="00D15EBA"/>
    <w:rsid w:val="00D15ECA"/>
    <w:rsid w:val="00D15FAE"/>
    <w:rsid w:val="00D167BE"/>
    <w:rsid w:val="00D169A8"/>
    <w:rsid w:val="00D16ADE"/>
    <w:rsid w:val="00D16C51"/>
    <w:rsid w:val="00D16F65"/>
    <w:rsid w:val="00D170AA"/>
    <w:rsid w:val="00D1718C"/>
    <w:rsid w:val="00D173F2"/>
    <w:rsid w:val="00D174AC"/>
    <w:rsid w:val="00D175BD"/>
    <w:rsid w:val="00D175CE"/>
    <w:rsid w:val="00D17A1C"/>
    <w:rsid w:val="00D17A97"/>
    <w:rsid w:val="00D17E42"/>
    <w:rsid w:val="00D201A1"/>
    <w:rsid w:val="00D202EF"/>
    <w:rsid w:val="00D2035E"/>
    <w:rsid w:val="00D204E7"/>
    <w:rsid w:val="00D20555"/>
    <w:rsid w:val="00D205FB"/>
    <w:rsid w:val="00D207E5"/>
    <w:rsid w:val="00D20B64"/>
    <w:rsid w:val="00D20E65"/>
    <w:rsid w:val="00D20F31"/>
    <w:rsid w:val="00D20F9D"/>
    <w:rsid w:val="00D210FB"/>
    <w:rsid w:val="00D2112D"/>
    <w:rsid w:val="00D212C4"/>
    <w:rsid w:val="00D213D2"/>
    <w:rsid w:val="00D2150E"/>
    <w:rsid w:val="00D2172C"/>
    <w:rsid w:val="00D21794"/>
    <w:rsid w:val="00D21992"/>
    <w:rsid w:val="00D21AFC"/>
    <w:rsid w:val="00D21D6C"/>
    <w:rsid w:val="00D21E56"/>
    <w:rsid w:val="00D21E65"/>
    <w:rsid w:val="00D223A1"/>
    <w:rsid w:val="00D22924"/>
    <w:rsid w:val="00D22BB2"/>
    <w:rsid w:val="00D22C82"/>
    <w:rsid w:val="00D22D63"/>
    <w:rsid w:val="00D22E19"/>
    <w:rsid w:val="00D22E1F"/>
    <w:rsid w:val="00D22E86"/>
    <w:rsid w:val="00D22FF6"/>
    <w:rsid w:val="00D23104"/>
    <w:rsid w:val="00D23121"/>
    <w:rsid w:val="00D2344F"/>
    <w:rsid w:val="00D23455"/>
    <w:rsid w:val="00D23595"/>
    <w:rsid w:val="00D235CF"/>
    <w:rsid w:val="00D2363E"/>
    <w:rsid w:val="00D23681"/>
    <w:rsid w:val="00D23DAE"/>
    <w:rsid w:val="00D23DD4"/>
    <w:rsid w:val="00D23F6E"/>
    <w:rsid w:val="00D2446D"/>
    <w:rsid w:val="00D2458D"/>
    <w:rsid w:val="00D24606"/>
    <w:rsid w:val="00D247BD"/>
    <w:rsid w:val="00D2488C"/>
    <w:rsid w:val="00D248B3"/>
    <w:rsid w:val="00D24B4C"/>
    <w:rsid w:val="00D24CDA"/>
    <w:rsid w:val="00D24E58"/>
    <w:rsid w:val="00D24EC6"/>
    <w:rsid w:val="00D25082"/>
    <w:rsid w:val="00D255A8"/>
    <w:rsid w:val="00D25745"/>
    <w:rsid w:val="00D259BD"/>
    <w:rsid w:val="00D259D2"/>
    <w:rsid w:val="00D259E2"/>
    <w:rsid w:val="00D25C71"/>
    <w:rsid w:val="00D2613D"/>
    <w:rsid w:val="00D2622D"/>
    <w:rsid w:val="00D26250"/>
    <w:rsid w:val="00D2631A"/>
    <w:rsid w:val="00D26468"/>
    <w:rsid w:val="00D264F7"/>
    <w:rsid w:val="00D266D2"/>
    <w:rsid w:val="00D2676B"/>
    <w:rsid w:val="00D26946"/>
    <w:rsid w:val="00D26AD3"/>
    <w:rsid w:val="00D26BDB"/>
    <w:rsid w:val="00D26C8C"/>
    <w:rsid w:val="00D26D49"/>
    <w:rsid w:val="00D26ED2"/>
    <w:rsid w:val="00D27129"/>
    <w:rsid w:val="00D271C3"/>
    <w:rsid w:val="00D27416"/>
    <w:rsid w:val="00D27428"/>
    <w:rsid w:val="00D276B9"/>
    <w:rsid w:val="00D277FB"/>
    <w:rsid w:val="00D27AE0"/>
    <w:rsid w:val="00D3005A"/>
    <w:rsid w:val="00D30125"/>
    <w:rsid w:val="00D3014C"/>
    <w:rsid w:val="00D305F1"/>
    <w:rsid w:val="00D308A4"/>
    <w:rsid w:val="00D30C9B"/>
    <w:rsid w:val="00D30CD4"/>
    <w:rsid w:val="00D30CF4"/>
    <w:rsid w:val="00D30D5C"/>
    <w:rsid w:val="00D30E59"/>
    <w:rsid w:val="00D30EB0"/>
    <w:rsid w:val="00D30F60"/>
    <w:rsid w:val="00D31445"/>
    <w:rsid w:val="00D31569"/>
    <w:rsid w:val="00D316CB"/>
    <w:rsid w:val="00D317A7"/>
    <w:rsid w:val="00D31804"/>
    <w:rsid w:val="00D31852"/>
    <w:rsid w:val="00D31A3E"/>
    <w:rsid w:val="00D31A86"/>
    <w:rsid w:val="00D31B36"/>
    <w:rsid w:val="00D31D06"/>
    <w:rsid w:val="00D31E6E"/>
    <w:rsid w:val="00D31EA7"/>
    <w:rsid w:val="00D320C5"/>
    <w:rsid w:val="00D3212D"/>
    <w:rsid w:val="00D322B9"/>
    <w:rsid w:val="00D32483"/>
    <w:rsid w:val="00D326DD"/>
    <w:rsid w:val="00D32E97"/>
    <w:rsid w:val="00D3307E"/>
    <w:rsid w:val="00D33378"/>
    <w:rsid w:val="00D334E8"/>
    <w:rsid w:val="00D334FC"/>
    <w:rsid w:val="00D33587"/>
    <w:rsid w:val="00D3369E"/>
    <w:rsid w:val="00D336CD"/>
    <w:rsid w:val="00D339ED"/>
    <w:rsid w:val="00D33A58"/>
    <w:rsid w:val="00D33E22"/>
    <w:rsid w:val="00D33F83"/>
    <w:rsid w:val="00D340D2"/>
    <w:rsid w:val="00D34692"/>
    <w:rsid w:val="00D347C2"/>
    <w:rsid w:val="00D34949"/>
    <w:rsid w:val="00D34B26"/>
    <w:rsid w:val="00D34E2B"/>
    <w:rsid w:val="00D34E60"/>
    <w:rsid w:val="00D34ED6"/>
    <w:rsid w:val="00D34FAB"/>
    <w:rsid w:val="00D35195"/>
    <w:rsid w:val="00D352AF"/>
    <w:rsid w:val="00D35451"/>
    <w:rsid w:val="00D35530"/>
    <w:rsid w:val="00D35692"/>
    <w:rsid w:val="00D358CA"/>
    <w:rsid w:val="00D3590C"/>
    <w:rsid w:val="00D35B5C"/>
    <w:rsid w:val="00D35BEE"/>
    <w:rsid w:val="00D35C57"/>
    <w:rsid w:val="00D35D19"/>
    <w:rsid w:val="00D360D6"/>
    <w:rsid w:val="00D36113"/>
    <w:rsid w:val="00D36201"/>
    <w:rsid w:val="00D36220"/>
    <w:rsid w:val="00D3627B"/>
    <w:rsid w:val="00D36298"/>
    <w:rsid w:val="00D3631E"/>
    <w:rsid w:val="00D36332"/>
    <w:rsid w:val="00D365DD"/>
    <w:rsid w:val="00D36767"/>
    <w:rsid w:val="00D367A4"/>
    <w:rsid w:val="00D36C1D"/>
    <w:rsid w:val="00D36CC0"/>
    <w:rsid w:val="00D36F9E"/>
    <w:rsid w:val="00D37003"/>
    <w:rsid w:val="00D37450"/>
    <w:rsid w:val="00D3784D"/>
    <w:rsid w:val="00D37929"/>
    <w:rsid w:val="00D37A40"/>
    <w:rsid w:val="00D37B42"/>
    <w:rsid w:val="00D37B56"/>
    <w:rsid w:val="00D37D22"/>
    <w:rsid w:val="00D37F33"/>
    <w:rsid w:val="00D402DD"/>
    <w:rsid w:val="00D4037A"/>
    <w:rsid w:val="00D403EC"/>
    <w:rsid w:val="00D40484"/>
    <w:rsid w:val="00D4057C"/>
    <w:rsid w:val="00D4076F"/>
    <w:rsid w:val="00D407FD"/>
    <w:rsid w:val="00D40A35"/>
    <w:rsid w:val="00D40AA8"/>
    <w:rsid w:val="00D40B96"/>
    <w:rsid w:val="00D40BC3"/>
    <w:rsid w:val="00D40D58"/>
    <w:rsid w:val="00D40F22"/>
    <w:rsid w:val="00D4109F"/>
    <w:rsid w:val="00D413B1"/>
    <w:rsid w:val="00D4149B"/>
    <w:rsid w:val="00D415BA"/>
    <w:rsid w:val="00D41842"/>
    <w:rsid w:val="00D419D0"/>
    <w:rsid w:val="00D42062"/>
    <w:rsid w:val="00D42292"/>
    <w:rsid w:val="00D422D1"/>
    <w:rsid w:val="00D422D2"/>
    <w:rsid w:val="00D424B2"/>
    <w:rsid w:val="00D428C2"/>
    <w:rsid w:val="00D4292F"/>
    <w:rsid w:val="00D42A30"/>
    <w:rsid w:val="00D42A74"/>
    <w:rsid w:val="00D42A8A"/>
    <w:rsid w:val="00D42AED"/>
    <w:rsid w:val="00D42C94"/>
    <w:rsid w:val="00D42C9F"/>
    <w:rsid w:val="00D43196"/>
    <w:rsid w:val="00D432BA"/>
    <w:rsid w:val="00D43371"/>
    <w:rsid w:val="00D43537"/>
    <w:rsid w:val="00D436E7"/>
    <w:rsid w:val="00D439CC"/>
    <w:rsid w:val="00D43ABA"/>
    <w:rsid w:val="00D43B87"/>
    <w:rsid w:val="00D43C1A"/>
    <w:rsid w:val="00D43D22"/>
    <w:rsid w:val="00D43E2C"/>
    <w:rsid w:val="00D43F49"/>
    <w:rsid w:val="00D44128"/>
    <w:rsid w:val="00D4434F"/>
    <w:rsid w:val="00D4445E"/>
    <w:rsid w:val="00D44690"/>
    <w:rsid w:val="00D446ED"/>
    <w:rsid w:val="00D447CF"/>
    <w:rsid w:val="00D44F5B"/>
    <w:rsid w:val="00D44F69"/>
    <w:rsid w:val="00D44FE4"/>
    <w:rsid w:val="00D45417"/>
    <w:rsid w:val="00D454ED"/>
    <w:rsid w:val="00D45632"/>
    <w:rsid w:val="00D4563A"/>
    <w:rsid w:val="00D456D9"/>
    <w:rsid w:val="00D456E7"/>
    <w:rsid w:val="00D458F9"/>
    <w:rsid w:val="00D45A5D"/>
    <w:rsid w:val="00D45AD5"/>
    <w:rsid w:val="00D46076"/>
    <w:rsid w:val="00D4614E"/>
    <w:rsid w:val="00D4636E"/>
    <w:rsid w:val="00D46496"/>
    <w:rsid w:val="00D467B8"/>
    <w:rsid w:val="00D468AA"/>
    <w:rsid w:val="00D46A22"/>
    <w:rsid w:val="00D46BCD"/>
    <w:rsid w:val="00D46BEC"/>
    <w:rsid w:val="00D46CB3"/>
    <w:rsid w:val="00D46D41"/>
    <w:rsid w:val="00D46E31"/>
    <w:rsid w:val="00D46EA2"/>
    <w:rsid w:val="00D46F62"/>
    <w:rsid w:val="00D47162"/>
    <w:rsid w:val="00D4733A"/>
    <w:rsid w:val="00D47439"/>
    <w:rsid w:val="00D474EC"/>
    <w:rsid w:val="00D4756D"/>
    <w:rsid w:val="00D4761C"/>
    <w:rsid w:val="00D476D2"/>
    <w:rsid w:val="00D4770F"/>
    <w:rsid w:val="00D47721"/>
    <w:rsid w:val="00D4777F"/>
    <w:rsid w:val="00D477F1"/>
    <w:rsid w:val="00D478D7"/>
    <w:rsid w:val="00D4797E"/>
    <w:rsid w:val="00D47A76"/>
    <w:rsid w:val="00D5006D"/>
    <w:rsid w:val="00D501A4"/>
    <w:rsid w:val="00D50263"/>
    <w:rsid w:val="00D50451"/>
    <w:rsid w:val="00D505A7"/>
    <w:rsid w:val="00D509CA"/>
    <w:rsid w:val="00D50B5D"/>
    <w:rsid w:val="00D50CBD"/>
    <w:rsid w:val="00D51121"/>
    <w:rsid w:val="00D51149"/>
    <w:rsid w:val="00D5118E"/>
    <w:rsid w:val="00D511A7"/>
    <w:rsid w:val="00D51337"/>
    <w:rsid w:val="00D5137D"/>
    <w:rsid w:val="00D513EB"/>
    <w:rsid w:val="00D51478"/>
    <w:rsid w:val="00D51566"/>
    <w:rsid w:val="00D51606"/>
    <w:rsid w:val="00D51848"/>
    <w:rsid w:val="00D518BC"/>
    <w:rsid w:val="00D51BB3"/>
    <w:rsid w:val="00D51CC0"/>
    <w:rsid w:val="00D520B6"/>
    <w:rsid w:val="00D522E9"/>
    <w:rsid w:val="00D52432"/>
    <w:rsid w:val="00D5250D"/>
    <w:rsid w:val="00D525AD"/>
    <w:rsid w:val="00D52734"/>
    <w:rsid w:val="00D5284A"/>
    <w:rsid w:val="00D52856"/>
    <w:rsid w:val="00D5290C"/>
    <w:rsid w:val="00D52A1A"/>
    <w:rsid w:val="00D52AE0"/>
    <w:rsid w:val="00D52BF1"/>
    <w:rsid w:val="00D52E10"/>
    <w:rsid w:val="00D52FD2"/>
    <w:rsid w:val="00D53016"/>
    <w:rsid w:val="00D5318D"/>
    <w:rsid w:val="00D535A1"/>
    <w:rsid w:val="00D535DF"/>
    <w:rsid w:val="00D5361D"/>
    <w:rsid w:val="00D5367E"/>
    <w:rsid w:val="00D5371D"/>
    <w:rsid w:val="00D53823"/>
    <w:rsid w:val="00D53A18"/>
    <w:rsid w:val="00D53A49"/>
    <w:rsid w:val="00D53CDD"/>
    <w:rsid w:val="00D53D3C"/>
    <w:rsid w:val="00D53DDD"/>
    <w:rsid w:val="00D53F6A"/>
    <w:rsid w:val="00D54278"/>
    <w:rsid w:val="00D542EB"/>
    <w:rsid w:val="00D5433F"/>
    <w:rsid w:val="00D543D3"/>
    <w:rsid w:val="00D5442E"/>
    <w:rsid w:val="00D54760"/>
    <w:rsid w:val="00D5489A"/>
    <w:rsid w:val="00D549B2"/>
    <w:rsid w:val="00D549B8"/>
    <w:rsid w:val="00D54A0F"/>
    <w:rsid w:val="00D54B2A"/>
    <w:rsid w:val="00D54B40"/>
    <w:rsid w:val="00D5508E"/>
    <w:rsid w:val="00D55097"/>
    <w:rsid w:val="00D55143"/>
    <w:rsid w:val="00D55300"/>
    <w:rsid w:val="00D5581F"/>
    <w:rsid w:val="00D55C03"/>
    <w:rsid w:val="00D55CDF"/>
    <w:rsid w:val="00D55DDF"/>
    <w:rsid w:val="00D560B7"/>
    <w:rsid w:val="00D563B9"/>
    <w:rsid w:val="00D568D9"/>
    <w:rsid w:val="00D56D8C"/>
    <w:rsid w:val="00D56DDF"/>
    <w:rsid w:val="00D56ED0"/>
    <w:rsid w:val="00D56F4A"/>
    <w:rsid w:val="00D57003"/>
    <w:rsid w:val="00D5704F"/>
    <w:rsid w:val="00D57153"/>
    <w:rsid w:val="00D571E0"/>
    <w:rsid w:val="00D57322"/>
    <w:rsid w:val="00D57364"/>
    <w:rsid w:val="00D5752A"/>
    <w:rsid w:val="00D5768B"/>
    <w:rsid w:val="00D57762"/>
    <w:rsid w:val="00D57810"/>
    <w:rsid w:val="00D57A42"/>
    <w:rsid w:val="00D57AED"/>
    <w:rsid w:val="00D57BC6"/>
    <w:rsid w:val="00D57FD6"/>
    <w:rsid w:val="00D601AB"/>
    <w:rsid w:val="00D602EB"/>
    <w:rsid w:val="00D603CD"/>
    <w:rsid w:val="00D604EE"/>
    <w:rsid w:val="00D60614"/>
    <w:rsid w:val="00D606F4"/>
    <w:rsid w:val="00D6093C"/>
    <w:rsid w:val="00D609DA"/>
    <w:rsid w:val="00D60A08"/>
    <w:rsid w:val="00D60ACC"/>
    <w:rsid w:val="00D60BA7"/>
    <w:rsid w:val="00D60C55"/>
    <w:rsid w:val="00D60E14"/>
    <w:rsid w:val="00D61049"/>
    <w:rsid w:val="00D610FD"/>
    <w:rsid w:val="00D61105"/>
    <w:rsid w:val="00D6116D"/>
    <w:rsid w:val="00D61393"/>
    <w:rsid w:val="00D614FE"/>
    <w:rsid w:val="00D619D6"/>
    <w:rsid w:val="00D61A79"/>
    <w:rsid w:val="00D61CA2"/>
    <w:rsid w:val="00D61D2A"/>
    <w:rsid w:val="00D61D77"/>
    <w:rsid w:val="00D61F35"/>
    <w:rsid w:val="00D61FD8"/>
    <w:rsid w:val="00D62117"/>
    <w:rsid w:val="00D62284"/>
    <w:rsid w:val="00D62424"/>
    <w:rsid w:val="00D625CF"/>
    <w:rsid w:val="00D6262D"/>
    <w:rsid w:val="00D62716"/>
    <w:rsid w:val="00D627E4"/>
    <w:rsid w:val="00D62A37"/>
    <w:rsid w:val="00D62A8C"/>
    <w:rsid w:val="00D62C98"/>
    <w:rsid w:val="00D62E55"/>
    <w:rsid w:val="00D62E9A"/>
    <w:rsid w:val="00D62F3F"/>
    <w:rsid w:val="00D63019"/>
    <w:rsid w:val="00D6302B"/>
    <w:rsid w:val="00D630B7"/>
    <w:rsid w:val="00D6319B"/>
    <w:rsid w:val="00D632CF"/>
    <w:rsid w:val="00D639BA"/>
    <w:rsid w:val="00D63A2A"/>
    <w:rsid w:val="00D63E5D"/>
    <w:rsid w:val="00D641FC"/>
    <w:rsid w:val="00D6425E"/>
    <w:rsid w:val="00D6429F"/>
    <w:rsid w:val="00D64401"/>
    <w:rsid w:val="00D645FB"/>
    <w:rsid w:val="00D64770"/>
    <w:rsid w:val="00D64929"/>
    <w:rsid w:val="00D64959"/>
    <w:rsid w:val="00D64985"/>
    <w:rsid w:val="00D649C8"/>
    <w:rsid w:val="00D649F9"/>
    <w:rsid w:val="00D64A4B"/>
    <w:rsid w:val="00D64AE2"/>
    <w:rsid w:val="00D64C06"/>
    <w:rsid w:val="00D64EE0"/>
    <w:rsid w:val="00D64EFF"/>
    <w:rsid w:val="00D6503D"/>
    <w:rsid w:val="00D650AE"/>
    <w:rsid w:val="00D650CF"/>
    <w:rsid w:val="00D653DE"/>
    <w:rsid w:val="00D6541E"/>
    <w:rsid w:val="00D6546C"/>
    <w:rsid w:val="00D654B9"/>
    <w:rsid w:val="00D6557A"/>
    <w:rsid w:val="00D655B0"/>
    <w:rsid w:val="00D657A5"/>
    <w:rsid w:val="00D659B7"/>
    <w:rsid w:val="00D65A3A"/>
    <w:rsid w:val="00D65A90"/>
    <w:rsid w:val="00D65C00"/>
    <w:rsid w:val="00D66135"/>
    <w:rsid w:val="00D6621A"/>
    <w:rsid w:val="00D668CB"/>
    <w:rsid w:val="00D66911"/>
    <w:rsid w:val="00D66930"/>
    <w:rsid w:val="00D66948"/>
    <w:rsid w:val="00D669B8"/>
    <w:rsid w:val="00D66B5D"/>
    <w:rsid w:val="00D66D08"/>
    <w:rsid w:val="00D66D26"/>
    <w:rsid w:val="00D6716C"/>
    <w:rsid w:val="00D67227"/>
    <w:rsid w:val="00D6734C"/>
    <w:rsid w:val="00D6759E"/>
    <w:rsid w:val="00D67624"/>
    <w:rsid w:val="00D676E5"/>
    <w:rsid w:val="00D67870"/>
    <w:rsid w:val="00D67B2F"/>
    <w:rsid w:val="00D67C76"/>
    <w:rsid w:val="00D67EA9"/>
    <w:rsid w:val="00D70010"/>
    <w:rsid w:val="00D7077A"/>
    <w:rsid w:val="00D70875"/>
    <w:rsid w:val="00D70880"/>
    <w:rsid w:val="00D70B6A"/>
    <w:rsid w:val="00D70F13"/>
    <w:rsid w:val="00D70F27"/>
    <w:rsid w:val="00D70F50"/>
    <w:rsid w:val="00D7121E"/>
    <w:rsid w:val="00D71421"/>
    <w:rsid w:val="00D71478"/>
    <w:rsid w:val="00D71552"/>
    <w:rsid w:val="00D71948"/>
    <w:rsid w:val="00D71D22"/>
    <w:rsid w:val="00D71DDF"/>
    <w:rsid w:val="00D71E1F"/>
    <w:rsid w:val="00D71EA7"/>
    <w:rsid w:val="00D72091"/>
    <w:rsid w:val="00D72098"/>
    <w:rsid w:val="00D72114"/>
    <w:rsid w:val="00D723A0"/>
    <w:rsid w:val="00D729D2"/>
    <w:rsid w:val="00D72ABA"/>
    <w:rsid w:val="00D72BEC"/>
    <w:rsid w:val="00D73308"/>
    <w:rsid w:val="00D73579"/>
    <w:rsid w:val="00D73606"/>
    <w:rsid w:val="00D736B6"/>
    <w:rsid w:val="00D73760"/>
    <w:rsid w:val="00D73ADD"/>
    <w:rsid w:val="00D73C70"/>
    <w:rsid w:val="00D741AC"/>
    <w:rsid w:val="00D7425F"/>
    <w:rsid w:val="00D74348"/>
    <w:rsid w:val="00D74452"/>
    <w:rsid w:val="00D745DD"/>
    <w:rsid w:val="00D74753"/>
    <w:rsid w:val="00D7497E"/>
    <w:rsid w:val="00D74BBC"/>
    <w:rsid w:val="00D74D78"/>
    <w:rsid w:val="00D74D85"/>
    <w:rsid w:val="00D74F17"/>
    <w:rsid w:val="00D74FE9"/>
    <w:rsid w:val="00D752FE"/>
    <w:rsid w:val="00D7542F"/>
    <w:rsid w:val="00D75DC4"/>
    <w:rsid w:val="00D76077"/>
    <w:rsid w:val="00D762D8"/>
    <w:rsid w:val="00D7637C"/>
    <w:rsid w:val="00D76604"/>
    <w:rsid w:val="00D769AB"/>
    <w:rsid w:val="00D76B79"/>
    <w:rsid w:val="00D76C15"/>
    <w:rsid w:val="00D76C60"/>
    <w:rsid w:val="00D76EAE"/>
    <w:rsid w:val="00D7704D"/>
    <w:rsid w:val="00D7707D"/>
    <w:rsid w:val="00D77104"/>
    <w:rsid w:val="00D77165"/>
    <w:rsid w:val="00D772A7"/>
    <w:rsid w:val="00D7741A"/>
    <w:rsid w:val="00D777AA"/>
    <w:rsid w:val="00D77A1E"/>
    <w:rsid w:val="00D77A2C"/>
    <w:rsid w:val="00D77A53"/>
    <w:rsid w:val="00D77AB9"/>
    <w:rsid w:val="00D77BE5"/>
    <w:rsid w:val="00D77CAF"/>
    <w:rsid w:val="00D77CB4"/>
    <w:rsid w:val="00D80037"/>
    <w:rsid w:val="00D80145"/>
    <w:rsid w:val="00D801E8"/>
    <w:rsid w:val="00D802FE"/>
    <w:rsid w:val="00D8053A"/>
    <w:rsid w:val="00D8055E"/>
    <w:rsid w:val="00D805A3"/>
    <w:rsid w:val="00D80662"/>
    <w:rsid w:val="00D806ED"/>
    <w:rsid w:val="00D807F4"/>
    <w:rsid w:val="00D8084B"/>
    <w:rsid w:val="00D80984"/>
    <w:rsid w:val="00D809BF"/>
    <w:rsid w:val="00D80AB7"/>
    <w:rsid w:val="00D80DCA"/>
    <w:rsid w:val="00D80DFB"/>
    <w:rsid w:val="00D80E7B"/>
    <w:rsid w:val="00D8102B"/>
    <w:rsid w:val="00D8105F"/>
    <w:rsid w:val="00D81072"/>
    <w:rsid w:val="00D81275"/>
    <w:rsid w:val="00D8169A"/>
    <w:rsid w:val="00D81904"/>
    <w:rsid w:val="00D81A84"/>
    <w:rsid w:val="00D81B31"/>
    <w:rsid w:val="00D81B87"/>
    <w:rsid w:val="00D81EB9"/>
    <w:rsid w:val="00D81FA4"/>
    <w:rsid w:val="00D82091"/>
    <w:rsid w:val="00D82095"/>
    <w:rsid w:val="00D82311"/>
    <w:rsid w:val="00D82521"/>
    <w:rsid w:val="00D8252B"/>
    <w:rsid w:val="00D825E2"/>
    <w:rsid w:val="00D82748"/>
    <w:rsid w:val="00D827EC"/>
    <w:rsid w:val="00D829EB"/>
    <w:rsid w:val="00D82BC9"/>
    <w:rsid w:val="00D82C9C"/>
    <w:rsid w:val="00D82F46"/>
    <w:rsid w:val="00D83329"/>
    <w:rsid w:val="00D83570"/>
    <w:rsid w:val="00D835F0"/>
    <w:rsid w:val="00D836A6"/>
    <w:rsid w:val="00D83B7D"/>
    <w:rsid w:val="00D83FED"/>
    <w:rsid w:val="00D83FF5"/>
    <w:rsid w:val="00D84012"/>
    <w:rsid w:val="00D8403C"/>
    <w:rsid w:val="00D84115"/>
    <w:rsid w:val="00D841C9"/>
    <w:rsid w:val="00D84397"/>
    <w:rsid w:val="00D845BC"/>
    <w:rsid w:val="00D848BB"/>
    <w:rsid w:val="00D848F1"/>
    <w:rsid w:val="00D84BA2"/>
    <w:rsid w:val="00D84C36"/>
    <w:rsid w:val="00D84F47"/>
    <w:rsid w:val="00D85012"/>
    <w:rsid w:val="00D8520E"/>
    <w:rsid w:val="00D854E8"/>
    <w:rsid w:val="00D8586B"/>
    <w:rsid w:val="00D858A8"/>
    <w:rsid w:val="00D85926"/>
    <w:rsid w:val="00D859EC"/>
    <w:rsid w:val="00D85B30"/>
    <w:rsid w:val="00D86142"/>
    <w:rsid w:val="00D861C2"/>
    <w:rsid w:val="00D8624C"/>
    <w:rsid w:val="00D86347"/>
    <w:rsid w:val="00D864E2"/>
    <w:rsid w:val="00D864F9"/>
    <w:rsid w:val="00D86585"/>
    <w:rsid w:val="00D866D4"/>
    <w:rsid w:val="00D866EE"/>
    <w:rsid w:val="00D867BE"/>
    <w:rsid w:val="00D86819"/>
    <w:rsid w:val="00D869D2"/>
    <w:rsid w:val="00D86A02"/>
    <w:rsid w:val="00D86A46"/>
    <w:rsid w:val="00D86A4D"/>
    <w:rsid w:val="00D86CDD"/>
    <w:rsid w:val="00D87028"/>
    <w:rsid w:val="00D870C9"/>
    <w:rsid w:val="00D871AB"/>
    <w:rsid w:val="00D872A5"/>
    <w:rsid w:val="00D87481"/>
    <w:rsid w:val="00D87797"/>
    <w:rsid w:val="00D87861"/>
    <w:rsid w:val="00D879B0"/>
    <w:rsid w:val="00D87AFF"/>
    <w:rsid w:val="00D87D17"/>
    <w:rsid w:val="00D87D93"/>
    <w:rsid w:val="00D87DFC"/>
    <w:rsid w:val="00D87E87"/>
    <w:rsid w:val="00D901AC"/>
    <w:rsid w:val="00D904C8"/>
    <w:rsid w:val="00D904DC"/>
    <w:rsid w:val="00D90644"/>
    <w:rsid w:val="00D90722"/>
    <w:rsid w:val="00D907C9"/>
    <w:rsid w:val="00D90C47"/>
    <w:rsid w:val="00D90DD9"/>
    <w:rsid w:val="00D90EBA"/>
    <w:rsid w:val="00D90F79"/>
    <w:rsid w:val="00D911E3"/>
    <w:rsid w:val="00D913B6"/>
    <w:rsid w:val="00D91454"/>
    <w:rsid w:val="00D91799"/>
    <w:rsid w:val="00D91891"/>
    <w:rsid w:val="00D91A21"/>
    <w:rsid w:val="00D91BB0"/>
    <w:rsid w:val="00D91BC8"/>
    <w:rsid w:val="00D91F55"/>
    <w:rsid w:val="00D9281E"/>
    <w:rsid w:val="00D92920"/>
    <w:rsid w:val="00D92951"/>
    <w:rsid w:val="00D929BC"/>
    <w:rsid w:val="00D92A6E"/>
    <w:rsid w:val="00D92B41"/>
    <w:rsid w:val="00D92F3F"/>
    <w:rsid w:val="00D933B9"/>
    <w:rsid w:val="00D9342C"/>
    <w:rsid w:val="00D93492"/>
    <w:rsid w:val="00D934EE"/>
    <w:rsid w:val="00D9355A"/>
    <w:rsid w:val="00D935F0"/>
    <w:rsid w:val="00D9362B"/>
    <w:rsid w:val="00D936D6"/>
    <w:rsid w:val="00D937B0"/>
    <w:rsid w:val="00D93865"/>
    <w:rsid w:val="00D93B4A"/>
    <w:rsid w:val="00D93B96"/>
    <w:rsid w:val="00D93CA3"/>
    <w:rsid w:val="00D93CF8"/>
    <w:rsid w:val="00D93D9B"/>
    <w:rsid w:val="00D93F31"/>
    <w:rsid w:val="00D94978"/>
    <w:rsid w:val="00D94C1A"/>
    <w:rsid w:val="00D94DC7"/>
    <w:rsid w:val="00D94E46"/>
    <w:rsid w:val="00D94EF1"/>
    <w:rsid w:val="00D94F25"/>
    <w:rsid w:val="00D95019"/>
    <w:rsid w:val="00D95029"/>
    <w:rsid w:val="00D95035"/>
    <w:rsid w:val="00D95093"/>
    <w:rsid w:val="00D9542C"/>
    <w:rsid w:val="00D95B4F"/>
    <w:rsid w:val="00D95F4F"/>
    <w:rsid w:val="00D9635E"/>
    <w:rsid w:val="00D963D7"/>
    <w:rsid w:val="00D9647E"/>
    <w:rsid w:val="00D9649A"/>
    <w:rsid w:val="00D9649C"/>
    <w:rsid w:val="00D964D0"/>
    <w:rsid w:val="00D96642"/>
    <w:rsid w:val="00D9682E"/>
    <w:rsid w:val="00D97049"/>
    <w:rsid w:val="00D97174"/>
    <w:rsid w:val="00D97224"/>
    <w:rsid w:val="00D97349"/>
    <w:rsid w:val="00D9738F"/>
    <w:rsid w:val="00D97416"/>
    <w:rsid w:val="00D97429"/>
    <w:rsid w:val="00D97446"/>
    <w:rsid w:val="00D9752E"/>
    <w:rsid w:val="00D977D6"/>
    <w:rsid w:val="00D97A69"/>
    <w:rsid w:val="00D97AA7"/>
    <w:rsid w:val="00D97CF0"/>
    <w:rsid w:val="00D97D8A"/>
    <w:rsid w:val="00D97DC9"/>
    <w:rsid w:val="00D97F31"/>
    <w:rsid w:val="00DA02D3"/>
    <w:rsid w:val="00DA0438"/>
    <w:rsid w:val="00DA0830"/>
    <w:rsid w:val="00DA0A55"/>
    <w:rsid w:val="00DA0CCC"/>
    <w:rsid w:val="00DA11AA"/>
    <w:rsid w:val="00DA1296"/>
    <w:rsid w:val="00DA16DC"/>
    <w:rsid w:val="00DA1A3B"/>
    <w:rsid w:val="00DA1B4D"/>
    <w:rsid w:val="00DA1C1F"/>
    <w:rsid w:val="00DA1F14"/>
    <w:rsid w:val="00DA2195"/>
    <w:rsid w:val="00DA21B3"/>
    <w:rsid w:val="00DA220C"/>
    <w:rsid w:val="00DA22D9"/>
    <w:rsid w:val="00DA265B"/>
    <w:rsid w:val="00DA268F"/>
    <w:rsid w:val="00DA2706"/>
    <w:rsid w:val="00DA270A"/>
    <w:rsid w:val="00DA2712"/>
    <w:rsid w:val="00DA27BB"/>
    <w:rsid w:val="00DA27F3"/>
    <w:rsid w:val="00DA2AD6"/>
    <w:rsid w:val="00DA2CAB"/>
    <w:rsid w:val="00DA2D3C"/>
    <w:rsid w:val="00DA2E6D"/>
    <w:rsid w:val="00DA2EA5"/>
    <w:rsid w:val="00DA33E2"/>
    <w:rsid w:val="00DA36D4"/>
    <w:rsid w:val="00DA3709"/>
    <w:rsid w:val="00DA3B43"/>
    <w:rsid w:val="00DA3B87"/>
    <w:rsid w:val="00DA3C6A"/>
    <w:rsid w:val="00DA3D3C"/>
    <w:rsid w:val="00DA3D98"/>
    <w:rsid w:val="00DA3F3D"/>
    <w:rsid w:val="00DA3FE6"/>
    <w:rsid w:val="00DA43FB"/>
    <w:rsid w:val="00DA45DA"/>
    <w:rsid w:val="00DA460B"/>
    <w:rsid w:val="00DA47EE"/>
    <w:rsid w:val="00DA4845"/>
    <w:rsid w:val="00DA4864"/>
    <w:rsid w:val="00DA4878"/>
    <w:rsid w:val="00DA48F4"/>
    <w:rsid w:val="00DA4BAA"/>
    <w:rsid w:val="00DA4DDF"/>
    <w:rsid w:val="00DA4E69"/>
    <w:rsid w:val="00DA4F19"/>
    <w:rsid w:val="00DA4F34"/>
    <w:rsid w:val="00DA4FF9"/>
    <w:rsid w:val="00DA5131"/>
    <w:rsid w:val="00DA5244"/>
    <w:rsid w:val="00DA562C"/>
    <w:rsid w:val="00DA5903"/>
    <w:rsid w:val="00DA597D"/>
    <w:rsid w:val="00DA5B2D"/>
    <w:rsid w:val="00DA611E"/>
    <w:rsid w:val="00DA6508"/>
    <w:rsid w:val="00DA661D"/>
    <w:rsid w:val="00DA66D1"/>
    <w:rsid w:val="00DA67C9"/>
    <w:rsid w:val="00DA68B6"/>
    <w:rsid w:val="00DA6977"/>
    <w:rsid w:val="00DA6B97"/>
    <w:rsid w:val="00DA6BA5"/>
    <w:rsid w:val="00DA6FCA"/>
    <w:rsid w:val="00DA6FCD"/>
    <w:rsid w:val="00DA719A"/>
    <w:rsid w:val="00DA74FC"/>
    <w:rsid w:val="00DA756A"/>
    <w:rsid w:val="00DA75EB"/>
    <w:rsid w:val="00DA7613"/>
    <w:rsid w:val="00DA77A6"/>
    <w:rsid w:val="00DA7A3D"/>
    <w:rsid w:val="00DA7A7A"/>
    <w:rsid w:val="00DA7AC8"/>
    <w:rsid w:val="00DA7ECE"/>
    <w:rsid w:val="00DB01D3"/>
    <w:rsid w:val="00DB0263"/>
    <w:rsid w:val="00DB02ED"/>
    <w:rsid w:val="00DB0783"/>
    <w:rsid w:val="00DB0797"/>
    <w:rsid w:val="00DB07A4"/>
    <w:rsid w:val="00DB08AE"/>
    <w:rsid w:val="00DB0A1E"/>
    <w:rsid w:val="00DB0BEE"/>
    <w:rsid w:val="00DB0E17"/>
    <w:rsid w:val="00DB0FE6"/>
    <w:rsid w:val="00DB1012"/>
    <w:rsid w:val="00DB1068"/>
    <w:rsid w:val="00DB1093"/>
    <w:rsid w:val="00DB1101"/>
    <w:rsid w:val="00DB11AE"/>
    <w:rsid w:val="00DB1307"/>
    <w:rsid w:val="00DB130B"/>
    <w:rsid w:val="00DB13DB"/>
    <w:rsid w:val="00DB148D"/>
    <w:rsid w:val="00DB1762"/>
    <w:rsid w:val="00DB1A76"/>
    <w:rsid w:val="00DB1B63"/>
    <w:rsid w:val="00DB1B8E"/>
    <w:rsid w:val="00DB1CF7"/>
    <w:rsid w:val="00DB1F37"/>
    <w:rsid w:val="00DB1F60"/>
    <w:rsid w:val="00DB20F0"/>
    <w:rsid w:val="00DB214F"/>
    <w:rsid w:val="00DB21C8"/>
    <w:rsid w:val="00DB2242"/>
    <w:rsid w:val="00DB240E"/>
    <w:rsid w:val="00DB24BB"/>
    <w:rsid w:val="00DB2545"/>
    <w:rsid w:val="00DB2579"/>
    <w:rsid w:val="00DB2AC5"/>
    <w:rsid w:val="00DB2AFB"/>
    <w:rsid w:val="00DB2B32"/>
    <w:rsid w:val="00DB2F11"/>
    <w:rsid w:val="00DB2FE3"/>
    <w:rsid w:val="00DB3115"/>
    <w:rsid w:val="00DB31CC"/>
    <w:rsid w:val="00DB32B6"/>
    <w:rsid w:val="00DB3426"/>
    <w:rsid w:val="00DB37CD"/>
    <w:rsid w:val="00DB38BA"/>
    <w:rsid w:val="00DB3C4B"/>
    <w:rsid w:val="00DB3ED1"/>
    <w:rsid w:val="00DB3F06"/>
    <w:rsid w:val="00DB3FED"/>
    <w:rsid w:val="00DB4047"/>
    <w:rsid w:val="00DB41EE"/>
    <w:rsid w:val="00DB4313"/>
    <w:rsid w:val="00DB4452"/>
    <w:rsid w:val="00DB462B"/>
    <w:rsid w:val="00DB4699"/>
    <w:rsid w:val="00DB4753"/>
    <w:rsid w:val="00DB4837"/>
    <w:rsid w:val="00DB49D2"/>
    <w:rsid w:val="00DB4B27"/>
    <w:rsid w:val="00DB4C06"/>
    <w:rsid w:val="00DB4C2D"/>
    <w:rsid w:val="00DB51CB"/>
    <w:rsid w:val="00DB5247"/>
    <w:rsid w:val="00DB5261"/>
    <w:rsid w:val="00DB5526"/>
    <w:rsid w:val="00DB570A"/>
    <w:rsid w:val="00DB5837"/>
    <w:rsid w:val="00DB58B7"/>
    <w:rsid w:val="00DB592D"/>
    <w:rsid w:val="00DB5A67"/>
    <w:rsid w:val="00DB5A8C"/>
    <w:rsid w:val="00DB5A8E"/>
    <w:rsid w:val="00DB5C4A"/>
    <w:rsid w:val="00DB5D29"/>
    <w:rsid w:val="00DB60F6"/>
    <w:rsid w:val="00DB60FF"/>
    <w:rsid w:val="00DB616A"/>
    <w:rsid w:val="00DB61BA"/>
    <w:rsid w:val="00DB656F"/>
    <w:rsid w:val="00DB697A"/>
    <w:rsid w:val="00DB6A3D"/>
    <w:rsid w:val="00DB6B8B"/>
    <w:rsid w:val="00DB6C33"/>
    <w:rsid w:val="00DB6C93"/>
    <w:rsid w:val="00DB6E37"/>
    <w:rsid w:val="00DB6F51"/>
    <w:rsid w:val="00DB6F63"/>
    <w:rsid w:val="00DB6F93"/>
    <w:rsid w:val="00DB719B"/>
    <w:rsid w:val="00DB72EC"/>
    <w:rsid w:val="00DB7373"/>
    <w:rsid w:val="00DB7473"/>
    <w:rsid w:val="00DB7705"/>
    <w:rsid w:val="00DB79AF"/>
    <w:rsid w:val="00DB7A2A"/>
    <w:rsid w:val="00DB7AB1"/>
    <w:rsid w:val="00DB7B52"/>
    <w:rsid w:val="00DB7D4D"/>
    <w:rsid w:val="00DC01CC"/>
    <w:rsid w:val="00DC02BB"/>
    <w:rsid w:val="00DC02DF"/>
    <w:rsid w:val="00DC03EE"/>
    <w:rsid w:val="00DC0598"/>
    <w:rsid w:val="00DC05A7"/>
    <w:rsid w:val="00DC0679"/>
    <w:rsid w:val="00DC08A2"/>
    <w:rsid w:val="00DC08AF"/>
    <w:rsid w:val="00DC0924"/>
    <w:rsid w:val="00DC0D30"/>
    <w:rsid w:val="00DC0D4B"/>
    <w:rsid w:val="00DC0E4E"/>
    <w:rsid w:val="00DC1171"/>
    <w:rsid w:val="00DC11A0"/>
    <w:rsid w:val="00DC174E"/>
    <w:rsid w:val="00DC1939"/>
    <w:rsid w:val="00DC1AB5"/>
    <w:rsid w:val="00DC1C15"/>
    <w:rsid w:val="00DC1CE1"/>
    <w:rsid w:val="00DC1CF3"/>
    <w:rsid w:val="00DC1D76"/>
    <w:rsid w:val="00DC1DAF"/>
    <w:rsid w:val="00DC1FD0"/>
    <w:rsid w:val="00DC2166"/>
    <w:rsid w:val="00DC22E5"/>
    <w:rsid w:val="00DC23BB"/>
    <w:rsid w:val="00DC23DE"/>
    <w:rsid w:val="00DC25C7"/>
    <w:rsid w:val="00DC26CB"/>
    <w:rsid w:val="00DC271B"/>
    <w:rsid w:val="00DC27AE"/>
    <w:rsid w:val="00DC2846"/>
    <w:rsid w:val="00DC2C8C"/>
    <w:rsid w:val="00DC2C8D"/>
    <w:rsid w:val="00DC2E91"/>
    <w:rsid w:val="00DC2ED7"/>
    <w:rsid w:val="00DC30EB"/>
    <w:rsid w:val="00DC3145"/>
    <w:rsid w:val="00DC316C"/>
    <w:rsid w:val="00DC335D"/>
    <w:rsid w:val="00DC3408"/>
    <w:rsid w:val="00DC34B6"/>
    <w:rsid w:val="00DC3698"/>
    <w:rsid w:val="00DC3737"/>
    <w:rsid w:val="00DC3785"/>
    <w:rsid w:val="00DC39D7"/>
    <w:rsid w:val="00DC3A3C"/>
    <w:rsid w:val="00DC3F2F"/>
    <w:rsid w:val="00DC40BF"/>
    <w:rsid w:val="00DC4259"/>
    <w:rsid w:val="00DC42A8"/>
    <w:rsid w:val="00DC4388"/>
    <w:rsid w:val="00DC44DD"/>
    <w:rsid w:val="00DC4511"/>
    <w:rsid w:val="00DC494C"/>
    <w:rsid w:val="00DC4951"/>
    <w:rsid w:val="00DC4996"/>
    <w:rsid w:val="00DC4AA1"/>
    <w:rsid w:val="00DC4EB1"/>
    <w:rsid w:val="00DC5320"/>
    <w:rsid w:val="00DC53BD"/>
    <w:rsid w:val="00DC5863"/>
    <w:rsid w:val="00DC5923"/>
    <w:rsid w:val="00DC6050"/>
    <w:rsid w:val="00DC6073"/>
    <w:rsid w:val="00DC62ED"/>
    <w:rsid w:val="00DC6368"/>
    <w:rsid w:val="00DC66DA"/>
    <w:rsid w:val="00DC680A"/>
    <w:rsid w:val="00DC6860"/>
    <w:rsid w:val="00DC690B"/>
    <w:rsid w:val="00DC6A8D"/>
    <w:rsid w:val="00DC6BBF"/>
    <w:rsid w:val="00DC7407"/>
    <w:rsid w:val="00DC78FF"/>
    <w:rsid w:val="00DC7919"/>
    <w:rsid w:val="00DC795B"/>
    <w:rsid w:val="00DC7B27"/>
    <w:rsid w:val="00DC7B3D"/>
    <w:rsid w:val="00DC7CAD"/>
    <w:rsid w:val="00DC7CB0"/>
    <w:rsid w:val="00DD00BA"/>
    <w:rsid w:val="00DD05A7"/>
    <w:rsid w:val="00DD05AE"/>
    <w:rsid w:val="00DD0855"/>
    <w:rsid w:val="00DD092D"/>
    <w:rsid w:val="00DD096C"/>
    <w:rsid w:val="00DD0A65"/>
    <w:rsid w:val="00DD0B16"/>
    <w:rsid w:val="00DD0C12"/>
    <w:rsid w:val="00DD0D59"/>
    <w:rsid w:val="00DD0EEA"/>
    <w:rsid w:val="00DD115F"/>
    <w:rsid w:val="00DD12C0"/>
    <w:rsid w:val="00DD147C"/>
    <w:rsid w:val="00DD14E9"/>
    <w:rsid w:val="00DD18A7"/>
    <w:rsid w:val="00DD1CDF"/>
    <w:rsid w:val="00DD1DA2"/>
    <w:rsid w:val="00DD1FE4"/>
    <w:rsid w:val="00DD207E"/>
    <w:rsid w:val="00DD211A"/>
    <w:rsid w:val="00DD2420"/>
    <w:rsid w:val="00DD2549"/>
    <w:rsid w:val="00DD2748"/>
    <w:rsid w:val="00DD29F2"/>
    <w:rsid w:val="00DD2AAD"/>
    <w:rsid w:val="00DD2B26"/>
    <w:rsid w:val="00DD2C59"/>
    <w:rsid w:val="00DD2D36"/>
    <w:rsid w:val="00DD2E5D"/>
    <w:rsid w:val="00DD30D4"/>
    <w:rsid w:val="00DD3529"/>
    <w:rsid w:val="00DD3658"/>
    <w:rsid w:val="00DD3B80"/>
    <w:rsid w:val="00DD3BA0"/>
    <w:rsid w:val="00DD3C7D"/>
    <w:rsid w:val="00DD3F50"/>
    <w:rsid w:val="00DD41D5"/>
    <w:rsid w:val="00DD41DB"/>
    <w:rsid w:val="00DD4254"/>
    <w:rsid w:val="00DD42A9"/>
    <w:rsid w:val="00DD42B0"/>
    <w:rsid w:val="00DD4329"/>
    <w:rsid w:val="00DD4524"/>
    <w:rsid w:val="00DD4568"/>
    <w:rsid w:val="00DD46AD"/>
    <w:rsid w:val="00DD48E1"/>
    <w:rsid w:val="00DD491C"/>
    <w:rsid w:val="00DD498B"/>
    <w:rsid w:val="00DD4F2E"/>
    <w:rsid w:val="00DD5144"/>
    <w:rsid w:val="00DD5299"/>
    <w:rsid w:val="00DD5334"/>
    <w:rsid w:val="00DD57D5"/>
    <w:rsid w:val="00DD5A2C"/>
    <w:rsid w:val="00DD5BFD"/>
    <w:rsid w:val="00DD5D51"/>
    <w:rsid w:val="00DD5EB2"/>
    <w:rsid w:val="00DD5F1E"/>
    <w:rsid w:val="00DD60FD"/>
    <w:rsid w:val="00DD6422"/>
    <w:rsid w:val="00DD64C2"/>
    <w:rsid w:val="00DD64E9"/>
    <w:rsid w:val="00DD657C"/>
    <w:rsid w:val="00DD6944"/>
    <w:rsid w:val="00DD69FF"/>
    <w:rsid w:val="00DD6A03"/>
    <w:rsid w:val="00DD6B09"/>
    <w:rsid w:val="00DD6CBE"/>
    <w:rsid w:val="00DD6DDB"/>
    <w:rsid w:val="00DD71A9"/>
    <w:rsid w:val="00DD71DA"/>
    <w:rsid w:val="00DD72CC"/>
    <w:rsid w:val="00DD72CE"/>
    <w:rsid w:val="00DD72FC"/>
    <w:rsid w:val="00DD740C"/>
    <w:rsid w:val="00DD74BF"/>
    <w:rsid w:val="00DD75A2"/>
    <w:rsid w:val="00DD75D2"/>
    <w:rsid w:val="00DD75D7"/>
    <w:rsid w:val="00DD75E2"/>
    <w:rsid w:val="00DD76E7"/>
    <w:rsid w:val="00DD7873"/>
    <w:rsid w:val="00DD7A51"/>
    <w:rsid w:val="00DD7B02"/>
    <w:rsid w:val="00DD7C47"/>
    <w:rsid w:val="00DD7C9F"/>
    <w:rsid w:val="00DD7E25"/>
    <w:rsid w:val="00DD7F96"/>
    <w:rsid w:val="00DE0237"/>
    <w:rsid w:val="00DE0387"/>
    <w:rsid w:val="00DE03BF"/>
    <w:rsid w:val="00DE0484"/>
    <w:rsid w:val="00DE0610"/>
    <w:rsid w:val="00DE07F2"/>
    <w:rsid w:val="00DE08BC"/>
    <w:rsid w:val="00DE0D92"/>
    <w:rsid w:val="00DE0E29"/>
    <w:rsid w:val="00DE0F22"/>
    <w:rsid w:val="00DE0F38"/>
    <w:rsid w:val="00DE107E"/>
    <w:rsid w:val="00DE1356"/>
    <w:rsid w:val="00DE1597"/>
    <w:rsid w:val="00DE1716"/>
    <w:rsid w:val="00DE186B"/>
    <w:rsid w:val="00DE190E"/>
    <w:rsid w:val="00DE19B3"/>
    <w:rsid w:val="00DE1C58"/>
    <w:rsid w:val="00DE1DDF"/>
    <w:rsid w:val="00DE25C3"/>
    <w:rsid w:val="00DE26DB"/>
    <w:rsid w:val="00DE274D"/>
    <w:rsid w:val="00DE27C5"/>
    <w:rsid w:val="00DE29BE"/>
    <w:rsid w:val="00DE29E1"/>
    <w:rsid w:val="00DE29FA"/>
    <w:rsid w:val="00DE2C4D"/>
    <w:rsid w:val="00DE30C4"/>
    <w:rsid w:val="00DE31EE"/>
    <w:rsid w:val="00DE32AF"/>
    <w:rsid w:val="00DE345F"/>
    <w:rsid w:val="00DE3602"/>
    <w:rsid w:val="00DE372A"/>
    <w:rsid w:val="00DE3807"/>
    <w:rsid w:val="00DE384A"/>
    <w:rsid w:val="00DE390A"/>
    <w:rsid w:val="00DE39D4"/>
    <w:rsid w:val="00DE39EC"/>
    <w:rsid w:val="00DE3ACD"/>
    <w:rsid w:val="00DE3DC0"/>
    <w:rsid w:val="00DE4285"/>
    <w:rsid w:val="00DE42A4"/>
    <w:rsid w:val="00DE44CC"/>
    <w:rsid w:val="00DE45EE"/>
    <w:rsid w:val="00DE4B37"/>
    <w:rsid w:val="00DE4C3C"/>
    <w:rsid w:val="00DE4F8C"/>
    <w:rsid w:val="00DE4FC4"/>
    <w:rsid w:val="00DE50A8"/>
    <w:rsid w:val="00DE50B1"/>
    <w:rsid w:val="00DE5280"/>
    <w:rsid w:val="00DE5481"/>
    <w:rsid w:val="00DE5537"/>
    <w:rsid w:val="00DE5690"/>
    <w:rsid w:val="00DE596C"/>
    <w:rsid w:val="00DE5A6B"/>
    <w:rsid w:val="00DE5AEA"/>
    <w:rsid w:val="00DE5BC0"/>
    <w:rsid w:val="00DE5D4F"/>
    <w:rsid w:val="00DE5D9F"/>
    <w:rsid w:val="00DE5FEC"/>
    <w:rsid w:val="00DE610C"/>
    <w:rsid w:val="00DE656F"/>
    <w:rsid w:val="00DE669F"/>
    <w:rsid w:val="00DE68A5"/>
    <w:rsid w:val="00DE68C7"/>
    <w:rsid w:val="00DE6A8C"/>
    <w:rsid w:val="00DE6CD9"/>
    <w:rsid w:val="00DE6D31"/>
    <w:rsid w:val="00DE6EAD"/>
    <w:rsid w:val="00DE6ED9"/>
    <w:rsid w:val="00DE6EE7"/>
    <w:rsid w:val="00DE6F10"/>
    <w:rsid w:val="00DE7500"/>
    <w:rsid w:val="00DE75AA"/>
    <w:rsid w:val="00DE76C1"/>
    <w:rsid w:val="00DE7706"/>
    <w:rsid w:val="00DE77CF"/>
    <w:rsid w:val="00DE77E9"/>
    <w:rsid w:val="00DE78C4"/>
    <w:rsid w:val="00DE78D8"/>
    <w:rsid w:val="00DE7933"/>
    <w:rsid w:val="00DE7BCF"/>
    <w:rsid w:val="00DE7C47"/>
    <w:rsid w:val="00DE7DBC"/>
    <w:rsid w:val="00DE7F42"/>
    <w:rsid w:val="00DF017E"/>
    <w:rsid w:val="00DF01A7"/>
    <w:rsid w:val="00DF0248"/>
    <w:rsid w:val="00DF02DA"/>
    <w:rsid w:val="00DF037F"/>
    <w:rsid w:val="00DF038D"/>
    <w:rsid w:val="00DF0436"/>
    <w:rsid w:val="00DF047E"/>
    <w:rsid w:val="00DF0508"/>
    <w:rsid w:val="00DF0930"/>
    <w:rsid w:val="00DF0949"/>
    <w:rsid w:val="00DF09DE"/>
    <w:rsid w:val="00DF0D12"/>
    <w:rsid w:val="00DF0E8B"/>
    <w:rsid w:val="00DF0EC1"/>
    <w:rsid w:val="00DF0F8C"/>
    <w:rsid w:val="00DF0FE2"/>
    <w:rsid w:val="00DF101A"/>
    <w:rsid w:val="00DF110C"/>
    <w:rsid w:val="00DF1206"/>
    <w:rsid w:val="00DF12DF"/>
    <w:rsid w:val="00DF1602"/>
    <w:rsid w:val="00DF1636"/>
    <w:rsid w:val="00DF1671"/>
    <w:rsid w:val="00DF17AF"/>
    <w:rsid w:val="00DF1838"/>
    <w:rsid w:val="00DF18BC"/>
    <w:rsid w:val="00DF1969"/>
    <w:rsid w:val="00DF1B4B"/>
    <w:rsid w:val="00DF1C86"/>
    <w:rsid w:val="00DF1F15"/>
    <w:rsid w:val="00DF1FAA"/>
    <w:rsid w:val="00DF21F4"/>
    <w:rsid w:val="00DF2339"/>
    <w:rsid w:val="00DF23B3"/>
    <w:rsid w:val="00DF23C6"/>
    <w:rsid w:val="00DF2539"/>
    <w:rsid w:val="00DF266E"/>
    <w:rsid w:val="00DF2792"/>
    <w:rsid w:val="00DF29F1"/>
    <w:rsid w:val="00DF2A23"/>
    <w:rsid w:val="00DF2ACC"/>
    <w:rsid w:val="00DF2D63"/>
    <w:rsid w:val="00DF306D"/>
    <w:rsid w:val="00DF30A6"/>
    <w:rsid w:val="00DF3298"/>
    <w:rsid w:val="00DF32AC"/>
    <w:rsid w:val="00DF3333"/>
    <w:rsid w:val="00DF359B"/>
    <w:rsid w:val="00DF3715"/>
    <w:rsid w:val="00DF382C"/>
    <w:rsid w:val="00DF391A"/>
    <w:rsid w:val="00DF39C4"/>
    <w:rsid w:val="00DF3AF3"/>
    <w:rsid w:val="00DF3EB9"/>
    <w:rsid w:val="00DF4061"/>
    <w:rsid w:val="00DF4473"/>
    <w:rsid w:val="00DF4493"/>
    <w:rsid w:val="00DF45E6"/>
    <w:rsid w:val="00DF4689"/>
    <w:rsid w:val="00DF4735"/>
    <w:rsid w:val="00DF4B9B"/>
    <w:rsid w:val="00DF515D"/>
    <w:rsid w:val="00DF51FF"/>
    <w:rsid w:val="00DF54A0"/>
    <w:rsid w:val="00DF54A8"/>
    <w:rsid w:val="00DF56DB"/>
    <w:rsid w:val="00DF57DA"/>
    <w:rsid w:val="00DF59AC"/>
    <w:rsid w:val="00DF5CBC"/>
    <w:rsid w:val="00DF5D6A"/>
    <w:rsid w:val="00DF5E96"/>
    <w:rsid w:val="00DF5EF1"/>
    <w:rsid w:val="00DF5FE8"/>
    <w:rsid w:val="00DF6034"/>
    <w:rsid w:val="00DF61AB"/>
    <w:rsid w:val="00DF64C8"/>
    <w:rsid w:val="00DF672F"/>
    <w:rsid w:val="00DF6786"/>
    <w:rsid w:val="00DF6AF7"/>
    <w:rsid w:val="00DF6D5B"/>
    <w:rsid w:val="00DF6E8D"/>
    <w:rsid w:val="00DF72A3"/>
    <w:rsid w:val="00DF73DE"/>
    <w:rsid w:val="00DF76DA"/>
    <w:rsid w:val="00DF77DB"/>
    <w:rsid w:val="00DF7AFC"/>
    <w:rsid w:val="00DF7B12"/>
    <w:rsid w:val="00DF7C5F"/>
    <w:rsid w:val="00DF7C90"/>
    <w:rsid w:val="00DF7CBE"/>
    <w:rsid w:val="00DF7CD1"/>
    <w:rsid w:val="00E00304"/>
    <w:rsid w:val="00E00766"/>
    <w:rsid w:val="00E0085F"/>
    <w:rsid w:val="00E008F8"/>
    <w:rsid w:val="00E00933"/>
    <w:rsid w:val="00E009CB"/>
    <w:rsid w:val="00E00A7D"/>
    <w:rsid w:val="00E00AAD"/>
    <w:rsid w:val="00E00D7F"/>
    <w:rsid w:val="00E00D96"/>
    <w:rsid w:val="00E00DF6"/>
    <w:rsid w:val="00E00DFB"/>
    <w:rsid w:val="00E00ED5"/>
    <w:rsid w:val="00E0110C"/>
    <w:rsid w:val="00E0134C"/>
    <w:rsid w:val="00E0136E"/>
    <w:rsid w:val="00E01601"/>
    <w:rsid w:val="00E0164C"/>
    <w:rsid w:val="00E017B9"/>
    <w:rsid w:val="00E0185E"/>
    <w:rsid w:val="00E0186D"/>
    <w:rsid w:val="00E01BD2"/>
    <w:rsid w:val="00E01CCB"/>
    <w:rsid w:val="00E022AE"/>
    <w:rsid w:val="00E02509"/>
    <w:rsid w:val="00E02610"/>
    <w:rsid w:val="00E02695"/>
    <w:rsid w:val="00E02712"/>
    <w:rsid w:val="00E0273F"/>
    <w:rsid w:val="00E02C32"/>
    <w:rsid w:val="00E02CB0"/>
    <w:rsid w:val="00E02FAF"/>
    <w:rsid w:val="00E030DE"/>
    <w:rsid w:val="00E031DF"/>
    <w:rsid w:val="00E031FB"/>
    <w:rsid w:val="00E032DF"/>
    <w:rsid w:val="00E03382"/>
    <w:rsid w:val="00E0339A"/>
    <w:rsid w:val="00E03533"/>
    <w:rsid w:val="00E03588"/>
    <w:rsid w:val="00E03A44"/>
    <w:rsid w:val="00E03A53"/>
    <w:rsid w:val="00E03B83"/>
    <w:rsid w:val="00E03F7B"/>
    <w:rsid w:val="00E04135"/>
    <w:rsid w:val="00E04376"/>
    <w:rsid w:val="00E044A6"/>
    <w:rsid w:val="00E0451A"/>
    <w:rsid w:val="00E04643"/>
    <w:rsid w:val="00E047FF"/>
    <w:rsid w:val="00E04972"/>
    <w:rsid w:val="00E04CF0"/>
    <w:rsid w:val="00E04D1E"/>
    <w:rsid w:val="00E04DB2"/>
    <w:rsid w:val="00E04E02"/>
    <w:rsid w:val="00E0517E"/>
    <w:rsid w:val="00E0523C"/>
    <w:rsid w:val="00E05384"/>
    <w:rsid w:val="00E053FB"/>
    <w:rsid w:val="00E055CF"/>
    <w:rsid w:val="00E055FA"/>
    <w:rsid w:val="00E0568B"/>
    <w:rsid w:val="00E0569F"/>
    <w:rsid w:val="00E056E8"/>
    <w:rsid w:val="00E05800"/>
    <w:rsid w:val="00E0586F"/>
    <w:rsid w:val="00E05AFC"/>
    <w:rsid w:val="00E05B5A"/>
    <w:rsid w:val="00E05BD6"/>
    <w:rsid w:val="00E05BF6"/>
    <w:rsid w:val="00E05DBB"/>
    <w:rsid w:val="00E05EAD"/>
    <w:rsid w:val="00E05EDF"/>
    <w:rsid w:val="00E05FF0"/>
    <w:rsid w:val="00E0640D"/>
    <w:rsid w:val="00E06A91"/>
    <w:rsid w:val="00E06AAB"/>
    <w:rsid w:val="00E06F81"/>
    <w:rsid w:val="00E073FC"/>
    <w:rsid w:val="00E0758E"/>
    <w:rsid w:val="00E075EC"/>
    <w:rsid w:val="00E076B0"/>
    <w:rsid w:val="00E0777E"/>
    <w:rsid w:val="00E077F7"/>
    <w:rsid w:val="00E079F4"/>
    <w:rsid w:val="00E07A99"/>
    <w:rsid w:val="00E07AB6"/>
    <w:rsid w:val="00E07C21"/>
    <w:rsid w:val="00E07DE1"/>
    <w:rsid w:val="00E07F2A"/>
    <w:rsid w:val="00E1000D"/>
    <w:rsid w:val="00E10067"/>
    <w:rsid w:val="00E101E2"/>
    <w:rsid w:val="00E102A7"/>
    <w:rsid w:val="00E104B2"/>
    <w:rsid w:val="00E104C6"/>
    <w:rsid w:val="00E1053C"/>
    <w:rsid w:val="00E1090D"/>
    <w:rsid w:val="00E109B7"/>
    <w:rsid w:val="00E10A27"/>
    <w:rsid w:val="00E10B9B"/>
    <w:rsid w:val="00E10C83"/>
    <w:rsid w:val="00E10DE1"/>
    <w:rsid w:val="00E110FC"/>
    <w:rsid w:val="00E11354"/>
    <w:rsid w:val="00E11674"/>
    <w:rsid w:val="00E1187D"/>
    <w:rsid w:val="00E1188A"/>
    <w:rsid w:val="00E11BDE"/>
    <w:rsid w:val="00E11DBA"/>
    <w:rsid w:val="00E11E7A"/>
    <w:rsid w:val="00E125CC"/>
    <w:rsid w:val="00E12E7C"/>
    <w:rsid w:val="00E13338"/>
    <w:rsid w:val="00E133AD"/>
    <w:rsid w:val="00E13410"/>
    <w:rsid w:val="00E1347A"/>
    <w:rsid w:val="00E1351D"/>
    <w:rsid w:val="00E135CA"/>
    <w:rsid w:val="00E13990"/>
    <w:rsid w:val="00E13CBE"/>
    <w:rsid w:val="00E13DF8"/>
    <w:rsid w:val="00E14026"/>
    <w:rsid w:val="00E14147"/>
    <w:rsid w:val="00E142F7"/>
    <w:rsid w:val="00E1430F"/>
    <w:rsid w:val="00E1488D"/>
    <w:rsid w:val="00E14942"/>
    <w:rsid w:val="00E14945"/>
    <w:rsid w:val="00E1498D"/>
    <w:rsid w:val="00E14A58"/>
    <w:rsid w:val="00E14CE8"/>
    <w:rsid w:val="00E150D1"/>
    <w:rsid w:val="00E15213"/>
    <w:rsid w:val="00E15274"/>
    <w:rsid w:val="00E15300"/>
    <w:rsid w:val="00E15432"/>
    <w:rsid w:val="00E15521"/>
    <w:rsid w:val="00E155A4"/>
    <w:rsid w:val="00E1571F"/>
    <w:rsid w:val="00E15C08"/>
    <w:rsid w:val="00E15D93"/>
    <w:rsid w:val="00E15EC6"/>
    <w:rsid w:val="00E1603C"/>
    <w:rsid w:val="00E16198"/>
    <w:rsid w:val="00E161DC"/>
    <w:rsid w:val="00E16200"/>
    <w:rsid w:val="00E162BC"/>
    <w:rsid w:val="00E164CB"/>
    <w:rsid w:val="00E1669C"/>
    <w:rsid w:val="00E16817"/>
    <w:rsid w:val="00E169FF"/>
    <w:rsid w:val="00E16ADC"/>
    <w:rsid w:val="00E16C26"/>
    <w:rsid w:val="00E16C32"/>
    <w:rsid w:val="00E16EB3"/>
    <w:rsid w:val="00E1720D"/>
    <w:rsid w:val="00E1731E"/>
    <w:rsid w:val="00E1794C"/>
    <w:rsid w:val="00E17C46"/>
    <w:rsid w:val="00E17DCE"/>
    <w:rsid w:val="00E17EEE"/>
    <w:rsid w:val="00E17F23"/>
    <w:rsid w:val="00E20030"/>
    <w:rsid w:val="00E200AC"/>
    <w:rsid w:val="00E20424"/>
    <w:rsid w:val="00E207BB"/>
    <w:rsid w:val="00E20912"/>
    <w:rsid w:val="00E2092B"/>
    <w:rsid w:val="00E2095B"/>
    <w:rsid w:val="00E20C8D"/>
    <w:rsid w:val="00E211E0"/>
    <w:rsid w:val="00E21608"/>
    <w:rsid w:val="00E21813"/>
    <w:rsid w:val="00E21892"/>
    <w:rsid w:val="00E2190A"/>
    <w:rsid w:val="00E21A40"/>
    <w:rsid w:val="00E21BA0"/>
    <w:rsid w:val="00E21BE6"/>
    <w:rsid w:val="00E21C04"/>
    <w:rsid w:val="00E21E24"/>
    <w:rsid w:val="00E21F95"/>
    <w:rsid w:val="00E2213C"/>
    <w:rsid w:val="00E2219D"/>
    <w:rsid w:val="00E222DE"/>
    <w:rsid w:val="00E222F0"/>
    <w:rsid w:val="00E2238F"/>
    <w:rsid w:val="00E225B1"/>
    <w:rsid w:val="00E2265E"/>
    <w:rsid w:val="00E22793"/>
    <w:rsid w:val="00E22C30"/>
    <w:rsid w:val="00E22DB8"/>
    <w:rsid w:val="00E22E63"/>
    <w:rsid w:val="00E22F09"/>
    <w:rsid w:val="00E232DA"/>
    <w:rsid w:val="00E234E8"/>
    <w:rsid w:val="00E23582"/>
    <w:rsid w:val="00E2358C"/>
    <w:rsid w:val="00E2378A"/>
    <w:rsid w:val="00E239E6"/>
    <w:rsid w:val="00E23B73"/>
    <w:rsid w:val="00E23B86"/>
    <w:rsid w:val="00E23C14"/>
    <w:rsid w:val="00E23E0A"/>
    <w:rsid w:val="00E23E21"/>
    <w:rsid w:val="00E23EF8"/>
    <w:rsid w:val="00E240D1"/>
    <w:rsid w:val="00E24136"/>
    <w:rsid w:val="00E2431A"/>
    <w:rsid w:val="00E244EC"/>
    <w:rsid w:val="00E245DC"/>
    <w:rsid w:val="00E246BB"/>
    <w:rsid w:val="00E24703"/>
    <w:rsid w:val="00E24ADB"/>
    <w:rsid w:val="00E24B03"/>
    <w:rsid w:val="00E24CBF"/>
    <w:rsid w:val="00E24D1D"/>
    <w:rsid w:val="00E24D38"/>
    <w:rsid w:val="00E25A55"/>
    <w:rsid w:val="00E25AE6"/>
    <w:rsid w:val="00E25B3F"/>
    <w:rsid w:val="00E25C07"/>
    <w:rsid w:val="00E25C28"/>
    <w:rsid w:val="00E25D47"/>
    <w:rsid w:val="00E25FC3"/>
    <w:rsid w:val="00E25FD2"/>
    <w:rsid w:val="00E26011"/>
    <w:rsid w:val="00E26024"/>
    <w:rsid w:val="00E26055"/>
    <w:rsid w:val="00E26236"/>
    <w:rsid w:val="00E26487"/>
    <w:rsid w:val="00E26714"/>
    <w:rsid w:val="00E269B2"/>
    <w:rsid w:val="00E26BC9"/>
    <w:rsid w:val="00E26C7B"/>
    <w:rsid w:val="00E26CF9"/>
    <w:rsid w:val="00E26DC4"/>
    <w:rsid w:val="00E26F5F"/>
    <w:rsid w:val="00E2702D"/>
    <w:rsid w:val="00E27116"/>
    <w:rsid w:val="00E2736D"/>
    <w:rsid w:val="00E273DC"/>
    <w:rsid w:val="00E27539"/>
    <w:rsid w:val="00E27726"/>
    <w:rsid w:val="00E2783E"/>
    <w:rsid w:val="00E27878"/>
    <w:rsid w:val="00E27894"/>
    <w:rsid w:val="00E27CA9"/>
    <w:rsid w:val="00E27CFE"/>
    <w:rsid w:val="00E27CFF"/>
    <w:rsid w:val="00E27F16"/>
    <w:rsid w:val="00E3001E"/>
    <w:rsid w:val="00E30067"/>
    <w:rsid w:val="00E300BA"/>
    <w:rsid w:val="00E300E1"/>
    <w:rsid w:val="00E3057B"/>
    <w:rsid w:val="00E3062A"/>
    <w:rsid w:val="00E3064B"/>
    <w:rsid w:val="00E3073C"/>
    <w:rsid w:val="00E3085E"/>
    <w:rsid w:val="00E309DB"/>
    <w:rsid w:val="00E30A0D"/>
    <w:rsid w:val="00E30B75"/>
    <w:rsid w:val="00E30BD4"/>
    <w:rsid w:val="00E30CF8"/>
    <w:rsid w:val="00E30DF8"/>
    <w:rsid w:val="00E30EC4"/>
    <w:rsid w:val="00E30F83"/>
    <w:rsid w:val="00E30FBE"/>
    <w:rsid w:val="00E314ED"/>
    <w:rsid w:val="00E31611"/>
    <w:rsid w:val="00E31794"/>
    <w:rsid w:val="00E3179F"/>
    <w:rsid w:val="00E31934"/>
    <w:rsid w:val="00E31A72"/>
    <w:rsid w:val="00E31B10"/>
    <w:rsid w:val="00E31EDA"/>
    <w:rsid w:val="00E31F73"/>
    <w:rsid w:val="00E321EF"/>
    <w:rsid w:val="00E323B7"/>
    <w:rsid w:val="00E3246E"/>
    <w:rsid w:val="00E3252D"/>
    <w:rsid w:val="00E32730"/>
    <w:rsid w:val="00E3278C"/>
    <w:rsid w:val="00E32B12"/>
    <w:rsid w:val="00E32F7F"/>
    <w:rsid w:val="00E32F9A"/>
    <w:rsid w:val="00E3309B"/>
    <w:rsid w:val="00E330C5"/>
    <w:rsid w:val="00E333F5"/>
    <w:rsid w:val="00E3341B"/>
    <w:rsid w:val="00E33446"/>
    <w:rsid w:val="00E337B9"/>
    <w:rsid w:val="00E337E5"/>
    <w:rsid w:val="00E3386B"/>
    <w:rsid w:val="00E33A11"/>
    <w:rsid w:val="00E33BE9"/>
    <w:rsid w:val="00E33D84"/>
    <w:rsid w:val="00E33F8C"/>
    <w:rsid w:val="00E3400E"/>
    <w:rsid w:val="00E34023"/>
    <w:rsid w:val="00E345FF"/>
    <w:rsid w:val="00E3463E"/>
    <w:rsid w:val="00E34684"/>
    <w:rsid w:val="00E34938"/>
    <w:rsid w:val="00E34AFE"/>
    <w:rsid w:val="00E34C05"/>
    <w:rsid w:val="00E34E61"/>
    <w:rsid w:val="00E34E80"/>
    <w:rsid w:val="00E34F6B"/>
    <w:rsid w:val="00E35020"/>
    <w:rsid w:val="00E35771"/>
    <w:rsid w:val="00E357C6"/>
    <w:rsid w:val="00E3593B"/>
    <w:rsid w:val="00E359C5"/>
    <w:rsid w:val="00E35AC1"/>
    <w:rsid w:val="00E35C59"/>
    <w:rsid w:val="00E35DCA"/>
    <w:rsid w:val="00E35E05"/>
    <w:rsid w:val="00E35E28"/>
    <w:rsid w:val="00E35EF9"/>
    <w:rsid w:val="00E363D9"/>
    <w:rsid w:val="00E36489"/>
    <w:rsid w:val="00E3657C"/>
    <w:rsid w:val="00E365BB"/>
    <w:rsid w:val="00E3685D"/>
    <w:rsid w:val="00E36918"/>
    <w:rsid w:val="00E36D0F"/>
    <w:rsid w:val="00E371FC"/>
    <w:rsid w:val="00E372EC"/>
    <w:rsid w:val="00E373EF"/>
    <w:rsid w:val="00E37402"/>
    <w:rsid w:val="00E37423"/>
    <w:rsid w:val="00E374BF"/>
    <w:rsid w:val="00E376E0"/>
    <w:rsid w:val="00E37816"/>
    <w:rsid w:val="00E40004"/>
    <w:rsid w:val="00E40089"/>
    <w:rsid w:val="00E40123"/>
    <w:rsid w:val="00E40176"/>
    <w:rsid w:val="00E40199"/>
    <w:rsid w:val="00E4028B"/>
    <w:rsid w:val="00E403B5"/>
    <w:rsid w:val="00E4064A"/>
    <w:rsid w:val="00E40837"/>
    <w:rsid w:val="00E40882"/>
    <w:rsid w:val="00E40B65"/>
    <w:rsid w:val="00E40BB2"/>
    <w:rsid w:val="00E40C18"/>
    <w:rsid w:val="00E410F9"/>
    <w:rsid w:val="00E41125"/>
    <w:rsid w:val="00E41158"/>
    <w:rsid w:val="00E41247"/>
    <w:rsid w:val="00E4131C"/>
    <w:rsid w:val="00E413AF"/>
    <w:rsid w:val="00E413B5"/>
    <w:rsid w:val="00E414A5"/>
    <w:rsid w:val="00E41F43"/>
    <w:rsid w:val="00E4208D"/>
    <w:rsid w:val="00E4258A"/>
    <w:rsid w:val="00E427FE"/>
    <w:rsid w:val="00E4291C"/>
    <w:rsid w:val="00E4296E"/>
    <w:rsid w:val="00E42A3D"/>
    <w:rsid w:val="00E42AB3"/>
    <w:rsid w:val="00E42C77"/>
    <w:rsid w:val="00E42E22"/>
    <w:rsid w:val="00E42E77"/>
    <w:rsid w:val="00E430A5"/>
    <w:rsid w:val="00E430DF"/>
    <w:rsid w:val="00E430F3"/>
    <w:rsid w:val="00E430F5"/>
    <w:rsid w:val="00E431F7"/>
    <w:rsid w:val="00E43295"/>
    <w:rsid w:val="00E4340B"/>
    <w:rsid w:val="00E4342A"/>
    <w:rsid w:val="00E43479"/>
    <w:rsid w:val="00E4376B"/>
    <w:rsid w:val="00E4380A"/>
    <w:rsid w:val="00E43931"/>
    <w:rsid w:val="00E4400E"/>
    <w:rsid w:val="00E44180"/>
    <w:rsid w:val="00E4432C"/>
    <w:rsid w:val="00E443B5"/>
    <w:rsid w:val="00E445BA"/>
    <w:rsid w:val="00E44653"/>
    <w:rsid w:val="00E447D5"/>
    <w:rsid w:val="00E44AA3"/>
    <w:rsid w:val="00E44B74"/>
    <w:rsid w:val="00E44CA3"/>
    <w:rsid w:val="00E44D52"/>
    <w:rsid w:val="00E44D74"/>
    <w:rsid w:val="00E44DCD"/>
    <w:rsid w:val="00E44E88"/>
    <w:rsid w:val="00E44EED"/>
    <w:rsid w:val="00E4521D"/>
    <w:rsid w:val="00E45453"/>
    <w:rsid w:val="00E4553F"/>
    <w:rsid w:val="00E4561C"/>
    <w:rsid w:val="00E4564B"/>
    <w:rsid w:val="00E4566A"/>
    <w:rsid w:val="00E4582D"/>
    <w:rsid w:val="00E45A5D"/>
    <w:rsid w:val="00E45A93"/>
    <w:rsid w:val="00E45AD7"/>
    <w:rsid w:val="00E45B5A"/>
    <w:rsid w:val="00E45B91"/>
    <w:rsid w:val="00E45D7D"/>
    <w:rsid w:val="00E45F80"/>
    <w:rsid w:val="00E46055"/>
    <w:rsid w:val="00E4614E"/>
    <w:rsid w:val="00E46192"/>
    <w:rsid w:val="00E46271"/>
    <w:rsid w:val="00E463B3"/>
    <w:rsid w:val="00E4667A"/>
    <w:rsid w:val="00E46963"/>
    <w:rsid w:val="00E46A66"/>
    <w:rsid w:val="00E46AEB"/>
    <w:rsid w:val="00E46B61"/>
    <w:rsid w:val="00E46BAE"/>
    <w:rsid w:val="00E46D38"/>
    <w:rsid w:val="00E46DFF"/>
    <w:rsid w:val="00E46F6B"/>
    <w:rsid w:val="00E46F73"/>
    <w:rsid w:val="00E4709A"/>
    <w:rsid w:val="00E47109"/>
    <w:rsid w:val="00E47290"/>
    <w:rsid w:val="00E473BD"/>
    <w:rsid w:val="00E4740F"/>
    <w:rsid w:val="00E477D2"/>
    <w:rsid w:val="00E4791B"/>
    <w:rsid w:val="00E47AA5"/>
    <w:rsid w:val="00E47BEF"/>
    <w:rsid w:val="00E47C41"/>
    <w:rsid w:val="00E47F3E"/>
    <w:rsid w:val="00E5020B"/>
    <w:rsid w:val="00E502ED"/>
    <w:rsid w:val="00E50378"/>
    <w:rsid w:val="00E5067C"/>
    <w:rsid w:val="00E5068A"/>
    <w:rsid w:val="00E507A5"/>
    <w:rsid w:val="00E508F2"/>
    <w:rsid w:val="00E5094E"/>
    <w:rsid w:val="00E50B0B"/>
    <w:rsid w:val="00E50B48"/>
    <w:rsid w:val="00E50BAD"/>
    <w:rsid w:val="00E50BD6"/>
    <w:rsid w:val="00E50C41"/>
    <w:rsid w:val="00E50D3D"/>
    <w:rsid w:val="00E50ED4"/>
    <w:rsid w:val="00E511AC"/>
    <w:rsid w:val="00E512C8"/>
    <w:rsid w:val="00E5142A"/>
    <w:rsid w:val="00E5149E"/>
    <w:rsid w:val="00E514EE"/>
    <w:rsid w:val="00E51765"/>
    <w:rsid w:val="00E51995"/>
    <w:rsid w:val="00E51A05"/>
    <w:rsid w:val="00E51A8D"/>
    <w:rsid w:val="00E51AD3"/>
    <w:rsid w:val="00E51B87"/>
    <w:rsid w:val="00E51D13"/>
    <w:rsid w:val="00E51F3D"/>
    <w:rsid w:val="00E51FC7"/>
    <w:rsid w:val="00E52029"/>
    <w:rsid w:val="00E520D5"/>
    <w:rsid w:val="00E521AB"/>
    <w:rsid w:val="00E524BE"/>
    <w:rsid w:val="00E5256D"/>
    <w:rsid w:val="00E52606"/>
    <w:rsid w:val="00E52A0B"/>
    <w:rsid w:val="00E52AE2"/>
    <w:rsid w:val="00E52E24"/>
    <w:rsid w:val="00E5302F"/>
    <w:rsid w:val="00E5307A"/>
    <w:rsid w:val="00E53199"/>
    <w:rsid w:val="00E53216"/>
    <w:rsid w:val="00E53362"/>
    <w:rsid w:val="00E53369"/>
    <w:rsid w:val="00E535C0"/>
    <w:rsid w:val="00E53698"/>
    <w:rsid w:val="00E5383E"/>
    <w:rsid w:val="00E53926"/>
    <w:rsid w:val="00E53A12"/>
    <w:rsid w:val="00E53DFC"/>
    <w:rsid w:val="00E53ED3"/>
    <w:rsid w:val="00E53F21"/>
    <w:rsid w:val="00E541A0"/>
    <w:rsid w:val="00E54300"/>
    <w:rsid w:val="00E54442"/>
    <w:rsid w:val="00E5451C"/>
    <w:rsid w:val="00E545A2"/>
    <w:rsid w:val="00E546CC"/>
    <w:rsid w:val="00E547E8"/>
    <w:rsid w:val="00E5494E"/>
    <w:rsid w:val="00E549C5"/>
    <w:rsid w:val="00E54AA5"/>
    <w:rsid w:val="00E54B85"/>
    <w:rsid w:val="00E54BA4"/>
    <w:rsid w:val="00E54BF6"/>
    <w:rsid w:val="00E54CAC"/>
    <w:rsid w:val="00E54D20"/>
    <w:rsid w:val="00E54E97"/>
    <w:rsid w:val="00E54EF4"/>
    <w:rsid w:val="00E54F3E"/>
    <w:rsid w:val="00E55188"/>
    <w:rsid w:val="00E551A2"/>
    <w:rsid w:val="00E55496"/>
    <w:rsid w:val="00E556C5"/>
    <w:rsid w:val="00E557ED"/>
    <w:rsid w:val="00E559FB"/>
    <w:rsid w:val="00E55B8E"/>
    <w:rsid w:val="00E55BC2"/>
    <w:rsid w:val="00E55D48"/>
    <w:rsid w:val="00E55D64"/>
    <w:rsid w:val="00E55FD4"/>
    <w:rsid w:val="00E561C1"/>
    <w:rsid w:val="00E56243"/>
    <w:rsid w:val="00E563F6"/>
    <w:rsid w:val="00E567AB"/>
    <w:rsid w:val="00E56800"/>
    <w:rsid w:val="00E56C29"/>
    <w:rsid w:val="00E56E8F"/>
    <w:rsid w:val="00E56ED7"/>
    <w:rsid w:val="00E56FC0"/>
    <w:rsid w:val="00E57033"/>
    <w:rsid w:val="00E570F0"/>
    <w:rsid w:val="00E57276"/>
    <w:rsid w:val="00E574AE"/>
    <w:rsid w:val="00E574ED"/>
    <w:rsid w:val="00E577EE"/>
    <w:rsid w:val="00E57822"/>
    <w:rsid w:val="00E57DD1"/>
    <w:rsid w:val="00E57EFA"/>
    <w:rsid w:val="00E57F9D"/>
    <w:rsid w:val="00E60300"/>
    <w:rsid w:val="00E605A5"/>
    <w:rsid w:val="00E606C9"/>
    <w:rsid w:val="00E60A9F"/>
    <w:rsid w:val="00E60B2B"/>
    <w:rsid w:val="00E60BA0"/>
    <w:rsid w:val="00E60CC4"/>
    <w:rsid w:val="00E60DEA"/>
    <w:rsid w:val="00E60E8E"/>
    <w:rsid w:val="00E60F20"/>
    <w:rsid w:val="00E61613"/>
    <w:rsid w:val="00E61859"/>
    <w:rsid w:val="00E6185A"/>
    <w:rsid w:val="00E61869"/>
    <w:rsid w:val="00E61874"/>
    <w:rsid w:val="00E6187B"/>
    <w:rsid w:val="00E619B2"/>
    <w:rsid w:val="00E61D65"/>
    <w:rsid w:val="00E61E2B"/>
    <w:rsid w:val="00E61EAD"/>
    <w:rsid w:val="00E61FE3"/>
    <w:rsid w:val="00E620AC"/>
    <w:rsid w:val="00E620C4"/>
    <w:rsid w:val="00E621CE"/>
    <w:rsid w:val="00E621E8"/>
    <w:rsid w:val="00E62388"/>
    <w:rsid w:val="00E62538"/>
    <w:rsid w:val="00E6260A"/>
    <w:rsid w:val="00E6268C"/>
    <w:rsid w:val="00E62804"/>
    <w:rsid w:val="00E62950"/>
    <w:rsid w:val="00E62A27"/>
    <w:rsid w:val="00E62B56"/>
    <w:rsid w:val="00E62CC5"/>
    <w:rsid w:val="00E62D61"/>
    <w:rsid w:val="00E62EDB"/>
    <w:rsid w:val="00E62EFD"/>
    <w:rsid w:val="00E62FBC"/>
    <w:rsid w:val="00E63126"/>
    <w:rsid w:val="00E632D1"/>
    <w:rsid w:val="00E632D9"/>
    <w:rsid w:val="00E6331F"/>
    <w:rsid w:val="00E6361D"/>
    <w:rsid w:val="00E63734"/>
    <w:rsid w:val="00E63F4F"/>
    <w:rsid w:val="00E64306"/>
    <w:rsid w:val="00E6439B"/>
    <w:rsid w:val="00E64503"/>
    <w:rsid w:val="00E6450B"/>
    <w:rsid w:val="00E6473B"/>
    <w:rsid w:val="00E64767"/>
    <w:rsid w:val="00E64986"/>
    <w:rsid w:val="00E64B12"/>
    <w:rsid w:val="00E64B26"/>
    <w:rsid w:val="00E64EA9"/>
    <w:rsid w:val="00E65040"/>
    <w:rsid w:val="00E6524C"/>
    <w:rsid w:val="00E653B9"/>
    <w:rsid w:val="00E653F0"/>
    <w:rsid w:val="00E6552A"/>
    <w:rsid w:val="00E65592"/>
    <w:rsid w:val="00E6559A"/>
    <w:rsid w:val="00E65666"/>
    <w:rsid w:val="00E658B7"/>
    <w:rsid w:val="00E65903"/>
    <w:rsid w:val="00E65CF3"/>
    <w:rsid w:val="00E65DF9"/>
    <w:rsid w:val="00E65FEC"/>
    <w:rsid w:val="00E6633E"/>
    <w:rsid w:val="00E6665B"/>
    <w:rsid w:val="00E666B9"/>
    <w:rsid w:val="00E66891"/>
    <w:rsid w:val="00E66A2A"/>
    <w:rsid w:val="00E66A69"/>
    <w:rsid w:val="00E66B61"/>
    <w:rsid w:val="00E66CA9"/>
    <w:rsid w:val="00E66CF2"/>
    <w:rsid w:val="00E66DEC"/>
    <w:rsid w:val="00E66F24"/>
    <w:rsid w:val="00E66F4A"/>
    <w:rsid w:val="00E6705B"/>
    <w:rsid w:val="00E670CD"/>
    <w:rsid w:val="00E673D3"/>
    <w:rsid w:val="00E67414"/>
    <w:rsid w:val="00E67424"/>
    <w:rsid w:val="00E675DC"/>
    <w:rsid w:val="00E67645"/>
    <w:rsid w:val="00E67654"/>
    <w:rsid w:val="00E676F2"/>
    <w:rsid w:val="00E67888"/>
    <w:rsid w:val="00E679EA"/>
    <w:rsid w:val="00E67C2A"/>
    <w:rsid w:val="00E67E05"/>
    <w:rsid w:val="00E67F4B"/>
    <w:rsid w:val="00E67FF1"/>
    <w:rsid w:val="00E702A1"/>
    <w:rsid w:val="00E70317"/>
    <w:rsid w:val="00E70323"/>
    <w:rsid w:val="00E7057B"/>
    <w:rsid w:val="00E7058A"/>
    <w:rsid w:val="00E708EA"/>
    <w:rsid w:val="00E7095B"/>
    <w:rsid w:val="00E709E9"/>
    <w:rsid w:val="00E70C5A"/>
    <w:rsid w:val="00E710AC"/>
    <w:rsid w:val="00E710D3"/>
    <w:rsid w:val="00E71549"/>
    <w:rsid w:val="00E715F4"/>
    <w:rsid w:val="00E7167B"/>
    <w:rsid w:val="00E71BF9"/>
    <w:rsid w:val="00E71C3A"/>
    <w:rsid w:val="00E71CAB"/>
    <w:rsid w:val="00E71D64"/>
    <w:rsid w:val="00E71D78"/>
    <w:rsid w:val="00E7203A"/>
    <w:rsid w:val="00E720F6"/>
    <w:rsid w:val="00E721B3"/>
    <w:rsid w:val="00E72255"/>
    <w:rsid w:val="00E7225B"/>
    <w:rsid w:val="00E72321"/>
    <w:rsid w:val="00E72480"/>
    <w:rsid w:val="00E72658"/>
    <w:rsid w:val="00E727CE"/>
    <w:rsid w:val="00E72889"/>
    <w:rsid w:val="00E72A0F"/>
    <w:rsid w:val="00E72B95"/>
    <w:rsid w:val="00E72BEB"/>
    <w:rsid w:val="00E72C08"/>
    <w:rsid w:val="00E72C48"/>
    <w:rsid w:val="00E72C74"/>
    <w:rsid w:val="00E72E1E"/>
    <w:rsid w:val="00E72E5E"/>
    <w:rsid w:val="00E72E9A"/>
    <w:rsid w:val="00E7343A"/>
    <w:rsid w:val="00E735DC"/>
    <w:rsid w:val="00E736AC"/>
    <w:rsid w:val="00E736DD"/>
    <w:rsid w:val="00E73738"/>
    <w:rsid w:val="00E73961"/>
    <w:rsid w:val="00E73A08"/>
    <w:rsid w:val="00E73C5E"/>
    <w:rsid w:val="00E73C6F"/>
    <w:rsid w:val="00E73DCA"/>
    <w:rsid w:val="00E73DEC"/>
    <w:rsid w:val="00E73F49"/>
    <w:rsid w:val="00E7403D"/>
    <w:rsid w:val="00E743A4"/>
    <w:rsid w:val="00E747DD"/>
    <w:rsid w:val="00E749EC"/>
    <w:rsid w:val="00E74E20"/>
    <w:rsid w:val="00E74F0A"/>
    <w:rsid w:val="00E75032"/>
    <w:rsid w:val="00E7542B"/>
    <w:rsid w:val="00E755B1"/>
    <w:rsid w:val="00E7566B"/>
    <w:rsid w:val="00E75A78"/>
    <w:rsid w:val="00E75A7D"/>
    <w:rsid w:val="00E75AB2"/>
    <w:rsid w:val="00E75B2F"/>
    <w:rsid w:val="00E75C1F"/>
    <w:rsid w:val="00E75D24"/>
    <w:rsid w:val="00E75D76"/>
    <w:rsid w:val="00E75F1C"/>
    <w:rsid w:val="00E76107"/>
    <w:rsid w:val="00E76202"/>
    <w:rsid w:val="00E76359"/>
    <w:rsid w:val="00E7637C"/>
    <w:rsid w:val="00E763C3"/>
    <w:rsid w:val="00E76557"/>
    <w:rsid w:val="00E76868"/>
    <w:rsid w:val="00E76A84"/>
    <w:rsid w:val="00E76C24"/>
    <w:rsid w:val="00E76F41"/>
    <w:rsid w:val="00E76F60"/>
    <w:rsid w:val="00E770E6"/>
    <w:rsid w:val="00E77326"/>
    <w:rsid w:val="00E77441"/>
    <w:rsid w:val="00E77450"/>
    <w:rsid w:val="00E779E9"/>
    <w:rsid w:val="00E77BF8"/>
    <w:rsid w:val="00E77DCB"/>
    <w:rsid w:val="00E77DDB"/>
    <w:rsid w:val="00E77EA8"/>
    <w:rsid w:val="00E77F68"/>
    <w:rsid w:val="00E80079"/>
    <w:rsid w:val="00E800D8"/>
    <w:rsid w:val="00E801A3"/>
    <w:rsid w:val="00E8022C"/>
    <w:rsid w:val="00E80288"/>
    <w:rsid w:val="00E805D2"/>
    <w:rsid w:val="00E806B3"/>
    <w:rsid w:val="00E80777"/>
    <w:rsid w:val="00E80881"/>
    <w:rsid w:val="00E809CB"/>
    <w:rsid w:val="00E80EEA"/>
    <w:rsid w:val="00E81181"/>
    <w:rsid w:val="00E81258"/>
    <w:rsid w:val="00E81291"/>
    <w:rsid w:val="00E815FB"/>
    <w:rsid w:val="00E8174B"/>
    <w:rsid w:val="00E81A54"/>
    <w:rsid w:val="00E81B01"/>
    <w:rsid w:val="00E81BEB"/>
    <w:rsid w:val="00E81CB7"/>
    <w:rsid w:val="00E81DC3"/>
    <w:rsid w:val="00E822E8"/>
    <w:rsid w:val="00E82394"/>
    <w:rsid w:val="00E8247B"/>
    <w:rsid w:val="00E82581"/>
    <w:rsid w:val="00E825BB"/>
    <w:rsid w:val="00E82613"/>
    <w:rsid w:val="00E82998"/>
    <w:rsid w:val="00E82A90"/>
    <w:rsid w:val="00E82C0A"/>
    <w:rsid w:val="00E82D99"/>
    <w:rsid w:val="00E82DE1"/>
    <w:rsid w:val="00E831AF"/>
    <w:rsid w:val="00E83391"/>
    <w:rsid w:val="00E8342C"/>
    <w:rsid w:val="00E83462"/>
    <w:rsid w:val="00E834F4"/>
    <w:rsid w:val="00E83512"/>
    <w:rsid w:val="00E83544"/>
    <w:rsid w:val="00E8355B"/>
    <w:rsid w:val="00E83617"/>
    <w:rsid w:val="00E836C5"/>
    <w:rsid w:val="00E8373F"/>
    <w:rsid w:val="00E83946"/>
    <w:rsid w:val="00E83B7D"/>
    <w:rsid w:val="00E83F81"/>
    <w:rsid w:val="00E8404E"/>
    <w:rsid w:val="00E84253"/>
    <w:rsid w:val="00E8427E"/>
    <w:rsid w:val="00E848A9"/>
    <w:rsid w:val="00E8492F"/>
    <w:rsid w:val="00E849EA"/>
    <w:rsid w:val="00E84C88"/>
    <w:rsid w:val="00E84E4B"/>
    <w:rsid w:val="00E8524F"/>
    <w:rsid w:val="00E852A0"/>
    <w:rsid w:val="00E853D0"/>
    <w:rsid w:val="00E854BD"/>
    <w:rsid w:val="00E85536"/>
    <w:rsid w:val="00E855AC"/>
    <w:rsid w:val="00E85709"/>
    <w:rsid w:val="00E857B8"/>
    <w:rsid w:val="00E85976"/>
    <w:rsid w:val="00E85B13"/>
    <w:rsid w:val="00E85BB6"/>
    <w:rsid w:val="00E85DF5"/>
    <w:rsid w:val="00E85E85"/>
    <w:rsid w:val="00E8608D"/>
    <w:rsid w:val="00E861F6"/>
    <w:rsid w:val="00E86255"/>
    <w:rsid w:val="00E8639C"/>
    <w:rsid w:val="00E864FD"/>
    <w:rsid w:val="00E86599"/>
    <w:rsid w:val="00E86CD0"/>
    <w:rsid w:val="00E86DD8"/>
    <w:rsid w:val="00E86E2F"/>
    <w:rsid w:val="00E86EFE"/>
    <w:rsid w:val="00E87233"/>
    <w:rsid w:val="00E87265"/>
    <w:rsid w:val="00E8728A"/>
    <w:rsid w:val="00E876A9"/>
    <w:rsid w:val="00E87825"/>
    <w:rsid w:val="00E87ADE"/>
    <w:rsid w:val="00E87DCE"/>
    <w:rsid w:val="00E87DF5"/>
    <w:rsid w:val="00E9020A"/>
    <w:rsid w:val="00E90313"/>
    <w:rsid w:val="00E905C3"/>
    <w:rsid w:val="00E905E7"/>
    <w:rsid w:val="00E9082C"/>
    <w:rsid w:val="00E9084B"/>
    <w:rsid w:val="00E9089C"/>
    <w:rsid w:val="00E909DA"/>
    <w:rsid w:val="00E90E5A"/>
    <w:rsid w:val="00E9117E"/>
    <w:rsid w:val="00E911E5"/>
    <w:rsid w:val="00E91205"/>
    <w:rsid w:val="00E913B6"/>
    <w:rsid w:val="00E9156F"/>
    <w:rsid w:val="00E916B7"/>
    <w:rsid w:val="00E9183E"/>
    <w:rsid w:val="00E91848"/>
    <w:rsid w:val="00E91BBB"/>
    <w:rsid w:val="00E91C61"/>
    <w:rsid w:val="00E920B5"/>
    <w:rsid w:val="00E9215C"/>
    <w:rsid w:val="00E92320"/>
    <w:rsid w:val="00E9236A"/>
    <w:rsid w:val="00E923ED"/>
    <w:rsid w:val="00E92518"/>
    <w:rsid w:val="00E929E5"/>
    <w:rsid w:val="00E92AD0"/>
    <w:rsid w:val="00E92E12"/>
    <w:rsid w:val="00E92EC9"/>
    <w:rsid w:val="00E92F1F"/>
    <w:rsid w:val="00E931CE"/>
    <w:rsid w:val="00E931EB"/>
    <w:rsid w:val="00E9320E"/>
    <w:rsid w:val="00E93233"/>
    <w:rsid w:val="00E932AB"/>
    <w:rsid w:val="00E93320"/>
    <w:rsid w:val="00E93328"/>
    <w:rsid w:val="00E93444"/>
    <w:rsid w:val="00E9359E"/>
    <w:rsid w:val="00E936DF"/>
    <w:rsid w:val="00E937C2"/>
    <w:rsid w:val="00E93891"/>
    <w:rsid w:val="00E93D9C"/>
    <w:rsid w:val="00E93DDA"/>
    <w:rsid w:val="00E93E62"/>
    <w:rsid w:val="00E941E8"/>
    <w:rsid w:val="00E9421B"/>
    <w:rsid w:val="00E9431A"/>
    <w:rsid w:val="00E94795"/>
    <w:rsid w:val="00E94B8B"/>
    <w:rsid w:val="00E94C03"/>
    <w:rsid w:val="00E94C1D"/>
    <w:rsid w:val="00E94C8F"/>
    <w:rsid w:val="00E94D2A"/>
    <w:rsid w:val="00E94E21"/>
    <w:rsid w:val="00E94F3E"/>
    <w:rsid w:val="00E94FB0"/>
    <w:rsid w:val="00E9529D"/>
    <w:rsid w:val="00E956D5"/>
    <w:rsid w:val="00E95CAB"/>
    <w:rsid w:val="00E95DB3"/>
    <w:rsid w:val="00E95E57"/>
    <w:rsid w:val="00E95E97"/>
    <w:rsid w:val="00E95F1A"/>
    <w:rsid w:val="00E95F6A"/>
    <w:rsid w:val="00E96078"/>
    <w:rsid w:val="00E9637E"/>
    <w:rsid w:val="00E96539"/>
    <w:rsid w:val="00E96635"/>
    <w:rsid w:val="00E96892"/>
    <w:rsid w:val="00E9692D"/>
    <w:rsid w:val="00E969B4"/>
    <w:rsid w:val="00E96A64"/>
    <w:rsid w:val="00E96AD3"/>
    <w:rsid w:val="00E96AE0"/>
    <w:rsid w:val="00E96B25"/>
    <w:rsid w:val="00E96CA1"/>
    <w:rsid w:val="00E96CAD"/>
    <w:rsid w:val="00E96FD7"/>
    <w:rsid w:val="00E9710C"/>
    <w:rsid w:val="00E971CC"/>
    <w:rsid w:val="00E97359"/>
    <w:rsid w:val="00E973D6"/>
    <w:rsid w:val="00E97465"/>
    <w:rsid w:val="00E97717"/>
    <w:rsid w:val="00E97760"/>
    <w:rsid w:val="00E977DE"/>
    <w:rsid w:val="00E979A4"/>
    <w:rsid w:val="00E97BFB"/>
    <w:rsid w:val="00E97C4A"/>
    <w:rsid w:val="00E97D61"/>
    <w:rsid w:val="00E97F3A"/>
    <w:rsid w:val="00EA0076"/>
    <w:rsid w:val="00EA01C8"/>
    <w:rsid w:val="00EA0248"/>
    <w:rsid w:val="00EA03C3"/>
    <w:rsid w:val="00EA0418"/>
    <w:rsid w:val="00EA0447"/>
    <w:rsid w:val="00EA046C"/>
    <w:rsid w:val="00EA0494"/>
    <w:rsid w:val="00EA06A8"/>
    <w:rsid w:val="00EA0790"/>
    <w:rsid w:val="00EA08F1"/>
    <w:rsid w:val="00EA0AA3"/>
    <w:rsid w:val="00EA10CB"/>
    <w:rsid w:val="00EA1141"/>
    <w:rsid w:val="00EA1215"/>
    <w:rsid w:val="00EA14A9"/>
    <w:rsid w:val="00EA1576"/>
    <w:rsid w:val="00EA17A4"/>
    <w:rsid w:val="00EA19D9"/>
    <w:rsid w:val="00EA1AD1"/>
    <w:rsid w:val="00EA1D95"/>
    <w:rsid w:val="00EA1D9E"/>
    <w:rsid w:val="00EA21BE"/>
    <w:rsid w:val="00EA2273"/>
    <w:rsid w:val="00EA230A"/>
    <w:rsid w:val="00EA242D"/>
    <w:rsid w:val="00EA262F"/>
    <w:rsid w:val="00EA26E0"/>
    <w:rsid w:val="00EA272F"/>
    <w:rsid w:val="00EA2766"/>
    <w:rsid w:val="00EA2B17"/>
    <w:rsid w:val="00EA2B30"/>
    <w:rsid w:val="00EA2E99"/>
    <w:rsid w:val="00EA2FE5"/>
    <w:rsid w:val="00EA3129"/>
    <w:rsid w:val="00EA3273"/>
    <w:rsid w:val="00EA3398"/>
    <w:rsid w:val="00EA3475"/>
    <w:rsid w:val="00EA3EB9"/>
    <w:rsid w:val="00EA3F19"/>
    <w:rsid w:val="00EA3F1C"/>
    <w:rsid w:val="00EA3F35"/>
    <w:rsid w:val="00EA4143"/>
    <w:rsid w:val="00EA429B"/>
    <w:rsid w:val="00EA451D"/>
    <w:rsid w:val="00EA4615"/>
    <w:rsid w:val="00EA46D6"/>
    <w:rsid w:val="00EA47D7"/>
    <w:rsid w:val="00EA487D"/>
    <w:rsid w:val="00EA4940"/>
    <w:rsid w:val="00EA49DE"/>
    <w:rsid w:val="00EA4A00"/>
    <w:rsid w:val="00EA4B68"/>
    <w:rsid w:val="00EA50EC"/>
    <w:rsid w:val="00EA516C"/>
    <w:rsid w:val="00EA51E0"/>
    <w:rsid w:val="00EA561C"/>
    <w:rsid w:val="00EA59D5"/>
    <w:rsid w:val="00EA5B94"/>
    <w:rsid w:val="00EA5D9C"/>
    <w:rsid w:val="00EA5EBD"/>
    <w:rsid w:val="00EA62E3"/>
    <w:rsid w:val="00EA6400"/>
    <w:rsid w:val="00EA6456"/>
    <w:rsid w:val="00EA649A"/>
    <w:rsid w:val="00EA64E1"/>
    <w:rsid w:val="00EA668C"/>
    <w:rsid w:val="00EA69D8"/>
    <w:rsid w:val="00EA6BA9"/>
    <w:rsid w:val="00EA6D6B"/>
    <w:rsid w:val="00EA6E74"/>
    <w:rsid w:val="00EA6F58"/>
    <w:rsid w:val="00EA7336"/>
    <w:rsid w:val="00EA7391"/>
    <w:rsid w:val="00EA7454"/>
    <w:rsid w:val="00EA74AC"/>
    <w:rsid w:val="00EA75D9"/>
    <w:rsid w:val="00EA767F"/>
    <w:rsid w:val="00EA7A8A"/>
    <w:rsid w:val="00EA7E25"/>
    <w:rsid w:val="00EA7E4C"/>
    <w:rsid w:val="00EA7FDF"/>
    <w:rsid w:val="00EB01C0"/>
    <w:rsid w:val="00EB0444"/>
    <w:rsid w:val="00EB0581"/>
    <w:rsid w:val="00EB05A4"/>
    <w:rsid w:val="00EB0622"/>
    <w:rsid w:val="00EB0646"/>
    <w:rsid w:val="00EB0770"/>
    <w:rsid w:val="00EB0894"/>
    <w:rsid w:val="00EB0AF1"/>
    <w:rsid w:val="00EB0B67"/>
    <w:rsid w:val="00EB0C6F"/>
    <w:rsid w:val="00EB0D3C"/>
    <w:rsid w:val="00EB0D66"/>
    <w:rsid w:val="00EB0E2D"/>
    <w:rsid w:val="00EB12DE"/>
    <w:rsid w:val="00EB1633"/>
    <w:rsid w:val="00EB1A64"/>
    <w:rsid w:val="00EB1AE7"/>
    <w:rsid w:val="00EB1BA5"/>
    <w:rsid w:val="00EB1D14"/>
    <w:rsid w:val="00EB23A2"/>
    <w:rsid w:val="00EB2770"/>
    <w:rsid w:val="00EB278B"/>
    <w:rsid w:val="00EB284F"/>
    <w:rsid w:val="00EB2898"/>
    <w:rsid w:val="00EB2A42"/>
    <w:rsid w:val="00EB2A5F"/>
    <w:rsid w:val="00EB30B1"/>
    <w:rsid w:val="00EB3448"/>
    <w:rsid w:val="00EB366B"/>
    <w:rsid w:val="00EB36B5"/>
    <w:rsid w:val="00EB36B6"/>
    <w:rsid w:val="00EB373E"/>
    <w:rsid w:val="00EB399B"/>
    <w:rsid w:val="00EB3A2C"/>
    <w:rsid w:val="00EB3A96"/>
    <w:rsid w:val="00EB3B5B"/>
    <w:rsid w:val="00EB3C14"/>
    <w:rsid w:val="00EB3CD1"/>
    <w:rsid w:val="00EB424F"/>
    <w:rsid w:val="00EB4298"/>
    <w:rsid w:val="00EB43FC"/>
    <w:rsid w:val="00EB4412"/>
    <w:rsid w:val="00EB44B6"/>
    <w:rsid w:val="00EB46A0"/>
    <w:rsid w:val="00EB490D"/>
    <w:rsid w:val="00EB4C9B"/>
    <w:rsid w:val="00EB4FDB"/>
    <w:rsid w:val="00EB508A"/>
    <w:rsid w:val="00EB519D"/>
    <w:rsid w:val="00EB541F"/>
    <w:rsid w:val="00EB5691"/>
    <w:rsid w:val="00EB56DE"/>
    <w:rsid w:val="00EB5709"/>
    <w:rsid w:val="00EB5779"/>
    <w:rsid w:val="00EB58BE"/>
    <w:rsid w:val="00EB5AD2"/>
    <w:rsid w:val="00EB5B5B"/>
    <w:rsid w:val="00EB5B97"/>
    <w:rsid w:val="00EB5BCA"/>
    <w:rsid w:val="00EB5D11"/>
    <w:rsid w:val="00EB6168"/>
    <w:rsid w:val="00EB6186"/>
    <w:rsid w:val="00EB62AD"/>
    <w:rsid w:val="00EB62DB"/>
    <w:rsid w:val="00EB6386"/>
    <w:rsid w:val="00EB651E"/>
    <w:rsid w:val="00EB66A7"/>
    <w:rsid w:val="00EB6785"/>
    <w:rsid w:val="00EB67D0"/>
    <w:rsid w:val="00EB6A37"/>
    <w:rsid w:val="00EB6B66"/>
    <w:rsid w:val="00EB6C5F"/>
    <w:rsid w:val="00EB6CE0"/>
    <w:rsid w:val="00EB6D19"/>
    <w:rsid w:val="00EB6DAC"/>
    <w:rsid w:val="00EB6DC2"/>
    <w:rsid w:val="00EB6DEC"/>
    <w:rsid w:val="00EB72BE"/>
    <w:rsid w:val="00EB72CE"/>
    <w:rsid w:val="00EB7373"/>
    <w:rsid w:val="00EB746F"/>
    <w:rsid w:val="00EB74F7"/>
    <w:rsid w:val="00EB7623"/>
    <w:rsid w:val="00EB77F7"/>
    <w:rsid w:val="00EB7801"/>
    <w:rsid w:val="00EB7945"/>
    <w:rsid w:val="00EB794D"/>
    <w:rsid w:val="00EB797B"/>
    <w:rsid w:val="00EB7AEB"/>
    <w:rsid w:val="00EB7D8F"/>
    <w:rsid w:val="00EB7E90"/>
    <w:rsid w:val="00EB7FCD"/>
    <w:rsid w:val="00EC001A"/>
    <w:rsid w:val="00EC028A"/>
    <w:rsid w:val="00EC04A5"/>
    <w:rsid w:val="00EC04D9"/>
    <w:rsid w:val="00EC09BE"/>
    <w:rsid w:val="00EC0D8D"/>
    <w:rsid w:val="00EC0EFD"/>
    <w:rsid w:val="00EC131A"/>
    <w:rsid w:val="00EC1664"/>
    <w:rsid w:val="00EC1729"/>
    <w:rsid w:val="00EC1A63"/>
    <w:rsid w:val="00EC1C66"/>
    <w:rsid w:val="00EC1EA4"/>
    <w:rsid w:val="00EC21CA"/>
    <w:rsid w:val="00EC244C"/>
    <w:rsid w:val="00EC2677"/>
    <w:rsid w:val="00EC27B6"/>
    <w:rsid w:val="00EC2859"/>
    <w:rsid w:val="00EC29F9"/>
    <w:rsid w:val="00EC2BA6"/>
    <w:rsid w:val="00EC2CCE"/>
    <w:rsid w:val="00EC2DEB"/>
    <w:rsid w:val="00EC2DFB"/>
    <w:rsid w:val="00EC2E01"/>
    <w:rsid w:val="00EC2E0D"/>
    <w:rsid w:val="00EC3273"/>
    <w:rsid w:val="00EC3306"/>
    <w:rsid w:val="00EC33E3"/>
    <w:rsid w:val="00EC352D"/>
    <w:rsid w:val="00EC408F"/>
    <w:rsid w:val="00EC414D"/>
    <w:rsid w:val="00EC4190"/>
    <w:rsid w:val="00EC421C"/>
    <w:rsid w:val="00EC46B9"/>
    <w:rsid w:val="00EC4787"/>
    <w:rsid w:val="00EC49DB"/>
    <w:rsid w:val="00EC4AB5"/>
    <w:rsid w:val="00EC4B58"/>
    <w:rsid w:val="00EC4C5E"/>
    <w:rsid w:val="00EC4C8D"/>
    <w:rsid w:val="00EC4E49"/>
    <w:rsid w:val="00EC52D1"/>
    <w:rsid w:val="00EC5355"/>
    <w:rsid w:val="00EC53E5"/>
    <w:rsid w:val="00EC5626"/>
    <w:rsid w:val="00EC5819"/>
    <w:rsid w:val="00EC58E3"/>
    <w:rsid w:val="00EC591D"/>
    <w:rsid w:val="00EC5938"/>
    <w:rsid w:val="00EC5A7B"/>
    <w:rsid w:val="00EC5C12"/>
    <w:rsid w:val="00EC5CE6"/>
    <w:rsid w:val="00EC5DBA"/>
    <w:rsid w:val="00EC5E0C"/>
    <w:rsid w:val="00EC6039"/>
    <w:rsid w:val="00EC62DE"/>
    <w:rsid w:val="00EC6412"/>
    <w:rsid w:val="00EC67C4"/>
    <w:rsid w:val="00EC6A7D"/>
    <w:rsid w:val="00EC6ADB"/>
    <w:rsid w:val="00EC6B4E"/>
    <w:rsid w:val="00EC6CF5"/>
    <w:rsid w:val="00EC6D9E"/>
    <w:rsid w:val="00EC6F19"/>
    <w:rsid w:val="00EC7133"/>
    <w:rsid w:val="00EC7188"/>
    <w:rsid w:val="00EC718F"/>
    <w:rsid w:val="00EC746F"/>
    <w:rsid w:val="00EC74D4"/>
    <w:rsid w:val="00EC74E0"/>
    <w:rsid w:val="00EC7586"/>
    <w:rsid w:val="00EC75D6"/>
    <w:rsid w:val="00EC75E1"/>
    <w:rsid w:val="00EC77C9"/>
    <w:rsid w:val="00EC79CD"/>
    <w:rsid w:val="00EC79F6"/>
    <w:rsid w:val="00EC7B4A"/>
    <w:rsid w:val="00EC7BEB"/>
    <w:rsid w:val="00EC7BF7"/>
    <w:rsid w:val="00EC7D20"/>
    <w:rsid w:val="00EC7FC5"/>
    <w:rsid w:val="00ED0124"/>
    <w:rsid w:val="00ED01A6"/>
    <w:rsid w:val="00ED032F"/>
    <w:rsid w:val="00ED06FA"/>
    <w:rsid w:val="00ED075A"/>
    <w:rsid w:val="00ED08FE"/>
    <w:rsid w:val="00ED097A"/>
    <w:rsid w:val="00ED0C3C"/>
    <w:rsid w:val="00ED0C46"/>
    <w:rsid w:val="00ED0DA3"/>
    <w:rsid w:val="00ED0F62"/>
    <w:rsid w:val="00ED1190"/>
    <w:rsid w:val="00ED12B7"/>
    <w:rsid w:val="00ED12F0"/>
    <w:rsid w:val="00ED155E"/>
    <w:rsid w:val="00ED16E9"/>
    <w:rsid w:val="00ED189C"/>
    <w:rsid w:val="00ED1A4F"/>
    <w:rsid w:val="00ED1BAB"/>
    <w:rsid w:val="00ED226D"/>
    <w:rsid w:val="00ED244A"/>
    <w:rsid w:val="00ED25B2"/>
    <w:rsid w:val="00ED263C"/>
    <w:rsid w:val="00ED28A7"/>
    <w:rsid w:val="00ED2967"/>
    <w:rsid w:val="00ED2A00"/>
    <w:rsid w:val="00ED2A6E"/>
    <w:rsid w:val="00ED2B07"/>
    <w:rsid w:val="00ED2C3F"/>
    <w:rsid w:val="00ED2D5A"/>
    <w:rsid w:val="00ED2EB0"/>
    <w:rsid w:val="00ED2FC7"/>
    <w:rsid w:val="00ED3024"/>
    <w:rsid w:val="00ED30D3"/>
    <w:rsid w:val="00ED3170"/>
    <w:rsid w:val="00ED3368"/>
    <w:rsid w:val="00ED3902"/>
    <w:rsid w:val="00ED3D6F"/>
    <w:rsid w:val="00ED3F6C"/>
    <w:rsid w:val="00ED40C1"/>
    <w:rsid w:val="00ED4440"/>
    <w:rsid w:val="00ED45C6"/>
    <w:rsid w:val="00ED47E9"/>
    <w:rsid w:val="00ED4A08"/>
    <w:rsid w:val="00ED4C74"/>
    <w:rsid w:val="00ED4ED7"/>
    <w:rsid w:val="00ED50B6"/>
    <w:rsid w:val="00ED5156"/>
    <w:rsid w:val="00ED5200"/>
    <w:rsid w:val="00ED52F3"/>
    <w:rsid w:val="00ED5AD7"/>
    <w:rsid w:val="00ED5AEC"/>
    <w:rsid w:val="00ED5C76"/>
    <w:rsid w:val="00ED5D05"/>
    <w:rsid w:val="00ED5FC1"/>
    <w:rsid w:val="00ED643C"/>
    <w:rsid w:val="00ED64F6"/>
    <w:rsid w:val="00ED6763"/>
    <w:rsid w:val="00ED6A12"/>
    <w:rsid w:val="00ED6A1D"/>
    <w:rsid w:val="00ED6D09"/>
    <w:rsid w:val="00ED713B"/>
    <w:rsid w:val="00ED7223"/>
    <w:rsid w:val="00ED73E4"/>
    <w:rsid w:val="00ED7469"/>
    <w:rsid w:val="00ED7537"/>
    <w:rsid w:val="00ED7705"/>
    <w:rsid w:val="00ED7816"/>
    <w:rsid w:val="00ED7A15"/>
    <w:rsid w:val="00ED7C50"/>
    <w:rsid w:val="00ED7C8E"/>
    <w:rsid w:val="00ED7EE6"/>
    <w:rsid w:val="00ED7FAB"/>
    <w:rsid w:val="00EE024B"/>
    <w:rsid w:val="00EE059E"/>
    <w:rsid w:val="00EE06B0"/>
    <w:rsid w:val="00EE08AF"/>
    <w:rsid w:val="00EE0E55"/>
    <w:rsid w:val="00EE10DA"/>
    <w:rsid w:val="00EE1109"/>
    <w:rsid w:val="00EE120B"/>
    <w:rsid w:val="00EE1231"/>
    <w:rsid w:val="00EE1236"/>
    <w:rsid w:val="00EE1298"/>
    <w:rsid w:val="00EE12D8"/>
    <w:rsid w:val="00EE1328"/>
    <w:rsid w:val="00EE1339"/>
    <w:rsid w:val="00EE1513"/>
    <w:rsid w:val="00EE1724"/>
    <w:rsid w:val="00EE1975"/>
    <w:rsid w:val="00EE1AD7"/>
    <w:rsid w:val="00EE1C09"/>
    <w:rsid w:val="00EE1D59"/>
    <w:rsid w:val="00EE2139"/>
    <w:rsid w:val="00EE231A"/>
    <w:rsid w:val="00EE2327"/>
    <w:rsid w:val="00EE259C"/>
    <w:rsid w:val="00EE25E5"/>
    <w:rsid w:val="00EE2625"/>
    <w:rsid w:val="00EE26E1"/>
    <w:rsid w:val="00EE285A"/>
    <w:rsid w:val="00EE2968"/>
    <w:rsid w:val="00EE2985"/>
    <w:rsid w:val="00EE2BF1"/>
    <w:rsid w:val="00EE2E41"/>
    <w:rsid w:val="00EE30BA"/>
    <w:rsid w:val="00EE376A"/>
    <w:rsid w:val="00EE3896"/>
    <w:rsid w:val="00EE3990"/>
    <w:rsid w:val="00EE3D82"/>
    <w:rsid w:val="00EE3DAA"/>
    <w:rsid w:val="00EE3ECD"/>
    <w:rsid w:val="00EE407D"/>
    <w:rsid w:val="00EE413F"/>
    <w:rsid w:val="00EE42A4"/>
    <w:rsid w:val="00EE4358"/>
    <w:rsid w:val="00EE467D"/>
    <w:rsid w:val="00EE4CAD"/>
    <w:rsid w:val="00EE4DFF"/>
    <w:rsid w:val="00EE4E42"/>
    <w:rsid w:val="00EE4F0C"/>
    <w:rsid w:val="00EE5121"/>
    <w:rsid w:val="00EE5208"/>
    <w:rsid w:val="00EE52C1"/>
    <w:rsid w:val="00EE52F1"/>
    <w:rsid w:val="00EE5394"/>
    <w:rsid w:val="00EE55DF"/>
    <w:rsid w:val="00EE567F"/>
    <w:rsid w:val="00EE5725"/>
    <w:rsid w:val="00EE5A15"/>
    <w:rsid w:val="00EE5B22"/>
    <w:rsid w:val="00EE5B70"/>
    <w:rsid w:val="00EE5EFE"/>
    <w:rsid w:val="00EE5F8F"/>
    <w:rsid w:val="00EE5FCC"/>
    <w:rsid w:val="00EE6017"/>
    <w:rsid w:val="00EE605D"/>
    <w:rsid w:val="00EE632F"/>
    <w:rsid w:val="00EE63D6"/>
    <w:rsid w:val="00EE64B1"/>
    <w:rsid w:val="00EE657A"/>
    <w:rsid w:val="00EE65A2"/>
    <w:rsid w:val="00EE65EA"/>
    <w:rsid w:val="00EE6746"/>
    <w:rsid w:val="00EE67D3"/>
    <w:rsid w:val="00EE68CD"/>
    <w:rsid w:val="00EE6AF7"/>
    <w:rsid w:val="00EE6BA9"/>
    <w:rsid w:val="00EE6BD8"/>
    <w:rsid w:val="00EE6D63"/>
    <w:rsid w:val="00EE6E51"/>
    <w:rsid w:val="00EE6F1E"/>
    <w:rsid w:val="00EE7010"/>
    <w:rsid w:val="00EE7106"/>
    <w:rsid w:val="00EE7296"/>
    <w:rsid w:val="00EE7347"/>
    <w:rsid w:val="00EE7749"/>
    <w:rsid w:val="00EE78C3"/>
    <w:rsid w:val="00EE7A43"/>
    <w:rsid w:val="00EE7BEA"/>
    <w:rsid w:val="00EE7C0B"/>
    <w:rsid w:val="00EE7CF9"/>
    <w:rsid w:val="00EE7E39"/>
    <w:rsid w:val="00EE7E5A"/>
    <w:rsid w:val="00EE7EF9"/>
    <w:rsid w:val="00EF022C"/>
    <w:rsid w:val="00EF0237"/>
    <w:rsid w:val="00EF02D3"/>
    <w:rsid w:val="00EF02E2"/>
    <w:rsid w:val="00EF045B"/>
    <w:rsid w:val="00EF0A78"/>
    <w:rsid w:val="00EF0E10"/>
    <w:rsid w:val="00EF0EEE"/>
    <w:rsid w:val="00EF0F6F"/>
    <w:rsid w:val="00EF101D"/>
    <w:rsid w:val="00EF11CE"/>
    <w:rsid w:val="00EF12AC"/>
    <w:rsid w:val="00EF1750"/>
    <w:rsid w:val="00EF177B"/>
    <w:rsid w:val="00EF1B08"/>
    <w:rsid w:val="00EF1CAC"/>
    <w:rsid w:val="00EF21C3"/>
    <w:rsid w:val="00EF2204"/>
    <w:rsid w:val="00EF2319"/>
    <w:rsid w:val="00EF23E3"/>
    <w:rsid w:val="00EF24D7"/>
    <w:rsid w:val="00EF2743"/>
    <w:rsid w:val="00EF27AD"/>
    <w:rsid w:val="00EF2821"/>
    <w:rsid w:val="00EF2885"/>
    <w:rsid w:val="00EF2932"/>
    <w:rsid w:val="00EF2AF7"/>
    <w:rsid w:val="00EF2BCA"/>
    <w:rsid w:val="00EF2C25"/>
    <w:rsid w:val="00EF2CCA"/>
    <w:rsid w:val="00EF2D44"/>
    <w:rsid w:val="00EF2E1B"/>
    <w:rsid w:val="00EF2E2A"/>
    <w:rsid w:val="00EF2F15"/>
    <w:rsid w:val="00EF2F59"/>
    <w:rsid w:val="00EF3548"/>
    <w:rsid w:val="00EF3894"/>
    <w:rsid w:val="00EF39EE"/>
    <w:rsid w:val="00EF3BE5"/>
    <w:rsid w:val="00EF3C16"/>
    <w:rsid w:val="00EF3D3F"/>
    <w:rsid w:val="00EF3DEB"/>
    <w:rsid w:val="00EF3E32"/>
    <w:rsid w:val="00EF3EF1"/>
    <w:rsid w:val="00EF3F30"/>
    <w:rsid w:val="00EF4275"/>
    <w:rsid w:val="00EF440F"/>
    <w:rsid w:val="00EF47B5"/>
    <w:rsid w:val="00EF4887"/>
    <w:rsid w:val="00EF49D4"/>
    <w:rsid w:val="00EF4A40"/>
    <w:rsid w:val="00EF4A90"/>
    <w:rsid w:val="00EF4B1A"/>
    <w:rsid w:val="00EF4B57"/>
    <w:rsid w:val="00EF4D5F"/>
    <w:rsid w:val="00EF4DDC"/>
    <w:rsid w:val="00EF4DFE"/>
    <w:rsid w:val="00EF5372"/>
    <w:rsid w:val="00EF5383"/>
    <w:rsid w:val="00EF5771"/>
    <w:rsid w:val="00EF583E"/>
    <w:rsid w:val="00EF5ADC"/>
    <w:rsid w:val="00EF5D8D"/>
    <w:rsid w:val="00EF5E39"/>
    <w:rsid w:val="00EF5F6F"/>
    <w:rsid w:val="00EF60C9"/>
    <w:rsid w:val="00EF6146"/>
    <w:rsid w:val="00EF6233"/>
    <w:rsid w:val="00EF63A1"/>
    <w:rsid w:val="00EF6472"/>
    <w:rsid w:val="00EF64B1"/>
    <w:rsid w:val="00EF64F2"/>
    <w:rsid w:val="00EF68B7"/>
    <w:rsid w:val="00EF68D7"/>
    <w:rsid w:val="00EF68F6"/>
    <w:rsid w:val="00EF6921"/>
    <w:rsid w:val="00EF69FD"/>
    <w:rsid w:val="00EF6AD3"/>
    <w:rsid w:val="00EF6CDA"/>
    <w:rsid w:val="00EF707B"/>
    <w:rsid w:val="00EF7096"/>
    <w:rsid w:val="00EF718A"/>
    <w:rsid w:val="00EF754F"/>
    <w:rsid w:val="00EF75F4"/>
    <w:rsid w:val="00EF7677"/>
    <w:rsid w:val="00EF7679"/>
    <w:rsid w:val="00EF76AC"/>
    <w:rsid w:val="00EF785F"/>
    <w:rsid w:val="00EF7EA0"/>
    <w:rsid w:val="00EF7F92"/>
    <w:rsid w:val="00F0014E"/>
    <w:rsid w:val="00F003A6"/>
    <w:rsid w:val="00F004A8"/>
    <w:rsid w:val="00F00DDD"/>
    <w:rsid w:val="00F01091"/>
    <w:rsid w:val="00F01159"/>
    <w:rsid w:val="00F012BC"/>
    <w:rsid w:val="00F01363"/>
    <w:rsid w:val="00F013BE"/>
    <w:rsid w:val="00F0178D"/>
    <w:rsid w:val="00F017E0"/>
    <w:rsid w:val="00F0187B"/>
    <w:rsid w:val="00F019C4"/>
    <w:rsid w:val="00F01B66"/>
    <w:rsid w:val="00F01CC8"/>
    <w:rsid w:val="00F01DB3"/>
    <w:rsid w:val="00F01E70"/>
    <w:rsid w:val="00F01F01"/>
    <w:rsid w:val="00F022F0"/>
    <w:rsid w:val="00F02512"/>
    <w:rsid w:val="00F02697"/>
    <w:rsid w:val="00F02827"/>
    <w:rsid w:val="00F0297C"/>
    <w:rsid w:val="00F02CE1"/>
    <w:rsid w:val="00F02F27"/>
    <w:rsid w:val="00F03231"/>
    <w:rsid w:val="00F03466"/>
    <w:rsid w:val="00F035A6"/>
    <w:rsid w:val="00F03849"/>
    <w:rsid w:val="00F03A31"/>
    <w:rsid w:val="00F03AEE"/>
    <w:rsid w:val="00F03BBD"/>
    <w:rsid w:val="00F03FA0"/>
    <w:rsid w:val="00F0439D"/>
    <w:rsid w:val="00F043CC"/>
    <w:rsid w:val="00F043E6"/>
    <w:rsid w:val="00F043FB"/>
    <w:rsid w:val="00F0454B"/>
    <w:rsid w:val="00F0492C"/>
    <w:rsid w:val="00F04B55"/>
    <w:rsid w:val="00F04C00"/>
    <w:rsid w:val="00F04D64"/>
    <w:rsid w:val="00F04DC0"/>
    <w:rsid w:val="00F04E6A"/>
    <w:rsid w:val="00F051EB"/>
    <w:rsid w:val="00F05286"/>
    <w:rsid w:val="00F053B6"/>
    <w:rsid w:val="00F0546D"/>
    <w:rsid w:val="00F055C4"/>
    <w:rsid w:val="00F05652"/>
    <w:rsid w:val="00F057C3"/>
    <w:rsid w:val="00F05900"/>
    <w:rsid w:val="00F05A49"/>
    <w:rsid w:val="00F05A79"/>
    <w:rsid w:val="00F05A80"/>
    <w:rsid w:val="00F05C4F"/>
    <w:rsid w:val="00F05CD3"/>
    <w:rsid w:val="00F05E62"/>
    <w:rsid w:val="00F05FE1"/>
    <w:rsid w:val="00F061AE"/>
    <w:rsid w:val="00F061FB"/>
    <w:rsid w:val="00F06610"/>
    <w:rsid w:val="00F067CA"/>
    <w:rsid w:val="00F06805"/>
    <w:rsid w:val="00F0684D"/>
    <w:rsid w:val="00F06988"/>
    <w:rsid w:val="00F06B88"/>
    <w:rsid w:val="00F06D6C"/>
    <w:rsid w:val="00F06DA0"/>
    <w:rsid w:val="00F06FCA"/>
    <w:rsid w:val="00F06FD3"/>
    <w:rsid w:val="00F07014"/>
    <w:rsid w:val="00F0703E"/>
    <w:rsid w:val="00F07071"/>
    <w:rsid w:val="00F070BF"/>
    <w:rsid w:val="00F070E6"/>
    <w:rsid w:val="00F07131"/>
    <w:rsid w:val="00F071A3"/>
    <w:rsid w:val="00F072F2"/>
    <w:rsid w:val="00F074FC"/>
    <w:rsid w:val="00F0756D"/>
    <w:rsid w:val="00F076F1"/>
    <w:rsid w:val="00F07A12"/>
    <w:rsid w:val="00F07A50"/>
    <w:rsid w:val="00F07B23"/>
    <w:rsid w:val="00F07D5D"/>
    <w:rsid w:val="00F07EB4"/>
    <w:rsid w:val="00F10231"/>
    <w:rsid w:val="00F1038D"/>
    <w:rsid w:val="00F106FD"/>
    <w:rsid w:val="00F1092D"/>
    <w:rsid w:val="00F10A00"/>
    <w:rsid w:val="00F10B85"/>
    <w:rsid w:val="00F10BA6"/>
    <w:rsid w:val="00F10C3B"/>
    <w:rsid w:val="00F10D66"/>
    <w:rsid w:val="00F10E5D"/>
    <w:rsid w:val="00F10F3C"/>
    <w:rsid w:val="00F10F4B"/>
    <w:rsid w:val="00F10F6C"/>
    <w:rsid w:val="00F10F71"/>
    <w:rsid w:val="00F10F80"/>
    <w:rsid w:val="00F10F95"/>
    <w:rsid w:val="00F10FC1"/>
    <w:rsid w:val="00F11110"/>
    <w:rsid w:val="00F1134A"/>
    <w:rsid w:val="00F1145E"/>
    <w:rsid w:val="00F1151D"/>
    <w:rsid w:val="00F11654"/>
    <w:rsid w:val="00F117AE"/>
    <w:rsid w:val="00F11923"/>
    <w:rsid w:val="00F119A9"/>
    <w:rsid w:val="00F11B6E"/>
    <w:rsid w:val="00F11EF5"/>
    <w:rsid w:val="00F11F2A"/>
    <w:rsid w:val="00F12186"/>
    <w:rsid w:val="00F1224D"/>
    <w:rsid w:val="00F12405"/>
    <w:rsid w:val="00F125B0"/>
    <w:rsid w:val="00F1271A"/>
    <w:rsid w:val="00F1282E"/>
    <w:rsid w:val="00F12833"/>
    <w:rsid w:val="00F12A44"/>
    <w:rsid w:val="00F12B38"/>
    <w:rsid w:val="00F12C9F"/>
    <w:rsid w:val="00F12D0E"/>
    <w:rsid w:val="00F12DEC"/>
    <w:rsid w:val="00F12F5C"/>
    <w:rsid w:val="00F1312E"/>
    <w:rsid w:val="00F13143"/>
    <w:rsid w:val="00F1316A"/>
    <w:rsid w:val="00F131EA"/>
    <w:rsid w:val="00F13274"/>
    <w:rsid w:val="00F132F3"/>
    <w:rsid w:val="00F134AA"/>
    <w:rsid w:val="00F13514"/>
    <w:rsid w:val="00F13658"/>
    <w:rsid w:val="00F137E7"/>
    <w:rsid w:val="00F139A6"/>
    <w:rsid w:val="00F13A9E"/>
    <w:rsid w:val="00F13B89"/>
    <w:rsid w:val="00F13BCF"/>
    <w:rsid w:val="00F13C53"/>
    <w:rsid w:val="00F13CF1"/>
    <w:rsid w:val="00F13DF4"/>
    <w:rsid w:val="00F13F49"/>
    <w:rsid w:val="00F13F57"/>
    <w:rsid w:val="00F13FFE"/>
    <w:rsid w:val="00F1405D"/>
    <w:rsid w:val="00F142AB"/>
    <w:rsid w:val="00F144A2"/>
    <w:rsid w:val="00F144F4"/>
    <w:rsid w:val="00F1452D"/>
    <w:rsid w:val="00F14626"/>
    <w:rsid w:val="00F146BC"/>
    <w:rsid w:val="00F146F0"/>
    <w:rsid w:val="00F1473D"/>
    <w:rsid w:val="00F14914"/>
    <w:rsid w:val="00F14958"/>
    <w:rsid w:val="00F14B02"/>
    <w:rsid w:val="00F14ED7"/>
    <w:rsid w:val="00F1504E"/>
    <w:rsid w:val="00F1507C"/>
    <w:rsid w:val="00F15167"/>
    <w:rsid w:val="00F1519E"/>
    <w:rsid w:val="00F15289"/>
    <w:rsid w:val="00F152BD"/>
    <w:rsid w:val="00F15790"/>
    <w:rsid w:val="00F15985"/>
    <w:rsid w:val="00F15C2A"/>
    <w:rsid w:val="00F15D01"/>
    <w:rsid w:val="00F15DE5"/>
    <w:rsid w:val="00F15F41"/>
    <w:rsid w:val="00F1616D"/>
    <w:rsid w:val="00F16296"/>
    <w:rsid w:val="00F16553"/>
    <w:rsid w:val="00F16949"/>
    <w:rsid w:val="00F16AF6"/>
    <w:rsid w:val="00F16C08"/>
    <w:rsid w:val="00F16C7D"/>
    <w:rsid w:val="00F16EA4"/>
    <w:rsid w:val="00F16F39"/>
    <w:rsid w:val="00F17181"/>
    <w:rsid w:val="00F172DF"/>
    <w:rsid w:val="00F17469"/>
    <w:rsid w:val="00F17727"/>
    <w:rsid w:val="00F1774C"/>
    <w:rsid w:val="00F17875"/>
    <w:rsid w:val="00F17B3C"/>
    <w:rsid w:val="00F17DEE"/>
    <w:rsid w:val="00F20003"/>
    <w:rsid w:val="00F2009A"/>
    <w:rsid w:val="00F201AE"/>
    <w:rsid w:val="00F2025D"/>
    <w:rsid w:val="00F203C5"/>
    <w:rsid w:val="00F2045C"/>
    <w:rsid w:val="00F20539"/>
    <w:rsid w:val="00F205E2"/>
    <w:rsid w:val="00F2075C"/>
    <w:rsid w:val="00F208F0"/>
    <w:rsid w:val="00F209BD"/>
    <w:rsid w:val="00F209EC"/>
    <w:rsid w:val="00F20A3F"/>
    <w:rsid w:val="00F20B68"/>
    <w:rsid w:val="00F20D0D"/>
    <w:rsid w:val="00F20F2C"/>
    <w:rsid w:val="00F210D7"/>
    <w:rsid w:val="00F212A6"/>
    <w:rsid w:val="00F212C2"/>
    <w:rsid w:val="00F21377"/>
    <w:rsid w:val="00F21493"/>
    <w:rsid w:val="00F215E1"/>
    <w:rsid w:val="00F2167E"/>
    <w:rsid w:val="00F21A46"/>
    <w:rsid w:val="00F21F15"/>
    <w:rsid w:val="00F222B6"/>
    <w:rsid w:val="00F2234B"/>
    <w:rsid w:val="00F2260D"/>
    <w:rsid w:val="00F226AF"/>
    <w:rsid w:val="00F22814"/>
    <w:rsid w:val="00F228CE"/>
    <w:rsid w:val="00F22BAB"/>
    <w:rsid w:val="00F22E7F"/>
    <w:rsid w:val="00F23199"/>
    <w:rsid w:val="00F23487"/>
    <w:rsid w:val="00F23767"/>
    <w:rsid w:val="00F2380F"/>
    <w:rsid w:val="00F238C1"/>
    <w:rsid w:val="00F23A79"/>
    <w:rsid w:val="00F23AD7"/>
    <w:rsid w:val="00F23C08"/>
    <w:rsid w:val="00F23C88"/>
    <w:rsid w:val="00F23DD6"/>
    <w:rsid w:val="00F24072"/>
    <w:rsid w:val="00F24291"/>
    <w:rsid w:val="00F24427"/>
    <w:rsid w:val="00F2463C"/>
    <w:rsid w:val="00F24A66"/>
    <w:rsid w:val="00F24ACB"/>
    <w:rsid w:val="00F25201"/>
    <w:rsid w:val="00F254E8"/>
    <w:rsid w:val="00F25797"/>
    <w:rsid w:val="00F258EE"/>
    <w:rsid w:val="00F25BEA"/>
    <w:rsid w:val="00F25E77"/>
    <w:rsid w:val="00F261DA"/>
    <w:rsid w:val="00F261FE"/>
    <w:rsid w:val="00F26508"/>
    <w:rsid w:val="00F2675D"/>
    <w:rsid w:val="00F2687A"/>
    <w:rsid w:val="00F26885"/>
    <w:rsid w:val="00F26C7C"/>
    <w:rsid w:val="00F26C83"/>
    <w:rsid w:val="00F26F95"/>
    <w:rsid w:val="00F272AD"/>
    <w:rsid w:val="00F2754C"/>
    <w:rsid w:val="00F275ED"/>
    <w:rsid w:val="00F277C7"/>
    <w:rsid w:val="00F278C2"/>
    <w:rsid w:val="00F27945"/>
    <w:rsid w:val="00F27AFF"/>
    <w:rsid w:val="00F27C79"/>
    <w:rsid w:val="00F27C8E"/>
    <w:rsid w:val="00F27CDA"/>
    <w:rsid w:val="00F27D1E"/>
    <w:rsid w:val="00F27DE0"/>
    <w:rsid w:val="00F27F47"/>
    <w:rsid w:val="00F3002F"/>
    <w:rsid w:val="00F3036F"/>
    <w:rsid w:val="00F308D3"/>
    <w:rsid w:val="00F30A41"/>
    <w:rsid w:val="00F30F25"/>
    <w:rsid w:val="00F30FC9"/>
    <w:rsid w:val="00F31125"/>
    <w:rsid w:val="00F31221"/>
    <w:rsid w:val="00F312CD"/>
    <w:rsid w:val="00F31A79"/>
    <w:rsid w:val="00F31BE7"/>
    <w:rsid w:val="00F31BF0"/>
    <w:rsid w:val="00F31E69"/>
    <w:rsid w:val="00F31F93"/>
    <w:rsid w:val="00F32130"/>
    <w:rsid w:val="00F321B9"/>
    <w:rsid w:val="00F32268"/>
    <w:rsid w:val="00F32279"/>
    <w:rsid w:val="00F32619"/>
    <w:rsid w:val="00F327B2"/>
    <w:rsid w:val="00F32891"/>
    <w:rsid w:val="00F328C2"/>
    <w:rsid w:val="00F32A47"/>
    <w:rsid w:val="00F32DC3"/>
    <w:rsid w:val="00F32FCF"/>
    <w:rsid w:val="00F33278"/>
    <w:rsid w:val="00F3331D"/>
    <w:rsid w:val="00F33399"/>
    <w:rsid w:val="00F33402"/>
    <w:rsid w:val="00F338DD"/>
    <w:rsid w:val="00F33915"/>
    <w:rsid w:val="00F339CB"/>
    <w:rsid w:val="00F33B29"/>
    <w:rsid w:val="00F33B64"/>
    <w:rsid w:val="00F33B77"/>
    <w:rsid w:val="00F33D51"/>
    <w:rsid w:val="00F33D9F"/>
    <w:rsid w:val="00F34221"/>
    <w:rsid w:val="00F343AE"/>
    <w:rsid w:val="00F343B3"/>
    <w:rsid w:val="00F34698"/>
    <w:rsid w:val="00F34934"/>
    <w:rsid w:val="00F34958"/>
    <w:rsid w:val="00F349E8"/>
    <w:rsid w:val="00F349FC"/>
    <w:rsid w:val="00F34C85"/>
    <w:rsid w:val="00F34D6E"/>
    <w:rsid w:val="00F34E36"/>
    <w:rsid w:val="00F34F84"/>
    <w:rsid w:val="00F34FB6"/>
    <w:rsid w:val="00F350F5"/>
    <w:rsid w:val="00F351FC"/>
    <w:rsid w:val="00F356A6"/>
    <w:rsid w:val="00F356B1"/>
    <w:rsid w:val="00F35AE1"/>
    <w:rsid w:val="00F35B19"/>
    <w:rsid w:val="00F35D4F"/>
    <w:rsid w:val="00F35EA1"/>
    <w:rsid w:val="00F35F20"/>
    <w:rsid w:val="00F361B0"/>
    <w:rsid w:val="00F3621E"/>
    <w:rsid w:val="00F3626A"/>
    <w:rsid w:val="00F36458"/>
    <w:rsid w:val="00F36625"/>
    <w:rsid w:val="00F36694"/>
    <w:rsid w:val="00F36845"/>
    <w:rsid w:val="00F369B8"/>
    <w:rsid w:val="00F36B94"/>
    <w:rsid w:val="00F36D5F"/>
    <w:rsid w:val="00F370F6"/>
    <w:rsid w:val="00F37192"/>
    <w:rsid w:val="00F3721E"/>
    <w:rsid w:val="00F37339"/>
    <w:rsid w:val="00F37545"/>
    <w:rsid w:val="00F37806"/>
    <w:rsid w:val="00F37895"/>
    <w:rsid w:val="00F378F3"/>
    <w:rsid w:val="00F37B34"/>
    <w:rsid w:val="00F37BB7"/>
    <w:rsid w:val="00F37FD2"/>
    <w:rsid w:val="00F402AF"/>
    <w:rsid w:val="00F403AF"/>
    <w:rsid w:val="00F4054D"/>
    <w:rsid w:val="00F40612"/>
    <w:rsid w:val="00F407C2"/>
    <w:rsid w:val="00F40A02"/>
    <w:rsid w:val="00F40C48"/>
    <w:rsid w:val="00F40CF6"/>
    <w:rsid w:val="00F40D07"/>
    <w:rsid w:val="00F40F74"/>
    <w:rsid w:val="00F40FA0"/>
    <w:rsid w:val="00F40FCF"/>
    <w:rsid w:val="00F411A4"/>
    <w:rsid w:val="00F413D7"/>
    <w:rsid w:val="00F414AC"/>
    <w:rsid w:val="00F4167B"/>
    <w:rsid w:val="00F416B9"/>
    <w:rsid w:val="00F41723"/>
    <w:rsid w:val="00F41B12"/>
    <w:rsid w:val="00F41CB7"/>
    <w:rsid w:val="00F41E6E"/>
    <w:rsid w:val="00F421F3"/>
    <w:rsid w:val="00F421FE"/>
    <w:rsid w:val="00F42285"/>
    <w:rsid w:val="00F42390"/>
    <w:rsid w:val="00F42566"/>
    <w:rsid w:val="00F427F3"/>
    <w:rsid w:val="00F42827"/>
    <w:rsid w:val="00F42992"/>
    <w:rsid w:val="00F429EF"/>
    <w:rsid w:val="00F42A42"/>
    <w:rsid w:val="00F42A94"/>
    <w:rsid w:val="00F42B46"/>
    <w:rsid w:val="00F42E57"/>
    <w:rsid w:val="00F42E77"/>
    <w:rsid w:val="00F4302D"/>
    <w:rsid w:val="00F434B2"/>
    <w:rsid w:val="00F434C1"/>
    <w:rsid w:val="00F4368E"/>
    <w:rsid w:val="00F4386D"/>
    <w:rsid w:val="00F4393F"/>
    <w:rsid w:val="00F43CBE"/>
    <w:rsid w:val="00F43EBA"/>
    <w:rsid w:val="00F43FDF"/>
    <w:rsid w:val="00F44392"/>
    <w:rsid w:val="00F44539"/>
    <w:rsid w:val="00F445A5"/>
    <w:rsid w:val="00F4473C"/>
    <w:rsid w:val="00F44A18"/>
    <w:rsid w:val="00F44B8C"/>
    <w:rsid w:val="00F44E0A"/>
    <w:rsid w:val="00F44EF4"/>
    <w:rsid w:val="00F45278"/>
    <w:rsid w:val="00F454DC"/>
    <w:rsid w:val="00F454E3"/>
    <w:rsid w:val="00F45922"/>
    <w:rsid w:val="00F45AA7"/>
    <w:rsid w:val="00F4615E"/>
    <w:rsid w:val="00F463F6"/>
    <w:rsid w:val="00F46556"/>
    <w:rsid w:val="00F465A9"/>
    <w:rsid w:val="00F466EB"/>
    <w:rsid w:val="00F469C9"/>
    <w:rsid w:val="00F46A19"/>
    <w:rsid w:val="00F46A66"/>
    <w:rsid w:val="00F46E52"/>
    <w:rsid w:val="00F46F7D"/>
    <w:rsid w:val="00F472A6"/>
    <w:rsid w:val="00F4741C"/>
    <w:rsid w:val="00F4761E"/>
    <w:rsid w:val="00F4773D"/>
    <w:rsid w:val="00F477D8"/>
    <w:rsid w:val="00F478C8"/>
    <w:rsid w:val="00F47BA4"/>
    <w:rsid w:val="00F47C40"/>
    <w:rsid w:val="00F47E8F"/>
    <w:rsid w:val="00F47FAA"/>
    <w:rsid w:val="00F501C6"/>
    <w:rsid w:val="00F50227"/>
    <w:rsid w:val="00F505BF"/>
    <w:rsid w:val="00F50674"/>
    <w:rsid w:val="00F50717"/>
    <w:rsid w:val="00F50820"/>
    <w:rsid w:val="00F50A55"/>
    <w:rsid w:val="00F50AB2"/>
    <w:rsid w:val="00F50CAE"/>
    <w:rsid w:val="00F50D1F"/>
    <w:rsid w:val="00F50E35"/>
    <w:rsid w:val="00F50EA6"/>
    <w:rsid w:val="00F50EFD"/>
    <w:rsid w:val="00F50F46"/>
    <w:rsid w:val="00F510CD"/>
    <w:rsid w:val="00F51112"/>
    <w:rsid w:val="00F513E9"/>
    <w:rsid w:val="00F513FA"/>
    <w:rsid w:val="00F51520"/>
    <w:rsid w:val="00F51590"/>
    <w:rsid w:val="00F51630"/>
    <w:rsid w:val="00F51771"/>
    <w:rsid w:val="00F517D5"/>
    <w:rsid w:val="00F5189A"/>
    <w:rsid w:val="00F519BF"/>
    <w:rsid w:val="00F51CDB"/>
    <w:rsid w:val="00F51E38"/>
    <w:rsid w:val="00F521F1"/>
    <w:rsid w:val="00F5240E"/>
    <w:rsid w:val="00F52496"/>
    <w:rsid w:val="00F5272B"/>
    <w:rsid w:val="00F529FE"/>
    <w:rsid w:val="00F52A47"/>
    <w:rsid w:val="00F52ABE"/>
    <w:rsid w:val="00F52ADB"/>
    <w:rsid w:val="00F52D79"/>
    <w:rsid w:val="00F52E09"/>
    <w:rsid w:val="00F53010"/>
    <w:rsid w:val="00F53071"/>
    <w:rsid w:val="00F53192"/>
    <w:rsid w:val="00F53249"/>
    <w:rsid w:val="00F53301"/>
    <w:rsid w:val="00F53385"/>
    <w:rsid w:val="00F53534"/>
    <w:rsid w:val="00F535B5"/>
    <w:rsid w:val="00F5372C"/>
    <w:rsid w:val="00F5392D"/>
    <w:rsid w:val="00F53C3B"/>
    <w:rsid w:val="00F53C51"/>
    <w:rsid w:val="00F53D15"/>
    <w:rsid w:val="00F53E3F"/>
    <w:rsid w:val="00F53F54"/>
    <w:rsid w:val="00F53FF0"/>
    <w:rsid w:val="00F540E4"/>
    <w:rsid w:val="00F540E7"/>
    <w:rsid w:val="00F54456"/>
    <w:rsid w:val="00F5445C"/>
    <w:rsid w:val="00F5446E"/>
    <w:rsid w:val="00F5457A"/>
    <w:rsid w:val="00F546E1"/>
    <w:rsid w:val="00F549BD"/>
    <w:rsid w:val="00F54A51"/>
    <w:rsid w:val="00F54B6D"/>
    <w:rsid w:val="00F54FE7"/>
    <w:rsid w:val="00F55275"/>
    <w:rsid w:val="00F553B9"/>
    <w:rsid w:val="00F553FD"/>
    <w:rsid w:val="00F5548B"/>
    <w:rsid w:val="00F5561B"/>
    <w:rsid w:val="00F5562B"/>
    <w:rsid w:val="00F5562E"/>
    <w:rsid w:val="00F5566E"/>
    <w:rsid w:val="00F556FD"/>
    <w:rsid w:val="00F55842"/>
    <w:rsid w:val="00F55B05"/>
    <w:rsid w:val="00F55B4A"/>
    <w:rsid w:val="00F55CB8"/>
    <w:rsid w:val="00F56096"/>
    <w:rsid w:val="00F5625B"/>
    <w:rsid w:val="00F56328"/>
    <w:rsid w:val="00F564CA"/>
    <w:rsid w:val="00F5671B"/>
    <w:rsid w:val="00F5688E"/>
    <w:rsid w:val="00F56A04"/>
    <w:rsid w:val="00F56A71"/>
    <w:rsid w:val="00F56C4A"/>
    <w:rsid w:val="00F56DED"/>
    <w:rsid w:val="00F56EC3"/>
    <w:rsid w:val="00F56F36"/>
    <w:rsid w:val="00F56F79"/>
    <w:rsid w:val="00F57197"/>
    <w:rsid w:val="00F5724A"/>
    <w:rsid w:val="00F57289"/>
    <w:rsid w:val="00F57348"/>
    <w:rsid w:val="00F57A7F"/>
    <w:rsid w:val="00F57B64"/>
    <w:rsid w:val="00F57F9C"/>
    <w:rsid w:val="00F601E1"/>
    <w:rsid w:val="00F602D0"/>
    <w:rsid w:val="00F60626"/>
    <w:rsid w:val="00F606B5"/>
    <w:rsid w:val="00F607B8"/>
    <w:rsid w:val="00F607D2"/>
    <w:rsid w:val="00F6091D"/>
    <w:rsid w:val="00F60A86"/>
    <w:rsid w:val="00F60A9B"/>
    <w:rsid w:val="00F60BF8"/>
    <w:rsid w:val="00F60D7E"/>
    <w:rsid w:val="00F60D98"/>
    <w:rsid w:val="00F61274"/>
    <w:rsid w:val="00F612EC"/>
    <w:rsid w:val="00F6147E"/>
    <w:rsid w:val="00F615E9"/>
    <w:rsid w:val="00F61635"/>
    <w:rsid w:val="00F6165F"/>
    <w:rsid w:val="00F61751"/>
    <w:rsid w:val="00F619B1"/>
    <w:rsid w:val="00F61C64"/>
    <w:rsid w:val="00F61D3F"/>
    <w:rsid w:val="00F61D45"/>
    <w:rsid w:val="00F61E5C"/>
    <w:rsid w:val="00F61F9B"/>
    <w:rsid w:val="00F620E5"/>
    <w:rsid w:val="00F6212F"/>
    <w:rsid w:val="00F62135"/>
    <w:rsid w:val="00F62299"/>
    <w:rsid w:val="00F6229E"/>
    <w:rsid w:val="00F624FA"/>
    <w:rsid w:val="00F62728"/>
    <w:rsid w:val="00F62875"/>
    <w:rsid w:val="00F628B2"/>
    <w:rsid w:val="00F62A84"/>
    <w:rsid w:val="00F62C67"/>
    <w:rsid w:val="00F62CEE"/>
    <w:rsid w:val="00F62D2D"/>
    <w:rsid w:val="00F62F59"/>
    <w:rsid w:val="00F630F8"/>
    <w:rsid w:val="00F6312D"/>
    <w:rsid w:val="00F63143"/>
    <w:rsid w:val="00F6316C"/>
    <w:rsid w:val="00F631D4"/>
    <w:rsid w:val="00F6361A"/>
    <w:rsid w:val="00F637F8"/>
    <w:rsid w:val="00F63817"/>
    <w:rsid w:val="00F63A2A"/>
    <w:rsid w:val="00F63A35"/>
    <w:rsid w:val="00F63E30"/>
    <w:rsid w:val="00F64062"/>
    <w:rsid w:val="00F6427C"/>
    <w:rsid w:val="00F6454E"/>
    <w:rsid w:val="00F6469C"/>
    <w:rsid w:val="00F64851"/>
    <w:rsid w:val="00F64A12"/>
    <w:rsid w:val="00F64E27"/>
    <w:rsid w:val="00F65002"/>
    <w:rsid w:val="00F65042"/>
    <w:rsid w:val="00F6505A"/>
    <w:rsid w:val="00F65179"/>
    <w:rsid w:val="00F6570D"/>
    <w:rsid w:val="00F657D9"/>
    <w:rsid w:val="00F65A62"/>
    <w:rsid w:val="00F65C03"/>
    <w:rsid w:val="00F65DE2"/>
    <w:rsid w:val="00F66132"/>
    <w:rsid w:val="00F6682E"/>
    <w:rsid w:val="00F668DC"/>
    <w:rsid w:val="00F6694E"/>
    <w:rsid w:val="00F6696D"/>
    <w:rsid w:val="00F669D6"/>
    <w:rsid w:val="00F66C57"/>
    <w:rsid w:val="00F66DA0"/>
    <w:rsid w:val="00F66DE4"/>
    <w:rsid w:val="00F66EE2"/>
    <w:rsid w:val="00F67026"/>
    <w:rsid w:val="00F67027"/>
    <w:rsid w:val="00F67243"/>
    <w:rsid w:val="00F672D6"/>
    <w:rsid w:val="00F6761E"/>
    <w:rsid w:val="00F67651"/>
    <w:rsid w:val="00F67719"/>
    <w:rsid w:val="00F6785A"/>
    <w:rsid w:val="00F67B27"/>
    <w:rsid w:val="00F67E37"/>
    <w:rsid w:val="00F67EE4"/>
    <w:rsid w:val="00F70154"/>
    <w:rsid w:val="00F7035F"/>
    <w:rsid w:val="00F70464"/>
    <w:rsid w:val="00F70467"/>
    <w:rsid w:val="00F704D9"/>
    <w:rsid w:val="00F707F1"/>
    <w:rsid w:val="00F7083B"/>
    <w:rsid w:val="00F70893"/>
    <w:rsid w:val="00F70B58"/>
    <w:rsid w:val="00F70CD7"/>
    <w:rsid w:val="00F710B6"/>
    <w:rsid w:val="00F7111B"/>
    <w:rsid w:val="00F7124F"/>
    <w:rsid w:val="00F716EE"/>
    <w:rsid w:val="00F716F6"/>
    <w:rsid w:val="00F71A01"/>
    <w:rsid w:val="00F71B4A"/>
    <w:rsid w:val="00F71CCB"/>
    <w:rsid w:val="00F71EC5"/>
    <w:rsid w:val="00F71FC6"/>
    <w:rsid w:val="00F72062"/>
    <w:rsid w:val="00F725A4"/>
    <w:rsid w:val="00F728F0"/>
    <w:rsid w:val="00F72AE7"/>
    <w:rsid w:val="00F72CC7"/>
    <w:rsid w:val="00F72E35"/>
    <w:rsid w:val="00F73276"/>
    <w:rsid w:val="00F73367"/>
    <w:rsid w:val="00F7388B"/>
    <w:rsid w:val="00F738A3"/>
    <w:rsid w:val="00F73C64"/>
    <w:rsid w:val="00F73CAE"/>
    <w:rsid w:val="00F73F0B"/>
    <w:rsid w:val="00F74015"/>
    <w:rsid w:val="00F74022"/>
    <w:rsid w:val="00F74042"/>
    <w:rsid w:val="00F74094"/>
    <w:rsid w:val="00F74121"/>
    <w:rsid w:val="00F7423F"/>
    <w:rsid w:val="00F74349"/>
    <w:rsid w:val="00F74377"/>
    <w:rsid w:val="00F744A9"/>
    <w:rsid w:val="00F74573"/>
    <w:rsid w:val="00F74576"/>
    <w:rsid w:val="00F74895"/>
    <w:rsid w:val="00F74976"/>
    <w:rsid w:val="00F749B4"/>
    <w:rsid w:val="00F74BCA"/>
    <w:rsid w:val="00F75192"/>
    <w:rsid w:val="00F751E2"/>
    <w:rsid w:val="00F75216"/>
    <w:rsid w:val="00F752A5"/>
    <w:rsid w:val="00F752EB"/>
    <w:rsid w:val="00F755A0"/>
    <w:rsid w:val="00F7590E"/>
    <w:rsid w:val="00F7593B"/>
    <w:rsid w:val="00F759BD"/>
    <w:rsid w:val="00F759E8"/>
    <w:rsid w:val="00F75BE2"/>
    <w:rsid w:val="00F75BEA"/>
    <w:rsid w:val="00F75E78"/>
    <w:rsid w:val="00F75F17"/>
    <w:rsid w:val="00F75F66"/>
    <w:rsid w:val="00F76464"/>
    <w:rsid w:val="00F765E2"/>
    <w:rsid w:val="00F76615"/>
    <w:rsid w:val="00F76666"/>
    <w:rsid w:val="00F767B3"/>
    <w:rsid w:val="00F76AFA"/>
    <w:rsid w:val="00F76BFF"/>
    <w:rsid w:val="00F76E5D"/>
    <w:rsid w:val="00F770D2"/>
    <w:rsid w:val="00F7712D"/>
    <w:rsid w:val="00F77420"/>
    <w:rsid w:val="00F77431"/>
    <w:rsid w:val="00F775C2"/>
    <w:rsid w:val="00F7796D"/>
    <w:rsid w:val="00F77A66"/>
    <w:rsid w:val="00F77B87"/>
    <w:rsid w:val="00F77C30"/>
    <w:rsid w:val="00F77D8D"/>
    <w:rsid w:val="00F77DD4"/>
    <w:rsid w:val="00F8013A"/>
    <w:rsid w:val="00F80626"/>
    <w:rsid w:val="00F806E9"/>
    <w:rsid w:val="00F80940"/>
    <w:rsid w:val="00F80A36"/>
    <w:rsid w:val="00F80A3E"/>
    <w:rsid w:val="00F80B0C"/>
    <w:rsid w:val="00F80B2E"/>
    <w:rsid w:val="00F80C81"/>
    <w:rsid w:val="00F80D10"/>
    <w:rsid w:val="00F80F65"/>
    <w:rsid w:val="00F80F87"/>
    <w:rsid w:val="00F80FAD"/>
    <w:rsid w:val="00F810DC"/>
    <w:rsid w:val="00F81443"/>
    <w:rsid w:val="00F81665"/>
    <w:rsid w:val="00F81BE2"/>
    <w:rsid w:val="00F81C5F"/>
    <w:rsid w:val="00F81D6A"/>
    <w:rsid w:val="00F8217B"/>
    <w:rsid w:val="00F82225"/>
    <w:rsid w:val="00F82306"/>
    <w:rsid w:val="00F82319"/>
    <w:rsid w:val="00F827BD"/>
    <w:rsid w:val="00F82837"/>
    <w:rsid w:val="00F82867"/>
    <w:rsid w:val="00F828BA"/>
    <w:rsid w:val="00F82A84"/>
    <w:rsid w:val="00F8318B"/>
    <w:rsid w:val="00F831D1"/>
    <w:rsid w:val="00F83212"/>
    <w:rsid w:val="00F8348C"/>
    <w:rsid w:val="00F83708"/>
    <w:rsid w:val="00F838F2"/>
    <w:rsid w:val="00F83947"/>
    <w:rsid w:val="00F83A3B"/>
    <w:rsid w:val="00F83FB8"/>
    <w:rsid w:val="00F840E6"/>
    <w:rsid w:val="00F84141"/>
    <w:rsid w:val="00F84411"/>
    <w:rsid w:val="00F8454E"/>
    <w:rsid w:val="00F846B8"/>
    <w:rsid w:val="00F84752"/>
    <w:rsid w:val="00F84940"/>
    <w:rsid w:val="00F84A46"/>
    <w:rsid w:val="00F84A50"/>
    <w:rsid w:val="00F84AA5"/>
    <w:rsid w:val="00F84CB7"/>
    <w:rsid w:val="00F84D72"/>
    <w:rsid w:val="00F84FA8"/>
    <w:rsid w:val="00F85159"/>
    <w:rsid w:val="00F852D3"/>
    <w:rsid w:val="00F85363"/>
    <w:rsid w:val="00F8566F"/>
    <w:rsid w:val="00F857C8"/>
    <w:rsid w:val="00F8583E"/>
    <w:rsid w:val="00F85971"/>
    <w:rsid w:val="00F85A7F"/>
    <w:rsid w:val="00F85C5F"/>
    <w:rsid w:val="00F85D85"/>
    <w:rsid w:val="00F85FFB"/>
    <w:rsid w:val="00F86002"/>
    <w:rsid w:val="00F86275"/>
    <w:rsid w:val="00F864F1"/>
    <w:rsid w:val="00F865AA"/>
    <w:rsid w:val="00F8667A"/>
    <w:rsid w:val="00F866B6"/>
    <w:rsid w:val="00F86848"/>
    <w:rsid w:val="00F86CAD"/>
    <w:rsid w:val="00F86CB2"/>
    <w:rsid w:val="00F86D4E"/>
    <w:rsid w:val="00F86DD4"/>
    <w:rsid w:val="00F86E9B"/>
    <w:rsid w:val="00F87561"/>
    <w:rsid w:val="00F87A59"/>
    <w:rsid w:val="00F87B44"/>
    <w:rsid w:val="00F87B87"/>
    <w:rsid w:val="00F87E1F"/>
    <w:rsid w:val="00F87F0B"/>
    <w:rsid w:val="00F900E2"/>
    <w:rsid w:val="00F90361"/>
    <w:rsid w:val="00F9043F"/>
    <w:rsid w:val="00F905F2"/>
    <w:rsid w:val="00F9061B"/>
    <w:rsid w:val="00F90643"/>
    <w:rsid w:val="00F90701"/>
    <w:rsid w:val="00F9070F"/>
    <w:rsid w:val="00F90848"/>
    <w:rsid w:val="00F90C83"/>
    <w:rsid w:val="00F90D42"/>
    <w:rsid w:val="00F90DA4"/>
    <w:rsid w:val="00F90E9F"/>
    <w:rsid w:val="00F9114A"/>
    <w:rsid w:val="00F91488"/>
    <w:rsid w:val="00F91587"/>
    <w:rsid w:val="00F91AC1"/>
    <w:rsid w:val="00F91B8A"/>
    <w:rsid w:val="00F91BBE"/>
    <w:rsid w:val="00F91E54"/>
    <w:rsid w:val="00F91EF8"/>
    <w:rsid w:val="00F92082"/>
    <w:rsid w:val="00F92187"/>
    <w:rsid w:val="00F9221E"/>
    <w:rsid w:val="00F923AF"/>
    <w:rsid w:val="00F923CC"/>
    <w:rsid w:val="00F9264E"/>
    <w:rsid w:val="00F9271A"/>
    <w:rsid w:val="00F9287E"/>
    <w:rsid w:val="00F92A4B"/>
    <w:rsid w:val="00F92BD5"/>
    <w:rsid w:val="00F92C1F"/>
    <w:rsid w:val="00F92DD9"/>
    <w:rsid w:val="00F92E73"/>
    <w:rsid w:val="00F93123"/>
    <w:rsid w:val="00F93136"/>
    <w:rsid w:val="00F935BA"/>
    <w:rsid w:val="00F93913"/>
    <w:rsid w:val="00F93A83"/>
    <w:rsid w:val="00F93C9D"/>
    <w:rsid w:val="00F93DF2"/>
    <w:rsid w:val="00F93FFF"/>
    <w:rsid w:val="00F941F6"/>
    <w:rsid w:val="00F943D0"/>
    <w:rsid w:val="00F94411"/>
    <w:rsid w:val="00F94531"/>
    <w:rsid w:val="00F94692"/>
    <w:rsid w:val="00F948BC"/>
    <w:rsid w:val="00F94959"/>
    <w:rsid w:val="00F949F6"/>
    <w:rsid w:val="00F94A80"/>
    <w:rsid w:val="00F94CD6"/>
    <w:rsid w:val="00F94DE4"/>
    <w:rsid w:val="00F95036"/>
    <w:rsid w:val="00F95049"/>
    <w:rsid w:val="00F95123"/>
    <w:rsid w:val="00F95167"/>
    <w:rsid w:val="00F95258"/>
    <w:rsid w:val="00F952E5"/>
    <w:rsid w:val="00F953C4"/>
    <w:rsid w:val="00F95700"/>
    <w:rsid w:val="00F9585B"/>
    <w:rsid w:val="00F95C7B"/>
    <w:rsid w:val="00F96092"/>
    <w:rsid w:val="00F96094"/>
    <w:rsid w:val="00F962E3"/>
    <w:rsid w:val="00F96311"/>
    <w:rsid w:val="00F96349"/>
    <w:rsid w:val="00F96619"/>
    <w:rsid w:val="00F967A2"/>
    <w:rsid w:val="00F9687A"/>
    <w:rsid w:val="00F96934"/>
    <w:rsid w:val="00F96944"/>
    <w:rsid w:val="00F9698C"/>
    <w:rsid w:val="00F96996"/>
    <w:rsid w:val="00F96B8D"/>
    <w:rsid w:val="00F96C64"/>
    <w:rsid w:val="00F96CC8"/>
    <w:rsid w:val="00F96D90"/>
    <w:rsid w:val="00F96D95"/>
    <w:rsid w:val="00F96DA1"/>
    <w:rsid w:val="00F96DA2"/>
    <w:rsid w:val="00F96E38"/>
    <w:rsid w:val="00F96E81"/>
    <w:rsid w:val="00F97047"/>
    <w:rsid w:val="00F97092"/>
    <w:rsid w:val="00F972FC"/>
    <w:rsid w:val="00F97401"/>
    <w:rsid w:val="00F9796C"/>
    <w:rsid w:val="00F97EDA"/>
    <w:rsid w:val="00F97EEC"/>
    <w:rsid w:val="00F97FC6"/>
    <w:rsid w:val="00F97FED"/>
    <w:rsid w:val="00FA0035"/>
    <w:rsid w:val="00FA00DD"/>
    <w:rsid w:val="00FA024F"/>
    <w:rsid w:val="00FA032C"/>
    <w:rsid w:val="00FA05BF"/>
    <w:rsid w:val="00FA067B"/>
    <w:rsid w:val="00FA07F4"/>
    <w:rsid w:val="00FA095F"/>
    <w:rsid w:val="00FA0AFF"/>
    <w:rsid w:val="00FA0D90"/>
    <w:rsid w:val="00FA0FC0"/>
    <w:rsid w:val="00FA11AF"/>
    <w:rsid w:val="00FA17D2"/>
    <w:rsid w:val="00FA192F"/>
    <w:rsid w:val="00FA1989"/>
    <w:rsid w:val="00FA1A52"/>
    <w:rsid w:val="00FA1CF6"/>
    <w:rsid w:val="00FA1F6B"/>
    <w:rsid w:val="00FA1F6E"/>
    <w:rsid w:val="00FA212B"/>
    <w:rsid w:val="00FA2263"/>
    <w:rsid w:val="00FA2269"/>
    <w:rsid w:val="00FA245D"/>
    <w:rsid w:val="00FA24A6"/>
    <w:rsid w:val="00FA2530"/>
    <w:rsid w:val="00FA256A"/>
    <w:rsid w:val="00FA2AC6"/>
    <w:rsid w:val="00FA2CCF"/>
    <w:rsid w:val="00FA2E3C"/>
    <w:rsid w:val="00FA2EA3"/>
    <w:rsid w:val="00FA346E"/>
    <w:rsid w:val="00FA34A3"/>
    <w:rsid w:val="00FA3799"/>
    <w:rsid w:val="00FA3824"/>
    <w:rsid w:val="00FA3DF5"/>
    <w:rsid w:val="00FA4214"/>
    <w:rsid w:val="00FA43C9"/>
    <w:rsid w:val="00FA468C"/>
    <w:rsid w:val="00FA46BD"/>
    <w:rsid w:val="00FA4941"/>
    <w:rsid w:val="00FA4C64"/>
    <w:rsid w:val="00FA4CA2"/>
    <w:rsid w:val="00FA4D76"/>
    <w:rsid w:val="00FA4FA8"/>
    <w:rsid w:val="00FA4FF6"/>
    <w:rsid w:val="00FA51BA"/>
    <w:rsid w:val="00FA52EC"/>
    <w:rsid w:val="00FA58CF"/>
    <w:rsid w:val="00FA5A5E"/>
    <w:rsid w:val="00FA5AA6"/>
    <w:rsid w:val="00FA5AC6"/>
    <w:rsid w:val="00FA5AC7"/>
    <w:rsid w:val="00FA5B7A"/>
    <w:rsid w:val="00FA5CCF"/>
    <w:rsid w:val="00FA5E50"/>
    <w:rsid w:val="00FA5EA6"/>
    <w:rsid w:val="00FA602C"/>
    <w:rsid w:val="00FA6107"/>
    <w:rsid w:val="00FA6140"/>
    <w:rsid w:val="00FA61D6"/>
    <w:rsid w:val="00FA6278"/>
    <w:rsid w:val="00FA6300"/>
    <w:rsid w:val="00FA6567"/>
    <w:rsid w:val="00FA6911"/>
    <w:rsid w:val="00FA6956"/>
    <w:rsid w:val="00FA6F05"/>
    <w:rsid w:val="00FA7009"/>
    <w:rsid w:val="00FA71E4"/>
    <w:rsid w:val="00FA7684"/>
    <w:rsid w:val="00FA7AB8"/>
    <w:rsid w:val="00FA7D15"/>
    <w:rsid w:val="00FA7D42"/>
    <w:rsid w:val="00FA7D91"/>
    <w:rsid w:val="00FA7F95"/>
    <w:rsid w:val="00FB016E"/>
    <w:rsid w:val="00FB01E7"/>
    <w:rsid w:val="00FB0435"/>
    <w:rsid w:val="00FB04A6"/>
    <w:rsid w:val="00FB04DD"/>
    <w:rsid w:val="00FB0658"/>
    <w:rsid w:val="00FB06F3"/>
    <w:rsid w:val="00FB09BA"/>
    <w:rsid w:val="00FB0A0E"/>
    <w:rsid w:val="00FB0D5E"/>
    <w:rsid w:val="00FB10A6"/>
    <w:rsid w:val="00FB14F6"/>
    <w:rsid w:val="00FB15E3"/>
    <w:rsid w:val="00FB1864"/>
    <w:rsid w:val="00FB1874"/>
    <w:rsid w:val="00FB1920"/>
    <w:rsid w:val="00FB197C"/>
    <w:rsid w:val="00FB19D8"/>
    <w:rsid w:val="00FB1A27"/>
    <w:rsid w:val="00FB1AB5"/>
    <w:rsid w:val="00FB1B20"/>
    <w:rsid w:val="00FB1BA1"/>
    <w:rsid w:val="00FB1BC0"/>
    <w:rsid w:val="00FB1FB6"/>
    <w:rsid w:val="00FB23B0"/>
    <w:rsid w:val="00FB25E6"/>
    <w:rsid w:val="00FB2657"/>
    <w:rsid w:val="00FB27C9"/>
    <w:rsid w:val="00FB28A1"/>
    <w:rsid w:val="00FB2BA9"/>
    <w:rsid w:val="00FB2C82"/>
    <w:rsid w:val="00FB2C95"/>
    <w:rsid w:val="00FB2D5D"/>
    <w:rsid w:val="00FB2F9F"/>
    <w:rsid w:val="00FB300E"/>
    <w:rsid w:val="00FB3187"/>
    <w:rsid w:val="00FB31D2"/>
    <w:rsid w:val="00FB341D"/>
    <w:rsid w:val="00FB35FF"/>
    <w:rsid w:val="00FB3712"/>
    <w:rsid w:val="00FB37C2"/>
    <w:rsid w:val="00FB37DA"/>
    <w:rsid w:val="00FB3812"/>
    <w:rsid w:val="00FB391C"/>
    <w:rsid w:val="00FB3AFE"/>
    <w:rsid w:val="00FB3B09"/>
    <w:rsid w:val="00FB3BCE"/>
    <w:rsid w:val="00FB3BD4"/>
    <w:rsid w:val="00FB3C0C"/>
    <w:rsid w:val="00FB3E0C"/>
    <w:rsid w:val="00FB3E2A"/>
    <w:rsid w:val="00FB3EAE"/>
    <w:rsid w:val="00FB3F7E"/>
    <w:rsid w:val="00FB41D8"/>
    <w:rsid w:val="00FB41DB"/>
    <w:rsid w:val="00FB438D"/>
    <w:rsid w:val="00FB4657"/>
    <w:rsid w:val="00FB46CE"/>
    <w:rsid w:val="00FB4869"/>
    <w:rsid w:val="00FB49BC"/>
    <w:rsid w:val="00FB49D7"/>
    <w:rsid w:val="00FB4B74"/>
    <w:rsid w:val="00FB4F5A"/>
    <w:rsid w:val="00FB5156"/>
    <w:rsid w:val="00FB51A7"/>
    <w:rsid w:val="00FB54E3"/>
    <w:rsid w:val="00FB5580"/>
    <w:rsid w:val="00FB59F1"/>
    <w:rsid w:val="00FB5AE7"/>
    <w:rsid w:val="00FB5E2C"/>
    <w:rsid w:val="00FB601A"/>
    <w:rsid w:val="00FB60C0"/>
    <w:rsid w:val="00FB61A4"/>
    <w:rsid w:val="00FB61B4"/>
    <w:rsid w:val="00FB62C3"/>
    <w:rsid w:val="00FB62C7"/>
    <w:rsid w:val="00FB6550"/>
    <w:rsid w:val="00FB66EB"/>
    <w:rsid w:val="00FB679B"/>
    <w:rsid w:val="00FB67EE"/>
    <w:rsid w:val="00FB68F2"/>
    <w:rsid w:val="00FB690F"/>
    <w:rsid w:val="00FB6928"/>
    <w:rsid w:val="00FB696E"/>
    <w:rsid w:val="00FB6B09"/>
    <w:rsid w:val="00FB6C13"/>
    <w:rsid w:val="00FB6D74"/>
    <w:rsid w:val="00FB6FBC"/>
    <w:rsid w:val="00FB71FD"/>
    <w:rsid w:val="00FB73D8"/>
    <w:rsid w:val="00FB7440"/>
    <w:rsid w:val="00FB75B2"/>
    <w:rsid w:val="00FB75C9"/>
    <w:rsid w:val="00FB778B"/>
    <w:rsid w:val="00FB784C"/>
    <w:rsid w:val="00FB7A85"/>
    <w:rsid w:val="00FB7B91"/>
    <w:rsid w:val="00FB7DE8"/>
    <w:rsid w:val="00FC000F"/>
    <w:rsid w:val="00FC0304"/>
    <w:rsid w:val="00FC05E1"/>
    <w:rsid w:val="00FC0601"/>
    <w:rsid w:val="00FC0705"/>
    <w:rsid w:val="00FC0873"/>
    <w:rsid w:val="00FC08CF"/>
    <w:rsid w:val="00FC097D"/>
    <w:rsid w:val="00FC0998"/>
    <w:rsid w:val="00FC0CA2"/>
    <w:rsid w:val="00FC0CED"/>
    <w:rsid w:val="00FC0D68"/>
    <w:rsid w:val="00FC0DA4"/>
    <w:rsid w:val="00FC0F02"/>
    <w:rsid w:val="00FC0F05"/>
    <w:rsid w:val="00FC0FD7"/>
    <w:rsid w:val="00FC1397"/>
    <w:rsid w:val="00FC1711"/>
    <w:rsid w:val="00FC1A8C"/>
    <w:rsid w:val="00FC1AC2"/>
    <w:rsid w:val="00FC1D2B"/>
    <w:rsid w:val="00FC1D9F"/>
    <w:rsid w:val="00FC1E9B"/>
    <w:rsid w:val="00FC1F65"/>
    <w:rsid w:val="00FC20F6"/>
    <w:rsid w:val="00FC25CB"/>
    <w:rsid w:val="00FC2A31"/>
    <w:rsid w:val="00FC2BA3"/>
    <w:rsid w:val="00FC2C03"/>
    <w:rsid w:val="00FC2D4F"/>
    <w:rsid w:val="00FC303E"/>
    <w:rsid w:val="00FC3319"/>
    <w:rsid w:val="00FC34A2"/>
    <w:rsid w:val="00FC34D8"/>
    <w:rsid w:val="00FC3545"/>
    <w:rsid w:val="00FC38C4"/>
    <w:rsid w:val="00FC3CB7"/>
    <w:rsid w:val="00FC3CCA"/>
    <w:rsid w:val="00FC3D37"/>
    <w:rsid w:val="00FC3EDF"/>
    <w:rsid w:val="00FC3F4C"/>
    <w:rsid w:val="00FC3FC6"/>
    <w:rsid w:val="00FC417A"/>
    <w:rsid w:val="00FC420F"/>
    <w:rsid w:val="00FC450B"/>
    <w:rsid w:val="00FC4815"/>
    <w:rsid w:val="00FC4846"/>
    <w:rsid w:val="00FC494B"/>
    <w:rsid w:val="00FC4953"/>
    <w:rsid w:val="00FC49C8"/>
    <w:rsid w:val="00FC4AF6"/>
    <w:rsid w:val="00FC4C01"/>
    <w:rsid w:val="00FC4DC7"/>
    <w:rsid w:val="00FC4DF9"/>
    <w:rsid w:val="00FC5044"/>
    <w:rsid w:val="00FC504A"/>
    <w:rsid w:val="00FC5138"/>
    <w:rsid w:val="00FC5485"/>
    <w:rsid w:val="00FC561F"/>
    <w:rsid w:val="00FC58D4"/>
    <w:rsid w:val="00FC590C"/>
    <w:rsid w:val="00FC5CCE"/>
    <w:rsid w:val="00FC6078"/>
    <w:rsid w:val="00FC6183"/>
    <w:rsid w:val="00FC6376"/>
    <w:rsid w:val="00FC6C29"/>
    <w:rsid w:val="00FC6D79"/>
    <w:rsid w:val="00FC6DA3"/>
    <w:rsid w:val="00FC744B"/>
    <w:rsid w:val="00FC74F5"/>
    <w:rsid w:val="00FC794A"/>
    <w:rsid w:val="00FC7A5D"/>
    <w:rsid w:val="00FC7B35"/>
    <w:rsid w:val="00FC7B43"/>
    <w:rsid w:val="00FC7BC8"/>
    <w:rsid w:val="00FC7ECA"/>
    <w:rsid w:val="00FC7EFA"/>
    <w:rsid w:val="00FC7F3D"/>
    <w:rsid w:val="00FC7F52"/>
    <w:rsid w:val="00FD00AA"/>
    <w:rsid w:val="00FD01A1"/>
    <w:rsid w:val="00FD026B"/>
    <w:rsid w:val="00FD04C8"/>
    <w:rsid w:val="00FD0540"/>
    <w:rsid w:val="00FD05E1"/>
    <w:rsid w:val="00FD06A0"/>
    <w:rsid w:val="00FD070D"/>
    <w:rsid w:val="00FD0A6B"/>
    <w:rsid w:val="00FD0D95"/>
    <w:rsid w:val="00FD0F94"/>
    <w:rsid w:val="00FD114E"/>
    <w:rsid w:val="00FD1162"/>
    <w:rsid w:val="00FD13C4"/>
    <w:rsid w:val="00FD160A"/>
    <w:rsid w:val="00FD1BBF"/>
    <w:rsid w:val="00FD1CC7"/>
    <w:rsid w:val="00FD1CDA"/>
    <w:rsid w:val="00FD1F7C"/>
    <w:rsid w:val="00FD207C"/>
    <w:rsid w:val="00FD2322"/>
    <w:rsid w:val="00FD2336"/>
    <w:rsid w:val="00FD24A1"/>
    <w:rsid w:val="00FD2A63"/>
    <w:rsid w:val="00FD3208"/>
    <w:rsid w:val="00FD330A"/>
    <w:rsid w:val="00FD35BE"/>
    <w:rsid w:val="00FD35CC"/>
    <w:rsid w:val="00FD36C1"/>
    <w:rsid w:val="00FD38DF"/>
    <w:rsid w:val="00FD390D"/>
    <w:rsid w:val="00FD3A1F"/>
    <w:rsid w:val="00FD3AEB"/>
    <w:rsid w:val="00FD3C6C"/>
    <w:rsid w:val="00FD3E01"/>
    <w:rsid w:val="00FD3E89"/>
    <w:rsid w:val="00FD3F25"/>
    <w:rsid w:val="00FD3F39"/>
    <w:rsid w:val="00FD4016"/>
    <w:rsid w:val="00FD44A8"/>
    <w:rsid w:val="00FD4606"/>
    <w:rsid w:val="00FD4800"/>
    <w:rsid w:val="00FD4916"/>
    <w:rsid w:val="00FD49C8"/>
    <w:rsid w:val="00FD4ABD"/>
    <w:rsid w:val="00FD4ACB"/>
    <w:rsid w:val="00FD4CAA"/>
    <w:rsid w:val="00FD4DB0"/>
    <w:rsid w:val="00FD4DB5"/>
    <w:rsid w:val="00FD4DC1"/>
    <w:rsid w:val="00FD4F15"/>
    <w:rsid w:val="00FD5017"/>
    <w:rsid w:val="00FD504B"/>
    <w:rsid w:val="00FD50ED"/>
    <w:rsid w:val="00FD515D"/>
    <w:rsid w:val="00FD51C6"/>
    <w:rsid w:val="00FD533C"/>
    <w:rsid w:val="00FD5367"/>
    <w:rsid w:val="00FD5597"/>
    <w:rsid w:val="00FD5632"/>
    <w:rsid w:val="00FD5702"/>
    <w:rsid w:val="00FD592D"/>
    <w:rsid w:val="00FD59CA"/>
    <w:rsid w:val="00FD5AF9"/>
    <w:rsid w:val="00FD5C0B"/>
    <w:rsid w:val="00FD5CD6"/>
    <w:rsid w:val="00FD5F4D"/>
    <w:rsid w:val="00FD6230"/>
    <w:rsid w:val="00FD6314"/>
    <w:rsid w:val="00FD63AD"/>
    <w:rsid w:val="00FD63DB"/>
    <w:rsid w:val="00FD656C"/>
    <w:rsid w:val="00FD66EB"/>
    <w:rsid w:val="00FD675A"/>
    <w:rsid w:val="00FD6C6F"/>
    <w:rsid w:val="00FD6E97"/>
    <w:rsid w:val="00FD6F2E"/>
    <w:rsid w:val="00FD70CE"/>
    <w:rsid w:val="00FD714D"/>
    <w:rsid w:val="00FD71BE"/>
    <w:rsid w:val="00FD7346"/>
    <w:rsid w:val="00FD7366"/>
    <w:rsid w:val="00FD7466"/>
    <w:rsid w:val="00FD75DF"/>
    <w:rsid w:val="00FD7783"/>
    <w:rsid w:val="00FD77C1"/>
    <w:rsid w:val="00FD77EE"/>
    <w:rsid w:val="00FD7B0C"/>
    <w:rsid w:val="00FD7C8B"/>
    <w:rsid w:val="00FD7D64"/>
    <w:rsid w:val="00FD7DB1"/>
    <w:rsid w:val="00FE00C8"/>
    <w:rsid w:val="00FE0158"/>
    <w:rsid w:val="00FE01F1"/>
    <w:rsid w:val="00FE022B"/>
    <w:rsid w:val="00FE0241"/>
    <w:rsid w:val="00FE069B"/>
    <w:rsid w:val="00FE06CB"/>
    <w:rsid w:val="00FE0AE7"/>
    <w:rsid w:val="00FE0B97"/>
    <w:rsid w:val="00FE0E6B"/>
    <w:rsid w:val="00FE0EA2"/>
    <w:rsid w:val="00FE0F37"/>
    <w:rsid w:val="00FE0F51"/>
    <w:rsid w:val="00FE107C"/>
    <w:rsid w:val="00FE10A4"/>
    <w:rsid w:val="00FE1143"/>
    <w:rsid w:val="00FE13AF"/>
    <w:rsid w:val="00FE140F"/>
    <w:rsid w:val="00FE1418"/>
    <w:rsid w:val="00FE15A4"/>
    <w:rsid w:val="00FE16CB"/>
    <w:rsid w:val="00FE176A"/>
    <w:rsid w:val="00FE17C3"/>
    <w:rsid w:val="00FE1891"/>
    <w:rsid w:val="00FE191B"/>
    <w:rsid w:val="00FE1971"/>
    <w:rsid w:val="00FE1CD3"/>
    <w:rsid w:val="00FE1F76"/>
    <w:rsid w:val="00FE1FC7"/>
    <w:rsid w:val="00FE2083"/>
    <w:rsid w:val="00FE225F"/>
    <w:rsid w:val="00FE24A0"/>
    <w:rsid w:val="00FE2846"/>
    <w:rsid w:val="00FE2CCB"/>
    <w:rsid w:val="00FE2D67"/>
    <w:rsid w:val="00FE2E56"/>
    <w:rsid w:val="00FE2F32"/>
    <w:rsid w:val="00FE2FB6"/>
    <w:rsid w:val="00FE2FEB"/>
    <w:rsid w:val="00FE31D3"/>
    <w:rsid w:val="00FE31D5"/>
    <w:rsid w:val="00FE3770"/>
    <w:rsid w:val="00FE379F"/>
    <w:rsid w:val="00FE37CC"/>
    <w:rsid w:val="00FE38CF"/>
    <w:rsid w:val="00FE3B33"/>
    <w:rsid w:val="00FE3D16"/>
    <w:rsid w:val="00FE408A"/>
    <w:rsid w:val="00FE4132"/>
    <w:rsid w:val="00FE41CD"/>
    <w:rsid w:val="00FE425E"/>
    <w:rsid w:val="00FE45B3"/>
    <w:rsid w:val="00FE4711"/>
    <w:rsid w:val="00FE4770"/>
    <w:rsid w:val="00FE49E5"/>
    <w:rsid w:val="00FE4A33"/>
    <w:rsid w:val="00FE4AF6"/>
    <w:rsid w:val="00FE4E6E"/>
    <w:rsid w:val="00FE4FBB"/>
    <w:rsid w:val="00FE4FF6"/>
    <w:rsid w:val="00FE5297"/>
    <w:rsid w:val="00FE5424"/>
    <w:rsid w:val="00FE54CF"/>
    <w:rsid w:val="00FE55F6"/>
    <w:rsid w:val="00FE57BA"/>
    <w:rsid w:val="00FE59F5"/>
    <w:rsid w:val="00FE5B56"/>
    <w:rsid w:val="00FE5E0E"/>
    <w:rsid w:val="00FE5EC7"/>
    <w:rsid w:val="00FE6071"/>
    <w:rsid w:val="00FE609E"/>
    <w:rsid w:val="00FE6794"/>
    <w:rsid w:val="00FE6E90"/>
    <w:rsid w:val="00FE6F0A"/>
    <w:rsid w:val="00FE70C4"/>
    <w:rsid w:val="00FE78CF"/>
    <w:rsid w:val="00FE797F"/>
    <w:rsid w:val="00FE7D21"/>
    <w:rsid w:val="00FE7D7F"/>
    <w:rsid w:val="00FF0021"/>
    <w:rsid w:val="00FF0369"/>
    <w:rsid w:val="00FF0426"/>
    <w:rsid w:val="00FF0666"/>
    <w:rsid w:val="00FF07AA"/>
    <w:rsid w:val="00FF0904"/>
    <w:rsid w:val="00FF091E"/>
    <w:rsid w:val="00FF0A76"/>
    <w:rsid w:val="00FF0B36"/>
    <w:rsid w:val="00FF0C32"/>
    <w:rsid w:val="00FF0D34"/>
    <w:rsid w:val="00FF0F82"/>
    <w:rsid w:val="00FF1233"/>
    <w:rsid w:val="00FF13C0"/>
    <w:rsid w:val="00FF150E"/>
    <w:rsid w:val="00FF15D8"/>
    <w:rsid w:val="00FF1683"/>
    <w:rsid w:val="00FF1770"/>
    <w:rsid w:val="00FF1868"/>
    <w:rsid w:val="00FF1A8C"/>
    <w:rsid w:val="00FF1A96"/>
    <w:rsid w:val="00FF1D54"/>
    <w:rsid w:val="00FF1DD4"/>
    <w:rsid w:val="00FF1E3D"/>
    <w:rsid w:val="00FF1F51"/>
    <w:rsid w:val="00FF201A"/>
    <w:rsid w:val="00FF20AE"/>
    <w:rsid w:val="00FF22B9"/>
    <w:rsid w:val="00FF24D7"/>
    <w:rsid w:val="00FF2669"/>
    <w:rsid w:val="00FF2697"/>
    <w:rsid w:val="00FF2775"/>
    <w:rsid w:val="00FF27FD"/>
    <w:rsid w:val="00FF2969"/>
    <w:rsid w:val="00FF2D88"/>
    <w:rsid w:val="00FF2E32"/>
    <w:rsid w:val="00FF2F2D"/>
    <w:rsid w:val="00FF2FAB"/>
    <w:rsid w:val="00FF3432"/>
    <w:rsid w:val="00FF35EB"/>
    <w:rsid w:val="00FF35F5"/>
    <w:rsid w:val="00FF3661"/>
    <w:rsid w:val="00FF3724"/>
    <w:rsid w:val="00FF373A"/>
    <w:rsid w:val="00FF383C"/>
    <w:rsid w:val="00FF3957"/>
    <w:rsid w:val="00FF3D61"/>
    <w:rsid w:val="00FF3D7A"/>
    <w:rsid w:val="00FF4017"/>
    <w:rsid w:val="00FF4058"/>
    <w:rsid w:val="00FF42C7"/>
    <w:rsid w:val="00FF4570"/>
    <w:rsid w:val="00FF4756"/>
    <w:rsid w:val="00FF47BA"/>
    <w:rsid w:val="00FF4934"/>
    <w:rsid w:val="00FF4939"/>
    <w:rsid w:val="00FF498E"/>
    <w:rsid w:val="00FF4D74"/>
    <w:rsid w:val="00FF5023"/>
    <w:rsid w:val="00FF50E0"/>
    <w:rsid w:val="00FF536E"/>
    <w:rsid w:val="00FF5444"/>
    <w:rsid w:val="00FF54DC"/>
    <w:rsid w:val="00FF5579"/>
    <w:rsid w:val="00FF5822"/>
    <w:rsid w:val="00FF5BCB"/>
    <w:rsid w:val="00FF5D91"/>
    <w:rsid w:val="00FF5EE2"/>
    <w:rsid w:val="00FF5F15"/>
    <w:rsid w:val="00FF5FC3"/>
    <w:rsid w:val="00FF6447"/>
    <w:rsid w:val="00FF64A3"/>
    <w:rsid w:val="00FF6660"/>
    <w:rsid w:val="00FF6754"/>
    <w:rsid w:val="00FF6B31"/>
    <w:rsid w:val="00FF6DBF"/>
    <w:rsid w:val="00FF6EC6"/>
    <w:rsid w:val="00FF6F3A"/>
    <w:rsid w:val="00FF7041"/>
    <w:rsid w:val="00FF710D"/>
    <w:rsid w:val="00FF7194"/>
    <w:rsid w:val="00FF71AD"/>
    <w:rsid w:val="00FF783C"/>
    <w:rsid w:val="00FF7A37"/>
    <w:rsid w:val="00FF7B60"/>
    <w:rsid w:val="00FF7CFE"/>
    <w:rsid w:val="12E354D3"/>
    <w:rsid w:val="486B3076"/>
    <w:rsid w:val="504C5A0F"/>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BB2B992"/>
  <w15:chartTrackingRefBased/>
  <w15:docId w15:val="{4BCE026A-2446-472E-A682-A3B80CDF6F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pt-PT" w:eastAsia="pt-PT"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99"/>
    <w:lsdException w:name="caption" w:uiPriority="35" w:qFormat="1"/>
    <w:lsdException w:name="table of figures" w:uiPriority="99"/>
    <w:lsdException w:name="annotation reference" w:uiPriority="99"/>
    <w:lsdException w:name="Title" w:qFormat="1"/>
    <w:lsdException w:name="Subtitle" w:qFormat="1"/>
    <w:lsdException w:name="Hyperlink" w:uiPriority="99"/>
    <w:lsdException w:name="Strong" w:uiPriority="22" w:qFormat="1"/>
    <w:lsdException w:name="Emphasis" w:uiPriority="20" w:qFormat="1"/>
    <w:lsdException w:name="Normal (Web)" w:uiPriority="99"/>
    <w:lsdException w:name="HTML Keyboard"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AB55AB"/>
  </w:style>
  <w:style w:type="paragraph" w:styleId="Ttulo1">
    <w:name w:val="heading 1"/>
    <w:basedOn w:val="Normal"/>
    <w:next w:val="Normal"/>
    <w:link w:val="Ttulo1Carter"/>
    <w:autoRedefine/>
    <w:uiPriority w:val="9"/>
    <w:qFormat/>
    <w:rsid w:val="0084347F"/>
    <w:pPr>
      <w:keepNext/>
      <w:numPr>
        <w:numId w:val="7"/>
      </w:numPr>
      <w:spacing w:before="600" w:after="600" w:line="360" w:lineRule="auto"/>
      <w:ind w:left="0"/>
      <w:jc w:val="center"/>
      <w:outlineLvl w:val="0"/>
    </w:pPr>
    <w:rPr>
      <w:b/>
      <w:bCs/>
      <w:kern w:val="32"/>
      <w:sz w:val="40"/>
      <w:szCs w:val="40"/>
    </w:rPr>
  </w:style>
  <w:style w:type="paragraph" w:styleId="Ttulo2">
    <w:name w:val="heading 2"/>
    <w:basedOn w:val="Ttulo1"/>
    <w:next w:val="Normal"/>
    <w:link w:val="Ttulo2Carter"/>
    <w:qFormat/>
    <w:rsid w:val="00EE1C09"/>
    <w:pPr>
      <w:numPr>
        <w:ilvl w:val="1"/>
      </w:numPr>
      <w:spacing w:before="480" w:after="240" w:line="240" w:lineRule="auto"/>
      <w:jc w:val="left"/>
      <w:outlineLvl w:val="1"/>
    </w:pPr>
    <w:rPr>
      <w:sz w:val="32"/>
      <w:szCs w:val="32"/>
    </w:rPr>
  </w:style>
  <w:style w:type="paragraph" w:styleId="Ttulo3">
    <w:name w:val="heading 3"/>
    <w:basedOn w:val="Ttulo2"/>
    <w:next w:val="Normal"/>
    <w:link w:val="Ttulo3Carter"/>
    <w:qFormat/>
    <w:rsid w:val="008C36B6"/>
    <w:pPr>
      <w:numPr>
        <w:ilvl w:val="2"/>
      </w:numPr>
      <w:outlineLvl w:val="2"/>
    </w:pPr>
    <w:rPr>
      <w:sz w:val="28"/>
      <w:szCs w:val="24"/>
    </w:rPr>
  </w:style>
  <w:style w:type="paragraph" w:styleId="Ttulo4">
    <w:name w:val="heading 4"/>
    <w:basedOn w:val="Ttulo3"/>
    <w:next w:val="Normal"/>
    <w:qFormat/>
    <w:rsid w:val="000F7539"/>
    <w:pPr>
      <w:numPr>
        <w:ilvl w:val="3"/>
      </w:numPr>
      <w:spacing w:before="360" w:after="120"/>
      <w:ind w:left="862" w:hanging="862"/>
      <w:outlineLvl w:val="3"/>
    </w:pPr>
  </w:style>
  <w:style w:type="paragraph" w:styleId="Ttulo5">
    <w:name w:val="heading 5"/>
    <w:basedOn w:val="Normal"/>
    <w:next w:val="Normal"/>
    <w:qFormat/>
    <w:rsid w:val="00931B3E"/>
    <w:pPr>
      <w:numPr>
        <w:ilvl w:val="4"/>
        <w:numId w:val="5"/>
      </w:numPr>
      <w:spacing w:before="240" w:after="60"/>
      <w:outlineLvl w:val="4"/>
    </w:pPr>
    <w:rPr>
      <w:b/>
      <w:bCs/>
      <w:i/>
      <w:iCs/>
      <w:sz w:val="26"/>
      <w:szCs w:val="26"/>
    </w:rPr>
  </w:style>
  <w:style w:type="paragraph" w:styleId="Ttulo6">
    <w:name w:val="heading 6"/>
    <w:basedOn w:val="Normal"/>
    <w:next w:val="Normal"/>
    <w:qFormat/>
    <w:rsid w:val="00931B3E"/>
    <w:pPr>
      <w:numPr>
        <w:ilvl w:val="5"/>
        <w:numId w:val="5"/>
      </w:numPr>
      <w:spacing w:before="240" w:after="60"/>
      <w:outlineLvl w:val="5"/>
    </w:pPr>
    <w:rPr>
      <w:b/>
      <w:bCs/>
      <w:sz w:val="22"/>
      <w:szCs w:val="22"/>
    </w:rPr>
  </w:style>
  <w:style w:type="paragraph" w:styleId="Ttulo7">
    <w:name w:val="heading 7"/>
    <w:basedOn w:val="Normal"/>
    <w:next w:val="Normal"/>
    <w:qFormat/>
    <w:rsid w:val="00931B3E"/>
    <w:pPr>
      <w:numPr>
        <w:ilvl w:val="6"/>
        <w:numId w:val="5"/>
      </w:numPr>
      <w:spacing w:before="240" w:after="60"/>
      <w:outlineLvl w:val="6"/>
    </w:pPr>
    <w:rPr>
      <w:sz w:val="24"/>
      <w:szCs w:val="24"/>
    </w:rPr>
  </w:style>
  <w:style w:type="paragraph" w:styleId="Ttulo8">
    <w:name w:val="heading 8"/>
    <w:basedOn w:val="Normal"/>
    <w:next w:val="Normal"/>
    <w:qFormat/>
    <w:rsid w:val="00931B3E"/>
    <w:pPr>
      <w:numPr>
        <w:ilvl w:val="7"/>
        <w:numId w:val="5"/>
      </w:numPr>
      <w:spacing w:before="240" w:after="60"/>
      <w:outlineLvl w:val="7"/>
    </w:pPr>
    <w:rPr>
      <w:i/>
      <w:iCs/>
      <w:sz w:val="24"/>
      <w:szCs w:val="24"/>
    </w:rPr>
  </w:style>
  <w:style w:type="paragraph" w:styleId="Ttulo9">
    <w:name w:val="heading 9"/>
    <w:basedOn w:val="Normal"/>
    <w:next w:val="Normal"/>
    <w:qFormat/>
    <w:rsid w:val="00931B3E"/>
    <w:pPr>
      <w:numPr>
        <w:ilvl w:val="8"/>
        <w:numId w:val="5"/>
      </w:numPr>
      <w:spacing w:before="240" w:after="60"/>
      <w:outlineLvl w:val="8"/>
    </w:pPr>
    <w:rPr>
      <w:rFonts w:ascii="Arial" w:hAnsi="Arial" w:cs="Arial"/>
      <w:sz w:val="22"/>
      <w:szCs w:val="22"/>
    </w:rPr>
  </w:style>
  <w:style w:type="character" w:default="1" w:styleId="Tipodeletrapredefinidodopargraf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orpodetexto2">
    <w:name w:val="Body Text 2"/>
    <w:basedOn w:val="Normal"/>
    <w:link w:val="Corpodetexto2Carter"/>
    <w:semiHidden/>
    <w:pPr>
      <w:jc w:val="center"/>
    </w:pPr>
    <w:rPr>
      <w:sz w:val="28"/>
    </w:rPr>
  </w:style>
  <w:style w:type="paragraph" w:styleId="NormalWeb">
    <w:name w:val="Normal (Web)"/>
    <w:basedOn w:val="Normal"/>
    <w:link w:val="NormalWebCarter"/>
    <w:uiPriority w:val="99"/>
    <w:semiHidden/>
    <w:pPr>
      <w:spacing w:before="100" w:after="100"/>
    </w:pPr>
    <w:rPr>
      <w:color w:val="000000"/>
      <w:sz w:val="24"/>
      <w:lang w:val="en-GB"/>
    </w:rPr>
  </w:style>
  <w:style w:type="paragraph" w:styleId="Rodap">
    <w:name w:val="footer"/>
    <w:basedOn w:val="Normal"/>
    <w:link w:val="RodapCarter"/>
    <w:semiHidden/>
    <w:pPr>
      <w:tabs>
        <w:tab w:val="center" w:pos="4419"/>
        <w:tab w:val="right" w:pos="8838"/>
      </w:tabs>
    </w:pPr>
  </w:style>
  <w:style w:type="character" w:styleId="Nmerodepgina">
    <w:name w:val="page number"/>
    <w:basedOn w:val="Tipodeletrapredefinidodopargrafo"/>
    <w:semiHidden/>
  </w:style>
  <w:style w:type="paragraph" w:styleId="Cabealho">
    <w:name w:val="header"/>
    <w:basedOn w:val="Normal"/>
    <w:semiHidden/>
    <w:pPr>
      <w:tabs>
        <w:tab w:val="center" w:pos="4419"/>
        <w:tab w:val="right" w:pos="8838"/>
      </w:tabs>
    </w:pPr>
  </w:style>
  <w:style w:type="paragraph" w:customStyle="1" w:styleId="formula">
    <w:name w:val="formula"/>
    <w:basedOn w:val="Normal"/>
    <w:semiHidden/>
    <w:rsid w:val="0002172B"/>
    <w:pPr>
      <w:tabs>
        <w:tab w:val="left" w:pos="7080"/>
      </w:tabs>
      <w:spacing w:before="240" w:line="360" w:lineRule="atLeast"/>
      <w:ind w:left="1160" w:right="70"/>
      <w:jc w:val="both"/>
    </w:pPr>
    <w:rPr>
      <w:rFonts w:ascii="Times" w:hAnsi="Times"/>
      <w:sz w:val="24"/>
      <w:lang w:val="en-US"/>
    </w:rPr>
  </w:style>
  <w:style w:type="paragraph" w:styleId="Corpodetexto">
    <w:name w:val="Body Text"/>
    <w:basedOn w:val="Normal"/>
    <w:link w:val="CorpodetextoCarter"/>
    <w:rsid w:val="009F4CB9"/>
    <w:pPr>
      <w:tabs>
        <w:tab w:val="left" w:pos="567"/>
      </w:tabs>
      <w:spacing w:after="200" w:line="360" w:lineRule="auto"/>
      <w:jc w:val="both"/>
    </w:pPr>
    <w:rPr>
      <w:rFonts w:eastAsiaTheme="minorHAnsi"/>
      <w:sz w:val="24"/>
      <w:szCs w:val="22"/>
      <w:lang w:eastAsia="en-US"/>
    </w:rPr>
  </w:style>
  <w:style w:type="paragraph" w:styleId="Avanodecorpodetexto">
    <w:name w:val="Body Text Indent"/>
    <w:basedOn w:val="Normal"/>
    <w:link w:val="AvanodecorpodetextoCarter"/>
    <w:semiHidden/>
    <w:rsid w:val="0002172B"/>
    <w:pPr>
      <w:spacing w:after="120"/>
      <w:ind w:left="283"/>
    </w:pPr>
  </w:style>
  <w:style w:type="character" w:styleId="Hiperligao">
    <w:name w:val="Hyperlink"/>
    <w:uiPriority w:val="99"/>
    <w:rsid w:val="0002172B"/>
    <w:rPr>
      <w:color w:val="800000"/>
      <w:u w:val="single"/>
    </w:rPr>
  </w:style>
  <w:style w:type="paragraph" w:styleId="ndicedeilustraes">
    <w:name w:val="table of figures"/>
    <w:basedOn w:val="Normal"/>
    <w:next w:val="Normal"/>
    <w:uiPriority w:val="99"/>
    <w:rsid w:val="00955430"/>
    <w:pPr>
      <w:spacing w:after="120"/>
      <w:ind w:left="403" w:right="567" w:hanging="403"/>
    </w:pPr>
    <w:rPr>
      <w:rFonts w:ascii="NewsGotT" w:hAnsi="NewsGotT"/>
    </w:rPr>
  </w:style>
  <w:style w:type="table" w:styleId="TabelacomGrelha">
    <w:name w:val="Table Grid"/>
    <w:basedOn w:val="Tabelanormal"/>
    <w:uiPriority w:val="39"/>
    <w:rsid w:val="0002172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stilo1">
    <w:name w:val="Estilo1"/>
    <w:basedOn w:val="Ttulo1"/>
    <w:semiHidden/>
    <w:rsid w:val="0002172B"/>
    <w:rPr>
      <w:b w:val="0"/>
      <w:sz w:val="52"/>
    </w:rPr>
  </w:style>
  <w:style w:type="paragraph" w:customStyle="1" w:styleId="Estilo2">
    <w:name w:val="Estilo2"/>
    <w:basedOn w:val="Ttulo2"/>
    <w:semiHidden/>
    <w:rsid w:val="0002172B"/>
    <w:pPr>
      <w:numPr>
        <w:numId w:val="1"/>
      </w:numPr>
      <w:tabs>
        <w:tab w:val="clear" w:pos="720"/>
        <w:tab w:val="num" w:pos="360"/>
      </w:tabs>
      <w:ind w:left="576" w:hanging="576"/>
    </w:pPr>
    <w:rPr>
      <w:b w:val="0"/>
      <w:sz w:val="36"/>
    </w:rPr>
  </w:style>
  <w:style w:type="paragraph" w:customStyle="1" w:styleId="Capitulon">
    <w:name w:val="Capitulo_n"/>
    <w:basedOn w:val="Ttulo1"/>
    <w:semiHidden/>
    <w:rsid w:val="00776902"/>
    <w:rPr>
      <w:color w:val="FFFFFF"/>
    </w:rPr>
  </w:style>
  <w:style w:type="paragraph" w:customStyle="1" w:styleId="Estilo3Carcter">
    <w:name w:val="Estilo3 Carácter"/>
    <w:basedOn w:val="Corpodetexto"/>
    <w:link w:val="Estilo3CarcterCarcter"/>
    <w:semiHidden/>
    <w:rsid w:val="00725038"/>
    <w:pPr>
      <w:ind w:firstLine="708"/>
    </w:pPr>
  </w:style>
  <w:style w:type="paragraph" w:styleId="Ttulo">
    <w:name w:val="Title"/>
    <w:basedOn w:val="Normal"/>
    <w:qFormat/>
    <w:rsid w:val="000E6366"/>
    <w:pPr>
      <w:jc w:val="center"/>
    </w:pPr>
    <w:rPr>
      <w:sz w:val="48"/>
    </w:rPr>
  </w:style>
  <w:style w:type="paragraph" w:styleId="Subttulo">
    <w:name w:val="Subtitle"/>
    <w:basedOn w:val="Normal"/>
    <w:qFormat/>
    <w:rsid w:val="000E6366"/>
    <w:pPr>
      <w:jc w:val="center"/>
    </w:pPr>
    <w:rPr>
      <w:sz w:val="28"/>
    </w:rPr>
  </w:style>
  <w:style w:type="paragraph" w:styleId="ndice1">
    <w:name w:val="toc 1"/>
    <w:basedOn w:val="Normal"/>
    <w:next w:val="Normal"/>
    <w:autoRedefine/>
    <w:uiPriority w:val="39"/>
    <w:rsid w:val="00875F34"/>
    <w:pPr>
      <w:tabs>
        <w:tab w:val="right" w:leader="dot" w:pos="8494"/>
      </w:tabs>
      <w:spacing w:before="120" w:after="120"/>
    </w:pPr>
    <w:rPr>
      <w:rFonts w:ascii="NewsGotT" w:hAnsi="NewsGotT"/>
      <w:bCs/>
    </w:rPr>
  </w:style>
  <w:style w:type="paragraph" w:styleId="ndice2">
    <w:name w:val="toc 2"/>
    <w:basedOn w:val="Normal"/>
    <w:next w:val="Normal"/>
    <w:autoRedefine/>
    <w:uiPriority w:val="39"/>
    <w:rsid w:val="00955430"/>
    <w:pPr>
      <w:tabs>
        <w:tab w:val="right" w:leader="dot" w:pos="8494"/>
      </w:tabs>
      <w:ind w:left="200"/>
    </w:pPr>
    <w:rPr>
      <w:rFonts w:ascii="NewsGotT" w:hAnsi="NewsGotT"/>
    </w:rPr>
  </w:style>
  <w:style w:type="paragraph" w:styleId="ndice3">
    <w:name w:val="toc 3"/>
    <w:basedOn w:val="Normal"/>
    <w:next w:val="Normal"/>
    <w:autoRedefine/>
    <w:uiPriority w:val="39"/>
    <w:rsid w:val="00875F34"/>
    <w:pPr>
      <w:tabs>
        <w:tab w:val="right" w:leader="dot" w:pos="851"/>
        <w:tab w:val="right" w:leader="dot" w:pos="8789"/>
      </w:tabs>
      <w:ind w:left="403"/>
    </w:pPr>
    <w:rPr>
      <w:rFonts w:ascii="NewsGotT" w:hAnsi="NewsGotT"/>
      <w:iCs/>
      <w:sz w:val="18"/>
    </w:rPr>
  </w:style>
  <w:style w:type="paragraph" w:styleId="ndice4">
    <w:name w:val="toc 4"/>
    <w:basedOn w:val="Normal"/>
    <w:next w:val="Normal"/>
    <w:autoRedefine/>
    <w:uiPriority w:val="39"/>
    <w:rsid w:val="00FF20AE"/>
    <w:pPr>
      <w:ind w:left="600"/>
    </w:pPr>
    <w:rPr>
      <w:sz w:val="18"/>
      <w:szCs w:val="18"/>
    </w:rPr>
  </w:style>
  <w:style w:type="paragraph" w:styleId="ndice5">
    <w:name w:val="toc 5"/>
    <w:basedOn w:val="Normal"/>
    <w:next w:val="Normal"/>
    <w:autoRedefine/>
    <w:uiPriority w:val="39"/>
    <w:rsid w:val="00FF20AE"/>
    <w:pPr>
      <w:ind w:left="800"/>
    </w:pPr>
    <w:rPr>
      <w:sz w:val="18"/>
      <w:szCs w:val="18"/>
    </w:rPr>
  </w:style>
  <w:style w:type="paragraph" w:styleId="ndice6">
    <w:name w:val="toc 6"/>
    <w:basedOn w:val="Normal"/>
    <w:next w:val="Normal"/>
    <w:autoRedefine/>
    <w:uiPriority w:val="39"/>
    <w:rsid w:val="00FF20AE"/>
    <w:pPr>
      <w:ind w:left="1000"/>
    </w:pPr>
    <w:rPr>
      <w:sz w:val="18"/>
      <w:szCs w:val="18"/>
    </w:rPr>
  </w:style>
  <w:style w:type="paragraph" w:styleId="ndice7">
    <w:name w:val="toc 7"/>
    <w:basedOn w:val="Normal"/>
    <w:next w:val="Normal"/>
    <w:autoRedefine/>
    <w:uiPriority w:val="39"/>
    <w:rsid w:val="00FF20AE"/>
    <w:pPr>
      <w:ind w:left="1200"/>
    </w:pPr>
    <w:rPr>
      <w:sz w:val="18"/>
      <w:szCs w:val="18"/>
    </w:rPr>
  </w:style>
  <w:style w:type="paragraph" w:styleId="ndice8">
    <w:name w:val="toc 8"/>
    <w:basedOn w:val="Normal"/>
    <w:next w:val="Normal"/>
    <w:autoRedefine/>
    <w:uiPriority w:val="39"/>
    <w:rsid w:val="00FF20AE"/>
    <w:pPr>
      <w:ind w:left="1400"/>
    </w:pPr>
    <w:rPr>
      <w:sz w:val="18"/>
      <w:szCs w:val="18"/>
    </w:rPr>
  </w:style>
  <w:style w:type="paragraph" w:styleId="ndice9">
    <w:name w:val="toc 9"/>
    <w:basedOn w:val="Normal"/>
    <w:next w:val="Normal"/>
    <w:autoRedefine/>
    <w:uiPriority w:val="39"/>
    <w:rsid w:val="00FF20AE"/>
    <w:pPr>
      <w:ind w:left="1600"/>
    </w:pPr>
    <w:rPr>
      <w:sz w:val="18"/>
      <w:szCs w:val="18"/>
    </w:rPr>
  </w:style>
  <w:style w:type="paragraph" w:customStyle="1" w:styleId="LegendaFiguras">
    <w:name w:val="Legenda Figuras"/>
    <w:basedOn w:val="Normal"/>
    <w:next w:val="Corpodetexto2"/>
    <w:link w:val="LegendaFigurasCarcter"/>
    <w:rsid w:val="003D4E01"/>
    <w:pPr>
      <w:keepLines/>
      <w:widowControl w:val="0"/>
      <w:spacing w:before="60" w:after="360"/>
      <w:jc w:val="center"/>
    </w:pPr>
    <w:rPr>
      <w:bCs/>
    </w:rPr>
  </w:style>
  <w:style w:type="paragraph" w:customStyle="1" w:styleId="ind">
    <w:name w:val="ind"/>
    <w:basedOn w:val="Normal"/>
    <w:semiHidden/>
    <w:rsid w:val="00384C89"/>
    <w:pPr>
      <w:spacing w:before="240"/>
      <w:ind w:left="1380"/>
      <w:jc w:val="both"/>
    </w:pPr>
    <w:rPr>
      <w:rFonts w:ascii="Times" w:hAnsi="Times"/>
      <w:sz w:val="24"/>
    </w:rPr>
  </w:style>
  <w:style w:type="paragraph" w:customStyle="1" w:styleId="LegendaTabelas">
    <w:name w:val="Legenda Tabelas"/>
    <w:basedOn w:val="Normal"/>
    <w:link w:val="LegendaTabelasCarcter"/>
    <w:rsid w:val="00696E06"/>
    <w:pPr>
      <w:keepNext/>
      <w:keepLines/>
      <w:autoSpaceDE w:val="0"/>
      <w:autoSpaceDN w:val="0"/>
      <w:adjustRightInd w:val="0"/>
      <w:spacing w:after="120"/>
      <w:jc w:val="center"/>
    </w:pPr>
  </w:style>
  <w:style w:type="paragraph" w:customStyle="1" w:styleId="anchor">
    <w:name w:val="anchor"/>
    <w:basedOn w:val="Normal"/>
    <w:semiHidden/>
    <w:rsid w:val="00811821"/>
    <w:pPr>
      <w:spacing w:before="100" w:beforeAutospacing="1" w:after="100" w:afterAutospacing="1"/>
    </w:pPr>
    <w:rPr>
      <w:sz w:val="24"/>
      <w:szCs w:val="24"/>
    </w:rPr>
  </w:style>
  <w:style w:type="paragraph" w:customStyle="1" w:styleId="Default">
    <w:name w:val="Default"/>
    <w:link w:val="DefaultCarcter"/>
    <w:rsid w:val="003A45C8"/>
    <w:pPr>
      <w:autoSpaceDE w:val="0"/>
      <w:autoSpaceDN w:val="0"/>
      <w:adjustRightInd w:val="0"/>
    </w:pPr>
    <w:rPr>
      <w:rFonts w:ascii="Arial" w:hAnsi="Arial" w:cs="Arial"/>
      <w:color w:val="000000"/>
      <w:sz w:val="24"/>
      <w:szCs w:val="24"/>
    </w:rPr>
  </w:style>
  <w:style w:type="paragraph" w:customStyle="1" w:styleId="LegendaGraficos">
    <w:name w:val="Legenda Graficos"/>
    <w:basedOn w:val="LegendaFiguras"/>
    <w:semiHidden/>
    <w:rsid w:val="00E35020"/>
  </w:style>
  <w:style w:type="character" w:customStyle="1" w:styleId="CorpodetextoCarter">
    <w:name w:val="Corpo de texto Caráter"/>
    <w:link w:val="Corpodetexto"/>
    <w:rsid w:val="009F4CB9"/>
    <w:rPr>
      <w:rFonts w:eastAsiaTheme="minorHAnsi"/>
      <w:sz w:val="24"/>
      <w:szCs w:val="22"/>
      <w:lang w:eastAsia="en-US"/>
    </w:rPr>
  </w:style>
  <w:style w:type="character" w:customStyle="1" w:styleId="Estilo3CarcterCarcter">
    <w:name w:val="Estilo3 Carácter Carácter"/>
    <w:basedOn w:val="CorpodetextoCarter"/>
    <w:link w:val="Estilo3Carcter"/>
    <w:rsid w:val="00856393"/>
    <w:rPr>
      <w:rFonts w:eastAsiaTheme="minorHAnsi"/>
      <w:sz w:val="24"/>
      <w:szCs w:val="24"/>
      <w:lang w:val="pt-PT" w:eastAsia="pt-PT" w:bidi="ar-SA"/>
    </w:rPr>
  </w:style>
  <w:style w:type="paragraph" w:customStyle="1" w:styleId="Estilo4">
    <w:name w:val="Estilo4"/>
    <w:basedOn w:val="LegendaTabelas"/>
    <w:semiHidden/>
    <w:rsid w:val="005472FB"/>
    <w:pPr>
      <w:spacing w:before="60" w:after="60"/>
    </w:pPr>
  </w:style>
  <w:style w:type="paragraph" w:customStyle="1" w:styleId="Ttulodeseco">
    <w:name w:val="Título de secção"/>
    <w:basedOn w:val="Normal"/>
    <w:next w:val="Normal"/>
    <w:semiHidden/>
    <w:rsid w:val="00ED7816"/>
    <w:pPr>
      <w:pBdr>
        <w:bottom w:val="single" w:sz="6" w:space="1" w:color="808080"/>
      </w:pBdr>
      <w:spacing w:before="220" w:line="220" w:lineRule="atLeast"/>
    </w:pPr>
    <w:rPr>
      <w:rFonts w:ascii="Garamond" w:hAnsi="Garamond"/>
      <w:caps/>
      <w:spacing w:val="15"/>
      <w:lang w:eastAsia="en-US"/>
    </w:rPr>
  </w:style>
  <w:style w:type="character" w:customStyle="1" w:styleId="Corpodetexto2Carter">
    <w:name w:val="Corpo de texto 2 Caráter"/>
    <w:link w:val="Corpodetexto2"/>
    <w:rsid w:val="001829DC"/>
    <w:rPr>
      <w:sz w:val="28"/>
      <w:lang w:val="pt-PT" w:eastAsia="pt-PT" w:bidi="ar-SA"/>
    </w:rPr>
  </w:style>
  <w:style w:type="character" w:customStyle="1" w:styleId="LegendaFigurasCarcter">
    <w:name w:val="Legenda Figuras Carácter"/>
    <w:link w:val="LegendaFiguras"/>
    <w:rsid w:val="003D4E01"/>
    <w:rPr>
      <w:bCs/>
      <w:sz w:val="28"/>
      <w:lang w:val="pt-PT" w:eastAsia="pt-PT" w:bidi="ar-SA"/>
    </w:rPr>
  </w:style>
  <w:style w:type="paragraph" w:customStyle="1" w:styleId="CAPx">
    <w:name w:val="CAP_x"/>
    <w:basedOn w:val="Ttulo1"/>
    <w:next w:val="Corpodetexto"/>
    <w:semiHidden/>
    <w:rsid w:val="00776902"/>
    <w:rPr>
      <w:color w:val="FFFFFF"/>
      <w:sz w:val="10"/>
      <w:szCs w:val="10"/>
    </w:rPr>
  </w:style>
  <w:style w:type="paragraph" w:styleId="ndiceremissivo1">
    <w:name w:val="index 1"/>
    <w:basedOn w:val="Normal"/>
    <w:next w:val="Normal"/>
    <w:autoRedefine/>
    <w:semiHidden/>
    <w:rsid w:val="001F2A51"/>
    <w:pPr>
      <w:ind w:left="200" w:hanging="200"/>
    </w:pPr>
  </w:style>
  <w:style w:type="paragraph" w:customStyle="1" w:styleId="SimboloUM">
    <w:name w:val="Simbolo UM"/>
    <w:basedOn w:val="Normal"/>
    <w:next w:val="Corpodetexto"/>
    <w:link w:val="SimboloUMCarter"/>
    <w:rsid w:val="009D66BC"/>
    <w:pPr>
      <w:jc w:val="center"/>
    </w:pPr>
    <w:rPr>
      <w:b/>
      <w:sz w:val="36"/>
    </w:rPr>
  </w:style>
  <w:style w:type="numbering" w:styleId="111111">
    <w:name w:val="Outline List 2"/>
    <w:basedOn w:val="Semlista"/>
    <w:semiHidden/>
    <w:rsid w:val="00B5515E"/>
  </w:style>
  <w:style w:type="paragraph" w:customStyle="1" w:styleId="alineafiguras">
    <w:name w:val="alinea_figuras"/>
    <w:basedOn w:val="Corpodetexto"/>
    <w:rsid w:val="00402E5F"/>
    <w:pPr>
      <w:spacing w:after="0" w:line="240" w:lineRule="auto"/>
      <w:jc w:val="center"/>
    </w:pPr>
    <w:rPr>
      <w:sz w:val="18"/>
      <w:szCs w:val="18"/>
    </w:rPr>
  </w:style>
  <w:style w:type="paragraph" w:styleId="ndiceremissivo4">
    <w:name w:val="index 4"/>
    <w:basedOn w:val="Normal"/>
    <w:next w:val="Normal"/>
    <w:autoRedefine/>
    <w:semiHidden/>
    <w:rsid w:val="00592578"/>
    <w:pPr>
      <w:ind w:left="800" w:hanging="200"/>
    </w:pPr>
  </w:style>
  <w:style w:type="paragraph" w:customStyle="1" w:styleId="Titulo4">
    <w:name w:val="Titulo 4"/>
    <w:basedOn w:val="Ttulo3"/>
    <w:next w:val="Corpodetexto"/>
    <w:link w:val="Titulo4Carter"/>
    <w:rsid w:val="0074417B"/>
    <w:pPr>
      <w:numPr>
        <w:ilvl w:val="0"/>
        <w:numId w:val="0"/>
      </w:numPr>
      <w:tabs>
        <w:tab w:val="num" w:pos="851"/>
      </w:tabs>
      <w:ind w:left="851" w:hanging="851"/>
    </w:pPr>
  </w:style>
  <w:style w:type="paragraph" w:customStyle="1" w:styleId="PhDCabealhoFiguras">
    <w:name w:val="PhD_Cabeçalho_Figuras"/>
    <w:basedOn w:val="Corpodetexto"/>
    <w:rsid w:val="001537D5"/>
    <w:pPr>
      <w:keepNext/>
      <w:keepLines/>
      <w:spacing w:after="0" w:line="240" w:lineRule="auto"/>
      <w:jc w:val="center"/>
    </w:pPr>
    <w:rPr>
      <w:b/>
      <w:sz w:val="20"/>
      <w:szCs w:val="20"/>
      <w:lang w:val="en-GB"/>
    </w:rPr>
  </w:style>
  <w:style w:type="paragraph" w:customStyle="1" w:styleId="PhDFigura">
    <w:name w:val="PhD_Figura"/>
    <w:basedOn w:val="LegendaFiguras"/>
    <w:rsid w:val="00822CB9"/>
    <w:pPr>
      <w:keepNext/>
      <w:spacing w:before="0" w:after="120"/>
    </w:pPr>
  </w:style>
  <w:style w:type="character" w:customStyle="1" w:styleId="LegendaTabelasCarcter">
    <w:name w:val="Legenda Tabelas Carácter"/>
    <w:link w:val="LegendaTabelas"/>
    <w:rsid w:val="00696E06"/>
    <w:rPr>
      <w:lang w:val="pt-PT" w:eastAsia="pt-PT" w:bidi="ar-SA"/>
    </w:rPr>
  </w:style>
  <w:style w:type="paragraph" w:customStyle="1" w:styleId="Figurasemtabela">
    <w:name w:val="Figuras_em_tabela"/>
    <w:basedOn w:val="Normal"/>
    <w:rsid w:val="001537D5"/>
    <w:pPr>
      <w:keepNext/>
      <w:keepLines/>
      <w:widowControl w:val="0"/>
      <w:jc w:val="center"/>
    </w:pPr>
  </w:style>
  <w:style w:type="character" w:customStyle="1" w:styleId="Ttulo2Carter">
    <w:name w:val="Título 2 Caráter"/>
    <w:link w:val="Ttulo2"/>
    <w:rsid w:val="00EE1C09"/>
    <w:rPr>
      <w:b/>
      <w:bCs/>
      <w:kern w:val="32"/>
      <w:sz w:val="32"/>
      <w:szCs w:val="32"/>
    </w:rPr>
  </w:style>
  <w:style w:type="character" w:customStyle="1" w:styleId="Ttulo3Carter">
    <w:name w:val="Título 3 Caráter"/>
    <w:link w:val="Ttulo3"/>
    <w:rsid w:val="008C36B6"/>
    <w:rPr>
      <w:b/>
      <w:bCs/>
      <w:kern w:val="32"/>
      <w:sz w:val="28"/>
      <w:szCs w:val="24"/>
    </w:rPr>
  </w:style>
  <w:style w:type="paragraph" w:customStyle="1" w:styleId="Normal12">
    <w:name w:val="Normal12"/>
    <w:basedOn w:val="Normal"/>
    <w:rsid w:val="00D23DD4"/>
    <w:pPr>
      <w:spacing w:before="120" w:line="360" w:lineRule="auto"/>
      <w:ind w:firstLine="567"/>
      <w:jc w:val="both"/>
    </w:pPr>
    <w:rPr>
      <w:sz w:val="24"/>
      <w:lang w:eastAsia="en-US"/>
    </w:rPr>
  </w:style>
  <w:style w:type="character" w:styleId="Refdenotaderodap">
    <w:name w:val="footnote reference"/>
    <w:semiHidden/>
    <w:rsid w:val="00007D4B"/>
    <w:rPr>
      <w:vertAlign w:val="superscript"/>
    </w:rPr>
  </w:style>
  <w:style w:type="paragraph" w:customStyle="1" w:styleId="variaveisfiguras">
    <w:name w:val="variaveis_figuras"/>
    <w:basedOn w:val="Normal"/>
    <w:rsid w:val="00AF7700"/>
    <w:pPr>
      <w:keepNext/>
      <w:keepLines/>
      <w:widowControl w:val="0"/>
      <w:jc w:val="center"/>
    </w:pPr>
    <w:rPr>
      <w:sz w:val="18"/>
      <w:szCs w:val="18"/>
    </w:rPr>
  </w:style>
  <w:style w:type="paragraph" w:styleId="Textodenotaderodap">
    <w:name w:val="footnote text"/>
    <w:basedOn w:val="Normal"/>
    <w:link w:val="TextodenotaderodapCarter"/>
    <w:semiHidden/>
    <w:rsid w:val="00007D4B"/>
  </w:style>
  <w:style w:type="paragraph" w:customStyle="1" w:styleId="Indiceinicial">
    <w:name w:val="Indice_inicial"/>
    <w:basedOn w:val="SimboloUM"/>
    <w:link w:val="IndiceinicialCarcter"/>
    <w:rsid w:val="007679C5"/>
  </w:style>
  <w:style w:type="paragraph" w:customStyle="1" w:styleId="EstiloLegendaDireita">
    <w:name w:val="Estilo Legenda + Direita"/>
    <w:basedOn w:val="Normal"/>
    <w:rsid w:val="00B6305C"/>
    <w:pPr>
      <w:spacing w:after="240"/>
      <w:jc w:val="right"/>
    </w:pPr>
    <w:rPr>
      <w:b/>
      <w:bCs/>
    </w:rPr>
  </w:style>
  <w:style w:type="paragraph" w:customStyle="1" w:styleId="Estilo3">
    <w:name w:val="Estilo3"/>
    <w:basedOn w:val="Titulo4"/>
    <w:rsid w:val="00134FDB"/>
    <w:rPr>
      <w:lang w:val="en-GB"/>
    </w:rPr>
  </w:style>
  <w:style w:type="paragraph" w:customStyle="1" w:styleId="TextBody">
    <w:name w:val="Text Body"/>
    <w:basedOn w:val="Normal"/>
    <w:autoRedefine/>
    <w:rsid w:val="008961EE"/>
    <w:pPr>
      <w:spacing w:line="252" w:lineRule="auto"/>
      <w:jc w:val="both"/>
    </w:pPr>
    <w:rPr>
      <w:lang w:val="en-US" w:eastAsia="pt-BR"/>
    </w:rPr>
  </w:style>
  <w:style w:type="paragraph" w:customStyle="1" w:styleId="Text">
    <w:name w:val="Text"/>
    <w:basedOn w:val="Normal"/>
    <w:link w:val="TextChar"/>
    <w:autoRedefine/>
    <w:rsid w:val="008961EE"/>
    <w:pPr>
      <w:widowControl w:val="0"/>
      <w:spacing w:line="240" w:lineRule="atLeast"/>
      <w:ind w:firstLine="238"/>
      <w:jc w:val="both"/>
    </w:pPr>
    <w:rPr>
      <w:lang w:val="en-US" w:eastAsia="en-US"/>
    </w:rPr>
  </w:style>
  <w:style w:type="paragraph" w:styleId="Mapadodocumento">
    <w:name w:val="Document Map"/>
    <w:basedOn w:val="Normal"/>
    <w:semiHidden/>
    <w:rsid w:val="00B0179A"/>
    <w:pPr>
      <w:shd w:val="clear" w:color="auto" w:fill="000080"/>
    </w:pPr>
    <w:rPr>
      <w:rFonts w:ascii="Tahoma" w:hAnsi="Tahoma" w:cs="Tahoma"/>
    </w:rPr>
  </w:style>
  <w:style w:type="paragraph" w:customStyle="1" w:styleId="equaes">
    <w:name w:val="equações"/>
    <w:basedOn w:val="Normal"/>
    <w:autoRedefine/>
    <w:rsid w:val="003C2C33"/>
    <w:pPr>
      <w:framePr w:hSpace="141" w:wrap="around" w:vAnchor="text" w:hAnchor="margin" w:xAlign="center" w:y="51"/>
      <w:spacing w:after="240"/>
      <w:contextualSpacing/>
    </w:pPr>
    <w:rPr>
      <w:lang w:eastAsia="en-US"/>
    </w:rPr>
  </w:style>
  <w:style w:type="character" w:customStyle="1" w:styleId="TextChar">
    <w:name w:val="Text Char"/>
    <w:link w:val="Text"/>
    <w:rsid w:val="008961EE"/>
    <w:rPr>
      <w:lang w:val="en-US" w:eastAsia="en-US" w:bidi="ar-SA"/>
    </w:rPr>
  </w:style>
  <w:style w:type="paragraph" w:customStyle="1" w:styleId="TtuloSetor">
    <w:name w:val="Título Setor"/>
    <w:basedOn w:val="Corpodetexto"/>
    <w:rsid w:val="00FA1CF6"/>
    <w:pPr>
      <w:keepNext/>
      <w:keepLines/>
    </w:pPr>
    <w:rPr>
      <w:b/>
    </w:rPr>
  </w:style>
  <w:style w:type="character" w:customStyle="1" w:styleId="DefaultCarcter">
    <w:name w:val="Default Carácter"/>
    <w:link w:val="Default"/>
    <w:rsid w:val="00CF63A7"/>
    <w:rPr>
      <w:rFonts w:ascii="Arial" w:hAnsi="Arial" w:cs="Arial"/>
      <w:color w:val="000000"/>
      <w:sz w:val="24"/>
      <w:szCs w:val="24"/>
      <w:lang w:val="pt-PT" w:eastAsia="pt-PT" w:bidi="ar-SA"/>
    </w:rPr>
  </w:style>
  <w:style w:type="paragraph" w:customStyle="1" w:styleId="PhDLegendaFiguras">
    <w:name w:val="PhD_Legenda_Figuras"/>
    <w:basedOn w:val="LegendaFiguras"/>
    <w:link w:val="PhDLegendaFigurasCarter"/>
    <w:qFormat/>
    <w:rsid w:val="009576BB"/>
    <w:pPr>
      <w:spacing w:before="0" w:after="200" w:line="276" w:lineRule="auto"/>
    </w:pPr>
    <w:rPr>
      <w:rFonts w:ascii="NewsGotT" w:hAnsi="NewsGotT"/>
    </w:rPr>
  </w:style>
  <w:style w:type="paragraph" w:styleId="Textodebalo">
    <w:name w:val="Balloon Text"/>
    <w:basedOn w:val="Normal"/>
    <w:link w:val="TextodebaloCarter"/>
    <w:rsid w:val="005D28F4"/>
    <w:rPr>
      <w:rFonts w:ascii="Tahoma" w:hAnsi="Tahoma" w:cs="Tahoma"/>
      <w:sz w:val="16"/>
      <w:szCs w:val="16"/>
    </w:rPr>
  </w:style>
  <w:style w:type="character" w:customStyle="1" w:styleId="PhDLegendaFigurasCarter">
    <w:name w:val="PhD_Legenda_Figuras Caráter"/>
    <w:link w:val="PhDLegendaFiguras"/>
    <w:rsid w:val="009576BB"/>
    <w:rPr>
      <w:rFonts w:ascii="NewsGotT" w:hAnsi="NewsGotT"/>
      <w:bCs/>
    </w:rPr>
  </w:style>
  <w:style w:type="character" w:customStyle="1" w:styleId="TextodebaloCarter">
    <w:name w:val="Texto de balão Caráter"/>
    <w:link w:val="Textodebalo"/>
    <w:rsid w:val="005D28F4"/>
    <w:rPr>
      <w:rFonts w:ascii="Tahoma" w:hAnsi="Tahoma" w:cs="Tahoma"/>
      <w:sz w:val="16"/>
      <w:szCs w:val="16"/>
    </w:rPr>
  </w:style>
  <w:style w:type="paragraph" w:customStyle="1" w:styleId="LegendaTabela">
    <w:name w:val="Legenda Tabela"/>
    <w:basedOn w:val="PhDLegendaTabela"/>
    <w:link w:val="LegendaTabelaCarter"/>
    <w:qFormat/>
    <w:rsid w:val="0087789F"/>
  </w:style>
  <w:style w:type="paragraph" w:customStyle="1" w:styleId="Imagem">
    <w:name w:val="Imagem"/>
    <w:basedOn w:val="Normal"/>
    <w:link w:val="ImagemCarter"/>
    <w:rsid w:val="00AA7417"/>
    <w:pPr>
      <w:contextualSpacing/>
      <w:jc w:val="center"/>
    </w:pPr>
    <w:rPr>
      <w:sz w:val="24"/>
      <w:szCs w:val="24"/>
    </w:rPr>
  </w:style>
  <w:style w:type="character" w:customStyle="1" w:styleId="LegendaTabelaCarter">
    <w:name w:val="Legenda Tabela Caráter"/>
    <w:basedOn w:val="LegendaTabelasCarcter"/>
    <w:link w:val="LegendaTabela"/>
    <w:rsid w:val="0087789F"/>
    <w:rPr>
      <w:lang w:val="pt-PT" w:eastAsia="pt-PT" w:bidi="ar-SA"/>
    </w:rPr>
  </w:style>
  <w:style w:type="paragraph" w:customStyle="1" w:styleId="LegendaFigura">
    <w:name w:val="Legenda Figura"/>
    <w:basedOn w:val="LegendaFiguras"/>
    <w:link w:val="LegendaFiguraCarter"/>
    <w:qFormat/>
    <w:rsid w:val="00824DAE"/>
  </w:style>
  <w:style w:type="character" w:customStyle="1" w:styleId="ImagemCarter">
    <w:name w:val="Imagem Caráter"/>
    <w:basedOn w:val="Tipodeletrapredefinidodopargrafo"/>
    <w:link w:val="Imagem"/>
    <w:rsid w:val="00AA7417"/>
    <w:rPr>
      <w:sz w:val="24"/>
      <w:szCs w:val="24"/>
      <w:lang w:val="pt-PT" w:eastAsia="pt-PT" w:bidi="ar-SA"/>
    </w:rPr>
  </w:style>
  <w:style w:type="paragraph" w:customStyle="1" w:styleId="imagem0">
    <w:name w:val="imagem"/>
    <w:basedOn w:val="Corpodetexto"/>
    <w:link w:val="imagemCarcter"/>
    <w:qFormat/>
    <w:rsid w:val="003254C7"/>
    <w:pPr>
      <w:spacing w:after="0" w:line="240" w:lineRule="auto"/>
      <w:jc w:val="center"/>
    </w:pPr>
    <w:rPr>
      <w:noProof/>
    </w:rPr>
  </w:style>
  <w:style w:type="character" w:customStyle="1" w:styleId="LegendaFiguraCarter">
    <w:name w:val="Legenda Figura Caráter"/>
    <w:basedOn w:val="LegendaFigurasCarcter"/>
    <w:link w:val="LegendaFigura"/>
    <w:rsid w:val="00824DAE"/>
    <w:rPr>
      <w:bCs/>
      <w:sz w:val="28"/>
      <w:lang w:val="pt-PT" w:eastAsia="pt-PT" w:bidi="ar-SA"/>
    </w:rPr>
  </w:style>
  <w:style w:type="character" w:customStyle="1" w:styleId="imagemCarcter">
    <w:name w:val="imagem Carácter"/>
    <w:basedOn w:val="CorpodetextoCarter"/>
    <w:link w:val="imagem0"/>
    <w:rsid w:val="003254C7"/>
    <w:rPr>
      <w:rFonts w:eastAsiaTheme="minorHAnsi"/>
      <w:noProof/>
      <w:sz w:val="24"/>
      <w:szCs w:val="24"/>
      <w:lang w:val="pt-PT" w:eastAsia="pt-PT" w:bidi="ar-SA"/>
    </w:rPr>
  </w:style>
  <w:style w:type="paragraph" w:customStyle="1" w:styleId="resumos">
    <w:name w:val="resumos"/>
    <w:basedOn w:val="Indiceinicial"/>
    <w:link w:val="resumosCarcter"/>
    <w:qFormat/>
    <w:rsid w:val="00823573"/>
    <w:pPr>
      <w:spacing w:after="960"/>
    </w:pPr>
  </w:style>
  <w:style w:type="paragraph" w:customStyle="1" w:styleId="referencias">
    <w:name w:val="referencias"/>
    <w:basedOn w:val="NormalWeb"/>
    <w:link w:val="referenciasCarcter"/>
    <w:rsid w:val="00823573"/>
    <w:pPr>
      <w:ind w:left="640" w:hanging="640"/>
    </w:pPr>
  </w:style>
  <w:style w:type="character" w:customStyle="1" w:styleId="SimboloUMCarter">
    <w:name w:val="Simbolo UM Caráter"/>
    <w:basedOn w:val="Tipodeletrapredefinidodopargrafo"/>
    <w:link w:val="SimboloUM"/>
    <w:rsid w:val="00823573"/>
    <w:rPr>
      <w:b/>
      <w:sz w:val="36"/>
    </w:rPr>
  </w:style>
  <w:style w:type="character" w:customStyle="1" w:styleId="IndiceinicialCarcter">
    <w:name w:val="Indice_inicial Carácter"/>
    <w:basedOn w:val="SimboloUMCarter"/>
    <w:link w:val="Indiceinicial"/>
    <w:rsid w:val="00823573"/>
    <w:rPr>
      <w:b/>
      <w:sz w:val="36"/>
    </w:rPr>
  </w:style>
  <w:style w:type="character" w:customStyle="1" w:styleId="resumosCarcter">
    <w:name w:val="resumos Carácter"/>
    <w:basedOn w:val="IndiceinicialCarcter"/>
    <w:link w:val="resumos"/>
    <w:rsid w:val="00823573"/>
    <w:rPr>
      <w:b/>
      <w:sz w:val="36"/>
    </w:rPr>
  </w:style>
  <w:style w:type="character" w:customStyle="1" w:styleId="NormalWebCarter">
    <w:name w:val="Normal (Web) Caráter"/>
    <w:basedOn w:val="Tipodeletrapredefinidodopargrafo"/>
    <w:link w:val="NormalWeb"/>
    <w:semiHidden/>
    <w:rsid w:val="00823573"/>
    <w:rPr>
      <w:color w:val="000000"/>
      <w:sz w:val="24"/>
      <w:lang w:val="en-GB"/>
    </w:rPr>
  </w:style>
  <w:style w:type="character" w:customStyle="1" w:styleId="referenciasCarcter">
    <w:name w:val="referencias Carácter"/>
    <w:basedOn w:val="NormalWebCarter"/>
    <w:link w:val="referencias"/>
    <w:rsid w:val="00823573"/>
    <w:rPr>
      <w:color w:val="000000"/>
      <w:sz w:val="24"/>
      <w:lang w:val="en-GB"/>
    </w:rPr>
  </w:style>
  <w:style w:type="paragraph" w:customStyle="1" w:styleId="trao">
    <w:name w:val="traço"/>
    <w:basedOn w:val="Corpodetexto"/>
    <w:link w:val="traoCarcter"/>
    <w:qFormat/>
    <w:rsid w:val="00215A4C"/>
    <w:pPr>
      <w:numPr>
        <w:numId w:val="2"/>
      </w:numPr>
      <w:ind w:left="499" w:hanging="357"/>
      <w:contextualSpacing/>
    </w:pPr>
  </w:style>
  <w:style w:type="character" w:customStyle="1" w:styleId="traoCarcter">
    <w:name w:val="traço Carácter"/>
    <w:basedOn w:val="CorpodetextoCarter"/>
    <w:link w:val="trao"/>
    <w:rsid w:val="00215A4C"/>
    <w:rPr>
      <w:rFonts w:eastAsiaTheme="minorHAnsi"/>
      <w:sz w:val="24"/>
      <w:szCs w:val="22"/>
      <w:lang w:eastAsia="en-US"/>
    </w:rPr>
  </w:style>
  <w:style w:type="paragraph" w:customStyle="1" w:styleId="Normal1">
    <w:name w:val="Normal1"/>
    <w:basedOn w:val="Corpodetexto"/>
    <w:link w:val="normalCarcter"/>
    <w:qFormat/>
    <w:rsid w:val="00823573"/>
    <w:pPr>
      <w:tabs>
        <w:tab w:val="left" w:pos="288"/>
      </w:tabs>
      <w:spacing w:after="120" w:line="228" w:lineRule="auto"/>
      <w:ind w:firstLine="288"/>
    </w:pPr>
    <w:rPr>
      <w:rFonts w:eastAsia="MS Mincho"/>
      <w:spacing w:val="-1"/>
      <w:lang w:val="en-US"/>
    </w:rPr>
  </w:style>
  <w:style w:type="character" w:customStyle="1" w:styleId="normalCarcter">
    <w:name w:val="normal Carácter"/>
    <w:basedOn w:val="CorpodetextoCarter"/>
    <w:link w:val="Normal1"/>
    <w:rsid w:val="00823573"/>
    <w:rPr>
      <w:rFonts w:eastAsia="MS Mincho"/>
      <w:spacing w:val="-1"/>
      <w:sz w:val="24"/>
      <w:szCs w:val="24"/>
      <w:lang w:val="en-US" w:eastAsia="en-US" w:bidi="ar-SA"/>
    </w:rPr>
  </w:style>
  <w:style w:type="character" w:styleId="Refdecomentrio">
    <w:name w:val="annotation reference"/>
    <w:basedOn w:val="Tipodeletrapredefinidodopargrafo"/>
    <w:uiPriority w:val="99"/>
    <w:rsid w:val="00823573"/>
    <w:rPr>
      <w:sz w:val="16"/>
      <w:szCs w:val="16"/>
    </w:rPr>
  </w:style>
  <w:style w:type="paragraph" w:styleId="Textodecomentrio">
    <w:name w:val="annotation text"/>
    <w:basedOn w:val="Normal"/>
    <w:link w:val="TextodecomentrioCarter"/>
    <w:uiPriority w:val="99"/>
    <w:rsid w:val="00823573"/>
    <w:rPr>
      <w:rFonts w:ascii="NewsGotT" w:hAnsi="NewsGotT"/>
    </w:rPr>
  </w:style>
  <w:style w:type="character" w:customStyle="1" w:styleId="TextodecomentrioCarter">
    <w:name w:val="Texto de comentário Caráter"/>
    <w:basedOn w:val="Tipodeletrapredefinidodopargrafo"/>
    <w:link w:val="Textodecomentrio"/>
    <w:uiPriority w:val="99"/>
    <w:rsid w:val="00823573"/>
    <w:rPr>
      <w:rFonts w:ascii="NewsGotT" w:hAnsi="NewsGotT"/>
    </w:rPr>
  </w:style>
  <w:style w:type="paragraph" w:styleId="Assuntodecomentrio">
    <w:name w:val="annotation subject"/>
    <w:basedOn w:val="Textodecomentrio"/>
    <w:next w:val="Textodecomentrio"/>
    <w:link w:val="AssuntodecomentrioCarter"/>
    <w:rsid w:val="00823573"/>
    <w:rPr>
      <w:b/>
      <w:bCs/>
    </w:rPr>
  </w:style>
  <w:style w:type="character" w:customStyle="1" w:styleId="AssuntodecomentrioCarter">
    <w:name w:val="Assunto de comentário Caráter"/>
    <w:basedOn w:val="TextodecomentrioCarter"/>
    <w:link w:val="Assuntodecomentrio"/>
    <w:rsid w:val="00823573"/>
    <w:rPr>
      <w:rFonts w:ascii="NewsGotT" w:hAnsi="NewsGotT"/>
      <w:b/>
      <w:bCs/>
    </w:rPr>
  </w:style>
  <w:style w:type="character" w:customStyle="1" w:styleId="st1">
    <w:name w:val="st1"/>
    <w:basedOn w:val="Tipodeletrapredefinidodopargrafo"/>
    <w:rsid w:val="00823573"/>
  </w:style>
  <w:style w:type="paragraph" w:styleId="Reviso">
    <w:name w:val="Revision"/>
    <w:hidden/>
    <w:uiPriority w:val="99"/>
    <w:semiHidden/>
    <w:rsid w:val="00823573"/>
    <w:rPr>
      <w:rFonts w:ascii="NewsGotT" w:hAnsi="NewsGotT"/>
    </w:rPr>
  </w:style>
  <w:style w:type="character" w:styleId="TextodoMarcadordePosio">
    <w:name w:val="Placeholder Text"/>
    <w:basedOn w:val="Tipodeletrapredefinidodopargrafo"/>
    <w:uiPriority w:val="99"/>
    <w:semiHidden/>
    <w:rsid w:val="00823573"/>
    <w:rPr>
      <w:color w:val="808080"/>
    </w:rPr>
  </w:style>
  <w:style w:type="paragraph" w:customStyle="1" w:styleId="numeroequao">
    <w:name w:val="numero equação"/>
    <w:link w:val="numeroequaoCarcter"/>
    <w:qFormat/>
    <w:rsid w:val="00823573"/>
    <w:pPr>
      <w:jc w:val="right"/>
    </w:pPr>
    <w:rPr>
      <w:rFonts w:ascii="Symbol" w:eastAsia="MS Mincho" w:hAnsi="Symbol" w:cs="Symbol"/>
      <w:lang w:val="en-US" w:eastAsia="en-US"/>
    </w:rPr>
  </w:style>
  <w:style w:type="character" w:customStyle="1" w:styleId="numeroequaoCarcter">
    <w:name w:val="numero equação Carácter"/>
    <w:basedOn w:val="Tipodeletrapredefinidodopargrafo"/>
    <w:link w:val="numeroequao"/>
    <w:rsid w:val="005539D1"/>
    <w:rPr>
      <w:rFonts w:ascii="Symbol" w:eastAsia="MS Mincho" w:hAnsi="Symbol" w:cs="Symbol"/>
      <w:lang w:val="en-US" w:eastAsia="en-US"/>
    </w:rPr>
  </w:style>
  <w:style w:type="paragraph" w:customStyle="1" w:styleId="PhDLegendaTabela">
    <w:name w:val="PhD_Legenda_Tabela"/>
    <w:basedOn w:val="Normal"/>
    <w:link w:val="PhDLegendaTabelaCarter"/>
    <w:rsid w:val="009576BB"/>
    <w:pPr>
      <w:keepNext/>
      <w:keepLines/>
      <w:autoSpaceDE w:val="0"/>
      <w:autoSpaceDN w:val="0"/>
      <w:adjustRightInd w:val="0"/>
      <w:spacing w:after="120"/>
      <w:jc w:val="center"/>
    </w:pPr>
    <w:rPr>
      <w:rFonts w:ascii="NewsGotT" w:hAnsi="NewsGotT"/>
    </w:rPr>
  </w:style>
  <w:style w:type="character" w:customStyle="1" w:styleId="PhDLegendaTabelaCarter">
    <w:name w:val="PhD_Legenda_Tabela Caráter"/>
    <w:basedOn w:val="Tipodeletrapredefinidodopargrafo"/>
    <w:link w:val="PhDLegendaTabela"/>
    <w:rsid w:val="009576BB"/>
    <w:rPr>
      <w:rFonts w:ascii="NewsGotT" w:hAnsi="NewsGotT"/>
    </w:rPr>
  </w:style>
  <w:style w:type="character" w:styleId="nfase">
    <w:name w:val="Emphasis"/>
    <w:basedOn w:val="Tipodeletrapredefinidodopargrafo"/>
    <w:uiPriority w:val="20"/>
    <w:qFormat/>
    <w:rsid w:val="00823573"/>
    <w:rPr>
      <w:i/>
      <w:iCs/>
    </w:rPr>
  </w:style>
  <w:style w:type="paragraph" w:customStyle="1" w:styleId="referencia">
    <w:name w:val="referencia"/>
    <w:basedOn w:val="Normal"/>
    <w:link w:val="referenciaCarcter"/>
    <w:rsid w:val="00823573"/>
    <w:pPr>
      <w:autoSpaceDE w:val="0"/>
      <w:autoSpaceDN w:val="0"/>
      <w:adjustRightInd w:val="0"/>
      <w:ind w:left="520" w:hanging="520"/>
      <w:jc w:val="both"/>
    </w:pPr>
    <w:rPr>
      <w:rFonts w:ascii="NewsGotT" w:hAnsi="NewsGotT"/>
      <w:szCs w:val="24"/>
      <w:lang w:val="en-US"/>
    </w:rPr>
  </w:style>
  <w:style w:type="character" w:customStyle="1" w:styleId="referenciaCarcter">
    <w:name w:val="referencia Carácter"/>
    <w:basedOn w:val="Tipodeletrapredefinidodopargrafo"/>
    <w:link w:val="referencia"/>
    <w:rsid w:val="00823573"/>
    <w:rPr>
      <w:rFonts w:ascii="NewsGotT" w:hAnsi="NewsGotT"/>
      <w:szCs w:val="24"/>
      <w:lang w:val="en-US"/>
    </w:rPr>
  </w:style>
  <w:style w:type="paragraph" w:customStyle="1" w:styleId="CorpodeTextosemParagrafoPHD">
    <w:name w:val="Corpo de Texto sem Paragrafo_PHD"/>
    <w:basedOn w:val="Corpodetexto"/>
    <w:link w:val="CorpodeTextosemParagrafoPHDCarter"/>
    <w:qFormat/>
    <w:rsid w:val="00691F6E"/>
    <w:pPr>
      <w:spacing w:after="0"/>
    </w:pPr>
  </w:style>
  <w:style w:type="character" w:customStyle="1" w:styleId="CorpodeTextosemParagrafoPHDCarter">
    <w:name w:val="Corpo de Texto sem Paragrafo_PHD Caráter"/>
    <w:basedOn w:val="CorpodetextoCarter"/>
    <w:link w:val="CorpodeTextosemParagrafoPHD"/>
    <w:rsid w:val="00691F6E"/>
    <w:rPr>
      <w:rFonts w:eastAsiaTheme="minorHAnsi"/>
      <w:sz w:val="24"/>
      <w:szCs w:val="24"/>
      <w:lang w:val="pt-PT" w:eastAsia="pt-PT" w:bidi="ar-SA"/>
    </w:rPr>
  </w:style>
  <w:style w:type="character" w:customStyle="1" w:styleId="RodapCarter">
    <w:name w:val="Rodapé Caráter"/>
    <w:basedOn w:val="Tipodeletrapredefinidodopargrafo"/>
    <w:link w:val="Rodap"/>
    <w:semiHidden/>
    <w:rsid w:val="00E87825"/>
  </w:style>
  <w:style w:type="paragraph" w:customStyle="1" w:styleId="NormalTrabalho">
    <w:name w:val="Normal_Trabalho"/>
    <w:basedOn w:val="Corpodetexto"/>
    <w:link w:val="NormalTrabalhoCarcter"/>
    <w:qFormat/>
    <w:rsid w:val="00E87825"/>
    <w:pPr>
      <w:spacing w:after="120"/>
    </w:pPr>
    <w:rPr>
      <w:rFonts w:ascii="NewsGotT" w:hAnsi="NewsGotT"/>
      <w:lang w:val="en-US"/>
    </w:rPr>
  </w:style>
  <w:style w:type="character" w:customStyle="1" w:styleId="NormalTrabalhoCarcter">
    <w:name w:val="Normal_Trabalho Carácter"/>
    <w:basedOn w:val="CorpodetextoCarter"/>
    <w:link w:val="NormalTrabalho"/>
    <w:rsid w:val="00E87825"/>
    <w:rPr>
      <w:rFonts w:ascii="NewsGotT" w:eastAsiaTheme="minorHAnsi" w:hAnsi="NewsGotT"/>
      <w:sz w:val="24"/>
      <w:szCs w:val="24"/>
      <w:lang w:val="en-US" w:eastAsia="pt-PT" w:bidi="ar-SA"/>
    </w:rPr>
  </w:style>
  <w:style w:type="character" w:customStyle="1" w:styleId="AvanodecorpodetextoCarter">
    <w:name w:val="Avanço de corpo de texto Caráter"/>
    <w:basedOn w:val="Tipodeletrapredefinidodopargrafo"/>
    <w:link w:val="Avanodecorpodetexto"/>
    <w:semiHidden/>
    <w:rsid w:val="00E87825"/>
  </w:style>
  <w:style w:type="paragraph" w:customStyle="1" w:styleId="legendatabela0">
    <w:name w:val="legenda_tabela"/>
    <w:basedOn w:val="LegendaTabelas"/>
    <w:link w:val="legendatabelaCarcter"/>
    <w:rsid w:val="00E87825"/>
    <w:rPr>
      <w:rFonts w:ascii="NewsGotT" w:hAnsi="NewsGotT"/>
    </w:rPr>
  </w:style>
  <w:style w:type="character" w:customStyle="1" w:styleId="legendatabelaCarcter">
    <w:name w:val="legenda_tabela Carácter"/>
    <w:basedOn w:val="LegendaTabelasCarcter"/>
    <w:link w:val="legendatabela0"/>
    <w:rsid w:val="00E87825"/>
    <w:rPr>
      <w:rFonts w:ascii="NewsGotT" w:hAnsi="NewsGotT"/>
      <w:lang w:val="pt-PT" w:eastAsia="pt-PT" w:bidi="ar-SA"/>
    </w:rPr>
  </w:style>
  <w:style w:type="paragraph" w:customStyle="1" w:styleId="Teste1">
    <w:name w:val="Teste1"/>
    <w:basedOn w:val="Normal"/>
    <w:rsid w:val="00E87825"/>
    <w:pPr>
      <w:suppressAutoHyphens/>
      <w:spacing w:line="360" w:lineRule="auto"/>
      <w:ind w:left="567" w:hanging="283"/>
      <w:jc w:val="both"/>
    </w:pPr>
    <w:rPr>
      <w:rFonts w:ascii="NewsGotT" w:hAnsi="NewsGotT"/>
      <w:sz w:val="24"/>
      <w:szCs w:val="24"/>
      <w:lang w:eastAsia="ar-SA"/>
    </w:rPr>
  </w:style>
  <w:style w:type="paragraph" w:customStyle="1" w:styleId="negrito">
    <w:name w:val="negrito"/>
    <w:basedOn w:val="NormalTrabalho"/>
    <w:link w:val="negritoCarcter"/>
    <w:qFormat/>
    <w:rsid w:val="00E87825"/>
    <w:pPr>
      <w:spacing w:before="120" w:line="240" w:lineRule="auto"/>
    </w:pPr>
    <w:rPr>
      <w:b/>
    </w:rPr>
  </w:style>
  <w:style w:type="character" w:customStyle="1" w:styleId="negritoCarcter">
    <w:name w:val="negrito Carácter"/>
    <w:basedOn w:val="NormalTrabalhoCarcter"/>
    <w:link w:val="negrito"/>
    <w:rsid w:val="00E87825"/>
    <w:rPr>
      <w:rFonts w:ascii="NewsGotT" w:eastAsiaTheme="minorHAnsi" w:hAnsi="NewsGotT"/>
      <w:b/>
      <w:sz w:val="24"/>
      <w:szCs w:val="24"/>
      <w:lang w:val="en-US" w:eastAsia="pt-PT" w:bidi="ar-SA"/>
    </w:rPr>
  </w:style>
  <w:style w:type="paragraph" w:customStyle="1" w:styleId="text0">
    <w:name w:val="text"/>
    <w:basedOn w:val="Normal"/>
    <w:link w:val="textCarcter"/>
    <w:rsid w:val="00E87825"/>
    <w:pPr>
      <w:suppressAutoHyphens/>
      <w:spacing w:line="240" w:lineRule="exact"/>
      <w:ind w:firstLine="187"/>
      <w:jc w:val="both"/>
    </w:pPr>
    <w:rPr>
      <w:rFonts w:ascii="NewsGotT" w:hAnsi="NewsGotT"/>
      <w:lang w:val="en-US"/>
    </w:rPr>
  </w:style>
  <w:style w:type="character" w:customStyle="1" w:styleId="st">
    <w:name w:val="st"/>
    <w:rsid w:val="00E87825"/>
  </w:style>
  <w:style w:type="character" w:customStyle="1" w:styleId="textCarcter">
    <w:name w:val="text Carácter"/>
    <w:link w:val="text0"/>
    <w:rsid w:val="00E87825"/>
    <w:rPr>
      <w:rFonts w:ascii="NewsGotT" w:hAnsi="NewsGotT"/>
      <w:lang w:val="en-US"/>
    </w:rPr>
  </w:style>
  <w:style w:type="character" w:customStyle="1" w:styleId="LegendaFiguraCarcter">
    <w:name w:val="Legenda Figura Carácter"/>
    <w:basedOn w:val="Tipodeletrapredefinidodopargrafo"/>
    <w:rsid w:val="00E87825"/>
    <w:rPr>
      <w:rFonts w:eastAsia="MS Mincho"/>
      <w:noProof/>
      <w:sz w:val="16"/>
      <w:szCs w:val="16"/>
      <w:lang w:val="en-US" w:eastAsia="en-US"/>
    </w:rPr>
  </w:style>
  <w:style w:type="paragraph" w:customStyle="1" w:styleId="Nivel3">
    <w:name w:val="Nivel3"/>
    <w:basedOn w:val="Ttulo3"/>
    <w:link w:val="Nivel3Carter"/>
    <w:qFormat/>
    <w:rsid w:val="00E87825"/>
    <w:pPr>
      <w:numPr>
        <w:ilvl w:val="0"/>
        <w:numId w:val="0"/>
      </w:numPr>
      <w:tabs>
        <w:tab w:val="left" w:pos="567"/>
        <w:tab w:val="left" w:pos="1701"/>
      </w:tabs>
      <w:spacing w:before="240" w:after="120"/>
      <w:jc w:val="both"/>
    </w:pPr>
    <w:rPr>
      <w:rFonts w:ascii="NewsGotT" w:hAnsi="NewsGotT" w:cs="Arial"/>
      <w:lang w:val="en-US"/>
    </w:rPr>
  </w:style>
  <w:style w:type="character" w:customStyle="1" w:styleId="Nivel3Carter">
    <w:name w:val="Nivel3 Caráter"/>
    <w:basedOn w:val="Ttulo3Carter"/>
    <w:link w:val="Nivel3"/>
    <w:rsid w:val="00E87825"/>
    <w:rPr>
      <w:rFonts w:ascii="NewsGotT" w:hAnsi="NewsGotT" w:cs="Arial"/>
      <w:b/>
      <w:bCs/>
      <w:kern w:val="32"/>
      <w:sz w:val="24"/>
      <w:szCs w:val="24"/>
      <w:lang w:val="en-US"/>
    </w:rPr>
  </w:style>
  <w:style w:type="paragraph" w:customStyle="1" w:styleId="TextodepoisEquao">
    <w:name w:val="Texto_depois_Equação"/>
    <w:basedOn w:val="NormalTrabalho"/>
    <w:link w:val="TextodepoisEquaoCarter"/>
    <w:qFormat/>
    <w:rsid w:val="00E87825"/>
  </w:style>
  <w:style w:type="paragraph" w:customStyle="1" w:styleId="variavel">
    <w:name w:val="variavel"/>
    <w:basedOn w:val="NormalTrabalho"/>
    <w:link w:val="variavelCarter"/>
    <w:qFormat/>
    <w:rsid w:val="00E87825"/>
    <w:rPr>
      <w:i/>
    </w:rPr>
  </w:style>
  <w:style w:type="character" w:customStyle="1" w:styleId="TextodepoisEquaoCarter">
    <w:name w:val="Texto_depois_Equação Caráter"/>
    <w:basedOn w:val="NormalTrabalhoCarcter"/>
    <w:link w:val="TextodepoisEquao"/>
    <w:rsid w:val="00E87825"/>
    <w:rPr>
      <w:rFonts w:ascii="NewsGotT" w:eastAsiaTheme="minorHAnsi" w:hAnsi="NewsGotT"/>
      <w:sz w:val="24"/>
      <w:szCs w:val="24"/>
      <w:lang w:val="en-US" w:eastAsia="pt-PT" w:bidi="ar-SA"/>
    </w:rPr>
  </w:style>
  <w:style w:type="character" w:customStyle="1" w:styleId="variavelCarter">
    <w:name w:val="variavel Caráter"/>
    <w:basedOn w:val="NormalTrabalhoCarcter"/>
    <w:link w:val="variavel"/>
    <w:rsid w:val="00E87825"/>
    <w:rPr>
      <w:rFonts w:ascii="NewsGotT" w:eastAsiaTheme="minorHAnsi" w:hAnsi="NewsGotT"/>
      <w:i/>
      <w:sz w:val="24"/>
      <w:szCs w:val="24"/>
      <w:lang w:val="en-US" w:eastAsia="pt-PT" w:bidi="ar-SA"/>
    </w:rPr>
  </w:style>
  <w:style w:type="paragraph" w:customStyle="1" w:styleId="TableTitle">
    <w:name w:val="Table Title"/>
    <w:basedOn w:val="Normal"/>
    <w:link w:val="TableTitleCarter"/>
    <w:rsid w:val="00E87825"/>
    <w:pPr>
      <w:jc w:val="center"/>
    </w:pPr>
    <w:rPr>
      <w:smallCaps/>
      <w:sz w:val="16"/>
      <w:szCs w:val="16"/>
      <w:lang w:val="en-US" w:eastAsia="en-US"/>
    </w:rPr>
  </w:style>
  <w:style w:type="character" w:customStyle="1" w:styleId="TableTitleCarter">
    <w:name w:val="Table Title Caráter"/>
    <w:basedOn w:val="Tipodeletrapredefinidodopargrafo"/>
    <w:link w:val="TableTitle"/>
    <w:rsid w:val="00E87825"/>
    <w:rPr>
      <w:smallCaps/>
      <w:sz w:val="16"/>
      <w:szCs w:val="16"/>
      <w:lang w:val="en-US" w:eastAsia="en-US"/>
    </w:rPr>
  </w:style>
  <w:style w:type="paragraph" w:customStyle="1" w:styleId="NormalSemParagrafo">
    <w:name w:val="Normal Sem Paragrafo"/>
    <w:basedOn w:val="NormalTrabalho"/>
    <w:link w:val="NormalSemParagrafoCarter"/>
    <w:qFormat/>
    <w:rsid w:val="00E87825"/>
  </w:style>
  <w:style w:type="character" w:customStyle="1" w:styleId="NormalSemParagrafoCarter">
    <w:name w:val="Normal Sem Paragrafo Caráter"/>
    <w:basedOn w:val="NormalTrabalhoCarcter"/>
    <w:link w:val="NormalSemParagrafo"/>
    <w:rsid w:val="00E87825"/>
    <w:rPr>
      <w:rFonts w:ascii="NewsGotT" w:eastAsiaTheme="minorHAnsi" w:hAnsi="NewsGotT"/>
      <w:sz w:val="24"/>
      <w:szCs w:val="24"/>
      <w:lang w:val="en-US" w:eastAsia="pt-PT" w:bidi="ar-SA"/>
    </w:rPr>
  </w:style>
  <w:style w:type="paragraph" w:customStyle="1" w:styleId="ReferenciasPHD">
    <w:name w:val="Referencias_PHD"/>
    <w:basedOn w:val="NormalWeb"/>
    <w:link w:val="ReferenciasPHDCarter"/>
    <w:qFormat/>
    <w:rsid w:val="00032305"/>
    <w:pPr>
      <w:spacing w:before="0" w:after="120"/>
      <w:ind w:left="641" w:hanging="641"/>
      <w:jc w:val="both"/>
    </w:pPr>
    <w:rPr>
      <w:sz w:val="22"/>
      <w:lang w:val="en-US"/>
    </w:rPr>
  </w:style>
  <w:style w:type="character" w:customStyle="1" w:styleId="ReferenciasPHDCarter">
    <w:name w:val="Referencias_PHD Caráter"/>
    <w:basedOn w:val="Tipodeletrapredefinidodopargrafo"/>
    <w:link w:val="ReferenciasPHD"/>
    <w:rsid w:val="00032305"/>
    <w:rPr>
      <w:color w:val="000000"/>
      <w:sz w:val="22"/>
      <w:lang w:val="en-US"/>
    </w:rPr>
  </w:style>
  <w:style w:type="paragraph" w:customStyle="1" w:styleId="PostTable">
    <w:name w:val="Post_Table"/>
    <w:basedOn w:val="NormalTrabalho"/>
    <w:link w:val="PostTableCarter"/>
    <w:rsid w:val="00B46E5F"/>
    <w:pPr>
      <w:spacing w:after="0" w:line="240" w:lineRule="auto"/>
    </w:pPr>
    <w:rPr>
      <w:rFonts w:ascii="Times New Roman" w:hAnsi="Times New Roman"/>
      <w:sz w:val="20"/>
      <w:szCs w:val="16"/>
    </w:rPr>
  </w:style>
  <w:style w:type="character" w:customStyle="1" w:styleId="PostTableCarter">
    <w:name w:val="Post_Table Caráter"/>
    <w:basedOn w:val="NormalTrabalhoCarcter"/>
    <w:link w:val="PostTable"/>
    <w:rsid w:val="00B46E5F"/>
    <w:rPr>
      <w:rFonts w:ascii="NewsGotT" w:eastAsiaTheme="minorHAnsi" w:hAnsi="NewsGotT"/>
      <w:sz w:val="24"/>
      <w:szCs w:val="16"/>
      <w:lang w:val="en-US" w:eastAsia="en-US" w:bidi="ar-SA"/>
    </w:rPr>
  </w:style>
  <w:style w:type="paragraph" w:customStyle="1" w:styleId="sectionhead1">
    <w:name w:val="section head (1)"/>
    <w:basedOn w:val="Normal"/>
    <w:rsid w:val="00B51FC7"/>
    <w:pPr>
      <w:numPr>
        <w:numId w:val="3"/>
      </w:numPr>
      <w:tabs>
        <w:tab w:val="left" w:pos="360"/>
      </w:tabs>
      <w:suppressAutoHyphens/>
      <w:spacing w:before="120" w:after="120" w:line="216" w:lineRule="auto"/>
      <w:ind w:left="0" w:firstLine="0"/>
      <w:jc w:val="center"/>
    </w:pPr>
    <w:rPr>
      <w:smallCaps/>
      <w:lang w:val="en-US"/>
    </w:rPr>
  </w:style>
  <w:style w:type="paragraph" w:customStyle="1" w:styleId="Normalpaper">
    <w:name w:val="Normal_paper"/>
    <w:basedOn w:val="text0"/>
    <w:link w:val="NormalpaperCarcter"/>
    <w:rsid w:val="00B51FC7"/>
    <w:pPr>
      <w:spacing w:after="120"/>
    </w:pPr>
  </w:style>
  <w:style w:type="character" w:customStyle="1" w:styleId="NormalpaperCarcter">
    <w:name w:val="Normal_paper Carácter"/>
    <w:basedOn w:val="textCarcter"/>
    <w:link w:val="Normalpaper"/>
    <w:rsid w:val="00B51FC7"/>
    <w:rPr>
      <w:rFonts w:ascii="NewsGotT" w:hAnsi="NewsGotT"/>
      <w:lang w:val="en-US"/>
    </w:rPr>
  </w:style>
  <w:style w:type="paragraph" w:customStyle="1" w:styleId="LegandaFigura">
    <w:name w:val="Leganda Figura"/>
    <w:basedOn w:val="Textodenotaderodap"/>
    <w:link w:val="LegandaFiguraCarcter"/>
    <w:rsid w:val="00B51FC7"/>
    <w:pPr>
      <w:suppressAutoHyphens/>
      <w:autoSpaceDE w:val="0"/>
      <w:spacing w:line="216" w:lineRule="auto"/>
      <w:jc w:val="both"/>
    </w:pPr>
  </w:style>
  <w:style w:type="character" w:customStyle="1" w:styleId="TextodenotaderodapCarter">
    <w:name w:val="Texto de nota de rodapé Caráter"/>
    <w:link w:val="Textodenotaderodap"/>
    <w:semiHidden/>
    <w:rsid w:val="00B51FC7"/>
  </w:style>
  <w:style w:type="character" w:customStyle="1" w:styleId="LegandaFiguraCarcter">
    <w:name w:val="Leganda Figura Carácter"/>
    <w:basedOn w:val="TextodenotaderodapCarter"/>
    <w:link w:val="LegandaFigura"/>
    <w:rsid w:val="00B51FC7"/>
  </w:style>
  <w:style w:type="character" w:customStyle="1" w:styleId="msqrt">
    <w:name w:val="msqrt"/>
    <w:basedOn w:val="Tipodeletrapredefinidodopargrafo"/>
    <w:rsid w:val="00DE5280"/>
  </w:style>
  <w:style w:type="character" w:customStyle="1" w:styleId="mn">
    <w:name w:val="mn"/>
    <w:basedOn w:val="Tipodeletrapredefinidodopargrafo"/>
    <w:rsid w:val="00DE5280"/>
  </w:style>
  <w:style w:type="paragraph" w:customStyle="1" w:styleId="Cabealho10">
    <w:name w:val="Cabeçalho 10"/>
    <w:basedOn w:val="Titulo4"/>
    <w:link w:val="Cabealho10Carter"/>
    <w:qFormat/>
    <w:rsid w:val="00596A74"/>
    <w:rPr>
      <w:rFonts w:eastAsia="MS Mincho"/>
    </w:rPr>
  </w:style>
  <w:style w:type="character" w:customStyle="1" w:styleId="Titulo4Carter">
    <w:name w:val="Titulo 4 Caráter"/>
    <w:basedOn w:val="Ttulo3Carter"/>
    <w:link w:val="Titulo4"/>
    <w:rsid w:val="00596A74"/>
    <w:rPr>
      <w:b/>
      <w:bCs/>
      <w:kern w:val="32"/>
      <w:sz w:val="28"/>
      <w:szCs w:val="24"/>
    </w:rPr>
  </w:style>
  <w:style w:type="character" w:customStyle="1" w:styleId="Cabealho10Carter">
    <w:name w:val="Cabeçalho 10 Caráter"/>
    <w:basedOn w:val="Titulo4Carter"/>
    <w:link w:val="Cabealho10"/>
    <w:rsid w:val="00596A74"/>
    <w:rPr>
      <w:rFonts w:eastAsia="MS Mincho"/>
      <w:b/>
      <w:bCs/>
      <w:kern w:val="32"/>
      <w:sz w:val="24"/>
      <w:szCs w:val="24"/>
    </w:rPr>
  </w:style>
  <w:style w:type="paragraph" w:styleId="PargrafodaLista">
    <w:name w:val="List Paragraph"/>
    <w:basedOn w:val="Normal"/>
    <w:uiPriority w:val="34"/>
    <w:qFormat/>
    <w:rsid w:val="00B57C87"/>
    <w:pPr>
      <w:ind w:left="720"/>
      <w:contextualSpacing/>
    </w:pPr>
  </w:style>
  <w:style w:type="paragraph" w:customStyle="1" w:styleId="Legendatese">
    <w:name w:val="Legenda_tese"/>
    <w:basedOn w:val="Normal"/>
    <w:link w:val="LegendateseCarcter"/>
    <w:rsid w:val="00B6305C"/>
    <w:pPr>
      <w:suppressAutoHyphens/>
      <w:spacing w:before="120" w:after="320"/>
      <w:ind w:left="1077" w:hanging="1077"/>
    </w:pPr>
    <w:rPr>
      <w:bCs/>
      <w:lang w:eastAsia="ar-SA"/>
    </w:rPr>
  </w:style>
  <w:style w:type="paragraph" w:customStyle="1" w:styleId="Inferior">
    <w:name w:val="Inferior"/>
    <w:basedOn w:val="Normal"/>
    <w:link w:val="InferiorCarcter"/>
    <w:rsid w:val="003B2552"/>
    <w:pPr>
      <w:suppressAutoHyphens/>
      <w:spacing w:line="360" w:lineRule="auto"/>
      <w:jc w:val="both"/>
    </w:pPr>
    <w:rPr>
      <w:i/>
      <w:sz w:val="24"/>
      <w:szCs w:val="24"/>
      <w:vertAlign w:val="subscript"/>
      <w:lang w:eastAsia="ar-SA"/>
    </w:rPr>
  </w:style>
  <w:style w:type="paragraph" w:customStyle="1" w:styleId="Inferiorlinha">
    <w:name w:val="Inferior_linha"/>
    <w:basedOn w:val="Normal"/>
    <w:link w:val="InferiorlinhaCarcter"/>
    <w:rsid w:val="003B2552"/>
    <w:pPr>
      <w:suppressAutoHyphens/>
      <w:spacing w:line="360" w:lineRule="auto"/>
      <w:jc w:val="both"/>
    </w:pPr>
    <w:rPr>
      <w:i/>
      <w:sz w:val="24"/>
      <w:szCs w:val="24"/>
      <w:vertAlign w:val="subscript"/>
      <w:lang w:eastAsia="ar-SA"/>
    </w:rPr>
  </w:style>
  <w:style w:type="character" w:customStyle="1" w:styleId="InferiorCarcter">
    <w:name w:val="Inferior Carácter"/>
    <w:basedOn w:val="Tipodeletrapredefinidodopargrafo"/>
    <w:link w:val="Inferior"/>
    <w:rsid w:val="003B2552"/>
    <w:rPr>
      <w:i/>
      <w:sz w:val="24"/>
      <w:szCs w:val="24"/>
      <w:vertAlign w:val="subscript"/>
      <w:lang w:eastAsia="ar-SA"/>
    </w:rPr>
  </w:style>
  <w:style w:type="character" w:customStyle="1" w:styleId="InferiorlinhaCarcter">
    <w:name w:val="Inferior_linha Carácter"/>
    <w:basedOn w:val="Tipodeletrapredefinidodopargrafo"/>
    <w:link w:val="Inferiorlinha"/>
    <w:rsid w:val="003B2552"/>
    <w:rPr>
      <w:i/>
      <w:sz w:val="24"/>
      <w:szCs w:val="24"/>
      <w:vertAlign w:val="subscript"/>
      <w:lang w:eastAsia="ar-SA"/>
    </w:rPr>
  </w:style>
  <w:style w:type="character" w:customStyle="1" w:styleId="LegendateseCarcter">
    <w:name w:val="Legenda_tese Carácter"/>
    <w:basedOn w:val="Tipodeletrapredefinidodopargrafo"/>
    <w:link w:val="Legendatese"/>
    <w:rsid w:val="00B6305C"/>
    <w:rPr>
      <w:b w:val="0"/>
      <w:bCs/>
      <w:lang w:eastAsia="ar-SA"/>
    </w:rPr>
  </w:style>
  <w:style w:type="paragraph" w:customStyle="1" w:styleId="FigurasOT">
    <w:name w:val="Figuras_OT"/>
    <w:basedOn w:val="Legendatese"/>
    <w:rsid w:val="003B2552"/>
    <w:pPr>
      <w:keepNext/>
      <w:tabs>
        <w:tab w:val="left" w:pos="993"/>
      </w:tabs>
      <w:spacing w:before="240" w:after="120"/>
      <w:ind w:left="0" w:firstLine="0"/>
      <w:jc w:val="center"/>
    </w:pPr>
  </w:style>
  <w:style w:type="paragraph" w:customStyle="1" w:styleId="Estilo5">
    <w:name w:val="Estilo5"/>
    <w:basedOn w:val="Titulo4"/>
    <w:link w:val="Estilo5Carter"/>
    <w:qFormat/>
    <w:rsid w:val="006E6F4E"/>
  </w:style>
  <w:style w:type="character" w:customStyle="1" w:styleId="Estilo5Carter">
    <w:name w:val="Estilo5 Caráter"/>
    <w:basedOn w:val="Titulo4Carter"/>
    <w:link w:val="Estilo5"/>
    <w:rsid w:val="006E6F4E"/>
    <w:rPr>
      <w:b/>
      <w:bCs/>
      <w:kern w:val="32"/>
      <w:sz w:val="24"/>
      <w:szCs w:val="24"/>
    </w:rPr>
  </w:style>
  <w:style w:type="paragraph" w:customStyle="1" w:styleId="Tabela">
    <w:name w:val="Tabela"/>
    <w:basedOn w:val="Normal"/>
    <w:link w:val="TabelaCarter"/>
    <w:qFormat/>
    <w:rsid w:val="00D04E03"/>
    <w:pPr>
      <w:keepNext/>
      <w:keepLines/>
      <w:contextualSpacing/>
      <w:jc w:val="center"/>
    </w:pPr>
    <w:rPr>
      <w:lang w:val="en-US"/>
    </w:rPr>
  </w:style>
  <w:style w:type="character" w:customStyle="1" w:styleId="TabelaCarter">
    <w:name w:val="Tabela Caráter"/>
    <w:basedOn w:val="Tipodeletrapredefinidodopargrafo"/>
    <w:link w:val="Tabela"/>
    <w:rsid w:val="00D04E03"/>
    <w:rPr>
      <w:lang w:val="en-US"/>
    </w:rPr>
  </w:style>
  <w:style w:type="paragraph" w:customStyle="1" w:styleId="AssinaturaBE">
    <w:name w:val="Assinatura_BE"/>
    <w:basedOn w:val="SimboloUM"/>
    <w:link w:val="AssinaturaBECarter"/>
    <w:qFormat/>
    <w:rsid w:val="00ED25B2"/>
    <w:pPr>
      <w:jc w:val="left"/>
    </w:pPr>
    <w:rPr>
      <w:sz w:val="20"/>
    </w:rPr>
  </w:style>
  <w:style w:type="character" w:customStyle="1" w:styleId="AssinaturaBECarter">
    <w:name w:val="Assinatura_BE Caráter"/>
    <w:basedOn w:val="SimboloUMCarter"/>
    <w:link w:val="AssinaturaBE"/>
    <w:rsid w:val="00ED25B2"/>
    <w:rPr>
      <w:b/>
      <w:sz w:val="36"/>
    </w:rPr>
  </w:style>
  <w:style w:type="paragraph" w:customStyle="1" w:styleId="NarrowPHD">
    <w:name w:val="Narrow_PHD"/>
    <w:basedOn w:val="CorpodeTextosemParagrafoPHD"/>
    <w:link w:val="NarrowPHDCarter"/>
    <w:qFormat/>
    <w:rsid w:val="00714420"/>
    <w:rPr>
      <w:sz w:val="12"/>
    </w:rPr>
  </w:style>
  <w:style w:type="character" w:customStyle="1" w:styleId="NarrowPHDCarter">
    <w:name w:val="Narrow_PHD Caráter"/>
    <w:basedOn w:val="CorpodeTextosemParagrafoPHDCarter"/>
    <w:link w:val="NarrowPHD"/>
    <w:rsid w:val="00714420"/>
    <w:rPr>
      <w:rFonts w:eastAsiaTheme="minorHAnsi"/>
      <w:sz w:val="12"/>
      <w:szCs w:val="24"/>
      <w:lang w:val="pt-PT" w:eastAsia="pt-PT" w:bidi="ar-SA"/>
    </w:rPr>
  </w:style>
  <w:style w:type="paragraph" w:customStyle="1" w:styleId="PhDEquao">
    <w:name w:val="PhD_Equação"/>
    <w:basedOn w:val="Normal"/>
    <w:link w:val="PhDEquaoCarter"/>
    <w:qFormat/>
    <w:rsid w:val="005B32EF"/>
    <w:pPr>
      <w:spacing w:after="120"/>
      <w:jc w:val="center"/>
    </w:pPr>
    <w:rPr>
      <w:sz w:val="24"/>
      <w:szCs w:val="24"/>
    </w:rPr>
  </w:style>
  <w:style w:type="character" w:customStyle="1" w:styleId="PhDEquaoCarter">
    <w:name w:val="PhD_Equação Caráter"/>
    <w:basedOn w:val="Tipodeletrapredefinidodopargrafo"/>
    <w:link w:val="PhDEquao"/>
    <w:rsid w:val="005B32EF"/>
    <w:rPr>
      <w:sz w:val="24"/>
      <w:szCs w:val="24"/>
    </w:rPr>
  </w:style>
  <w:style w:type="character" w:styleId="Hiperligaovisitada">
    <w:name w:val="FollowedHyperlink"/>
    <w:basedOn w:val="Tipodeletrapredefinidodopargrafo"/>
    <w:rsid w:val="00DB13DB"/>
    <w:rPr>
      <w:color w:val="954F72" w:themeColor="followedHyperlink"/>
      <w:u w:val="single"/>
    </w:rPr>
  </w:style>
  <w:style w:type="paragraph" w:styleId="Legenda">
    <w:name w:val="caption"/>
    <w:basedOn w:val="Normal"/>
    <w:next w:val="Normal"/>
    <w:uiPriority w:val="35"/>
    <w:qFormat/>
    <w:rsid w:val="0072362B"/>
    <w:pPr>
      <w:spacing w:after="200"/>
    </w:pPr>
    <w:rPr>
      <w:i/>
      <w:iCs/>
      <w:color w:val="44546A" w:themeColor="text2"/>
      <w:sz w:val="18"/>
      <w:szCs w:val="18"/>
    </w:rPr>
  </w:style>
  <w:style w:type="paragraph" w:customStyle="1" w:styleId="SpellerrorPHD">
    <w:name w:val="Spell_error_PHD"/>
    <w:basedOn w:val="Corpodetexto"/>
    <w:link w:val="SpellerrorPHDCarter"/>
    <w:qFormat/>
    <w:rsid w:val="00750D7F"/>
    <w:pPr>
      <w:spacing w:before="120" w:after="120" w:line="240" w:lineRule="auto"/>
    </w:pPr>
    <w:rPr>
      <w:lang w:val="en-US"/>
    </w:rPr>
  </w:style>
  <w:style w:type="character" w:customStyle="1" w:styleId="SpellerrorPHDCarter">
    <w:name w:val="Spell_error_PHD Caráter"/>
    <w:basedOn w:val="CorpodetextoCarter"/>
    <w:link w:val="SpellerrorPHD"/>
    <w:rsid w:val="00750D7F"/>
    <w:rPr>
      <w:rFonts w:eastAsiaTheme="minorHAnsi"/>
      <w:sz w:val="24"/>
      <w:szCs w:val="22"/>
      <w:lang w:val="en-US" w:eastAsia="en-US"/>
    </w:rPr>
  </w:style>
  <w:style w:type="paragraph" w:customStyle="1" w:styleId="CorpodetextoAEPHD">
    <w:name w:val="Corpo de texto_AE_PHD"/>
    <w:basedOn w:val="Corpodetexto"/>
    <w:link w:val="CorpodetextoAEPHDCarter"/>
    <w:qFormat/>
    <w:rsid w:val="00800B0A"/>
    <w:pPr>
      <w:widowControl w:val="0"/>
      <w:spacing w:after="0"/>
    </w:pPr>
  </w:style>
  <w:style w:type="paragraph" w:customStyle="1" w:styleId="CorpodetextoDEPHD">
    <w:name w:val="Corpo de textoDE_PHD"/>
    <w:basedOn w:val="CorpodetextoAEPHD"/>
    <w:link w:val="CorpodetextoDEPHDCarter"/>
    <w:qFormat/>
    <w:rsid w:val="00E45B91"/>
  </w:style>
  <w:style w:type="character" w:customStyle="1" w:styleId="CorpodetextoAEPHDCarter">
    <w:name w:val="Corpo de texto_AE_PHD Caráter"/>
    <w:basedOn w:val="CorpodetextoCarter"/>
    <w:link w:val="CorpodetextoAEPHD"/>
    <w:rsid w:val="00800B0A"/>
    <w:rPr>
      <w:rFonts w:eastAsiaTheme="minorHAnsi"/>
      <w:sz w:val="24"/>
      <w:szCs w:val="22"/>
      <w:lang w:eastAsia="en-US"/>
    </w:rPr>
  </w:style>
  <w:style w:type="character" w:customStyle="1" w:styleId="CorpodetextoDEPHDCarter">
    <w:name w:val="Corpo de textoDE_PHD Caráter"/>
    <w:basedOn w:val="CorpodetextoAEPHDCarter"/>
    <w:link w:val="CorpodetextoDEPHD"/>
    <w:rsid w:val="00E45B91"/>
    <w:rPr>
      <w:rFonts w:eastAsiaTheme="minorHAnsi"/>
      <w:sz w:val="24"/>
      <w:szCs w:val="22"/>
      <w:lang w:eastAsia="en-US"/>
    </w:rPr>
  </w:style>
  <w:style w:type="character" w:customStyle="1" w:styleId="tabelainteriorCarcter">
    <w:name w:val="tabela interior Carácter"/>
    <w:basedOn w:val="Tipodeletrapredefinidodopargrafo"/>
    <w:link w:val="tabelainterior"/>
    <w:locked/>
    <w:rsid w:val="002A70F9"/>
    <w:rPr>
      <w:rFonts w:cstheme="minorHAnsi"/>
      <w:b/>
      <w:sz w:val="16"/>
      <w:szCs w:val="18"/>
    </w:rPr>
  </w:style>
  <w:style w:type="paragraph" w:customStyle="1" w:styleId="tabelainterior">
    <w:name w:val="tabela interior"/>
    <w:basedOn w:val="Normal"/>
    <w:link w:val="tabelainteriorCarcter"/>
    <w:qFormat/>
    <w:rsid w:val="002A70F9"/>
    <w:pPr>
      <w:jc w:val="center"/>
    </w:pPr>
    <w:rPr>
      <w:rFonts w:cstheme="minorHAnsi"/>
      <w:b/>
      <w:sz w:val="16"/>
      <w:szCs w:val="18"/>
    </w:rPr>
  </w:style>
  <w:style w:type="paragraph" w:customStyle="1" w:styleId="PhDcapitulosemnumero">
    <w:name w:val="PhD_capitulo_sem_numero"/>
    <w:basedOn w:val="Ttulo1"/>
    <w:link w:val="PhDcapitulosemnumeroCarter"/>
    <w:qFormat/>
    <w:rsid w:val="00650AD5"/>
    <w:pPr>
      <w:keepNext w:val="0"/>
      <w:widowControl w:val="0"/>
      <w:numPr>
        <w:numId w:val="0"/>
      </w:numPr>
      <w:tabs>
        <w:tab w:val="left" w:pos="0"/>
      </w:tabs>
      <w:spacing w:line="276" w:lineRule="auto"/>
    </w:pPr>
    <w:rPr>
      <w:rFonts w:eastAsiaTheme="majorEastAsia"/>
      <w:b w:val="0"/>
      <w:bCs w:val="0"/>
      <w:kern w:val="0"/>
      <w:szCs w:val="28"/>
      <w:lang w:eastAsia="en-US"/>
      <w14:scene3d>
        <w14:camera w14:prst="orthographicFront"/>
        <w14:lightRig w14:rig="threePt" w14:dir="t">
          <w14:rot w14:lat="0" w14:lon="0" w14:rev="0"/>
        </w14:lightRig>
      </w14:scene3d>
    </w:rPr>
  </w:style>
  <w:style w:type="character" w:customStyle="1" w:styleId="PhDcapitulosemnumeroCarter">
    <w:name w:val="PhD_capitulo_sem_numero Caráter"/>
    <w:basedOn w:val="Tipodeletrapredefinidodopargrafo"/>
    <w:link w:val="PhDcapitulosemnumero"/>
    <w:rsid w:val="00650AD5"/>
    <w:rPr>
      <w:rFonts w:eastAsiaTheme="majorEastAsia"/>
      <w:sz w:val="40"/>
      <w:szCs w:val="28"/>
      <w:lang w:eastAsia="en-US"/>
      <w14:scene3d>
        <w14:camera w14:prst="orthographicFront"/>
        <w14:lightRig w14:rig="threePt" w14:dir="t">
          <w14:rot w14:lat="0" w14:lon="0" w14:rev="0"/>
        </w14:lightRig>
      </w14:scene3d>
    </w:rPr>
  </w:style>
  <w:style w:type="numbering" w:customStyle="1" w:styleId="Estilo6">
    <w:name w:val="Estilo6"/>
    <w:uiPriority w:val="99"/>
    <w:rsid w:val="000249B3"/>
  </w:style>
  <w:style w:type="numbering" w:customStyle="1" w:styleId="Estilo7">
    <w:name w:val="Estilo7"/>
    <w:uiPriority w:val="99"/>
    <w:rsid w:val="00EF6921"/>
    <w:pPr>
      <w:numPr>
        <w:numId w:val="4"/>
      </w:numPr>
    </w:pPr>
  </w:style>
  <w:style w:type="numbering" w:customStyle="1" w:styleId="Estilo8">
    <w:name w:val="Estilo8"/>
    <w:uiPriority w:val="99"/>
    <w:rsid w:val="00626C7F"/>
    <w:pPr>
      <w:numPr>
        <w:numId w:val="6"/>
      </w:numPr>
    </w:pPr>
  </w:style>
  <w:style w:type="character" w:customStyle="1" w:styleId="keyvalue">
    <w:name w:val="keyvalue"/>
    <w:basedOn w:val="Tipodeletrapredefinidodopargrafo"/>
    <w:rsid w:val="00920C78"/>
  </w:style>
  <w:style w:type="character" w:customStyle="1" w:styleId="texhtml">
    <w:name w:val="texhtml"/>
    <w:basedOn w:val="Tipodeletrapredefinidodopargrafo"/>
    <w:rsid w:val="00623789"/>
  </w:style>
  <w:style w:type="paragraph" w:customStyle="1" w:styleId="PhDIngls">
    <w:name w:val="PhD_Inglês"/>
    <w:basedOn w:val="Corpodetexto"/>
    <w:link w:val="PhDInglsCarter"/>
    <w:qFormat/>
    <w:rsid w:val="00AE0E56"/>
    <w:rPr>
      <w:i/>
      <w:lang w:val="en-US"/>
    </w:rPr>
  </w:style>
  <w:style w:type="character" w:customStyle="1" w:styleId="PhDInglsCarter">
    <w:name w:val="PhD_Inglês Caráter"/>
    <w:basedOn w:val="CorpodetextoCarter"/>
    <w:link w:val="PhDIngls"/>
    <w:rsid w:val="00AE0E56"/>
    <w:rPr>
      <w:rFonts w:eastAsiaTheme="minorHAnsi"/>
      <w:i/>
      <w:sz w:val="24"/>
      <w:szCs w:val="22"/>
      <w:lang w:val="en-US" w:eastAsia="en-US"/>
    </w:rPr>
  </w:style>
  <w:style w:type="character" w:customStyle="1" w:styleId="highlight">
    <w:name w:val="highlight"/>
    <w:basedOn w:val="Tipodeletrapredefinidodopargrafo"/>
    <w:rsid w:val="008D30BB"/>
  </w:style>
  <w:style w:type="paragraph" w:customStyle="1" w:styleId="Empresas">
    <w:name w:val="Empresas"/>
    <w:basedOn w:val="Corpodetexto"/>
    <w:link w:val="EmpresasCarter"/>
    <w:qFormat/>
    <w:rsid w:val="005175F5"/>
    <w:rPr>
      <w:i/>
      <w:noProof/>
      <w:lang w:val="en-US"/>
    </w:rPr>
  </w:style>
  <w:style w:type="character" w:customStyle="1" w:styleId="EmpresasCarter">
    <w:name w:val="Empresas Caráter"/>
    <w:basedOn w:val="CorpodetextoCarter"/>
    <w:link w:val="Empresas"/>
    <w:rsid w:val="005175F5"/>
    <w:rPr>
      <w:rFonts w:eastAsiaTheme="minorHAnsi"/>
      <w:i/>
      <w:noProof/>
      <w:sz w:val="24"/>
      <w:szCs w:val="22"/>
      <w:lang w:val="en-US" w:eastAsia="en-US"/>
    </w:rPr>
  </w:style>
  <w:style w:type="paragraph" w:customStyle="1" w:styleId="Publicaes">
    <w:name w:val="Publicações"/>
    <w:basedOn w:val="Corpodetexto"/>
    <w:link w:val="PublicaesCarter"/>
    <w:qFormat/>
    <w:rsid w:val="00337C5F"/>
    <w:pPr>
      <w:numPr>
        <w:numId w:val="8"/>
      </w:numPr>
      <w:spacing w:after="120" w:line="276" w:lineRule="auto"/>
    </w:pPr>
    <w:rPr>
      <w:szCs w:val="24"/>
      <w:lang w:val="en-US"/>
    </w:rPr>
  </w:style>
  <w:style w:type="character" w:customStyle="1" w:styleId="PublicaesCarter">
    <w:name w:val="Publicações Caráter"/>
    <w:basedOn w:val="CorpodetextoCarter"/>
    <w:link w:val="Publicaes"/>
    <w:rsid w:val="00337C5F"/>
    <w:rPr>
      <w:rFonts w:eastAsiaTheme="minorHAnsi"/>
      <w:sz w:val="24"/>
      <w:szCs w:val="24"/>
      <w:lang w:val="en-US" w:eastAsia="en-US"/>
    </w:rPr>
  </w:style>
  <w:style w:type="paragraph" w:customStyle="1" w:styleId="NormalArtigo">
    <w:name w:val="Normal Artigo"/>
    <w:basedOn w:val="Corpodetexto"/>
    <w:link w:val="NormalArtigoCarter"/>
    <w:qFormat/>
    <w:rsid w:val="00A93A79"/>
    <w:pPr>
      <w:tabs>
        <w:tab w:val="clear" w:pos="567"/>
        <w:tab w:val="left" w:pos="288"/>
      </w:tabs>
      <w:spacing w:after="120" w:line="228" w:lineRule="auto"/>
      <w:ind w:firstLine="288"/>
    </w:pPr>
    <w:rPr>
      <w:rFonts w:eastAsia="MS Mincho"/>
      <w:spacing w:val="-1"/>
      <w:lang w:val="en-US"/>
    </w:rPr>
  </w:style>
  <w:style w:type="character" w:customStyle="1" w:styleId="NormalArtigoCarter">
    <w:name w:val="Normal Artigo Caráter"/>
    <w:basedOn w:val="CorpodetextoCarter"/>
    <w:link w:val="NormalArtigo"/>
    <w:rsid w:val="00A93A79"/>
    <w:rPr>
      <w:rFonts w:eastAsia="MS Mincho"/>
      <w:spacing w:val="-1"/>
      <w:sz w:val="24"/>
      <w:szCs w:val="22"/>
      <w:lang w:val="en-US" w:eastAsia="en-US"/>
    </w:rPr>
  </w:style>
  <w:style w:type="paragraph" w:customStyle="1" w:styleId="equao">
    <w:name w:val="equação"/>
    <w:basedOn w:val="Normal"/>
    <w:link w:val="equaoCarcter"/>
    <w:qFormat/>
    <w:rsid w:val="00A93A79"/>
    <w:pPr>
      <w:spacing w:after="120"/>
      <w:jc w:val="center"/>
    </w:pPr>
    <w:rPr>
      <w:sz w:val="24"/>
      <w:szCs w:val="24"/>
      <w:lang w:val="en-US"/>
    </w:rPr>
  </w:style>
  <w:style w:type="character" w:customStyle="1" w:styleId="equaoCarcter">
    <w:name w:val="equação Carácter"/>
    <w:link w:val="equao"/>
    <w:rsid w:val="00A93A79"/>
    <w:rPr>
      <w:sz w:val="24"/>
      <w:szCs w:val="24"/>
      <w:lang w:val="en-US"/>
    </w:rPr>
  </w:style>
  <w:style w:type="paragraph" w:customStyle="1" w:styleId="corpotextodepoisequacao">
    <w:name w:val="corpo_texto_depois_equacao"/>
    <w:basedOn w:val="NormalTrabalho"/>
    <w:link w:val="corpotextodepoisequacaoCarter"/>
    <w:qFormat/>
    <w:rsid w:val="00D347C2"/>
    <w:pPr>
      <w:tabs>
        <w:tab w:val="clear" w:pos="567"/>
      </w:tabs>
      <w:contextualSpacing/>
    </w:pPr>
    <w:rPr>
      <w:szCs w:val="24"/>
      <w:lang w:eastAsia="pt-PT"/>
    </w:rPr>
  </w:style>
  <w:style w:type="character" w:customStyle="1" w:styleId="corpotextodepoisequacaoCarter">
    <w:name w:val="corpo_texto_depois_equacao Caráter"/>
    <w:basedOn w:val="NormalTrabalhoCarcter"/>
    <w:link w:val="corpotextodepoisequacao"/>
    <w:rsid w:val="00D347C2"/>
    <w:rPr>
      <w:rFonts w:ascii="NewsGotT" w:eastAsiaTheme="minorHAnsi" w:hAnsi="NewsGotT"/>
      <w:sz w:val="24"/>
      <w:szCs w:val="24"/>
      <w:lang w:val="en-US" w:eastAsia="pt-PT" w:bidi="ar-SA"/>
    </w:rPr>
  </w:style>
  <w:style w:type="paragraph" w:customStyle="1" w:styleId="Legendatabelatese">
    <w:name w:val="Legenda_tabela_tese"/>
    <w:basedOn w:val="Legenda"/>
    <w:rsid w:val="00AF7EE3"/>
    <w:pPr>
      <w:suppressAutoHyphens/>
      <w:spacing w:before="240" w:after="120"/>
      <w:ind w:left="1021" w:hanging="1021"/>
    </w:pPr>
    <w:rPr>
      <w:bCs/>
      <w:i w:val="0"/>
      <w:iCs w:val="0"/>
      <w:color w:val="auto"/>
      <w:sz w:val="20"/>
      <w:szCs w:val="20"/>
      <w:lang w:eastAsia="ar-SA"/>
    </w:rPr>
  </w:style>
  <w:style w:type="character" w:styleId="Forte">
    <w:name w:val="Strong"/>
    <w:basedOn w:val="Tipodeletrapredefinidodopargrafo"/>
    <w:uiPriority w:val="22"/>
    <w:qFormat/>
    <w:rsid w:val="00576C41"/>
    <w:rPr>
      <w:b/>
      <w:bCs/>
    </w:rPr>
  </w:style>
  <w:style w:type="paragraph" w:customStyle="1" w:styleId="Nomes">
    <w:name w:val="Nomes"/>
    <w:basedOn w:val="CorpodetextoAEPHD"/>
    <w:link w:val="NomesCarter"/>
    <w:qFormat/>
    <w:rsid w:val="00C22F3C"/>
    <w:rPr>
      <w:noProof/>
    </w:rPr>
  </w:style>
  <w:style w:type="character" w:customStyle="1" w:styleId="NomesCarter">
    <w:name w:val="Nomes Caráter"/>
    <w:basedOn w:val="CorpodetextoAEPHDCarter"/>
    <w:link w:val="Nomes"/>
    <w:rsid w:val="00C22F3C"/>
    <w:rPr>
      <w:rFonts w:eastAsiaTheme="minorHAnsi"/>
      <w:noProof/>
      <w:sz w:val="24"/>
      <w:szCs w:val="22"/>
      <w:lang w:eastAsia="en-US"/>
    </w:rPr>
  </w:style>
  <w:style w:type="paragraph" w:customStyle="1" w:styleId="EquaesNovas">
    <w:name w:val="Equações_Novas"/>
    <w:basedOn w:val="Normal"/>
    <w:link w:val="EquaesNovasCarter"/>
    <w:qFormat/>
    <w:rsid w:val="00F84141"/>
    <w:pPr>
      <w:jc w:val="center"/>
    </w:pPr>
  </w:style>
  <w:style w:type="character" w:customStyle="1" w:styleId="EquaesNovasCarter">
    <w:name w:val="Equações_Novas Caráter"/>
    <w:basedOn w:val="Tipodeletrapredefinidodopargrafo"/>
    <w:link w:val="EquaesNovas"/>
    <w:rsid w:val="00F84141"/>
  </w:style>
  <w:style w:type="paragraph" w:customStyle="1" w:styleId="CorpodetextoAFigPHD">
    <w:name w:val="Corpo de texto_A_Fig_PHD"/>
    <w:basedOn w:val="CorpodetextoAEPHD"/>
    <w:link w:val="CorpodetextoAFigPHDCarter"/>
    <w:qFormat/>
    <w:rsid w:val="00DB7373"/>
    <w:pPr>
      <w:spacing w:after="200"/>
    </w:pPr>
  </w:style>
  <w:style w:type="character" w:customStyle="1" w:styleId="CorpodetextoAFigPHDCarter">
    <w:name w:val="Corpo de texto_A_Fig_PHD Caráter"/>
    <w:basedOn w:val="CorpodetextoAEPHDCarter"/>
    <w:link w:val="CorpodetextoAFigPHD"/>
    <w:rsid w:val="00DB7373"/>
    <w:rPr>
      <w:rFonts w:eastAsiaTheme="minorHAnsi"/>
      <w:sz w:val="24"/>
      <w:szCs w:val="22"/>
      <w:lang w:eastAsia="en-US"/>
    </w:rPr>
  </w:style>
  <w:style w:type="character" w:customStyle="1" w:styleId="fontstyle01">
    <w:name w:val="fontstyle01"/>
    <w:basedOn w:val="Tipodeletrapredefinidodopargrafo"/>
    <w:rsid w:val="00D71EA7"/>
    <w:rPr>
      <w:rFonts w:ascii="TimesNewRomanPSMT" w:hAnsi="TimesNewRomanPSMT" w:hint="default"/>
      <w:b w:val="0"/>
      <w:bCs w:val="0"/>
      <w:i w:val="0"/>
      <w:iCs w:val="0"/>
      <w:color w:val="000000"/>
      <w:sz w:val="24"/>
      <w:szCs w:val="24"/>
    </w:rPr>
  </w:style>
  <w:style w:type="character" w:customStyle="1" w:styleId="fontstyle21">
    <w:name w:val="fontstyle21"/>
    <w:basedOn w:val="Tipodeletrapredefinidodopargrafo"/>
    <w:rsid w:val="00D131BC"/>
    <w:rPr>
      <w:rFonts w:ascii="TimesNewRomanPS-BoldItalicMT" w:hAnsi="TimesNewRomanPS-BoldItalicMT" w:hint="default"/>
      <w:b/>
      <w:bCs/>
      <w:i/>
      <w:iCs/>
      <w:color w:val="000000"/>
      <w:sz w:val="20"/>
      <w:szCs w:val="20"/>
    </w:rPr>
  </w:style>
  <w:style w:type="paragraph" w:styleId="Listacommarcas">
    <w:name w:val="List Bullet"/>
    <w:basedOn w:val="Normal"/>
    <w:rsid w:val="000547A4"/>
    <w:pPr>
      <w:numPr>
        <w:numId w:val="10"/>
      </w:numPr>
      <w:contextualSpacing/>
    </w:pPr>
  </w:style>
  <w:style w:type="paragraph" w:customStyle="1" w:styleId="CorpoInglesPHD">
    <w:name w:val="Corpo_Ingles_PHD"/>
    <w:basedOn w:val="Corpodetexto"/>
    <w:link w:val="CorpoInglesPHDCarter"/>
    <w:qFormat/>
    <w:rsid w:val="009840C3"/>
    <w:rPr>
      <w:lang w:val="en-US"/>
    </w:rPr>
  </w:style>
  <w:style w:type="paragraph" w:customStyle="1" w:styleId="PhDkeywordsingles">
    <w:name w:val="PhD_keywords_ingles"/>
    <w:basedOn w:val="Normal"/>
    <w:link w:val="PhDkeywordsinglesCarter"/>
    <w:qFormat/>
    <w:rsid w:val="009840C3"/>
    <w:pPr>
      <w:tabs>
        <w:tab w:val="left" w:pos="567"/>
      </w:tabs>
      <w:spacing w:after="200" w:line="360" w:lineRule="auto"/>
      <w:ind w:left="1814" w:hanging="1814"/>
      <w:jc w:val="both"/>
    </w:pPr>
    <w:rPr>
      <w:rFonts w:eastAsiaTheme="minorHAnsi"/>
      <w:sz w:val="24"/>
      <w:szCs w:val="22"/>
      <w:lang w:val="en-US" w:eastAsia="en-US"/>
    </w:rPr>
  </w:style>
  <w:style w:type="character" w:customStyle="1" w:styleId="CorpoInglesPHDCarter">
    <w:name w:val="Corpo_Ingles_PHD Caráter"/>
    <w:basedOn w:val="CorpodetextoCarter"/>
    <w:link w:val="CorpoInglesPHD"/>
    <w:rsid w:val="009840C3"/>
    <w:rPr>
      <w:rFonts w:eastAsiaTheme="minorHAnsi"/>
      <w:sz w:val="24"/>
      <w:szCs w:val="22"/>
      <w:lang w:val="en-US" w:eastAsia="en-US"/>
    </w:rPr>
  </w:style>
  <w:style w:type="character" w:customStyle="1" w:styleId="PhDkeywordsinglesCarter">
    <w:name w:val="PhD_keywords_ingles Caráter"/>
    <w:basedOn w:val="Tipodeletrapredefinidodopargrafo"/>
    <w:link w:val="PhDkeywordsingles"/>
    <w:rsid w:val="009840C3"/>
    <w:rPr>
      <w:rFonts w:eastAsiaTheme="minorHAnsi"/>
      <w:sz w:val="24"/>
      <w:szCs w:val="22"/>
      <w:lang w:val="en-US" w:eastAsia="en-US"/>
    </w:rPr>
  </w:style>
  <w:style w:type="paragraph" w:customStyle="1" w:styleId="EquaoPHD">
    <w:name w:val="Equação_PHD"/>
    <w:basedOn w:val="Normal"/>
    <w:link w:val="EquaoPHDCarter"/>
    <w:qFormat/>
    <w:rsid w:val="00831103"/>
    <w:pPr>
      <w:spacing w:after="120"/>
      <w:jc w:val="center"/>
    </w:pPr>
    <w:rPr>
      <w:sz w:val="24"/>
      <w:szCs w:val="24"/>
    </w:rPr>
  </w:style>
  <w:style w:type="character" w:customStyle="1" w:styleId="EquaoPHDCarter">
    <w:name w:val="Equação_PHD Caráter"/>
    <w:basedOn w:val="Tipodeletrapredefinidodopargrafo"/>
    <w:link w:val="EquaoPHD"/>
    <w:rsid w:val="00831103"/>
    <w:rPr>
      <w:sz w:val="24"/>
      <w:szCs w:val="24"/>
    </w:rPr>
  </w:style>
  <w:style w:type="paragraph" w:customStyle="1" w:styleId="PhDCorpoTextoDepoisTabela">
    <w:name w:val="PhD_Corpo_Texto_Depois_Tabela"/>
    <w:basedOn w:val="Corpodetexto"/>
    <w:qFormat/>
    <w:rsid w:val="00B66544"/>
    <w:pPr>
      <w:spacing w:before="120"/>
    </w:pPr>
    <w:rPr>
      <w:rFonts w:ascii="NewsGotT" w:hAnsi="NewsGotT"/>
    </w:rPr>
  </w:style>
  <w:style w:type="paragraph" w:customStyle="1" w:styleId="PhDCorpo">
    <w:name w:val="PhD_Corpo"/>
    <w:basedOn w:val="Corpodetexto"/>
    <w:qFormat/>
    <w:rsid w:val="00B66544"/>
    <w:rPr>
      <w:rFonts w:ascii="NewsGotT" w:hAnsi="NewsGotT"/>
    </w:rPr>
  </w:style>
  <w:style w:type="paragraph" w:customStyle="1" w:styleId="PhDCabealho2">
    <w:name w:val="PhD_Cabeçalho2"/>
    <w:basedOn w:val="Ttulo2"/>
    <w:qFormat/>
    <w:rsid w:val="00B66544"/>
    <w:rPr>
      <w:rFonts w:ascii="NewsGotT" w:hAnsi="NewsGotT"/>
    </w:rPr>
  </w:style>
  <w:style w:type="paragraph" w:customStyle="1" w:styleId="PhDCabealho1">
    <w:name w:val="PhD_Cabeçalho1"/>
    <w:basedOn w:val="Ttulo1"/>
    <w:qFormat/>
    <w:rsid w:val="00B66544"/>
    <w:rPr>
      <w:rFonts w:ascii="NewsGotT" w:hAnsi="NewsGotT"/>
    </w:rPr>
  </w:style>
  <w:style w:type="paragraph" w:customStyle="1" w:styleId="PhDCabealho3">
    <w:name w:val="PhD_Cabeçalho3"/>
    <w:basedOn w:val="Ttulo3"/>
    <w:qFormat/>
    <w:rsid w:val="009576BB"/>
    <w:rPr>
      <w:rFonts w:ascii="NewsGotT" w:hAnsi="NewsGotT"/>
    </w:rPr>
  </w:style>
  <w:style w:type="table" w:styleId="TabelaWeb3">
    <w:name w:val="Table Web 3"/>
    <w:basedOn w:val="Tabelanormal"/>
    <w:rsid w:val="00A6066A"/>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SimplesTabela1">
    <w:name w:val="Plain Table 1"/>
    <w:basedOn w:val="Tabelanormal"/>
    <w:uiPriority w:val="41"/>
    <w:rsid w:val="006A6AAA"/>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elacomGrelhaClara">
    <w:name w:val="Grid Table Light"/>
    <w:basedOn w:val="Tabelanormal"/>
    <w:uiPriority w:val="40"/>
    <w:rsid w:val="00F9271A"/>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eladeGrelha1Clara">
    <w:name w:val="Grid Table 1 Light"/>
    <w:basedOn w:val="Tabelanormal"/>
    <w:uiPriority w:val="46"/>
    <w:rsid w:val="00DE19B3"/>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eladeGrelha1Clara-Destaque3">
    <w:name w:val="Grid Table 1 Light Accent 3"/>
    <w:basedOn w:val="Tabelanormal"/>
    <w:uiPriority w:val="46"/>
    <w:rsid w:val="009E3854"/>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character" w:customStyle="1" w:styleId="Ttulo1Carter">
    <w:name w:val="Título 1 Caráter"/>
    <w:basedOn w:val="Tipodeletrapredefinidodopargrafo"/>
    <w:link w:val="Ttulo1"/>
    <w:uiPriority w:val="9"/>
    <w:rsid w:val="008C236B"/>
    <w:rPr>
      <w:b/>
      <w:bCs/>
      <w:kern w:val="32"/>
      <w:sz w:val="40"/>
      <w:szCs w:val="40"/>
    </w:rPr>
  </w:style>
  <w:style w:type="paragraph" w:styleId="Bibliografia">
    <w:name w:val="Bibliography"/>
    <w:basedOn w:val="Normal"/>
    <w:next w:val="Normal"/>
    <w:uiPriority w:val="37"/>
    <w:unhideWhenUsed/>
    <w:rsid w:val="008C236B"/>
  </w:style>
  <w:style w:type="character" w:customStyle="1" w:styleId="MenoNoResolvida1">
    <w:name w:val="Menção Não Resolvida1"/>
    <w:basedOn w:val="Tipodeletrapredefinidodopargrafo"/>
    <w:uiPriority w:val="99"/>
    <w:semiHidden/>
    <w:unhideWhenUsed/>
    <w:rsid w:val="00C03849"/>
    <w:rPr>
      <w:color w:val="605E5C"/>
      <w:shd w:val="clear" w:color="auto" w:fill="E1DFDD"/>
    </w:rPr>
  </w:style>
  <w:style w:type="table" w:styleId="TabeladeGrelha2-Destaque3">
    <w:name w:val="Grid Table 2 Accent 3"/>
    <w:basedOn w:val="Tabelanormal"/>
    <w:uiPriority w:val="47"/>
    <w:rsid w:val="00017FFB"/>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deGrelha3-Destaque3">
    <w:name w:val="Grid Table 3 Accent 3"/>
    <w:basedOn w:val="Tabelanormal"/>
    <w:uiPriority w:val="48"/>
    <w:rsid w:val="00017FFB"/>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64034">
      <w:bodyDiv w:val="1"/>
      <w:marLeft w:val="0"/>
      <w:marRight w:val="0"/>
      <w:marTop w:val="0"/>
      <w:marBottom w:val="0"/>
      <w:divBdr>
        <w:top w:val="none" w:sz="0" w:space="0" w:color="auto"/>
        <w:left w:val="none" w:sz="0" w:space="0" w:color="auto"/>
        <w:bottom w:val="none" w:sz="0" w:space="0" w:color="auto"/>
        <w:right w:val="none" w:sz="0" w:space="0" w:color="auto"/>
      </w:divBdr>
    </w:div>
    <w:div w:id="2320489">
      <w:bodyDiv w:val="1"/>
      <w:marLeft w:val="0"/>
      <w:marRight w:val="0"/>
      <w:marTop w:val="0"/>
      <w:marBottom w:val="0"/>
      <w:divBdr>
        <w:top w:val="none" w:sz="0" w:space="0" w:color="auto"/>
        <w:left w:val="none" w:sz="0" w:space="0" w:color="auto"/>
        <w:bottom w:val="none" w:sz="0" w:space="0" w:color="auto"/>
        <w:right w:val="none" w:sz="0" w:space="0" w:color="auto"/>
      </w:divBdr>
      <w:divsChild>
        <w:div w:id="1515026314">
          <w:marLeft w:val="0"/>
          <w:marRight w:val="0"/>
          <w:marTop w:val="0"/>
          <w:marBottom w:val="0"/>
          <w:divBdr>
            <w:top w:val="none" w:sz="0" w:space="0" w:color="auto"/>
            <w:left w:val="none" w:sz="0" w:space="0" w:color="auto"/>
            <w:bottom w:val="none" w:sz="0" w:space="0" w:color="auto"/>
            <w:right w:val="none" w:sz="0" w:space="0" w:color="auto"/>
          </w:divBdr>
        </w:div>
      </w:divsChild>
    </w:div>
    <w:div w:id="5982789">
      <w:bodyDiv w:val="1"/>
      <w:marLeft w:val="0"/>
      <w:marRight w:val="0"/>
      <w:marTop w:val="0"/>
      <w:marBottom w:val="0"/>
      <w:divBdr>
        <w:top w:val="none" w:sz="0" w:space="0" w:color="auto"/>
        <w:left w:val="none" w:sz="0" w:space="0" w:color="auto"/>
        <w:bottom w:val="none" w:sz="0" w:space="0" w:color="auto"/>
        <w:right w:val="none" w:sz="0" w:space="0" w:color="auto"/>
      </w:divBdr>
    </w:div>
    <w:div w:id="6254397">
      <w:bodyDiv w:val="1"/>
      <w:marLeft w:val="0"/>
      <w:marRight w:val="0"/>
      <w:marTop w:val="0"/>
      <w:marBottom w:val="0"/>
      <w:divBdr>
        <w:top w:val="none" w:sz="0" w:space="0" w:color="auto"/>
        <w:left w:val="none" w:sz="0" w:space="0" w:color="auto"/>
        <w:bottom w:val="none" w:sz="0" w:space="0" w:color="auto"/>
        <w:right w:val="none" w:sz="0" w:space="0" w:color="auto"/>
      </w:divBdr>
    </w:div>
    <w:div w:id="8878574">
      <w:bodyDiv w:val="1"/>
      <w:marLeft w:val="0"/>
      <w:marRight w:val="0"/>
      <w:marTop w:val="0"/>
      <w:marBottom w:val="0"/>
      <w:divBdr>
        <w:top w:val="none" w:sz="0" w:space="0" w:color="auto"/>
        <w:left w:val="none" w:sz="0" w:space="0" w:color="auto"/>
        <w:bottom w:val="none" w:sz="0" w:space="0" w:color="auto"/>
        <w:right w:val="none" w:sz="0" w:space="0" w:color="auto"/>
      </w:divBdr>
    </w:div>
    <w:div w:id="10029770">
      <w:bodyDiv w:val="1"/>
      <w:marLeft w:val="0"/>
      <w:marRight w:val="0"/>
      <w:marTop w:val="0"/>
      <w:marBottom w:val="0"/>
      <w:divBdr>
        <w:top w:val="none" w:sz="0" w:space="0" w:color="auto"/>
        <w:left w:val="none" w:sz="0" w:space="0" w:color="auto"/>
        <w:bottom w:val="none" w:sz="0" w:space="0" w:color="auto"/>
        <w:right w:val="none" w:sz="0" w:space="0" w:color="auto"/>
      </w:divBdr>
      <w:divsChild>
        <w:div w:id="1428580836">
          <w:marLeft w:val="0"/>
          <w:marRight w:val="0"/>
          <w:marTop w:val="0"/>
          <w:marBottom w:val="0"/>
          <w:divBdr>
            <w:top w:val="none" w:sz="0" w:space="0" w:color="auto"/>
            <w:left w:val="none" w:sz="0" w:space="0" w:color="auto"/>
            <w:bottom w:val="none" w:sz="0" w:space="0" w:color="auto"/>
            <w:right w:val="none" w:sz="0" w:space="0" w:color="auto"/>
          </w:divBdr>
        </w:div>
      </w:divsChild>
    </w:div>
    <w:div w:id="10617758">
      <w:bodyDiv w:val="1"/>
      <w:marLeft w:val="0"/>
      <w:marRight w:val="0"/>
      <w:marTop w:val="0"/>
      <w:marBottom w:val="0"/>
      <w:divBdr>
        <w:top w:val="none" w:sz="0" w:space="0" w:color="auto"/>
        <w:left w:val="none" w:sz="0" w:space="0" w:color="auto"/>
        <w:bottom w:val="none" w:sz="0" w:space="0" w:color="auto"/>
        <w:right w:val="none" w:sz="0" w:space="0" w:color="auto"/>
      </w:divBdr>
    </w:div>
    <w:div w:id="13390751">
      <w:bodyDiv w:val="1"/>
      <w:marLeft w:val="0"/>
      <w:marRight w:val="0"/>
      <w:marTop w:val="0"/>
      <w:marBottom w:val="0"/>
      <w:divBdr>
        <w:top w:val="none" w:sz="0" w:space="0" w:color="auto"/>
        <w:left w:val="none" w:sz="0" w:space="0" w:color="auto"/>
        <w:bottom w:val="none" w:sz="0" w:space="0" w:color="auto"/>
        <w:right w:val="none" w:sz="0" w:space="0" w:color="auto"/>
      </w:divBdr>
    </w:div>
    <w:div w:id="17124844">
      <w:bodyDiv w:val="1"/>
      <w:marLeft w:val="0"/>
      <w:marRight w:val="0"/>
      <w:marTop w:val="0"/>
      <w:marBottom w:val="0"/>
      <w:divBdr>
        <w:top w:val="none" w:sz="0" w:space="0" w:color="auto"/>
        <w:left w:val="none" w:sz="0" w:space="0" w:color="auto"/>
        <w:bottom w:val="none" w:sz="0" w:space="0" w:color="auto"/>
        <w:right w:val="none" w:sz="0" w:space="0" w:color="auto"/>
      </w:divBdr>
    </w:div>
    <w:div w:id="17439464">
      <w:bodyDiv w:val="1"/>
      <w:marLeft w:val="0"/>
      <w:marRight w:val="0"/>
      <w:marTop w:val="0"/>
      <w:marBottom w:val="0"/>
      <w:divBdr>
        <w:top w:val="none" w:sz="0" w:space="0" w:color="auto"/>
        <w:left w:val="none" w:sz="0" w:space="0" w:color="auto"/>
        <w:bottom w:val="none" w:sz="0" w:space="0" w:color="auto"/>
        <w:right w:val="none" w:sz="0" w:space="0" w:color="auto"/>
      </w:divBdr>
    </w:div>
    <w:div w:id="19401429">
      <w:bodyDiv w:val="1"/>
      <w:marLeft w:val="0"/>
      <w:marRight w:val="0"/>
      <w:marTop w:val="0"/>
      <w:marBottom w:val="0"/>
      <w:divBdr>
        <w:top w:val="none" w:sz="0" w:space="0" w:color="auto"/>
        <w:left w:val="none" w:sz="0" w:space="0" w:color="auto"/>
        <w:bottom w:val="none" w:sz="0" w:space="0" w:color="auto"/>
        <w:right w:val="none" w:sz="0" w:space="0" w:color="auto"/>
      </w:divBdr>
    </w:div>
    <w:div w:id="19627176">
      <w:bodyDiv w:val="1"/>
      <w:marLeft w:val="0"/>
      <w:marRight w:val="0"/>
      <w:marTop w:val="0"/>
      <w:marBottom w:val="0"/>
      <w:divBdr>
        <w:top w:val="none" w:sz="0" w:space="0" w:color="auto"/>
        <w:left w:val="none" w:sz="0" w:space="0" w:color="auto"/>
        <w:bottom w:val="none" w:sz="0" w:space="0" w:color="auto"/>
        <w:right w:val="none" w:sz="0" w:space="0" w:color="auto"/>
      </w:divBdr>
    </w:div>
    <w:div w:id="24908618">
      <w:bodyDiv w:val="1"/>
      <w:marLeft w:val="0"/>
      <w:marRight w:val="0"/>
      <w:marTop w:val="0"/>
      <w:marBottom w:val="0"/>
      <w:divBdr>
        <w:top w:val="none" w:sz="0" w:space="0" w:color="auto"/>
        <w:left w:val="none" w:sz="0" w:space="0" w:color="auto"/>
        <w:bottom w:val="none" w:sz="0" w:space="0" w:color="auto"/>
        <w:right w:val="none" w:sz="0" w:space="0" w:color="auto"/>
      </w:divBdr>
    </w:div>
    <w:div w:id="25103234">
      <w:bodyDiv w:val="1"/>
      <w:marLeft w:val="0"/>
      <w:marRight w:val="0"/>
      <w:marTop w:val="0"/>
      <w:marBottom w:val="0"/>
      <w:divBdr>
        <w:top w:val="none" w:sz="0" w:space="0" w:color="auto"/>
        <w:left w:val="none" w:sz="0" w:space="0" w:color="auto"/>
        <w:bottom w:val="none" w:sz="0" w:space="0" w:color="auto"/>
        <w:right w:val="none" w:sz="0" w:space="0" w:color="auto"/>
      </w:divBdr>
      <w:divsChild>
        <w:div w:id="603659870">
          <w:marLeft w:val="0"/>
          <w:marRight w:val="0"/>
          <w:marTop w:val="0"/>
          <w:marBottom w:val="0"/>
          <w:divBdr>
            <w:top w:val="none" w:sz="0" w:space="0" w:color="auto"/>
            <w:left w:val="none" w:sz="0" w:space="0" w:color="auto"/>
            <w:bottom w:val="none" w:sz="0" w:space="0" w:color="auto"/>
            <w:right w:val="none" w:sz="0" w:space="0" w:color="auto"/>
          </w:divBdr>
        </w:div>
      </w:divsChild>
    </w:div>
    <w:div w:id="27535969">
      <w:bodyDiv w:val="1"/>
      <w:marLeft w:val="0"/>
      <w:marRight w:val="0"/>
      <w:marTop w:val="0"/>
      <w:marBottom w:val="0"/>
      <w:divBdr>
        <w:top w:val="none" w:sz="0" w:space="0" w:color="auto"/>
        <w:left w:val="none" w:sz="0" w:space="0" w:color="auto"/>
        <w:bottom w:val="none" w:sz="0" w:space="0" w:color="auto"/>
        <w:right w:val="none" w:sz="0" w:space="0" w:color="auto"/>
      </w:divBdr>
    </w:div>
    <w:div w:id="32000660">
      <w:bodyDiv w:val="1"/>
      <w:marLeft w:val="0"/>
      <w:marRight w:val="0"/>
      <w:marTop w:val="0"/>
      <w:marBottom w:val="0"/>
      <w:divBdr>
        <w:top w:val="none" w:sz="0" w:space="0" w:color="auto"/>
        <w:left w:val="none" w:sz="0" w:space="0" w:color="auto"/>
        <w:bottom w:val="none" w:sz="0" w:space="0" w:color="auto"/>
        <w:right w:val="none" w:sz="0" w:space="0" w:color="auto"/>
      </w:divBdr>
    </w:div>
    <w:div w:id="32732021">
      <w:bodyDiv w:val="1"/>
      <w:marLeft w:val="0"/>
      <w:marRight w:val="0"/>
      <w:marTop w:val="0"/>
      <w:marBottom w:val="0"/>
      <w:divBdr>
        <w:top w:val="none" w:sz="0" w:space="0" w:color="auto"/>
        <w:left w:val="none" w:sz="0" w:space="0" w:color="auto"/>
        <w:bottom w:val="none" w:sz="0" w:space="0" w:color="auto"/>
        <w:right w:val="none" w:sz="0" w:space="0" w:color="auto"/>
      </w:divBdr>
    </w:div>
    <w:div w:id="33430177">
      <w:bodyDiv w:val="1"/>
      <w:marLeft w:val="0"/>
      <w:marRight w:val="0"/>
      <w:marTop w:val="0"/>
      <w:marBottom w:val="0"/>
      <w:divBdr>
        <w:top w:val="none" w:sz="0" w:space="0" w:color="auto"/>
        <w:left w:val="none" w:sz="0" w:space="0" w:color="auto"/>
        <w:bottom w:val="none" w:sz="0" w:space="0" w:color="auto"/>
        <w:right w:val="none" w:sz="0" w:space="0" w:color="auto"/>
      </w:divBdr>
    </w:div>
    <w:div w:id="33776556">
      <w:bodyDiv w:val="1"/>
      <w:marLeft w:val="0"/>
      <w:marRight w:val="0"/>
      <w:marTop w:val="0"/>
      <w:marBottom w:val="0"/>
      <w:divBdr>
        <w:top w:val="none" w:sz="0" w:space="0" w:color="auto"/>
        <w:left w:val="none" w:sz="0" w:space="0" w:color="auto"/>
        <w:bottom w:val="none" w:sz="0" w:space="0" w:color="auto"/>
        <w:right w:val="none" w:sz="0" w:space="0" w:color="auto"/>
      </w:divBdr>
    </w:div>
    <w:div w:id="38627842">
      <w:bodyDiv w:val="1"/>
      <w:marLeft w:val="0"/>
      <w:marRight w:val="0"/>
      <w:marTop w:val="0"/>
      <w:marBottom w:val="0"/>
      <w:divBdr>
        <w:top w:val="none" w:sz="0" w:space="0" w:color="auto"/>
        <w:left w:val="none" w:sz="0" w:space="0" w:color="auto"/>
        <w:bottom w:val="none" w:sz="0" w:space="0" w:color="auto"/>
        <w:right w:val="none" w:sz="0" w:space="0" w:color="auto"/>
      </w:divBdr>
    </w:div>
    <w:div w:id="38749857">
      <w:bodyDiv w:val="1"/>
      <w:marLeft w:val="0"/>
      <w:marRight w:val="0"/>
      <w:marTop w:val="0"/>
      <w:marBottom w:val="0"/>
      <w:divBdr>
        <w:top w:val="none" w:sz="0" w:space="0" w:color="auto"/>
        <w:left w:val="none" w:sz="0" w:space="0" w:color="auto"/>
        <w:bottom w:val="none" w:sz="0" w:space="0" w:color="auto"/>
        <w:right w:val="none" w:sz="0" w:space="0" w:color="auto"/>
      </w:divBdr>
      <w:divsChild>
        <w:div w:id="1731541213">
          <w:marLeft w:val="0"/>
          <w:marRight w:val="0"/>
          <w:marTop w:val="0"/>
          <w:marBottom w:val="0"/>
          <w:divBdr>
            <w:top w:val="none" w:sz="0" w:space="0" w:color="auto"/>
            <w:left w:val="none" w:sz="0" w:space="0" w:color="auto"/>
            <w:bottom w:val="none" w:sz="0" w:space="0" w:color="auto"/>
            <w:right w:val="none" w:sz="0" w:space="0" w:color="auto"/>
          </w:divBdr>
        </w:div>
      </w:divsChild>
    </w:div>
    <w:div w:id="38824464">
      <w:bodyDiv w:val="1"/>
      <w:marLeft w:val="0"/>
      <w:marRight w:val="0"/>
      <w:marTop w:val="0"/>
      <w:marBottom w:val="0"/>
      <w:divBdr>
        <w:top w:val="none" w:sz="0" w:space="0" w:color="auto"/>
        <w:left w:val="none" w:sz="0" w:space="0" w:color="auto"/>
        <w:bottom w:val="none" w:sz="0" w:space="0" w:color="auto"/>
        <w:right w:val="none" w:sz="0" w:space="0" w:color="auto"/>
      </w:divBdr>
    </w:div>
    <w:div w:id="44333452">
      <w:bodyDiv w:val="1"/>
      <w:marLeft w:val="0"/>
      <w:marRight w:val="0"/>
      <w:marTop w:val="0"/>
      <w:marBottom w:val="0"/>
      <w:divBdr>
        <w:top w:val="none" w:sz="0" w:space="0" w:color="auto"/>
        <w:left w:val="none" w:sz="0" w:space="0" w:color="auto"/>
        <w:bottom w:val="none" w:sz="0" w:space="0" w:color="auto"/>
        <w:right w:val="none" w:sz="0" w:space="0" w:color="auto"/>
      </w:divBdr>
    </w:div>
    <w:div w:id="45644517">
      <w:bodyDiv w:val="1"/>
      <w:marLeft w:val="0"/>
      <w:marRight w:val="0"/>
      <w:marTop w:val="0"/>
      <w:marBottom w:val="0"/>
      <w:divBdr>
        <w:top w:val="none" w:sz="0" w:space="0" w:color="auto"/>
        <w:left w:val="none" w:sz="0" w:space="0" w:color="auto"/>
        <w:bottom w:val="none" w:sz="0" w:space="0" w:color="auto"/>
        <w:right w:val="none" w:sz="0" w:space="0" w:color="auto"/>
      </w:divBdr>
    </w:div>
    <w:div w:id="46345949">
      <w:bodyDiv w:val="1"/>
      <w:marLeft w:val="0"/>
      <w:marRight w:val="0"/>
      <w:marTop w:val="0"/>
      <w:marBottom w:val="0"/>
      <w:divBdr>
        <w:top w:val="none" w:sz="0" w:space="0" w:color="auto"/>
        <w:left w:val="none" w:sz="0" w:space="0" w:color="auto"/>
        <w:bottom w:val="none" w:sz="0" w:space="0" w:color="auto"/>
        <w:right w:val="none" w:sz="0" w:space="0" w:color="auto"/>
      </w:divBdr>
      <w:divsChild>
        <w:div w:id="582842390">
          <w:marLeft w:val="0"/>
          <w:marRight w:val="0"/>
          <w:marTop w:val="0"/>
          <w:marBottom w:val="0"/>
          <w:divBdr>
            <w:top w:val="none" w:sz="0" w:space="0" w:color="auto"/>
            <w:left w:val="none" w:sz="0" w:space="0" w:color="auto"/>
            <w:bottom w:val="none" w:sz="0" w:space="0" w:color="auto"/>
            <w:right w:val="none" w:sz="0" w:space="0" w:color="auto"/>
          </w:divBdr>
        </w:div>
      </w:divsChild>
    </w:div>
    <w:div w:id="46536848">
      <w:bodyDiv w:val="1"/>
      <w:marLeft w:val="0"/>
      <w:marRight w:val="0"/>
      <w:marTop w:val="0"/>
      <w:marBottom w:val="0"/>
      <w:divBdr>
        <w:top w:val="none" w:sz="0" w:space="0" w:color="auto"/>
        <w:left w:val="none" w:sz="0" w:space="0" w:color="auto"/>
        <w:bottom w:val="none" w:sz="0" w:space="0" w:color="auto"/>
        <w:right w:val="none" w:sz="0" w:space="0" w:color="auto"/>
      </w:divBdr>
    </w:div>
    <w:div w:id="48188675">
      <w:bodyDiv w:val="1"/>
      <w:marLeft w:val="0"/>
      <w:marRight w:val="0"/>
      <w:marTop w:val="0"/>
      <w:marBottom w:val="0"/>
      <w:divBdr>
        <w:top w:val="none" w:sz="0" w:space="0" w:color="auto"/>
        <w:left w:val="none" w:sz="0" w:space="0" w:color="auto"/>
        <w:bottom w:val="none" w:sz="0" w:space="0" w:color="auto"/>
        <w:right w:val="none" w:sz="0" w:space="0" w:color="auto"/>
      </w:divBdr>
      <w:divsChild>
        <w:div w:id="2026780983">
          <w:marLeft w:val="0"/>
          <w:marRight w:val="0"/>
          <w:marTop w:val="0"/>
          <w:marBottom w:val="0"/>
          <w:divBdr>
            <w:top w:val="none" w:sz="0" w:space="0" w:color="auto"/>
            <w:left w:val="none" w:sz="0" w:space="0" w:color="auto"/>
            <w:bottom w:val="none" w:sz="0" w:space="0" w:color="auto"/>
            <w:right w:val="none" w:sz="0" w:space="0" w:color="auto"/>
          </w:divBdr>
        </w:div>
      </w:divsChild>
    </w:div>
    <w:div w:id="50811118">
      <w:bodyDiv w:val="1"/>
      <w:marLeft w:val="0"/>
      <w:marRight w:val="0"/>
      <w:marTop w:val="0"/>
      <w:marBottom w:val="0"/>
      <w:divBdr>
        <w:top w:val="none" w:sz="0" w:space="0" w:color="auto"/>
        <w:left w:val="none" w:sz="0" w:space="0" w:color="auto"/>
        <w:bottom w:val="none" w:sz="0" w:space="0" w:color="auto"/>
        <w:right w:val="none" w:sz="0" w:space="0" w:color="auto"/>
      </w:divBdr>
    </w:div>
    <w:div w:id="54090085">
      <w:bodyDiv w:val="1"/>
      <w:marLeft w:val="0"/>
      <w:marRight w:val="0"/>
      <w:marTop w:val="0"/>
      <w:marBottom w:val="0"/>
      <w:divBdr>
        <w:top w:val="none" w:sz="0" w:space="0" w:color="auto"/>
        <w:left w:val="none" w:sz="0" w:space="0" w:color="auto"/>
        <w:bottom w:val="none" w:sz="0" w:space="0" w:color="auto"/>
        <w:right w:val="none" w:sz="0" w:space="0" w:color="auto"/>
      </w:divBdr>
    </w:div>
    <w:div w:id="56442782">
      <w:bodyDiv w:val="1"/>
      <w:marLeft w:val="0"/>
      <w:marRight w:val="0"/>
      <w:marTop w:val="0"/>
      <w:marBottom w:val="0"/>
      <w:divBdr>
        <w:top w:val="none" w:sz="0" w:space="0" w:color="auto"/>
        <w:left w:val="none" w:sz="0" w:space="0" w:color="auto"/>
        <w:bottom w:val="none" w:sz="0" w:space="0" w:color="auto"/>
        <w:right w:val="none" w:sz="0" w:space="0" w:color="auto"/>
      </w:divBdr>
    </w:div>
    <w:div w:id="57946337">
      <w:bodyDiv w:val="1"/>
      <w:marLeft w:val="0"/>
      <w:marRight w:val="0"/>
      <w:marTop w:val="0"/>
      <w:marBottom w:val="0"/>
      <w:divBdr>
        <w:top w:val="none" w:sz="0" w:space="0" w:color="auto"/>
        <w:left w:val="none" w:sz="0" w:space="0" w:color="auto"/>
        <w:bottom w:val="none" w:sz="0" w:space="0" w:color="auto"/>
        <w:right w:val="none" w:sz="0" w:space="0" w:color="auto"/>
      </w:divBdr>
    </w:div>
    <w:div w:id="59256238">
      <w:bodyDiv w:val="1"/>
      <w:marLeft w:val="0"/>
      <w:marRight w:val="0"/>
      <w:marTop w:val="0"/>
      <w:marBottom w:val="0"/>
      <w:divBdr>
        <w:top w:val="none" w:sz="0" w:space="0" w:color="auto"/>
        <w:left w:val="none" w:sz="0" w:space="0" w:color="auto"/>
        <w:bottom w:val="none" w:sz="0" w:space="0" w:color="auto"/>
        <w:right w:val="none" w:sz="0" w:space="0" w:color="auto"/>
      </w:divBdr>
    </w:div>
    <w:div w:id="59863008">
      <w:bodyDiv w:val="1"/>
      <w:marLeft w:val="0"/>
      <w:marRight w:val="0"/>
      <w:marTop w:val="0"/>
      <w:marBottom w:val="0"/>
      <w:divBdr>
        <w:top w:val="none" w:sz="0" w:space="0" w:color="auto"/>
        <w:left w:val="none" w:sz="0" w:space="0" w:color="auto"/>
        <w:bottom w:val="none" w:sz="0" w:space="0" w:color="auto"/>
        <w:right w:val="none" w:sz="0" w:space="0" w:color="auto"/>
      </w:divBdr>
    </w:div>
    <w:div w:id="63530649">
      <w:bodyDiv w:val="1"/>
      <w:marLeft w:val="0"/>
      <w:marRight w:val="0"/>
      <w:marTop w:val="0"/>
      <w:marBottom w:val="0"/>
      <w:divBdr>
        <w:top w:val="none" w:sz="0" w:space="0" w:color="auto"/>
        <w:left w:val="none" w:sz="0" w:space="0" w:color="auto"/>
        <w:bottom w:val="none" w:sz="0" w:space="0" w:color="auto"/>
        <w:right w:val="none" w:sz="0" w:space="0" w:color="auto"/>
      </w:divBdr>
    </w:div>
    <w:div w:id="65423899">
      <w:bodyDiv w:val="1"/>
      <w:marLeft w:val="0"/>
      <w:marRight w:val="0"/>
      <w:marTop w:val="0"/>
      <w:marBottom w:val="0"/>
      <w:divBdr>
        <w:top w:val="none" w:sz="0" w:space="0" w:color="auto"/>
        <w:left w:val="none" w:sz="0" w:space="0" w:color="auto"/>
        <w:bottom w:val="none" w:sz="0" w:space="0" w:color="auto"/>
        <w:right w:val="none" w:sz="0" w:space="0" w:color="auto"/>
      </w:divBdr>
      <w:divsChild>
        <w:div w:id="48578126">
          <w:marLeft w:val="0"/>
          <w:marRight w:val="0"/>
          <w:marTop w:val="0"/>
          <w:marBottom w:val="0"/>
          <w:divBdr>
            <w:top w:val="none" w:sz="0" w:space="0" w:color="auto"/>
            <w:left w:val="none" w:sz="0" w:space="0" w:color="auto"/>
            <w:bottom w:val="none" w:sz="0" w:space="0" w:color="auto"/>
            <w:right w:val="none" w:sz="0" w:space="0" w:color="auto"/>
          </w:divBdr>
        </w:div>
      </w:divsChild>
    </w:div>
    <w:div w:id="66803826">
      <w:bodyDiv w:val="1"/>
      <w:marLeft w:val="0"/>
      <w:marRight w:val="0"/>
      <w:marTop w:val="0"/>
      <w:marBottom w:val="0"/>
      <w:divBdr>
        <w:top w:val="none" w:sz="0" w:space="0" w:color="auto"/>
        <w:left w:val="none" w:sz="0" w:space="0" w:color="auto"/>
        <w:bottom w:val="none" w:sz="0" w:space="0" w:color="auto"/>
        <w:right w:val="none" w:sz="0" w:space="0" w:color="auto"/>
      </w:divBdr>
    </w:div>
    <w:div w:id="68356374">
      <w:bodyDiv w:val="1"/>
      <w:marLeft w:val="0"/>
      <w:marRight w:val="0"/>
      <w:marTop w:val="0"/>
      <w:marBottom w:val="0"/>
      <w:divBdr>
        <w:top w:val="none" w:sz="0" w:space="0" w:color="auto"/>
        <w:left w:val="none" w:sz="0" w:space="0" w:color="auto"/>
        <w:bottom w:val="none" w:sz="0" w:space="0" w:color="auto"/>
        <w:right w:val="none" w:sz="0" w:space="0" w:color="auto"/>
      </w:divBdr>
    </w:div>
    <w:div w:id="68507987">
      <w:bodyDiv w:val="1"/>
      <w:marLeft w:val="0"/>
      <w:marRight w:val="0"/>
      <w:marTop w:val="0"/>
      <w:marBottom w:val="0"/>
      <w:divBdr>
        <w:top w:val="none" w:sz="0" w:space="0" w:color="auto"/>
        <w:left w:val="none" w:sz="0" w:space="0" w:color="auto"/>
        <w:bottom w:val="none" w:sz="0" w:space="0" w:color="auto"/>
        <w:right w:val="none" w:sz="0" w:space="0" w:color="auto"/>
      </w:divBdr>
    </w:div>
    <w:div w:id="71128843">
      <w:bodyDiv w:val="1"/>
      <w:marLeft w:val="0"/>
      <w:marRight w:val="0"/>
      <w:marTop w:val="0"/>
      <w:marBottom w:val="0"/>
      <w:divBdr>
        <w:top w:val="none" w:sz="0" w:space="0" w:color="auto"/>
        <w:left w:val="none" w:sz="0" w:space="0" w:color="auto"/>
        <w:bottom w:val="none" w:sz="0" w:space="0" w:color="auto"/>
        <w:right w:val="none" w:sz="0" w:space="0" w:color="auto"/>
      </w:divBdr>
    </w:div>
    <w:div w:id="74480002">
      <w:bodyDiv w:val="1"/>
      <w:marLeft w:val="0"/>
      <w:marRight w:val="0"/>
      <w:marTop w:val="0"/>
      <w:marBottom w:val="0"/>
      <w:divBdr>
        <w:top w:val="none" w:sz="0" w:space="0" w:color="auto"/>
        <w:left w:val="none" w:sz="0" w:space="0" w:color="auto"/>
        <w:bottom w:val="none" w:sz="0" w:space="0" w:color="auto"/>
        <w:right w:val="none" w:sz="0" w:space="0" w:color="auto"/>
      </w:divBdr>
    </w:div>
    <w:div w:id="75782985">
      <w:bodyDiv w:val="1"/>
      <w:marLeft w:val="0"/>
      <w:marRight w:val="0"/>
      <w:marTop w:val="0"/>
      <w:marBottom w:val="0"/>
      <w:divBdr>
        <w:top w:val="none" w:sz="0" w:space="0" w:color="auto"/>
        <w:left w:val="none" w:sz="0" w:space="0" w:color="auto"/>
        <w:bottom w:val="none" w:sz="0" w:space="0" w:color="auto"/>
        <w:right w:val="none" w:sz="0" w:space="0" w:color="auto"/>
      </w:divBdr>
    </w:div>
    <w:div w:id="79719184">
      <w:bodyDiv w:val="1"/>
      <w:marLeft w:val="0"/>
      <w:marRight w:val="0"/>
      <w:marTop w:val="0"/>
      <w:marBottom w:val="0"/>
      <w:divBdr>
        <w:top w:val="none" w:sz="0" w:space="0" w:color="auto"/>
        <w:left w:val="none" w:sz="0" w:space="0" w:color="auto"/>
        <w:bottom w:val="none" w:sz="0" w:space="0" w:color="auto"/>
        <w:right w:val="none" w:sz="0" w:space="0" w:color="auto"/>
      </w:divBdr>
    </w:div>
    <w:div w:id="89280994">
      <w:bodyDiv w:val="1"/>
      <w:marLeft w:val="0"/>
      <w:marRight w:val="0"/>
      <w:marTop w:val="0"/>
      <w:marBottom w:val="0"/>
      <w:divBdr>
        <w:top w:val="none" w:sz="0" w:space="0" w:color="auto"/>
        <w:left w:val="none" w:sz="0" w:space="0" w:color="auto"/>
        <w:bottom w:val="none" w:sz="0" w:space="0" w:color="auto"/>
        <w:right w:val="none" w:sz="0" w:space="0" w:color="auto"/>
      </w:divBdr>
    </w:div>
    <w:div w:id="89357558">
      <w:bodyDiv w:val="1"/>
      <w:marLeft w:val="0"/>
      <w:marRight w:val="0"/>
      <w:marTop w:val="0"/>
      <w:marBottom w:val="0"/>
      <w:divBdr>
        <w:top w:val="none" w:sz="0" w:space="0" w:color="auto"/>
        <w:left w:val="none" w:sz="0" w:space="0" w:color="auto"/>
        <w:bottom w:val="none" w:sz="0" w:space="0" w:color="auto"/>
        <w:right w:val="none" w:sz="0" w:space="0" w:color="auto"/>
      </w:divBdr>
    </w:div>
    <w:div w:id="93133834">
      <w:bodyDiv w:val="1"/>
      <w:marLeft w:val="0"/>
      <w:marRight w:val="0"/>
      <w:marTop w:val="0"/>
      <w:marBottom w:val="0"/>
      <w:divBdr>
        <w:top w:val="none" w:sz="0" w:space="0" w:color="auto"/>
        <w:left w:val="none" w:sz="0" w:space="0" w:color="auto"/>
        <w:bottom w:val="none" w:sz="0" w:space="0" w:color="auto"/>
        <w:right w:val="none" w:sz="0" w:space="0" w:color="auto"/>
      </w:divBdr>
    </w:div>
    <w:div w:id="98528990">
      <w:bodyDiv w:val="1"/>
      <w:marLeft w:val="0"/>
      <w:marRight w:val="0"/>
      <w:marTop w:val="0"/>
      <w:marBottom w:val="0"/>
      <w:divBdr>
        <w:top w:val="none" w:sz="0" w:space="0" w:color="auto"/>
        <w:left w:val="none" w:sz="0" w:space="0" w:color="auto"/>
        <w:bottom w:val="none" w:sz="0" w:space="0" w:color="auto"/>
        <w:right w:val="none" w:sz="0" w:space="0" w:color="auto"/>
      </w:divBdr>
    </w:div>
    <w:div w:id="100495964">
      <w:bodyDiv w:val="1"/>
      <w:marLeft w:val="0"/>
      <w:marRight w:val="0"/>
      <w:marTop w:val="0"/>
      <w:marBottom w:val="0"/>
      <w:divBdr>
        <w:top w:val="none" w:sz="0" w:space="0" w:color="auto"/>
        <w:left w:val="none" w:sz="0" w:space="0" w:color="auto"/>
        <w:bottom w:val="none" w:sz="0" w:space="0" w:color="auto"/>
        <w:right w:val="none" w:sz="0" w:space="0" w:color="auto"/>
      </w:divBdr>
      <w:divsChild>
        <w:div w:id="284311652">
          <w:marLeft w:val="0"/>
          <w:marRight w:val="0"/>
          <w:marTop w:val="0"/>
          <w:marBottom w:val="0"/>
          <w:divBdr>
            <w:top w:val="none" w:sz="0" w:space="0" w:color="auto"/>
            <w:left w:val="none" w:sz="0" w:space="0" w:color="auto"/>
            <w:bottom w:val="none" w:sz="0" w:space="0" w:color="auto"/>
            <w:right w:val="none" w:sz="0" w:space="0" w:color="auto"/>
          </w:divBdr>
        </w:div>
      </w:divsChild>
    </w:div>
    <w:div w:id="101535859">
      <w:bodyDiv w:val="1"/>
      <w:marLeft w:val="0"/>
      <w:marRight w:val="0"/>
      <w:marTop w:val="0"/>
      <w:marBottom w:val="0"/>
      <w:divBdr>
        <w:top w:val="none" w:sz="0" w:space="0" w:color="auto"/>
        <w:left w:val="none" w:sz="0" w:space="0" w:color="auto"/>
        <w:bottom w:val="none" w:sz="0" w:space="0" w:color="auto"/>
        <w:right w:val="none" w:sz="0" w:space="0" w:color="auto"/>
      </w:divBdr>
    </w:div>
    <w:div w:id="104425197">
      <w:bodyDiv w:val="1"/>
      <w:marLeft w:val="0"/>
      <w:marRight w:val="0"/>
      <w:marTop w:val="0"/>
      <w:marBottom w:val="0"/>
      <w:divBdr>
        <w:top w:val="none" w:sz="0" w:space="0" w:color="auto"/>
        <w:left w:val="none" w:sz="0" w:space="0" w:color="auto"/>
        <w:bottom w:val="none" w:sz="0" w:space="0" w:color="auto"/>
        <w:right w:val="none" w:sz="0" w:space="0" w:color="auto"/>
      </w:divBdr>
    </w:div>
    <w:div w:id="105466371">
      <w:bodyDiv w:val="1"/>
      <w:marLeft w:val="0"/>
      <w:marRight w:val="0"/>
      <w:marTop w:val="0"/>
      <w:marBottom w:val="0"/>
      <w:divBdr>
        <w:top w:val="none" w:sz="0" w:space="0" w:color="auto"/>
        <w:left w:val="none" w:sz="0" w:space="0" w:color="auto"/>
        <w:bottom w:val="none" w:sz="0" w:space="0" w:color="auto"/>
        <w:right w:val="none" w:sz="0" w:space="0" w:color="auto"/>
      </w:divBdr>
      <w:divsChild>
        <w:div w:id="1236670309">
          <w:marLeft w:val="0"/>
          <w:marRight w:val="0"/>
          <w:marTop w:val="0"/>
          <w:marBottom w:val="0"/>
          <w:divBdr>
            <w:top w:val="none" w:sz="0" w:space="0" w:color="auto"/>
            <w:left w:val="none" w:sz="0" w:space="0" w:color="auto"/>
            <w:bottom w:val="none" w:sz="0" w:space="0" w:color="auto"/>
            <w:right w:val="none" w:sz="0" w:space="0" w:color="auto"/>
          </w:divBdr>
        </w:div>
      </w:divsChild>
    </w:div>
    <w:div w:id="105538271">
      <w:bodyDiv w:val="1"/>
      <w:marLeft w:val="0"/>
      <w:marRight w:val="0"/>
      <w:marTop w:val="0"/>
      <w:marBottom w:val="0"/>
      <w:divBdr>
        <w:top w:val="none" w:sz="0" w:space="0" w:color="auto"/>
        <w:left w:val="none" w:sz="0" w:space="0" w:color="auto"/>
        <w:bottom w:val="none" w:sz="0" w:space="0" w:color="auto"/>
        <w:right w:val="none" w:sz="0" w:space="0" w:color="auto"/>
      </w:divBdr>
    </w:div>
    <w:div w:id="108010509">
      <w:bodyDiv w:val="1"/>
      <w:marLeft w:val="0"/>
      <w:marRight w:val="0"/>
      <w:marTop w:val="0"/>
      <w:marBottom w:val="0"/>
      <w:divBdr>
        <w:top w:val="none" w:sz="0" w:space="0" w:color="auto"/>
        <w:left w:val="none" w:sz="0" w:space="0" w:color="auto"/>
        <w:bottom w:val="none" w:sz="0" w:space="0" w:color="auto"/>
        <w:right w:val="none" w:sz="0" w:space="0" w:color="auto"/>
      </w:divBdr>
    </w:div>
    <w:div w:id="109009202">
      <w:bodyDiv w:val="1"/>
      <w:marLeft w:val="0"/>
      <w:marRight w:val="0"/>
      <w:marTop w:val="0"/>
      <w:marBottom w:val="0"/>
      <w:divBdr>
        <w:top w:val="none" w:sz="0" w:space="0" w:color="auto"/>
        <w:left w:val="none" w:sz="0" w:space="0" w:color="auto"/>
        <w:bottom w:val="none" w:sz="0" w:space="0" w:color="auto"/>
        <w:right w:val="none" w:sz="0" w:space="0" w:color="auto"/>
      </w:divBdr>
    </w:div>
    <w:div w:id="110318720">
      <w:bodyDiv w:val="1"/>
      <w:marLeft w:val="0"/>
      <w:marRight w:val="0"/>
      <w:marTop w:val="0"/>
      <w:marBottom w:val="0"/>
      <w:divBdr>
        <w:top w:val="none" w:sz="0" w:space="0" w:color="auto"/>
        <w:left w:val="none" w:sz="0" w:space="0" w:color="auto"/>
        <w:bottom w:val="none" w:sz="0" w:space="0" w:color="auto"/>
        <w:right w:val="none" w:sz="0" w:space="0" w:color="auto"/>
      </w:divBdr>
      <w:divsChild>
        <w:div w:id="1762680322">
          <w:marLeft w:val="0"/>
          <w:marRight w:val="0"/>
          <w:marTop w:val="0"/>
          <w:marBottom w:val="0"/>
          <w:divBdr>
            <w:top w:val="none" w:sz="0" w:space="0" w:color="auto"/>
            <w:left w:val="none" w:sz="0" w:space="0" w:color="auto"/>
            <w:bottom w:val="none" w:sz="0" w:space="0" w:color="auto"/>
            <w:right w:val="none" w:sz="0" w:space="0" w:color="auto"/>
          </w:divBdr>
        </w:div>
      </w:divsChild>
    </w:div>
    <w:div w:id="110439782">
      <w:bodyDiv w:val="1"/>
      <w:marLeft w:val="0"/>
      <w:marRight w:val="0"/>
      <w:marTop w:val="0"/>
      <w:marBottom w:val="0"/>
      <w:divBdr>
        <w:top w:val="none" w:sz="0" w:space="0" w:color="auto"/>
        <w:left w:val="none" w:sz="0" w:space="0" w:color="auto"/>
        <w:bottom w:val="none" w:sz="0" w:space="0" w:color="auto"/>
        <w:right w:val="none" w:sz="0" w:space="0" w:color="auto"/>
      </w:divBdr>
    </w:div>
    <w:div w:id="113596838">
      <w:bodyDiv w:val="1"/>
      <w:marLeft w:val="0"/>
      <w:marRight w:val="0"/>
      <w:marTop w:val="0"/>
      <w:marBottom w:val="0"/>
      <w:divBdr>
        <w:top w:val="none" w:sz="0" w:space="0" w:color="auto"/>
        <w:left w:val="none" w:sz="0" w:space="0" w:color="auto"/>
        <w:bottom w:val="none" w:sz="0" w:space="0" w:color="auto"/>
        <w:right w:val="none" w:sz="0" w:space="0" w:color="auto"/>
      </w:divBdr>
    </w:div>
    <w:div w:id="116800895">
      <w:bodyDiv w:val="1"/>
      <w:marLeft w:val="0"/>
      <w:marRight w:val="0"/>
      <w:marTop w:val="0"/>
      <w:marBottom w:val="0"/>
      <w:divBdr>
        <w:top w:val="none" w:sz="0" w:space="0" w:color="auto"/>
        <w:left w:val="none" w:sz="0" w:space="0" w:color="auto"/>
        <w:bottom w:val="none" w:sz="0" w:space="0" w:color="auto"/>
        <w:right w:val="none" w:sz="0" w:space="0" w:color="auto"/>
      </w:divBdr>
    </w:div>
    <w:div w:id="120078991">
      <w:bodyDiv w:val="1"/>
      <w:marLeft w:val="0"/>
      <w:marRight w:val="0"/>
      <w:marTop w:val="0"/>
      <w:marBottom w:val="0"/>
      <w:divBdr>
        <w:top w:val="none" w:sz="0" w:space="0" w:color="auto"/>
        <w:left w:val="none" w:sz="0" w:space="0" w:color="auto"/>
        <w:bottom w:val="none" w:sz="0" w:space="0" w:color="auto"/>
        <w:right w:val="none" w:sz="0" w:space="0" w:color="auto"/>
      </w:divBdr>
    </w:div>
    <w:div w:id="130484266">
      <w:bodyDiv w:val="1"/>
      <w:marLeft w:val="0"/>
      <w:marRight w:val="0"/>
      <w:marTop w:val="0"/>
      <w:marBottom w:val="0"/>
      <w:divBdr>
        <w:top w:val="none" w:sz="0" w:space="0" w:color="auto"/>
        <w:left w:val="none" w:sz="0" w:space="0" w:color="auto"/>
        <w:bottom w:val="none" w:sz="0" w:space="0" w:color="auto"/>
        <w:right w:val="none" w:sz="0" w:space="0" w:color="auto"/>
      </w:divBdr>
    </w:div>
    <w:div w:id="133528497">
      <w:bodyDiv w:val="1"/>
      <w:marLeft w:val="0"/>
      <w:marRight w:val="0"/>
      <w:marTop w:val="0"/>
      <w:marBottom w:val="0"/>
      <w:divBdr>
        <w:top w:val="none" w:sz="0" w:space="0" w:color="auto"/>
        <w:left w:val="none" w:sz="0" w:space="0" w:color="auto"/>
        <w:bottom w:val="none" w:sz="0" w:space="0" w:color="auto"/>
        <w:right w:val="none" w:sz="0" w:space="0" w:color="auto"/>
      </w:divBdr>
    </w:div>
    <w:div w:id="133642787">
      <w:bodyDiv w:val="1"/>
      <w:marLeft w:val="0"/>
      <w:marRight w:val="0"/>
      <w:marTop w:val="0"/>
      <w:marBottom w:val="0"/>
      <w:divBdr>
        <w:top w:val="none" w:sz="0" w:space="0" w:color="auto"/>
        <w:left w:val="none" w:sz="0" w:space="0" w:color="auto"/>
        <w:bottom w:val="none" w:sz="0" w:space="0" w:color="auto"/>
        <w:right w:val="none" w:sz="0" w:space="0" w:color="auto"/>
      </w:divBdr>
    </w:div>
    <w:div w:id="134612452">
      <w:bodyDiv w:val="1"/>
      <w:marLeft w:val="0"/>
      <w:marRight w:val="0"/>
      <w:marTop w:val="0"/>
      <w:marBottom w:val="0"/>
      <w:divBdr>
        <w:top w:val="none" w:sz="0" w:space="0" w:color="auto"/>
        <w:left w:val="none" w:sz="0" w:space="0" w:color="auto"/>
        <w:bottom w:val="none" w:sz="0" w:space="0" w:color="auto"/>
        <w:right w:val="none" w:sz="0" w:space="0" w:color="auto"/>
      </w:divBdr>
    </w:div>
    <w:div w:id="134831963">
      <w:bodyDiv w:val="1"/>
      <w:marLeft w:val="0"/>
      <w:marRight w:val="0"/>
      <w:marTop w:val="0"/>
      <w:marBottom w:val="0"/>
      <w:divBdr>
        <w:top w:val="none" w:sz="0" w:space="0" w:color="auto"/>
        <w:left w:val="none" w:sz="0" w:space="0" w:color="auto"/>
        <w:bottom w:val="none" w:sz="0" w:space="0" w:color="auto"/>
        <w:right w:val="none" w:sz="0" w:space="0" w:color="auto"/>
      </w:divBdr>
    </w:div>
    <w:div w:id="141779457">
      <w:bodyDiv w:val="1"/>
      <w:marLeft w:val="0"/>
      <w:marRight w:val="0"/>
      <w:marTop w:val="0"/>
      <w:marBottom w:val="0"/>
      <w:divBdr>
        <w:top w:val="none" w:sz="0" w:space="0" w:color="auto"/>
        <w:left w:val="none" w:sz="0" w:space="0" w:color="auto"/>
        <w:bottom w:val="none" w:sz="0" w:space="0" w:color="auto"/>
        <w:right w:val="none" w:sz="0" w:space="0" w:color="auto"/>
      </w:divBdr>
    </w:div>
    <w:div w:id="147133324">
      <w:bodyDiv w:val="1"/>
      <w:marLeft w:val="0"/>
      <w:marRight w:val="0"/>
      <w:marTop w:val="0"/>
      <w:marBottom w:val="0"/>
      <w:divBdr>
        <w:top w:val="none" w:sz="0" w:space="0" w:color="auto"/>
        <w:left w:val="none" w:sz="0" w:space="0" w:color="auto"/>
        <w:bottom w:val="none" w:sz="0" w:space="0" w:color="auto"/>
        <w:right w:val="none" w:sz="0" w:space="0" w:color="auto"/>
      </w:divBdr>
    </w:div>
    <w:div w:id="148400515">
      <w:bodyDiv w:val="1"/>
      <w:marLeft w:val="0"/>
      <w:marRight w:val="0"/>
      <w:marTop w:val="0"/>
      <w:marBottom w:val="0"/>
      <w:divBdr>
        <w:top w:val="none" w:sz="0" w:space="0" w:color="auto"/>
        <w:left w:val="none" w:sz="0" w:space="0" w:color="auto"/>
        <w:bottom w:val="none" w:sz="0" w:space="0" w:color="auto"/>
        <w:right w:val="none" w:sz="0" w:space="0" w:color="auto"/>
      </w:divBdr>
      <w:divsChild>
        <w:div w:id="242568540">
          <w:marLeft w:val="0"/>
          <w:marRight w:val="0"/>
          <w:marTop w:val="0"/>
          <w:marBottom w:val="0"/>
          <w:divBdr>
            <w:top w:val="none" w:sz="0" w:space="0" w:color="auto"/>
            <w:left w:val="none" w:sz="0" w:space="0" w:color="auto"/>
            <w:bottom w:val="none" w:sz="0" w:space="0" w:color="auto"/>
            <w:right w:val="none" w:sz="0" w:space="0" w:color="auto"/>
          </w:divBdr>
        </w:div>
      </w:divsChild>
    </w:div>
    <w:div w:id="152335580">
      <w:bodyDiv w:val="1"/>
      <w:marLeft w:val="0"/>
      <w:marRight w:val="0"/>
      <w:marTop w:val="0"/>
      <w:marBottom w:val="0"/>
      <w:divBdr>
        <w:top w:val="none" w:sz="0" w:space="0" w:color="auto"/>
        <w:left w:val="none" w:sz="0" w:space="0" w:color="auto"/>
        <w:bottom w:val="none" w:sz="0" w:space="0" w:color="auto"/>
        <w:right w:val="none" w:sz="0" w:space="0" w:color="auto"/>
      </w:divBdr>
    </w:div>
    <w:div w:id="152450391">
      <w:bodyDiv w:val="1"/>
      <w:marLeft w:val="0"/>
      <w:marRight w:val="0"/>
      <w:marTop w:val="0"/>
      <w:marBottom w:val="0"/>
      <w:divBdr>
        <w:top w:val="none" w:sz="0" w:space="0" w:color="auto"/>
        <w:left w:val="none" w:sz="0" w:space="0" w:color="auto"/>
        <w:bottom w:val="none" w:sz="0" w:space="0" w:color="auto"/>
        <w:right w:val="none" w:sz="0" w:space="0" w:color="auto"/>
      </w:divBdr>
    </w:div>
    <w:div w:id="152572539">
      <w:bodyDiv w:val="1"/>
      <w:marLeft w:val="0"/>
      <w:marRight w:val="0"/>
      <w:marTop w:val="0"/>
      <w:marBottom w:val="0"/>
      <w:divBdr>
        <w:top w:val="none" w:sz="0" w:space="0" w:color="auto"/>
        <w:left w:val="none" w:sz="0" w:space="0" w:color="auto"/>
        <w:bottom w:val="none" w:sz="0" w:space="0" w:color="auto"/>
        <w:right w:val="none" w:sz="0" w:space="0" w:color="auto"/>
      </w:divBdr>
    </w:div>
    <w:div w:id="153641968">
      <w:bodyDiv w:val="1"/>
      <w:marLeft w:val="0"/>
      <w:marRight w:val="0"/>
      <w:marTop w:val="0"/>
      <w:marBottom w:val="0"/>
      <w:divBdr>
        <w:top w:val="none" w:sz="0" w:space="0" w:color="auto"/>
        <w:left w:val="none" w:sz="0" w:space="0" w:color="auto"/>
        <w:bottom w:val="none" w:sz="0" w:space="0" w:color="auto"/>
        <w:right w:val="none" w:sz="0" w:space="0" w:color="auto"/>
      </w:divBdr>
    </w:div>
    <w:div w:id="157694193">
      <w:bodyDiv w:val="1"/>
      <w:marLeft w:val="0"/>
      <w:marRight w:val="0"/>
      <w:marTop w:val="0"/>
      <w:marBottom w:val="0"/>
      <w:divBdr>
        <w:top w:val="none" w:sz="0" w:space="0" w:color="auto"/>
        <w:left w:val="none" w:sz="0" w:space="0" w:color="auto"/>
        <w:bottom w:val="none" w:sz="0" w:space="0" w:color="auto"/>
        <w:right w:val="none" w:sz="0" w:space="0" w:color="auto"/>
      </w:divBdr>
    </w:div>
    <w:div w:id="160974314">
      <w:bodyDiv w:val="1"/>
      <w:marLeft w:val="0"/>
      <w:marRight w:val="0"/>
      <w:marTop w:val="0"/>
      <w:marBottom w:val="0"/>
      <w:divBdr>
        <w:top w:val="none" w:sz="0" w:space="0" w:color="auto"/>
        <w:left w:val="none" w:sz="0" w:space="0" w:color="auto"/>
        <w:bottom w:val="none" w:sz="0" w:space="0" w:color="auto"/>
        <w:right w:val="none" w:sz="0" w:space="0" w:color="auto"/>
      </w:divBdr>
    </w:div>
    <w:div w:id="166290239">
      <w:bodyDiv w:val="1"/>
      <w:marLeft w:val="0"/>
      <w:marRight w:val="0"/>
      <w:marTop w:val="0"/>
      <w:marBottom w:val="0"/>
      <w:divBdr>
        <w:top w:val="none" w:sz="0" w:space="0" w:color="auto"/>
        <w:left w:val="none" w:sz="0" w:space="0" w:color="auto"/>
        <w:bottom w:val="none" w:sz="0" w:space="0" w:color="auto"/>
        <w:right w:val="none" w:sz="0" w:space="0" w:color="auto"/>
      </w:divBdr>
    </w:div>
    <w:div w:id="169566989">
      <w:bodyDiv w:val="1"/>
      <w:marLeft w:val="0"/>
      <w:marRight w:val="0"/>
      <w:marTop w:val="0"/>
      <w:marBottom w:val="0"/>
      <w:divBdr>
        <w:top w:val="none" w:sz="0" w:space="0" w:color="auto"/>
        <w:left w:val="none" w:sz="0" w:space="0" w:color="auto"/>
        <w:bottom w:val="none" w:sz="0" w:space="0" w:color="auto"/>
        <w:right w:val="none" w:sz="0" w:space="0" w:color="auto"/>
      </w:divBdr>
    </w:div>
    <w:div w:id="174004657">
      <w:bodyDiv w:val="1"/>
      <w:marLeft w:val="0"/>
      <w:marRight w:val="0"/>
      <w:marTop w:val="0"/>
      <w:marBottom w:val="0"/>
      <w:divBdr>
        <w:top w:val="none" w:sz="0" w:space="0" w:color="auto"/>
        <w:left w:val="none" w:sz="0" w:space="0" w:color="auto"/>
        <w:bottom w:val="none" w:sz="0" w:space="0" w:color="auto"/>
        <w:right w:val="none" w:sz="0" w:space="0" w:color="auto"/>
      </w:divBdr>
      <w:divsChild>
        <w:div w:id="286811684">
          <w:marLeft w:val="0"/>
          <w:marRight w:val="0"/>
          <w:marTop w:val="0"/>
          <w:marBottom w:val="0"/>
          <w:divBdr>
            <w:top w:val="none" w:sz="0" w:space="0" w:color="auto"/>
            <w:left w:val="none" w:sz="0" w:space="0" w:color="auto"/>
            <w:bottom w:val="none" w:sz="0" w:space="0" w:color="auto"/>
            <w:right w:val="none" w:sz="0" w:space="0" w:color="auto"/>
          </w:divBdr>
        </w:div>
      </w:divsChild>
    </w:div>
    <w:div w:id="174393640">
      <w:bodyDiv w:val="1"/>
      <w:marLeft w:val="0"/>
      <w:marRight w:val="0"/>
      <w:marTop w:val="0"/>
      <w:marBottom w:val="0"/>
      <w:divBdr>
        <w:top w:val="none" w:sz="0" w:space="0" w:color="auto"/>
        <w:left w:val="none" w:sz="0" w:space="0" w:color="auto"/>
        <w:bottom w:val="none" w:sz="0" w:space="0" w:color="auto"/>
        <w:right w:val="none" w:sz="0" w:space="0" w:color="auto"/>
      </w:divBdr>
      <w:divsChild>
        <w:div w:id="202602122">
          <w:marLeft w:val="0"/>
          <w:marRight w:val="0"/>
          <w:marTop w:val="0"/>
          <w:marBottom w:val="0"/>
          <w:divBdr>
            <w:top w:val="none" w:sz="0" w:space="0" w:color="auto"/>
            <w:left w:val="none" w:sz="0" w:space="0" w:color="auto"/>
            <w:bottom w:val="none" w:sz="0" w:space="0" w:color="auto"/>
            <w:right w:val="none" w:sz="0" w:space="0" w:color="auto"/>
          </w:divBdr>
        </w:div>
      </w:divsChild>
    </w:div>
    <w:div w:id="174685931">
      <w:bodyDiv w:val="1"/>
      <w:marLeft w:val="0"/>
      <w:marRight w:val="0"/>
      <w:marTop w:val="0"/>
      <w:marBottom w:val="0"/>
      <w:divBdr>
        <w:top w:val="none" w:sz="0" w:space="0" w:color="auto"/>
        <w:left w:val="none" w:sz="0" w:space="0" w:color="auto"/>
        <w:bottom w:val="none" w:sz="0" w:space="0" w:color="auto"/>
        <w:right w:val="none" w:sz="0" w:space="0" w:color="auto"/>
      </w:divBdr>
    </w:div>
    <w:div w:id="177740854">
      <w:bodyDiv w:val="1"/>
      <w:marLeft w:val="0"/>
      <w:marRight w:val="0"/>
      <w:marTop w:val="0"/>
      <w:marBottom w:val="0"/>
      <w:divBdr>
        <w:top w:val="none" w:sz="0" w:space="0" w:color="auto"/>
        <w:left w:val="none" w:sz="0" w:space="0" w:color="auto"/>
        <w:bottom w:val="none" w:sz="0" w:space="0" w:color="auto"/>
        <w:right w:val="none" w:sz="0" w:space="0" w:color="auto"/>
      </w:divBdr>
    </w:div>
    <w:div w:id="178549587">
      <w:bodyDiv w:val="1"/>
      <w:marLeft w:val="0"/>
      <w:marRight w:val="0"/>
      <w:marTop w:val="0"/>
      <w:marBottom w:val="0"/>
      <w:divBdr>
        <w:top w:val="none" w:sz="0" w:space="0" w:color="auto"/>
        <w:left w:val="none" w:sz="0" w:space="0" w:color="auto"/>
        <w:bottom w:val="none" w:sz="0" w:space="0" w:color="auto"/>
        <w:right w:val="none" w:sz="0" w:space="0" w:color="auto"/>
      </w:divBdr>
    </w:div>
    <w:div w:id="180319301">
      <w:bodyDiv w:val="1"/>
      <w:marLeft w:val="0"/>
      <w:marRight w:val="0"/>
      <w:marTop w:val="0"/>
      <w:marBottom w:val="0"/>
      <w:divBdr>
        <w:top w:val="none" w:sz="0" w:space="0" w:color="auto"/>
        <w:left w:val="none" w:sz="0" w:space="0" w:color="auto"/>
        <w:bottom w:val="none" w:sz="0" w:space="0" w:color="auto"/>
        <w:right w:val="none" w:sz="0" w:space="0" w:color="auto"/>
      </w:divBdr>
    </w:div>
    <w:div w:id="180821841">
      <w:bodyDiv w:val="1"/>
      <w:marLeft w:val="0"/>
      <w:marRight w:val="0"/>
      <w:marTop w:val="0"/>
      <w:marBottom w:val="0"/>
      <w:divBdr>
        <w:top w:val="none" w:sz="0" w:space="0" w:color="auto"/>
        <w:left w:val="none" w:sz="0" w:space="0" w:color="auto"/>
        <w:bottom w:val="none" w:sz="0" w:space="0" w:color="auto"/>
        <w:right w:val="none" w:sz="0" w:space="0" w:color="auto"/>
      </w:divBdr>
    </w:div>
    <w:div w:id="181600902">
      <w:bodyDiv w:val="1"/>
      <w:marLeft w:val="0"/>
      <w:marRight w:val="0"/>
      <w:marTop w:val="0"/>
      <w:marBottom w:val="0"/>
      <w:divBdr>
        <w:top w:val="none" w:sz="0" w:space="0" w:color="auto"/>
        <w:left w:val="none" w:sz="0" w:space="0" w:color="auto"/>
        <w:bottom w:val="none" w:sz="0" w:space="0" w:color="auto"/>
        <w:right w:val="none" w:sz="0" w:space="0" w:color="auto"/>
      </w:divBdr>
    </w:div>
    <w:div w:id="182666676">
      <w:bodyDiv w:val="1"/>
      <w:marLeft w:val="0"/>
      <w:marRight w:val="0"/>
      <w:marTop w:val="0"/>
      <w:marBottom w:val="0"/>
      <w:divBdr>
        <w:top w:val="none" w:sz="0" w:space="0" w:color="auto"/>
        <w:left w:val="none" w:sz="0" w:space="0" w:color="auto"/>
        <w:bottom w:val="none" w:sz="0" w:space="0" w:color="auto"/>
        <w:right w:val="none" w:sz="0" w:space="0" w:color="auto"/>
      </w:divBdr>
      <w:divsChild>
        <w:div w:id="1217157032">
          <w:marLeft w:val="0"/>
          <w:marRight w:val="0"/>
          <w:marTop w:val="0"/>
          <w:marBottom w:val="0"/>
          <w:divBdr>
            <w:top w:val="none" w:sz="0" w:space="0" w:color="auto"/>
            <w:left w:val="none" w:sz="0" w:space="0" w:color="auto"/>
            <w:bottom w:val="none" w:sz="0" w:space="0" w:color="auto"/>
            <w:right w:val="none" w:sz="0" w:space="0" w:color="auto"/>
          </w:divBdr>
        </w:div>
      </w:divsChild>
    </w:div>
    <w:div w:id="187569085">
      <w:bodyDiv w:val="1"/>
      <w:marLeft w:val="0"/>
      <w:marRight w:val="0"/>
      <w:marTop w:val="0"/>
      <w:marBottom w:val="0"/>
      <w:divBdr>
        <w:top w:val="none" w:sz="0" w:space="0" w:color="auto"/>
        <w:left w:val="none" w:sz="0" w:space="0" w:color="auto"/>
        <w:bottom w:val="none" w:sz="0" w:space="0" w:color="auto"/>
        <w:right w:val="none" w:sz="0" w:space="0" w:color="auto"/>
      </w:divBdr>
    </w:div>
    <w:div w:id="189611864">
      <w:bodyDiv w:val="1"/>
      <w:marLeft w:val="0"/>
      <w:marRight w:val="0"/>
      <w:marTop w:val="0"/>
      <w:marBottom w:val="0"/>
      <w:divBdr>
        <w:top w:val="none" w:sz="0" w:space="0" w:color="auto"/>
        <w:left w:val="none" w:sz="0" w:space="0" w:color="auto"/>
        <w:bottom w:val="none" w:sz="0" w:space="0" w:color="auto"/>
        <w:right w:val="none" w:sz="0" w:space="0" w:color="auto"/>
      </w:divBdr>
      <w:divsChild>
        <w:div w:id="2141921835">
          <w:marLeft w:val="0"/>
          <w:marRight w:val="0"/>
          <w:marTop w:val="0"/>
          <w:marBottom w:val="0"/>
          <w:divBdr>
            <w:top w:val="none" w:sz="0" w:space="0" w:color="auto"/>
            <w:left w:val="none" w:sz="0" w:space="0" w:color="auto"/>
            <w:bottom w:val="none" w:sz="0" w:space="0" w:color="auto"/>
            <w:right w:val="none" w:sz="0" w:space="0" w:color="auto"/>
          </w:divBdr>
        </w:div>
      </w:divsChild>
    </w:div>
    <w:div w:id="189950672">
      <w:bodyDiv w:val="1"/>
      <w:marLeft w:val="0"/>
      <w:marRight w:val="0"/>
      <w:marTop w:val="0"/>
      <w:marBottom w:val="0"/>
      <w:divBdr>
        <w:top w:val="none" w:sz="0" w:space="0" w:color="auto"/>
        <w:left w:val="none" w:sz="0" w:space="0" w:color="auto"/>
        <w:bottom w:val="none" w:sz="0" w:space="0" w:color="auto"/>
        <w:right w:val="none" w:sz="0" w:space="0" w:color="auto"/>
      </w:divBdr>
    </w:div>
    <w:div w:id="191770803">
      <w:bodyDiv w:val="1"/>
      <w:marLeft w:val="0"/>
      <w:marRight w:val="0"/>
      <w:marTop w:val="0"/>
      <w:marBottom w:val="0"/>
      <w:divBdr>
        <w:top w:val="none" w:sz="0" w:space="0" w:color="auto"/>
        <w:left w:val="none" w:sz="0" w:space="0" w:color="auto"/>
        <w:bottom w:val="none" w:sz="0" w:space="0" w:color="auto"/>
        <w:right w:val="none" w:sz="0" w:space="0" w:color="auto"/>
      </w:divBdr>
    </w:div>
    <w:div w:id="196817818">
      <w:bodyDiv w:val="1"/>
      <w:marLeft w:val="0"/>
      <w:marRight w:val="0"/>
      <w:marTop w:val="0"/>
      <w:marBottom w:val="0"/>
      <w:divBdr>
        <w:top w:val="none" w:sz="0" w:space="0" w:color="auto"/>
        <w:left w:val="none" w:sz="0" w:space="0" w:color="auto"/>
        <w:bottom w:val="none" w:sz="0" w:space="0" w:color="auto"/>
        <w:right w:val="none" w:sz="0" w:space="0" w:color="auto"/>
      </w:divBdr>
      <w:divsChild>
        <w:div w:id="1891064592">
          <w:marLeft w:val="0"/>
          <w:marRight w:val="0"/>
          <w:marTop w:val="0"/>
          <w:marBottom w:val="0"/>
          <w:divBdr>
            <w:top w:val="none" w:sz="0" w:space="0" w:color="auto"/>
            <w:left w:val="none" w:sz="0" w:space="0" w:color="auto"/>
            <w:bottom w:val="none" w:sz="0" w:space="0" w:color="auto"/>
            <w:right w:val="none" w:sz="0" w:space="0" w:color="auto"/>
          </w:divBdr>
        </w:div>
      </w:divsChild>
    </w:div>
    <w:div w:id="198907031">
      <w:bodyDiv w:val="1"/>
      <w:marLeft w:val="0"/>
      <w:marRight w:val="0"/>
      <w:marTop w:val="0"/>
      <w:marBottom w:val="0"/>
      <w:divBdr>
        <w:top w:val="none" w:sz="0" w:space="0" w:color="auto"/>
        <w:left w:val="none" w:sz="0" w:space="0" w:color="auto"/>
        <w:bottom w:val="none" w:sz="0" w:space="0" w:color="auto"/>
        <w:right w:val="none" w:sz="0" w:space="0" w:color="auto"/>
      </w:divBdr>
    </w:div>
    <w:div w:id="201330260">
      <w:bodyDiv w:val="1"/>
      <w:marLeft w:val="0"/>
      <w:marRight w:val="0"/>
      <w:marTop w:val="0"/>
      <w:marBottom w:val="0"/>
      <w:divBdr>
        <w:top w:val="none" w:sz="0" w:space="0" w:color="auto"/>
        <w:left w:val="none" w:sz="0" w:space="0" w:color="auto"/>
        <w:bottom w:val="none" w:sz="0" w:space="0" w:color="auto"/>
        <w:right w:val="none" w:sz="0" w:space="0" w:color="auto"/>
      </w:divBdr>
    </w:div>
    <w:div w:id="208080340">
      <w:bodyDiv w:val="1"/>
      <w:marLeft w:val="0"/>
      <w:marRight w:val="0"/>
      <w:marTop w:val="0"/>
      <w:marBottom w:val="0"/>
      <w:divBdr>
        <w:top w:val="none" w:sz="0" w:space="0" w:color="auto"/>
        <w:left w:val="none" w:sz="0" w:space="0" w:color="auto"/>
        <w:bottom w:val="none" w:sz="0" w:space="0" w:color="auto"/>
        <w:right w:val="none" w:sz="0" w:space="0" w:color="auto"/>
      </w:divBdr>
      <w:divsChild>
        <w:div w:id="315957435">
          <w:marLeft w:val="0"/>
          <w:marRight w:val="0"/>
          <w:marTop w:val="0"/>
          <w:marBottom w:val="0"/>
          <w:divBdr>
            <w:top w:val="none" w:sz="0" w:space="0" w:color="auto"/>
            <w:left w:val="none" w:sz="0" w:space="0" w:color="auto"/>
            <w:bottom w:val="none" w:sz="0" w:space="0" w:color="auto"/>
            <w:right w:val="none" w:sz="0" w:space="0" w:color="auto"/>
          </w:divBdr>
        </w:div>
      </w:divsChild>
    </w:div>
    <w:div w:id="212885665">
      <w:bodyDiv w:val="1"/>
      <w:marLeft w:val="0"/>
      <w:marRight w:val="0"/>
      <w:marTop w:val="0"/>
      <w:marBottom w:val="0"/>
      <w:divBdr>
        <w:top w:val="none" w:sz="0" w:space="0" w:color="auto"/>
        <w:left w:val="none" w:sz="0" w:space="0" w:color="auto"/>
        <w:bottom w:val="none" w:sz="0" w:space="0" w:color="auto"/>
        <w:right w:val="none" w:sz="0" w:space="0" w:color="auto"/>
      </w:divBdr>
    </w:div>
    <w:div w:id="213195439">
      <w:bodyDiv w:val="1"/>
      <w:marLeft w:val="0"/>
      <w:marRight w:val="0"/>
      <w:marTop w:val="0"/>
      <w:marBottom w:val="0"/>
      <w:divBdr>
        <w:top w:val="none" w:sz="0" w:space="0" w:color="auto"/>
        <w:left w:val="none" w:sz="0" w:space="0" w:color="auto"/>
        <w:bottom w:val="none" w:sz="0" w:space="0" w:color="auto"/>
        <w:right w:val="none" w:sz="0" w:space="0" w:color="auto"/>
      </w:divBdr>
      <w:divsChild>
        <w:div w:id="1434549918">
          <w:marLeft w:val="0"/>
          <w:marRight w:val="0"/>
          <w:marTop w:val="0"/>
          <w:marBottom w:val="0"/>
          <w:divBdr>
            <w:top w:val="none" w:sz="0" w:space="0" w:color="auto"/>
            <w:left w:val="none" w:sz="0" w:space="0" w:color="auto"/>
            <w:bottom w:val="none" w:sz="0" w:space="0" w:color="auto"/>
            <w:right w:val="none" w:sz="0" w:space="0" w:color="auto"/>
          </w:divBdr>
        </w:div>
      </w:divsChild>
    </w:div>
    <w:div w:id="215358094">
      <w:bodyDiv w:val="1"/>
      <w:marLeft w:val="0"/>
      <w:marRight w:val="0"/>
      <w:marTop w:val="0"/>
      <w:marBottom w:val="0"/>
      <w:divBdr>
        <w:top w:val="none" w:sz="0" w:space="0" w:color="auto"/>
        <w:left w:val="none" w:sz="0" w:space="0" w:color="auto"/>
        <w:bottom w:val="none" w:sz="0" w:space="0" w:color="auto"/>
        <w:right w:val="none" w:sz="0" w:space="0" w:color="auto"/>
      </w:divBdr>
      <w:divsChild>
        <w:div w:id="1776948061">
          <w:marLeft w:val="0"/>
          <w:marRight w:val="0"/>
          <w:marTop w:val="0"/>
          <w:marBottom w:val="0"/>
          <w:divBdr>
            <w:top w:val="none" w:sz="0" w:space="0" w:color="auto"/>
            <w:left w:val="none" w:sz="0" w:space="0" w:color="auto"/>
            <w:bottom w:val="none" w:sz="0" w:space="0" w:color="auto"/>
            <w:right w:val="none" w:sz="0" w:space="0" w:color="auto"/>
          </w:divBdr>
        </w:div>
      </w:divsChild>
    </w:div>
    <w:div w:id="216206653">
      <w:bodyDiv w:val="1"/>
      <w:marLeft w:val="0"/>
      <w:marRight w:val="0"/>
      <w:marTop w:val="0"/>
      <w:marBottom w:val="0"/>
      <w:divBdr>
        <w:top w:val="none" w:sz="0" w:space="0" w:color="auto"/>
        <w:left w:val="none" w:sz="0" w:space="0" w:color="auto"/>
        <w:bottom w:val="none" w:sz="0" w:space="0" w:color="auto"/>
        <w:right w:val="none" w:sz="0" w:space="0" w:color="auto"/>
      </w:divBdr>
      <w:divsChild>
        <w:div w:id="2106222432">
          <w:marLeft w:val="0"/>
          <w:marRight w:val="0"/>
          <w:marTop w:val="0"/>
          <w:marBottom w:val="0"/>
          <w:divBdr>
            <w:top w:val="none" w:sz="0" w:space="0" w:color="auto"/>
            <w:left w:val="none" w:sz="0" w:space="0" w:color="auto"/>
            <w:bottom w:val="none" w:sz="0" w:space="0" w:color="auto"/>
            <w:right w:val="none" w:sz="0" w:space="0" w:color="auto"/>
          </w:divBdr>
        </w:div>
      </w:divsChild>
    </w:div>
    <w:div w:id="219636023">
      <w:bodyDiv w:val="1"/>
      <w:marLeft w:val="0"/>
      <w:marRight w:val="0"/>
      <w:marTop w:val="0"/>
      <w:marBottom w:val="0"/>
      <w:divBdr>
        <w:top w:val="none" w:sz="0" w:space="0" w:color="auto"/>
        <w:left w:val="none" w:sz="0" w:space="0" w:color="auto"/>
        <w:bottom w:val="none" w:sz="0" w:space="0" w:color="auto"/>
        <w:right w:val="none" w:sz="0" w:space="0" w:color="auto"/>
      </w:divBdr>
    </w:div>
    <w:div w:id="224338264">
      <w:bodyDiv w:val="1"/>
      <w:marLeft w:val="0"/>
      <w:marRight w:val="0"/>
      <w:marTop w:val="0"/>
      <w:marBottom w:val="0"/>
      <w:divBdr>
        <w:top w:val="none" w:sz="0" w:space="0" w:color="auto"/>
        <w:left w:val="none" w:sz="0" w:space="0" w:color="auto"/>
        <w:bottom w:val="none" w:sz="0" w:space="0" w:color="auto"/>
        <w:right w:val="none" w:sz="0" w:space="0" w:color="auto"/>
      </w:divBdr>
      <w:divsChild>
        <w:div w:id="1430395005">
          <w:marLeft w:val="0"/>
          <w:marRight w:val="0"/>
          <w:marTop w:val="0"/>
          <w:marBottom w:val="0"/>
          <w:divBdr>
            <w:top w:val="none" w:sz="0" w:space="0" w:color="auto"/>
            <w:left w:val="none" w:sz="0" w:space="0" w:color="auto"/>
            <w:bottom w:val="none" w:sz="0" w:space="0" w:color="auto"/>
            <w:right w:val="none" w:sz="0" w:space="0" w:color="auto"/>
          </w:divBdr>
        </w:div>
      </w:divsChild>
    </w:div>
    <w:div w:id="226234863">
      <w:bodyDiv w:val="1"/>
      <w:marLeft w:val="0"/>
      <w:marRight w:val="0"/>
      <w:marTop w:val="0"/>
      <w:marBottom w:val="0"/>
      <w:divBdr>
        <w:top w:val="none" w:sz="0" w:space="0" w:color="auto"/>
        <w:left w:val="none" w:sz="0" w:space="0" w:color="auto"/>
        <w:bottom w:val="none" w:sz="0" w:space="0" w:color="auto"/>
        <w:right w:val="none" w:sz="0" w:space="0" w:color="auto"/>
      </w:divBdr>
      <w:divsChild>
        <w:div w:id="968971841">
          <w:marLeft w:val="0"/>
          <w:marRight w:val="0"/>
          <w:marTop w:val="0"/>
          <w:marBottom w:val="0"/>
          <w:divBdr>
            <w:top w:val="none" w:sz="0" w:space="0" w:color="auto"/>
            <w:left w:val="none" w:sz="0" w:space="0" w:color="auto"/>
            <w:bottom w:val="none" w:sz="0" w:space="0" w:color="auto"/>
            <w:right w:val="none" w:sz="0" w:space="0" w:color="auto"/>
          </w:divBdr>
        </w:div>
      </w:divsChild>
    </w:div>
    <w:div w:id="226376839">
      <w:bodyDiv w:val="1"/>
      <w:marLeft w:val="0"/>
      <w:marRight w:val="0"/>
      <w:marTop w:val="0"/>
      <w:marBottom w:val="0"/>
      <w:divBdr>
        <w:top w:val="none" w:sz="0" w:space="0" w:color="auto"/>
        <w:left w:val="none" w:sz="0" w:space="0" w:color="auto"/>
        <w:bottom w:val="none" w:sz="0" w:space="0" w:color="auto"/>
        <w:right w:val="none" w:sz="0" w:space="0" w:color="auto"/>
      </w:divBdr>
    </w:div>
    <w:div w:id="226766945">
      <w:bodyDiv w:val="1"/>
      <w:marLeft w:val="0"/>
      <w:marRight w:val="0"/>
      <w:marTop w:val="0"/>
      <w:marBottom w:val="0"/>
      <w:divBdr>
        <w:top w:val="none" w:sz="0" w:space="0" w:color="auto"/>
        <w:left w:val="none" w:sz="0" w:space="0" w:color="auto"/>
        <w:bottom w:val="none" w:sz="0" w:space="0" w:color="auto"/>
        <w:right w:val="none" w:sz="0" w:space="0" w:color="auto"/>
      </w:divBdr>
    </w:div>
    <w:div w:id="229124440">
      <w:bodyDiv w:val="1"/>
      <w:marLeft w:val="0"/>
      <w:marRight w:val="0"/>
      <w:marTop w:val="0"/>
      <w:marBottom w:val="0"/>
      <w:divBdr>
        <w:top w:val="none" w:sz="0" w:space="0" w:color="auto"/>
        <w:left w:val="none" w:sz="0" w:space="0" w:color="auto"/>
        <w:bottom w:val="none" w:sz="0" w:space="0" w:color="auto"/>
        <w:right w:val="none" w:sz="0" w:space="0" w:color="auto"/>
      </w:divBdr>
    </w:div>
    <w:div w:id="236788930">
      <w:bodyDiv w:val="1"/>
      <w:marLeft w:val="0"/>
      <w:marRight w:val="0"/>
      <w:marTop w:val="0"/>
      <w:marBottom w:val="0"/>
      <w:divBdr>
        <w:top w:val="none" w:sz="0" w:space="0" w:color="auto"/>
        <w:left w:val="none" w:sz="0" w:space="0" w:color="auto"/>
        <w:bottom w:val="none" w:sz="0" w:space="0" w:color="auto"/>
        <w:right w:val="none" w:sz="0" w:space="0" w:color="auto"/>
      </w:divBdr>
      <w:divsChild>
        <w:div w:id="1625498341">
          <w:marLeft w:val="0"/>
          <w:marRight w:val="0"/>
          <w:marTop w:val="0"/>
          <w:marBottom w:val="0"/>
          <w:divBdr>
            <w:top w:val="none" w:sz="0" w:space="0" w:color="auto"/>
            <w:left w:val="none" w:sz="0" w:space="0" w:color="auto"/>
            <w:bottom w:val="none" w:sz="0" w:space="0" w:color="auto"/>
            <w:right w:val="none" w:sz="0" w:space="0" w:color="auto"/>
          </w:divBdr>
        </w:div>
      </w:divsChild>
    </w:div>
    <w:div w:id="237447633">
      <w:bodyDiv w:val="1"/>
      <w:marLeft w:val="0"/>
      <w:marRight w:val="0"/>
      <w:marTop w:val="0"/>
      <w:marBottom w:val="0"/>
      <w:divBdr>
        <w:top w:val="none" w:sz="0" w:space="0" w:color="auto"/>
        <w:left w:val="none" w:sz="0" w:space="0" w:color="auto"/>
        <w:bottom w:val="none" w:sz="0" w:space="0" w:color="auto"/>
        <w:right w:val="none" w:sz="0" w:space="0" w:color="auto"/>
      </w:divBdr>
    </w:div>
    <w:div w:id="242954385">
      <w:bodyDiv w:val="1"/>
      <w:marLeft w:val="0"/>
      <w:marRight w:val="0"/>
      <w:marTop w:val="0"/>
      <w:marBottom w:val="0"/>
      <w:divBdr>
        <w:top w:val="none" w:sz="0" w:space="0" w:color="auto"/>
        <w:left w:val="none" w:sz="0" w:space="0" w:color="auto"/>
        <w:bottom w:val="none" w:sz="0" w:space="0" w:color="auto"/>
        <w:right w:val="none" w:sz="0" w:space="0" w:color="auto"/>
      </w:divBdr>
    </w:div>
    <w:div w:id="248782554">
      <w:bodyDiv w:val="1"/>
      <w:marLeft w:val="0"/>
      <w:marRight w:val="0"/>
      <w:marTop w:val="0"/>
      <w:marBottom w:val="0"/>
      <w:divBdr>
        <w:top w:val="none" w:sz="0" w:space="0" w:color="auto"/>
        <w:left w:val="none" w:sz="0" w:space="0" w:color="auto"/>
        <w:bottom w:val="none" w:sz="0" w:space="0" w:color="auto"/>
        <w:right w:val="none" w:sz="0" w:space="0" w:color="auto"/>
      </w:divBdr>
    </w:div>
    <w:div w:id="252203222">
      <w:bodyDiv w:val="1"/>
      <w:marLeft w:val="0"/>
      <w:marRight w:val="0"/>
      <w:marTop w:val="0"/>
      <w:marBottom w:val="0"/>
      <w:divBdr>
        <w:top w:val="none" w:sz="0" w:space="0" w:color="auto"/>
        <w:left w:val="none" w:sz="0" w:space="0" w:color="auto"/>
        <w:bottom w:val="none" w:sz="0" w:space="0" w:color="auto"/>
        <w:right w:val="none" w:sz="0" w:space="0" w:color="auto"/>
      </w:divBdr>
    </w:div>
    <w:div w:id="252276664">
      <w:bodyDiv w:val="1"/>
      <w:marLeft w:val="0"/>
      <w:marRight w:val="0"/>
      <w:marTop w:val="0"/>
      <w:marBottom w:val="0"/>
      <w:divBdr>
        <w:top w:val="none" w:sz="0" w:space="0" w:color="auto"/>
        <w:left w:val="none" w:sz="0" w:space="0" w:color="auto"/>
        <w:bottom w:val="none" w:sz="0" w:space="0" w:color="auto"/>
        <w:right w:val="none" w:sz="0" w:space="0" w:color="auto"/>
      </w:divBdr>
      <w:divsChild>
        <w:div w:id="1062213186">
          <w:marLeft w:val="0"/>
          <w:marRight w:val="0"/>
          <w:marTop w:val="0"/>
          <w:marBottom w:val="0"/>
          <w:divBdr>
            <w:top w:val="none" w:sz="0" w:space="0" w:color="auto"/>
            <w:left w:val="none" w:sz="0" w:space="0" w:color="auto"/>
            <w:bottom w:val="none" w:sz="0" w:space="0" w:color="auto"/>
            <w:right w:val="none" w:sz="0" w:space="0" w:color="auto"/>
          </w:divBdr>
        </w:div>
      </w:divsChild>
    </w:div>
    <w:div w:id="253318936">
      <w:bodyDiv w:val="1"/>
      <w:marLeft w:val="0"/>
      <w:marRight w:val="0"/>
      <w:marTop w:val="0"/>
      <w:marBottom w:val="0"/>
      <w:divBdr>
        <w:top w:val="none" w:sz="0" w:space="0" w:color="auto"/>
        <w:left w:val="none" w:sz="0" w:space="0" w:color="auto"/>
        <w:bottom w:val="none" w:sz="0" w:space="0" w:color="auto"/>
        <w:right w:val="none" w:sz="0" w:space="0" w:color="auto"/>
      </w:divBdr>
    </w:div>
    <w:div w:id="253828485">
      <w:bodyDiv w:val="1"/>
      <w:marLeft w:val="0"/>
      <w:marRight w:val="0"/>
      <w:marTop w:val="0"/>
      <w:marBottom w:val="0"/>
      <w:divBdr>
        <w:top w:val="none" w:sz="0" w:space="0" w:color="auto"/>
        <w:left w:val="none" w:sz="0" w:space="0" w:color="auto"/>
        <w:bottom w:val="none" w:sz="0" w:space="0" w:color="auto"/>
        <w:right w:val="none" w:sz="0" w:space="0" w:color="auto"/>
      </w:divBdr>
      <w:divsChild>
        <w:div w:id="1730567647">
          <w:marLeft w:val="0"/>
          <w:marRight w:val="0"/>
          <w:marTop w:val="0"/>
          <w:marBottom w:val="0"/>
          <w:divBdr>
            <w:top w:val="none" w:sz="0" w:space="0" w:color="auto"/>
            <w:left w:val="none" w:sz="0" w:space="0" w:color="auto"/>
            <w:bottom w:val="none" w:sz="0" w:space="0" w:color="auto"/>
            <w:right w:val="none" w:sz="0" w:space="0" w:color="auto"/>
          </w:divBdr>
        </w:div>
      </w:divsChild>
    </w:div>
    <w:div w:id="255093291">
      <w:bodyDiv w:val="1"/>
      <w:marLeft w:val="0"/>
      <w:marRight w:val="0"/>
      <w:marTop w:val="0"/>
      <w:marBottom w:val="0"/>
      <w:divBdr>
        <w:top w:val="none" w:sz="0" w:space="0" w:color="auto"/>
        <w:left w:val="none" w:sz="0" w:space="0" w:color="auto"/>
        <w:bottom w:val="none" w:sz="0" w:space="0" w:color="auto"/>
        <w:right w:val="none" w:sz="0" w:space="0" w:color="auto"/>
      </w:divBdr>
    </w:div>
    <w:div w:id="255285399">
      <w:bodyDiv w:val="1"/>
      <w:marLeft w:val="0"/>
      <w:marRight w:val="0"/>
      <w:marTop w:val="0"/>
      <w:marBottom w:val="0"/>
      <w:divBdr>
        <w:top w:val="none" w:sz="0" w:space="0" w:color="auto"/>
        <w:left w:val="none" w:sz="0" w:space="0" w:color="auto"/>
        <w:bottom w:val="none" w:sz="0" w:space="0" w:color="auto"/>
        <w:right w:val="none" w:sz="0" w:space="0" w:color="auto"/>
      </w:divBdr>
    </w:div>
    <w:div w:id="259679262">
      <w:bodyDiv w:val="1"/>
      <w:marLeft w:val="0"/>
      <w:marRight w:val="0"/>
      <w:marTop w:val="0"/>
      <w:marBottom w:val="0"/>
      <w:divBdr>
        <w:top w:val="none" w:sz="0" w:space="0" w:color="auto"/>
        <w:left w:val="none" w:sz="0" w:space="0" w:color="auto"/>
        <w:bottom w:val="none" w:sz="0" w:space="0" w:color="auto"/>
        <w:right w:val="none" w:sz="0" w:space="0" w:color="auto"/>
      </w:divBdr>
    </w:div>
    <w:div w:id="261498343">
      <w:bodyDiv w:val="1"/>
      <w:marLeft w:val="0"/>
      <w:marRight w:val="0"/>
      <w:marTop w:val="0"/>
      <w:marBottom w:val="0"/>
      <w:divBdr>
        <w:top w:val="none" w:sz="0" w:space="0" w:color="auto"/>
        <w:left w:val="none" w:sz="0" w:space="0" w:color="auto"/>
        <w:bottom w:val="none" w:sz="0" w:space="0" w:color="auto"/>
        <w:right w:val="none" w:sz="0" w:space="0" w:color="auto"/>
      </w:divBdr>
    </w:div>
    <w:div w:id="264658939">
      <w:bodyDiv w:val="1"/>
      <w:marLeft w:val="0"/>
      <w:marRight w:val="0"/>
      <w:marTop w:val="0"/>
      <w:marBottom w:val="0"/>
      <w:divBdr>
        <w:top w:val="none" w:sz="0" w:space="0" w:color="auto"/>
        <w:left w:val="none" w:sz="0" w:space="0" w:color="auto"/>
        <w:bottom w:val="none" w:sz="0" w:space="0" w:color="auto"/>
        <w:right w:val="none" w:sz="0" w:space="0" w:color="auto"/>
      </w:divBdr>
    </w:div>
    <w:div w:id="266475058">
      <w:bodyDiv w:val="1"/>
      <w:marLeft w:val="0"/>
      <w:marRight w:val="0"/>
      <w:marTop w:val="0"/>
      <w:marBottom w:val="0"/>
      <w:divBdr>
        <w:top w:val="none" w:sz="0" w:space="0" w:color="auto"/>
        <w:left w:val="none" w:sz="0" w:space="0" w:color="auto"/>
        <w:bottom w:val="none" w:sz="0" w:space="0" w:color="auto"/>
        <w:right w:val="none" w:sz="0" w:space="0" w:color="auto"/>
      </w:divBdr>
    </w:div>
    <w:div w:id="268779127">
      <w:bodyDiv w:val="1"/>
      <w:marLeft w:val="0"/>
      <w:marRight w:val="0"/>
      <w:marTop w:val="0"/>
      <w:marBottom w:val="0"/>
      <w:divBdr>
        <w:top w:val="none" w:sz="0" w:space="0" w:color="auto"/>
        <w:left w:val="none" w:sz="0" w:space="0" w:color="auto"/>
        <w:bottom w:val="none" w:sz="0" w:space="0" w:color="auto"/>
        <w:right w:val="none" w:sz="0" w:space="0" w:color="auto"/>
      </w:divBdr>
    </w:div>
    <w:div w:id="277876731">
      <w:bodyDiv w:val="1"/>
      <w:marLeft w:val="0"/>
      <w:marRight w:val="0"/>
      <w:marTop w:val="0"/>
      <w:marBottom w:val="0"/>
      <w:divBdr>
        <w:top w:val="none" w:sz="0" w:space="0" w:color="auto"/>
        <w:left w:val="none" w:sz="0" w:space="0" w:color="auto"/>
        <w:bottom w:val="none" w:sz="0" w:space="0" w:color="auto"/>
        <w:right w:val="none" w:sz="0" w:space="0" w:color="auto"/>
      </w:divBdr>
    </w:div>
    <w:div w:id="281762953">
      <w:bodyDiv w:val="1"/>
      <w:marLeft w:val="0"/>
      <w:marRight w:val="0"/>
      <w:marTop w:val="0"/>
      <w:marBottom w:val="0"/>
      <w:divBdr>
        <w:top w:val="none" w:sz="0" w:space="0" w:color="auto"/>
        <w:left w:val="none" w:sz="0" w:space="0" w:color="auto"/>
        <w:bottom w:val="none" w:sz="0" w:space="0" w:color="auto"/>
        <w:right w:val="none" w:sz="0" w:space="0" w:color="auto"/>
      </w:divBdr>
    </w:div>
    <w:div w:id="283581552">
      <w:bodyDiv w:val="1"/>
      <w:marLeft w:val="0"/>
      <w:marRight w:val="0"/>
      <w:marTop w:val="0"/>
      <w:marBottom w:val="0"/>
      <w:divBdr>
        <w:top w:val="none" w:sz="0" w:space="0" w:color="auto"/>
        <w:left w:val="none" w:sz="0" w:space="0" w:color="auto"/>
        <w:bottom w:val="none" w:sz="0" w:space="0" w:color="auto"/>
        <w:right w:val="none" w:sz="0" w:space="0" w:color="auto"/>
      </w:divBdr>
      <w:divsChild>
        <w:div w:id="176891592">
          <w:marLeft w:val="0"/>
          <w:marRight w:val="0"/>
          <w:marTop w:val="0"/>
          <w:marBottom w:val="0"/>
          <w:divBdr>
            <w:top w:val="none" w:sz="0" w:space="0" w:color="auto"/>
            <w:left w:val="none" w:sz="0" w:space="0" w:color="auto"/>
            <w:bottom w:val="none" w:sz="0" w:space="0" w:color="auto"/>
            <w:right w:val="none" w:sz="0" w:space="0" w:color="auto"/>
          </w:divBdr>
        </w:div>
      </w:divsChild>
    </w:div>
    <w:div w:id="286084801">
      <w:bodyDiv w:val="1"/>
      <w:marLeft w:val="0"/>
      <w:marRight w:val="0"/>
      <w:marTop w:val="0"/>
      <w:marBottom w:val="0"/>
      <w:divBdr>
        <w:top w:val="none" w:sz="0" w:space="0" w:color="auto"/>
        <w:left w:val="none" w:sz="0" w:space="0" w:color="auto"/>
        <w:bottom w:val="none" w:sz="0" w:space="0" w:color="auto"/>
        <w:right w:val="none" w:sz="0" w:space="0" w:color="auto"/>
      </w:divBdr>
    </w:div>
    <w:div w:id="286546885">
      <w:bodyDiv w:val="1"/>
      <w:marLeft w:val="0"/>
      <w:marRight w:val="0"/>
      <w:marTop w:val="0"/>
      <w:marBottom w:val="0"/>
      <w:divBdr>
        <w:top w:val="none" w:sz="0" w:space="0" w:color="auto"/>
        <w:left w:val="none" w:sz="0" w:space="0" w:color="auto"/>
        <w:bottom w:val="none" w:sz="0" w:space="0" w:color="auto"/>
        <w:right w:val="none" w:sz="0" w:space="0" w:color="auto"/>
      </w:divBdr>
    </w:div>
    <w:div w:id="287318688">
      <w:bodyDiv w:val="1"/>
      <w:marLeft w:val="0"/>
      <w:marRight w:val="0"/>
      <w:marTop w:val="0"/>
      <w:marBottom w:val="0"/>
      <w:divBdr>
        <w:top w:val="none" w:sz="0" w:space="0" w:color="auto"/>
        <w:left w:val="none" w:sz="0" w:space="0" w:color="auto"/>
        <w:bottom w:val="none" w:sz="0" w:space="0" w:color="auto"/>
        <w:right w:val="none" w:sz="0" w:space="0" w:color="auto"/>
      </w:divBdr>
    </w:div>
    <w:div w:id="289435840">
      <w:bodyDiv w:val="1"/>
      <w:marLeft w:val="0"/>
      <w:marRight w:val="0"/>
      <w:marTop w:val="0"/>
      <w:marBottom w:val="0"/>
      <w:divBdr>
        <w:top w:val="none" w:sz="0" w:space="0" w:color="auto"/>
        <w:left w:val="none" w:sz="0" w:space="0" w:color="auto"/>
        <w:bottom w:val="none" w:sz="0" w:space="0" w:color="auto"/>
        <w:right w:val="none" w:sz="0" w:space="0" w:color="auto"/>
      </w:divBdr>
    </w:div>
    <w:div w:id="294216922">
      <w:bodyDiv w:val="1"/>
      <w:marLeft w:val="0"/>
      <w:marRight w:val="0"/>
      <w:marTop w:val="0"/>
      <w:marBottom w:val="0"/>
      <w:divBdr>
        <w:top w:val="none" w:sz="0" w:space="0" w:color="auto"/>
        <w:left w:val="none" w:sz="0" w:space="0" w:color="auto"/>
        <w:bottom w:val="none" w:sz="0" w:space="0" w:color="auto"/>
        <w:right w:val="none" w:sz="0" w:space="0" w:color="auto"/>
      </w:divBdr>
    </w:div>
    <w:div w:id="294877405">
      <w:bodyDiv w:val="1"/>
      <w:marLeft w:val="0"/>
      <w:marRight w:val="0"/>
      <w:marTop w:val="0"/>
      <w:marBottom w:val="0"/>
      <w:divBdr>
        <w:top w:val="none" w:sz="0" w:space="0" w:color="auto"/>
        <w:left w:val="none" w:sz="0" w:space="0" w:color="auto"/>
        <w:bottom w:val="none" w:sz="0" w:space="0" w:color="auto"/>
        <w:right w:val="none" w:sz="0" w:space="0" w:color="auto"/>
      </w:divBdr>
    </w:div>
    <w:div w:id="295724778">
      <w:bodyDiv w:val="1"/>
      <w:marLeft w:val="0"/>
      <w:marRight w:val="0"/>
      <w:marTop w:val="0"/>
      <w:marBottom w:val="0"/>
      <w:divBdr>
        <w:top w:val="none" w:sz="0" w:space="0" w:color="auto"/>
        <w:left w:val="none" w:sz="0" w:space="0" w:color="auto"/>
        <w:bottom w:val="none" w:sz="0" w:space="0" w:color="auto"/>
        <w:right w:val="none" w:sz="0" w:space="0" w:color="auto"/>
      </w:divBdr>
    </w:div>
    <w:div w:id="297616365">
      <w:bodyDiv w:val="1"/>
      <w:marLeft w:val="0"/>
      <w:marRight w:val="0"/>
      <w:marTop w:val="0"/>
      <w:marBottom w:val="0"/>
      <w:divBdr>
        <w:top w:val="none" w:sz="0" w:space="0" w:color="auto"/>
        <w:left w:val="none" w:sz="0" w:space="0" w:color="auto"/>
        <w:bottom w:val="none" w:sz="0" w:space="0" w:color="auto"/>
        <w:right w:val="none" w:sz="0" w:space="0" w:color="auto"/>
      </w:divBdr>
    </w:div>
    <w:div w:id="298804809">
      <w:bodyDiv w:val="1"/>
      <w:marLeft w:val="0"/>
      <w:marRight w:val="0"/>
      <w:marTop w:val="0"/>
      <w:marBottom w:val="0"/>
      <w:divBdr>
        <w:top w:val="none" w:sz="0" w:space="0" w:color="auto"/>
        <w:left w:val="none" w:sz="0" w:space="0" w:color="auto"/>
        <w:bottom w:val="none" w:sz="0" w:space="0" w:color="auto"/>
        <w:right w:val="none" w:sz="0" w:space="0" w:color="auto"/>
      </w:divBdr>
    </w:div>
    <w:div w:id="299655129">
      <w:bodyDiv w:val="1"/>
      <w:marLeft w:val="0"/>
      <w:marRight w:val="0"/>
      <w:marTop w:val="0"/>
      <w:marBottom w:val="0"/>
      <w:divBdr>
        <w:top w:val="none" w:sz="0" w:space="0" w:color="auto"/>
        <w:left w:val="none" w:sz="0" w:space="0" w:color="auto"/>
        <w:bottom w:val="none" w:sz="0" w:space="0" w:color="auto"/>
        <w:right w:val="none" w:sz="0" w:space="0" w:color="auto"/>
      </w:divBdr>
    </w:div>
    <w:div w:id="300311507">
      <w:bodyDiv w:val="1"/>
      <w:marLeft w:val="0"/>
      <w:marRight w:val="0"/>
      <w:marTop w:val="0"/>
      <w:marBottom w:val="0"/>
      <w:divBdr>
        <w:top w:val="none" w:sz="0" w:space="0" w:color="auto"/>
        <w:left w:val="none" w:sz="0" w:space="0" w:color="auto"/>
        <w:bottom w:val="none" w:sz="0" w:space="0" w:color="auto"/>
        <w:right w:val="none" w:sz="0" w:space="0" w:color="auto"/>
      </w:divBdr>
    </w:div>
    <w:div w:id="302472373">
      <w:bodyDiv w:val="1"/>
      <w:marLeft w:val="0"/>
      <w:marRight w:val="0"/>
      <w:marTop w:val="0"/>
      <w:marBottom w:val="0"/>
      <w:divBdr>
        <w:top w:val="none" w:sz="0" w:space="0" w:color="auto"/>
        <w:left w:val="none" w:sz="0" w:space="0" w:color="auto"/>
        <w:bottom w:val="none" w:sz="0" w:space="0" w:color="auto"/>
        <w:right w:val="none" w:sz="0" w:space="0" w:color="auto"/>
      </w:divBdr>
    </w:div>
    <w:div w:id="302661401">
      <w:bodyDiv w:val="1"/>
      <w:marLeft w:val="0"/>
      <w:marRight w:val="0"/>
      <w:marTop w:val="0"/>
      <w:marBottom w:val="0"/>
      <w:divBdr>
        <w:top w:val="none" w:sz="0" w:space="0" w:color="auto"/>
        <w:left w:val="none" w:sz="0" w:space="0" w:color="auto"/>
        <w:bottom w:val="none" w:sz="0" w:space="0" w:color="auto"/>
        <w:right w:val="none" w:sz="0" w:space="0" w:color="auto"/>
      </w:divBdr>
    </w:div>
    <w:div w:id="305091990">
      <w:bodyDiv w:val="1"/>
      <w:marLeft w:val="0"/>
      <w:marRight w:val="0"/>
      <w:marTop w:val="0"/>
      <w:marBottom w:val="0"/>
      <w:divBdr>
        <w:top w:val="none" w:sz="0" w:space="0" w:color="auto"/>
        <w:left w:val="none" w:sz="0" w:space="0" w:color="auto"/>
        <w:bottom w:val="none" w:sz="0" w:space="0" w:color="auto"/>
        <w:right w:val="none" w:sz="0" w:space="0" w:color="auto"/>
      </w:divBdr>
    </w:div>
    <w:div w:id="317654286">
      <w:bodyDiv w:val="1"/>
      <w:marLeft w:val="0"/>
      <w:marRight w:val="0"/>
      <w:marTop w:val="0"/>
      <w:marBottom w:val="0"/>
      <w:divBdr>
        <w:top w:val="none" w:sz="0" w:space="0" w:color="auto"/>
        <w:left w:val="none" w:sz="0" w:space="0" w:color="auto"/>
        <w:bottom w:val="none" w:sz="0" w:space="0" w:color="auto"/>
        <w:right w:val="none" w:sz="0" w:space="0" w:color="auto"/>
      </w:divBdr>
    </w:div>
    <w:div w:id="318071401">
      <w:bodyDiv w:val="1"/>
      <w:marLeft w:val="0"/>
      <w:marRight w:val="0"/>
      <w:marTop w:val="0"/>
      <w:marBottom w:val="0"/>
      <w:divBdr>
        <w:top w:val="none" w:sz="0" w:space="0" w:color="auto"/>
        <w:left w:val="none" w:sz="0" w:space="0" w:color="auto"/>
        <w:bottom w:val="none" w:sz="0" w:space="0" w:color="auto"/>
        <w:right w:val="none" w:sz="0" w:space="0" w:color="auto"/>
      </w:divBdr>
    </w:div>
    <w:div w:id="323046312">
      <w:bodyDiv w:val="1"/>
      <w:marLeft w:val="0"/>
      <w:marRight w:val="0"/>
      <w:marTop w:val="0"/>
      <w:marBottom w:val="0"/>
      <w:divBdr>
        <w:top w:val="none" w:sz="0" w:space="0" w:color="auto"/>
        <w:left w:val="none" w:sz="0" w:space="0" w:color="auto"/>
        <w:bottom w:val="none" w:sz="0" w:space="0" w:color="auto"/>
        <w:right w:val="none" w:sz="0" w:space="0" w:color="auto"/>
      </w:divBdr>
    </w:div>
    <w:div w:id="327363146">
      <w:bodyDiv w:val="1"/>
      <w:marLeft w:val="0"/>
      <w:marRight w:val="0"/>
      <w:marTop w:val="0"/>
      <w:marBottom w:val="0"/>
      <w:divBdr>
        <w:top w:val="none" w:sz="0" w:space="0" w:color="auto"/>
        <w:left w:val="none" w:sz="0" w:space="0" w:color="auto"/>
        <w:bottom w:val="none" w:sz="0" w:space="0" w:color="auto"/>
        <w:right w:val="none" w:sz="0" w:space="0" w:color="auto"/>
      </w:divBdr>
    </w:div>
    <w:div w:id="327635169">
      <w:bodyDiv w:val="1"/>
      <w:marLeft w:val="0"/>
      <w:marRight w:val="0"/>
      <w:marTop w:val="0"/>
      <w:marBottom w:val="0"/>
      <w:divBdr>
        <w:top w:val="none" w:sz="0" w:space="0" w:color="auto"/>
        <w:left w:val="none" w:sz="0" w:space="0" w:color="auto"/>
        <w:bottom w:val="none" w:sz="0" w:space="0" w:color="auto"/>
        <w:right w:val="none" w:sz="0" w:space="0" w:color="auto"/>
      </w:divBdr>
    </w:div>
    <w:div w:id="329794447">
      <w:bodyDiv w:val="1"/>
      <w:marLeft w:val="0"/>
      <w:marRight w:val="0"/>
      <w:marTop w:val="0"/>
      <w:marBottom w:val="0"/>
      <w:divBdr>
        <w:top w:val="none" w:sz="0" w:space="0" w:color="auto"/>
        <w:left w:val="none" w:sz="0" w:space="0" w:color="auto"/>
        <w:bottom w:val="none" w:sz="0" w:space="0" w:color="auto"/>
        <w:right w:val="none" w:sz="0" w:space="0" w:color="auto"/>
      </w:divBdr>
    </w:div>
    <w:div w:id="333070793">
      <w:bodyDiv w:val="1"/>
      <w:marLeft w:val="0"/>
      <w:marRight w:val="0"/>
      <w:marTop w:val="0"/>
      <w:marBottom w:val="0"/>
      <w:divBdr>
        <w:top w:val="none" w:sz="0" w:space="0" w:color="auto"/>
        <w:left w:val="none" w:sz="0" w:space="0" w:color="auto"/>
        <w:bottom w:val="none" w:sz="0" w:space="0" w:color="auto"/>
        <w:right w:val="none" w:sz="0" w:space="0" w:color="auto"/>
      </w:divBdr>
    </w:div>
    <w:div w:id="338773972">
      <w:bodyDiv w:val="1"/>
      <w:marLeft w:val="0"/>
      <w:marRight w:val="0"/>
      <w:marTop w:val="0"/>
      <w:marBottom w:val="0"/>
      <w:divBdr>
        <w:top w:val="none" w:sz="0" w:space="0" w:color="auto"/>
        <w:left w:val="none" w:sz="0" w:space="0" w:color="auto"/>
        <w:bottom w:val="none" w:sz="0" w:space="0" w:color="auto"/>
        <w:right w:val="none" w:sz="0" w:space="0" w:color="auto"/>
      </w:divBdr>
    </w:div>
    <w:div w:id="341050270">
      <w:bodyDiv w:val="1"/>
      <w:marLeft w:val="0"/>
      <w:marRight w:val="0"/>
      <w:marTop w:val="0"/>
      <w:marBottom w:val="0"/>
      <w:divBdr>
        <w:top w:val="none" w:sz="0" w:space="0" w:color="auto"/>
        <w:left w:val="none" w:sz="0" w:space="0" w:color="auto"/>
        <w:bottom w:val="none" w:sz="0" w:space="0" w:color="auto"/>
        <w:right w:val="none" w:sz="0" w:space="0" w:color="auto"/>
      </w:divBdr>
    </w:div>
    <w:div w:id="344096126">
      <w:bodyDiv w:val="1"/>
      <w:marLeft w:val="0"/>
      <w:marRight w:val="0"/>
      <w:marTop w:val="0"/>
      <w:marBottom w:val="0"/>
      <w:divBdr>
        <w:top w:val="none" w:sz="0" w:space="0" w:color="auto"/>
        <w:left w:val="none" w:sz="0" w:space="0" w:color="auto"/>
        <w:bottom w:val="none" w:sz="0" w:space="0" w:color="auto"/>
        <w:right w:val="none" w:sz="0" w:space="0" w:color="auto"/>
      </w:divBdr>
    </w:div>
    <w:div w:id="348262561">
      <w:bodyDiv w:val="1"/>
      <w:marLeft w:val="0"/>
      <w:marRight w:val="0"/>
      <w:marTop w:val="0"/>
      <w:marBottom w:val="0"/>
      <w:divBdr>
        <w:top w:val="none" w:sz="0" w:space="0" w:color="auto"/>
        <w:left w:val="none" w:sz="0" w:space="0" w:color="auto"/>
        <w:bottom w:val="none" w:sz="0" w:space="0" w:color="auto"/>
        <w:right w:val="none" w:sz="0" w:space="0" w:color="auto"/>
      </w:divBdr>
    </w:div>
    <w:div w:id="352264440">
      <w:bodyDiv w:val="1"/>
      <w:marLeft w:val="0"/>
      <w:marRight w:val="0"/>
      <w:marTop w:val="0"/>
      <w:marBottom w:val="0"/>
      <w:divBdr>
        <w:top w:val="none" w:sz="0" w:space="0" w:color="auto"/>
        <w:left w:val="none" w:sz="0" w:space="0" w:color="auto"/>
        <w:bottom w:val="none" w:sz="0" w:space="0" w:color="auto"/>
        <w:right w:val="none" w:sz="0" w:space="0" w:color="auto"/>
      </w:divBdr>
    </w:div>
    <w:div w:id="352847452">
      <w:bodyDiv w:val="1"/>
      <w:marLeft w:val="0"/>
      <w:marRight w:val="0"/>
      <w:marTop w:val="0"/>
      <w:marBottom w:val="0"/>
      <w:divBdr>
        <w:top w:val="none" w:sz="0" w:space="0" w:color="auto"/>
        <w:left w:val="none" w:sz="0" w:space="0" w:color="auto"/>
        <w:bottom w:val="none" w:sz="0" w:space="0" w:color="auto"/>
        <w:right w:val="none" w:sz="0" w:space="0" w:color="auto"/>
      </w:divBdr>
      <w:divsChild>
        <w:div w:id="1341129107">
          <w:marLeft w:val="0"/>
          <w:marRight w:val="0"/>
          <w:marTop w:val="0"/>
          <w:marBottom w:val="0"/>
          <w:divBdr>
            <w:top w:val="none" w:sz="0" w:space="0" w:color="auto"/>
            <w:left w:val="none" w:sz="0" w:space="0" w:color="auto"/>
            <w:bottom w:val="none" w:sz="0" w:space="0" w:color="auto"/>
            <w:right w:val="none" w:sz="0" w:space="0" w:color="auto"/>
          </w:divBdr>
        </w:div>
      </w:divsChild>
    </w:div>
    <w:div w:id="355011605">
      <w:bodyDiv w:val="1"/>
      <w:marLeft w:val="0"/>
      <w:marRight w:val="0"/>
      <w:marTop w:val="0"/>
      <w:marBottom w:val="0"/>
      <w:divBdr>
        <w:top w:val="none" w:sz="0" w:space="0" w:color="auto"/>
        <w:left w:val="none" w:sz="0" w:space="0" w:color="auto"/>
        <w:bottom w:val="none" w:sz="0" w:space="0" w:color="auto"/>
        <w:right w:val="none" w:sz="0" w:space="0" w:color="auto"/>
      </w:divBdr>
    </w:div>
    <w:div w:id="355665608">
      <w:bodyDiv w:val="1"/>
      <w:marLeft w:val="0"/>
      <w:marRight w:val="0"/>
      <w:marTop w:val="0"/>
      <w:marBottom w:val="0"/>
      <w:divBdr>
        <w:top w:val="none" w:sz="0" w:space="0" w:color="auto"/>
        <w:left w:val="none" w:sz="0" w:space="0" w:color="auto"/>
        <w:bottom w:val="none" w:sz="0" w:space="0" w:color="auto"/>
        <w:right w:val="none" w:sz="0" w:space="0" w:color="auto"/>
      </w:divBdr>
      <w:divsChild>
        <w:div w:id="1880118953">
          <w:marLeft w:val="0"/>
          <w:marRight w:val="0"/>
          <w:marTop w:val="0"/>
          <w:marBottom w:val="0"/>
          <w:divBdr>
            <w:top w:val="none" w:sz="0" w:space="0" w:color="auto"/>
            <w:left w:val="none" w:sz="0" w:space="0" w:color="auto"/>
            <w:bottom w:val="none" w:sz="0" w:space="0" w:color="auto"/>
            <w:right w:val="none" w:sz="0" w:space="0" w:color="auto"/>
          </w:divBdr>
        </w:div>
      </w:divsChild>
    </w:div>
    <w:div w:id="356589184">
      <w:bodyDiv w:val="1"/>
      <w:marLeft w:val="0"/>
      <w:marRight w:val="0"/>
      <w:marTop w:val="0"/>
      <w:marBottom w:val="0"/>
      <w:divBdr>
        <w:top w:val="none" w:sz="0" w:space="0" w:color="auto"/>
        <w:left w:val="none" w:sz="0" w:space="0" w:color="auto"/>
        <w:bottom w:val="none" w:sz="0" w:space="0" w:color="auto"/>
        <w:right w:val="none" w:sz="0" w:space="0" w:color="auto"/>
      </w:divBdr>
    </w:div>
    <w:div w:id="359742849">
      <w:bodyDiv w:val="1"/>
      <w:marLeft w:val="0"/>
      <w:marRight w:val="0"/>
      <w:marTop w:val="0"/>
      <w:marBottom w:val="0"/>
      <w:divBdr>
        <w:top w:val="none" w:sz="0" w:space="0" w:color="auto"/>
        <w:left w:val="none" w:sz="0" w:space="0" w:color="auto"/>
        <w:bottom w:val="none" w:sz="0" w:space="0" w:color="auto"/>
        <w:right w:val="none" w:sz="0" w:space="0" w:color="auto"/>
      </w:divBdr>
      <w:divsChild>
        <w:div w:id="685601683">
          <w:marLeft w:val="0"/>
          <w:marRight w:val="0"/>
          <w:marTop w:val="0"/>
          <w:marBottom w:val="0"/>
          <w:divBdr>
            <w:top w:val="none" w:sz="0" w:space="0" w:color="auto"/>
            <w:left w:val="none" w:sz="0" w:space="0" w:color="auto"/>
            <w:bottom w:val="none" w:sz="0" w:space="0" w:color="auto"/>
            <w:right w:val="none" w:sz="0" w:space="0" w:color="auto"/>
          </w:divBdr>
        </w:div>
      </w:divsChild>
    </w:div>
    <w:div w:id="362025886">
      <w:bodyDiv w:val="1"/>
      <w:marLeft w:val="0"/>
      <w:marRight w:val="0"/>
      <w:marTop w:val="0"/>
      <w:marBottom w:val="0"/>
      <w:divBdr>
        <w:top w:val="none" w:sz="0" w:space="0" w:color="auto"/>
        <w:left w:val="none" w:sz="0" w:space="0" w:color="auto"/>
        <w:bottom w:val="none" w:sz="0" w:space="0" w:color="auto"/>
        <w:right w:val="none" w:sz="0" w:space="0" w:color="auto"/>
      </w:divBdr>
    </w:div>
    <w:div w:id="365252371">
      <w:bodyDiv w:val="1"/>
      <w:marLeft w:val="0"/>
      <w:marRight w:val="0"/>
      <w:marTop w:val="0"/>
      <w:marBottom w:val="0"/>
      <w:divBdr>
        <w:top w:val="none" w:sz="0" w:space="0" w:color="auto"/>
        <w:left w:val="none" w:sz="0" w:space="0" w:color="auto"/>
        <w:bottom w:val="none" w:sz="0" w:space="0" w:color="auto"/>
        <w:right w:val="none" w:sz="0" w:space="0" w:color="auto"/>
      </w:divBdr>
    </w:div>
    <w:div w:id="369258491">
      <w:bodyDiv w:val="1"/>
      <w:marLeft w:val="0"/>
      <w:marRight w:val="0"/>
      <w:marTop w:val="0"/>
      <w:marBottom w:val="0"/>
      <w:divBdr>
        <w:top w:val="none" w:sz="0" w:space="0" w:color="auto"/>
        <w:left w:val="none" w:sz="0" w:space="0" w:color="auto"/>
        <w:bottom w:val="none" w:sz="0" w:space="0" w:color="auto"/>
        <w:right w:val="none" w:sz="0" w:space="0" w:color="auto"/>
      </w:divBdr>
    </w:div>
    <w:div w:id="372506863">
      <w:bodyDiv w:val="1"/>
      <w:marLeft w:val="0"/>
      <w:marRight w:val="0"/>
      <w:marTop w:val="0"/>
      <w:marBottom w:val="0"/>
      <w:divBdr>
        <w:top w:val="none" w:sz="0" w:space="0" w:color="auto"/>
        <w:left w:val="none" w:sz="0" w:space="0" w:color="auto"/>
        <w:bottom w:val="none" w:sz="0" w:space="0" w:color="auto"/>
        <w:right w:val="none" w:sz="0" w:space="0" w:color="auto"/>
      </w:divBdr>
    </w:div>
    <w:div w:id="373311615">
      <w:bodyDiv w:val="1"/>
      <w:marLeft w:val="0"/>
      <w:marRight w:val="0"/>
      <w:marTop w:val="0"/>
      <w:marBottom w:val="0"/>
      <w:divBdr>
        <w:top w:val="none" w:sz="0" w:space="0" w:color="auto"/>
        <w:left w:val="none" w:sz="0" w:space="0" w:color="auto"/>
        <w:bottom w:val="none" w:sz="0" w:space="0" w:color="auto"/>
        <w:right w:val="none" w:sz="0" w:space="0" w:color="auto"/>
      </w:divBdr>
    </w:div>
    <w:div w:id="373500828">
      <w:bodyDiv w:val="1"/>
      <w:marLeft w:val="0"/>
      <w:marRight w:val="0"/>
      <w:marTop w:val="0"/>
      <w:marBottom w:val="0"/>
      <w:divBdr>
        <w:top w:val="none" w:sz="0" w:space="0" w:color="auto"/>
        <w:left w:val="none" w:sz="0" w:space="0" w:color="auto"/>
        <w:bottom w:val="none" w:sz="0" w:space="0" w:color="auto"/>
        <w:right w:val="none" w:sz="0" w:space="0" w:color="auto"/>
      </w:divBdr>
    </w:div>
    <w:div w:id="374089971">
      <w:bodyDiv w:val="1"/>
      <w:marLeft w:val="0"/>
      <w:marRight w:val="0"/>
      <w:marTop w:val="0"/>
      <w:marBottom w:val="0"/>
      <w:divBdr>
        <w:top w:val="none" w:sz="0" w:space="0" w:color="auto"/>
        <w:left w:val="none" w:sz="0" w:space="0" w:color="auto"/>
        <w:bottom w:val="none" w:sz="0" w:space="0" w:color="auto"/>
        <w:right w:val="none" w:sz="0" w:space="0" w:color="auto"/>
      </w:divBdr>
    </w:div>
    <w:div w:id="380790978">
      <w:bodyDiv w:val="1"/>
      <w:marLeft w:val="0"/>
      <w:marRight w:val="0"/>
      <w:marTop w:val="0"/>
      <w:marBottom w:val="0"/>
      <w:divBdr>
        <w:top w:val="none" w:sz="0" w:space="0" w:color="auto"/>
        <w:left w:val="none" w:sz="0" w:space="0" w:color="auto"/>
        <w:bottom w:val="none" w:sz="0" w:space="0" w:color="auto"/>
        <w:right w:val="none" w:sz="0" w:space="0" w:color="auto"/>
      </w:divBdr>
    </w:div>
    <w:div w:id="382412273">
      <w:bodyDiv w:val="1"/>
      <w:marLeft w:val="0"/>
      <w:marRight w:val="0"/>
      <w:marTop w:val="0"/>
      <w:marBottom w:val="0"/>
      <w:divBdr>
        <w:top w:val="none" w:sz="0" w:space="0" w:color="auto"/>
        <w:left w:val="none" w:sz="0" w:space="0" w:color="auto"/>
        <w:bottom w:val="none" w:sz="0" w:space="0" w:color="auto"/>
        <w:right w:val="none" w:sz="0" w:space="0" w:color="auto"/>
      </w:divBdr>
    </w:div>
    <w:div w:id="382796375">
      <w:bodyDiv w:val="1"/>
      <w:marLeft w:val="0"/>
      <w:marRight w:val="0"/>
      <w:marTop w:val="0"/>
      <w:marBottom w:val="0"/>
      <w:divBdr>
        <w:top w:val="none" w:sz="0" w:space="0" w:color="auto"/>
        <w:left w:val="none" w:sz="0" w:space="0" w:color="auto"/>
        <w:bottom w:val="none" w:sz="0" w:space="0" w:color="auto"/>
        <w:right w:val="none" w:sz="0" w:space="0" w:color="auto"/>
      </w:divBdr>
    </w:div>
    <w:div w:id="386759321">
      <w:bodyDiv w:val="1"/>
      <w:marLeft w:val="0"/>
      <w:marRight w:val="0"/>
      <w:marTop w:val="0"/>
      <w:marBottom w:val="0"/>
      <w:divBdr>
        <w:top w:val="none" w:sz="0" w:space="0" w:color="auto"/>
        <w:left w:val="none" w:sz="0" w:space="0" w:color="auto"/>
        <w:bottom w:val="none" w:sz="0" w:space="0" w:color="auto"/>
        <w:right w:val="none" w:sz="0" w:space="0" w:color="auto"/>
      </w:divBdr>
    </w:div>
    <w:div w:id="391392173">
      <w:bodyDiv w:val="1"/>
      <w:marLeft w:val="0"/>
      <w:marRight w:val="0"/>
      <w:marTop w:val="0"/>
      <w:marBottom w:val="0"/>
      <w:divBdr>
        <w:top w:val="none" w:sz="0" w:space="0" w:color="auto"/>
        <w:left w:val="none" w:sz="0" w:space="0" w:color="auto"/>
        <w:bottom w:val="none" w:sz="0" w:space="0" w:color="auto"/>
        <w:right w:val="none" w:sz="0" w:space="0" w:color="auto"/>
      </w:divBdr>
    </w:div>
    <w:div w:id="393823246">
      <w:bodyDiv w:val="1"/>
      <w:marLeft w:val="0"/>
      <w:marRight w:val="0"/>
      <w:marTop w:val="0"/>
      <w:marBottom w:val="0"/>
      <w:divBdr>
        <w:top w:val="none" w:sz="0" w:space="0" w:color="auto"/>
        <w:left w:val="none" w:sz="0" w:space="0" w:color="auto"/>
        <w:bottom w:val="none" w:sz="0" w:space="0" w:color="auto"/>
        <w:right w:val="none" w:sz="0" w:space="0" w:color="auto"/>
      </w:divBdr>
    </w:div>
    <w:div w:id="395006616">
      <w:bodyDiv w:val="1"/>
      <w:marLeft w:val="0"/>
      <w:marRight w:val="0"/>
      <w:marTop w:val="0"/>
      <w:marBottom w:val="0"/>
      <w:divBdr>
        <w:top w:val="none" w:sz="0" w:space="0" w:color="auto"/>
        <w:left w:val="none" w:sz="0" w:space="0" w:color="auto"/>
        <w:bottom w:val="none" w:sz="0" w:space="0" w:color="auto"/>
        <w:right w:val="none" w:sz="0" w:space="0" w:color="auto"/>
      </w:divBdr>
      <w:divsChild>
        <w:div w:id="414473535">
          <w:marLeft w:val="0"/>
          <w:marRight w:val="0"/>
          <w:marTop w:val="0"/>
          <w:marBottom w:val="0"/>
          <w:divBdr>
            <w:top w:val="none" w:sz="0" w:space="0" w:color="auto"/>
            <w:left w:val="none" w:sz="0" w:space="0" w:color="auto"/>
            <w:bottom w:val="none" w:sz="0" w:space="0" w:color="auto"/>
            <w:right w:val="none" w:sz="0" w:space="0" w:color="auto"/>
          </w:divBdr>
        </w:div>
      </w:divsChild>
    </w:div>
    <w:div w:id="398556045">
      <w:bodyDiv w:val="1"/>
      <w:marLeft w:val="0"/>
      <w:marRight w:val="0"/>
      <w:marTop w:val="0"/>
      <w:marBottom w:val="0"/>
      <w:divBdr>
        <w:top w:val="none" w:sz="0" w:space="0" w:color="auto"/>
        <w:left w:val="none" w:sz="0" w:space="0" w:color="auto"/>
        <w:bottom w:val="none" w:sz="0" w:space="0" w:color="auto"/>
        <w:right w:val="none" w:sz="0" w:space="0" w:color="auto"/>
      </w:divBdr>
    </w:div>
    <w:div w:id="399522602">
      <w:bodyDiv w:val="1"/>
      <w:marLeft w:val="0"/>
      <w:marRight w:val="0"/>
      <w:marTop w:val="0"/>
      <w:marBottom w:val="0"/>
      <w:divBdr>
        <w:top w:val="none" w:sz="0" w:space="0" w:color="auto"/>
        <w:left w:val="none" w:sz="0" w:space="0" w:color="auto"/>
        <w:bottom w:val="none" w:sz="0" w:space="0" w:color="auto"/>
        <w:right w:val="none" w:sz="0" w:space="0" w:color="auto"/>
      </w:divBdr>
    </w:div>
    <w:div w:id="400299417">
      <w:bodyDiv w:val="1"/>
      <w:marLeft w:val="0"/>
      <w:marRight w:val="0"/>
      <w:marTop w:val="0"/>
      <w:marBottom w:val="0"/>
      <w:divBdr>
        <w:top w:val="none" w:sz="0" w:space="0" w:color="auto"/>
        <w:left w:val="none" w:sz="0" w:space="0" w:color="auto"/>
        <w:bottom w:val="none" w:sz="0" w:space="0" w:color="auto"/>
        <w:right w:val="none" w:sz="0" w:space="0" w:color="auto"/>
      </w:divBdr>
    </w:div>
    <w:div w:id="405222067">
      <w:bodyDiv w:val="1"/>
      <w:marLeft w:val="0"/>
      <w:marRight w:val="0"/>
      <w:marTop w:val="0"/>
      <w:marBottom w:val="0"/>
      <w:divBdr>
        <w:top w:val="none" w:sz="0" w:space="0" w:color="auto"/>
        <w:left w:val="none" w:sz="0" w:space="0" w:color="auto"/>
        <w:bottom w:val="none" w:sz="0" w:space="0" w:color="auto"/>
        <w:right w:val="none" w:sz="0" w:space="0" w:color="auto"/>
      </w:divBdr>
      <w:divsChild>
        <w:div w:id="472648974">
          <w:marLeft w:val="0"/>
          <w:marRight w:val="0"/>
          <w:marTop w:val="0"/>
          <w:marBottom w:val="0"/>
          <w:divBdr>
            <w:top w:val="none" w:sz="0" w:space="0" w:color="auto"/>
            <w:left w:val="none" w:sz="0" w:space="0" w:color="auto"/>
            <w:bottom w:val="none" w:sz="0" w:space="0" w:color="auto"/>
            <w:right w:val="none" w:sz="0" w:space="0" w:color="auto"/>
          </w:divBdr>
        </w:div>
      </w:divsChild>
    </w:div>
    <w:div w:id="405228659">
      <w:bodyDiv w:val="1"/>
      <w:marLeft w:val="0"/>
      <w:marRight w:val="0"/>
      <w:marTop w:val="0"/>
      <w:marBottom w:val="0"/>
      <w:divBdr>
        <w:top w:val="none" w:sz="0" w:space="0" w:color="auto"/>
        <w:left w:val="none" w:sz="0" w:space="0" w:color="auto"/>
        <w:bottom w:val="none" w:sz="0" w:space="0" w:color="auto"/>
        <w:right w:val="none" w:sz="0" w:space="0" w:color="auto"/>
      </w:divBdr>
      <w:divsChild>
        <w:div w:id="913053036">
          <w:marLeft w:val="0"/>
          <w:marRight w:val="0"/>
          <w:marTop w:val="0"/>
          <w:marBottom w:val="0"/>
          <w:divBdr>
            <w:top w:val="none" w:sz="0" w:space="0" w:color="auto"/>
            <w:left w:val="none" w:sz="0" w:space="0" w:color="auto"/>
            <w:bottom w:val="none" w:sz="0" w:space="0" w:color="auto"/>
            <w:right w:val="none" w:sz="0" w:space="0" w:color="auto"/>
          </w:divBdr>
        </w:div>
      </w:divsChild>
    </w:div>
    <w:div w:id="408234670">
      <w:bodyDiv w:val="1"/>
      <w:marLeft w:val="0"/>
      <w:marRight w:val="0"/>
      <w:marTop w:val="0"/>
      <w:marBottom w:val="0"/>
      <w:divBdr>
        <w:top w:val="none" w:sz="0" w:space="0" w:color="auto"/>
        <w:left w:val="none" w:sz="0" w:space="0" w:color="auto"/>
        <w:bottom w:val="none" w:sz="0" w:space="0" w:color="auto"/>
        <w:right w:val="none" w:sz="0" w:space="0" w:color="auto"/>
      </w:divBdr>
      <w:divsChild>
        <w:div w:id="1701280368">
          <w:marLeft w:val="0"/>
          <w:marRight w:val="0"/>
          <w:marTop w:val="0"/>
          <w:marBottom w:val="0"/>
          <w:divBdr>
            <w:top w:val="none" w:sz="0" w:space="0" w:color="auto"/>
            <w:left w:val="none" w:sz="0" w:space="0" w:color="auto"/>
            <w:bottom w:val="none" w:sz="0" w:space="0" w:color="auto"/>
            <w:right w:val="none" w:sz="0" w:space="0" w:color="auto"/>
          </w:divBdr>
        </w:div>
      </w:divsChild>
    </w:div>
    <w:div w:id="411048542">
      <w:bodyDiv w:val="1"/>
      <w:marLeft w:val="0"/>
      <w:marRight w:val="0"/>
      <w:marTop w:val="0"/>
      <w:marBottom w:val="0"/>
      <w:divBdr>
        <w:top w:val="none" w:sz="0" w:space="0" w:color="auto"/>
        <w:left w:val="none" w:sz="0" w:space="0" w:color="auto"/>
        <w:bottom w:val="none" w:sz="0" w:space="0" w:color="auto"/>
        <w:right w:val="none" w:sz="0" w:space="0" w:color="auto"/>
      </w:divBdr>
    </w:div>
    <w:div w:id="418254806">
      <w:bodyDiv w:val="1"/>
      <w:marLeft w:val="0"/>
      <w:marRight w:val="0"/>
      <w:marTop w:val="0"/>
      <w:marBottom w:val="0"/>
      <w:divBdr>
        <w:top w:val="none" w:sz="0" w:space="0" w:color="auto"/>
        <w:left w:val="none" w:sz="0" w:space="0" w:color="auto"/>
        <w:bottom w:val="none" w:sz="0" w:space="0" w:color="auto"/>
        <w:right w:val="none" w:sz="0" w:space="0" w:color="auto"/>
      </w:divBdr>
    </w:div>
    <w:div w:id="421068915">
      <w:bodyDiv w:val="1"/>
      <w:marLeft w:val="0"/>
      <w:marRight w:val="0"/>
      <w:marTop w:val="0"/>
      <w:marBottom w:val="0"/>
      <w:divBdr>
        <w:top w:val="none" w:sz="0" w:space="0" w:color="auto"/>
        <w:left w:val="none" w:sz="0" w:space="0" w:color="auto"/>
        <w:bottom w:val="none" w:sz="0" w:space="0" w:color="auto"/>
        <w:right w:val="none" w:sz="0" w:space="0" w:color="auto"/>
      </w:divBdr>
      <w:divsChild>
        <w:div w:id="642269661">
          <w:marLeft w:val="0"/>
          <w:marRight w:val="0"/>
          <w:marTop w:val="0"/>
          <w:marBottom w:val="0"/>
          <w:divBdr>
            <w:top w:val="none" w:sz="0" w:space="0" w:color="auto"/>
            <w:left w:val="none" w:sz="0" w:space="0" w:color="auto"/>
            <w:bottom w:val="none" w:sz="0" w:space="0" w:color="auto"/>
            <w:right w:val="none" w:sz="0" w:space="0" w:color="auto"/>
          </w:divBdr>
        </w:div>
      </w:divsChild>
    </w:div>
    <w:div w:id="426929496">
      <w:bodyDiv w:val="1"/>
      <w:marLeft w:val="0"/>
      <w:marRight w:val="0"/>
      <w:marTop w:val="0"/>
      <w:marBottom w:val="0"/>
      <w:divBdr>
        <w:top w:val="none" w:sz="0" w:space="0" w:color="auto"/>
        <w:left w:val="none" w:sz="0" w:space="0" w:color="auto"/>
        <w:bottom w:val="none" w:sz="0" w:space="0" w:color="auto"/>
        <w:right w:val="none" w:sz="0" w:space="0" w:color="auto"/>
      </w:divBdr>
    </w:div>
    <w:div w:id="427778099">
      <w:bodyDiv w:val="1"/>
      <w:marLeft w:val="0"/>
      <w:marRight w:val="0"/>
      <w:marTop w:val="0"/>
      <w:marBottom w:val="0"/>
      <w:divBdr>
        <w:top w:val="none" w:sz="0" w:space="0" w:color="auto"/>
        <w:left w:val="none" w:sz="0" w:space="0" w:color="auto"/>
        <w:bottom w:val="none" w:sz="0" w:space="0" w:color="auto"/>
        <w:right w:val="none" w:sz="0" w:space="0" w:color="auto"/>
      </w:divBdr>
    </w:div>
    <w:div w:id="432553995">
      <w:bodyDiv w:val="1"/>
      <w:marLeft w:val="0"/>
      <w:marRight w:val="0"/>
      <w:marTop w:val="0"/>
      <w:marBottom w:val="0"/>
      <w:divBdr>
        <w:top w:val="none" w:sz="0" w:space="0" w:color="auto"/>
        <w:left w:val="none" w:sz="0" w:space="0" w:color="auto"/>
        <w:bottom w:val="none" w:sz="0" w:space="0" w:color="auto"/>
        <w:right w:val="none" w:sz="0" w:space="0" w:color="auto"/>
      </w:divBdr>
    </w:div>
    <w:div w:id="434131274">
      <w:bodyDiv w:val="1"/>
      <w:marLeft w:val="0"/>
      <w:marRight w:val="0"/>
      <w:marTop w:val="0"/>
      <w:marBottom w:val="0"/>
      <w:divBdr>
        <w:top w:val="none" w:sz="0" w:space="0" w:color="auto"/>
        <w:left w:val="none" w:sz="0" w:space="0" w:color="auto"/>
        <w:bottom w:val="none" w:sz="0" w:space="0" w:color="auto"/>
        <w:right w:val="none" w:sz="0" w:space="0" w:color="auto"/>
      </w:divBdr>
    </w:div>
    <w:div w:id="440615600">
      <w:bodyDiv w:val="1"/>
      <w:marLeft w:val="0"/>
      <w:marRight w:val="0"/>
      <w:marTop w:val="0"/>
      <w:marBottom w:val="0"/>
      <w:divBdr>
        <w:top w:val="none" w:sz="0" w:space="0" w:color="auto"/>
        <w:left w:val="none" w:sz="0" w:space="0" w:color="auto"/>
        <w:bottom w:val="none" w:sz="0" w:space="0" w:color="auto"/>
        <w:right w:val="none" w:sz="0" w:space="0" w:color="auto"/>
      </w:divBdr>
    </w:div>
    <w:div w:id="441339590">
      <w:bodyDiv w:val="1"/>
      <w:marLeft w:val="0"/>
      <w:marRight w:val="0"/>
      <w:marTop w:val="0"/>
      <w:marBottom w:val="0"/>
      <w:divBdr>
        <w:top w:val="none" w:sz="0" w:space="0" w:color="auto"/>
        <w:left w:val="none" w:sz="0" w:space="0" w:color="auto"/>
        <w:bottom w:val="none" w:sz="0" w:space="0" w:color="auto"/>
        <w:right w:val="none" w:sz="0" w:space="0" w:color="auto"/>
      </w:divBdr>
    </w:div>
    <w:div w:id="441389050">
      <w:bodyDiv w:val="1"/>
      <w:marLeft w:val="0"/>
      <w:marRight w:val="0"/>
      <w:marTop w:val="0"/>
      <w:marBottom w:val="0"/>
      <w:divBdr>
        <w:top w:val="none" w:sz="0" w:space="0" w:color="auto"/>
        <w:left w:val="none" w:sz="0" w:space="0" w:color="auto"/>
        <w:bottom w:val="none" w:sz="0" w:space="0" w:color="auto"/>
        <w:right w:val="none" w:sz="0" w:space="0" w:color="auto"/>
      </w:divBdr>
    </w:div>
    <w:div w:id="443230738">
      <w:bodyDiv w:val="1"/>
      <w:marLeft w:val="0"/>
      <w:marRight w:val="0"/>
      <w:marTop w:val="0"/>
      <w:marBottom w:val="0"/>
      <w:divBdr>
        <w:top w:val="none" w:sz="0" w:space="0" w:color="auto"/>
        <w:left w:val="none" w:sz="0" w:space="0" w:color="auto"/>
        <w:bottom w:val="none" w:sz="0" w:space="0" w:color="auto"/>
        <w:right w:val="none" w:sz="0" w:space="0" w:color="auto"/>
      </w:divBdr>
      <w:divsChild>
        <w:div w:id="355038040">
          <w:marLeft w:val="0"/>
          <w:marRight w:val="0"/>
          <w:marTop w:val="0"/>
          <w:marBottom w:val="0"/>
          <w:divBdr>
            <w:top w:val="none" w:sz="0" w:space="0" w:color="auto"/>
            <w:left w:val="none" w:sz="0" w:space="0" w:color="auto"/>
            <w:bottom w:val="none" w:sz="0" w:space="0" w:color="auto"/>
            <w:right w:val="none" w:sz="0" w:space="0" w:color="auto"/>
          </w:divBdr>
        </w:div>
      </w:divsChild>
    </w:div>
    <w:div w:id="443577119">
      <w:bodyDiv w:val="1"/>
      <w:marLeft w:val="0"/>
      <w:marRight w:val="0"/>
      <w:marTop w:val="0"/>
      <w:marBottom w:val="0"/>
      <w:divBdr>
        <w:top w:val="none" w:sz="0" w:space="0" w:color="auto"/>
        <w:left w:val="none" w:sz="0" w:space="0" w:color="auto"/>
        <w:bottom w:val="none" w:sz="0" w:space="0" w:color="auto"/>
        <w:right w:val="none" w:sz="0" w:space="0" w:color="auto"/>
      </w:divBdr>
    </w:div>
    <w:div w:id="446436000">
      <w:bodyDiv w:val="1"/>
      <w:marLeft w:val="0"/>
      <w:marRight w:val="0"/>
      <w:marTop w:val="0"/>
      <w:marBottom w:val="0"/>
      <w:divBdr>
        <w:top w:val="none" w:sz="0" w:space="0" w:color="auto"/>
        <w:left w:val="none" w:sz="0" w:space="0" w:color="auto"/>
        <w:bottom w:val="none" w:sz="0" w:space="0" w:color="auto"/>
        <w:right w:val="none" w:sz="0" w:space="0" w:color="auto"/>
      </w:divBdr>
    </w:div>
    <w:div w:id="447163793">
      <w:bodyDiv w:val="1"/>
      <w:marLeft w:val="0"/>
      <w:marRight w:val="0"/>
      <w:marTop w:val="0"/>
      <w:marBottom w:val="0"/>
      <w:divBdr>
        <w:top w:val="none" w:sz="0" w:space="0" w:color="auto"/>
        <w:left w:val="none" w:sz="0" w:space="0" w:color="auto"/>
        <w:bottom w:val="none" w:sz="0" w:space="0" w:color="auto"/>
        <w:right w:val="none" w:sz="0" w:space="0" w:color="auto"/>
      </w:divBdr>
    </w:div>
    <w:div w:id="447436224">
      <w:bodyDiv w:val="1"/>
      <w:marLeft w:val="0"/>
      <w:marRight w:val="0"/>
      <w:marTop w:val="0"/>
      <w:marBottom w:val="0"/>
      <w:divBdr>
        <w:top w:val="none" w:sz="0" w:space="0" w:color="auto"/>
        <w:left w:val="none" w:sz="0" w:space="0" w:color="auto"/>
        <w:bottom w:val="none" w:sz="0" w:space="0" w:color="auto"/>
        <w:right w:val="none" w:sz="0" w:space="0" w:color="auto"/>
      </w:divBdr>
      <w:divsChild>
        <w:div w:id="1779714402">
          <w:marLeft w:val="0"/>
          <w:marRight w:val="0"/>
          <w:marTop w:val="0"/>
          <w:marBottom w:val="0"/>
          <w:divBdr>
            <w:top w:val="none" w:sz="0" w:space="0" w:color="auto"/>
            <w:left w:val="none" w:sz="0" w:space="0" w:color="auto"/>
            <w:bottom w:val="none" w:sz="0" w:space="0" w:color="auto"/>
            <w:right w:val="none" w:sz="0" w:space="0" w:color="auto"/>
          </w:divBdr>
        </w:div>
      </w:divsChild>
    </w:div>
    <w:div w:id="454367190">
      <w:bodyDiv w:val="1"/>
      <w:marLeft w:val="0"/>
      <w:marRight w:val="0"/>
      <w:marTop w:val="0"/>
      <w:marBottom w:val="0"/>
      <w:divBdr>
        <w:top w:val="none" w:sz="0" w:space="0" w:color="auto"/>
        <w:left w:val="none" w:sz="0" w:space="0" w:color="auto"/>
        <w:bottom w:val="none" w:sz="0" w:space="0" w:color="auto"/>
        <w:right w:val="none" w:sz="0" w:space="0" w:color="auto"/>
      </w:divBdr>
    </w:div>
    <w:div w:id="455487650">
      <w:bodyDiv w:val="1"/>
      <w:marLeft w:val="0"/>
      <w:marRight w:val="0"/>
      <w:marTop w:val="0"/>
      <w:marBottom w:val="0"/>
      <w:divBdr>
        <w:top w:val="none" w:sz="0" w:space="0" w:color="auto"/>
        <w:left w:val="none" w:sz="0" w:space="0" w:color="auto"/>
        <w:bottom w:val="none" w:sz="0" w:space="0" w:color="auto"/>
        <w:right w:val="none" w:sz="0" w:space="0" w:color="auto"/>
      </w:divBdr>
    </w:div>
    <w:div w:id="457575710">
      <w:bodyDiv w:val="1"/>
      <w:marLeft w:val="0"/>
      <w:marRight w:val="0"/>
      <w:marTop w:val="0"/>
      <w:marBottom w:val="0"/>
      <w:divBdr>
        <w:top w:val="none" w:sz="0" w:space="0" w:color="auto"/>
        <w:left w:val="none" w:sz="0" w:space="0" w:color="auto"/>
        <w:bottom w:val="none" w:sz="0" w:space="0" w:color="auto"/>
        <w:right w:val="none" w:sz="0" w:space="0" w:color="auto"/>
      </w:divBdr>
    </w:div>
    <w:div w:id="458304733">
      <w:bodyDiv w:val="1"/>
      <w:marLeft w:val="0"/>
      <w:marRight w:val="0"/>
      <w:marTop w:val="0"/>
      <w:marBottom w:val="0"/>
      <w:divBdr>
        <w:top w:val="none" w:sz="0" w:space="0" w:color="auto"/>
        <w:left w:val="none" w:sz="0" w:space="0" w:color="auto"/>
        <w:bottom w:val="none" w:sz="0" w:space="0" w:color="auto"/>
        <w:right w:val="none" w:sz="0" w:space="0" w:color="auto"/>
      </w:divBdr>
    </w:div>
    <w:div w:id="460610115">
      <w:bodyDiv w:val="1"/>
      <w:marLeft w:val="0"/>
      <w:marRight w:val="0"/>
      <w:marTop w:val="0"/>
      <w:marBottom w:val="0"/>
      <w:divBdr>
        <w:top w:val="none" w:sz="0" w:space="0" w:color="auto"/>
        <w:left w:val="none" w:sz="0" w:space="0" w:color="auto"/>
        <w:bottom w:val="none" w:sz="0" w:space="0" w:color="auto"/>
        <w:right w:val="none" w:sz="0" w:space="0" w:color="auto"/>
      </w:divBdr>
    </w:div>
    <w:div w:id="461078056">
      <w:bodyDiv w:val="1"/>
      <w:marLeft w:val="0"/>
      <w:marRight w:val="0"/>
      <w:marTop w:val="0"/>
      <w:marBottom w:val="0"/>
      <w:divBdr>
        <w:top w:val="none" w:sz="0" w:space="0" w:color="auto"/>
        <w:left w:val="none" w:sz="0" w:space="0" w:color="auto"/>
        <w:bottom w:val="none" w:sz="0" w:space="0" w:color="auto"/>
        <w:right w:val="none" w:sz="0" w:space="0" w:color="auto"/>
      </w:divBdr>
    </w:div>
    <w:div w:id="462430791">
      <w:bodyDiv w:val="1"/>
      <w:marLeft w:val="0"/>
      <w:marRight w:val="0"/>
      <w:marTop w:val="0"/>
      <w:marBottom w:val="0"/>
      <w:divBdr>
        <w:top w:val="none" w:sz="0" w:space="0" w:color="auto"/>
        <w:left w:val="none" w:sz="0" w:space="0" w:color="auto"/>
        <w:bottom w:val="none" w:sz="0" w:space="0" w:color="auto"/>
        <w:right w:val="none" w:sz="0" w:space="0" w:color="auto"/>
      </w:divBdr>
    </w:div>
    <w:div w:id="462965977">
      <w:bodyDiv w:val="1"/>
      <w:marLeft w:val="0"/>
      <w:marRight w:val="0"/>
      <w:marTop w:val="0"/>
      <w:marBottom w:val="0"/>
      <w:divBdr>
        <w:top w:val="none" w:sz="0" w:space="0" w:color="auto"/>
        <w:left w:val="none" w:sz="0" w:space="0" w:color="auto"/>
        <w:bottom w:val="none" w:sz="0" w:space="0" w:color="auto"/>
        <w:right w:val="none" w:sz="0" w:space="0" w:color="auto"/>
      </w:divBdr>
    </w:div>
    <w:div w:id="467013491">
      <w:bodyDiv w:val="1"/>
      <w:marLeft w:val="0"/>
      <w:marRight w:val="0"/>
      <w:marTop w:val="0"/>
      <w:marBottom w:val="0"/>
      <w:divBdr>
        <w:top w:val="none" w:sz="0" w:space="0" w:color="auto"/>
        <w:left w:val="none" w:sz="0" w:space="0" w:color="auto"/>
        <w:bottom w:val="none" w:sz="0" w:space="0" w:color="auto"/>
        <w:right w:val="none" w:sz="0" w:space="0" w:color="auto"/>
      </w:divBdr>
    </w:div>
    <w:div w:id="467671788">
      <w:bodyDiv w:val="1"/>
      <w:marLeft w:val="0"/>
      <w:marRight w:val="0"/>
      <w:marTop w:val="0"/>
      <w:marBottom w:val="0"/>
      <w:divBdr>
        <w:top w:val="none" w:sz="0" w:space="0" w:color="auto"/>
        <w:left w:val="none" w:sz="0" w:space="0" w:color="auto"/>
        <w:bottom w:val="none" w:sz="0" w:space="0" w:color="auto"/>
        <w:right w:val="none" w:sz="0" w:space="0" w:color="auto"/>
      </w:divBdr>
    </w:div>
    <w:div w:id="467934794">
      <w:bodyDiv w:val="1"/>
      <w:marLeft w:val="0"/>
      <w:marRight w:val="0"/>
      <w:marTop w:val="0"/>
      <w:marBottom w:val="0"/>
      <w:divBdr>
        <w:top w:val="none" w:sz="0" w:space="0" w:color="auto"/>
        <w:left w:val="none" w:sz="0" w:space="0" w:color="auto"/>
        <w:bottom w:val="none" w:sz="0" w:space="0" w:color="auto"/>
        <w:right w:val="none" w:sz="0" w:space="0" w:color="auto"/>
      </w:divBdr>
    </w:div>
    <w:div w:id="469204294">
      <w:bodyDiv w:val="1"/>
      <w:marLeft w:val="0"/>
      <w:marRight w:val="0"/>
      <w:marTop w:val="0"/>
      <w:marBottom w:val="0"/>
      <w:divBdr>
        <w:top w:val="none" w:sz="0" w:space="0" w:color="auto"/>
        <w:left w:val="none" w:sz="0" w:space="0" w:color="auto"/>
        <w:bottom w:val="none" w:sz="0" w:space="0" w:color="auto"/>
        <w:right w:val="none" w:sz="0" w:space="0" w:color="auto"/>
      </w:divBdr>
    </w:div>
    <w:div w:id="470560067">
      <w:bodyDiv w:val="1"/>
      <w:marLeft w:val="0"/>
      <w:marRight w:val="0"/>
      <w:marTop w:val="0"/>
      <w:marBottom w:val="0"/>
      <w:divBdr>
        <w:top w:val="none" w:sz="0" w:space="0" w:color="auto"/>
        <w:left w:val="none" w:sz="0" w:space="0" w:color="auto"/>
        <w:bottom w:val="none" w:sz="0" w:space="0" w:color="auto"/>
        <w:right w:val="none" w:sz="0" w:space="0" w:color="auto"/>
      </w:divBdr>
    </w:div>
    <w:div w:id="472137547">
      <w:bodyDiv w:val="1"/>
      <w:marLeft w:val="0"/>
      <w:marRight w:val="0"/>
      <w:marTop w:val="0"/>
      <w:marBottom w:val="0"/>
      <w:divBdr>
        <w:top w:val="none" w:sz="0" w:space="0" w:color="auto"/>
        <w:left w:val="none" w:sz="0" w:space="0" w:color="auto"/>
        <w:bottom w:val="none" w:sz="0" w:space="0" w:color="auto"/>
        <w:right w:val="none" w:sz="0" w:space="0" w:color="auto"/>
      </w:divBdr>
    </w:div>
    <w:div w:id="475343803">
      <w:bodyDiv w:val="1"/>
      <w:marLeft w:val="0"/>
      <w:marRight w:val="0"/>
      <w:marTop w:val="0"/>
      <w:marBottom w:val="0"/>
      <w:divBdr>
        <w:top w:val="none" w:sz="0" w:space="0" w:color="auto"/>
        <w:left w:val="none" w:sz="0" w:space="0" w:color="auto"/>
        <w:bottom w:val="none" w:sz="0" w:space="0" w:color="auto"/>
        <w:right w:val="none" w:sz="0" w:space="0" w:color="auto"/>
      </w:divBdr>
    </w:div>
    <w:div w:id="476263081">
      <w:bodyDiv w:val="1"/>
      <w:marLeft w:val="0"/>
      <w:marRight w:val="0"/>
      <w:marTop w:val="0"/>
      <w:marBottom w:val="0"/>
      <w:divBdr>
        <w:top w:val="none" w:sz="0" w:space="0" w:color="auto"/>
        <w:left w:val="none" w:sz="0" w:space="0" w:color="auto"/>
        <w:bottom w:val="none" w:sz="0" w:space="0" w:color="auto"/>
        <w:right w:val="none" w:sz="0" w:space="0" w:color="auto"/>
      </w:divBdr>
    </w:div>
    <w:div w:id="476338361">
      <w:bodyDiv w:val="1"/>
      <w:marLeft w:val="0"/>
      <w:marRight w:val="0"/>
      <w:marTop w:val="0"/>
      <w:marBottom w:val="0"/>
      <w:divBdr>
        <w:top w:val="none" w:sz="0" w:space="0" w:color="auto"/>
        <w:left w:val="none" w:sz="0" w:space="0" w:color="auto"/>
        <w:bottom w:val="none" w:sz="0" w:space="0" w:color="auto"/>
        <w:right w:val="none" w:sz="0" w:space="0" w:color="auto"/>
      </w:divBdr>
      <w:divsChild>
        <w:div w:id="708726042">
          <w:marLeft w:val="0"/>
          <w:marRight w:val="0"/>
          <w:marTop w:val="0"/>
          <w:marBottom w:val="0"/>
          <w:divBdr>
            <w:top w:val="none" w:sz="0" w:space="0" w:color="auto"/>
            <w:left w:val="none" w:sz="0" w:space="0" w:color="auto"/>
            <w:bottom w:val="none" w:sz="0" w:space="0" w:color="auto"/>
            <w:right w:val="none" w:sz="0" w:space="0" w:color="auto"/>
          </w:divBdr>
        </w:div>
      </w:divsChild>
    </w:div>
    <w:div w:id="484007108">
      <w:bodyDiv w:val="1"/>
      <w:marLeft w:val="0"/>
      <w:marRight w:val="0"/>
      <w:marTop w:val="0"/>
      <w:marBottom w:val="0"/>
      <w:divBdr>
        <w:top w:val="none" w:sz="0" w:space="0" w:color="auto"/>
        <w:left w:val="none" w:sz="0" w:space="0" w:color="auto"/>
        <w:bottom w:val="none" w:sz="0" w:space="0" w:color="auto"/>
        <w:right w:val="none" w:sz="0" w:space="0" w:color="auto"/>
      </w:divBdr>
      <w:divsChild>
        <w:div w:id="1688366453">
          <w:marLeft w:val="0"/>
          <w:marRight w:val="0"/>
          <w:marTop w:val="0"/>
          <w:marBottom w:val="0"/>
          <w:divBdr>
            <w:top w:val="none" w:sz="0" w:space="0" w:color="auto"/>
            <w:left w:val="none" w:sz="0" w:space="0" w:color="auto"/>
            <w:bottom w:val="none" w:sz="0" w:space="0" w:color="auto"/>
            <w:right w:val="none" w:sz="0" w:space="0" w:color="auto"/>
          </w:divBdr>
        </w:div>
      </w:divsChild>
    </w:div>
    <w:div w:id="489714601">
      <w:bodyDiv w:val="1"/>
      <w:marLeft w:val="0"/>
      <w:marRight w:val="0"/>
      <w:marTop w:val="0"/>
      <w:marBottom w:val="0"/>
      <w:divBdr>
        <w:top w:val="none" w:sz="0" w:space="0" w:color="auto"/>
        <w:left w:val="none" w:sz="0" w:space="0" w:color="auto"/>
        <w:bottom w:val="none" w:sz="0" w:space="0" w:color="auto"/>
        <w:right w:val="none" w:sz="0" w:space="0" w:color="auto"/>
      </w:divBdr>
    </w:div>
    <w:div w:id="495076095">
      <w:bodyDiv w:val="1"/>
      <w:marLeft w:val="0"/>
      <w:marRight w:val="0"/>
      <w:marTop w:val="0"/>
      <w:marBottom w:val="0"/>
      <w:divBdr>
        <w:top w:val="none" w:sz="0" w:space="0" w:color="auto"/>
        <w:left w:val="none" w:sz="0" w:space="0" w:color="auto"/>
        <w:bottom w:val="none" w:sz="0" w:space="0" w:color="auto"/>
        <w:right w:val="none" w:sz="0" w:space="0" w:color="auto"/>
      </w:divBdr>
      <w:divsChild>
        <w:div w:id="194274240">
          <w:marLeft w:val="0"/>
          <w:marRight w:val="0"/>
          <w:marTop w:val="0"/>
          <w:marBottom w:val="0"/>
          <w:divBdr>
            <w:top w:val="none" w:sz="0" w:space="0" w:color="auto"/>
            <w:left w:val="none" w:sz="0" w:space="0" w:color="auto"/>
            <w:bottom w:val="none" w:sz="0" w:space="0" w:color="auto"/>
            <w:right w:val="none" w:sz="0" w:space="0" w:color="auto"/>
          </w:divBdr>
        </w:div>
      </w:divsChild>
    </w:div>
    <w:div w:id="496456752">
      <w:bodyDiv w:val="1"/>
      <w:marLeft w:val="0"/>
      <w:marRight w:val="0"/>
      <w:marTop w:val="0"/>
      <w:marBottom w:val="0"/>
      <w:divBdr>
        <w:top w:val="none" w:sz="0" w:space="0" w:color="auto"/>
        <w:left w:val="none" w:sz="0" w:space="0" w:color="auto"/>
        <w:bottom w:val="none" w:sz="0" w:space="0" w:color="auto"/>
        <w:right w:val="none" w:sz="0" w:space="0" w:color="auto"/>
      </w:divBdr>
    </w:div>
    <w:div w:id="497188813">
      <w:bodyDiv w:val="1"/>
      <w:marLeft w:val="0"/>
      <w:marRight w:val="0"/>
      <w:marTop w:val="0"/>
      <w:marBottom w:val="0"/>
      <w:divBdr>
        <w:top w:val="none" w:sz="0" w:space="0" w:color="auto"/>
        <w:left w:val="none" w:sz="0" w:space="0" w:color="auto"/>
        <w:bottom w:val="none" w:sz="0" w:space="0" w:color="auto"/>
        <w:right w:val="none" w:sz="0" w:space="0" w:color="auto"/>
      </w:divBdr>
      <w:divsChild>
        <w:div w:id="1337802922">
          <w:marLeft w:val="0"/>
          <w:marRight w:val="0"/>
          <w:marTop w:val="0"/>
          <w:marBottom w:val="0"/>
          <w:divBdr>
            <w:top w:val="none" w:sz="0" w:space="0" w:color="auto"/>
            <w:left w:val="none" w:sz="0" w:space="0" w:color="auto"/>
            <w:bottom w:val="none" w:sz="0" w:space="0" w:color="auto"/>
            <w:right w:val="none" w:sz="0" w:space="0" w:color="auto"/>
          </w:divBdr>
        </w:div>
      </w:divsChild>
    </w:div>
    <w:div w:id="498622562">
      <w:bodyDiv w:val="1"/>
      <w:marLeft w:val="0"/>
      <w:marRight w:val="0"/>
      <w:marTop w:val="0"/>
      <w:marBottom w:val="0"/>
      <w:divBdr>
        <w:top w:val="none" w:sz="0" w:space="0" w:color="auto"/>
        <w:left w:val="none" w:sz="0" w:space="0" w:color="auto"/>
        <w:bottom w:val="none" w:sz="0" w:space="0" w:color="auto"/>
        <w:right w:val="none" w:sz="0" w:space="0" w:color="auto"/>
      </w:divBdr>
      <w:divsChild>
        <w:div w:id="1243417030">
          <w:marLeft w:val="0"/>
          <w:marRight w:val="0"/>
          <w:marTop w:val="0"/>
          <w:marBottom w:val="0"/>
          <w:divBdr>
            <w:top w:val="none" w:sz="0" w:space="0" w:color="auto"/>
            <w:left w:val="none" w:sz="0" w:space="0" w:color="auto"/>
            <w:bottom w:val="none" w:sz="0" w:space="0" w:color="auto"/>
            <w:right w:val="none" w:sz="0" w:space="0" w:color="auto"/>
          </w:divBdr>
        </w:div>
      </w:divsChild>
    </w:div>
    <w:div w:id="500194666">
      <w:bodyDiv w:val="1"/>
      <w:marLeft w:val="0"/>
      <w:marRight w:val="0"/>
      <w:marTop w:val="0"/>
      <w:marBottom w:val="0"/>
      <w:divBdr>
        <w:top w:val="none" w:sz="0" w:space="0" w:color="auto"/>
        <w:left w:val="none" w:sz="0" w:space="0" w:color="auto"/>
        <w:bottom w:val="none" w:sz="0" w:space="0" w:color="auto"/>
        <w:right w:val="none" w:sz="0" w:space="0" w:color="auto"/>
      </w:divBdr>
    </w:div>
    <w:div w:id="510144811">
      <w:bodyDiv w:val="1"/>
      <w:marLeft w:val="0"/>
      <w:marRight w:val="0"/>
      <w:marTop w:val="0"/>
      <w:marBottom w:val="0"/>
      <w:divBdr>
        <w:top w:val="none" w:sz="0" w:space="0" w:color="auto"/>
        <w:left w:val="none" w:sz="0" w:space="0" w:color="auto"/>
        <w:bottom w:val="none" w:sz="0" w:space="0" w:color="auto"/>
        <w:right w:val="none" w:sz="0" w:space="0" w:color="auto"/>
      </w:divBdr>
    </w:div>
    <w:div w:id="511799916">
      <w:bodyDiv w:val="1"/>
      <w:marLeft w:val="0"/>
      <w:marRight w:val="0"/>
      <w:marTop w:val="0"/>
      <w:marBottom w:val="0"/>
      <w:divBdr>
        <w:top w:val="none" w:sz="0" w:space="0" w:color="auto"/>
        <w:left w:val="none" w:sz="0" w:space="0" w:color="auto"/>
        <w:bottom w:val="none" w:sz="0" w:space="0" w:color="auto"/>
        <w:right w:val="none" w:sz="0" w:space="0" w:color="auto"/>
      </w:divBdr>
    </w:div>
    <w:div w:id="514156268">
      <w:bodyDiv w:val="1"/>
      <w:marLeft w:val="0"/>
      <w:marRight w:val="0"/>
      <w:marTop w:val="0"/>
      <w:marBottom w:val="0"/>
      <w:divBdr>
        <w:top w:val="none" w:sz="0" w:space="0" w:color="auto"/>
        <w:left w:val="none" w:sz="0" w:space="0" w:color="auto"/>
        <w:bottom w:val="none" w:sz="0" w:space="0" w:color="auto"/>
        <w:right w:val="none" w:sz="0" w:space="0" w:color="auto"/>
      </w:divBdr>
      <w:divsChild>
        <w:div w:id="1563297131">
          <w:marLeft w:val="0"/>
          <w:marRight w:val="0"/>
          <w:marTop w:val="0"/>
          <w:marBottom w:val="0"/>
          <w:divBdr>
            <w:top w:val="none" w:sz="0" w:space="0" w:color="auto"/>
            <w:left w:val="none" w:sz="0" w:space="0" w:color="auto"/>
            <w:bottom w:val="none" w:sz="0" w:space="0" w:color="auto"/>
            <w:right w:val="none" w:sz="0" w:space="0" w:color="auto"/>
          </w:divBdr>
        </w:div>
      </w:divsChild>
    </w:div>
    <w:div w:id="514347572">
      <w:bodyDiv w:val="1"/>
      <w:marLeft w:val="0"/>
      <w:marRight w:val="0"/>
      <w:marTop w:val="0"/>
      <w:marBottom w:val="0"/>
      <w:divBdr>
        <w:top w:val="none" w:sz="0" w:space="0" w:color="auto"/>
        <w:left w:val="none" w:sz="0" w:space="0" w:color="auto"/>
        <w:bottom w:val="none" w:sz="0" w:space="0" w:color="auto"/>
        <w:right w:val="none" w:sz="0" w:space="0" w:color="auto"/>
      </w:divBdr>
      <w:divsChild>
        <w:div w:id="809633563">
          <w:marLeft w:val="0"/>
          <w:marRight w:val="0"/>
          <w:marTop w:val="0"/>
          <w:marBottom w:val="0"/>
          <w:divBdr>
            <w:top w:val="none" w:sz="0" w:space="0" w:color="auto"/>
            <w:left w:val="none" w:sz="0" w:space="0" w:color="auto"/>
            <w:bottom w:val="none" w:sz="0" w:space="0" w:color="auto"/>
            <w:right w:val="none" w:sz="0" w:space="0" w:color="auto"/>
          </w:divBdr>
        </w:div>
      </w:divsChild>
    </w:div>
    <w:div w:id="516114544">
      <w:bodyDiv w:val="1"/>
      <w:marLeft w:val="0"/>
      <w:marRight w:val="0"/>
      <w:marTop w:val="0"/>
      <w:marBottom w:val="0"/>
      <w:divBdr>
        <w:top w:val="none" w:sz="0" w:space="0" w:color="auto"/>
        <w:left w:val="none" w:sz="0" w:space="0" w:color="auto"/>
        <w:bottom w:val="none" w:sz="0" w:space="0" w:color="auto"/>
        <w:right w:val="none" w:sz="0" w:space="0" w:color="auto"/>
      </w:divBdr>
    </w:div>
    <w:div w:id="517042984">
      <w:bodyDiv w:val="1"/>
      <w:marLeft w:val="0"/>
      <w:marRight w:val="0"/>
      <w:marTop w:val="0"/>
      <w:marBottom w:val="0"/>
      <w:divBdr>
        <w:top w:val="none" w:sz="0" w:space="0" w:color="auto"/>
        <w:left w:val="none" w:sz="0" w:space="0" w:color="auto"/>
        <w:bottom w:val="none" w:sz="0" w:space="0" w:color="auto"/>
        <w:right w:val="none" w:sz="0" w:space="0" w:color="auto"/>
      </w:divBdr>
    </w:div>
    <w:div w:id="519439590">
      <w:bodyDiv w:val="1"/>
      <w:marLeft w:val="0"/>
      <w:marRight w:val="0"/>
      <w:marTop w:val="0"/>
      <w:marBottom w:val="0"/>
      <w:divBdr>
        <w:top w:val="none" w:sz="0" w:space="0" w:color="auto"/>
        <w:left w:val="none" w:sz="0" w:space="0" w:color="auto"/>
        <w:bottom w:val="none" w:sz="0" w:space="0" w:color="auto"/>
        <w:right w:val="none" w:sz="0" w:space="0" w:color="auto"/>
      </w:divBdr>
    </w:div>
    <w:div w:id="519663780">
      <w:bodyDiv w:val="1"/>
      <w:marLeft w:val="0"/>
      <w:marRight w:val="0"/>
      <w:marTop w:val="0"/>
      <w:marBottom w:val="0"/>
      <w:divBdr>
        <w:top w:val="none" w:sz="0" w:space="0" w:color="auto"/>
        <w:left w:val="none" w:sz="0" w:space="0" w:color="auto"/>
        <w:bottom w:val="none" w:sz="0" w:space="0" w:color="auto"/>
        <w:right w:val="none" w:sz="0" w:space="0" w:color="auto"/>
      </w:divBdr>
    </w:div>
    <w:div w:id="522595597">
      <w:bodyDiv w:val="1"/>
      <w:marLeft w:val="0"/>
      <w:marRight w:val="0"/>
      <w:marTop w:val="0"/>
      <w:marBottom w:val="0"/>
      <w:divBdr>
        <w:top w:val="none" w:sz="0" w:space="0" w:color="auto"/>
        <w:left w:val="none" w:sz="0" w:space="0" w:color="auto"/>
        <w:bottom w:val="none" w:sz="0" w:space="0" w:color="auto"/>
        <w:right w:val="none" w:sz="0" w:space="0" w:color="auto"/>
      </w:divBdr>
    </w:div>
    <w:div w:id="524027666">
      <w:bodyDiv w:val="1"/>
      <w:marLeft w:val="0"/>
      <w:marRight w:val="0"/>
      <w:marTop w:val="0"/>
      <w:marBottom w:val="0"/>
      <w:divBdr>
        <w:top w:val="none" w:sz="0" w:space="0" w:color="auto"/>
        <w:left w:val="none" w:sz="0" w:space="0" w:color="auto"/>
        <w:bottom w:val="none" w:sz="0" w:space="0" w:color="auto"/>
        <w:right w:val="none" w:sz="0" w:space="0" w:color="auto"/>
      </w:divBdr>
    </w:div>
    <w:div w:id="524637345">
      <w:bodyDiv w:val="1"/>
      <w:marLeft w:val="0"/>
      <w:marRight w:val="0"/>
      <w:marTop w:val="0"/>
      <w:marBottom w:val="0"/>
      <w:divBdr>
        <w:top w:val="none" w:sz="0" w:space="0" w:color="auto"/>
        <w:left w:val="none" w:sz="0" w:space="0" w:color="auto"/>
        <w:bottom w:val="none" w:sz="0" w:space="0" w:color="auto"/>
        <w:right w:val="none" w:sz="0" w:space="0" w:color="auto"/>
      </w:divBdr>
    </w:div>
    <w:div w:id="527304483">
      <w:bodyDiv w:val="1"/>
      <w:marLeft w:val="0"/>
      <w:marRight w:val="0"/>
      <w:marTop w:val="0"/>
      <w:marBottom w:val="0"/>
      <w:divBdr>
        <w:top w:val="none" w:sz="0" w:space="0" w:color="auto"/>
        <w:left w:val="none" w:sz="0" w:space="0" w:color="auto"/>
        <w:bottom w:val="none" w:sz="0" w:space="0" w:color="auto"/>
        <w:right w:val="none" w:sz="0" w:space="0" w:color="auto"/>
      </w:divBdr>
    </w:div>
    <w:div w:id="530343396">
      <w:bodyDiv w:val="1"/>
      <w:marLeft w:val="0"/>
      <w:marRight w:val="0"/>
      <w:marTop w:val="0"/>
      <w:marBottom w:val="0"/>
      <w:divBdr>
        <w:top w:val="none" w:sz="0" w:space="0" w:color="auto"/>
        <w:left w:val="none" w:sz="0" w:space="0" w:color="auto"/>
        <w:bottom w:val="none" w:sz="0" w:space="0" w:color="auto"/>
        <w:right w:val="none" w:sz="0" w:space="0" w:color="auto"/>
      </w:divBdr>
      <w:divsChild>
        <w:div w:id="544677714">
          <w:marLeft w:val="0"/>
          <w:marRight w:val="0"/>
          <w:marTop w:val="0"/>
          <w:marBottom w:val="0"/>
          <w:divBdr>
            <w:top w:val="none" w:sz="0" w:space="0" w:color="auto"/>
            <w:left w:val="none" w:sz="0" w:space="0" w:color="auto"/>
            <w:bottom w:val="none" w:sz="0" w:space="0" w:color="auto"/>
            <w:right w:val="none" w:sz="0" w:space="0" w:color="auto"/>
          </w:divBdr>
        </w:div>
      </w:divsChild>
    </w:div>
    <w:div w:id="531528947">
      <w:bodyDiv w:val="1"/>
      <w:marLeft w:val="0"/>
      <w:marRight w:val="0"/>
      <w:marTop w:val="0"/>
      <w:marBottom w:val="0"/>
      <w:divBdr>
        <w:top w:val="none" w:sz="0" w:space="0" w:color="auto"/>
        <w:left w:val="none" w:sz="0" w:space="0" w:color="auto"/>
        <w:bottom w:val="none" w:sz="0" w:space="0" w:color="auto"/>
        <w:right w:val="none" w:sz="0" w:space="0" w:color="auto"/>
      </w:divBdr>
    </w:div>
    <w:div w:id="533008782">
      <w:bodyDiv w:val="1"/>
      <w:marLeft w:val="0"/>
      <w:marRight w:val="0"/>
      <w:marTop w:val="0"/>
      <w:marBottom w:val="0"/>
      <w:divBdr>
        <w:top w:val="none" w:sz="0" w:space="0" w:color="auto"/>
        <w:left w:val="none" w:sz="0" w:space="0" w:color="auto"/>
        <w:bottom w:val="none" w:sz="0" w:space="0" w:color="auto"/>
        <w:right w:val="none" w:sz="0" w:space="0" w:color="auto"/>
      </w:divBdr>
    </w:div>
    <w:div w:id="534852551">
      <w:bodyDiv w:val="1"/>
      <w:marLeft w:val="0"/>
      <w:marRight w:val="0"/>
      <w:marTop w:val="0"/>
      <w:marBottom w:val="0"/>
      <w:divBdr>
        <w:top w:val="none" w:sz="0" w:space="0" w:color="auto"/>
        <w:left w:val="none" w:sz="0" w:space="0" w:color="auto"/>
        <w:bottom w:val="none" w:sz="0" w:space="0" w:color="auto"/>
        <w:right w:val="none" w:sz="0" w:space="0" w:color="auto"/>
      </w:divBdr>
    </w:div>
    <w:div w:id="537620292">
      <w:bodyDiv w:val="1"/>
      <w:marLeft w:val="0"/>
      <w:marRight w:val="0"/>
      <w:marTop w:val="0"/>
      <w:marBottom w:val="0"/>
      <w:divBdr>
        <w:top w:val="none" w:sz="0" w:space="0" w:color="auto"/>
        <w:left w:val="none" w:sz="0" w:space="0" w:color="auto"/>
        <w:bottom w:val="none" w:sz="0" w:space="0" w:color="auto"/>
        <w:right w:val="none" w:sz="0" w:space="0" w:color="auto"/>
      </w:divBdr>
    </w:div>
    <w:div w:id="539167855">
      <w:bodyDiv w:val="1"/>
      <w:marLeft w:val="0"/>
      <w:marRight w:val="0"/>
      <w:marTop w:val="0"/>
      <w:marBottom w:val="0"/>
      <w:divBdr>
        <w:top w:val="none" w:sz="0" w:space="0" w:color="auto"/>
        <w:left w:val="none" w:sz="0" w:space="0" w:color="auto"/>
        <w:bottom w:val="none" w:sz="0" w:space="0" w:color="auto"/>
        <w:right w:val="none" w:sz="0" w:space="0" w:color="auto"/>
      </w:divBdr>
    </w:div>
    <w:div w:id="540938854">
      <w:bodyDiv w:val="1"/>
      <w:marLeft w:val="0"/>
      <w:marRight w:val="0"/>
      <w:marTop w:val="0"/>
      <w:marBottom w:val="0"/>
      <w:divBdr>
        <w:top w:val="none" w:sz="0" w:space="0" w:color="auto"/>
        <w:left w:val="none" w:sz="0" w:space="0" w:color="auto"/>
        <w:bottom w:val="none" w:sz="0" w:space="0" w:color="auto"/>
        <w:right w:val="none" w:sz="0" w:space="0" w:color="auto"/>
      </w:divBdr>
    </w:div>
    <w:div w:id="545680923">
      <w:bodyDiv w:val="1"/>
      <w:marLeft w:val="0"/>
      <w:marRight w:val="0"/>
      <w:marTop w:val="0"/>
      <w:marBottom w:val="0"/>
      <w:divBdr>
        <w:top w:val="none" w:sz="0" w:space="0" w:color="auto"/>
        <w:left w:val="none" w:sz="0" w:space="0" w:color="auto"/>
        <w:bottom w:val="none" w:sz="0" w:space="0" w:color="auto"/>
        <w:right w:val="none" w:sz="0" w:space="0" w:color="auto"/>
      </w:divBdr>
    </w:div>
    <w:div w:id="545719450">
      <w:bodyDiv w:val="1"/>
      <w:marLeft w:val="0"/>
      <w:marRight w:val="0"/>
      <w:marTop w:val="0"/>
      <w:marBottom w:val="0"/>
      <w:divBdr>
        <w:top w:val="none" w:sz="0" w:space="0" w:color="auto"/>
        <w:left w:val="none" w:sz="0" w:space="0" w:color="auto"/>
        <w:bottom w:val="none" w:sz="0" w:space="0" w:color="auto"/>
        <w:right w:val="none" w:sz="0" w:space="0" w:color="auto"/>
      </w:divBdr>
    </w:div>
    <w:div w:id="547647541">
      <w:bodyDiv w:val="1"/>
      <w:marLeft w:val="0"/>
      <w:marRight w:val="0"/>
      <w:marTop w:val="0"/>
      <w:marBottom w:val="0"/>
      <w:divBdr>
        <w:top w:val="none" w:sz="0" w:space="0" w:color="auto"/>
        <w:left w:val="none" w:sz="0" w:space="0" w:color="auto"/>
        <w:bottom w:val="none" w:sz="0" w:space="0" w:color="auto"/>
        <w:right w:val="none" w:sz="0" w:space="0" w:color="auto"/>
      </w:divBdr>
    </w:div>
    <w:div w:id="548566425">
      <w:bodyDiv w:val="1"/>
      <w:marLeft w:val="0"/>
      <w:marRight w:val="0"/>
      <w:marTop w:val="0"/>
      <w:marBottom w:val="0"/>
      <w:divBdr>
        <w:top w:val="none" w:sz="0" w:space="0" w:color="auto"/>
        <w:left w:val="none" w:sz="0" w:space="0" w:color="auto"/>
        <w:bottom w:val="none" w:sz="0" w:space="0" w:color="auto"/>
        <w:right w:val="none" w:sz="0" w:space="0" w:color="auto"/>
      </w:divBdr>
    </w:div>
    <w:div w:id="550920088">
      <w:bodyDiv w:val="1"/>
      <w:marLeft w:val="0"/>
      <w:marRight w:val="0"/>
      <w:marTop w:val="0"/>
      <w:marBottom w:val="0"/>
      <w:divBdr>
        <w:top w:val="none" w:sz="0" w:space="0" w:color="auto"/>
        <w:left w:val="none" w:sz="0" w:space="0" w:color="auto"/>
        <w:bottom w:val="none" w:sz="0" w:space="0" w:color="auto"/>
        <w:right w:val="none" w:sz="0" w:space="0" w:color="auto"/>
      </w:divBdr>
    </w:div>
    <w:div w:id="550966864">
      <w:bodyDiv w:val="1"/>
      <w:marLeft w:val="0"/>
      <w:marRight w:val="0"/>
      <w:marTop w:val="0"/>
      <w:marBottom w:val="0"/>
      <w:divBdr>
        <w:top w:val="none" w:sz="0" w:space="0" w:color="auto"/>
        <w:left w:val="none" w:sz="0" w:space="0" w:color="auto"/>
        <w:bottom w:val="none" w:sz="0" w:space="0" w:color="auto"/>
        <w:right w:val="none" w:sz="0" w:space="0" w:color="auto"/>
      </w:divBdr>
    </w:div>
    <w:div w:id="558442621">
      <w:bodyDiv w:val="1"/>
      <w:marLeft w:val="0"/>
      <w:marRight w:val="0"/>
      <w:marTop w:val="0"/>
      <w:marBottom w:val="0"/>
      <w:divBdr>
        <w:top w:val="none" w:sz="0" w:space="0" w:color="auto"/>
        <w:left w:val="none" w:sz="0" w:space="0" w:color="auto"/>
        <w:bottom w:val="none" w:sz="0" w:space="0" w:color="auto"/>
        <w:right w:val="none" w:sz="0" w:space="0" w:color="auto"/>
      </w:divBdr>
    </w:div>
    <w:div w:id="560748697">
      <w:bodyDiv w:val="1"/>
      <w:marLeft w:val="0"/>
      <w:marRight w:val="0"/>
      <w:marTop w:val="0"/>
      <w:marBottom w:val="0"/>
      <w:divBdr>
        <w:top w:val="none" w:sz="0" w:space="0" w:color="auto"/>
        <w:left w:val="none" w:sz="0" w:space="0" w:color="auto"/>
        <w:bottom w:val="none" w:sz="0" w:space="0" w:color="auto"/>
        <w:right w:val="none" w:sz="0" w:space="0" w:color="auto"/>
      </w:divBdr>
    </w:div>
    <w:div w:id="564876958">
      <w:bodyDiv w:val="1"/>
      <w:marLeft w:val="0"/>
      <w:marRight w:val="0"/>
      <w:marTop w:val="0"/>
      <w:marBottom w:val="0"/>
      <w:divBdr>
        <w:top w:val="none" w:sz="0" w:space="0" w:color="auto"/>
        <w:left w:val="none" w:sz="0" w:space="0" w:color="auto"/>
        <w:bottom w:val="none" w:sz="0" w:space="0" w:color="auto"/>
        <w:right w:val="none" w:sz="0" w:space="0" w:color="auto"/>
      </w:divBdr>
    </w:div>
    <w:div w:id="565265154">
      <w:bodyDiv w:val="1"/>
      <w:marLeft w:val="0"/>
      <w:marRight w:val="0"/>
      <w:marTop w:val="0"/>
      <w:marBottom w:val="0"/>
      <w:divBdr>
        <w:top w:val="none" w:sz="0" w:space="0" w:color="auto"/>
        <w:left w:val="none" w:sz="0" w:space="0" w:color="auto"/>
        <w:bottom w:val="none" w:sz="0" w:space="0" w:color="auto"/>
        <w:right w:val="none" w:sz="0" w:space="0" w:color="auto"/>
      </w:divBdr>
    </w:div>
    <w:div w:id="565919513">
      <w:bodyDiv w:val="1"/>
      <w:marLeft w:val="0"/>
      <w:marRight w:val="0"/>
      <w:marTop w:val="0"/>
      <w:marBottom w:val="0"/>
      <w:divBdr>
        <w:top w:val="none" w:sz="0" w:space="0" w:color="auto"/>
        <w:left w:val="none" w:sz="0" w:space="0" w:color="auto"/>
        <w:bottom w:val="none" w:sz="0" w:space="0" w:color="auto"/>
        <w:right w:val="none" w:sz="0" w:space="0" w:color="auto"/>
      </w:divBdr>
    </w:div>
    <w:div w:id="566770504">
      <w:bodyDiv w:val="1"/>
      <w:marLeft w:val="0"/>
      <w:marRight w:val="0"/>
      <w:marTop w:val="0"/>
      <w:marBottom w:val="0"/>
      <w:divBdr>
        <w:top w:val="none" w:sz="0" w:space="0" w:color="auto"/>
        <w:left w:val="none" w:sz="0" w:space="0" w:color="auto"/>
        <w:bottom w:val="none" w:sz="0" w:space="0" w:color="auto"/>
        <w:right w:val="none" w:sz="0" w:space="0" w:color="auto"/>
      </w:divBdr>
      <w:divsChild>
        <w:div w:id="2081831974">
          <w:marLeft w:val="0"/>
          <w:marRight w:val="0"/>
          <w:marTop w:val="0"/>
          <w:marBottom w:val="0"/>
          <w:divBdr>
            <w:top w:val="none" w:sz="0" w:space="0" w:color="auto"/>
            <w:left w:val="none" w:sz="0" w:space="0" w:color="auto"/>
            <w:bottom w:val="none" w:sz="0" w:space="0" w:color="auto"/>
            <w:right w:val="none" w:sz="0" w:space="0" w:color="auto"/>
          </w:divBdr>
        </w:div>
      </w:divsChild>
    </w:div>
    <w:div w:id="569850672">
      <w:bodyDiv w:val="1"/>
      <w:marLeft w:val="0"/>
      <w:marRight w:val="0"/>
      <w:marTop w:val="0"/>
      <w:marBottom w:val="0"/>
      <w:divBdr>
        <w:top w:val="none" w:sz="0" w:space="0" w:color="auto"/>
        <w:left w:val="none" w:sz="0" w:space="0" w:color="auto"/>
        <w:bottom w:val="none" w:sz="0" w:space="0" w:color="auto"/>
        <w:right w:val="none" w:sz="0" w:space="0" w:color="auto"/>
      </w:divBdr>
      <w:divsChild>
        <w:div w:id="1657226186">
          <w:marLeft w:val="0"/>
          <w:marRight w:val="0"/>
          <w:marTop w:val="0"/>
          <w:marBottom w:val="0"/>
          <w:divBdr>
            <w:top w:val="none" w:sz="0" w:space="0" w:color="auto"/>
            <w:left w:val="none" w:sz="0" w:space="0" w:color="auto"/>
            <w:bottom w:val="none" w:sz="0" w:space="0" w:color="auto"/>
            <w:right w:val="none" w:sz="0" w:space="0" w:color="auto"/>
          </w:divBdr>
        </w:div>
      </w:divsChild>
    </w:div>
    <w:div w:id="571699125">
      <w:bodyDiv w:val="1"/>
      <w:marLeft w:val="0"/>
      <w:marRight w:val="0"/>
      <w:marTop w:val="0"/>
      <w:marBottom w:val="0"/>
      <w:divBdr>
        <w:top w:val="none" w:sz="0" w:space="0" w:color="auto"/>
        <w:left w:val="none" w:sz="0" w:space="0" w:color="auto"/>
        <w:bottom w:val="none" w:sz="0" w:space="0" w:color="auto"/>
        <w:right w:val="none" w:sz="0" w:space="0" w:color="auto"/>
      </w:divBdr>
    </w:div>
    <w:div w:id="571744995">
      <w:bodyDiv w:val="1"/>
      <w:marLeft w:val="0"/>
      <w:marRight w:val="0"/>
      <w:marTop w:val="0"/>
      <w:marBottom w:val="0"/>
      <w:divBdr>
        <w:top w:val="none" w:sz="0" w:space="0" w:color="auto"/>
        <w:left w:val="none" w:sz="0" w:space="0" w:color="auto"/>
        <w:bottom w:val="none" w:sz="0" w:space="0" w:color="auto"/>
        <w:right w:val="none" w:sz="0" w:space="0" w:color="auto"/>
      </w:divBdr>
    </w:div>
    <w:div w:id="574707042">
      <w:bodyDiv w:val="1"/>
      <w:marLeft w:val="0"/>
      <w:marRight w:val="0"/>
      <w:marTop w:val="0"/>
      <w:marBottom w:val="0"/>
      <w:divBdr>
        <w:top w:val="none" w:sz="0" w:space="0" w:color="auto"/>
        <w:left w:val="none" w:sz="0" w:space="0" w:color="auto"/>
        <w:bottom w:val="none" w:sz="0" w:space="0" w:color="auto"/>
        <w:right w:val="none" w:sz="0" w:space="0" w:color="auto"/>
      </w:divBdr>
    </w:div>
    <w:div w:id="576211500">
      <w:bodyDiv w:val="1"/>
      <w:marLeft w:val="0"/>
      <w:marRight w:val="0"/>
      <w:marTop w:val="0"/>
      <w:marBottom w:val="0"/>
      <w:divBdr>
        <w:top w:val="none" w:sz="0" w:space="0" w:color="auto"/>
        <w:left w:val="none" w:sz="0" w:space="0" w:color="auto"/>
        <w:bottom w:val="none" w:sz="0" w:space="0" w:color="auto"/>
        <w:right w:val="none" w:sz="0" w:space="0" w:color="auto"/>
      </w:divBdr>
    </w:div>
    <w:div w:id="576864199">
      <w:bodyDiv w:val="1"/>
      <w:marLeft w:val="0"/>
      <w:marRight w:val="0"/>
      <w:marTop w:val="0"/>
      <w:marBottom w:val="0"/>
      <w:divBdr>
        <w:top w:val="none" w:sz="0" w:space="0" w:color="auto"/>
        <w:left w:val="none" w:sz="0" w:space="0" w:color="auto"/>
        <w:bottom w:val="none" w:sz="0" w:space="0" w:color="auto"/>
        <w:right w:val="none" w:sz="0" w:space="0" w:color="auto"/>
      </w:divBdr>
    </w:div>
    <w:div w:id="577054702">
      <w:bodyDiv w:val="1"/>
      <w:marLeft w:val="0"/>
      <w:marRight w:val="0"/>
      <w:marTop w:val="0"/>
      <w:marBottom w:val="0"/>
      <w:divBdr>
        <w:top w:val="none" w:sz="0" w:space="0" w:color="auto"/>
        <w:left w:val="none" w:sz="0" w:space="0" w:color="auto"/>
        <w:bottom w:val="none" w:sz="0" w:space="0" w:color="auto"/>
        <w:right w:val="none" w:sz="0" w:space="0" w:color="auto"/>
      </w:divBdr>
    </w:div>
    <w:div w:id="578557403">
      <w:bodyDiv w:val="1"/>
      <w:marLeft w:val="0"/>
      <w:marRight w:val="0"/>
      <w:marTop w:val="0"/>
      <w:marBottom w:val="0"/>
      <w:divBdr>
        <w:top w:val="none" w:sz="0" w:space="0" w:color="auto"/>
        <w:left w:val="none" w:sz="0" w:space="0" w:color="auto"/>
        <w:bottom w:val="none" w:sz="0" w:space="0" w:color="auto"/>
        <w:right w:val="none" w:sz="0" w:space="0" w:color="auto"/>
      </w:divBdr>
    </w:div>
    <w:div w:id="581641135">
      <w:bodyDiv w:val="1"/>
      <w:marLeft w:val="0"/>
      <w:marRight w:val="0"/>
      <w:marTop w:val="0"/>
      <w:marBottom w:val="0"/>
      <w:divBdr>
        <w:top w:val="none" w:sz="0" w:space="0" w:color="auto"/>
        <w:left w:val="none" w:sz="0" w:space="0" w:color="auto"/>
        <w:bottom w:val="none" w:sz="0" w:space="0" w:color="auto"/>
        <w:right w:val="none" w:sz="0" w:space="0" w:color="auto"/>
      </w:divBdr>
    </w:div>
    <w:div w:id="584145359">
      <w:bodyDiv w:val="1"/>
      <w:marLeft w:val="0"/>
      <w:marRight w:val="0"/>
      <w:marTop w:val="0"/>
      <w:marBottom w:val="0"/>
      <w:divBdr>
        <w:top w:val="none" w:sz="0" w:space="0" w:color="auto"/>
        <w:left w:val="none" w:sz="0" w:space="0" w:color="auto"/>
        <w:bottom w:val="none" w:sz="0" w:space="0" w:color="auto"/>
        <w:right w:val="none" w:sz="0" w:space="0" w:color="auto"/>
      </w:divBdr>
      <w:divsChild>
        <w:div w:id="1650554392">
          <w:marLeft w:val="0"/>
          <w:marRight w:val="0"/>
          <w:marTop w:val="0"/>
          <w:marBottom w:val="0"/>
          <w:divBdr>
            <w:top w:val="none" w:sz="0" w:space="0" w:color="auto"/>
            <w:left w:val="none" w:sz="0" w:space="0" w:color="auto"/>
            <w:bottom w:val="none" w:sz="0" w:space="0" w:color="auto"/>
            <w:right w:val="none" w:sz="0" w:space="0" w:color="auto"/>
          </w:divBdr>
        </w:div>
      </w:divsChild>
    </w:div>
    <w:div w:id="584653590">
      <w:bodyDiv w:val="1"/>
      <w:marLeft w:val="0"/>
      <w:marRight w:val="0"/>
      <w:marTop w:val="0"/>
      <w:marBottom w:val="0"/>
      <w:divBdr>
        <w:top w:val="none" w:sz="0" w:space="0" w:color="auto"/>
        <w:left w:val="none" w:sz="0" w:space="0" w:color="auto"/>
        <w:bottom w:val="none" w:sz="0" w:space="0" w:color="auto"/>
        <w:right w:val="none" w:sz="0" w:space="0" w:color="auto"/>
      </w:divBdr>
    </w:div>
    <w:div w:id="584800051">
      <w:bodyDiv w:val="1"/>
      <w:marLeft w:val="0"/>
      <w:marRight w:val="0"/>
      <w:marTop w:val="0"/>
      <w:marBottom w:val="0"/>
      <w:divBdr>
        <w:top w:val="none" w:sz="0" w:space="0" w:color="auto"/>
        <w:left w:val="none" w:sz="0" w:space="0" w:color="auto"/>
        <w:bottom w:val="none" w:sz="0" w:space="0" w:color="auto"/>
        <w:right w:val="none" w:sz="0" w:space="0" w:color="auto"/>
      </w:divBdr>
    </w:div>
    <w:div w:id="586034503">
      <w:bodyDiv w:val="1"/>
      <w:marLeft w:val="0"/>
      <w:marRight w:val="0"/>
      <w:marTop w:val="0"/>
      <w:marBottom w:val="0"/>
      <w:divBdr>
        <w:top w:val="none" w:sz="0" w:space="0" w:color="auto"/>
        <w:left w:val="none" w:sz="0" w:space="0" w:color="auto"/>
        <w:bottom w:val="none" w:sz="0" w:space="0" w:color="auto"/>
        <w:right w:val="none" w:sz="0" w:space="0" w:color="auto"/>
      </w:divBdr>
      <w:divsChild>
        <w:div w:id="1487667871">
          <w:marLeft w:val="0"/>
          <w:marRight w:val="0"/>
          <w:marTop w:val="0"/>
          <w:marBottom w:val="0"/>
          <w:divBdr>
            <w:top w:val="none" w:sz="0" w:space="0" w:color="auto"/>
            <w:left w:val="none" w:sz="0" w:space="0" w:color="auto"/>
            <w:bottom w:val="none" w:sz="0" w:space="0" w:color="auto"/>
            <w:right w:val="none" w:sz="0" w:space="0" w:color="auto"/>
          </w:divBdr>
        </w:div>
      </w:divsChild>
    </w:div>
    <w:div w:id="586311342">
      <w:bodyDiv w:val="1"/>
      <w:marLeft w:val="0"/>
      <w:marRight w:val="0"/>
      <w:marTop w:val="0"/>
      <w:marBottom w:val="0"/>
      <w:divBdr>
        <w:top w:val="none" w:sz="0" w:space="0" w:color="auto"/>
        <w:left w:val="none" w:sz="0" w:space="0" w:color="auto"/>
        <w:bottom w:val="none" w:sz="0" w:space="0" w:color="auto"/>
        <w:right w:val="none" w:sz="0" w:space="0" w:color="auto"/>
      </w:divBdr>
    </w:div>
    <w:div w:id="586504054">
      <w:bodyDiv w:val="1"/>
      <w:marLeft w:val="0"/>
      <w:marRight w:val="0"/>
      <w:marTop w:val="0"/>
      <w:marBottom w:val="0"/>
      <w:divBdr>
        <w:top w:val="none" w:sz="0" w:space="0" w:color="auto"/>
        <w:left w:val="none" w:sz="0" w:space="0" w:color="auto"/>
        <w:bottom w:val="none" w:sz="0" w:space="0" w:color="auto"/>
        <w:right w:val="none" w:sz="0" w:space="0" w:color="auto"/>
      </w:divBdr>
    </w:div>
    <w:div w:id="589697329">
      <w:bodyDiv w:val="1"/>
      <w:marLeft w:val="0"/>
      <w:marRight w:val="0"/>
      <w:marTop w:val="0"/>
      <w:marBottom w:val="0"/>
      <w:divBdr>
        <w:top w:val="none" w:sz="0" w:space="0" w:color="auto"/>
        <w:left w:val="none" w:sz="0" w:space="0" w:color="auto"/>
        <w:bottom w:val="none" w:sz="0" w:space="0" w:color="auto"/>
        <w:right w:val="none" w:sz="0" w:space="0" w:color="auto"/>
      </w:divBdr>
    </w:div>
    <w:div w:id="598297303">
      <w:bodyDiv w:val="1"/>
      <w:marLeft w:val="0"/>
      <w:marRight w:val="0"/>
      <w:marTop w:val="0"/>
      <w:marBottom w:val="0"/>
      <w:divBdr>
        <w:top w:val="none" w:sz="0" w:space="0" w:color="auto"/>
        <w:left w:val="none" w:sz="0" w:space="0" w:color="auto"/>
        <w:bottom w:val="none" w:sz="0" w:space="0" w:color="auto"/>
        <w:right w:val="none" w:sz="0" w:space="0" w:color="auto"/>
      </w:divBdr>
    </w:div>
    <w:div w:id="599214823">
      <w:bodyDiv w:val="1"/>
      <w:marLeft w:val="0"/>
      <w:marRight w:val="0"/>
      <w:marTop w:val="0"/>
      <w:marBottom w:val="0"/>
      <w:divBdr>
        <w:top w:val="none" w:sz="0" w:space="0" w:color="auto"/>
        <w:left w:val="none" w:sz="0" w:space="0" w:color="auto"/>
        <w:bottom w:val="none" w:sz="0" w:space="0" w:color="auto"/>
        <w:right w:val="none" w:sz="0" w:space="0" w:color="auto"/>
      </w:divBdr>
      <w:divsChild>
        <w:div w:id="1344476082">
          <w:marLeft w:val="0"/>
          <w:marRight w:val="0"/>
          <w:marTop w:val="0"/>
          <w:marBottom w:val="0"/>
          <w:divBdr>
            <w:top w:val="none" w:sz="0" w:space="0" w:color="auto"/>
            <w:left w:val="none" w:sz="0" w:space="0" w:color="auto"/>
            <w:bottom w:val="none" w:sz="0" w:space="0" w:color="auto"/>
            <w:right w:val="none" w:sz="0" w:space="0" w:color="auto"/>
          </w:divBdr>
        </w:div>
      </w:divsChild>
    </w:div>
    <w:div w:id="605120551">
      <w:bodyDiv w:val="1"/>
      <w:marLeft w:val="0"/>
      <w:marRight w:val="0"/>
      <w:marTop w:val="0"/>
      <w:marBottom w:val="0"/>
      <w:divBdr>
        <w:top w:val="none" w:sz="0" w:space="0" w:color="auto"/>
        <w:left w:val="none" w:sz="0" w:space="0" w:color="auto"/>
        <w:bottom w:val="none" w:sz="0" w:space="0" w:color="auto"/>
        <w:right w:val="none" w:sz="0" w:space="0" w:color="auto"/>
      </w:divBdr>
    </w:div>
    <w:div w:id="605381697">
      <w:bodyDiv w:val="1"/>
      <w:marLeft w:val="0"/>
      <w:marRight w:val="0"/>
      <w:marTop w:val="0"/>
      <w:marBottom w:val="0"/>
      <w:divBdr>
        <w:top w:val="none" w:sz="0" w:space="0" w:color="auto"/>
        <w:left w:val="none" w:sz="0" w:space="0" w:color="auto"/>
        <w:bottom w:val="none" w:sz="0" w:space="0" w:color="auto"/>
        <w:right w:val="none" w:sz="0" w:space="0" w:color="auto"/>
      </w:divBdr>
    </w:div>
    <w:div w:id="613559489">
      <w:bodyDiv w:val="1"/>
      <w:marLeft w:val="0"/>
      <w:marRight w:val="0"/>
      <w:marTop w:val="0"/>
      <w:marBottom w:val="0"/>
      <w:divBdr>
        <w:top w:val="none" w:sz="0" w:space="0" w:color="auto"/>
        <w:left w:val="none" w:sz="0" w:space="0" w:color="auto"/>
        <w:bottom w:val="none" w:sz="0" w:space="0" w:color="auto"/>
        <w:right w:val="none" w:sz="0" w:space="0" w:color="auto"/>
      </w:divBdr>
    </w:div>
    <w:div w:id="615718368">
      <w:bodyDiv w:val="1"/>
      <w:marLeft w:val="0"/>
      <w:marRight w:val="0"/>
      <w:marTop w:val="0"/>
      <w:marBottom w:val="0"/>
      <w:divBdr>
        <w:top w:val="none" w:sz="0" w:space="0" w:color="auto"/>
        <w:left w:val="none" w:sz="0" w:space="0" w:color="auto"/>
        <w:bottom w:val="none" w:sz="0" w:space="0" w:color="auto"/>
        <w:right w:val="none" w:sz="0" w:space="0" w:color="auto"/>
      </w:divBdr>
    </w:div>
    <w:div w:id="621226635">
      <w:bodyDiv w:val="1"/>
      <w:marLeft w:val="0"/>
      <w:marRight w:val="0"/>
      <w:marTop w:val="0"/>
      <w:marBottom w:val="0"/>
      <w:divBdr>
        <w:top w:val="none" w:sz="0" w:space="0" w:color="auto"/>
        <w:left w:val="none" w:sz="0" w:space="0" w:color="auto"/>
        <w:bottom w:val="none" w:sz="0" w:space="0" w:color="auto"/>
        <w:right w:val="none" w:sz="0" w:space="0" w:color="auto"/>
      </w:divBdr>
    </w:div>
    <w:div w:id="621375750">
      <w:bodyDiv w:val="1"/>
      <w:marLeft w:val="0"/>
      <w:marRight w:val="0"/>
      <w:marTop w:val="0"/>
      <w:marBottom w:val="0"/>
      <w:divBdr>
        <w:top w:val="none" w:sz="0" w:space="0" w:color="auto"/>
        <w:left w:val="none" w:sz="0" w:space="0" w:color="auto"/>
        <w:bottom w:val="none" w:sz="0" w:space="0" w:color="auto"/>
        <w:right w:val="none" w:sz="0" w:space="0" w:color="auto"/>
      </w:divBdr>
    </w:div>
    <w:div w:id="623192221">
      <w:bodyDiv w:val="1"/>
      <w:marLeft w:val="0"/>
      <w:marRight w:val="0"/>
      <w:marTop w:val="0"/>
      <w:marBottom w:val="0"/>
      <w:divBdr>
        <w:top w:val="none" w:sz="0" w:space="0" w:color="auto"/>
        <w:left w:val="none" w:sz="0" w:space="0" w:color="auto"/>
        <w:bottom w:val="none" w:sz="0" w:space="0" w:color="auto"/>
        <w:right w:val="none" w:sz="0" w:space="0" w:color="auto"/>
      </w:divBdr>
    </w:div>
    <w:div w:id="627860526">
      <w:bodyDiv w:val="1"/>
      <w:marLeft w:val="0"/>
      <w:marRight w:val="0"/>
      <w:marTop w:val="0"/>
      <w:marBottom w:val="0"/>
      <w:divBdr>
        <w:top w:val="none" w:sz="0" w:space="0" w:color="auto"/>
        <w:left w:val="none" w:sz="0" w:space="0" w:color="auto"/>
        <w:bottom w:val="none" w:sz="0" w:space="0" w:color="auto"/>
        <w:right w:val="none" w:sz="0" w:space="0" w:color="auto"/>
      </w:divBdr>
    </w:div>
    <w:div w:id="629557843">
      <w:bodyDiv w:val="1"/>
      <w:marLeft w:val="0"/>
      <w:marRight w:val="0"/>
      <w:marTop w:val="0"/>
      <w:marBottom w:val="0"/>
      <w:divBdr>
        <w:top w:val="none" w:sz="0" w:space="0" w:color="auto"/>
        <w:left w:val="none" w:sz="0" w:space="0" w:color="auto"/>
        <w:bottom w:val="none" w:sz="0" w:space="0" w:color="auto"/>
        <w:right w:val="none" w:sz="0" w:space="0" w:color="auto"/>
      </w:divBdr>
    </w:div>
    <w:div w:id="631249898">
      <w:bodyDiv w:val="1"/>
      <w:marLeft w:val="0"/>
      <w:marRight w:val="0"/>
      <w:marTop w:val="0"/>
      <w:marBottom w:val="0"/>
      <w:divBdr>
        <w:top w:val="none" w:sz="0" w:space="0" w:color="auto"/>
        <w:left w:val="none" w:sz="0" w:space="0" w:color="auto"/>
        <w:bottom w:val="none" w:sz="0" w:space="0" w:color="auto"/>
        <w:right w:val="none" w:sz="0" w:space="0" w:color="auto"/>
      </w:divBdr>
      <w:divsChild>
        <w:div w:id="1859157869">
          <w:marLeft w:val="0"/>
          <w:marRight w:val="0"/>
          <w:marTop w:val="0"/>
          <w:marBottom w:val="0"/>
          <w:divBdr>
            <w:top w:val="none" w:sz="0" w:space="0" w:color="auto"/>
            <w:left w:val="none" w:sz="0" w:space="0" w:color="auto"/>
            <w:bottom w:val="none" w:sz="0" w:space="0" w:color="auto"/>
            <w:right w:val="none" w:sz="0" w:space="0" w:color="auto"/>
          </w:divBdr>
        </w:div>
      </w:divsChild>
    </w:div>
    <w:div w:id="632827109">
      <w:bodyDiv w:val="1"/>
      <w:marLeft w:val="0"/>
      <w:marRight w:val="0"/>
      <w:marTop w:val="0"/>
      <w:marBottom w:val="0"/>
      <w:divBdr>
        <w:top w:val="none" w:sz="0" w:space="0" w:color="auto"/>
        <w:left w:val="none" w:sz="0" w:space="0" w:color="auto"/>
        <w:bottom w:val="none" w:sz="0" w:space="0" w:color="auto"/>
        <w:right w:val="none" w:sz="0" w:space="0" w:color="auto"/>
      </w:divBdr>
    </w:div>
    <w:div w:id="632908560">
      <w:bodyDiv w:val="1"/>
      <w:marLeft w:val="0"/>
      <w:marRight w:val="0"/>
      <w:marTop w:val="0"/>
      <w:marBottom w:val="0"/>
      <w:divBdr>
        <w:top w:val="none" w:sz="0" w:space="0" w:color="auto"/>
        <w:left w:val="none" w:sz="0" w:space="0" w:color="auto"/>
        <w:bottom w:val="none" w:sz="0" w:space="0" w:color="auto"/>
        <w:right w:val="none" w:sz="0" w:space="0" w:color="auto"/>
      </w:divBdr>
      <w:divsChild>
        <w:div w:id="1626276323">
          <w:marLeft w:val="0"/>
          <w:marRight w:val="0"/>
          <w:marTop w:val="0"/>
          <w:marBottom w:val="0"/>
          <w:divBdr>
            <w:top w:val="none" w:sz="0" w:space="0" w:color="auto"/>
            <w:left w:val="none" w:sz="0" w:space="0" w:color="auto"/>
            <w:bottom w:val="none" w:sz="0" w:space="0" w:color="auto"/>
            <w:right w:val="none" w:sz="0" w:space="0" w:color="auto"/>
          </w:divBdr>
        </w:div>
      </w:divsChild>
    </w:div>
    <w:div w:id="637226244">
      <w:bodyDiv w:val="1"/>
      <w:marLeft w:val="0"/>
      <w:marRight w:val="0"/>
      <w:marTop w:val="0"/>
      <w:marBottom w:val="0"/>
      <w:divBdr>
        <w:top w:val="none" w:sz="0" w:space="0" w:color="auto"/>
        <w:left w:val="none" w:sz="0" w:space="0" w:color="auto"/>
        <w:bottom w:val="none" w:sz="0" w:space="0" w:color="auto"/>
        <w:right w:val="none" w:sz="0" w:space="0" w:color="auto"/>
      </w:divBdr>
    </w:div>
    <w:div w:id="637490139">
      <w:bodyDiv w:val="1"/>
      <w:marLeft w:val="0"/>
      <w:marRight w:val="0"/>
      <w:marTop w:val="0"/>
      <w:marBottom w:val="0"/>
      <w:divBdr>
        <w:top w:val="none" w:sz="0" w:space="0" w:color="auto"/>
        <w:left w:val="none" w:sz="0" w:space="0" w:color="auto"/>
        <w:bottom w:val="none" w:sz="0" w:space="0" w:color="auto"/>
        <w:right w:val="none" w:sz="0" w:space="0" w:color="auto"/>
      </w:divBdr>
    </w:div>
    <w:div w:id="639043378">
      <w:bodyDiv w:val="1"/>
      <w:marLeft w:val="0"/>
      <w:marRight w:val="0"/>
      <w:marTop w:val="0"/>
      <w:marBottom w:val="0"/>
      <w:divBdr>
        <w:top w:val="none" w:sz="0" w:space="0" w:color="auto"/>
        <w:left w:val="none" w:sz="0" w:space="0" w:color="auto"/>
        <w:bottom w:val="none" w:sz="0" w:space="0" w:color="auto"/>
        <w:right w:val="none" w:sz="0" w:space="0" w:color="auto"/>
      </w:divBdr>
    </w:div>
    <w:div w:id="640615745">
      <w:bodyDiv w:val="1"/>
      <w:marLeft w:val="0"/>
      <w:marRight w:val="0"/>
      <w:marTop w:val="0"/>
      <w:marBottom w:val="0"/>
      <w:divBdr>
        <w:top w:val="none" w:sz="0" w:space="0" w:color="auto"/>
        <w:left w:val="none" w:sz="0" w:space="0" w:color="auto"/>
        <w:bottom w:val="none" w:sz="0" w:space="0" w:color="auto"/>
        <w:right w:val="none" w:sz="0" w:space="0" w:color="auto"/>
      </w:divBdr>
    </w:div>
    <w:div w:id="642387757">
      <w:bodyDiv w:val="1"/>
      <w:marLeft w:val="0"/>
      <w:marRight w:val="0"/>
      <w:marTop w:val="0"/>
      <w:marBottom w:val="0"/>
      <w:divBdr>
        <w:top w:val="none" w:sz="0" w:space="0" w:color="auto"/>
        <w:left w:val="none" w:sz="0" w:space="0" w:color="auto"/>
        <w:bottom w:val="none" w:sz="0" w:space="0" w:color="auto"/>
        <w:right w:val="none" w:sz="0" w:space="0" w:color="auto"/>
      </w:divBdr>
    </w:div>
    <w:div w:id="643120495">
      <w:bodyDiv w:val="1"/>
      <w:marLeft w:val="0"/>
      <w:marRight w:val="0"/>
      <w:marTop w:val="0"/>
      <w:marBottom w:val="0"/>
      <w:divBdr>
        <w:top w:val="none" w:sz="0" w:space="0" w:color="auto"/>
        <w:left w:val="none" w:sz="0" w:space="0" w:color="auto"/>
        <w:bottom w:val="none" w:sz="0" w:space="0" w:color="auto"/>
        <w:right w:val="none" w:sz="0" w:space="0" w:color="auto"/>
      </w:divBdr>
    </w:div>
    <w:div w:id="649872196">
      <w:bodyDiv w:val="1"/>
      <w:marLeft w:val="0"/>
      <w:marRight w:val="0"/>
      <w:marTop w:val="0"/>
      <w:marBottom w:val="0"/>
      <w:divBdr>
        <w:top w:val="none" w:sz="0" w:space="0" w:color="auto"/>
        <w:left w:val="none" w:sz="0" w:space="0" w:color="auto"/>
        <w:bottom w:val="none" w:sz="0" w:space="0" w:color="auto"/>
        <w:right w:val="none" w:sz="0" w:space="0" w:color="auto"/>
      </w:divBdr>
    </w:div>
    <w:div w:id="652760881">
      <w:bodyDiv w:val="1"/>
      <w:marLeft w:val="0"/>
      <w:marRight w:val="0"/>
      <w:marTop w:val="0"/>
      <w:marBottom w:val="0"/>
      <w:divBdr>
        <w:top w:val="none" w:sz="0" w:space="0" w:color="auto"/>
        <w:left w:val="none" w:sz="0" w:space="0" w:color="auto"/>
        <w:bottom w:val="none" w:sz="0" w:space="0" w:color="auto"/>
        <w:right w:val="none" w:sz="0" w:space="0" w:color="auto"/>
      </w:divBdr>
    </w:div>
    <w:div w:id="653530335">
      <w:bodyDiv w:val="1"/>
      <w:marLeft w:val="0"/>
      <w:marRight w:val="0"/>
      <w:marTop w:val="0"/>
      <w:marBottom w:val="0"/>
      <w:divBdr>
        <w:top w:val="none" w:sz="0" w:space="0" w:color="auto"/>
        <w:left w:val="none" w:sz="0" w:space="0" w:color="auto"/>
        <w:bottom w:val="none" w:sz="0" w:space="0" w:color="auto"/>
        <w:right w:val="none" w:sz="0" w:space="0" w:color="auto"/>
      </w:divBdr>
    </w:div>
    <w:div w:id="653753319">
      <w:bodyDiv w:val="1"/>
      <w:marLeft w:val="0"/>
      <w:marRight w:val="0"/>
      <w:marTop w:val="0"/>
      <w:marBottom w:val="0"/>
      <w:divBdr>
        <w:top w:val="none" w:sz="0" w:space="0" w:color="auto"/>
        <w:left w:val="none" w:sz="0" w:space="0" w:color="auto"/>
        <w:bottom w:val="none" w:sz="0" w:space="0" w:color="auto"/>
        <w:right w:val="none" w:sz="0" w:space="0" w:color="auto"/>
      </w:divBdr>
      <w:divsChild>
        <w:div w:id="1768651081">
          <w:marLeft w:val="0"/>
          <w:marRight w:val="0"/>
          <w:marTop w:val="0"/>
          <w:marBottom w:val="0"/>
          <w:divBdr>
            <w:top w:val="none" w:sz="0" w:space="0" w:color="auto"/>
            <w:left w:val="none" w:sz="0" w:space="0" w:color="auto"/>
            <w:bottom w:val="none" w:sz="0" w:space="0" w:color="auto"/>
            <w:right w:val="none" w:sz="0" w:space="0" w:color="auto"/>
          </w:divBdr>
        </w:div>
      </w:divsChild>
    </w:div>
    <w:div w:id="654994799">
      <w:bodyDiv w:val="1"/>
      <w:marLeft w:val="0"/>
      <w:marRight w:val="0"/>
      <w:marTop w:val="0"/>
      <w:marBottom w:val="0"/>
      <w:divBdr>
        <w:top w:val="none" w:sz="0" w:space="0" w:color="auto"/>
        <w:left w:val="none" w:sz="0" w:space="0" w:color="auto"/>
        <w:bottom w:val="none" w:sz="0" w:space="0" w:color="auto"/>
        <w:right w:val="none" w:sz="0" w:space="0" w:color="auto"/>
      </w:divBdr>
    </w:div>
    <w:div w:id="656497247">
      <w:bodyDiv w:val="1"/>
      <w:marLeft w:val="0"/>
      <w:marRight w:val="0"/>
      <w:marTop w:val="0"/>
      <w:marBottom w:val="0"/>
      <w:divBdr>
        <w:top w:val="none" w:sz="0" w:space="0" w:color="auto"/>
        <w:left w:val="none" w:sz="0" w:space="0" w:color="auto"/>
        <w:bottom w:val="none" w:sz="0" w:space="0" w:color="auto"/>
        <w:right w:val="none" w:sz="0" w:space="0" w:color="auto"/>
      </w:divBdr>
    </w:div>
    <w:div w:id="658651334">
      <w:bodyDiv w:val="1"/>
      <w:marLeft w:val="0"/>
      <w:marRight w:val="0"/>
      <w:marTop w:val="0"/>
      <w:marBottom w:val="0"/>
      <w:divBdr>
        <w:top w:val="none" w:sz="0" w:space="0" w:color="auto"/>
        <w:left w:val="none" w:sz="0" w:space="0" w:color="auto"/>
        <w:bottom w:val="none" w:sz="0" w:space="0" w:color="auto"/>
        <w:right w:val="none" w:sz="0" w:space="0" w:color="auto"/>
      </w:divBdr>
    </w:div>
    <w:div w:id="659966852">
      <w:bodyDiv w:val="1"/>
      <w:marLeft w:val="0"/>
      <w:marRight w:val="0"/>
      <w:marTop w:val="0"/>
      <w:marBottom w:val="0"/>
      <w:divBdr>
        <w:top w:val="none" w:sz="0" w:space="0" w:color="auto"/>
        <w:left w:val="none" w:sz="0" w:space="0" w:color="auto"/>
        <w:bottom w:val="none" w:sz="0" w:space="0" w:color="auto"/>
        <w:right w:val="none" w:sz="0" w:space="0" w:color="auto"/>
      </w:divBdr>
      <w:divsChild>
        <w:div w:id="1953050399">
          <w:marLeft w:val="0"/>
          <w:marRight w:val="0"/>
          <w:marTop w:val="0"/>
          <w:marBottom w:val="0"/>
          <w:divBdr>
            <w:top w:val="none" w:sz="0" w:space="0" w:color="auto"/>
            <w:left w:val="none" w:sz="0" w:space="0" w:color="auto"/>
            <w:bottom w:val="none" w:sz="0" w:space="0" w:color="auto"/>
            <w:right w:val="none" w:sz="0" w:space="0" w:color="auto"/>
          </w:divBdr>
        </w:div>
      </w:divsChild>
    </w:div>
    <w:div w:id="661857980">
      <w:bodyDiv w:val="1"/>
      <w:marLeft w:val="0"/>
      <w:marRight w:val="0"/>
      <w:marTop w:val="0"/>
      <w:marBottom w:val="0"/>
      <w:divBdr>
        <w:top w:val="none" w:sz="0" w:space="0" w:color="auto"/>
        <w:left w:val="none" w:sz="0" w:space="0" w:color="auto"/>
        <w:bottom w:val="none" w:sz="0" w:space="0" w:color="auto"/>
        <w:right w:val="none" w:sz="0" w:space="0" w:color="auto"/>
      </w:divBdr>
      <w:divsChild>
        <w:div w:id="782917783">
          <w:marLeft w:val="0"/>
          <w:marRight w:val="0"/>
          <w:marTop w:val="0"/>
          <w:marBottom w:val="0"/>
          <w:divBdr>
            <w:top w:val="none" w:sz="0" w:space="0" w:color="auto"/>
            <w:left w:val="none" w:sz="0" w:space="0" w:color="auto"/>
            <w:bottom w:val="none" w:sz="0" w:space="0" w:color="auto"/>
            <w:right w:val="none" w:sz="0" w:space="0" w:color="auto"/>
          </w:divBdr>
        </w:div>
      </w:divsChild>
    </w:div>
    <w:div w:id="666786480">
      <w:bodyDiv w:val="1"/>
      <w:marLeft w:val="0"/>
      <w:marRight w:val="0"/>
      <w:marTop w:val="0"/>
      <w:marBottom w:val="0"/>
      <w:divBdr>
        <w:top w:val="none" w:sz="0" w:space="0" w:color="auto"/>
        <w:left w:val="none" w:sz="0" w:space="0" w:color="auto"/>
        <w:bottom w:val="none" w:sz="0" w:space="0" w:color="auto"/>
        <w:right w:val="none" w:sz="0" w:space="0" w:color="auto"/>
      </w:divBdr>
    </w:div>
    <w:div w:id="666902636">
      <w:bodyDiv w:val="1"/>
      <w:marLeft w:val="0"/>
      <w:marRight w:val="0"/>
      <w:marTop w:val="0"/>
      <w:marBottom w:val="0"/>
      <w:divBdr>
        <w:top w:val="none" w:sz="0" w:space="0" w:color="auto"/>
        <w:left w:val="none" w:sz="0" w:space="0" w:color="auto"/>
        <w:bottom w:val="none" w:sz="0" w:space="0" w:color="auto"/>
        <w:right w:val="none" w:sz="0" w:space="0" w:color="auto"/>
      </w:divBdr>
    </w:div>
    <w:div w:id="667093824">
      <w:bodyDiv w:val="1"/>
      <w:marLeft w:val="0"/>
      <w:marRight w:val="0"/>
      <w:marTop w:val="0"/>
      <w:marBottom w:val="0"/>
      <w:divBdr>
        <w:top w:val="none" w:sz="0" w:space="0" w:color="auto"/>
        <w:left w:val="none" w:sz="0" w:space="0" w:color="auto"/>
        <w:bottom w:val="none" w:sz="0" w:space="0" w:color="auto"/>
        <w:right w:val="none" w:sz="0" w:space="0" w:color="auto"/>
      </w:divBdr>
    </w:div>
    <w:div w:id="675616678">
      <w:bodyDiv w:val="1"/>
      <w:marLeft w:val="0"/>
      <w:marRight w:val="0"/>
      <w:marTop w:val="0"/>
      <w:marBottom w:val="0"/>
      <w:divBdr>
        <w:top w:val="none" w:sz="0" w:space="0" w:color="auto"/>
        <w:left w:val="none" w:sz="0" w:space="0" w:color="auto"/>
        <w:bottom w:val="none" w:sz="0" w:space="0" w:color="auto"/>
        <w:right w:val="none" w:sz="0" w:space="0" w:color="auto"/>
      </w:divBdr>
    </w:div>
    <w:div w:id="676617752">
      <w:bodyDiv w:val="1"/>
      <w:marLeft w:val="0"/>
      <w:marRight w:val="0"/>
      <w:marTop w:val="0"/>
      <w:marBottom w:val="0"/>
      <w:divBdr>
        <w:top w:val="none" w:sz="0" w:space="0" w:color="auto"/>
        <w:left w:val="none" w:sz="0" w:space="0" w:color="auto"/>
        <w:bottom w:val="none" w:sz="0" w:space="0" w:color="auto"/>
        <w:right w:val="none" w:sz="0" w:space="0" w:color="auto"/>
      </w:divBdr>
    </w:div>
    <w:div w:id="678969883">
      <w:bodyDiv w:val="1"/>
      <w:marLeft w:val="0"/>
      <w:marRight w:val="0"/>
      <w:marTop w:val="0"/>
      <w:marBottom w:val="0"/>
      <w:divBdr>
        <w:top w:val="none" w:sz="0" w:space="0" w:color="auto"/>
        <w:left w:val="none" w:sz="0" w:space="0" w:color="auto"/>
        <w:bottom w:val="none" w:sz="0" w:space="0" w:color="auto"/>
        <w:right w:val="none" w:sz="0" w:space="0" w:color="auto"/>
      </w:divBdr>
    </w:div>
    <w:div w:id="680543376">
      <w:bodyDiv w:val="1"/>
      <w:marLeft w:val="0"/>
      <w:marRight w:val="0"/>
      <w:marTop w:val="0"/>
      <w:marBottom w:val="0"/>
      <w:divBdr>
        <w:top w:val="none" w:sz="0" w:space="0" w:color="auto"/>
        <w:left w:val="none" w:sz="0" w:space="0" w:color="auto"/>
        <w:bottom w:val="none" w:sz="0" w:space="0" w:color="auto"/>
        <w:right w:val="none" w:sz="0" w:space="0" w:color="auto"/>
      </w:divBdr>
    </w:div>
    <w:div w:id="681006500">
      <w:bodyDiv w:val="1"/>
      <w:marLeft w:val="0"/>
      <w:marRight w:val="0"/>
      <w:marTop w:val="0"/>
      <w:marBottom w:val="0"/>
      <w:divBdr>
        <w:top w:val="none" w:sz="0" w:space="0" w:color="auto"/>
        <w:left w:val="none" w:sz="0" w:space="0" w:color="auto"/>
        <w:bottom w:val="none" w:sz="0" w:space="0" w:color="auto"/>
        <w:right w:val="none" w:sz="0" w:space="0" w:color="auto"/>
      </w:divBdr>
    </w:div>
    <w:div w:id="681010667">
      <w:bodyDiv w:val="1"/>
      <w:marLeft w:val="0"/>
      <w:marRight w:val="0"/>
      <w:marTop w:val="0"/>
      <w:marBottom w:val="0"/>
      <w:divBdr>
        <w:top w:val="none" w:sz="0" w:space="0" w:color="auto"/>
        <w:left w:val="none" w:sz="0" w:space="0" w:color="auto"/>
        <w:bottom w:val="none" w:sz="0" w:space="0" w:color="auto"/>
        <w:right w:val="none" w:sz="0" w:space="0" w:color="auto"/>
      </w:divBdr>
    </w:div>
    <w:div w:id="684139510">
      <w:bodyDiv w:val="1"/>
      <w:marLeft w:val="0"/>
      <w:marRight w:val="0"/>
      <w:marTop w:val="0"/>
      <w:marBottom w:val="0"/>
      <w:divBdr>
        <w:top w:val="none" w:sz="0" w:space="0" w:color="auto"/>
        <w:left w:val="none" w:sz="0" w:space="0" w:color="auto"/>
        <w:bottom w:val="none" w:sz="0" w:space="0" w:color="auto"/>
        <w:right w:val="none" w:sz="0" w:space="0" w:color="auto"/>
      </w:divBdr>
      <w:divsChild>
        <w:div w:id="1690596491">
          <w:marLeft w:val="0"/>
          <w:marRight w:val="0"/>
          <w:marTop w:val="0"/>
          <w:marBottom w:val="0"/>
          <w:divBdr>
            <w:top w:val="none" w:sz="0" w:space="0" w:color="auto"/>
            <w:left w:val="none" w:sz="0" w:space="0" w:color="auto"/>
            <w:bottom w:val="none" w:sz="0" w:space="0" w:color="auto"/>
            <w:right w:val="none" w:sz="0" w:space="0" w:color="auto"/>
          </w:divBdr>
        </w:div>
      </w:divsChild>
    </w:div>
    <w:div w:id="686173720">
      <w:bodyDiv w:val="1"/>
      <w:marLeft w:val="0"/>
      <w:marRight w:val="0"/>
      <w:marTop w:val="0"/>
      <w:marBottom w:val="0"/>
      <w:divBdr>
        <w:top w:val="none" w:sz="0" w:space="0" w:color="auto"/>
        <w:left w:val="none" w:sz="0" w:space="0" w:color="auto"/>
        <w:bottom w:val="none" w:sz="0" w:space="0" w:color="auto"/>
        <w:right w:val="none" w:sz="0" w:space="0" w:color="auto"/>
      </w:divBdr>
      <w:divsChild>
        <w:div w:id="2048680520">
          <w:marLeft w:val="0"/>
          <w:marRight w:val="0"/>
          <w:marTop w:val="0"/>
          <w:marBottom w:val="0"/>
          <w:divBdr>
            <w:top w:val="none" w:sz="0" w:space="0" w:color="auto"/>
            <w:left w:val="none" w:sz="0" w:space="0" w:color="auto"/>
            <w:bottom w:val="none" w:sz="0" w:space="0" w:color="auto"/>
            <w:right w:val="none" w:sz="0" w:space="0" w:color="auto"/>
          </w:divBdr>
        </w:div>
      </w:divsChild>
    </w:div>
    <w:div w:id="686256924">
      <w:bodyDiv w:val="1"/>
      <w:marLeft w:val="0"/>
      <w:marRight w:val="0"/>
      <w:marTop w:val="0"/>
      <w:marBottom w:val="0"/>
      <w:divBdr>
        <w:top w:val="none" w:sz="0" w:space="0" w:color="auto"/>
        <w:left w:val="none" w:sz="0" w:space="0" w:color="auto"/>
        <w:bottom w:val="none" w:sz="0" w:space="0" w:color="auto"/>
        <w:right w:val="none" w:sz="0" w:space="0" w:color="auto"/>
      </w:divBdr>
      <w:divsChild>
        <w:div w:id="1503201785">
          <w:marLeft w:val="0"/>
          <w:marRight w:val="0"/>
          <w:marTop w:val="0"/>
          <w:marBottom w:val="0"/>
          <w:divBdr>
            <w:top w:val="none" w:sz="0" w:space="0" w:color="auto"/>
            <w:left w:val="none" w:sz="0" w:space="0" w:color="auto"/>
            <w:bottom w:val="none" w:sz="0" w:space="0" w:color="auto"/>
            <w:right w:val="none" w:sz="0" w:space="0" w:color="auto"/>
          </w:divBdr>
        </w:div>
      </w:divsChild>
    </w:div>
    <w:div w:id="687289645">
      <w:bodyDiv w:val="1"/>
      <w:marLeft w:val="0"/>
      <w:marRight w:val="0"/>
      <w:marTop w:val="0"/>
      <w:marBottom w:val="0"/>
      <w:divBdr>
        <w:top w:val="none" w:sz="0" w:space="0" w:color="auto"/>
        <w:left w:val="none" w:sz="0" w:space="0" w:color="auto"/>
        <w:bottom w:val="none" w:sz="0" w:space="0" w:color="auto"/>
        <w:right w:val="none" w:sz="0" w:space="0" w:color="auto"/>
      </w:divBdr>
      <w:divsChild>
        <w:div w:id="1932736527">
          <w:marLeft w:val="0"/>
          <w:marRight w:val="0"/>
          <w:marTop w:val="0"/>
          <w:marBottom w:val="0"/>
          <w:divBdr>
            <w:top w:val="none" w:sz="0" w:space="0" w:color="auto"/>
            <w:left w:val="none" w:sz="0" w:space="0" w:color="auto"/>
            <w:bottom w:val="none" w:sz="0" w:space="0" w:color="auto"/>
            <w:right w:val="none" w:sz="0" w:space="0" w:color="auto"/>
          </w:divBdr>
          <w:divsChild>
            <w:div w:id="47843682">
              <w:marLeft w:val="0"/>
              <w:marRight w:val="0"/>
              <w:marTop w:val="0"/>
              <w:marBottom w:val="0"/>
              <w:divBdr>
                <w:top w:val="none" w:sz="0" w:space="0" w:color="auto"/>
                <w:left w:val="none" w:sz="0" w:space="0" w:color="auto"/>
                <w:bottom w:val="none" w:sz="0" w:space="0" w:color="auto"/>
                <w:right w:val="none" w:sz="0" w:space="0" w:color="auto"/>
              </w:divBdr>
              <w:divsChild>
                <w:div w:id="2090233053">
                  <w:marLeft w:val="0"/>
                  <w:marRight w:val="0"/>
                  <w:marTop w:val="0"/>
                  <w:marBottom w:val="0"/>
                  <w:divBdr>
                    <w:top w:val="none" w:sz="0" w:space="0" w:color="auto"/>
                    <w:left w:val="none" w:sz="0" w:space="0" w:color="auto"/>
                    <w:bottom w:val="none" w:sz="0" w:space="0" w:color="auto"/>
                    <w:right w:val="none" w:sz="0" w:space="0" w:color="auto"/>
                  </w:divBdr>
                  <w:divsChild>
                    <w:div w:id="1651713403">
                      <w:marLeft w:val="0"/>
                      <w:marRight w:val="0"/>
                      <w:marTop w:val="0"/>
                      <w:marBottom w:val="0"/>
                      <w:divBdr>
                        <w:top w:val="none" w:sz="0" w:space="0" w:color="auto"/>
                        <w:left w:val="none" w:sz="0" w:space="0" w:color="auto"/>
                        <w:bottom w:val="none" w:sz="0" w:space="0" w:color="auto"/>
                        <w:right w:val="none" w:sz="0" w:space="0" w:color="auto"/>
                      </w:divBdr>
                      <w:divsChild>
                        <w:div w:id="2018001553">
                          <w:marLeft w:val="0"/>
                          <w:marRight w:val="0"/>
                          <w:marTop w:val="0"/>
                          <w:marBottom w:val="0"/>
                          <w:divBdr>
                            <w:top w:val="none" w:sz="0" w:space="0" w:color="auto"/>
                            <w:left w:val="none" w:sz="0" w:space="0" w:color="auto"/>
                            <w:bottom w:val="none" w:sz="0" w:space="0" w:color="auto"/>
                            <w:right w:val="none" w:sz="0" w:space="0" w:color="auto"/>
                          </w:divBdr>
                          <w:divsChild>
                            <w:div w:id="1477533072">
                              <w:marLeft w:val="0"/>
                              <w:marRight w:val="0"/>
                              <w:marTop w:val="0"/>
                              <w:marBottom w:val="0"/>
                              <w:divBdr>
                                <w:top w:val="none" w:sz="0" w:space="0" w:color="auto"/>
                                <w:left w:val="none" w:sz="0" w:space="0" w:color="auto"/>
                                <w:bottom w:val="none" w:sz="0" w:space="0" w:color="auto"/>
                                <w:right w:val="none" w:sz="0" w:space="0" w:color="auto"/>
                              </w:divBdr>
                              <w:divsChild>
                                <w:div w:id="1880581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94113426">
      <w:bodyDiv w:val="1"/>
      <w:marLeft w:val="0"/>
      <w:marRight w:val="0"/>
      <w:marTop w:val="0"/>
      <w:marBottom w:val="0"/>
      <w:divBdr>
        <w:top w:val="none" w:sz="0" w:space="0" w:color="auto"/>
        <w:left w:val="none" w:sz="0" w:space="0" w:color="auto"/>
        <w:bottom w:val="none" w:sz="0" w:space="0" w:color="auto"/>
        <w:right w:val="none" w:sz="0" w:space="0" w:color="auto"/>
      </w:divBdr>
      <w:divsChild>
        <w:div w:id="21057974">
          <w:marLeft w:val="0"/>
          <w:marRight w:val="0"/>
          <w:marTop w:val="0"/>
          <w:marBottom w:val="0"/>
          <w:divBdr>
            <w:top w:val="none" w:sz="0" w:space="0" w:color="auto"/>
            <w:left w:val="none" w:sz="0" w:space="0" w:color="auto"/>
            <w:bottom w:val="none" w:sz="0" w:space="0" w:color="auto"/>
            <w:right w:val="none" w:sz="0" w:space="0" w:color="auto"/>
          </w:divBdr>
        </w:div>
      </w:divsChild>
    </w:div>
    <w:div w:id="694429375">
      <w:bodyDiv w:val="1"/>
      <w:marLeft w:val="0"/>
      <w:marRight w:val="0"/>
      <w:marTop w:val="0"/>
      <w:marBottom w:val="0"/>
      <w:divBdr>
        <w:top w:val="none" w:sz="0" w:space="0" w:color="auto"/>
        <w:left w:val="none" w:sz="0" w:space="0" w:color="auto"/>
        <w:bottom w:val="none" w:sz="0" w:space="0" w:color="auto"/>
        <w:right w:val="none" w:sz="0" w:space="0" w:color="auto"/>
      </w:divBdr>
    </w:div>
    <w:div w:id="694502272">
      <w:bodyDiv w:val="1"/>
      <w:marLeft w:val="0"/>
      <w:marRight w:val="0"/>
      <w:marTop w:val="0"/>
      <w:marBottom w:val="0"/>
      <w:divBdr>
        <w:top w:val="none" w:sz="0" w:space="0" w:color="auto"/>
        <w:left w:val="none" w:sz="0" w:space="0" w:color="auto"/>
        <w:bottom w:val="none" w:sz="0" w:space="0" w:color="auto"/>
        <w:right w:val="none" w:sz="0" w:space="0" w:color="auto"/>
      </w:divBdr>
    </w:div>
    <w:div w:id="695277657">
      <w:bodyDiv w:val="1"/>
      <w:marLeft w:val="0"/>
      <w:marRight w:val="0"/>
      <w:marTop w:val="0"/>
      <w:marBottom w:val="0"/>
      <w:divBdr>
        <w:top w:val="none" w:sz="0" w:space="0" w:color="auto"/>
        <w:left w:val="none" w:sz="0" w:space="0" w:color="auto"/>
        <w:bottom w:val="none" w:sz="0" w:space="0" w:color="auto"/>
        <w:right w:val="none" w:sz="0" w:space="0" w:color="auto"/>
      </w:divBdr>
    </w:div>
    <w:div w:id="699012787">
      <w:bodyDiv w:val="1"/>
      <w:marLeft w:val="0"/>
      <w:marRight w:val="0"/>
      <w:marTop w:val="0"/>
      <w:marBottom w:val="0"/>
      <w:divBdr>
        <w:top w:val="none" w:sz="0" w:space="0" w:color="auto"/>
        <w:left w:val="none" w:sz="0" w:space="0" w:color="auto"/>
        <w:bottom w:val="none" w:sz="0" w:space="0" w:color="auto"/>
        <w:right w:val="none" w:sz="0" w:space="0" w:color="auto"/>
      </w:divBdr>
      <w:divsChild>
        <w:div w:id="2079790436">
          <w:marLeft w:val="0"/>
          <w:marRight w:val="0"/>
          <w:marTop w:val="0"/>
          <w:marBottom w:val="0"/>
          <w:divBdr>
            <w:top w:val="none" w:sz="0" w:space="0" w:color="auto"/>
            <w:left w:val="none" w:sz="0" w:space="0" w:color="auto"/>
            <w:bottom w:val="none" w:sz="0" w:space="0" w:color="auto"/>
            <w:right w:val="none" w:sz="0" w:space="0" w:color="auto"/>
          </w:divBdr>
        </w:div>
      </w:divsChild>
    </w:div>
    <w:div w:id="701125714">
      <w:bodyDiv w:val="1"/>
      <w:marLeft w:val="0"/>
      <w:marRight w:val="0"/>
      <w:marTop w:val="0"/>
      <w:marBottom w:val="0"/>
      <w:divBdr>
        <w:top w:val="none" w:sz="0" w:space="0" w:color="auto"/>
        <w:left w:val="none" w:sz="0" w:space="0" w:color="auto"/>
        <w:bottom w:val="none" w:sz="0" w:space="0" w:color="auto"/>
        <w:right w:val="none" w:sz="0" w:space="0" w:color="auto"/>
      </w:divBdr>
    </w:div>
    <w:div w:id="704985861">
      <w:bodyDiv w:val="1"/>
      <w:marLeft w:val="0"/>
      <w:marRight w:val="0"/>
      <w:marTop w:val="0"/>
      <w:marBottom w:val="0"/>
      <w:divBdr>
        <w:top w:val="none" w:sz="0" w:space="0" w:color="auto"/>
        <w:left w:val="none" w:sz="0" w:space="0" w:color="auto"/>
        <w:bottom w:val="none" w:sz="0" w:space="0" w:color="auto"/>
        <w:right w:val="none" w:sz="0" w:space="0" w:color="auto"/>
      </w:divBdr>
    </w:div>
    <w:div w:id="714696883">
      <w:bodyDiv w:val="1"/>
      <w:marLeft w:val="0"/>
      <w:marRight w:val="0"/>
      <w:marTop w:val="0"/>
      <w:marBottom w:val="0"/>
      <w:divBdr>
        <w:top w:val="none" w:sz="0" w:space="0" w:color="auto"/>
        <w:left w:val="none" w:sz="0" w:space="0" w:color="auto"/>
        <w:bottom w:val="none" w:sz="0" w:space="0" w:color="auto"/>
        <w:right w:val="none" w:sz="0" w:space="0" w:color="auto"/>
      </w:divBdr>
    </w:div>
    <w:div w:id="723335943">
      <w:bodyDiv w:val="1"/>
      <w:marLeft w:val="0"/>
      <w:marRight w:val="0"/>
      <w:marTop w:val="0"/>
      <w:marBottom w:val="0"/>
      <w:divBdr>
        <w:top w:val="none" w:sz="0" w:space="0" w:color="auto"/>
        <w:left w:val="none" w:sz="0" w:space="0" w:color="auto"/>
        <w:bottom w:val="none" w:sz="0" w:space="0" w:color="auto"/>
        <w:right w:val="none" w:sz="0" w:space="0" w:color="auto"/>
      </w:divBdr>
    </w:div>
    <w:div w:id="723916825">
      <w:bodyDiv w:val="1"/>
      <w:marLeft w:val="0"/>
      <w:marRight w:val="0"/>
      <w:marTop w:val="0"/>
      <w:marBottom w:val="0"/>
      <w:divBdr>
        <w:top w:val="none" w:sz="0" w:space="0" w:color="auto"/>
        <w:left w:val="none" w:sz="0" w:space="0" w:color="auto"/>
        <w:bottom w:val="none" w:sz="0" w:space="0" w:color="auto"/>
        <w:right w:val="none" w:sz="0" w:space="0" w:color="auto"/>
      </w:divBdr>
    </w:div>
    <w:div w:id="724372202">
      <w:bodyDiv w:val="1"/>
      <w:marLeft w:val="0"/>
      <w:marRight w:val="0"/>
      <w:marTop w:val="0"/>
      <w:marBottom w:val="0"/>
      <w:divBdr>
        <w:top w:val="none" w:sz="0" w:space="0" w:color="auto"/>
        <w:left w:val="none" w:sz="0" w:space="0" w:color="auto"/>
        <w:bottom w:val="none" w:sz="0" w:space="0" w:color="auto"/>
        <w:right w:val="none" w:sz="0" w:space="0" w:color="auto"/>
      </w:divBdr>
    </w:div>
    <w:div w:id="728043015">
      <w:bodyDiv w:val="1"/>
      <w:marLeft w:val="0"/>
      <w:marRight w:val="0"/>
      <w:marTop w:val="0"/>
      <w:marBottom w:val="0"/>
      <w:divBdr>
        <w:top w:val="none" w:sz="0" w:space="0" w:color="auto"/>
        <w:left w:val="none" w:sz="0" w:space="0" w:color="auto"/>
        <w:bottom w:val="none" w:sz="0" w:space="0" w:color="auto"/>
        <w:right w:val="none" w:sz="0" w:space="0" w:color="auto"/>
      </w:divBdr>
      <w:divsChild>
        <w:div w:id="1441412140">
          <w:marLeft w:val="0"/>
          <w:marRight w:val="0"/>
          <w:marTop w:val="0"/>
          <w:marBottom w:val="0"/>
          <w:divBdr>
            <w:top w:val="none" w:sz="0" w:space="0" w:color="auto"/>
            <w:left w:val="none" w:sz="0" w:space="0" w:color="auto"/>
            <w:bottom w:val="none" w:sz="0" w:space="0" w:color="auto"/>
            <w:right w:val="none" w:sz="0" w:space="0" w:color="auto"/>
          </w:divBdr>
        </w:div>
      </w:divsChild>
    </w:div>
    <w:div w:id="733892117">
      <w:bodyDiv w:val="1"/>
      <w:marLeft w:val="0"/>
      <w:marRight w:val="0"/>
      <w:marTop w:val="0"/>
      <w:marBottom w:val="0"/>
      <w:divBdr>
        <w:top w:val="none" w:sz="0" w:space="0" w:color="auto"/>
        <w:left w:val="none" w:sz="0" w:space="0" w:color="auto"/>
        <w:bottom w:val="none" w:sz="0" w:space="0" w:color="auto"/>
        <w:right w:val="none" w:sz="0" w:space="0" w:color="auto"/>
      </w:divBdr>
    </w:div>
    <w:div w:id="737021980">
      <w:bodyDiv w:val="1"/>
      <w:marLeft w:val="0"/>
      <w:marRight w:val="0"/>
      <w:marTop w:val="0"/>
      <w:marBottom w:val="0"/>
      <w:divBdr>
        <w:top w:val="none" w:sz="0" w:space="0" w:color="auto"/>
        <w:left w:val="none" w:sz="0" w:space="0" w:color="auto"/>
        <w:bottom w:val="none" w:sz="0" w:space="0" w:color="auto"/>
        <w:right w:val="none" w:sz="0" w:space="0" w:color="auto"/>
      </w:divBdr>
    </w:div>
    <w:div w:id="740179135">
      <w:bodyDiv w:val="1"/>
      <w:marLeft w:val="0"/>
      <w:marRight w:val="0"/>
      <w:marTop w:val="0"/>
      <w:marBottom w:val="0"/>
      <w:divBdr>
        <w:top w:val="none" w:sz="0" w:space="0" w:color="auto"/>
        <w:left w:val="none" w:sz="0" w:space="0" w:color="auto"/>
        <w:bottom w:val="none" w:sz="0" w:space="0" w:color="auto"/>
        <w:right w:val="none" w:sz="0" w:space="0" w:color="auto"/>
      </w:divBdr>
    </w:div>
    <w:div w:id="742798931">
      <w:bodyDiv w:val="1"/>
      <w:marLeft w:val="0"/>
      <w:marRight w:val="0"/>
      <w:marTop w:val="0"/>
      <w:marBottom w:val="0"/>
      <w:divBdr>
        <w:top w:val="none" w:sz="0" w:space="0" w:color="auto"/>
        <w:left w:val="none" w:sz="0" w:space="0" w:color="auto"/>
        <w:bottom w:val="none" w:sz="0" w:space="0" w:color="auto"/>
        <w:right w:val="none" w:sz="0" w:space="0" w:color="auto"/>
      </w:divBdr>
    </w:div>
    <w:div w:id="743917874">
      <w:bodyDiv w:val="1"/>
      <w:marLeft w:val="0"/>
      <w:marRight w:val="0"/>
      <w:marTop w:val="0"/>
      <w:marBottom w:val="0"/>
      <w:divBdr>
        <w:top w:val="none" w:sz="0" w:space="0" w:color="auto"/>
        <w:left w:val="none" w:sz="0" w:space="0" w:color="auto"/>
        <w:bottom w:val="none" w:sz="0" w:space="0" w:color="auto"/>
        <w:right w:val="none" w:sz="0" w:space="0" w:color="auto"/>
      </w:divBdr>
    </w:div>
    <w:div w:id="749086224">
      <w:bodyDiv w:val="1"/>
      <w:marLeft w:val="0"/>
      <w:marRight w:val="0"/>
      <w:marTop w:val="0"/>
      <w:marBottom w:val="0"/>
      <w:divBdr>
        <w:top w:val="none" w:sz="0" w:space="0" w:color="auto"/>
        <w:left w:val="none" w:sz="0" w:space="0" w:color="auto"/>
        <w:bottom w:val="none" w:sz="0" w:space="0" w:color="auto"/>
        <w:right w:val="none" w:sz="0" w:space="0" w:color="auto"/>
      </w:divBdr>
    </w:div>
    <w:div w:id="751850014">
      <w:bodyDiv w:val="1"/>
      <w:marLeft w:val="0"/>
      <w:marRight w:val="0"/>
      <w:marTop w:val="0"/>
      <w:marBottom w:val="0"/>
      <w:divBdr>
        <w:top w:val="none" w:sz="0" w:space="0" w:color="auto"/>
        <w:left w:val="none" w:sz="0" w:space="0" w:color="auto"/>
        <w:bottom w:val="none" w:sz="0" w:space="0" w:color="auto"/>
        <w:right w:val="none" w:sz="0" w:space="0" w:color="auto"/>
      </w:divBdr>
    </w:div>
    <w:div w:id="752313871">
      <w:bodyDiv w:val="1"/>
      <w:marLeft w:val="0"/>
      <w:marRight w:val="0"/>
      <w:marTop w:val="0"/>
      <w:marBottom w:val="0"/>
      <w:divBdr>
        <w:top w:val="none" w:sz="0" w:space="0" w:color="auto"/>
        <w:left w:val="none" w:sz="0" w:space="0" w:color="auto"/>
        <w:bottom w:val="none" w:sz="0" w:space="0" w:color="auto"/>
        <w:right w:val="none" w:sz="0" w:space="0" w:color="auto"/>
      </w:divBdr>
    </w:div>
    <w:div w:id="754013377">
      <w:bodyDiv w:val="1"/>
      <w:marLeft w:val="0"/>
      <w:marRight w:val="0"/>
      <w:marTop w:val="0"/>
      <w:marBottom w:val="0"/>
      <w:divBdr>
        <w:top w:val="none" w:sz="0" w:space="0" w:color="auto"/>
        <w:left w:val="none" w:sz="0" w:space="0" w:color="auto"/>
        <w:bottom w:val="none" w:sz="0" w:space="0" w:color="auto"/>
        <w:right w:val="none" w:sz="0" w:space="0" w:color="auto"/>
      </w:divBdr>
    </w:div>
    <w:div w:id="754282160">
      <w:bodyDiv w:val="1"/>
      <w:marLeft w:val="0"/>
      <w:marRight w:val="0"/>
      <w:marTop w:val="0"/>
      <w:marBottom w:val="0"/>
      <w:divBdr>
        <w:top w:val="none" w:sz="0" w:space="0" w:color="auto"/>
        <w:left w:val="none" w:sz="0" w:space="0" w:color="auto"/>
        <w:bottom w:val="none" w:sz="0" w:space="0" w:color="auto"/>
        <w:right w:val="none" w:sz="0" w:space="0" w:color="auto"/>
      </w:divBdr>
    </w:div>
    <w:div w:id="757793322">
      <w:bodyDiv w:val="1"/>
      <w:marLeft w:val="0"/>
      <w:marRight w:val="0"/>
      <w:marTop w:val="0"/>
      <w:marBottom w:val="0"/>
      <w:divBdr>
        <w:top w:val="none" w:sz="0" w:space="0" w:color="auto"/>
        <w:left w:val="none" w:sz="0" w:space="0" w:color="auto"/>
        <w:bottom w:val="none" w:sz="0" w:space="0" w:color="auto"/>
        <w:right w:val="none" w:sz="0" w:space="0" w:color="auto"/>
      </w:divBdr>
    </w:div>
    <w:div w:id="757865915">
      <w:bodyDiv w:val="1"/>
      <w:marLeft w:val="0"/>
      <w:marRight w:val="0"/>
      <w:marTop w:val="0"/>
      <w:marBottom w:val="0"/>
      <w:divBdr>
        <w:top w:val="none" w:sz="0" w:space="0" w:color="auto"/>
        <w:left w:val="none" w:sz="0" w:space="0" w:color="auto"/>
        <w:bottom w:val="none" w:sz="0" w:space="0" w:color="auto"/>
        <w:right w:val="none" w:sz="0" w:space="0" w:color="auto"/>
      </w:divBdr>
    </w:div>
    <w:div w:id="761297118">
      <w:bodyDiv w:val="1"/>
      <w:marLeft w:val="0"/>
      <w:marRight w:val="0"/>
      <w:marTop w:val="0"/>
      <w:marBottom w:val="0"/>
      <w:divBdr>
        <w:top w:val="none" w:sz="0" w:space="0" w:color="auto"/>
        <w:left w:val="none" w:sz="0" w:space="0" w:color="auto"/>
        <w:bottom w:val="none" w:sz="0" w:space="0" w:color="auto"/>
        <w:right w:val="none" w:sz="0" w:space="0" w:color="auto"/>
      </w:divBdr>
    </w:div>
    <w:div w:id="766460192">
      <w:bodyDiv w:val="1"/>
      <w:marLeft w:val="0"/>
      <w:marRight w:val="0"/>
      <w:marTop w:val="0"/>
      <w:marBottom w:val="0"/>
      <w:divBdr>
        <w:top w:val="none" w:sz="0" w:space="0" w:color="auto"/>
        <w:left w:val="none" w:sz="0" w:space="0" w:color="auto"/>
        <w:bottom w:val="none" w:sz="0" w:space="0" w:color="auto"/>
        <w:right w:val="none" w:sz="0" w:space="0" w:color="auto"/>
      </w:divBdr>
      <w:divsChild>
        <w:div w:id="384186795">
          <w:marLeft w:val="0"/>
          <w:marRight w:val="0"/>
          <w:marTop w:val="0"/>
          <w:marBottom w:val="0"/>
          <w:divBdr>
            <w:top w:val="none" w:sz="0" w:space="0" w:color="auto"/>
            <w:left w:val="none" w:sz="0" w:space="0" w:color="auto"/>
            <w:bottom w:val="none" w:sz="0" w:space="0" w:color="auto"/>
            <w:right w:val="none" w:sz="0" w:space="0" w:color="auto"/>
          </w:divBdr>
        </w:div>
      </w:divsChild>
    </w:div>
    <w:div w:id="767695328">
      <w:bodyDiv w:val="1"/>
      <w:marLeft w:val="0"/>
      <w:marRight w:val="0"/>
      <w:marTop w:val="0"/>
      <w:marBottom w:val="0"/>
      <w:divBdr>
        <w:top w:val="none" w:sz="0" w:space="0" w:color="auto"/>
        <w:left w:val="none" w:sz="0" w:space="0" w:color="auto"/>
        <w:bottom w:val="none" w:sz="0" w:space="0" w:color="auto"/>
        <w:right w:val="none" w:sz="0" w:space="0" w:color="auto"/>
      </w:divBdr>
    </w:div>
    <w:div w:id="768433755">
      <w:bodyDiv w:val="1"/>
      <w:marLeft w:val="0"/>
      <w:marRight w:val="0"/>
      <w:marTop w:val="0"/>
      <w:marBottom w:val="0"/>
      <w:divBdr>
        <w:top w:val="none" w:sz="0" w:space="0" w:color="auto"/>
        <w:left w:val="none" w:sz="0" w:space="0" w:color="auto"/>
        <w:bottom w:val="none" w:sz="0" w:space="0" w:color="auto"/>
        <w:right w:val="none" w:sz="0" w:space="0" w:color="auto"/>
      </w:divBdr>
    </w:div>
    <w:div w:id="769812917">
      <w:bodyDiv w:val="1"/>
      <w:marLeft w:val="0"/>
      <w:marRight w:val="0"/>
      <w:marTop w:val="0"/>
      <w:marBottom w:val="0"/>
      <w:divBdr>
        <w:top w:val="none" w:sz="0" w:space="0" w:color="auto"/>
        <w:left w:val="none" w:sz="0" w:space="0" w:color="auto"/>
        <w:bottom w:val="none" w:sz="0" w:space="0" w:color="auto"/>
        <w:right w:val="none" w:sz="0" w:space="0" w:color="auto"/>
      </w:divBdr>
    </w:div>
    <w:div w:id="769818599">
      <w:bodyDiv w:val="1"/>
      <w:marLeft w:val="0"/>
      <w:marRight w:val="0"/>
      <w:marTop w:val="0"/>
      <w:marBottom w:val="0"/>
      <w:divBdr>
        <w:top w:val="none" w:sz="0" w:space="0" w:color="auto"/>
        <w:left w:val="none" w:sz="0" w:space="0" w:color="auto"/>
        <w:bottom w:val="none" w:sz="0" w:space="0" w:color="auto"/>
        <w:right w:val="none" w:sz="0" w:space="0" w:color="auto"/>
      </w:divBdr>
      <w:divsChild>
        <w:div w:id="266351355">
          <w:marLeft w:val="0"/>
          <w:marRight w:val="0"/>
          <w:marTop w:val="0"/>
          <w:marBottom w:val="0"/>
          <w:divBdr>
            <w:top w:val="none" w:sz="0" w:space="0" w:color="auto"/>
            <w:left w:val="none" w:sz="0" w:space="0" w:color="auto"/>
            <w:bottom w:val="none" w:sz="0" w:space="0" w:color="auto"/>
            <w:right w:val="none" w:sz="0" w:space="0" w:color="auto"/>
          </w:divBdr>
        </w:div>
        <w:div w:id="765804125">
          <w:marLeft w:val="0"/>
          <w:marRight w:val="0"/>
          <w:marTop w:val="0"/>
          <w:marBottom w:val="0"/>
          <w:divBdr>
            <w:top w:val="none" w:sz="0" w:space="0" w:color="auto"/>
            <w:left w:val="none" w:sz="0" w:space="0" w:color="auto"/>
            <w:bottom w:val="none" w:sz="0" w:space="0" w:color="auto"/>
            <w:right w:val="none" w:sz="0" w:space="0" w:color="auto"/>
          </w:divBdr>
        </w:div>
        <w:div w:id="1295990144">
          <w:marLeft w:val="0"/>
          <w:marRight w:val="0"/>
          <w:marTop w:val="0"/>
          <w:marBottom w:val="0"/>
          <w:divBdr>
            <w:top w:val="none" w:sz="0" w:space="0" w:color="auto"/>
            <w:left w:val="none" w:sz="0" w:space="0" w:color="auto"/>
            <w:bottom w:val="none" w:sz="0" w:space="0" w:color="auto"/>
            <w:right w:val="none" w:sz="0" w:space="0" w:color="auto"/>
          </w:divBdr>
        </w:div>
        <w:div w:id="1723138620">
          <w:marLeft w:val="0"/>
          <w:marRight w:val="0"/>
          <w:marTop w:val="0"/>
          <w:marBottom w:val="0"/>
          <w:divBdr>
            <w:top w:val="none" w:sz="0" w:space="0" w:color="auto"/>
            <w:left w:val="none" w:sz="0" w:space="0" w:color="auto"/>
            <w:bottom w:val="none" w:sz="0" w:space="0" w:color="auto"/>
            <w:right w:val="none" w:sz="0" w:space="0" w:color="auto"/>
          </w:divBdr>
        </w:div>
        <w:div w:id="1738942266">
          <w:marLeft w:val="0"/>
          <w:marRight w:val="0"/>
          <w:marTop w:val="0"/>
          <w:marBottom w:val="0"/>
          <w:divBdr>
            <w:top w:val="none" w:sz="0" w:space="0" w:color="auto"/>
            <w:left w:val="none" w:sz="0" w:space="0" w:color="auto"/>
            <w:bottom w:val="none" w:sz="0" w:space="0" w:color="auto"/>
            <w:right w:val="none" w:sz="0" w:space="0" w:color="auto"/>
          </w:divBdr>
        </w:div>
      </w:divsChild>
    </w:div>
    <w:div w:id="769853059">
      <w:bodyDiv w:val="1"/>
      <w:marLeft w:val="0"/>
      <w:marRight w:val="0"/>
      <w:marTop w:val="0"/>
      <w:marBottom w:val="0"/>
      <w:divBdr>
        <w:top w:val="none" w:sz="0" w:space="0" w:color="auto"/>
        <w:left w:val="none" w:sz="0" w:space="0" w:color="auto"/>
        <w:bottom w:val="none" w:sz="0" w:space="0" w:color="auto"/>
        <w:right w:val="none" w:sz="0" w:space="0" w:color="auto"/>
      </w:divBdr>
    </w:div>
    <w:div w:id="774598017">
      <w:bodyDiv w:val="1"/>
      <w:marLeft w:val="0"/>
      <w:marRight w:val="0"/>
      <w:marTop w:val="0"/>
      <w:marBottom w:val="0"/>
      <w:divBdr>
        <w:top w:val="none" w:sz="0" w:space="0" w:color="auto"/>
        <w:left w:val="none" w:sz="0" w:space="0" w:color="auto"/>
        <w:bottom w:val="none" w:sz="0" w:space="0" w:color="auto"/>
        <w:right w:val="none" w:sz="0" w:space="0" w:color="auto"/>
      </w:divBdr>
    </w:div>
    <w:div w:id="775102810">
      <w:bodyDiv w:val="1"/>
      <w:marLeft w:val="0"/>
      <w:marRight w:val="0"/>
      <w:marTop w:val="0"/>
      <w:marBottom w:val="0"/>
      <w:divBdr>
        <w:top w:val="none" w:sz="0" w:space="0" w:color="auto"/>
        <w:left w:val="none" w:sz="0" w:space="0" w:color="auto"/>
        <w:bottom w:val="none" w:sz="0" w:space="0" w:color="auto"/>
        <w:right w:val="none" w:sz="0" w:space="0" w:color="auto"/>
      </w:divBdr>
    </w:div>
    <w:div w:id="776025962">
      <w:bodyDiv w:val="1"/>
      <w:marLeft w:val="0"/>
      <w:marRight w:val="0"/>
      <w:marTop w:val="0"/>
      <w:marBottom w:val="0"/>
      <w:divBdr>
        <w:top w:val="none" w:sz="0" w:space="0" w:color="auto"/>
        <w:left w:val="none" w:sz="0" w:space="0" w:color="auto"/>
        <w:bottom w:val="none" w:sz="0" w:space="0" w:color="auto"/>
        <w:right w:val="none" w:sz="0" w:space="0" w:color="auto"/>
      </w:divBdr>
    </w:div>
    <w:div w:id="777143388">
      <w:bodyDiv w:val="1"/>
      <w:marLeft w:val="0"/>
      <w:marRight w:val="0"/>
      <w:marTop w:val="0"/>
      <w:marBottom w:val="0"/>
      <w:divBdr>
        <w:top w:val="none" w:sz="0" w:space="0" w:color="auto"/>
        <w:left w:val="none" w:sz="0" w:space="0" w:color="auto"/>
        <w:bottom w:val="none" w:sz="0" w:space="0" w:color="auto"/>
        <w:right w:val="none" w:sz="0" w:space="0" w:color="auto"/>
      </w:divBdr>
    </w:div>
    <w:div w:id="777680328">
      <w:bodyDiv w:val="1"/>
      <w:marLeft w:val="0"/>
      <w:marRight w:val="0"/>
      <w:marTop w:val="0"/>
      <w:marBottom w:val="0"/>
      <w:divBdr>
        <w:top w:val="none" w:sz="0" w:space="0" w:color="auto"/>
        <w:left w:val="none" w:sz="0" w:space="0" w:color="auto"/>
        <w:bottom w:val="none" w:sz="0" w:space="0" w:color="auto"/>
        <w:right w:val="none" w:sz="0" w:space="0" w:color="auto"/>
      </w:divBdr>
    </w:div>
    <w:div w:id="777913461">
      <w:bodyDiv w:val="1"/>
      <w:marLeft w:val="0"/>
      <w:marRight w:val="0"/>
      <w:marTop w:val="0"/>
      <w:marBottom w:val="0"/>
      <w:divBdr>
        <w:top w:val="none" w:sz="0" w:space="0" w:color="auto"/>
        <w:left w:val="none" w:sz="0" w:space="0" w:color="auto"/>
        <w:bottom w:val="none" w:sz="0" w:space="0" w:color="auto"/>
        <w:right w:val="none" w:sz="0" w:space="0" w:color="auto"/>
      </w:divBdr>
    </w:div>
    <w:div w:id="779447268">
      <w:bodyDiv w:val="1"/>
      <w:marLeft w:val="0"/>
      <w:marRight w:val="0"/>
      <w:marTop w:val="0"/>
      <w:marBottom w:val="0"/>
      <w:divBdr>
        <w:top w:val="none" w:sz="0" w:space="0" w:color="auto"/>
        <w:left w:val="none" w:sz="0" w:space="0" w:color="auto"/>
        <w:bottom w:val="none" w:sz="0" w:space="0" w:color="auto"/>
        <w:right w:val="none" w:sz="0" w:space="0" w:color="auto"/>
      </w:divBdr>
    </w:div>
    <w:div w:id="780298566">
      <w:bodyDiv w:val="1"/>
      <w:marLeft w:val="0"/>
      <w:marRight w:val="0"/>
      <w:marTop w:val="0"/>
      <w:marBottom w:val="0"/>
      <w:divBdr>
        <w:top w:val="none" w:sz="0" w:space="0" w:color="auto"/>
        <w:left w:val="none" w:sz="0" w:space="0" w:color="auto"/>
        <w:bottom w:val="none" w:sz="0" w:space="0" w:color="auto"/>
        <w:right w:val="none" w:sz="0" w:space="0" w:color="auto"/>
      </w:divBdr>
    </w:div>
    <w:div w:id="780879465">
      <w:bodyDiv w:val="1"/>
      <w:marLeft w:val="0"/>
      <w:marRight w:val="0"/>
      <w:marTop w:val="0"/>
      <w:marBottom w:val="0"/>
      <w:divBdr>
        <w:top w:val="none" w:sz="0" w:space="0" w:color="auto"/>
        <w:left w:val="none" w:sz="0" w:space="0" w:color="auto"/>
        <w:bottom w:val="none" w:sz="0" w:space="0" w:color="auto"/>
        <w:right w:val="none" w:sz="0" w:space="0" w:color="auto"/>
      </w:divBdr>
    </w:div>
    <w:div w:id="782192803">
      <w:bodyDiv w:val="1"/>
      <w:marLeft w:val="0"/>
      <w:marRight w:val="0"/>
      <w:marTop w:val="0"/>
      <w:marBottom w:val="0"/>
      <w:divBdr>
        <w:top w:val="none" w:sz="0" w:space="0" w:color="auto"/>
        <w:left w:val="none" w:sz="0" w:space="0" w:color="auto"/>
        <w:bottom w:val="none" w:sz="0" w:space="0" w:color="auto"/>
        <w:right w:val="none" w:sz="0" w:space="0" w:color="auto"/>
      </w:divBdr>
      <w:divsChild>
        <w:div w:id="1211720731">
          <w:marLeft w:val="0"/>
          <w:marRight w:val="0"/>
          <w:marTop w:val="0"/>
          <w:marBottom w:val="0"/>
          <w:divBdr>
            <w:top w:val="none" w:sz="0" w:space="0" w:color="auto"/>
            <w:left w:val="none" w:sz="0" w:space="0" w:color="auto"/>
            <w:bottom w:val="none" w:sz="0" w:space="0" w:color="auto"/>
            <w:right w:val="none" w:sz="0" w:space="0" w:color="auto"/>
          </w:divBdr>
        </w:div>
      </w:divsChild>
    </w:div>
    <w:div w:id="785082261">
      <w:bodyDiv w:val="1"/>
      <w:marLeft w:val="0"/>
      <w:marRight w:val="0"/>
      <w:marTop w:val="0"/>
      <w:marBottom w:val="0"/>
      <w:divBdr>
        <w:top w:val="none" w:sz="0" w:space="0" w:color="auto"/>
        <w:left w:val="none" w:sz="0" w:space="0" w:color="auto"/>
        <w:bottom w:val="none" w:sz="0" w:space="0" w:color="auto"/>
        <w:right w:val="none" w:sz="0" w:space="0" w:color="auto"/>
      </w:divBdr>
    </w:div>
    <w:div w:id="786701180">
      <w:bodyDiv w:val="1"/>
      <w:marLeft w:val="0"/>
      <w:marRight w:val="0"/>
      <w:marTop w:val="0"/>
      <w:marBottom w:val="0"/>
      <w:divBdr>
        <w:top w:val="none" w:sz="0" w:space="0" w:color="auto"/>
        <w:left w:val="none" w:sz="0" w:space="0" w:color="auto"/>
        <w:bottom w:val="none" w:sz="0" w:space="0" w:color="auto"/>
        <w:right w:val="none" w:sz="0" w:space="0" w:color="auto"/>
      </w:divBdr>
      <w:divsChild>
        <w:div w:id="458498441">
          <w:marLeft w:val="0"/>
          <w:marRight w:val="0"/>
          <w:marTop w:val="0"/>
          <w:marBottom w:val="0"/>
          <w:divBdr>
            <w:top w:val="none" w:sz="0" w:space="0" w:color="auto"/>
            <w:left w:val="none" w:sz="0" w:space="0" w:color="auto"/>
            <w:bottom w:val="none" w:sz="0" w:space="0" w:color="auto"/>
            <w:right w:val="none" w:sz="0" w:space="0" w:color="auto"/>
          </w:divBdr>
        </w:div>
      </w:divsChild>
    </w:div>
    <w:div w:id="786892764">
      <w:bodyDiv w:val="1"/>
      <w:marLeft w:val="0"/>
      <w:marRight w:val="0"/>
      <w:marTop w:val="0"/>
      <w:marBottom w:val="0"/>
      <w:divBdr>
        <w:top w:val="none" w:sz="0" w:space="0" w:color="auto"/>
        <w:left w:val="none" w:sz="0" w:space="0" w:color="auto"/>
        <w:bottom w:val="none" w:sz="0" w:space="0" w:color="auto"/>
        <w:right w:val="none" w:sz="0" w:space="0" w:color="auto"/>
      </w:divBdr>
    </w:div>
    <w:div w:id="790168830">
      <w:bodyDiv w:val="1"/>
      <w:marLeft w:val="0"/>
      <w:marRight w:val="0"/>
      <w:marTop w:val="0"/>
      <w:marBottom w:val="0"/>
      <w:divBdr>
        <w:top w:val="none" w:sz="0" w:space="0" w:color="auto"/>
        <w:left w:val="none" w:sz="0" w:space="0" w:color="auto"/>
        <w:bottom w:val="none" w:sz="0" w:space="0" w:color="auto"/>
        <w:right w:val="none" w:sz="0" w:space="0" w:color="auto"/>
      </w:divBdr>
      <w:divsChild>
        <w:div w:id="1456558281">
          <w:marLeft w:val="0"/>
          <w:marRight w:val="0"/>
          <w:marTop w:val="0"/>
          <w:marBottom w:val="0"/>
          <w:divBdr>
            <w:top w:val="none" w:sz="0" w:space="0" w:color="auto"/>
            <w:left w:val="none" w:sz="0" w:space="0" w:color="auto"/>
            <w:bottom w:val="none" w:sz="0" w:space="0" w:color="auto"/>
            <w:right w:val="none" w:sz="0" w:space="0" w:color="auto"/>
          </w:divBdr>
        </w:div>
      </w:divsChild>
    </w:div>
    <w:div w:id="792791529">
      <w:bodyDiv w:val="1"/>
      <w:marLeft w:val="0"/>
      <w:marRight w:val="0"/>
      <w:marTop w:val="0"/>
      <w:marBottom w:val="0"/>
      <w:divBdr>
        <w:top w:val="none" w:sz="0" w:space="0" w:color="auto"/>
        <w:left w:val="none" w:sz="0" w:space="0" w:color="auto"/>
        <w:bottom w:val="none" w:sz="0" w:space="0" w:color="auto"/>
        <w:right w:val="none" w:sz="0" w:space="0" w:color="auto"/>
      </w:divBdr>
    </w:div>
    <w:div w:id="793518765">
      <w:bodyDiv w:val="1"/>
      <w:marLeft w:val="0"/>
      <w:marRight w:val="0"/>
      <w:marTop w:val="0"/>
      <w:marBottom w:val="0"/>
      <w:divBdr>
        <w:top w:val="none" w:sz="0" w:space="0" w:color="auto"/>
        <w:left w:val="none" w:sz="0" w:space="0" w:color="auto"/>
        <w:bottom w:val="none" w:sz="0" w:space="0" w:color="auto"/>
        <w:right w:val="none" w:sz="0" w:space="0" w:color="auto"/>
      </w:divBdr>
    </w:div>
    <w:div w:id="796029967">
      <w:bodyDiv w:val="1"/>
      <w:marLeft w:val="0"/>
      <w:marRight w:val="0"/>
      <w:marTop w:val="0"/>
      <w:marBottom w:val="0"/>
      <w:divBdr>
        <w:top w:val="none" w:sz="0" w:space="0" w:color="auto"/>
        <w:left w:val="none" w:sz="0" w:space="0" w:color="auto"/>
        <w:bottom w:val="none" w:sz="0" w:space="0" w:color="auto"/>
        <w:right w:val="none" w:sz="0" w:space="0" w:color="auto"/>
      </w:divBdr>
    </w:div>
    <w:div w:id="798064336">
      <w:bodyDiv w:val="1"/>
      <w:marLeft w:val="0"/>
      <w:marRight w:val="0"/>
      <w:marTop w:val="0"/>
      <w:marBottom w:val="0"/>
      <w:divBdr>
        <w:top w:val="none" w:sz="0" w:space="0" w:color="auto"/>
        <w:left w:val="none" w:sz="0" w:space="0" w:color="auto"/>
        <w:bottom w:val="none" w:sz="0" w:space="0" w:color="auto"/>
        <w:right w:val="none" w:sz="0" w:space="0" w:color="auto"/>
      </w:divBdr>
    </w:div>
    <w:div w:id="802499802">
      <w:bodyDiv w:val="1"/>
      <w:marLeft w:val="0"/>
      <w:marRight w:val="0"/>
      <w:marTop w:val="0"/>
      <w:marBottom w:val="0"/>
      <w:divBdr>
        <w:top w:val="none" w:sz="0" w:space="0" w:color="auto"/>
        <w:left w:val="none" w:sz="0" w:space="0" w:color="auto"/>
        <w:bottom w:val="none" w:sz="0" w:space="0" w:color="auto"/>
        <w:right w:val="none" w:sz="0" w:space="0" w:color="auto"/>
      </w:divBdr>
    </w:div>
    <w:div w:id="803080315">
      <w:bodyDiv w:val="1"/>
      <w:marLeft w:val="0"/>
      <w:marRight w:val="0"/>
      <w:marTop w:val="0"/>
      <w:marBottom w:val="0"/>
      <w:divBdr>
        <w:top w:val="none" w:sz="0" w:space="0" w:color="auto"/>
        <w:left w:val="none" w:sz="0" w:space="0" w:color="auto"/>
        <w:bottom w:val="none" w:sz="0" w:space="0" w:color="auto"/>
        <w:right w:val="none" w:sz="0" w:space="0" w:color="auto"/>
      </w:divBdr>
      <w:divsChild>
        <w:div w:id="1725255248">
          <w:marLeft w:val="0"/>
          <w:marRight w:val="0"/>
          <w:marTop w:val="0"/>
          <w:marBottom w:val="0"/>
          <w:divBdr>
            <w:top w:val="none" w:sz="0" w:space="0" w:color="auto"/>
            <w:left w:val="none" w:sz="0" w:space="0" w:color="auto"/>
            <w:bottom w:val="none" w:sz="0" w:space="0" w:color="auto"/>
            <w:right w:val="none" w:sz="0" w:space="0" w:color="auto"/>
          </w:divBdr>
        </w:div>
      </w:divsChild>
    </w:div>
    <w:div w:id="814184651">
      <w:bodyDiv w:val="1"/>
      <w:marLeft w:val="0"/>
      <w:marRight w:val="0"/>
      <w:marTop w:val="0"/>
      <w:marBottom w:val="0"/>
      <w:divBdr>
        <w:top w:val="none" w:sz="0" w:space="0" w:color="auto"/>
        <w:left w:val="none" w:sz="0" w:space="0" w:color="auto"/>
        <w:bottom w:val="none" w:sz="0" w:space="0" w:color="auto"/>
        <w:right w:val="none" w:sz="0" w:space="0" w:color="auto"/>
      </w:divBdr>
      <w:divsChild>
        <w:div w:id="1297377137">
          <w:marLeft w:val="0"/>
          <w:marRight w:val="0"/>
          <w:marTop w:val="0"/>
          <w:marBottom w:val="0"/>
          <w:divBdr>
            <w:top w:val="none" w:sz="0" w:space="0" w:color="auto"/>
            <w:left w:val="none" w:sz="0" w:space="0" w:color="auto"/>
            <w:bottom w:val="none" w:sz="0" w:space="0" w:color="auto"/>
            <w:right w:val="none" w:sz="0" w:space="0" w:color="auto"/>
          </w:divBdr>
        </w:div>
      </w:divsChild>
    </w:div>
    <w:div w:id="814637542">
      <w:bodyDiv w:val="1"/>
      <w:marLeft w:val="0"/>
      <w:marRight w:val="0"/>
      <w:marTop w:val="0"/>
      <w:marBottom w:val="0"/>
      <w:divBdr>
        <w:top w:val="none" w:sz="0" w:space="0" w:color="auto"/>
        <w:left w:val="none" w:sz="0" w:space="0" w:color="auto"/>
        <w:bottom w:val="none" w:sz="0" w:space="0" w:color="auto"/>
        <w:right w:val="none" w:sz="0" w:space="0" w:color="auto"/>
      </w:divBdr>
    </w:div>
    <w:div w:id="815145991">
      <w:bodyDiv w:val="1"/>
      <w:marLeft w:val="0"/>
      <w:marRight w:val="0"/>
      <w:marTop w:val="0"/>
      <w:marBottom w:val="0"/>
      <w:divBdr>
        <w:top w:val="none" w:sz="0" w:space="0" w:color="auto"/>
        <w:left w:val="none" w:sz="0" w:space="0" w:color="auto"/>
        <w:bottom w:val="none" w:sz="0" w:space="0" w:color="auto"/>
        <w:right w:val="none" w:sz="0" w:space="0" w:color="auto"/>
      </w:divBdr>
    </w:div>
    <w:div w:id="818309914">
      <w:bodyDiv w:val="1"/>
      <w:marLeft w:val="0"/>
      <w:marRight w:val="0"/>
      <w:marTop w:val="0"/>
      <w:marBottom w:val="0"/>
      <w:divBdr>
        <w:top w:val="none" w:sz="0" w:space="0" w:color="auto"/>
        <w:left w:val="none" w:sz="0" w:space="0" w:color="auto"/>
        <w:bottom w:val="none" w:sz="0" w:space="0" w:color="auto"/>
        <w:right w:val="none" w:sz="0" w:space="0" w:color="auto"/>
      </w:divBdr>
    </w:div>
    <w:div w:id="818696445">
      <w:bodyDiv w:val="1"/>
      <w:marLeft w:val="0"/>
      <w:marRight w:val="0"/>
      <w:marTop w:val="0"/>
      <w:marBottom w:val="0"/>
      <w:divBdr>
        <w:top w:val="none" w:sz="0" w:space="0" w:color="auto"/>
        <w:left w:val="none" w:sz="0" w:space="0" w:color="auto"/>
        <w:bottom w:val="none" w:sz="0" w:space="0" w:color="auto"/>
        <w:right w:val="none" w:sz="0" w:space="0" w:color="auto"/>
      </w:divBdr>
      <w:divsChild>
        <w:div w:id="138574020">
          <w:marLeft w:val="0"/>
          <w:marRight w:val="0"/>
          <w:marTop w:val="0"/>
          <w:marBottom w:val="0"/>
          <w:divBdr>
            <w:top w:val="none" w:sz="0" w:space="0" w:color="auto"/>
            <w:left w:val="none" w:sz="0" w:space="0" w:color="auto"/>
            <w:bottom w:val="none" w:sz="0" w:space="0" w:color="auto"/>
            <w:right w:val="none" w:sz="0" w:space="0" w:color="auto"/>
          </w:divBdr>
        </w:div>
      </w:divsChild>
    </w:div>
    <w:div w:id="819345365">
      <w:bodyDiv w:val="1"/>
      <w:marLeft w:val="0"/>
      <w:marRight w:val="0"/>
      <w:marTop w:val="0"/>
      <w:marBottom w:val="0"/>
      <w:divBdr>
        <w:top w:val="none" w:sz="0" w:space="0" w:color="auto"/>
        <w:left w:val="none" w:sz="0" w:space="0" w:color="auto"/>
        <w:bottom w:val="none" w:sz="0" w:space="0" w:color="auto"/>
        <w:right w:val="none" w:sz="0" w:space="0" w:color="auto"/>
      </w:divBdr>
      <w:divsChild>
        <w:div w:id="815950496">
          <w:marLeft w:val="0"/>
          <w:marRight w:val="0"/>
          <w:marTop w:val="0"/>
          <w:marBottom w:val="0"/>
          <w:divBdr>
            <w:top w:val="none" w:sz="0" w:space="0" w:color="auto"/>
            <w:left w:val="none" w:sz="0" w:space="0" w:color="auto"/>
            <w:bottom w:val="none" w:sz="0" w:space="0" w:color="auto"/>
            <w:right w:val="none" w:sz="0" w:space="0" w:color="auto"/>
          </w:divBdr>
        </w:div>
      </w:divsChild>
    </w:div>
    <w:div w:id="823937222">
      <w:bodyDiv w:val="1"/>
      <w:marLeft w:val="0"/>
      <w:marRight w:val="0"/>
      <w:marTop w:val="0"/>
      <w:marBottom w:val="0"/>
      <w:divBdr>
        <w:top w:val="none" w:sz="0" w:space="0" w:color="auto"/>
        <w:left w:val="none" w:sz="0" w:space="0" w:color="auto"/>
        <w:bottom w:val="none" w:sz="0" w:space="0" w:color="auto"/>
        <w:right w:val="none" w:sz="0" w:space="0" w:color="auto"/>
      </w:divBdr>
    </w:div>
    <w:div w:id="826016427">
      <w:bodyDiv w:val="1"/>
      <w:marLeft w:val="0"/>
      <w:marRight w:val="0"/>
      <w:marTop w:val="0"/>
      <w:marBottom w:val="0"/>
      <w:divBdr>
        <w:top w:val="none" w:sz="0" w:space="0" w:color="auto"/>
        <w:left w:val="none" w:sz="0" w:space="0" w:color="auto"/>
        <w:bottom w:val="none" w:sz="0" w:space="0" w:color="auto"/>
        <w:right w:val="none" w:sz="0" w:space="0" w:color="auto"/>
      </w:divBdr>
    </w:div>
    <w:div w:id="829640501">
      <w:bodyDiv w:val="1"/>
      <w:marLeft w:val="0"/>
      <w:marRight w:val="0"/>
      <w:marTop w:val="0"/>
      <w:marBottom w:val="0"/>
      <w:divBdr>
        <w:top w:val="none" w:sz="0" w:space="0" w:color="auto"/>
        <w:left w:val="none" w:sz="0" w:space="0" w:color="auto"/>
        <w:bottom w:val="none" w:sz="0" w:space="0" w:color="auto"/>
        <w:right w:val="none" w:sz="0" w:space="0" w:color="auto"/>
      </w:divBdr>
    </w:div>
    <w:div w:id="833299204">
      <w:bodyDiv w:val="1"/>
      <w:marLeft w:val="0"/>
      <w:marRight w:val="0"/>
      <w:marTop w:val="0"/>
      <w:marBottom w:val="0"/>
      <w:divBdr>
        <w:top w:val="none" w:sz="0" w:space="0" w:color="auto"/>
        <w:left w:val="none" w:sz="0" w:space="0" w:color="auto"/>
        <w:bottom w:val="none" w:sz="0" w:space="0" w:color="auto"/>
        <w:right w:val="none" w:sz="0" w:space="0" w:color="auto"/>
      </w:divBdr>
    </w:div>
    <w:div w:id="833448413">
      <w:bodyDiv w:val="1"/>
      <w:marLeft w:val="0"/>
      <w:marRight w:val="0"/>
      <w:marTop w:val="0"/>
      <w:marBottom w:val="0"/>
      <w:divBdr>
        <w:top w:val="none" w:sz="0" w:space="0" w:color="auto"/>
        <w:left w:val="none" w:sz="0" w:space="0" w:color="auto"/>
        <w:bottom w:val="none" w:sz="0" w:space="0" w:color="auto"/>
        <w:right w:val="none" w:sz="0" w:space="0" w:color="auto"/>
      </w:divBdr>
    </w:div>
    <w:div w:id="842278630">
      <w:bodyDiv w:val="1"/>
      <w:marLeft w:val="0"/>
      <w:marRight w:val="0"/>
      <w:marTop w:val="0"/>
      <w:marBottom w:val="0"/>
      <w:divBdr>
        <w:top w:val="none" w:sz="0" w:space="0" w:color="auto"/>
        <w:left w:val="none" w:sz="0" w:space="0" w:color="auto"/>
        <w:bottom w:val="none" w:sz="0" w:space="0" w:color="auto"/>
        <w:right w:val="none" w:sz="0" w:space="0" w:color="auto"/>
      </w:divBdr>
    </w:div>
    <w:div w:id="843857224">
      <w:bodyDiv w:val="1"/>
      <w:marLeft w:val="0"/>
      <w:marRight w:val="0"/>
      <w:marTop w:val="0"/>
      <w:marBottom w:val="0"/>
      <w:divBdr>
        <w:top w:val="none" w:sz="0" w:space="0" w:color="auto"/>
        <w:left w:val="none" w:sz="0" w:space="0" w:color="auto"/>
        <w:bottom w:val="none" w:sz="0" w:space="0" w:color="auto"/>
        <w:right w:val="none" w:sz="0" w:space="0" w:color="auto"/>
      </w:divBdr>
      <w:divsChild>
        <w:div w:id="136648048">
          <w:marLeft w:val="0"/>
          <w:marRight w:val="0"/>
          <w:marTop w:val="0"/>
          <w:marBottom w:val="0"/>
          <w:divBdr>
            <w:top w:val="none" w:sz="0" w:space="0" w:color="auto"/>
            <w:left w:val="none" w:sz="0" w:space="0" w:color="auto"/>
            <w:bottom w:val="none" w:sz="0" w:space="0" w:color="auto"/>
            <w:right w:val="none" w:sz="0" w:space="0" w:color="auto"/>
          </w:divBdr>
        </w:div>
      </w:divsChild>
    </w:div>
    <w:div w:id="844050931">
      <w:bodyDiv w:val="1"/>
      <w:marLeft w:val="0"/>
      <w:marRight w:val="0"/>
      <w:marTop w:val="0"/>
      <w:marBottom w:val="0"/>
      <w:divBdr>
        <w:top w:val="none" w:sz="0" w:space="0" w:color="auto"/>
        <w:left w:val="none" w:sz="0" w:space="0" w:color="auto"/>
        <w:bottom w:val="none" w:sz="0" w:space="0" w:color="auto"/>
        <w:right w:val="none" w:sz="0" w:space="0" w:color="auto"/>
      </w:divBdr>
    </w:div>
    <w:div w:id="848525468">
      <w:bodyDiv w:val="1"/>
      <w:marLeft w:val="0"/>
      <w:marRight w:val="0"/>
      <w:marTop w:val="0"/>
      <w:marBottom w:val="0"/>
      <w:divBdr>
        <w:top w:val="none" w:sz="0" w:space="0" w:color="auto"/>
        <w:left w:val="none" w:sz="0" w:space="0" w:color="auto"/>
        <w:bottom w:val="none" w:sz="0" w:space="0" w:color="auto"/>
        <w:right w:val="none" w:sz="0" w:space="0" w:color="auto"/>
      </w:divBdr>
    </w:div>
    <w:div w:id="849027610">
      <w:bodyDiv w:val="1"/>
      <w:marLeft w:val="0"/>
      <w:marRight w:val="0"/>
      <w:marTop w:val="0"/>
      <w:marBottom w:val="0"/>
      <w:divBdr>
        <w:top w:val="none" w:sz="0" w:space="0" w:color="auto"/>
        <w:left w:val="none" w:sz="0" w:space="0" w:color="auto"/>
        <w:bottom w:val="none" w:sz="0" w:space="0" w:color="auto"/>
        <w:right w:val="none" w:sz="0" w:space="0" w:color="auto"/>
      </w:divBdr>
    </w:div>
    <w:div w:id="854226959">
      <w:bodyDiv w:val="1"/>
      <w:marLeft w:val="0"/>
      <w:marRight w:val="0"/>
      <w:marTop w:val="0"/>
      <w:marBottom w:val="0"/>
      <w:divBdr>
        <w:top w:val="none" w:sz="0" w:space="0" w:color="auto"/>
        <w:left w:val="none" w:sz="0" w:space="0" w:color="auto"/>
        <w:bottom w:val="none" w:sz="0" w:space="0" w:color="auto"/>
        <w:right w:val="none" w:sz="0" w:space="0" w:color="auto"/>
      </w:divBdr>
    </w:div>
    <w:div w:id="855387149">
      <w:bodyDiv w:val="1"/>
      <w:marLeft w:val="0"/>
      <w:marRight w:val="0"/>
      <w:marTop w:val="0"/>
      <w:marBottom w:val="0"/>
      <w:divBdr>
        <w:top w:val="none" w:sz="0" w:space="0" w:color="auto"/>
        <w:left w:val="none" w:sz="0" w:space="0" w:color="auto"/>
        <w:bottom w:val="none" w:sz="0" w:space="0" w:color="auto"/>
        <w:right w:val="none" w:sz="0" w:space="0" w:color="auto"/>
      </w:divBdr>
    </w:div>
    <w:div w:id="856117209">
      <w:bodyDiv w:val="1"/>
      <w:marLeft w:val="0"/>
      <w:marRight w:val="0"/>
      <w:marTop w:val="0"/>
      <w:marBottom w:val="0"/>
      <w:divBdr>
        <w:top w:val="none" w:sz="0" w:space="0" w:color="auto"/>
        <w:left w:val="none" w:sz="0" w:space="0" w:color="auto"/>
        <w:bottom w:val="none" w:sz="0" w:space="0" w:color="auto"/>
        <w:right w:val="none" w:sz="0" w:space="0" w:color="auto"/>
      </w:divBdr>
      <w:divsChild>
        <w:div w:id="740106065">
          <w:marLeft w:val="0"/>
          <w:marRight w:val="0"/>
          <w:marTop w:val="0"/>
          <w:marBottom w:val="0"/>
          <w:divBdr>
            <w:top w:val="none" w:sz="0" w:space="0" w:color="auto"/>
            <w:left w:val="none" w:sz="0" w:space="0" w:color="auto"/>
            <w:bottom w:val="none" w:sz="0" w:space="0" w:color="auto"/>
            <w:right w:val="none" w:sz="0" w:space="0" w:color="auto"/>
          </w:divBdr>
        </w:div>
      </w:divsChild>
    </w:div>
    <w:div w:id="857810373">
      <w:bodyDiv w:val="1"/>
      <w:marLeft w:val="0"/>
      <w:marRight w:val="0"/>
      <w:marTop w:val="0"/>
      <w:marBottom w:val="0"/>
      <w:divBdr>
        <w:top w:val="none" w:sz="0" w:space="0" w:color="auto"/>
        <w:left w:val="none" w:sz="0" w:space="0" w:color="auto"/>
        <w:bottom w:val="none" w:sz="0" w:space="0" w:color="auto"/>
        <w:right w:val="none" w:sz="0" w:space="0" w:color="auto"/>
      </w:divBdr>
    </w:div>
    <w:div w:id="866680624">
      <w:bodyDiv w:val="1"/>
      <w:marLeft w:val="0"/>
      <w:marRight w:val="0"/>
      <w:marTop w:val="0"/>
      <w:marBottom w:val="0"/>
      <w:divBdr>
        <w:top w:val="none" w:sz="0" w:space="0" w:color="auto"/>
        <w:left w:val="none" w:sz="0" w:space="0" w:color="auto"/>
        <w:bottom w:val="none" w:sz="0" w:space="0" w:color="auto"/>
        <w:right w:val="none" w:sz="0" w:space="0" w:color="auto"/>
      </w:divBdr>
      <w:divsChild>
        <w:div w:id="2138598317">
          <w:marLeft w:val="0"/>
          <w:marRight w:val="0"/>
          <w:marTop w:val="0"/>
          <w:marBottom w:val="0"/>
          <w:divBdr>
            <w:top w:val="none" w:sz="0" w:space="0" w:color="auto"/>
            <w:left w:val="none" w:sz="0" w:space="0" w:color="auto"/>
            <w:bottom w:val="none" w:sz="0" w:space="0" w:color="auto"/>
            <w:right w:val="none" w:sz="0" w:space="0" w:color="auto"/>
          </w:divBdr>
        </w:div>
      </w:divsChild>
    </w:div>
    <w:div w:id="866721185">
      <w:bodyDiv w:val="1"/>
      <w:marLeft w:val="0"/>
      <w:marRight w:val="0"/>
      <w:marTop w:val="0"/>
      <w:marBottom w:val="0"/>
      <w:divBdr>
        <w:top w:val="none" w:sz="0" w:space="0" w:color="auto"/>
        <w:left w:val="none" w:sz="0" w:space="0" w:color="auto"/>
        <w:bottom w:val="none" w:sz="0" w:space="0" w:color="auto"/>
        <w:right w:val="none" w:sz="0" w:space="0" w:color="auto"/>
      </w:divBdr>
    </w:div>
    <w:div w:id="873466986">
      <w:bodyDiv w:val="1"/>
      <w:marLeft w:val="0"/>
      <w:marRight w:val="0"/>
      <w:marTop w:val="0"/>
      <w:marBottom w:val="0"/>
      <w:divBdr>
        <w:top w:val="none" w:sz="0" w:space="0" w:color="auto"/>
        <w:left w:val="none" w:sz="0" w:space="0" w:color="auto"/>
        <w:bottom w:val="none" w:sz="0" w:space="0" w:color="auto"/>
        <w:right w:val="none" w:sz="0" w:space="0" w:color="auto"/>
      </w:divBdr>
      <w:divsChild>
        <w:div w:id="1195926033">
          <w:marLeft w:val="0"/>
          <w:marRight w:val="0"/>
          <w:marTop w:val="0"/>
          <w:marBottom w:val="0"/>
          <w:divBdr>
            <w:top w:val="none" w:sz="0" w:space="0" w:color="auto"/>
            <w:left w:val="none" w:sz="0" w:space="0" w:color="auto"/>
            <w:bottom w:val="none" w:sz="0" w:space="0" w:color="auto"/>
            <w:right w:val="none" w:sz="0" w:space="0" w:color="auto"/>
          </w:divBdr>
        </w:div>
      </w:divsChild>
    </w:div>
    <w:div w:id="876048655">
      <w:bodyDiv w:val="1"/>
      <w:marLeft w:val="0"/>
      <w:marRight w:val="0"/>
      <w:marTop w:val="0"/>
      <w:marBottom w:val="0"/>
      <w:divBdr>
        <w:top w:val="none" w:sz="0" w:space="0" w:color="auto"/>
        <w:left w:val="none" w:sz="0" w:space="0" w:color="auto"/>
        <w:bottom w:val="none" w:sz="0" w:space="0" w:color="auto"/>
        <w:right w:val="none" w:sz="0" w:space="0" w:color="auto"/>
      </w:divBdr>
    </w:div>
    <w:div w:id="878669682">
      <w:bodyDiv w:val="1"/>
      <w:marLeft w:val="0"/>
      <w:marRight w:val="0"/>
      <w:marTop w:val="0"/>
      <w:marBottom w:val="0"/>
      <w:divBdr>
        <w:top w:val="none" w:sz="0" w:space="0" w:color="auto"/>
        <w:left w:val="none" w:sz="0" w:space="0" w:color="auto"/>
        <w:bottom w:val="none" w:sz="0" w:space="0" w:color="auto"/>
        <w:right w:val="none" w:sz="0" w:space="0" w:color="auto"/>
      </w:divBdr>
    </w:div>
    <w:div w:id="878975961">
      <w:bodyDiv w:val="1"/>
      <w:marLeft w:val="0"/>
      <w:marRight w:val="0"/>
      <w:marTop w:val="0"/>
      <w:marBottom w:val="0"/>
      <w:divBdr>
        <w:top w:val="none" w:sz="0" w:space="0" w:color="auto"/>
        <w:left w:val="none" w:sz="0" w:space="0" w:color="auto"/>
        <w:bottom w:val="none" w:sz="0" w:space="0" w:color="auto"/>
        <w:right w:val="none" w:sz="0" w:space="0" w:color="auto"/>
      </w:divBdr>
      <w:divsChild>
        <w:div w:id="1429351085">
          <w:marLeft w:val="0"/>
          <w:marRight w:val="0"/>
          <w:marTop w:val="0"/>
          <w:marBottom w:val="0"/>
          <w:divBdr>
            <w:top w:val="none" w:sz="0" w:space="0" w:color="auto"/>
            <w:left w:val="none" w:sz="0" w:space="0" w:color="auto"/>
            <w:bottom w:val="none" w:sz="0" w:space="0" w:color="auto"/>
            <w:right w:val="none" w:sz="0" w:space="0" w:color="auto"/>
          </w:divBdr>
        </w:div>
      </w:divsChild>
    </w:div>
    <w:div w:id="879821145">
      <w:bodyDiv w:val="1"/>
      <w:marLeft w:val="0"/>
      <w:marRight w:val="0"/>
      <w:marTop w:val="0"/>
      <w:marBottom w:val="0"/>
      <w:divBdr>
        <w:top w:val="none" w:sz="0" w:space="0" w:color="auto"/>
        <w:left w:val="none" w:sz="0" w:space="0" w:color="auto"/>
        <w:bottom w:val="none" w:sz="0" w:space="0" w:color="auto"/>
        <w:right w:val="none" w:sz="0" w:space="0" w:color="auto"/>
      </w:divBdr>
    </w:div>
    <w:div w:id="883055219">
      <w:bodyDiv w:val="1"/>
      <w:marLeft w:val="0"/>
      <w:marRight w:val="0"/>
      <w:marTop w:val="0"/>
      <w:marBottom w:val="0"/>
      <w:divBdr>
        <w:top w:val="none" w:sz="0" w:space="0" w:color="auto"/>
        <w:left w:val="none" w:sz="0" w:space="0" w:color="auto"/>
        <w:bottom w:val="none" w:sz="0" w:space="0" w:color="auto"/>
        <w:right w:val="none" w:sz="0" w:space="0" w:color="auto"/>
      </w:divBdr>
    </w:div>
    <w:div w:id="883756966">
      <w:bodyDiv w:val="1"/>
      <w:marLeft w:val="0"/>
      <w:marRight w:val="0"/>
      <w:marTop w:val="0"/>
      <w:marBottom w:val="0"/>
      <w:divBdr>
        <w:top w:val="none" w:sz="0" w:space="0" w:color="auto"/>
        <w:left w:val="none" w:sz="0" w:space="0" w:color="auto"/>
        <w:bottom w:val="none" w:sz="0" w:space="0" w:color="auto"/>
        <w:right w:val="none" w:sz="0" w:space="0" w:color="auto"/>
      </w:divBdr>
    </w:div>
    <w:div w:id="884412004">
      <w:bodyDiv w:val="1"/>
      <w:marLeft w:val="0"/>
      <w:marRight w:val="0"/>
      <w:marTop w:val="0"/>
      <w:marBottom w:val="0"/>
      <w:divBdr>
        <w:top w:val="none" w:sz="0" w:space="0" w:color="auto"/>
        <w:left w:val="none" w:sz="0" w:space="0" w:color="auto"/>
        <w:bottom w:val="none" w:sz="0" w:space="0" w:color="auto"/>
        <w:right w:val="none" w:sz="0" w:space="0" w:color="auto"/>
      </w:divBdr>
    </w:div>
    <w:div w:id="887717769">
      <w:bodyDiv w:val="1"/>
      <w:marLeft w:val="0"/>
      <w:marRight w:val="0"/>
      <w:marTop w:val="0"/>
      <w:marBottom w:val="0"/>
      <w:divBdr>
        <w:top w:val="none" w:sz="0" w:space="0" w:color="auto"/>
        <w:left w:val="none" w:sz="0" w:space="0" w:color="auto"/>
        <w:bottom w:val="none" w:sz="0" w:space="0" w:color="auto"/>
        <w:right w:val="none" w:sz="0" w:space="0" w:color="auto"/>
      </w:divBdr>
    </w:div>
    <w:div w:id="888490907">
      <w:bodyDiv w:val="1"/>
      <w:marLeft w:val="0"/>
      <w:marRight w:val="0"/>
      <w:marTop w:val="0"/>
      <w:marBottom w:val="0"/>
      <w:divBdr>
        <w:top w:val="none" w:sz="0" w:space="0" w:color="auto"/>
        <w:left w:val="none" w:sz="0" w:space="0" w:color="auto"/>
        <w:bottom w:val="none" w:sz="0" w:space="0" w:color="auto"/>
        <w:right w:val="none" w:sz="0" w:space="0" w:color="auto"/>
      </w:divBdr>
    </w:div>
    <w:div w:id="889069878">
      <w:bodyDiv w:val="1"/>
      <w:marLeft w:val="0"/>
      <w:marRight w:val="0"/>
      <w:marTop w:val="0"/>
      <w:marBottom w:val="0"/>
      <w:divBdr>
        <w:top w:val="none" w:sz="0" w:space="0" w:color="auto"/>
        <w:left w:val="none" w:sz="0" w:space="0" w:color="auto"/>
        <w:bottom w:val="none" w:sz="0" w:space="0" w:color="auto"/>
        <w:right w:val="none" w:sz="0" w:space="0" w:color="auto"/>
      </w:divBdr>
      <w:divsChild>
        <w:div w:id="1207985586">
          <w:marLeft w:val="0"/>
          <w:marRight w:val="0"/>
          <w:marTop w:val="0"/>
          <w:marBottom w:val="0"/>
          <w:divBdr>
            <w:top w:val="none" w:sz="0" w:space="0" w:color="auto"/>
            <w:left w:val="none" w:sz="0" w:space="0" w:color="auto"/>
            <w:bottom w:val="none" w:sz="0" w:space="0" w:color="auto"/>
            <w:right w:val="none" w:sz="0" w:space="0" w:color="auto"/>
          </w:divBdr>
        </w:div>
      </w:divsChild>
    </w:div>
    <w:div w:id="889416296">
      <w:bodyDiv w:val="1"/>
      <w:marLeft w:val="0"/>
      <w:marRight w:val="0"/>
      <w:marTop w:val="0"/>
      <w:marBottom w:val="0"/>
      <w:divBdr>
        <w:top w:val="none" w:sz="0" w:space="0" w:color="auto"/>
        <w:left w:val="none" w:sz="0" w:space="0" w:color="auto"/>
        <w:bottom w:val="none" w:sz="0" w:space="0" w:color="auto"/>
        <w:right w:val="none" w:sz="0" w:space="0" w:color="auto"/>
      </w:divBdr>
      <w:divsChild>
        <w:div w:id="1465851346">
          <w:marLeft w:val="0"/>
          <w:marRight w:val="0"/>
          <w:marTop w:val="0"/>
          <w:marBottom w:val="0"/>
          <w:divBdr>
            <w:top w:val="none" w:sz="0" w:space="0" w:color="auto"/>
            <w:left w:val="none" w:sz="0" w:space="0" w:color="auto"/>
            <w:bottom w:val="none" w:sz="0" w:space="0" w:color="auto"/>
            <w:right w:val="none" w:sz="0" w:space="0" w:color="auto"/>
          </w:divBdr>
        </w:div>
      </w:divsChild>
    </w:div>
    <w:div w:id="890307426">
      <w:bodyDiv w:val="1"/>
      <w:marLeft w:val="0"/>
      <w:marRight w:val="0"/>
      <w:marTop w:val="0"/>
      <w:marBottom w:val="0"/>
      <w:divBdr>
        <w:top w:val="none" w:sz="0" w:space="0" w:color="auto"/>
        <w:left w:val="none" w:sz="0" w:space="0" w:color="auto"/>
        <w:bottom w:val="none" w:sz="0" w:space="0" w:color="auto"/>
        <w:right w:val="none" w:sz="0" w:space="0" w:color="auto"/>
      </w:divBdr>
      <w:divsChild>
        <w:div w:id="1718238737">
          <w:marLeft w:val="0"/>
          <w:marRight w:val="0"/>
          <w:marTop w:val="0"/>
          <w:marBottom w:val="0"/>
          <w:divBdr>
            <w:top w:val="none" w:sz="0" w:space="0" w:color="auto"/>
            <w:left w:val="none" w:sz="0" w:space="0" w:color="auto"/>
            <w:bottom w:val="none" w:sz="0" w:space="0" w:color="auto"/>
            <w:right w:val="none" w:sz="0" w:space="0" w:color="auto"/>
          </w:divBdr>
        </w:div>
      </w:divsChild>
    </w:div>
    <w:div w:id="890842267">
      <w:bodyDiv w:val="1"/>
      <w:marLeft w:val="0"/>
      <w:marRight w:val="0"/>
      <w:marTop w:val="0"/>
      <w:marBottom w:val="0"/>
      <w:divBdr>
        <w:top w:val="none" w:sz="0" w:space="0" w:color="auto"/>
        <w:left w:val="none" w:sz="0" w:space="0" w:color="auto"/>
        <w:bottom w:val="none" w:sz="0" w:space="0" w:color="auto"/>
        <w:right w:val="none" w:sz="0" w:space="0" w:color="auto"/>
      </w:divBdr>
    </w:div>
    <w:div w:id="891111797">
      <w:bodyDiv w:val="1"/>
      <w:marLeft w:val="0"/>
      <w:marRight w:val="0"/>
      <w:marTop w:val="0"/>
      <w:marBottom w:val="0"/>
      <w:divBdr>
        <w:top w:val="none" w:sz="0" w:space="0" w:color="auto"/>
        <w:left w:val="none" w:sz="0" w:space="0" w:color="auto"/>
        <w:bottom w:val="none" w:sz="0" w:space="0" w:color="auto"/>
        <w:right w:val="none" w:sz="0" w:space="0" w:color="auto"/>
      </w:divBdr>
    </w:div>
    <w:div w:id="896744067">
      <w:bodyDiv w:val="1"/>
      <w:marLeft w:val="0"/>
      <w:marRight w:val="0"/>
      <w:marTop w:val="0"/>
      <w:marBottom w:val="0"/>
      <w:divBdr>
        <w:top w:val="none" w:sz="0" w:space="0" w:color="auto"/>
        <w:left w:val="none" w:sz="0" w:space="0" w:color="auto"/>
        <w:bottom w:val="none" w:sz="0" w:space="0" w:color="auto"/>
        <w:right w:val="none" w:sz="0" w:space="0" w:color="auto"/>
      </w:divBdr>
    </w:div>
    <w:div w:id="897279204">
      <w:bodyDiv w:val="1"/>
      <w:marLeft w:val="0"/>
      <w:marRight w:val="0"/>
      <w:marTop w:val="0"/>
      <w:marBottom w:val="0"/>
      <w:divBdr>
        <w:top w:val="none" w:sz="0" w:space="0" w:color="auto"/>
        <w:left w:val="none" w:sz="0" w:space="0" w:color="auto"/>
        <w:bottom w:val="none" w:sz="0" w:space="0" w:color="auto"/>
        <w:right w:val="none" w:sz="0" w:space="0" w:color="auto"/>
      </w:divBdr>
    </w:div>
    <w:div w:id="901670666">
      <w:bodyDiv w:val="1"/>
      <w:marLeft w:val="0"/>
      <w:marRight w:val="0"/>
      <w:marTop w:val="0"/>
      <w:marBottom w:val="0"/>
      <w:divBdr>
        <w:top w:val="none" w:sz="0" w:space="0" w:color="auto"/>
        <w:left w:val="none" w:sz="0" w:space="0" w:color="auto"/>
        <w:bottom w:val="none" w:sz="0" w:space="0" w:color="auto"/>
        <w:right w:val="none" w:sz="0" w:space="0" w:color="auto"/>
      </w:divBdr>
    </w:div>
    <w:div w:id="903639124">
      <w:bodyDiv w:val="1"/>
      <w:marLeft w:val="0"/>
      <w:marRight w:val="0"/>
      <w:marTop w:val="0"/>
      <w:marBottom w:val="0"/>
      <w:divBdr>
        <w:top w:val="none" w:sz="0" w:space="0" w:color="auto"/>
        <w:left w:val="none" w:sz="0" w:space="0" w:color="auto"/>
        <w:bottom w:val="none" w:sz="0" w:space="0" w:color="auto"/>
        <w:right w:val="none" w:sz="0" w:space="0" w:color="auto"/>
      </w:divBdr>
    </w:div>
    <w:div w:id="908538965">
      <w:bodyDiv w:val="1"/>
      <w:marLeft w:val="0"/>
      <w:marRight w:val="0"/>
      <w:marTop w:val="0"/>
      <w:marBottom w:val="0"/>
      <w:divBdr>
        <w:top w:val="none" w:sz="0" w:space="0" w:color="auto"/>
        <w:left w:val="none" w:sz="0" w:space="0" w:color="auto"/>
        <w:bottom w:val="none" w:sz="0" w:space="0" w:color="auto"/>
        <w:right w:val="none" w:sz="0" w:space="0" w:color="auto"/>
      </w:divBdr>
    </w:div>
    <w:div w:id="909001343">
      <w:bodyDiv w:val="1"/>
      <w:marLeft w:val="0"/>
      <w:marRight w:val="0"/>
      <w:marTop w:val="0"/>
      <w:marBottom w:val="0"/>
      <w:divBdr>
        <w:top w:val="none" w:sz="0" w:space="0" w:color="auto"/>
        <w:left w:val="none" w:sz="0" w:space="0" w:color="auto"/>
        <w:bottom w:val="none" w:sz="0" w:space="0" w:color="auto"/>
        <w:right w:val="none" w:sz="0" w:space="0" w:color="auto"/>
      </w:divBdr>
    </w:div>
    <w:div w:id="910772722">
      <w:bodyDiv w:val="1"/>
      <w:marLeft w:val="0"/>
      <w:marRight w:val="0"/>
      <w:marTop w:val="0"/>
      <w:marBottom w:val="0"/>
      <w:divBdr>
        <w:top w:val="none" w:sz="0" w:space="0" w:color="auto"/>
        <w:left w:val="none" w:sz="0" w:space="0" w:color="auto"/>
        <w:bottom w:val="none" w:sz="0" w:space="0" w:color="auto"/>
        <w:right w:val="none" w:sz="0" w:space="0" w:color="auto"/>
      </w:divBdr>
    </w:div>
    <w:div w:id="913008045">
      <w:bodyDiv w:val="1"/>
      <w:marLeft w:val="0"/>
      <w:marRight w:val="0"/>
      <w:marTop w:val="0"/>
      <w:marBottom w:val="0"/>
      <w:divBdr>
        <w:top w:val="none" w:sz="0" w:space="0" w:color="auto"/>
        <w:left w:val="none" w:sz="0" w:space="0" w:color="auto"/>
        <w:bottom w:val="none" w:sz="0" w:space="0" w:color="auto"/>
        <w:right w:val="none" w:sz="0" w:space="0" w:color="auto"/>
      </w:divBdr>
      <w:divsChild>
        <w:div w:id="1338507751">
          <w:marLeft w:val="0"/>
          <w:marRight w:val="0"/>
          <w:marTop w:val="0"/>
          <w:marBottom w:val="0"/>
          <w:divBdr>
            <w:top w:val="none" w:sz="0" w:space="0" w:color="auto"/>
            <w:left w:val="none" w:sz="0" w:space="0" w:color="auto"/>
            <w:bottom w:val="none" w:sz="0" w:space="0" w:color="auto"/>
            <w:right w:val="none" w:sz="0" w:space="0" w:color="auto"/>
          </w:divBdr>
        </w:div>
      </w:divsChild>
    </w:div>
    <w:div w:id="915018284">
      <w:bodyDiv w:val="1"/>
      <w:marLeft w:val="0"/>
      <w:marRight w:val="0"/>
      <w:marTop w:val="0"/>
      <w:marBottom w:val="0"/>
      <w:divBdr>
        <w:top w:val="none" w:sz="0" w:space="0" w:color="auto"/>
        <w:left w:val="none" w:sz="0" w:space="0" w:color="auto"/>
        <w:bottom w:val="none" w:sz="0" w:space="0" w:color="auto"/>
        <w:right w:val="none" w:sz="0" w:space="0" w:color="auto"/>
      </w:divBdr>
    </w:div>
    <w:div w:id="915938846">
      <w:bodyDiv w:val="1"/>
      <w:marLeft w:val="0"/>
      <w:marRight w:val="0"/>
      <w:marTop w:val="0"/>
      <w:marBottom w:val="0"/>
      <w:divBdr>
        <w:top w:val="none" w:sz="0" w:space="0" w:color="auto"/>
        <w:left w:val="none" w:sz="0" w:space="0" w:color="auto"/>
        <w:bottom w:val="none" w:sz="0" w:space="0" w:color="auto"/>
        <w:right w:val="none" w:sz="0" w:space="0" w:color="auto"/>
      </w:divBdr>
    </w:div>
    <w:div w:id="916936601">
      <w:bodyDiv w:val="1"/>
      <w:marLeft w:val="0"/>
      <w:marRight w:val="0"/>
      <w:marTop w:val="0"/>
      <w:marBottom w:val="0"/>
      <w:divBdr>
        <w:top w:val="none" w:sz="0" w:space="0" w:color="auto"/>
        <w:left w:val="none" w:sz="0" w:space="0" w:color="auto"/>
        <w:bottom w:val="none" w:sz="0" w:space="0" w:color="auto"/>
        <w:right w:val="none" w:sz="0" w:space="0" w:color="auto"/>
      </w:divBdr>
    </w:div>
    <w:div w:id="917519571">
      <w:bodyDiv w:val="1"/>
      <w:marLeft w:val="0"/>
      <w:marRight w:val="0"/>
      <w:marTop w:val="0"/>
      <w:marBottom w:val="0"/>
      <w:divBdr>
        <w:top w:val="none" w:sz="0" w:space="0" w:color="auto"/>
        <w:left w:val="none" w:sz="0" w:space="0" w:color="auto"/>
        <w:bottom w:val="none" w:sz="0" w:space="0" w:color="auto"/>
        <w:right w:val="none" w:sz="0" w:space="0" w:color="auto"/>
      </w:divBdr>
      <w:divsChild>
        <w:div w:id="216475531">
          <w:marLeft w:val="0"/>
          <w:marRight w:val="0"/>
          <w:marTop w:val="0"/>
          <w:marBottom w:val="0"/>
          <w:divBdr>
            <w:top w:val="none" w:sz="0" w:space="0" w:color="auto"/>
            <w:left w:val="none" w:sz="0" w:space="0" w:color="auto"/>
            <w:bottom w:val="none" w:sz="0" w:space="0" w:color="auto"/>
            <w:right w:val="none" w:sz="0" w:space="0" w:color="auto"/>
          </w:divBdr>
        </w:div>
      </w:divsChild>
    </w:div>
    <w:div w:id="919405367">
      <w:bodyDiv w:val="1"/>
      <w:marLeft w:val="0"/>
      <w:marRight w:val="0"/>
      <w:marTop w:val="0"/>
      <w:marBottom w:val="0"/>
      <w:divBdr>
        <w:top w:val="none" w:sz="0" w:space="0" w:color="auto"/>
        <w:left w:val="none" w:sz="0" w:space="0" w:color="auto"/>
        <w:bottom w:val="none" w:sz="0" w:space="0" w:color="auto"/>
        <w:right w:val="none" w:sz="0" w:space="0" w:color="auto"/>
      </w:divBdr>
    </w:div>
    <w:div w:id="919875674">
      <w:bodyDiv w:val="1"/>
      <w:marLeft w:val="0"/>
      <w:marRight w:val="0"/>
      <w:marTop w:val="0"/>
      <w:marBottom w:val="0"/>
      <w:divBdr>
        <w:top w:val="none" w:sz="0" w:space="0" w:color="auto"/>
        <w:left w:val="none" w:sz="0" w:space="0" w:color="auto"/>
        <w:bottom w:val="none" w:sz="0" w:space="0" w:color="auto"/>
        <w:right w:val="none" w:sz="0" w:space="0" w:color="auto"/>
      </w:divBdr>
      <w:divsChild>
        <w:div w:id="475417958">
          <w:marLeft w:val="0"/>
          <w:marRight w:val="0"/>
          <w:marTop w:val="0"/>
          <w:marBottom w:val="0"/>
          <w:divBdr>
            <w:top w:val="none" w:sz="0" w:space="0" w:color="auto"/>
            <w:left w:val="none" w:sz="0" w:space="0" w:color="auto"/>
            <w:bottom w:val="none" w:sz="0" w:space="0" w:color="auto"/>
            <w:right w:val="none" w:sz="0" w:space="0" w:color="auto"/>
          </w:divBdr>
        </w:div>
        <w:div w:id="1648974285">
          <w:marLeft w:val="0"/>
          <w:marRight w:val="0"/>
          <w:marTop w:val="0"/>
          <w:marBottom w:val="0"/>
          <w:divBdr>
            <w:top w:val="none" w:sz="0" w:space="0" w:color="auto"/>
            <w:left w:val="none" w:sz="0" w:space="0" w:color="auto"/>
            <w:bottom w:val="none" w:sz="0" w:space="0" w:color="auto"/>
            <w:right w:val="none" w:sz="0" w:space="0" w:color="auto"/>
          </w:divBdr>
        </w:div>
        <w:div w:id="1885291771">
          <w:marLeft w:val="0"/>
          <w:marRight w:val="0"/>
          <w:marTop w:val="0"/>
          <w:marBottom w:val="0"/>
          <w:divBdr>
            <w:top w:val="none" w:sz="0" w:space="0" w:color="auto"/>
            <w:left w:val="none" w:sz="0" w:space="0" w:color="auto"/>
            <w:bottom w:val="none" w:sz="0" w:space="0" w:color="auto"/>
            <w:right w:val="none" w:sz="0" w:space="0" w:color="auto"/>
          </w:divBdr>
        </w:div>
      </w:divsChild>
    </w:div>
    <w:div w:id="923996914">
      <w:bodyDiv w:val="1"/>
      <w:marLeft w:val="0"/>
      <w:marRight w:val="0"/>
      <w:marTop w:val="0"/>
      <w:marBottom w:val="0"/>
      <w:divBdr>
        <w:top w:val="none" w:sz="0" w:space="0" w:color="auto"/>
        <w:left w:val="none" w:sz="0" w:space="0" w:color="auto"/>
        <w:bottom w:val="none" w:sz="0" w:space="0" w:color="auto"/>
        <w:right w:val="none" w:sz="0" w:space="0" w:color="auto"/>
      </w:divBdr>
    </w:div>
    <w:div w:id="928124010">
      <w:bodyDiv w:val="1"/>
      <w:marLeft w:val="0"/>
      <w:marRight w:val="0"/>
      <w:marTop w:val="0"/>
      <w:marBottom w:val="0"/>
      <w:divBdr>
        <w:top w:val="none" w:sz="0" w:space="0" w:color="auto"/>
        <w:left w:val="none" w:sz="0" w:space="0" w:color="auto"/>
        <w:bottom w:val="none" w:sz="0" w:space="0" w:color="auto"/>
        <w:right w:val="none" w:sz="0" w:space="0" w:color="auto"/>
      </w:divBdr>
    </w:div>
    <w:div w:id="931544058">
      <w:bodyDiv w:val="1"/>
      <w:marLeft w:val="0"/>
      <w:marRight w:val="0"/>
      <w:marTop w:val="0"/>
      <w:marBottom w:val="0"/>
      <w:divBdr>
        <w:top w:val="none" w:sz="0" w:space="0" w:color="auto"/>
        <w:left w:val="none" w:sz="0" w:space="0" w:color="auto"/>
        <w:bottom w:val="none" w:sz="0" w:space="0" w:color="auto"/>
        <w:right w:val="none" w:sz="0" w:space="0" w:color="auto"/>
      </w:divBdr>
    </w:div>
    <w:div w:id="932054841">
      <w:bodyDiv w:val="1"/>
      <w:marLeft w:val="0"/>
      <w:marRight w:val="0"/>
      <w:marTop w:val="0"/>
      <w:marBottom w:val="0"/>
      <w:divBdr>
        <w:top w:val="none" w:sz="0" w:space="0" w:color="auto"/>
        <w:left w:val="none" w:sz="0" w:space="0" w:color="auto"/>
        <w:bottom w:val="none" w:sz="0" w:space="0" w:color="auto"/>
        <w:right w:val="none" w:sz="0" w:space="0" w:color="auto"/>
      </w:divBdr>
    </w:div>
    <w:div w:id="933515075">
      <w:bodyDiv w:val="1"/>
      <w:marLeft w:val="0"/>
      <w:marRight w:val="0"/>
      <w:marTop w:val="0"/>
      <w:marBottom w:val="0"/>
      <w:divBdr>
        <w:top w:val="none" w:sz="0" w:space="0" w:color="auto"/>
        <w:left w:val="none" w:sz="0" w:space="0" w:color="auto"/>
        <w:bottom w:val="none" w:sz="0" w:space="0" w:color="auto"/>
        <w:right w:val="none" w:sz="0" w:space="0" w:color="auto"/>
      </w:divBdr>
    </w:div>
    <w:div w:id="935138656">
      <w:bodyDiv w:val="1"/>
      <w:marLeft w:val="0"/>
      <w:marRight w:val="0"/>
      <w:marTop w:val="0"/>
      <w:marBottom w:val="0"/>
      <w:divBdr>
        <w:top w:val="none" w:sz="0" w:space="0" w:color="auto"/>
        <w:left w:val="none" w:sz="0" w:space="0" w:color="auto"/>
        <w:bottom w:val="none" w:sz="0" w:space="0" w:color="auto"/>
        <w:right w:val="none" w:sz="0" w:space="0" w:color="auto"/>
      </w:divBdr>
      <w:divsChild>
        <w:div w:id="1203516480">
          <w:marLeft w:val="0"/>
          <w:marRight w:val="0"/>
          <w:marTop w:val="0"/>
          <w:marBottom w:val="0"/>
          <w:divBdr>
            <w:top w:val="none" w:sz="0" w:space="0" w:color="auto"/>
            <w:left w:val="none" w:sz="0" w:space="0" w:color="auto"/>
            <w:bottom w:val="none" w:sz="0" w:space="0" w:color="auto"/>
            <w:right w:val="none" w:sz="0" w:space="0" w:color="auto"/>
          </w:divBdr>
        </w:div>
      </w:divsChild>
    </w:div>
    <w:div w:id="940336726">
      <w:bodyDiv w:val="1"/>
      <w:marLeft w:val="0"/>
      <w:marRight w:val="0"/>
      <w:marTop w:val="0"/>
      <w:marBottom w:val="0"/>
      <w:divBdr>
        <w:top w:val="none" w:sz="0" w:space="0" w:color="auto"/>
        <w:left w:val="none" w:sz="0" w:space="0" w:color="auto"/>
        <w:bottom w:val="none" w:sz="0" w:space="0" w:color="auto"/>
        <w:right w:val="none" w:sz="0" w:space="0" w:color="auto"/>
      </w:divBdr>
      <w:divsChild>
        <w:div w:id="1352102750">
          <w:marLeft w:val="0"/>
          <w:marRight w:val="0"/>
          <w:marTop w:val="0"/>
          <w:marBottom w:val="0"/>
          <w:divBdr>
            <w:top w:val="none" w:sz="0" w:space="0" w:color="auto"/>
            <w:left w:val="none" w:sz="0" w:space="0" w:color="auto"/>
            <w:bottom w:val="none" w:sz="0" w:space="0" w:color="auto"/>
            <w:right w:val="none" w:sz="0" w:space="0" w:color="auto"/>
          </w:divBdr>
        </w:div>
      </w:divsChild>
    </w:div>
    <w:div w:id="940382707">
      <w:bodyDiv w:val="1"/>
      <w:marLeft w:val="0"/>
      <w:marRight w:val="0"/>
      <w:marTop w:val="0"/>
      <w:marBottom w:val="0"/>
      <w:divBdr>
        <w:top w:val="none" w:sz="0" w:space="0" w:color="auto"/>
        <w:left w:val="none" w:sz="0" w:space="0" w:color="auto"/>
        <w:bottom w:val="none" w:sz="0" w:space="0" w:color="auto"/>
        <w:right w:val="none" w:sz="0" w:space="0" w:color="auto"/>
      </w:divBdr>
    </w:div>
    <w:div w:id="940529779">
      <w:bodyDiv w:val="1"/>
      <w:marLeft w:val="0"/>
      <w:marRight w:val="0"/>
      <w:marTop w:val="0"/>
      <w:marBottom w:val="0"/>
      <w:divBdr>
        <w:top w:val="none" w:sz="0" w:space="0" w:color="auto"/>
        <w:left w:val="none" w:sz="0" w:space="0" w:color="auto"/>
        <w:bottom w:val="none" w:sz="0" w:space="0" w:color="auto"/>
        <w:right w:val="none" w:sz="0" w:space="0" w:color="auto"/>
      </w:divBdr>
    </w:div>
    <w:div w:id="940797973">
      <w:bodyDiv w:val="1"/>
      <w:marLeft w:val="0"/>
      <w:marRight w:val="0"/>
      <w:marTop w:val="0"/>
      <w:marBottom w:val="0"/>
      <w:divBdr>
        <w:top w:val="none" w:sz="0" w:space="0" w:color="auto"/>
        <w:left w:val="none" w:sz="0" w:space="0" w:color="auto"/>
        <w:bottom w:val="none" w:sz="0" w:space="0" w:color="auto"/>
        <w:right w:val="none" w:sz="0" w:space="0" w:color="auto"/>
      </w:divBdr>
    </w:div>
    <w:div w:id="941495276">
      <w:bodyDiv w:val="1"/>
      <w:marLeft w:val="0"/>
      <w:marRight w:val="0"/>
      <w:marTop w:val="0"/>
      <w:marBottom w:val="0"/>
      <w:divBdr>
        <w:top w:val="none" w:sz="0" w:space="0" w:color="auto"/>
        <w:left w:val="none" w:sz="0" w:space="0" w:color="auto"/>
        <w:bottom w:val="none" w:sz="0" w:space="0" w:color="auto"/>
        <w:right w:val="none" w:sz="0" w:space="0" w:color="auto"/>
      </w:divBdr>
    </w:div>
    <w:div w:id="942110963">
      <w:bodyDiv w:val="1"/>
      <w:marLeft w:val="0"/>
      <w:marRight w:val="0"/>
      <w:marTop w:val="0"/>
      <w:marBottom w:val="0"/>
      <w:divBdr>
        <w:top w:val="none" w:sz="0" w:space="0" w:color="auto"/>
        <w:left w:val="none" w:sz="0" w:space="0" w:color="auto"/>
        <w:bottom w:val="none" w:sz="0" w:space="0" w:color="auto"/>
        <w:right w:val="none" w:sz="0" w:space="0" w:color="auto"/>
      </w:divBdr>
    </w:div>
    <w:div w:id="943226342">
      <w:bodyDiv w:val="1"/>
      <w:marLeft w:val="0"/>
      <w:marRight w:val="0"/>
      <w:marTop w:val="0"/>
      <w:marBottom w:val="0"/>
      <w:divBdr>
        <w:top w:val="none" w:sz="0" w:space="0" w:color="auto"/>
        <w:left w:val="none" w:sz="0" w:space="0" w:color="auto"/>
        <w:bottom w:val="none" w:sz="0" w:space="0" w:color="auto"/>
        <w:right w:val="none" w:sz="0" w:space="0" w:color="auto"/>
      </w:divBdr>
    </w:div>
    <w:div w:id="943539336">
      <w:bodyDiv w:val="1"/>
      <w:marLeft w:val="0"/>
      <w:marRight w:val="0"/>
      <w:marTop w:val="0"/>
      <w:marBottom w:val="0"/>
      <w:divBdr>
        <w:top w:val="none" w:sz="0" w:space="0" w:color="auto"/>
        <w:left w:val="none" w:sz="0" w:space="0" w:color="auto"/>
        <w:bottom w:val="none" w:sz="0" w:space="0" w:color="auto"/>
        <w:right w:val="none" w:sz="0" w:space="0" w:color="auto"/>
      </w:divBdr>
    </w:div>
    <w:div w:id="945968970">
      <w:bodyDiv w:val="1"/>
      <w:marLeft w:val="0"/>
      <w:marRight w:val="0"/>
      <w:marTop w:val="0"/>
      <w:marBottom w:val="0"/>
      <w:divBdr>
        <w:top w:val="none" w:sz="0" w:space="0" w:color="auto"/>
        <w:left w:val="none" w:sz="0" w:space="0" w:color="auto"/>
        <w:bottom w:val="none" w:sz="0" w:space="0" w:color="auto"/>
        <w:right w:val="none" w:sz="0" w:space="0" w:color="auto"/>
      </w:divBdr>
    </w:div>
    <w:div w:id="946347843">
      <w:bodyDiv w:val="1"/>
      <w:marLeft w:val="0"/>
      <w:marRight w:val="0"/>
      <w:marTop w:val="0"/>
      <w:marBottom w:val="0"/>
      <w:divBdr>
        <w:top w:val="none" w:sz="0" w:space="0" w:color="auto"/>
        <w:left w:val="none" w:sz="0" w:space="0" w:color="auto"/>
        <w:bottom w:val="none" w:sz="0" w:space="0" w:color="auto"/>
        <w:right w:val="none" w:sz="0" w:space="0" w:color="auto"/>
      </w:divBdr>
    </w:div>
    <w:div w:id="947272178">
      <w:bodyDiv w:val="1"/>
      <w:marLeft w:val="0"/>
      <w:marRight w:val="0"/>
      <w:marTop w:val="0"/>
      <w:marBottom w:val="0"/>
      <w:divBdr>
        <w:top w:val="none" w:sz="0" w:space="0" w:color="auto"/>
        <w:left w:val="none" w:sz="0" w:space="0" w:color="auto"/>
        <w:bottom w:val="none" w:sz="0" w:space="0" w:color="auto"/>
        <w:right w:val="none" w:sz="0" w:space="0" w:color="auto"/>
      </w:divBdr>
      <w:divsChild>
        <w:div w:id="1311137469">
          <w:marLeft w:val="0"/>
          <w:marRight w:val="0"/>
          <w:marTop w:val="0"/>
          <w:marBottom w:val="0"/>
          <w:divBdr>
            <w:top w:val="none" w:sz="0" w:space="0" w:color="auto"/>
            <w:left w:val="none" w:sz="0" w:space="0" w:color="auto"/>
            <w:bottom w:val="none" w:sz="0" w:space="0" w:color="auto"/>
            <w:right w:val="none" w:sz="0" w:space="0" w:color="auto"/>
          </w:divBdr>
        </w:div>
      </w:divsChild>
    </w:div>
    <w:div w:id="947811664">
      <w:bodyDiv w:val="1"/>
      <w:marLeft w:val="0"/>
      <w:marRight w:val="0"/>
      <w:marTop w:val="0"/>
      <w:marBottom w:val="0"/>
      <w:divBdr>
        <w:top w:val="none" w:sz="0" w:space="0" w:color="auto"/>
        <w:left w:val="none" w:sz="0" w:space="0" w:color="auto"/>
        <w:bottom w:val="none" w:sz="0" w:space="0" w:color="auto"/>
        <w:right w:val="none" w:sz="0" w:space="0" w:color="auto"/>
      </w:divBdr>
    </w:div>
    <w:div w:id="948969612">
      <w:bodyDiv w:val="1"/>
      <w:marLeft w:val="0"/>
      <w:marRight w:val="0"/>
      <w:marTop w:val="0"/>
      <w:marBottom w:val="0"/>
      <w:divBdr>
        <w:top w:val="none" w:sz="0" w:space="0" w:color="auto"/>
        <w:left w:val="none" w:sz="0" w:space="0" w:color="auto"/>
        <w:bottom w:val="none" w:sz="0" w:space="0" w:color="auto"/>
        <w:right w:val="none" w:sz="0" w:space="0" w:color="auto"/>
      </w:divBdr>
    </w:div>
    <w:div w:id="948976779">
      <w:bodyDiv w:val="1"/>
      <w:marLeft w:val="0"/>
      <w:marRight w:val="0"/>
      <w:marTop w:val="0"/>
      <w:marBottom w:val="0"/>
      <w:divBdr>
        <w:top w:val="none" w:sz="0" w:space="0" w:color="auto"/>
        <w:left w:val="none" w:sz="0" w:space="0" w:color="auto"/>
        <w:bottom w:val="none" w:sz="0" w:space="0" w:color="auto"/>
        <w:right w:val="none" w:sz="0" w:space="0" w:color="auto"/>
      </w:divBdr>
      <w:divsChild>
        <w:div w:id="475074393">
          <w:marLeft w:val="0"/>
          <w:marRight w:val="0"/>
          <w:marTop w:val="0"/>
          <w:marBottom w:val="0"/>
          <w:divBdr>
            <w:top w:val="none" w:sz="0" w:space="0" w:color="auto"/>
            <w:left w:val="none" w:sz="0" w:space="0" w:color="auto"/>
            <w:bottom w:val="none" w:sz="0" w:space="0" w:color="auto"/>
            <w:right w:val="none" w:sz="0" w:space="0" w:color="auto"/>
          </w:divBdr>
        </w:div>
      </w:divsChild>
    </w:div>
    <w:div w:id="955603883">
      <w:bodyDiv w:val="1"/>
      <w:marLeft w:val="0"/>
      <w:marRight w:val="0"/>
      <w:marTop w:val="0"/>
      <w:marBottom w:val="0"/>
      <w:divBdr>
        <w:top w:val="none" w:sz="0" w:space="0" w:color="auto"/>
        <w:left w:val="none" w:sz="0" w:space="0" w:color="auto"/>
        <w:bottom w:val="none" w:sz="0" w:space="0" w:color="auto"/>
        <w:right w:val="none" w:sz="0" w:space="0" w:color="auto"/>
      </w:divBdr>
    </w:div>
    <w:div w:id="956258137">
      <w:bodyDiv w:val="1"/>
      <w:marLeft w:val="0"/>
      <w:marRight w:val="0"/>
      <w:marTop w:val="0"/>
      <w:marBottom w:val="0"/>
      <w:divBdr>
        <w:top w:val="none" w:sz="0" w:space="0" w:color="auto"/>
        <w:left w:val="none" w:sz="0" w:space="0" w:color="auto"/>
        <w:bottom w:val="none" w:sz="0" w:space="0" w:color="auto"/>
        <w:right w:val="none" w:sz="0" w:space="0" w:color="auto"/>
      </w:divBdr>
    </w:div>
    <w:div w:id="956529135">
      <w:bodyDiv w:val="1"/>
      <w:marLeft w:val="0"/>
      <w:marRight w:val="0"/>
      <w:marTop w:val="0"/>
      <w:marBottom w:val="0"/>
      <w:divBdr>
        <w:top w:val="none" w:sz="0" w:space="0" w:color="auto"/>
        <w:left w:val="none" w:sz="0" w:space="0" w:color="auto"/>
        <w:bottom w:val="none" w:sz="0" w:space="0" w:color="auto"/>
        <w:right w:val="none" w:sz="0" w:space="0" w:color="auto"/>
      </w:divBdr>
    </w:div>
    <w:div w:id="956760237">
      <w:bodyDiv w:val="1"/>
      <w:marLeft w:val="0"/>
      <w:marRight w:val="0"/>
      <w:marTop w:val="0"/>
      <w:marBottom w:val="0"/>
      <w:divBdr>
        <w:top w:val="none" w:sz="0" w:space="0" w:color="auto"/>
        <w:left w:val="none" w:sz="0" w:space="0" w:color="auto"/>
        <w:bottom w:val="none" w:sz="0" w:space="0" w:color="auto"/>
        <w:right w:val="none" w:sz="0" w:space="0" w:color="auto"/>
      </w:divBdr>
    </w:div>
    <w:div w:id="957225521">
      <w:bodyDiv w:val="1"/>
      <w:marLeft w:val="0"/>
      <w:marRight w:val="0"/>
      <w:marTop w:val="0"/>
      <w:marBottom w:val="0"/>
      <w:divBdr>
        <w:top w:val="none" w:sz="0" w:space="0" w:color="auto"/>
        <w:left w:val="none" w:sz="0" w:space="0" w:color="auto"/>
        <w:bottom w:val="none" w:sz="0" w:space="0" w:color="auto"/>
        <w:right w:val="none" w:sz="0" w:space="0" w:color="auto"/>
      </w:divBdr>
      <w:divsChild>
        <w:div w:id="843320124">
          <w:marLeft w:val="0"/>
          <w:marRight w:val="0"/>
          <w:marTop w:val="0"/>
          <w:marBottom w:val="0"/>
          <w:divBdr>
            <w:top w:val="none" w:sz="0" w:space="0" w:color="auto"/>
            <w:left w:val="none" w:sz="0" w:space="0" w:color="auto"/>
            <w:bottom w:val="none" w:sz="0" w:space="0" w:color="auto"/>
            <w:right w:val="none" w:sz="0" w:space="0" w:color="auto"/>
          </w:divBdr>
        </w:div>
      </w:divsChild>
    </w:div>
    <w:div w:id="957641164">
      <w:bodyDiv w:val="1"/>
      <w:marLeft w:val="0"/>
      <w:marRight w:val="0"/>
      <w:marTop w:val="0"/>
      <w:marBottom w:val="0"/>
      <w:divBdr>
        <w:top w:val="none" w:sz="0" w:space="0" w:color="auto"/>
        <w:left w:val="none" w:sz="0" w:space="0" w:color="auto"/>
        <w:bottom w:val="none" w:sz="0" w:space="0" w:color="auto"/>
        <w:right w:val="none" w:sz="0" w:space="0" w:color="auto"/>
      </w:divBdr>
    </w:div>
    <w:div w:id="961499127">
      <w:bodyDiv w:val="1"/>
      <w:marLeft w:val="0"/>
      <w:marRight w:val="0"/>
      <w:marTop w:val="0"/>
      <w:marBottom w:val="0"/>
      <w:divBdr>
        <w:top w:val="none" w:sz="0" w:space="0" w:color="auto"/>
        <w:left w:val="none" w:sz="0" w:space="0" w:color="auto"/>
        <w:bottom w:val="none" w:sz="0" w:space="0" w:color="auto"/>
        <w:right w:val="none" w:sz="0" w:space="0" w:color="auto"/>
      </w:divBdr>
    </w:div>
    <w:div w:id="962686112">
      <w:bodyDiv w:val="1"/>
      <w:marLeft w:val="0"/>
      <w:marRight w:val="0"/>
      <w:marTop w:val="0"/>
      <w:marBottom w:val="0"/>
      <w:divBdr>
        <w:top w:val="none" w:sz="0" w:space="0" w:color="auto"/>
        <w:left w:val="none" w:sz="0" w:space="0" w:color="auto"/>
        <w:bottom w:val="none" w:sz="0" w:space="0" w:color="auto"/>
        <w:right w:val="none" w:sz="0" w:space="0" w:color="auto"/>
      </w:divBdr>
    </w:div>
    <w:div w:id="963996859">
      <w:bodyDiv w:val="1"/>
      <w:marLeft w:val="0"/>
      <w:marRight w:val="0"/>
      <w:marTop w:val="0"/>
      <w:marBottom w:val="0"/>
      <w:divBdr>
        <w:top w:val="none" w:sz="0" w:space="0" w:color="auto"/>
        <w:left w:val="none" w:sz="0" w:space="0" w:color="auto"/>
        <w:bottom w:val="none" w:sz="0" w:space="0" w:color="auto"/>
        <w:right w:val="none" w:sz="0" w:space="0" w:color="auto"/>
      </w:divBdr>
    </w:div>
    <w:div w:id="964046795">
      <w:bodyDiv w:val="1"/>
      <w:marLeft w:val="0"/>
      <w:marRight w:val="0"/>
      <w:marTop w:val="0"/>
      <w:marBottom w:val="0"/>
      <w:divBdr>
        <w:top w:val="none" w:sz="0" w:space="0" w:color="auto"/>
        <w:left w:val="none" w:sz="0" w:space="0" w:color="auto"/>
        <w:bottom w:val="none" w:sz="0" w:space="0" w:color="auto"/>
        <w:right w:val="none" w:sz="0" w:space="0" w:color="auto"/>
      </w:divBdr>
    </w:div>
    <w:div w:id="965280188">
      <w:bodyDiv w:val="1"/>
      <w:marLeft w:val="0"/>
      <w:marRight w:val="0"/>
      <w:marTop w:val="0"/>
      <w:marBottom w:val="0"/>
      <w:divBdr>
        <w:top w:val="none" w:sz="0" w:space="0" w:color="auto"/>
        <w:left w:val="none" w:sz="0" w:space="0" w:color="auto"/>
        <w:bottom w:val="none" w:sz="0" w:space="0" w:color="auto"/>
        <w:right w:val="none" w:sz="0" w:space="0" w:color="auto"/>
      </w:divBdr>
      <w:divsChild>
        <w:div w:id="1527980012">
          <w:marLeft w:val="0"/>
          <w:marRight w:val="0"/>
          <w:marTop w:val="0"/>
          <w:marBottom w:val="0"/>
          <w:divBdr>
            <w:top w:val="none" w:sz="0" w:space="0" w:color="auto"/>
            <w:left w:val="none" w:sz="0" w:space="0" w:color="auto"/>
            <w:bottom w:val="none" w:sz="0" w:space="0" w:color="auto"/>
            <w:right w:val="none" w:sz="0" w:space="0" w:color="auto"/>
          </w:divBdr>
        </w:div>
      </w:divsChild>
    </w:div>
    <w:div w:id="967855543">
      <w:bodyDiv w:val="1"/>
      <w:marLeft w:val="0"/>
      <w:marRight w:val="0"/>
      <w:marTop w:val="0"/>
      <w:marBottom w:val="0"/>
      <w:divBdr>
        <w:top w:val="none" w:sz="0" w:space="0" w:color="auto"/>
        <w:left w:val="none" w:sz="0" w:space="0" w:color="auto"/>
        <w:bottom w:val="none" w:sz="0" w:space="0" w:color="auto"/>
        <w:right w:val="none" w:sz="0" w:space="0" w:color="auto"/>
      </w:divBdr>
    </w:div>
    <w:div w:id="969897644">
      <w:bodyDiv w:val="1"/>
      <w:marLeft w:val="0"/>
      <w:marRight w:val="0"/>
      <w:marTop w:val="0"/>
      <w:marBottom w:val="0"/>
      <w:divBdr>
        <w:top w:val="none" w:sz="0" w:space="0" w:color="auto"/>
        <w:left w:val="none" w:sz="0" w:space="0" w:color="auto"/>
        <w:bottom w:val="none" w:sz="0" w:space="0" w:color="auto"/>
        <w:right w:val="none" w:sz="0" w:space="0" w:color="auto"/>
      </w:divBdr>
    </w:div>
    <w:div w:id="976761662">
      <w:bodyDiv w:val="1"/>
      <w:marLeft w:val="0"/>
      <w:marRight w:val="0"/>
      <w:marTop w:val="0"/>
      <w:marBottom w:val="0"/>
      <w:divBdr>
        <w:top w:val="none" w:sz="0" w:space="0" w:color="auto"/>
        <w:left w:val="none" w:sz="0" w:space="0" w:color="auto"/>
        <w:bottom w:val="none" w:sz="0" w:space="0" w:color="auto"/>
        <w:right w:val="none" w:sz="0" w:space="0" w:color="auto"/>
      </w:divBdr>
      <w:divsChild>
        <w:div w:id="129439344">
          <w:marLeft w:val="0"/>
          <w:marRight w:val="0"/>
          <w:marTop w:val="0"/>
          <w:marBottom w:val="0"/>
          <w:divBdr>
            <w:top w:val="none" w:sz="0" w:space="0" w:color="auto"/>
            <w:left w:val="none" w:sz="0" w:space="0" w:color="auto"/>
            <w:bottom w:val="none" w:sz="0" w:space="0" w:color="auto"/>
            <w:right w:val="none" w:sz="0" w:space="0" w:color="auto"/>
          </w:divBdr>
        </w:div>
      </w:divsChild>
    </w:div>
    <w:div w:id="977151509">
      <w:bodyDiv w:val="1"/>
      <w:marLeft w:val="0"/>
      <w:marRight w:val="0"/>
      <w:marTop w:val="0"/>
      <w:marBottom w:val="0"/>
      <w:divBdr>
        <w:top w:val="none" w:sz="0" w:space="0" w:color="auto"/>
        <w:left w:val="none" w:sz="0" w:space="0" w:color="auto"/>
        <w:bottom w:val="none" w:sz="0" w:space="0" w:color="auto"/>
        <w:right w:val="none" w:sz="0" w:space="0" w:color="auto"/>
      </w:divBdr>
    </w:div>
    <w:div w:id="978418259">
      <w:bodyDiv w:val="1"/>
      <w:marLeft w:val="0"/>
      <w:marRight w:val="0"/>
      <w:marTop w:val="0"/>
      <w:marBottom w:val="0"/>
      <w:divBdr>
        <w:top w:val="none" w:sz="0" w:space="0" w:color="auto"/>
        <w:left w:val="none" w:sz="0" w:space="0" w:color="auto"/>
        <w:bottom w:val="none" w:sz="0" w:space="0" w:color="auto"/>
        <w:right w:val="none" w:sz="0" w:space="0" w:color="auto"/>
      </w:divBdr>
      <w:divsChild>
        <w:div w:id="1525826160">
          <w:marLeft w:val="0"/>
          <w:marRight w:val="0"/>
          <w:marTop w:val="0"/>
          <w:marBottom w:val="0"/>
          <w:divBdr>
            <w:top w:val="none" w:sz="0" w:space="0" w:color="auto"/>
            <w:left w:val="none" w:sz="0" w:space="0" w:color="auto"/>
            <w:bottom w:val="none" w:sz="0" w:space="0" w:color="auto"/>
            <w:right w:val="none" w:sz="0" w:space="0" w:color="auto"/>
          </w:divBdr>
        </w:div>
      </w:divsChild>
    </w:div>
    <w:div w:id="981539216">
      <w:bodyDiv w:val="1"/>
      <w:marLeft w:val="0"/>
      <w:marRight w:val="0"/>
      <w:marTop w:val="0"/>
      <w:marBottom w:val="0"/>
      <w:divBdr>
        <w:top w:val="none" w:sz="0" w:space="0" w:color="auto"/>
        <w:left w:val="none" w:sz="0" w:space="0" w:color="auto"/>
        <w:bottom w:val="none" w:sz="0" w:space="0" w:color="auto"/>
        <w:right w:val="none" w:sz="0" w:space="0" w:color="auto"/>
      </w:divBdr>
    </w:div>
    <w:div w:id="983198858">
      <w:bodyDiv w:val="1"/>
      <w:marLeft w:val="0"/>
      <w:marRight w:val="0"/>
      <w:marTop w:val="0"/>
      <w:marBottom w:val="0"/>
      <w:divBdr>
        <w:top w:val="none" w:sz="0" w:space="0" w:color="auto"/>
        <w:left w:val="none" w:sz="0" w:space="0" w:color="auto"/>
        <w:bottom w:val="none" w:sz="0" w:space="0" w:color="auto"/>
        <w:right w:val="none" w:sz="0" w:space="0" w:color="auto"/>
      </w:divBdr>
    </w:div>
    <w:div w:id="984431070">
      <w:bodyDiv w:val="1"/>
      <w:marLeft w:val="0"/>
      <w:marRight w:val="0"/>
      <w:marTop w:val="0"/>
      <w:marBottom w:val="0"/>
      <w:divBdr>
        <w:top w:val="none" w:sz="0" w:space="0" w:color="auto"/>
        <w:left w:val="none" w:sz="0" w:space="0" w:color="auto"/>
        <w:bottom w:val="none" w:sz="0" w:space="0" w:color="auto"/>
        <w:right w:val="none" w:sz="0" w:space="0" w:color="auto"/>
      </w:divBdr>
    </w:div>
    <w:div w:id="985008180">
      <w:bodyDiv w:val="1"/>
      <w:marLeft w:val="0"/>
      <w:marRight w:val="0"/>
      <w:marTop w:val="0"/>
      <w:marBottom w:val="0"/>
      <w:divBdr>
        <w:top w:val="none" w:sz="0" w:space="0" w:color="auto"/>
        <w:left w:val="none" w:sz="0" w:space="0" w:color="auto"/>
        <w:bottom w:val="none" w:sz="0" w:space="0" w:color="auto"/>
        <w:right w:val="none" w:sz="0" w:space="0" w:color="auto"/>
      </w:divBdr>
    </w:div>
    <w:div w:id="985822377">
      <w:bodyDiv w:val="1"/>
      <w:marLeft w:val="0"/>
      <w:marRight w:val="0"/>
      <w:marTop w:val="0"/>
      <w:marBottom w:val="0"/>
      <w:divBdr>
        <w:top w:val="none" w:sz="0" w:space="0" w:color="auto"/>
        <w:left w:val="none" w:sz="0" w:space="0" w:color="auto"/>
        <w:bottom w:val="none" w:sz="0" w:space="0" w:color="auto"/>
        <w:right w:val="none" w:sz="0" w:space="0" w:color="auto"/>
      </w:divBdr>
    </w:div>
    <w:div w:id="986472076">
      <w:bodyDiv w:val="1"/>
      <w:marLeft w:val="0"/>
      <w:marRight w:val="0"/>
      <w:marTop w:val="0"/>
      <w:marBottom w:val="0"/>
      <w:divBdr>
        <w:top w:val="none" w:sz="0" w:space="0" w:color="auto"/>
        <w:left w:val="none" w:sz="0" w:space="0" w:color="auto"/>
        <w:bottom w:val="none" w:sz="0" w:space="0" w:color="auto"/>
        <w:right w:val="none" w:sz="0" w:space="0" w:color="auto"/>
      </w:divBdr>
    </w:div>
    <w:div w:id="990791792">
      <w:bodyDiv w:val="1"/>
      <w:marLeft w:val="0"/>
      <w:marRight w:val="0"/>
      <w:marTop w:val="0"/>
      <w:marBottom w:val="0"/>
      <w:divBdr>
        <w:top w:val="none" w:sz="0" w:space="0" w:color="auto"/>
        <w:left w:val="none" w:sz="0" w:space="0" w:color="auto"/>
        <w:bottom w:val="none" w:sz="0" w:space="0" w:color="auto"/>
        <w:right w:val="none" w:sz="0" w:space="0" w:color="auto"/>
      </w:divBdr>
    </w:div>
    <w:div w:id="992682956">
      <w:bodyDiv w:val="1"/>
      <w:marLeft w:val="0"/>
      <w:marRight w:val="0"/>
      <w:marTop w:val="0"/>
      <w:marBottom w:val="0"/>
      <w:divBdr>
        <w:top w:val="none" w:sz="0" w:space="0" w:color="auto"/>
        <w:left w:val="none" w:sz="0" w:space="0" w:color="auto"/>
        <w:bottom w:val="none" w:sz="0" w:space="0" w:color="auto"/>
        <w:right w:val="none" w:sz="0" w:space="0" w:color="auto"/>
      </w:divBdr>
      <w:divsChild>
        <w:div w:id="456412563">
          <w:marLeft w:val="0"/>
          <w:marRight w:val="0"/>
          <w:marTop w:val="0"/>
          <w:marBottom w:val="0"/>
          <w:divBdr>
            <w:top w:val="none" w:sz="0" w:space="0" w:color="auto"/>
            <w:left w:val="none" w:sz="0" w:space="0" w:color="auto"/>
            <w:bottom w:val="none" w:sz="0" w:space="0" w:color="auto"/>
            <w:right w:val="none" w:sz="0" w:space="0" w:color="auto"/>
          </w:divBdr>
        </w:div>
      </w:divsChild>
    </w:div>
    <w:div w:id="992835152">
      <w:bodyDiv w:val="1"/>
      <w:marLeft w:val="0"/>
      <w:marRight w:val="0"/>
      <w:marTop w:val="0"/>
      <w:marBottom w:val="0"/>
      <w:divBdr>
        <w:top w:val="none" w:sz="0" w:space="0" w:color="auto"/>
        <w:left w:val="none" w:sz="0" w:space="0" w:color="auto"/>
        <w:bottom w:val="none" w:sz="0" w:space="0" w:color="auto"/>
        <w:right w:val="none" w:sz="0" w:space="0" w:color="auto"/>
      </w:divBdr>
    </w:div>
    <w:div w:id="997344554">
      <w:bodyDiv w:val="1"/>
      <w:marLeft w:val="0"/>
      <w:marRight w:val="0"/>
      <w:marTop w:val="0"/>
      <w:marBottom w:val="0"/>
      <w:divBdr>
        <w:top w:val="none" w:sz="0" w:space="0" w:color="auto"/>
        <w:left w:val="none" w:sz="0" w:space="0" w:color="auto"/>
        <w:bottom w:val="none" w:sz="0" w:space="0" w:color="auto"/>
        <w:right w:val="none" w:sz="0" w:space="0" w:color="auto"/>
      </w:divBdr>
    </w:div>
    <w:div w:id="997615545">
      <w:bodyDiv w:val="1"/>
      <w:marLeft w:val="0"/>
      <w:marRight w:val="0"/>
      <w:marTop w:val="0"/>
      <w:marBottom w:val="0"/>
      <w:divBdr>
        <w:top w:val="none" w:sz="0" w:space="0" w:color="auto"/>
        <w:left w:val="none" w:sz="0" w:space="0" w:color="auto"/>
        <w:bottom w:val="none" w:sz="0" w:space="0" w:color="auto"/>
        <w:right w:val="none" w:sz="0" w:space="0" w:color="auto"/>
      </w:divBdr>
    </w:div>
    <w:div w:id="1004238239">
      <w:bodyDiv w:val="1"/>
      <w:marLeft w:val="0"/>
      <w:marRight w:val="0"/>
      <w:marTop w:val="0"/>
      <w:marBottom w:val="0"/>
      <w:divBdr>
        <w:top w:val="none" w:sz="0" w:space="0" w:color="auto"/>
        <w:left w:val="none" w:sz="0" w:space="0" w:color="auto"/>
        <w:bottom w:val="none" w:sz="0" w:space="0" w:color="auto"/>
        <w:right w:val="none" w:sz="0" w:space="0" w:color="auto"/>
      </w:divBdr>
    </w:div>
    <w:div w:id="1005548787">
      <w:bodyDiv w:val="1"/>
      <w:marLeft w:val="0"/>
      <w:marRight w:val="0"/>
      <w:marTop w:val="0"/>
      <w:marBottom w:val="0"/>
      <w:divBdr>
        <w:top w:val="none" w:sz="0" w:space="0" w:color="auto"/>
        <w:left w:val="none" w:sz="0" w:space="0" w:color="auto"/>
        <w:bottom w:val="none" w:sz="0" w:space="0" w:color="auto"/>
        <w:right w:val="none" w:sz="0" w:space="0" w:color="auto"/>
      </w:divBdr>
    </w:div>
    <w:div w:id="1005590279">
      <w:bodyDiv w:val="1"/>
      <w:marLeft w:val="0"/>
      <w:marRight w:val="0"/>
      <w:marTop w:val="0"/>
      <w:marBottom w:val="0"/>
      <w:divBdr>
        <w:top w:val="none" w:sz="0" w:space="0" w:color="auto"/>
        <w:left w:val="none" w:sz="0" w:space="0" w:color="auto"/>
        <w:bottom w:val="none" w:sz="0" w:space="0" w:color="auto"/>
        <w:right w:val="none" w:sz="0" w:space="0" w:color="auto"/>
      </w:divBdr>
      <w:divsChild>
        <w:div w:id="359475782">
          <w:marLeft w:val="0"/>
          <w:marRight w:val="0"/>
          <w:marTop w:val="0"/>
          <w:marBottom w:val="0"/>
          <w:divBdr>
            <w:top w:val="none" w:sz="0" w:space="0" w:color="auto"/>
            <w:left w:val="none" w:sz="0" w:space="0" w:color="auto"/>
            <w:bottom w:val="none" w:sz="0" w:space="0" w:color="auto"/>
            <w:right w:val="none" w:sz="0" w:space="0" w:color="auto"/>
          </w:divBdr>
        </w:div>
      </w:divsChild>
    </w:div>
    <w:div w:id="1015619125">
      <w:bodyDiv w:val="1"/>
      <w:marLeft w:val="0"/>
      <w:marRight w:val="0"/>
      <w:marTop w:val="0"/>
      <w:marBottom w:val="0"/>
      <w:divBdr>
        <w:top w:val="none" w:sz="0" w:space="0" w:color="auto"/>
        <w:left w:val="none" w:sz="0" w:space="0" w:color="auto"/>
        <w:bottom w:val="none" w:sz="0" w:space="0" w:color="auto"/>
        <w:right w:val="none" w:sz="0" w:space="0" w:color="auto"/>
      </w:divBdr>
    </w:div>
    <w:div w:id="1017001798">
      <w:bodyDiv w:val="1"/>
      <w:marLeft w:val="0"/>
      <w:marRight w:val="0"/>
      <w:marTop w:val="0"/>
      <w:marBottom w:val="0"/>
      <w:divBdr>
        <w:top w:val="none" w:sz="0" w:space="0" w:color="auto"/>
        <w:left w:val="none" w:sz="0" w:space="0" w:color="auto"/>
        <w:bottom w:val="none" w:sz="0" w:space="0" w:color="auto"/>
        <w:right w:val="none" w:sz="0" w:space="0" w:color="auto"/>
      </w:divBdr>
    </w:div>
    <w:div w:id="1022626612">
      <w:bodyDiv w:val="1"/>
      <w:marLeft w:val="0"/>
      <w:marRight w:val="0"/>
      <w:marTop w:val="0"/>
      <w:marBottom w:val="0"/>
      <w:divBdr>
        <w:top w:val="none" w:sz="0" w:space="0" w:color="auto"/>
        <w:left w:val="none" w:sz="0" w:space="0" w:color="auto"/>
        <w:bottom w:val="none" w:sz="0" w:space="0" w:color="auto"/>
        <w:right w:val="none" w:sz="0" w:space="0" w:color="auto"/>
      </w:divBdr>
    </w:div>
    <w:div w:id="1023167045">
      <w:bodyDiv w:val="1"/>
      <w:marLeft w:val="0"/>
      <w:marRight w:val="0"/>
      <w:marTop w:val="0"/>
      <w:marBottom w:val="0"/>
      <w:divBdr>
        <w:top w:val="none" w:sz="0" w:space="0" w:color="auto"/>
        <w:left w:val="none" w:sz="0" w:space="0" w:color="auto"/>
        <w:bottom w:val="none" w:sz="0" w:space="0" w:color="auto"/>
        <w:right w:val="none" w:sz="0" w:space="0" w:color="auto"/>
      </w:divBdr>
    </w:div>
    <w:div w:id="1023478758">
      <w:bodyDiv w:val="1"/>
      <w:marLeft w:val="0"/>
      <w:marRight w:val="0"/>
      <w:marTop w:val="0"/>
      <w:marBottom w:val="0"/>
      <w:divBdr>
        <w:top w:val="none" w:sz="0" w:space="0" w:color="auto"/>
        <w:left w:val="none" w:sz="0" w:space="0" w:color="auto"/>
        <w:bottom w:val="none" w:sz="0" w:space="0" w:color="auto"/>
        <w:right w:val="none" w:sz="0" w:space="0" w:color="auto"/>
      </w:divBdr>
    </w:div>
    <w:div w:id="1023895743">
      <w:bodyDiv w:val="1"/>
      <w:marLeft w:val="0"/>
      <w:marRight w:val="0"/>
      <w:marTop w:val="0"/>
      <w:marBottom w:val="0"/>
      <w:divBdr>
        <w:top w:val="none" w:sz="0" w:space="0" w:color="auto"/>
        <w:left w:val="none" w:sz="0" w:space="0" w:color="auto"/>
        <w:bottom w:val="none" w:sz="0" w:space="0" w:color="auto"/>
        <w:right w:val="none" w:sz="0" w:space="0" w:color="auto"/>
      </w:divBdr>
    </w:div>
    <w:div w:id="1026298964">
      <w:bodyDiv w:val="1"/>
      <w:marLeft w:val="0"/>
      <w:marRight w:val="0"/>
      <w:marTop w:val="0"/>
      <w:marBottom w:val="0"/>
      <w:divBdr>
        <w:top w:val="none" w:sz="0" w:space="0" w:color="auto"/>
        <w:left w:val="none" w:sz="0" w:space="0" w:color="auto"/>
        <w:bottom w:val="none" w:sz="0" w:space="0" w:color="auto"/>
        <w:right w:val="none" w:sz="0" w:space="0" w:color="auto"/>
      </w:divBdr>
    </w:div>
    <w:div w:id="1027481945">
      <w:bodyDiv w:val="1"/>
      <w:marLeft w:val="0"/>
      <w:marRight w:val="0"/>
      <w:marTop w:val="0"/>
      <w:marBottom w:val="0"/>
      <w:divBdr>
        <w:top w:val="none" w:sz="0" w:space="0" w:color="auto"/>
        <w:left w:val="none" w:sz="0" w:space="0" w:color="auto"/>
        <w:bottom w:val="none" w:sz="0" w:space="0" w:color="auto"/>
        <w:right w:val="none" w:sz="0" w:space="0" w:color="auto"/>
      </w:divBdr>
    </w:div>
    <w:div w:id="1028987677">
      <w:bodyDiv w:val="1"/>
      <w:marLeft w:val="0"/>
      <w:marRight w:val="0"/>
      <w:marTop w:val="0"/>
      <w:marBottom w:val="0"/>
      <w:divBdr>
        <w:top w:val="none" w:sz="0" w:space="0" w:color="auto"/>
        <w:left w:val="none" w:sz="0" w:space="0" w:color="auto"/>
        <w:bottom w:val="none" w:sz="0" w:space="0" w:color="auto"/>
        <w:right w:val="none" w:sz="0" w:space="0" w:color="auto"/>
      </w:divBdr>
    </w:div>
    <w:div w:id="1031537684">
      <w:bodyDiv w:val="1"/>
      <w:marLeft w:val="0"/>
      <w:marRight w:val="0"/>
      <w:marTop w:val="0"/>
      <w:marBottom w:val="0"/>
      <w:divBdr>
        <w:top w:val="none" w:sz="0" w:space="0" w:color="auto"/>
        <w:left w:val="none" w:sz="0" w:space="0" w:color="auto"/>
        <w:bottom w:val="none" w:sz="0" w:space="0" w:color="auto"/>
        <w:right w:val="none" w:sz="0" w:space="0" w:color="auto"/>
      </w:divBdr>
      <w:divsChild>
        <w:div w:id="402068390">
          <w:marLeft w:val="0"/>
          <w:marRight w:val="0"/>
          <w:marTop w:val="0"/>
          <w:marBottom w:val="0"/>
          <w:divBdr>
            <w:top w:val="none" w:sz="0" w:space="0" w:color="auto"/>
            <w:left w:val="none" w:sz="0" w:space="0" w:color="auto"/>
            <w:bottom w:val="none" w:sz="0" w:space="0" w:color="auto"/>
            <w:right w:val="none" w:sz="0" w:space="0" w:color="auto"/>
          </w:divBdr>
        </w:div>
      </w:divsChild>
    </w:div>
    <w:div w:id="1032147131">
      <w:bodyDiv w:val="1"/>
      <w:marLeft w:val="0"/>
      <w:marRight w:val="0"/>
      <w:marTop w:val="0"/>
      <w:marBottom w:val="0"/>
      <w:divBdr>
        <w:top w:val="none" w:sz="0" w:space="0" w:color="auto"/>
        <w:left w:val="none" w:sz="0" w:space="0" w:color="auto"/>
        <w:bottom w:val="none" w:sz="0" w:space="0" w:color="auto"/>
        <w:right w:val="none" w:sz="0" w:space="0" w:color="auto"/>
      </w:divBdr>
    </w:div>
    <w:div w:id="1037436987">
      <w:bodyDiv w:val="1"/>
      <w:marLeft w:val="0"/>
      <w:marRight w:val="0"/>
      <w:marTop w:val="0"/>
      <w:marBottom w:val="0"/>
      <w:divBdr>
        <w:top w:val="none" w:sz="0" w:space="0" w:color="auto"/>
        <w:left w:val="none" w:sz="0" w:space="0" w:color="auto"/>
        <w:bottom w:val="none" w:sz="0" w:space="0" w:color="auto"/>
        <w:right w:val="none" w:sz="0" w:space="0" w:color="auto"/>
      </w:divBdr>
    </w:div>
    <w:div w:id="1038748201">
      <w:bodyDiv w:val="1"/>
      <w:marLeft w:val="0"/>
      <w:marRight w:val="0"/>
      <w:marTop w:val="0"/>
      <w:marBottom w:val="0"/>
      <w:divBdr>
        <w:top w:val="none" w:sz="0" w:space="0" w:color="auto"/>
        <w:left w:val="none" w:sz="0" w:space="0" w:color="auto"/>
        <w:bottom w:val="none" w:sz="0" w:space="0" w:color="auto"/>
        <w:right w:val="none" w:sz="0" w:space="0" w:color="auto"/>
      </w:divBdr>
    </w:div>
    <w:div w:id="1039356082">
      <w:bodyDiv w:val="1"/>
      <w:marLeft w:val="0"/>
      <w:marRight w:val="0"/>
      <w:marTop w:val="0"/>
      <w:marBottom w:val="0"/>
      <w:divBdr>
        <w:top w:val="none" w:sz="0" w:space="0" w:color="auto"/>
        <w:left w:val="none" w:sz="0" w:space="0" w:color="auto"/>
        <w:bottom w:val="none" w:sz="0" w:space="0" w:color="auto"/>
        <w:right w:val="none" w:sz="0" w:space="0" w:color="auto"/>
      </w:divBdr>
    </w:div>
    <w:div w:id="1041368745">
      <w:bodyDiv w:val="1"/>
      <w:marLeft w:val="0"/>
      <w:marRight w:val="0"/>
      <w:marTop w:val="0"/>
      <w:marBottom w:val="0"/>
      <w:divBdr>
        <w:top w:val="none" w:sz="0" w:space="0" w:color="auto"/>
        <w:left w:val="none" w:sz="0" w:space="0" w:color="auto"/>
        <w:bottom w:val="none" w:sz="0" w:space="0" w:color="auto"/>
        <w:right w:val="none" w:sz="0" w:space="0" w:color="auto"/>
      </w:divBdr>
    </w:div>
    <w:div w:id="1042436545">
      <w:bodyDiv w:val="1"/>
      <w:marLeft w:val="0"/>
      <w:marRight w:val="0"/>
      <w:marTop w:val="0"/>
      <w:marBottom w:val="0"/>
      <w:divBdr>
        <w:top w:val="none" w:sz="0" w:space="0" w:color="auto"/>
        <w:left w:val="none" w:sz="0" w:space="0" w:color="auto"/>
        <w:bottom w:val="none" w:sz="0" w:space="0" w:color="auto"/>
        <w:right w:val="none" w:sz="0" w:space="0" w:color="auto"/>
      </w:divBdr>
    </w:div>
    <w:div w:id="1045788966">
      <w:bodyDiv w:val="1"/>
      <w:marLeft w:val="0"/>
      <w:marRight w:val="0"/>
      <w:marTop w:val="0"/>
      <w:marBottom w:val="0"/>
      <w:divBdr>
        <w:top w:val="none" w:sz="0" w:space="0" w:color="auto"/>
        <w:left w:val="none" w:sz="0" w:space="0" w:color="auto"/>
        <w:bottom w:val="none" w:sz="0" w:space="0" w:color="auto"/>
        <w:right w:val="none" w:sz="0" w:space="0" w:color="auto"/>
      </w:divBdr>
    </w:div>
    <w:div w:id="1048802064">
      <w:bodyDiv w:val="1"/>
      <w:marLeft w:val="0"/>
      <w:marRight w:val="0"/>
      <w:marTop w:val="0"/>
      <w:marBottom w:val="0"/>
      <w:divBdr>
        <w:top w:val="none" w:sz="0" w:space="0" w:color="auto"/>
        <w:left w:val="none" w:sz="0" w:space="0" w:color="auto"/>
        <w:bottom w:val="none" w:sz="0" w:space="0" w:color="auto"/>
        <w:right w:val="none" w:sz="0" w:space="0" w:color="auto"/>
      </w:divBdr>
    </w:div>
    <w:div w:id="1049380235">
      <w:bodyDiv w:val="1"/>
      <w:marLeft w:val="0"/>
      <w:marRight w:val="0"/>
      <w:marTop w:val="0"/>
      <w:marBottom w:val="0"/>
      <w:divBdr>
        <w:top w:val="none" w:sz="0" w:space="0" w:color="auto"/>
        <w:left w:val="none" w:sz="0" w:space="0" w:color="auto"/>
        <w:bottom w:val="none" w:sz="0" w:space="0" w:color="auto"/>
        <w:right w:val="none" w:sz="0" w:space="0" w:color="auto"/>
      </w:divBdr>
      <w:divsChild>
        <w:div w:id="1960796859">
          <w:marLeft w:val="0"/>
          <w:marRight w:val="0"/>
          <w:marTop w:val="0"/>
          <w:marBottom w:val="0"/>
          <w:divBdr>
            <w:top w:val="none" w:sz="0" w:space="0" w:color="auto"/>
            <w:left w:val="none" w:sz="0" w:space="0" w:color="auto"/>
            <w:bottom w:val="none" w:sz="0" w:space="0" w:color="auto"/>
            <w:right w:val="none" w:sz="0" w:space="0" w:color="auto"/>
          </w:divBdr>
        </w:div>
      </w:divsChild>
    </w:div>
    <w:div w:id="1052266923">
      <w:bodyDiv w:val="1"/>
      <w:marLeft w:val="0"/>
      <w:marRight w:val="0"/>
      <w:marTop w:val="0"/>
      <w:marBottom w:val="0"/>
      <w:divBdr>
        <w:top w:val="none" w:sz="0" w:space="0" w:color="auto"/>
        <w:left w:val="none" w:sz="0" w:space="0" w:color="auto"/>
        <w:bottom w:val="none" w:sz="0" w:space="0" w:color="auto"/>
        <w:right w:val="none" w:sz="0" w:space="0" w:color="auto"/>
      </w:divBdr>
    </w:div>
    <w:div w:id="1054159316">
      <w:bodyDiv w:val="1"/>
      <w:marLeft w:val="0"/>
      <w:marRight w:val="0"/>
      <w:marTop w:val="0"/>
      <w:marBottom w:val="0"/>
      <w:divBdr>
        <w:top w:val="none" w:sz="0" w:space="0" w:color="auto"/>
        <w:left w:val="none" w:sz="0" w:space="0" w:color="auto"/>
        <w:bottom w:val="none" w:sz="0" w:space="0" w:color="auto"/>
        <w:right w:val="none" w:sz="0" w:space="0" w:color="auto"/>
      </w:divBdr>
    </w:div>
    <w:div w:id="1057975209">
      <w:bodyDiv w:val="1"/>
      <w:marLeft w:val="0"/>
      <w:marRight w:val="0"/>
      <w:marTop w:val="0"/>
      <w:marBottom w:val="0"/>
      <w:divBdr>
        <w:top w:val="none" w:sz="0" w:space="0" w:color="auto"/>
        <w:left w:val="none" w:sz="0" w:space="0" w:color="auto"/>
        <w:bottom w:val="none" w:sz="0" w:space="0" w:color="auto"/>
        <w:right w:val="none" w:sz="0" w:space="0" w:color="auto"/>
      </w:divBdr>
    </w:div>
    <w:div w:id="1063287906">
      <w:bodyDiv w:val="1"/>
      <w:marLeft w:val="0"/>
      <w:marRight w:val="0"/>
      <w:marTop w:val="0"/>
      <w:marBottom w:val="0"/>
      <w:divBdr>
        <w:top w:val="none" w:sz="0" w:space="0" w:color="auto"/>
        <w:left w:val="none" w:sz="0" w:space="0" w:color="auto"/>
        <w:bottom w:val="none" w:sz="0" w:space="0" w:color="auto"/>
        <w:right w:val="none" w:sz="0" w:space="0" w:color="auto"/>
      </w:divBdr>
    </w:div>
    <w:div w:id="1064791423">
      <w:bodyDiv w:val="1"/>
      <w:marLeft w:val="0"/>
      <w:marRight w:val="0"/>
      <w:marTop w:val="0"/>
      <w:marBottom w:val="0"/>
      <w:divBdr>
        <w:top w:val="none" w:sz="0" w:space="0" w:color="auto"/>
        <w:left w:val="none" w:sz="0" w:space="0" w:color="auto"/>
        <w:bottom w:val="none" w:sz="0" w:space="0" w:color="auto"/>
        <w:right w:val="none" w:sz="0" w:space="0" w:color="auto"/>
      </w:divBdr>
    </w:div>
    <w:div w:id="1065831916">
      <w:bodyDiv w:val="1"/>
      <w:marLeft w:val="0"/>
      <w:marRight w:val="0"/>
      <w:marTop w:val="0"/>
      <w:marBottom w:val="0"/>
      <w:divBdr>
        <w:top w:val="none" w:sz="0" w:space="0" w:color="auto"/>
        <w:left w:val="none" w:sz="0" w:space="0" w:color="auto"/>
        <w:bottom w:val="none" w:sz="0" w:space="0" w:color="auto"/>
        <w:right w:val="none" w:sz="0" w:space="0" w:color="auto"/>
      </w:divBdr>
    </w:div>
    <w:div w:id="1071124285">
      <w:bodyDiv w:val="1"/>
      <w:marLeft w:val="0"/>
      <w:marRight w:val="0"/>
      <w:marTop w:val="0"/>
      <w:marBottom w:val="0"/>
      <w:divBdr>
        <w:top w:val="none" w:sz="0" w:space="0" w:color="auto"/>
        <w:left w:val="none" w:sz="0" w:space="0" w:color="auto"/>
        <w:bottom w:val="none" w:sz="0" w:space="0" w:color="auto"/>
        <w:right w:val="none" w:sz="0" w:space="0" w:color="auto"/>
      </w:divBdr>
      <w:divsChild>
        <w:div w:id="1941176486">
          <w:marLeft w:val="0"/>
          <w:marRight w:val="0"/>
          <w:marTop w:val="0"/>
          <w:marBottom w:val="0"/>
          <w:divBdr>
            <w:top w:val="none" w:sz="0" w:space="0" w:color="auto"/>
            <w:left w:val="none" w:sz="0" w:space="0" w:color="auto"/>
            <w:bottom w:val="none" w:sz="0" w:space="0" w:color="auto"/>
            <w:right w:val="none" w:sz="0" w:space="0" w:color="auto"/>
          </w:divBdr>
        </w:div>
      </w:divsChild>
    </w:div>
    <w:div w:id="1074010181">
      <w:bodyDiv w:val="1"/>
      <w:marLeft w:val="0"/>
      <w:marRight w:val="0"/>
      <w:marTop w:val="0"/>
      <w:marBottom w:val="0"/>
      <w:divBdr>
        <w:top w:val="none" w:sz="0" w:space="0" w:color="auto"/>
        <w:left w:val="none" w:sz="0" w:space="0" w:color="auto"/>
        <w:bottom w:val="none" w:sz="0" w:space="0" w:color="auto"/>
        <w:right w:val="none" w:sz="0" w:space="0" w:color="auto"/>
      </w:divBdr>
    </w:div>
    <w:div w:id="1075858387">
      <w:bodyDiv w:val="1"/>
      <w:marLeft w:val="0"/>
      <w:marRight w:val="0"/>
      <w:marTop w:val="0"/>
      <w:marBottom w:val="0"/>
      <w:divBdr>
        <w:top w:val="none" w:sz="0" w:space="0" w:color="auto"/>
        <w:left w:val="none" w:sz="0" w:space="0" w:color="auto"/>
        <w:bottom w:val="none" w:sz="0" w:space="0" w:color="auto"/>
        <w:right w:val="none" w:sz="0" w:space="0" w:color="auto"/>
      </w:divBdr>
      <w:divsChild>
        <w:div w:id="152183731">
          <w:marLeft w:val="0"/>
          <w:marRight w:val="0"/>
          <w:marTop w:val="0"/>
          <w:marBottom w:val="0"/>
          <w:divBdr>
            <w:top w:val="none" w:sz="0" w:space="0" w:color="auto"/>
            <w:left w:val="none" w:sz="0" w:space="0" w:color="auto"/>
            <w:bottom w:val="none" w:sz="0" w:space="0" w:color="auto"/>
            <w:right w:val="none" w:sz="0" w:space="0" w:color="auto"/>
          </w:divBdr>
        </w:div>
      </w:divsChild>
    </w:div>
    <w:div w:id="1077826350">
      <w:bodyDiv w:val="1"/>
      <w:marLeft w:val="0"/>
      <w:marRight w:val="0"/>
      <w:marTop w:val="0"/>
      <w:marBottom w:val="0"/>
      <w:divBdr>
        <w:top w:val="none" w:sz="0" w:space="0" w:color="auto"/>
        <w:left w:val="none" w:sz="0" w:space="0" w:color="auto"/>
        <w:bottom w:val="none" w:sz="0" w:space="0" w:color="auto"/>
        <w:right w:val="none" w:sz="0" w:space="0" w:color="auto"/>
      </w:divBdr>
    </w:div>
    <w:div w:id="1082602801">
      <w:bodyDiv w:val="1"/>
      <w:marLeft w:val="0"/>
      <w:marRight w:val="0"/>
      <w:marTop w:val="0"/>
      <w:marBottom w:val="0"/>
      <w:divBdr>
        <w:top w:val="none" w:sz="0" w:space="0" w:color="auto"/>
        <w:left w:val="none" w:sz="0" w:space="0" w:color="auto"/>
        <w:bottom w:val="none" w:sz="0" w:space="0" w:color="auto"/>
        <w:right w:val="none" w:sz="0" w:space="0" w:color="auto"/>
      </w:divBdr>
    </w:div>
    <w:div w:id="1082878044">
      <w:bodyDiv w:val="1"/>
      <w:marLeft w:val="0"/>
      <w:marRight w:val="0"/>
      <w:marTop w:val="0"/>
      <w:marBottom w:val="0"/>
      <w:divBdr>
        <w:top w:val="none" w:sz="0" w:space="0" w:color="auto"/>
        <w:left w:val="none" w:sz="0" w:space="0" w:color="auto"/>
        <w:bottom w:val="none" w:sz="0" w:space="0" w:color="auto"/>
        <w:right w:val="none" w:sz="0" w:space="0" w:color="auto"/>
      </w:divBdr>
    </w:div>
    <w:div w:id="1085027570">
      <w:bodyDiv w:val="1"/>
      <w:marLeft w:val="0"/>
      <w:marRight w:val="0"/>
      <w:marTop w:val="0"/>
      <w:marBottom w:val="0"/>
      <w:divBdr>
        <w:top w:val="none" w:sz="0" w:space="0" w:color="auto"/>
        <w:left w:val="none" w:sz="0" w:space="0" w:color="auto"/>
        <w:bottom w:val="none" w:sz="0" w:space="0" w:color="auto"/>
        <w:right w:val="none" w:sz="0" w:space="0" w:color="auto"/>
      </w:divBdr>
    </w:div>
    <w:div w:id="1088425853">
      <w:bodyDiv w:val="1"/>
      <w:marLeft w:val="0"/>
      <w:marRight w:val="0"/>
      <w:marTop w:val="0"/>
      <w:marBottom w:val="0"/>
      <w:divBdr>
        <w:top w:val="none" w:sz="0" w:space="0" w:color="auto"/>
        <w:left w:val="none" w:sz="0" w:space="0" w:color="auto"/>
        <w:bottom w:val="none" w:sz="0" w:space="0" w:color="auto"/>
        <w:right w:val="none" w:sz="0" w:space="0" w:color="auto"/>
      </w:divBdr>
    </w:div>
    <w:div w:id="1090010685">
      <w:bodyDiv w:val="1"/>
      <w:marLeft w:val="0"/>
      <w:marRight w:val="0"/>
      <w:marTop w:val="0"/>
      <w:marBottom w:val="0"/>
      <w:divBdr>
        <w:top w:val="none" w:sz="0" w:space="0" w:color="auto"/>
        <w:left w:val="none" w:sz="0" w:space="0" w:color="auto"/>
        <w:bottom w:val="none" w:sz="0" w:space="0" w:color="auto"/>
        <w:right w:val="none" w:sz="0" w:space="0" w:color="auto"/>
      </w:divBdr>
    </w:div>
    <w:div w:id="1090547388">
      <w:bodyDiv w:val="1"/>
      <w:marLeft w:val="0"/>
      <w:marRight w:val="0"/>
      <w:marTop w:val="0"/>
      <w:marBottom w:val="0"/>
      <w:divBdr>
        <w:top w:val="none" w:sz="0" w:space="0" w:color="auto"/>
        <w:left w:val="none" w:sz="0" w:space="0" w:color="auto"/>
        <w:bottom w:val="none" w:sz="0" w:space="0" w:color="auto"/>
        <w:right w:val="none" w:sz="0" w:space="0" w:color="auto"/>
      </w:divBdr>
    </w:div>
    <w:div w:id="1091001110">
      <w:bodyDiv w:val="1"/>
      <w:marLeft w:val="0"/>
      <w:marRight w:val="0"/>
      <w:marTop w:val="0"/>
      <w:marBottom w:val="0"/>
      <w:divBdr>
        <w:top w:val="none" w:sz="0" w:space="0" w:color="auto"/>
        <w:left w:val="none" w:sz="0" w:space="0" w:color="auto"/>
        <w:bottom w:val="none" w:sz="0" w:space="0" w:color="auto"/>
        <w:right w:val="none" w:sz="0" w:space="0" w:color="auto"/>
      </w:divBdr>
    </w:div>
    <w:div w:id="1092968397">
      <w:bodyDiv w:val="1"/>
      <w:marLeft w:val="0"/>
      <w:marRight w:val="0"/>
      <w:marTop w:val="0"/>
      <w:marBottom w:val="0"/>
      <w:divBdr>
        <w:top w:val="none" w:sz="0" w:space="0" w:color="auto"/>
        <w:left w:val="none" w:sz="0" w:space="0" w:color="auto"/>
        <w:bottom w:val="none" w:sz="0" w:space="0" w:color="auto"/>
        <w:right w:val="none" w:sz="0" w:space="0" w:color="auto"/>
      </w:divBdr>
    </w:div>
    <w:div w:id="1093819560">
      <w:bodyDiv w:val="1"/>
      <w:marLeft w:val="0"/>
      <w:marRight w:val="0"/>
      <w:marTop w:val="0"/>
      <w:marBottom w:val="0"/>
      <w:divBdr>
        <w:top w:val="none" w:sz="0" w:space="0" w:color="auto"/>
        <w:left w:val="none" w:sz="0" w:space="0" w:color="auto"/>
        <w:bottom w:val="none" w:sz="0" w:space="0" w:color="auto"/>
        <w:right w:val="none" w:sz="0" w:space="0" w:color="auto"/>
      </w:divBdr>
    </w:div>
    <w:div w:id="1094398962">
      <w:bodyDiv w:val="1"/>
      <w:marLeft w:val="0"/>
      <w:marRight w:val="0"/>
      <w:marTop w:val="0"/>
      <w:marBottom w:val="0"/>
      <w:divBdr>
        <w:top w:val="none" w:sz="0" w:space="0" w:color="auto"/>
        <w:left w:val="none" w:sz="0" w:space="0" w:color="auto"/>
        <w:bottom w:val="none" w:sz="0" w:space="0" w:color="auto"/>
        <w:right w:val="none" w:sz="0" w:space="0" w:color="auto"/>
      </w:divBdr>
    </w:div>
    <w:div w:id="1094477352">
      <w:bodyDiv w:val="1"/>
      <w:marLeft w:val="0"/>
      <w:marRight w:val="0"/>
      <w:marTop w:val="0"/>
      <w:marBottom w:val="0"/>
      <w:divBdr>
        <w:top w:val="none" w:sz="0" w:space="0" w:color="auto"/>
        <w:left w:val="none" w:sz="0" w:space="0" w:color="auto"/>
        <w:bottom w:val="none" w:sz="0" w:space="0" w:color="auto"/>
        <w:right w:val="none" w:sz="0" w:space="0" w:color="auto"/>
      </w:divBdr>
      <w:divsChild>
        <w:div w:id="2053575299">
          <w:marLeft w:val="0"/>
          <w:marRight w:val="0"/>
          <w:marTop w:val="0"/>
          <w:marBottom w:val="0"/>
          <w:divBdr>
            <w:top w:val="none" w:sz="0" w:space="0" w:color="auto"/>
            <w:left w:val="none" w:sz="0" w:space="0" w:color="auto"/>
            <w:bottom w:val="none" w:sz="0" w:space="0" w:color="auto"/>
            <w:right w:val="none" w:sz="0" w:space="0" w:color="auto"/>
          </w:divBdr>
        </w:div>
      </w:divsChild>
    </w:div>
    <w:div w:id="1095662803">
      <w:bodyDiv w:val="1"/>
      <w:marLeft w:val="0"/>
      <w:marRight w:val="0"/>
      <w:marTop w:val="0"/>
      <w:marBottom w:val="0"/>
      <w:divBdr>
        <w:top w:val="none" w:sz="0" w:space="0" w:color="auto"/>
        <w:left w:val="none" w:sz="0" w:space="0" w:color="auto"/>
        <w:bottom w:val="none" w:sz="0" w:space="0" w:color="auto"/>
        <w:right w:val="none" w:sz="0" w:space="0" w:color="auto"/>
      </w:divBdr>
    </w:div>
    <w:div w:id="1099790960">
      <w:bodyDiv w:val="1"/>
      <w:marLeft w:val="0"/>
      <w:marRight w:val="0"/>
      <w:marTop w:val="0"/>
      <w:marBottom w:val="0"/>
      <w:divBdr>
        <w:top w:val="none" w:sz="0" w:space="0" w:color="auto"/>
        <w:left w:val="none" w:sz="0" w:space="0" w:color="auto"/>
        <w:bottom w:val="none" w:sz="0" w:space="0" w:color="auto"/>
        <w:right w:val="none" w:sz="0" w:space="0" w:color="auto"/>
      </w:divBdr>
    </w:div>
    <w:div w:id="1100490393">
      <w:bodyDiv w:val="1"/>
      <w:marLeft w:val="0"/>
      <w:marRight w:val="0"/>
      <w:marTop w:val="0"/>
      <w:marBottom w:val="0"/>
      <w:divBdr>
        <w:top w:val="none" w:sz="0" w:space="0" w:color="auto"/>
        <w:left w:val="none" w:sz="0" w:space="0" w:color="auto"/>
        <w:bottom w:val="none" w:sz="0" w:space="0" w:color="auto"/>
        <w:right w:val="none" w:sz="0" w:space="0" w:color="auto"/>
      </w:divBdr>
      <w:divsChild>
        <w:div w:id="16005774">
          <w:marLeft w:val="0"/>
          <w:marRight w:val="0"/>
          <w:marTop w:val="0"/>
          <w:marBottom w:val="0"/>
          <w:divBdr>
            <w:top w:val="none" w:sz="0" w:space="0" w:color="auto"/>
            <w:left w:val="none" w:sz="0" w:space="0" w:color="auto"/>
            <w:bottom w:val="none" w:sz="0" w:space="0" w:color="auto"/>
            <w:right w:val="none" w:sz="0" w:space="0" w:color="auto"/>
          </w:divBdr>
        </w:div>
      </w:divsChild>
    </w:div>
    <w:div w:id="1100643345">
      <w:bodyDiv w:val="1"/>
      <w:marLeft w:val="0"/>
      <w:marRight w:val="0"/>
      <w:marTop w:val="0"/>
      <w:marBottom w:val="0"/>
      <w:divBdr>
        <w:top w:val="none" w:sz="0" w:space="0" w:color="auto"/>
        <w:left w:val="none" w:sz="0" w:space="0" w:color="auto"/>
        <w:bottom w:val="none" w:sz="0" w:space="0" w:color="auto"/>
        <w:right w:val="none" w:sz="0" w:space="0" w:color="auto"/>
      </w:divBdr>
    </w:div>
    <w:div w:id="1102845298">
      <w:bodyDiv w:val="1"/>
      <w:marLeft w:val="0"/>
      <w:marRight w:val="0"/>
      <w:marTop w:val="0"/>
      <w:marBottom w:val="0"/>
      <w:divBdr>
        <w:top w:val="none" w:sz="0" w:space="0" w:color="auto"/>
        <w:left w:val="none" w:sz="0" w:space="0" w:color="auto"/>
        <w:bottom w:val="none" w:sz="0" w:space="0" w:color="auto"/>
        <w:right w:val="none" w:sz="0" w:space="0" w:color="auto"/>
      </w:divBdr>
    </w:div>
    <w:div w:id="1103839508">
      <w:bodyDiv w:val="1"/>
      <w:marLeft w:val="0"/>
      <w:marRight w:val="0"/>
      <w:marTop w:val="0"/>
      <w:marBottom w:val="0"/>
      <w:divBdr>
        <w:top w:val="none" w:sz="0" w:space="0" w:color="auto"/>
        <w:left w:val="none" w:sz="0" w:space="0" w:color="auto"/>
        <w:bottom w:val="none" w:sz="0" w:space="0" w:color="auto"/>
        <w:right w:val="none" w:sz="0" w:space="0" w:color="auto"/>
      </w:divBdr>
    </w:div>
    <w:div w:id="1105223414">
      <w:bodyDiv w:val="1"/>
      <w:marLeft w:val="0"/>
      <w:marRight w:val="0"/>
      <w:marTop w:val="0"/>
      <w:marBottom w:val="0"/>
      <w:divBdr>
        <w:top w:val="none" w:sz="0" w:space="0" w:color="auto"/>
        <w:left w:val="none" w:sz="0" w:space="0" w:color="auto"/>
        <w:bottom w:val="none" w:sz="0" w:space="0" w:color="auto"/>
        <w:right w:val="none" w:sz="0" w:space="0" w:color="auto"/>
      </w:divBdr>
    </w:div>
    <w:div w:id="1108621637">
      <w:bodyDiv w:val="1"/>
      <w:marLeft w:val="0"/>
      <w:marRight w:val="0"/>
      <w:marTop w:val="0"/>
      <w:marBottom w:val="0"/>
      <w:divBdr>
        <w:top w:val="none" w:sz="0" w:space="0" w:color="auto"/>
        <w:left w:val="none" w:sz="0" w:space="0" w:color="auto"/>
        <w:bottom w:val="none" w:sz="0" w:space="0" w:color="auto"/>
        <w:right w:val="none" w:sz="0" w:space="0" w:color="auto"/>
      </w:divBdr>
    </w:div>
    <w:div w:id="1108964437">
      <w:bodyDiv w:val="1"/>
      <w:marLeft w:val="0"/>
      <w:marRight w:val="0"/>
      <w:marTop w:val="0"/>
      <w:marBottom w:val="0"/>
      <w:divBdr>
        <w:top w:val="none" w:sz="0" w:space="0" w:color="auto"/>
        <w:left w:val="none" w:sz="0" w:space="0" w:color="auto"/>
        <w:bottom w:val="none" w:sz="0" w:space="0" w:color="auto"/>
        <w:right w:val="none" w:sz="0" w:space="0" w:color="auto"/>
      </w:divBdr>
      <w:divsChild>
        <w:div w:id="1775513143">
          <w:marLeft w:val="0"/>
          <w:marRight w:val="0"/>
          <w:marTop w:val="0"/>
          <w:marBottom w:val="0"/>
          <w:divBdr>
            <w:top w:val="none" w:sz="0" w:space="0" w:color="auto"/>
            <w:left w:val="none" w:sz="0" w:space="0" w:color="auto"/>
            <w:bottom w:val="none" w:sz="0" w:space="0" w:color="auto"/>
            <w:right w:val="none" w:sz="0" w:space="0" w:color="auto"/>
          </w:divBdr>
        </w:div>
      </w:divsChild>
    </w:div>
    <w:div w:id="1114979980">
      <w:bodyDiv w:val="1"/>
      <w:marLeft w:val="0"/>
      <w:marRight w:val="0"/>
      <w:marTop w:val="0"/>
      <w:marBottom w:val="0"/>
      <w:divBdr>
        <w:top w:val="none" w:sz="0" w:space="0" w:color="auto"/>
        <w:left w:val="none" w:sz="0" w:space="0" w:color="auto"/>
        <w:bottom w:val="none" w:sz="0" w:space="0" w:color="auto"/>
        <w:right w:val="none" w:sz="0" w:space="0" w:color="auto"/>
      </w:divBdr>
      <w:divsChild>
        <w:div w:id="1184248988">
          <w:marLeft w:val="0"/>
          <w:marRight w:val="0"/>
          <w:marTop w:val="0"/>
          <w:marBottom w:val="0"/>
          <w:divBdr>
            <w:top w:val="none" w:sz="0" w:space="0" w:color="auto"/>
            <w:left w:val="none" w:sz="0" w:space="0" w:color="auto"/>
            <w:bottom w:val="none" w:sz="0" w:space="0" w:color="auto"/>
            <w:right w:val="none" w:sz="0" w:space="0" w:color="auto"/>
          </w:divBdr>
        </w:div>
      </w:divsChild>
    </w:div>
    <w:div w:id="1115448048">
      <w:bodyDiv w:val="1"/>
      <w:marLeft w:val="0"/>
      <w:marRight w:val="0"/>
      <w:marTop w:val="0"/>
      <w:marBottom w:val="0"/>
      <w:divBdr>
        <w:top w:val="none" w:sz="0" w:space="0" w:color="auto"/>
        <w:left w:val="none" w:sz="0" w:space="0" w:color="auto"/>
        <w:bottom w:val="none" w:sz="0" w:space="0" w:color="auto"/>
        <w:right w:val="none" w:sz="0" w:space="0" w:color="auto"/>
      </w:divBdr>
    </w:div>
    <w:div w:id="1117793688">
      <w:bodyDiv w:val="1"/>
      <w:marLeft w:val="0"/>
      <w:marRight w:val="0"/>
      <w:marTop w:val="0"/>
      <w:marBottom w:val="0"/>
      <w:divBdr>
        <w:top w:val="none" w:sz="0" w:space="0" w:color="auto"/>
        <w:left w:val="none" w:sz="0" w:space="0" w:color="auto"/>
        <w:bottom w:val="none" w:sz="0" w:space="0" w:color="auto"/>
        <w:right w:val="none" w:sz="0" w:space="0" w:color="auto"/>
      </w:divBdr>
    </w:div>
    <w:div w:id="1126854321">
      <w:bodyDiv w:val="1"/>
      <w:marLeft w:val="0"/>
      <w:marRight w:val="0"/>
      <w:marTop w:val="0"/>
      <w:marBottom w:val="0"/>
      <w:divBdr>
        <w:top w:val="none" w:sz="0" w:space="0" w:color="auto"/>
        <w:left w:val="none" w:sz="0" w:space="0" w:color="auto"/>
        <w:bottom w:val="none" w:sz="0" w:space="0" w:color="auto"/>
        <w:right w:val="none" w:sz="0" w:space="0" w:color="auto"/>
      </w:divBdr>
    </w:div>
    <w:div w:id="1127162334">
      <w:bodyDiv w:val="1"/>
      <w:marLeft w:val="0"/>
      <w:marRight w:val="0"/>
      <w:marTop w:val="0"/>
      <w:marBottom w:val="0"/>
      <w:divBdr>
        <w:top w:val="none" w:sz="0" w:space="0" w:color="auto"/>
        <w:left w:val="none" w:sz="0" w:space="0" w:color="auto"/>
        <w:bottom w:val="none" w:sz="0" w:space="0" w:color="auto"/>
        <w:right w:val="none" w:sz="0" w:space="0" w:color="auto"/>
      </w:divBdr>
    </w:div>
    <w:div w:id="1132285120">
      <w:bodyDiv w:val="1"/>
      <w:marLeft w:val="0"/>
      <w:marRight w:val="0"/>
      <w:marTop w:val="0"/>
      <w:marBottom w:val="0"/>
      <w:divBdr>
        <w:top w:val="none" w:sz="0" w:space="0" w:color="auto"/>
        <w:left w:val="none" w:sz="0" w:space="0" w:color="auto"/>
        <w:bottom w:val="none" w:sz="0" w:space="0" w:color="auto"/>
        <w:right w:val="none" w:sz="0" w:space="0" w:color="auto"/>
      </w:divBdr>
    </w:div>
    <w:div w:id="1133909684">
      <w:bodyDiv w:val="1"/>
      <w:marLeft w:val="0"/>
      <w:marRight w:val="0"/>
      <w:marTop w:val="0"/>
      <w:marBottom w:val="0"/>
      <w:divBdr>
        <w:top w:val="none" w:sz="0" w:space="0" w:color="auto"/>
        <w:left w:val="none" w:sz="0" w:space="0" w:color="auto"/>
        <w:bottom w:val="none" w:sz="0" w:space="0" w:color="auto"/>
        <w:right w:val="none" w:sz="0" w:space="0" w:color="auto"/>
      </w:divBdr>
      <w:divsChild>
        <w:div w:id="126315907">
          <w:marLeft w:val="0"/>
          <w:marRight w:val="0"/>
          <w:marTop w:val="0"/>
          <w:marBottom w:val="0"/>
          <w:divBdr>
            <w:top w:val="none" w:sz="0" w:space="0" w:color="auto"/>
            <w:left w:val="none" w:sz="0" w:space="0" w:color="auto"/>
            <w:bottom w:val="none" w:sz="0" w:space="0" w:color="auto"/>
            <w:right w:val="none" w:sz="0" w:space="0" w:color="auto"/>
          </w:divBdr>
        </w:div>
      </w:divsChild>
    </w:div>
    <w:div w:id="1133911251">
      <w:bodyDiv w:val="1"/>
      <w:marLeft w:val="0"/>
      <w:marRight w:val="0"/>
      <w:marTop w:val="0"/>
      <w:marBottom w:val="0"/>
      <w:divBdr>
        <w:top w:val="none" w:sz="0" w:space="0" w:color="auto"/>
        <w:left w:val="none" w:sz="0" w:space="0" w:color="auto"/>
        <w:bottom w:val="none" w:sz="0" w:space="0" w:color="auto"/>
        <w:right w:val="none" w:sz="0" w:space="0" w:color="auto"/>
      </w:divBdr>
      <w:divsChild>
        <w:div w:id="2104642194">
          <w:marLeft w:val="0"/>
          <w:marRight w:val="0"/>
          <w:marTop w:val="0"/>
          <w:marBottom w:val="0"/>
          <w:divBdr>
            <w:top w:val="none" w:sz="0" w:space="0" w:color="auto"/>
            <w:left w:val="none" w:sz="0" w:space="0" w:color="auto"/>
            <w:bottom w:val="none" w:sz="0" w:space="0" w:color="auto"/>
            <w:right w:val="none" w:sz="0" w:space="0" w:color="auto"/>
          </w:divBdr>
        </w:div>
      </w:divsChild>
    </w:div>
    <w:div w:id="1134833366">
      <w:bodyDiv w:val="1"/>
      <w:marLeft w:val="0"/>
      <w:marRight w:val="0"/>
      <w:marTop w:val="0"/>
      <w:marBottom w:val="0"/>
      <w:divBdr>
        <w:top w:val="none" w:sz="0" w:space="0" w:color="auto"/>
        <w:left w:val="none" w:sz="0" w:space="0" w:color="auto"/>
        <w:bottom w:val="none" w:sz="0" w:space="0" w:color="auto"/>
        <w:right w:val="none" w:sz="0" w:space="0" w:color="auto"/>
      </w:divBdr>
    </w:div>
    <w:div w:id="1135216239">
      <w:bodyDiv w:val="1"/>
      <w:marLeft w:val="0"/>
      <w:marRight w:val="0"/>
      <w:marTop w:val="0"/>
      <w:marBottom w:val="0"/>
      <w:divBdr>
        <w:top w:val="none" w:sz="0" w:space="0" w:color="auto"/>
        <w:left w:val="none" w:sz="0" w:space="0" w:color="auto"/>
        <w:bottom w:val="none" w:sz="0" w:space="0" w:color="auto"/>
        <w:right w:val="none" w:sz="0" w:space="0" w:color="auto"/>
      </w:divBdr>
      <w:divsChild>
        <w:div w:id="2018338108">
          <w:marLeft w:val="0"/>
          <w:marRight w:val="0"/>
          <w:marTop w:val="0"/>
          <w:marBottom w:val="0"/>
          <w:divBdr>
            <w:top w:val="none" w:sz="0" w:space="0" w:color="auto"/>
            <w:left w:val="none" w:sz="0" w:space="0" w:color="auto"/>
            <w:bottom w:val="none" w:sz="0" w:space="0" w:color="auto"/>
            <w:right w:val="none" w:sz="0" w:space="0" w:color="auto"/>
          </w:divBdr>
        </w:div>
      </w:divsChild>
    </w:div>
    <w:div w:id="1139225114">
      <w:bodyDiv w:val="1"/>
      <w:marLeft w:val="0"/>
      <w:marRight w:val="0"/>
      <w:marTop w:val="0"/>
      <w:marBottom w:val="0"/>
      <w:divBdr>
        <w:top w:val="none" w:sz="0" w:space="0" w:color="auto"/>
        <w:left w:val="none" w:sz="0" w:space="0" w:color="auto"/>
        <w:bottom w:val="none" w:sz="0" w:space="0" w:color="auto"/>
        <w:right w:val="none" w:sz="0" w:space="0" w:color="auto"/>
      </w:divBdr>
    </w:div>
    <w:div w:id="1142305458">
      <w:bodyDiv w:val="1"/>
      <w:marLeft w:val="0"/>
      <w:marRight w:val="0"/>
      <w:marTop w:val="0"/>
      <w:marBottom w:val="0"/>
      <w:divBdr>
        <w:top w:val="none" w:sz="0" w:space="0" w:color="auto"/>
        <w:left w:val="none" w:sz="0" w:space="0" w:color="auto"/>
        <w:bottom w:val="none" w:sz="0" w:space="0" w:color="auto"/>
        <w:right w:val="none" w:sz="0" w:space="0" w:color="auto"/>
      </w:divBdr>
      <w:divsChild>
        <w:div w:id="957833871">
          <w:marLeft w:val="0"/>
          <w:marRight w:val="0"/>
          <w:marTop w:val="0"/>
          <w:marBottom w:val="0"/>
          <w:divBdr>
            <w:top w:val="none" w:sz="0" w:space="0" w:color="auto"/>
            <w:left w:val="none" w:sz="0" w:space="0" w:color="auto"/>
            <w:bottom w:val="none" w:sz="0" w:space="0" w:color="auto"/>
            <w:right w:val="none" w:sz="0" w:space="0" w:color="auto"/>
          </w:divBdr>
        </w:div>
      </w:divsChild>
    </w:div>
    <w:div w:id="1142964405">
      <w:bodyDiv w:val="1"/>
      <w:marLeft w:val="0"/>
      <w:marRight w:val="0"/>
      <w:marTop w:val="0"/>
      <w:marBottom w:val="0"/>
      <w:divBdr>
        <w:top w:val="none" w:sz="0" w:space="0" w:color="auto"/>
        <w:left w:val="none" w:sz="0" w:space="0" w:color="auto"/>
        <w:bottom w:val="none" w:sz="0" w:space="0" w:color="auto"/>
        <w:right w:val="none" w:sz="0" w:space="0" w:color="auto"/>
      </w:divBdr>
    </w:div>
    <w:div w:id="1143347369">
      <w:bodyDiv w:val="1"/>
      <w:marLeft w:val="0"/>
      <w:marRight w:val="0"/>
      <w:marTop w:val="0"/>
      <w:marBottom w:val="0"/>
      <w:divBdr>
        <w:top w:val="none" w:sz="0" w:space="0" w:color="auto"/>
        <w:left w:val="none" w:sz="0" w:space="0" w:color="auto"/>
        <w:bottom w:val="none" w:sz="0" w:space="0" w:color="auto"/>
        <w:right w:val="none" w:sz="0" w:space="0" w:color="auto"/>
      </w:divBdr>
    </w:div>
    <w:div w:id="1145850697">
      <w:bodyDiv w:val="1"/>
      <w:marLeft w:val="0"/>
      <w:marRight w:val="0"/>
      <w:marTop w:val="0"/>
      <w:marBottom w:val="0"/>
      <w:divBdr>
        <w:top w:val="none" w:sz="0" w:space="0" w:color="auto"/>
        <w:left w:val="none" w:sz="0" w:space="0" w:color="auto"/>
        <w:bottom w:val="none" w:sz="0" w:space="0" w:color="auto"/>
        <w:right w:val="none" w:sz="0" w:space="0" w:color="auto"/>
      </w:divBdr>
    </w:div>
    <w:div w:id="1148863554">
      <w:bodyDiv w:val="1"/>
      <w:marLeft w:val="0"/>
      <w:marRight w:val="0"/>
      <w:marTop w:val="0"/>
      <w:marBottom w:val="0"/>
      <w:divBdr>
        <w:top w:val="none" w:sz="0" w:space="0" w:color="auto"/>
        <w:left w:val="none" w:sz="0" w:space="0" w:color="auto"/>
        <w:bottom w:val="none" w:sz="0" w:space="0" w:color="auto"/>
        <w:right w:val="none" w:sz="0" w:space="0" w:color="auto"/>
      </w:divBdr>
    </w:div>
    <w:div w:id="1155684133">
      <w:bodyDiv w:val="1"/>
      <w:marLeft w:val="0"/>
      <w:marRight w:val="0"/>
      <w:marTop w:val="0"/>
      <w:marBottom w:val="0"/>
      <w:divBdr>
        <w:top w:val="none" w:sz="0" w:space="0" w:color="auto"/>
        <w:left w:val="none" w:sz="0" w:space="0" w:color="auto"/>
        <w:bottom w:val="none" w:sz="0" w:space="0" w:color="auto"/>
        <w:right w:val="none" w:sz="0" w:space="0" w:color="auto"/>
      </w:divBdr>
      <w:divsChild>
        <w:div w:id="376198470">
          <w:marLeft w:val="0"/>
          <w:marRight w:val="0"/>
          <w:marTop w:val="0"/>
          <w:marBottom w:val="0"/>
          <w:divBdr>
            <w:top w:val="none" w:sz="0" w:space="0" w:color="auto"/>
            <w:left w:val="none" w:sz="0" w:space="0" w:color="auto"/>
            <w:bottom w:val="none" w:sz="0" w:space="0" w:color="auto"/>
            <w:right w:val="none" w:sz="0" w:space="0" w:color="auto"/>
          </w:divBdr>
        </w:div>
      </w:divsChild>
    </w:div>
    <w:div w:id="1167401718">
      <w:bodyDiv w:val="1"/>
      <w:marLeft w:val="0"/>
      <w:marRight w:val="0"/>
      <w:marTop w:val="0"/>
      <w:marBottom w:val="0"/>
      <w:divBdr>
        <w:top w:val="none" w:sz="0" w:space="0" w:color="auto"/>
        <w:left w:val="none" w:sz="0" w:space="0" w:color="auto"/>
        <w:bottom w:val="none" w:sz="0" w:space="0" w:color="auto"/>
        <w:right w:val="none" w:sz="0" w:space="0" w:color="auto"/>
      </w:divBdr>
    </w:div>
    <w:div w:id="1170484400">
      <w:bodyDiv w:val="1"/>
      <w:marLeft w:val="0"/>
      <w:marRight w:val="0"/>
      <w:marTop w:val="0"/>
      <w:marBottom w:val="0"/>
      <w:divBdr>
        <w:top w:val="none" w:sz="0" w:space="0" w:color="auto"/>
        <w:left w:val="none" w:sz="0" w:space="0" w:color="auto"/>
        <w:bottom w:val="none" w:sz="0" w:space="0" w:color="auto"/>
        <w:right w:val="none" w:sz="0" w:space="0" w:color="auto"/>
      </w:divBdr>
    </w:div>
    <w:div w:id="1171605058">
      <w:bodyDiv w:val="1"/>
      <w:marLeft w:val="0"/>
      <w:marRight w:val="0"/>
      <w:marTop w:val="0"/>
      <w:marBottom w:val="0"/>
      <w:divBdr>
        <w:top w:val="none" w:sz="0" w:space="0" w:color="auto"/>
        <w:left w:val="none" w:sz="0" w:space="0" w:color="auto"/>
        <w:bottom w:val="none" w:sz="0" w:space="0" w:color="auto"/>
        <w:right w:val="none" w:sz="0" w:space="0" w:color="auto"/>
      </w:divBdr>
      <w:divsChild>
        <w:div w:id="349796121">
          <w:marLeft w:val="0"/>
          <w:marRight w:val="0"/>
          <w:marTop w:val="0"/>
          <w:marBottom w:val="0"/>
          <w:divBdr>
            <w:top w:val="none" w:sz="0" w:space="0" w:color="auto"/>
            <w:left w:val="none" w:sz="0" w:space="0" w:color="auto"/>
            <w:bottom w:val="none" w:sz="0" w:space="0" w:color="auto"/>
            <w:right w:val="none" w:sz="0" w:space="0" w:color="auto"/>
          </w:divBdr>
        </w:div>
      </w:divsChild>
    </w:div>
    <w:div w:id="1176312489">
      <w:bodyDiv w:val="1"/>
      <w:marLeft w:val="0"/>
      <w:marRight w:val="0"/>
      <w:marTop w:val="0"/>
      <w:marBottom w:val="0"/>
      <w:divBdr>
        <w:top w:val="none" w:sz="0" w:space="0" w:color="auto"/>
        <w:left w:val="none" w:sz="0" w:space="0" w:color="auto"/>
        <w:bottom w:val="none" w:sz="0" w:space="0" w:color="auto"/>
        <w:right w:val="none" w:sz="0" w:space="0" w:color="auto"/>
      </w:divBdr>
    </w:div>
    <w:div w:id="1178039788">
      <w:bodyDiv w:val="1"/>
      <w:marLeft w:val="0"/>
      <w:marRight w:val="0"/>
      <w:marTop w:val="0"/>
      <w:marBottom w:val="0"/>
      <w:divBdr>
        <w:top w:val="none" w:sz="0" w:space="0" w:color="auto"/>
        <w:left w:val="none" w:sz="0" w:space="0" w:color="auto"/>
        <w:bottom w:val="none" w:sz="0" w:space="0" w:color="auto"/>
        <w:right w:val="none" w:sz="0" w:space="0" w:color="auto"/>
      </w:divBdr>
    </w:div>
    <w:div w:id="1180582834">
      <w:bodyDiv w:val="1"/>
      <w:marLeft w:val="0"/>
      <w:marRight w:val="0"/>
      <w:marTop w:val="0"/>
      <w:marBottom w:val="0"/>
      <w:divBdr>
        <w:top w:val="none" w:sz="0" w:space="0" w:color="auto"/>
        <w:left w:val="none" w:sz="0" w:space="0" w:color="auto"/>
        <w:bottom w:val="none" w:sz="0" w:space="0" w:color="auto"/>
        <w:right w:val="none" w:sz="0" w:space="0" w:color="auto"/>
      </w:divBdr>
    </w:div>
    <w:div w:id="1183780392">
      <w:bodyDiv w:val="1"/>
      <w:marLeft w:val="0"/>
      <w:marRight w:val="0"/>
      <w:marTop w:val="0"/>
      <w:marBottom w:val="0"/>
      <w:divBdr>
        <w:top w:val="none" w:sz="0" w:space="0" w:color="auto"/>
        <w:left w:val="none" w:sz="0" w:space="0" w:color="auto"/>
        <w:bottom w:val="none" w:sz="0" w:space="0" w:color="auto"/>
        <w:right w:val="none" w:sz="0" w:space="0" w:color="auto"/>
      </w:divBdr>
    </w:div>
    <w:div w:id="1184586999">
      <w:bodyDiv w:val="1"/>
      <w:marLeft w:val="0"/>
      <w:marRight w:val="0"/>
      <w:marTop w:val="0"/>
      <w:marBottom w:val="0"/>
      <w:divBdr>
        <w:top w:val="none" w:sz="0" w:space="0" w:color="auto"/>
        <w:left w:val="none" w:sz="0" w:space="0" w:color="auto"/>
        <w:bottom w:val="none" w:sz="0" w:space="0" w:color="auto"/>
        <w:right w:val="none" w:sz="0" w:space="0" w:color="auto"/>
      </w:divBdr>
    </w:div>
    <w:div w:id="1185747148">
      <w:bodyDiv w:val="1"/>
      <w:marLeft w:val="0"/>
      <w:marRight w:val="0"/>
      <w:marTop w:val="0"/>
      <w:marBottom w:val="0"/>
      <w:divBdr>
        <w:top w:val="none" w:sz="0" w:space="0" w:color="auto"/>
        <w:left w:val="none" w:sz="0" w:space="0" w:color="auto"/>
        <w:bottom w:val="none" w:sz="0" w:space="0" w:color="auto"/>
        <w:right w:val="none" w:sz="0" w:space="0" w:color="auto"/>
      </w:divBdr>
    </w:div>
    <w:div w:id="1188253573">
      <w:bodyDiv w:val="1"/>
      <w:marLeft w:val="0"/>
      <w:marRight w:val="0"/>
      <w:marTop w:val="0"/>
      <w:marBottom w:val="0"/>
      <w:divBdr>
        <w:top w:val="none" w:sz="0" w:space="0" w:color="auto"/>
        <w:left w:val="none" w:sz="0" w:space="0" w:color="auto"/>
        <w:bottom w:val="none" w:sz="0" w:space="0" w:color="auto"/>
        <w:right w:val="none" w:sz="0" w:space="0" w:color="auto"/>
      </w:divBdr>
    </w:div>
    <w:div w:id="1188370654">
      <w:bodyDiv w:val="1"/>
      <w:marLeft w:val="0"/>
      <w:marRight w:val="0"/>
      <w:marTop w:val="0"/>
      <w:marBottom w:val="0"/>
      <w:divBdr>
        <w:top w:val="none" w:sz="0" w:space="0" w:color="auto"/>
        <w:left w:val="none" w:sz="0" w:space="0" w:color="auto"/>
        <w:bottom w:val="none" w:sz="0" w:space="0" w:color="auto"/>
        <w:right w:val="none" w:sz="0" w:space="0" w:color="auto"/>
      </w:divBdr>
      <w:divsChild>
        <w:div w:id="1380084392">
          <w:marLeft w:val="0"/>
          <w:marRight w:val="0"/>
          <w:marTop w:val="0"/>
          <w:marBottom w:val="0"/>
          <w:divBdr>
            <w:top w:val="none" w:sz="0" w:space="0" w:color="auto"/>
            <w:left w:val="none" w:sz="0" w:space="0" w:color="auto"/>
            <w:bottom w:val="none" w:sz="0" w:space="0" w:color="auto"/>
            <w:right w:val="none" w:sz="0" w:space="0" w:color="auto"/>
          </w:divBdr>
        </w:div>
      </w:divsChild>
    </w:div>
    <w:div w:id="1192690172">
      <w:bodyDiv w:val="1"/>
      <w:marLeft w:val="0"/>
      <w:marRight w:val="0"/>
      <w:marTop w:val="0"/>
      <w:marBottom w:val="0"/>
      <w:divBdr>
        <w:top w:val="none" w:sz="0" w:space="0" w:color="auto"/>
        <w:left w:val="none" w:sz="0" w:space="0" w:color="auto"/>
        <w:bottom w:val="none" w:sz="0" w:space="0" w:color="auto"/>
        <w:right w:val="none" w:sz="0" w:space="0" w:color="auto"/>
      </w:divBdr>
    </w:div>
    <w:div w:id="1192719683">
      <w:bodyDiv w:val="1"/>
      <w:marLeft w:val="0"/>
      <w:marRight w:val="0"/>
      <w:marTop w:val="0"/>
      <w:marBottom w:val="0"/>
      <w:divBdr>
        <w:top w:val="none" w:sz="0" w:space="0" w:color="auto"/>
        <w:left w:val="none" w:sz="0" w:space="0" w:color="auto"/>
        <w:bottom w:val="none" w:sz="0" w:space="0" w:color="auto"/>
        <w:right w:val="none" w:sz="0" w:space="0" w:color="auto"/>
      </w:divBdr>
    </w:div>
    <w:div w:id="1201631116">
      <w:bodyDiv w:val="1"/>
      <w:marLeft w:val="0"/>
      <w:marRight w:val="0"/>
      <w:marTop w:val="0"/>
      <w:marBottom w:val="0"/>
      <w:divBdr>
        <w:top w:val="none" w:sz="0" w:space="0" w:color="auto"/>
        <w:left w:val="none" w:sz="0" w:space="0" w:color="auto"/>
        <w:bottom w:val="none" w:sz="0" w:space="0" w:color="auto"/>
        <w:right w:val="none" w:sz="0" w:space="0" w:color="auto"/>
      </w:divBdr>
    </w:div>
    <w:div w:id="1202092663">
      <w:bodyDiv w:val="1"/>
      <w:marLeft w:val="0"/>
      <w:marRight w:val="0"/>
      <w:marTop w:val="0"/>
      <w:marBottom w:val="0"/>
      <w:divBdr>
        <w:top w:val="none" w:sz="0" w:space="0" w:color="auto"/>
        <w:left w:val="none" w:sz="0" w:space="0" w:color="auto"/>
        <w:bottom w:val="none" w:sz="0" w:space="0" w:color="auto"/>
        <w:right w:val="none" w:sz="0" w:space="0" w:color="auto"/>
      </w:divBdr>
      <w:divsChild>
        <w:div w:id="676663107">
          <w:marLeft w:val="0"/>
          <w:marRight w:val="0"/>
          <w:marTop w:val="0"/>
          <w:marBottom w:val="0"/>
          <w:divBdr>
            <w:top w:val="none" w:sz="0" w:space="0" w:color="auto"/>
            <w:left w:val="none" w:sz="0" w:space="0" w:color="auto"/>
            <w:bottom w:val="none" w:sz="0" w:space="0" w:color="auto"/>
            <w:right w:val="none" w:sz="0" w:space="0" w:color="auto"/>
          </w:divBdr>
        </w:div>
      </w:divsChild>
    </w:div>
    <w:div w:id="1207108296">
      <w:bodyDiv w:val="1"/>
      <w:marLeft w:val="0"/>
      <w:marRight w:val="0"/>
      <w:marTop w:val="0"/>
      <w:marBottom w:val="0"/>
      <w:divBdr>
        <w:top w:val="none" w:sz="0" w:space="0" w:color="auto"/>
        <w:left w:val="none" w:sz="0" w:space="0" w:color="auto"/>
        <w:bottom w:val="none" w:sz="0" w:space="0" w:color="auto"/>
        <w:right w:val="none" w:sz="0" w:space="0" w:color="auto"/>
      </w:divBdr>
    </w:div>
    <w:div w:id="1208027894">
      <w:bodyDiv w:val="1"/>
      <w:marLeft w:val="0"/>
      <w:marRight w:val="0"/>
      <w:marTop w:val="0"/>
      <w:marBottom w:val="0"/>
      <w:divBdr>
        <w:top w:val="none" w:sz="0" w:space="0" w:color="auto"/>
        <w:left w:val="none" w:sz="0" w:space="0" w:color="auto"/>
        <w:bottom w:val="none" w:sz="0" w:space="0" w:color="auto"/>
        <w:right w:val="none" w:sz="0" w:space="0" w:color="auto"/>
      </w:divBdr>
      <w:divsChild>
        <w:div w:id="556865418">
          <w:marLeft w:val="0"/>
          <w:marRight w:val="0"/>
          <w:marTop w:val="0"/>
          <w:marBottom w:val="0"/>
          <w:divBdr>
            <w:top w:val="none" w:sz="0" w:space="0" w:color="auto"/>
            <w:left w:val="none" w:sz="0" w:space="0" w:color="auto"/>
            <w:bottom w:val="none" w:sz="0" w:space="0" w:color="auto"/>
            <w:right w:val="none" w:sz="0" w:space="0" w:color="auto"/>
          </w:divBdr>
        </w:div>
      </w:divsChild>
    </w:div>
    <w:div w:id="1209298899">
      <w:bodyDiv w:val="1"/>
      <w:marLeft w:val="0"/>
      <w:marRight w:val="0"/>
      <w:marTop w:val="0"/>
      <w:marBottom w:val="0"/>
      <w:divBdr>
        <w:top w:val="none" w:sz="0" w:space="0" w:color="auto"/>
        <w:left w:val="none" w:sz="0" w:space="0" w:color="auto"/>
        <w:bottom w:val="none" w:sz="0" w:space="0" w:color="auto"/>
        <w:right w:val="none" w:sz="0" w:space="0" w:color="auto"/>
      </w:divBdr>
    </w:div>
    <w:div w:id="1209805287">
      <w:bodyDiv w:val="1"/>
      <w:marLeft w:val="0"/>
      <w:marRight w:val="0"/>
      <w:marTop w:val="0"/>
      <w:marBottom w:val="0"/>
      <w:divBdr>
        <w:top w:val="none" w:sz="0" w:space="0" w:color="auto"/>
        <w:left w:val="none" w:sz="0" w:space="0" w:color="auto"/>
        <w:bottom w:val="none" w:sz="0" w:space="0" w:color="auto"/>
        <w:right w:val="none" w:sz="0" w:space="0" w:color="auto"/>
      </w:divBdr>
    </w:div>
    <w:div w:id="1210725265">
      <w:bodyDiv w:val="1"/>
      <w:marLeft w:val="0"/>
      <w:marRight w:val="0"/>
      <w:marTop w:val="0"/>
      <w:marBottom w:val="0"/>
      <w:divBdr>
        <w:top w:val="none" w:sz="0" w:space="0" w:color="auto"/>
        <w:left w:val="none" w:sz="0" w:space="0" w:color="auto"/>
        <w:bottom w:val="none" w:sz="0" w:space="0" w:color="auto"/>
        <w:right w:val="none" w:sz="0" w:space="0" w:color="auto"/>
      </w:divBdr>
    </w:div>
    <w:div w:id="1218860735">
      <w:bodyDiv w:val="1"/>
      <w:marLeft w:val="0"/>
      <w:marRight w:val="0"/>
      <w:marTop w:val="0"/>
      <w:marBottom w:val="0"/>
      <w:divBdr>
        <w:top w:val="none" w:sz="0" w:space="0" w:color="auto"/>
        <w:left w:val="none" w:sz="0" w:space="0" w:color="auto"/>
        <w:bottom w:val="none" w:sz="0" w:space="0" w:color="auto"/>
        <w:right w:val="none" w:sz="0" w:space="0" w:color="auto"/>
      </w:divBdr>
    </w:div>
    <w:div w:id="1219048847">
      <w:bodyDiv w:val="1"/>
      <w:marLeft w:val="0"/>
      <w:marRight w:val="0"/>
      <w:marTop w:val="0"/>
      <w:marBottom w:val="0"/>
      <w:divBdr>
        <w:top w:val="none" w:sz="0" w:space="0" w:color="auto"/>
        <w:left w:val="none" w:sz="0" w:space="0" w:color="auto"/>
        <w:bottom w:val="none" w:sz="0" w:space="0" w:color="auto"/>
        <w:right w:val="none" w:sz="0" w:space="0" w:color="auto"/>
      </w:divBdr>
    </w:div>
    <w:div w:id="1221669876">
      <w:bodyDiv w:val="1"/>
      <w:marLeft w:val="0"/>
      <w:marRight w:val="0"/>
      <w:marTop w:val="0"/>
      <w:marBottom w:val="0"/>
      <w:divBdr>
        <w:top w:val="none" w:sz="0" w:space="0" w:color="auto"/>
        <w:left w:val="none" w:sz="0" w:space="0" w:color="auto"/>
        <w:bottom w:val="none" w:sz="0" w:space="0" w:color="auto"/>
        <w:right w:val="none" w:sz="0" w:space="0" w:color="auto"/>
      </w:divBdr>
    </w:div>
    <w:div w:id="1222709938">
      <w:bodyDiv w:val="1"/>
      <w:marLeft w:val="0"/>
      <w:marRight w:val="0"/>
      <w:marTop w:val="0"/>
      <w:marBottom w:val="0"/>
      <w:divBdr>
        <w:top w:val="none" w:sz="0" w:space="0" w:color="auto"/>
        <w:left w:val="none" w:sz="0" w:space="0" w:color="auto"/>
        <w:bottom w:val="none" w:sz="0" w:space="0" w:color="auto"/>
        <w:right w:val="none" w:sz="0" w:space="0" w:color="auto"/>
      </w:divBdr>
    </w:div>
    <w:div w:id="1223633631">
      <w:bodyDiv w:val="1"/>
      <w:marLeft w:val="0"/>
      <w:marRight w:val="0"/>
      <w:marTop w:val="0"/>
      <w:marBottom w:val="0"/>
      <w:divBdr>
        <w:top w:val="none" w:sz="0" w:space="0" w:color="auto"/>
        <w:left w:val="none" w:sz="0" w:space="0" w:color="auto"/>
        <w:bottom w:val="none" w:sz="0" w:space="0" w:color="auto"/>
        <w:right w:val="none" w:sz="0" w:space="0" w:color="auto"/>
      </w:divBdr>
    </w:div>
    <w:div w:id="1223982701">
      <w:bodyDiv w:val="1"/>
      <w:marLeft w:val="0"/>
      <w:marRight w:val="0"/>
      <w:marTop w:val="0"/>
      <w:marBottom w:val="0"/>
      <w:divBdr>
        <w:top w:val="none" w:sz="0" w:space="0" w:color="auto"/>
        <w:left w:val="none" w:sz="0" w:space="0" w:color="auto"/>
        <w:bottom w:val="none" w:sz="0" w:space="0" w:color="auto"/>
        <w:right w:val="none" w:sz="0" w:space="0" w:color="auto"/>
      </w:divBdr>
    </w:div>
    <w:div w:id="1228227523">
      <w:bodyDiv w:val="1"/>
      <w:marLeft w:val="0"/>
      <w:marRight w:val="0"/>
      <w:marTop w:val="0"/>
      <w:marBottom w:val="0"/>
      <w:divBdr>
        <w:top w:val="none" w:sz="0" w:space="0" w:color="auto"/>
        <w:left w:val="none" w:sz="0" w:space="0" w:color="auto"/>
        <w:bottom w:val="none" w:sz="0" w:space="0" w:color="auto"/>
        <w:right w:val="none" w:sz="0" w:space="0" w:color="auto"/>
      </w:divBdr>
    </w:div>
    <w:div w:id="1229614876">
      <w:bodyDiv w:val="1"/>
      <w:marLeft w:val="0"/>
      <w:marRight w:val="0"/>
      <w:marTop w:val="0"/>
      <w:marBottom w:val="0"/>
      <w:divBdr>
        <w:top w:val="none" w:sz="0" w:space="0" w:color="auto"/>
        <w:left w:val="none" w:sz="0" w:space="0" w:color="auto"/>
        <w:bottom w:val="none" w:sz="0" w:space="0" w:color="auto"/>
        <w:right w:val="none" w:sz="0" w:space="0" w:color="auto"/>
      </w:divBdr>
    </w:div>
    <w:div w:id="1229806897">
      <w:bodyDiv w:val="1"/>
      <w:marLeft w:val="0"/>
      <w:marRight w:val="0"/>
      <w:marTop w:val="0"/>
      <w:marBottom w:val="0"/>
      <w:divBdr>
        <w:top w:val="none" w:sz="0" w:space="0" w:color="auto"/>
        <w:left w:val="none" w:sz="0" w:space="0" w:color="auto"/>
        <w:bottom w:val="none" w:sz="0" w:space="0" w:color="auto"/>
        <w:right w:val="none" w:sz="0" w:space="0" w:color="auto"/>
      </w:divBdr>
    </w:div>
    <w:div w:id="1230725297">
      <w:bodyDiv w:val="1"/>
      <w:marLeft w:val="0"/>
      <w:marRight w:val="0"/>
      <w:marTop w:val="0"/>
      <w:marBottom w:val="0"/>
      <w:divBdr>
        <w:top w:val="none" w:sz="0" w:space="0" w:color="auto"/>
        <w:left w:val="none" w:sz="0" w:space="0" w:color="auto"/>
        <w:bottom w:val="none" w:sz="0" w:space="0" w:color="auto"/>
        <w:right w:val="none" w:sz="0" w:space="0" w:color="auto"/>
      </w:divBdr>
      <w:divsChild>
        <w:div w:id="455218367">
          <w:marLeft w:val="0"/>
          <w:marRight w:val="0"/>
          <w:marTop w:val="0"/>
          <w:marBottom w:val="0"/>
          <w:divBdr>
            <w:top w:val="none" w:sz="0" w:space="0" w:color="auto"/>
            <w:left w:val="none" w:sz="0" w:space="0" w:color="auto"/>
            <w:bottom w:val="none" w:sz="0" w:space="0" w:color="auto"/>
            <w:right w:val="none" w:sz="0" w:space="0" w:color="auto"/>
          </w:divBdr>
        </w:div>
      </w:divsChild>
    </w:div>
    <w:div w:id="1231618761">
      <w:bodyDiv w:val="1"/>
      <w:marLeft w:val="0"/>
      <w:marRight w:val="0"/>
      <w:marTop w:val="0"/>
      <w:marBottom w:val="0"/>
      <w:divBdr>
        <w:top w:val="none" w:sz="0" w:space="0" w:color="auto"/>
        <w:left w:val="none" w:sz="0" w:space="0" w:color="auto"/>
        <w:bottom w:val="none" w:sz="0" w:space="0" w:color="auto"/>
        <w:right w:val="none" w:sz="0" w:space="0" w:color="auto"/>
      </w:divBdr>
      <w:divsChild>
        <w:div w:id="1560632247">
          <w:marLeft w:val="0"/>
          <w:marRight w:val="0"/>
          <w:marTop w:val="0"/>
          <w:marBottom w:val="0"/>
          <w:divBdr>
            <w:top w:val="none" w:sz="0" w:space="0" w:color="auto"/>
            <w:left w:val="none" w:sz="0" w:space="0" w:color="auto"/>
            <w:bottom w:val="none" w:sz="0" w:space="0" w:color="auto"/>
            <w:right w:val="none" w:sz="0" w:space="0" w:color="auto"/>
          </w:divBdr>
        </w:div>
      </w:divsChild>
    </w:div>
    <w:div w:id="1233736130">
      <w:bodyDiv w:val="1"/>
      <w:marLeft w:val="0"/>
      <w:marRight w:val="0"/>
      <w:marTop w:val="0"/>
      <w:marBottom w:val="0"/>
      <w:divBdr>
        <w:top w:val="none" w:sz="0" w:space="0" w:color="auto"/>
        <w:left w:val="none" w:sz="0" w:space="0" w:color="auto"/>
        <w:bottom w:val="none" w:sz="0" w:space="0" w:color="auto"/>
        <w:right w:val="none" w:sz="0" w:space="0" w:color="auto"/>
      </w:divBdr>
    </w:div>
    <w:div w:id="1237939374">
      <w:bodyDiv w:val="1"/>
      <w:marLeft w:val="0"/>
      <w:marRight w:val="0"/>
      <w:marTop w:val="0"/>
      <w:marBottom w:val="0"/>
      <w:divBdr>
        <w:top w:val="none" w:sz="0" w:space="0" w:color="auto"/>
        <w:left w:val="none" w:sz="0" w:space="0" w:color="auto"/>
        <w:bottom w:val="none" w:sz="0" w:space="0" w:color="auto"/>
        <w:right w:val="none" w:sz="0" w:space="0" w:color="auto"/>
      </w:divBdr>
    </w:div>
    <w:div w:id="1238394642">
      <w:bodyDiv w:val="1"/>
      <w:marLeft w:val="0"/>
      <w:marRight w:val="0"/>
      <w:marTop w:val="0"/>
      <w:marBottom w:val="0"/>
      <w:divBdr>
        <w:top w:val="none" w:sz="0" w:space="0" w:color="auto"/>
        <w:left w:val="none" w:sz="0" w:space="0" w:color="auto"/>
        <w:bottom w:val="none" w:sz="0" w:space="0" w:color="auto"/>
        <w:right w:val="none" w:sz="0" w:space="0" w:color="auto"/>
      </w:divBdr>
      <w:divsChild>
        <w:div w:id="1829445189">
          <w:marLeft w:val="0"/>
          <w:marRight w:val="0"/>
          <w:marTop w:val="0"/>
          <w:marBottom w:val="0"/>
          <w:divBdr>
            <w:top w:val="none" w:sz="0" w:space="0" w:color="auto"/>
            <w:left w:val="none" w:sz="0" w:space="0" w:color="auto"/>
            <w:bottom w:val="none" w:sz="0" w:space="0" w:color="auto"/>
            <w:right w:val="none" w:sz="0" w:space="0" w:color="auto"/>
          </w:divBdr>
        </w:div>
      </w:divsChild>
    </w:div>
    <w:div w:id="1239628776">
      <w:bodyDiv w:val="1"/>
      <w:marLeft w:val="0"/>
      <w:marRight w:val="0"/>
      <w:marTop w:val="0"/>
      <w:marBottom w:val="0"/>
      <w:divBdr>
        <w:top w:val="none" w:sz="0" w:space="0" w:color="auto"/>
        <w:left w:val="none" w:sz="0" w:space="0" w:color="auto"/>
        <w:bottom w:val="none" w:sz="0" w:space="0" w:color="auto"/>
        <w:right w:val="none" w:sz="0" w:space="0" w:color="auto"/>
      </w:divBdr>
    </w:div>
    <w:div w:id="1240099733">
      <w:bodyDiv w:val="1"/>
      <w:marLeft w:val="0"/>
      <w:marRight w:val="0"/>
      <w:marTop w:val="0"/>
      <w:marBottom w:val="0"/>
      <w:divBdr>
        <w:top w:val="none" w:sz="0" w:space="0" w:color="auto"/>
        <w:left w:val="none" w:sz="0" w:space="0" w:color="auto"/>
        <w:bottom w:val="none" w:sz="0" w:space="0" w:color="auto"/>
        <w:right w:val="none" w:sz="0" w:space="0" w:color="auto"/>
      </w:divBdr>
    </w:div>
    <w:div w:id="1240599059">
      <w:bodyDiv w:val="1"/>
      <w:marLeft w:val="0"/>
      <w:marRight w:val="0"/>
      <w:marTop w:val="0"/>
      <w:marBottom w:val="0"/>
      <w:divBdr>
        <w:top w:val="none" w:sz="0" w:space="0" w:color="auto"/>
        <w:left w:val="none" w:sz="0" w:space="0" w:color="auto"/>
        <w:bottom w:val="none" w:sz="0" w:space="0" w:color="auto"/>
        <w:right w:val="none" w:sz="0" w:space="0" w:color="auto"/>
      </w:divBdr>
    </w:div>
    <w:div w:id="1245912939">
      <w:bodyDiv w:val="1"/>
      <w:marLeft w:val="0"/>
      <w:marRight w:val="0"/>
      <w:marTop w:val="0"/>
      <w:marBottom w:val="0"/>
      <w:divBdr>
        <w:top w:val="none" w:sz="0" w:space="0" w:color="auto"/>
        <w:left w:val="none" w:sz="0" w:space="0" w:color="auto"/>
        <w:bottom w:val="none" w:sz="0" w:space="0" w:color="auto"/>
        <w:right w:val="none" w:sz="0" w:space="0" w:color="auto"/>
      </w:divBdr>
    </w:div>
    <w:div w:id="1246188237">
      <w:bodyDiv w:val="1"/>
      <w:marLeft w:val="0"/>
      <w:marRight w:val="0"/>
      <w:marTop w:val="0"/>
      <w:marBottom w:val="0"/>
      <w:divBdr>
        <w:top w:val="none" w:sz="0" w:space="0" w:color="auto"/>
        <w:left w:val="none" w:sz="0" w:space="0" w:color="auto"/>
        <w:bottom w:val="none" w:sz="0" w:space="0" w:color="auto"/>
        <w:right w:val="none" w:sz="0" w:space="0" w:color="auto"/>
      </w:divBdr>
    </w:div>
    <w:div w:id="1247033037">
      <w:bodyDiv w:val="1"/>
      <w:marLeft w:val="0"/>
      <w:marRight w:val="0"/>
      <w:marTop w:val="0"/>
      <w:marBottom w:val="0"/>
      <w:divBdr>
        <w:top w:val="none" w:sz="0" w:space="0" w:color="auto"/>
        <w:left w:val="none" w:sz="0" w:space="0" w:color="auto"/>
        <w:bottom w:val="none" w:sz="0" w:space="0" w:color="auto"/>
        <w:right w:val="none" w:sz="0" w:space="0" w:color="auto"/>
      </w:divBdr>
      <w:divsChild>
        <w:div w:id="899444008">
          <w:marLeft w:val="0"/>
          <w:marRight w:val="0"/>
          <w:marTop w:val="0"/>
          <w:marBottom w:val="0"/>
          <w:divBdr>
            <w:top w:val="none" w:sz="0" w:space="0" w:color="auto"/>
            <w:left w:val="none" w:sz="0" w:space="0" w:color="auto"/>
            <w:bottom w:val="none" w:sz="0" w:space="0" w:color="auto"/>
            <w:right w:val="none" w:sz="0" w:space="0" w:color="auto"/>
          </w:divBdr>
        </w:div>
      </w:divsChild>
    </w:div>
    <w:div w:id="1247225683">
      <w:bodyDiv w:val="1"/>
      <w:marLeft w:val="0"/>
      <w:marRight w:val="0"/>
      <w:marTop w:val="0"/>
      <w:marBottom w:val="0"/>
      <w:divBdr>
        <w:top w:val="none" w:sz="0" w:space="0" w:color="auto"/>
        <w:left w:val="none" w:sz="0" w:space="0" w:color="auto"/>
        <w:bottom w:val="none" w:sz="0" w:space="0" w:color="auto"/>
        <w:right w:val="none" w:sz="0" w:space="0" w:color="auto"/>
      </w:divBdr>
    </w:div>
    <w:div w:id="1249001537">
      <w:bodyDiv w:val="1"/>
      <w:marLeft w:val="0"/>
      <w:marRight w:val="0"/>
      <w:marTop w:val="0"/>
      <w:marBottom w:val="0"/>
      <w:divBdr>
        <w:top w:val="none" w:sz="0" w:space="0" w:color="auto"/>
        <w:left w:val="none" w:sz="0" w:space="0" w:color="auto"/>
        <w:bottom w:val="none" w:sz="0" w:space="0" w:color="auto"/>
        <w:right w:val="none" w:sz="0" w:space="0" w:color="auto"/>
      </w:divBdr>
    </w:div>
    <w:div w:id="1249580176">
      <w:bodyDiv w:val="1"/>
      <w:marLeft w:val="0"/>
      <w:marRight w:val="0"/>
      <w:marTop w:val="0"/>
      <w:marBottom w:val="0"/>
      <w:divBdr>
        <w:top w:val="none" w:sz="0" w:space="0" w:color="auto"/>
        <w:left w:val="none" w:sz="0" w:space="0" w:color="auto"/>
        <w:bottom w:val="none" w:sz="0" w:space="0" w:color="auto"/>
        <w:right w:val="none" w:sz="0" w:space="0" w:color="auto"/>
      </w:divBdr>
    </w:div>
    <w:div w:id="1250777178">
      <w:bodyDiv w:val="1"/>
      <w:marLeft w:val="0"/>
      <w:marRight w:val="0"/>
      <w:marTop w:val="0"/>
      <w:marBottom w:val="0"/>
      <w:divBdr>
        <w:top w:val="none" w:sz="0" w:space="0" w:color="auto"/>
        <w:left w:val="none" w:sz="0" w:space="0" w:color="auto"/>
        <w:bottom w:val="none" w:sz="0" w:space="0" w:color="auto"/>
        <w:right w:val="none" w:sz="0" w:space="0" w:color="auto"/>
      </w:divBdr>
      <w:divsChild>
        <w:div w:id="861669364">
          <w:marLeft w:val="0"/>
          <w:marRight w:val="0"/>
          <w:marTop w:val="0"/>
          <w:marBottom w:val="0"/>
          <w:divBdr>
            <w:top w:val="none" w:sz="0" w:space="0" w:color="auto"/>
            <w:left w:val="none" w:sz="0" w:space="0" w:color="auto"/>
            <w:bottom w:val="none" w:sz="0" w:space="0" w:color="auto"/>
            <w:right w:val="none" w:sz="0" w:space="0" w:color="auto"/>
          </w:divBdr>
        </w:div>
      </w:divsChild>
    </w:div>
    <w:div w:id="1251354026">
      <w:bodyDiv w:val="1"/>
      <w:marLeft w:val="0"/>
      <w:marRight w:val="0"/>
      <w:marTop w:val="0"/>
      <w:marBottom w:val="0"/>
      <w:divBdr>
        <w:top w:val="none" w:sz="0" w:space="0" w:color="auto"/>
        <w:left w:val="none" w:sz="0" w:space="0" w:color="auto"/>
        <w:bottom w:val="none" w:sz="0" w:space="0" w:color="auto"/>
        <w:right w:val="none" w:sz="0" w:space="0" w:color="auto"/>
      </w:divBdr>
    </w:div>
    <w:div w:id="1252621784">
      <w:bodyDiv w:val="1"/>
      <w:marLeft w:val="0"/>
      <w:marRight w:val="0"/>
      <w:marTop w:val="0"/>
      <w:marBottom w:val="0"/>
      <w:divBdr>
        <w:top w:val="none" w:sz="0" w:space="0" w:color="auto"/>
        <w:left w:val="none" w:sz="0" w:space="0" w:color="auto"/>
        <w:bottom w:val="none" w:sz="0" w:space="0" w:color="auto"/>
        <w:right w:val="none" w:sz="0" w:space="0" w:color="auto"/>
      </w:divBdr>
      <w:divsChild>
        <w:div w:id="1098258355">
          <w:marLeft w:val="0"/>
          <w:marRight w:val="0"/>
          <w:marTop w:val="0"/>
          <w:marBottom w:val="0"/>
          <w:divBdr>
            <w:top w:val="none" w:sz="0" w:space="0" w:color="auto"/>
            <w:left w:val="none" w:sz="0" w:space="0" w:color="auto"/>
            <w:bottom w:val="none" w:sz="0" w:space="0" w:color="auto"/>
            <w:right w:val="none" w:sz="0" w:space="0" w:color="auto"/>
          </w:divBdr>
        </w:div>
      </w:divsChild>
    </w:div>
    <w:div w:id="1261914737">
      <w:bodyDiv w:val="1"/>
      <w:marLeft w:val="0"/>
      <w:marRight w:val="0"/>
      <w:marTop w:val="0"/>
      <w:marBottom w:val="0"/>
      <w:divBdr>
        <w:top w:val="none" w:sz="0" w:space="0" w:color="auto"/>
        <w:left w:val="none" w:sz="0" w:space="0" w:color="auto"/>
        <w:bottom w:val="none" w:sz="0" w:space="0" w:color="auto"/>
        <w:right w:val="none" w:sz="0" w:space="0" w:color="auto"/>
      </w:divBdr>
      <w:divsChild>
        <w:div w:id="601962090">
          <w:marLeft w:val="0"/>
          <w:marRight w:val="0"/>
          <w:marTop w:val="0"/>
          <w:marBottom w:val="0"/>
          <w:divBdr>
            <w:top w:val="none" w:sz="0" w:space="0" w:color="auto"/>
            <w:left w:val="none" w:sz="0" w:space="0" w:color="auto"/>
            <w:bottom w:val="none" w:sz="0" w:space="0" w:color="auto"/>
            <w:right w:val="none" w:sz="0" w:space="0" w:color="auto"/>
          </w:divBdr>
        </w:div>
      </w:divsChild>
    </w:div>
    <w:div w:id="1270893503">
      <w:bodyDiv w:val="1"/>
      <w:marLeft w:val="0"/>
      <w:marRight w:val="0"/>
      <w:marTop w:val="0"/>
      <w:marBottom w:val="0"/>
      <w:divBdr>
        <w:top w:val="none" w:sz="0" w:space="0" w:color="auto"/>
        <w:left w:val="none" w:sz="0" w:space="0" w:color="auto"/>
        <w:bottom w:val="none" w:sz="0" w:space="0" w:color="auto"/>
        <w:right w:val="none" w:sz="0" w:space="0" w:color="auto"/>
      </w:divBdr>
      <w:divsChild>
        <w:div w:id="306053372">
          <w:marLeft w:val="0"/>
          <w:marRight w:val="0"/>
          <w:marTop w:val="0"/>
          <w:marBottom w:val="0"/>
          <w:divBdr>
            <w:top w:val="none" w:sz="0" w:space="0" w:color="auto"/>
            <w:left w:val="none" w:sz="0" w:space="0" w:color="auto"/>
            <w:bottom w:val="none" w:sz="0" w:space="0" w:color="auto"/>
            <w:right w:val="none" w:sz="0" w:space="0" w:color="auto"/>
          </w:divBdr>
        </w:div>
      </w:divsChild>
    </w:div>
    <w:div w:id="1273517715">
      <w:bodyDiv w:val="1"/>
      <w:marLeft w:val="0"/>
      <w:marRight w:val="0"/>
      <w:marTop w:val="0"/>
      <w:marBottom w:val="0"/>
      <w:divBdr>
        <w:top w:val="none" w:sz="0" w:space="0" w:color="auto"/>
        <w:left w:val="none" w:sz="0" w:space="0" w:color="auto"/>
        <w:bottom w:val="none" w:sz="0" w:space="0" w:color="auto"/>
        <w:right w:val="none" w:sz="0" w:space="0" w:color="auto"/>
      </w:divBdr>
    </w:div>
    <w:div w:id="1274020496">
      <w:bodyDiv w:val="1"/>
      <w:marLeft w:val="0"/>
      <w:marRight w:val="0"/>
      <w:marTop w:val="0"/>
      <w:marBottom w:val="0"/>
      <w:divBdr>
        <w:top w:val="none" w:sz="0" w:space="0" w:color="auto"/>
        <w:left w:val="none" w:sz="0" w:space="0" w:color="auto"/>
        <w:bottom w:val="none" w:sz="0" w:space="0" w:color="auto"/>
        <w:right w:val="none" w:sz="0" w:space="0" w:color="auto"/>
      </w:divBdr>
    </w:div>
    <w:div w:id="1278488576">
      <w:bodyDiv w:val="1"/>
      <w:marLeft w:val="0"/>
      <w:marRight w:val="0"/>
      <w:marTop w:val="0"/>
      <w:marBottom w:val="0"/>
      <w:divBdr>
        <w:top w:val="none" w:sz="0" w:space="0" w:color="auto"/>
        <w:left w:val="none" w:sz="0" w:space="0" w:color="auto"/>
        <w:bottom w:val="none" w:sz="0" w:space="0" w:color="auto"/>
        <w:right w:val="none" w:sz="0" w:space="0" w:color="auto"/>
      </w:divBdr>
    </w:div>
    <w:div w:id="1278751930">
      <w:bodyDiv w:val="1"/>
      <w:marLeft w:val="0"/>
      <w:marRight w:val="0"/>
      <w:marTop w:val="0"/>
      <w:marBottom w:val="0"/>
      <w:divBdr>
        <w:top w:val="none" w:sz="0" w:space="0" w:color="auto"/>
        <w:left w:val="none" w:sz="0" w:space="0" w:color="auto"/>
        <w:bottom w:val="none" w:sz="0" w:space="0" w:color="auto"/>
        <w:right w:val="none" w:sz="0" w:space="0" w:color="auto"/>
      </w:divBdr>
      <w:divsChild>
        <w:div w:id="1997831991">
          <w:marLeft w:val="0"/>
          <w:marRight w:val="0"/>
          <w:marTop w:val="0"/>
          <w:marBottom w:val="0"/>
          <w:divBdr>
            <w:top w:val="none" w:sz="0" w:space="0" w:color="auto"/>
            <w:left w:val="none" w:sz="0" w:space="0" w:color="auto"/>
            <w:bottom w:val="none" w:sz="0" w:space="0" w:color="auto"/>
            <w:right w:val="none" w:sz="0" w:space="0" w:color="auto"/>
          </w:divBdr>
        </w:div>
      </w:divsChild>
    </w:div>
    <w:div w:id="1278872400">
      <w:bodyDiv w:val="1"/>
      <w:marLeft w:val="0"/>
      <w:marRight w:val="0"/>
      <w:marTop w:val="0"/>
      <w:marBottom w:val="0"/>
      <w:divBdr>
        <w:top w:val="none" w:sz="0" w:space="0" w:color="auto"/>
        <w:left w:val="none" w:sz="0" w:space="0" w:color="auto"/>
        <w:bottom w:val="none" w:sz="0" w:space="0" w:color="auto"/>
        <w:right w:val="none" w:sz="0" w:space="0" w:color="auto"/>
      </w:divBdr>
      <w:divsChild>
        <w:div w:id="161749256">
          <w:marLeft w:val="0"/>
          <w:marRight w:val="0"/>
          <w:marTop w:val="0"/>
          <w:marBottom w:val="0"/>
          <w:divBdr>
            <w:top w:val="none" w:sz="0" w:space="0" w:color="auto"/>
            <w:left w:val="none" w:sz="0" w:space="0" w:color="auto"/>
            <w:bottom w:val="none" w:sz="0" w:space="0" w:color="auto"/>
            <w:right w:val="none" w:sz="0" w:space="0" w:color="auto"/>
          </w:divBdr>
        </w:div>
      </w:divsChild>
    </w:div>
    <w:div w:id="1280142856">
      <w:bodyDiv w:val="1"/>
      <w:marLeft w:val="0"/>
      <w:marRight w:val="0"/>
      <w:marTop w:val="0"/>
      <w:marBottom w:val="0"/>
      <w:divBdr>
        <w:top w:val="none" w:sz="0" w:space="0" w:color="auto"/>
        <w:left w:val="none" w:sz="0" w:space="0" w:color="auto"/>
        <w:bottom w:val="none" w:sz="0" w:space="0" w:color="auto"/>
        <w:right w:val="none" w:sz="0" w:space="0" w:color="auto"/>
      </w:divBdr>
      <w:divsChild>
        <w:div w:id="37358861">
          <w:marLeft w:val="0"/>
          <w:marRight w:val="0"/>
          <w:marTop w:val="0"/>
          <w:marBottom w:val="0"/>
          <w:divBdr>
            <w:top w:val="none" w:sz="0" w:space="0" w:color="auto"/>
            <w:left w:val="none" w:sz="0" w:space="0" w:color="auto"/>
            <w:bottom w:val="none" w:sz="0" w:space="0" w:color="auto"/>
            <w:right w:val="none" w:sz="0" w:space="0" w:color="auto"/>
          </w:divBdr>
        </w:div>
      </w:divsChild>
    </w:div>
    <w:div w:id="1284192946">
      <w:bodyDiv w:val="1"/>
      <w:marLeft w:val="0"/>
      <w:marRight w:val="0"/>
      <w:marTop w:val="0"/>
      <w:marBottom w:val="0"/>
      <w:divBdr>
        <w:top w:val="none" w:sz="0" w:space="0" w:color="auto"/>
        <w:left w:val="none" w:sz="0" w:space="0" w:color="auto"/>
        <w:bottom w:val="none" w:sz="0" w:space="0" w:color="auto"/>
        <w:right w:val="none" w:sz="0" w:space="0" w:color="auto"/>
      </w:divBdr>
    </w:div>
    <w:div w:id="1284458513">
      <w:bodyDiv w:val="1"/>
      <w:marLeft w:val="0"/>
      <w:marRight w:val="0"/>
      <w:marTop w:val="0"/>
      <w:marBottom w:val="0"/>
      <w:divBdr>
        <w:top w:val="none" w:sz="0" w:space="0" w:color="auto"/>
        <w:left w:val="none" w:sz="0" w:space="0" w:color="auto"/>
        <w:bottom w:val="none" w:sz="0" w:space="0" w:color="auto"/>
        <w:right w:val="none" w:sz="0" w:space="0" w:color="auto"/>
      </w:divBdr>
    </w:div>
    <w:div w:id="1284725499">
      <w:bodyDiv w:val="1"/>
      <w:marLeft w:val="0"/>
      <w:marRight w:val="0"/>
      <w:marTop w:val="0"/>
      <w:marBottom w:val="0"/>
      <w:divBdr>
        <w:top w:val="none" w:sz="0" w:space="0" w:color="auto"/>
        <w:left w:val="none" w:sz="0" w:space="0" w:color="auto"/>
        <w:bottom w:val="none" w:sz="0" w:space="0" w:color="auto"/>
        <w:right w:val="none" w:sz="0" w:space="0" w:color="auto"/>
      </w:divBdr>
      <w:divsChild>
        <w:div w:id="362243011">
          <w:marLeft w:val="0"/>
          <w:marRight w:val="0"/>
          <w:marTop w:val="0"/>
          <w:marBottom w:val="0"/>
          <w:divBdr>
            <w:top w:val="none" w:sz="0" w:space="0" w:color="auto"/>
            <w:left w:val="none" w:sz="0" w:space="0" w:color="auto"/>
            <w:bottom w:val="none" w:sz="0" w:space="0" w:color="auto"/>
            <w:right w:val="none" w:sz="0" w:space="0" w:color="auto"/>
          </w:divBdr>
        </w:div>
      </w:divsChild>
    </w:div>
    <w:div w:id="1291936999">
      <w:bodyDiv w:val="1"/>
      <w:marLeft w:val="0"/>
      <w:marRight w:val="0"/>
      <w:marTop w:val="0"/>
      <w:marBottom w:val="0"/>
      <w:divBdr>
        <w:top w:val="none" w:sz="0" w:space="0" w:color="auto"/>
        <w:left w:val="none" w:sz="0" w:space="0" w:color="auto"/>
        <w:bottom w:val="none" w:sz="0" w:space="0" w:color="auto"/>
        <w:right w:val="none" w:sz="0" w:space="0" w:color="auto"/>
      </w:divBdr>
    </w:div>
    <w:div w:id="1293901721">
      <w:bodyDiv w:val="1"/>
      <w:marLeft w:val="0"/>
      <w:marRight w:val="0"/>
      <w:marTop w:val="0"/>
      <w:marBottom w:val="0"/>
      <w:divBdr>
        <w:top w:val="none" w:sz="0" w:space="0" w:color="auto"/>
        <w:left w:val="none" w:sz="0" w:space="0" w:color="auto"/>
        <w:bottom w:val="none" w:sz="0" w:space="0" w:color="auto"/>
        <w:right w:val="none" w:sz="0" w:space="0" w:color="auto"/>
      </w:divBdr>
      <w:divsChild>
        <w:div w:id="253323128">
          <w:marLeft w:val="0"/>
          <w:marRight w:val="0"/>
          <w:marTop w:val="0"/>
          <w:marBottom w:val="0"/>
          <w:divBdr>
            <w:top w:val="none" w:sz="0" w:space="0" w:color="auto"/>
            <w:left w:val="none" w:sz="0" w:space="0" w:color="auto"/>
            <w:bottom w:val="none" w:sz="0" w:space="0" w:color="auto"/>
            <w:right w:val="none" w:sz="0" w:space="0" w:color="auto"/>
          </w:divBdr>
        </w:div>
      </w:divsChild>
    </w:div>
    <w:div w:id="1295602119">
      <w:bodyDiv w:val="1"/>
      <w:marLeft w:val="0"/>
      <w:marRight w:val="0"/>
      <w:marTop w:val="0"/>
      <w:marBottom w:val="0"/>
      <w:divBdr>
        <w:top w:val="none" w:sz="0" w:space="0" w:color="auto"/>
        <w:left w:val="none" w:sz="0" w:space="0" w:color="auto"/>
        <w:bottom w:val="none" w:sz="0" w:space="0" w:color="auto"/>
        <w:right w:val="none" w:sz="0" w:space="0" w:color="auto"/>
      </w:divBdr>
    </w:div>
    <w:div w:id="1297105646">
      <w:bodyDiv w:val="1"/>
      <w:marLeft w:val="0"/>
      <w:marRight w:val="0"/>
      <w:marTop w:val="0"/>
      <w:marBottom w:val="0"/>
      <w:divBdr>
        <w:top w:val="none" w:sz="0" w:space="0" w:color="auto"/>
        <w:left w:val="none" w:sz="0" w:space="0" w:color="auto"/>
        <w:bottom w:val="none" w:sz="0" w:space="0" w:color="auto"/>
        <w:right w:val="none" w:sz="0" w:space="0" w:color="auto"/>
      </w:divBdr>
    </w:div>
    <w:div w:id="1298804443">
      <w:bodyDiv w:val="1"/>
      <w:marLeft w:val="0"/>
      <w:marRight w:val="0"/>
      <w:marTop w:val="0"/>
      <w:marBottom w:val="0"/>
      <w:divBdr>
        <w:top w:val="none" w:sz="0" w:space="0" w:color="auto"/>
        <w:left w:val="none" w:sz="0" w:space="0" w:color="auto"/>
        <w:bottom w:val="none" w:sz="0" w:space="0" w:color="auto"/>
        <w:right w:val="none" w:sz="0" w:space="0" w:color="auto"/>
      </w:divBdr>
    </w:div>
    <w:div w:id="1299337254">
      <w:bodyDiv w:val="1"/>
      <w:marLeft w:val="0"/>
      <w:marRight w:val="0"/>
      <w:marTop w:val="0"/>
      <w:marBottom w:val="0"/>
      <w:divBdr>
        <w:top w:val="none" w:sz="0" w:space="0" w:color="auto"/>
        <w:left w:val="none" w:sz="0" w:space="0" w:color="auto"/>
        <w:bottom w:val="none" w:sz="0" w:space="0" w:color="auto"/>
        <w:right w:val="none" w:sz="0" w:space="0" w:color="auto"/>
      </w:divBdr>
    </w:div>
    <w:div w:id="1302346557">
      <w:bodyDiv w:val="1"/>
      <w:marLeft w:val="0"/>
      <w:marRight w:val="0"/>
      <w:marTop w:val="0"/>
      <w:marBottom w:val="0"/>
      <w:divBdr>
        <w:top w:val="none" w:sz="0" w:space="0" w:color="auto"/>
        <w:left w:val="none" w:sz="0" w:space="0" w:color="auto"/>
        <w:bottom w:val="none" w:sz="0" w:space="0" w:color="auto"/>
        <w:right w:val="none" w:sz="0" w:space="0" w:color="auto"/>
      </w:divBdr>
    </w:div>
    <w:div w:id="1302493565">
      <w:bodyDiv w:val="1"/>
      <w:marLeft w:val="0"/>
      <w:marRight w:val="0"/>
      <w:marTop w:val="0"/>
      <w:marBottom w:val="0"/>
      <w:divBdr>
        <w:top w:val="none" w:sz="0" w:space="0" w:color="auto"/>
        <w:left w:val="none" w:sz="0" w:space="0" w:color="auto"/>
        <w:bottom w:val="none" w:sz="0" w:space="0" w:color="auto"/>
        <w:right w:val="none" w:sz="0" w:space="0" w:color="auto"/>
      </w:divBdr>
    </w:div>
    <w:div w:id="1304038572">
      <w:bodyDiv w:val="1"/>
      <w:marLeft w:val="0"/>
      <w:marRight w:val="0"/>
      <w:marTop w:val="0"/>
      <w:marBottom w:val="0"/>
      <w:divBdr>
        <w:top w:val="none" w:sz="0" w:space="0" w:color="auto"/>
        <w:left w:val="none" w:sz="0" w:space="0" w:color="auto"/>
        <w:bottom w:val="none" w:sz="0" w:space="0" w:color="auto"/>
        <w:right w:val="none" w:sz="0" w:space="0" w:color="auto"/>
      </w:divBdr>
    </w:div>
    <w:div w:id="1306813346">
      <w:bodyDiv w:val="1"/>
      <w:marLeft w:val="0"/>
      <w:marRight w:val="0"/>
      <w:marTop w:val="0"/>
      <w:marBottom w:val="0"/>
      <w:divBdr>
        <w:top w:val="none" w:sz="0" w:space="0" w:color="auto"/>
        <w:left w:val="none" w:sz="0" w:space="0" w:color="auto"/>
        <w:bottom w:val="none" w:sz="0" w:space="0" w:color="auto"/>
        <w:right w:val="none" w:sz="0" w:space="0" w:color="auto"/>
      </w:divBdr>
    </w:div>
    <w:div w:id="1308630372">
      <w:bodyDiv w:val="1"/>
      <w:marLeft w:val="0"/>
      <w:marRight w:val="0"/>
      <w:marTop w:val="0"/>
      <w:marBottom w:val="0"/>
      <w:divBdr>
        <w:top w:val="none" w:sz="0" w:space="0" w:color="auto"/>
        <w:left w:val="none" w:sz="0" w:space="0" w:color="auto"/>
        <w:bottom w:val="none" w:sz="0" w:space="0" w:color="auto"/>
        <w:right w:val="none" w:sz="0" w:space="0" w:color="auto"/>
      </w:divBdr>
    </w:div>
    <w:div w:id="1317302840">
      <w:bodyDiv w:val="1"/>
      <w:marLeft w:val="0"/>
      <w:marRight w:val="0"/>
      <w:marTop w:val="0"/>
      <w:marBottom w:val="0"/>
      <w:divBdr>
        <w:top w:val="none" w:sz="0" w:space="0" w:color="auto"/>
        <w:left w:val="none" w:sz="0" w:space="0" w:color="auto"/>
        <w:bottom w:val="none" w:sz="0" w:space="0" w:color="auto"/>
        <w:right w:val="none" w:sz="0" w:space="0" w:color="auto"/>
      </w:divBdr>
    </w:div>
    <w:div w:id="1317419880">
      <w:bodyDiv w:val="1"/>
      <w:marLeft w:val="0"/>
      <w:marRight w:val="0"/>
      <w:marTop w:val="0"/>
      <w:marBottom w:val="0"/>
      <w:divBdr>
        <w:top w:val="none" w:sz="0" w:space="0" w:color="auto"/>
        <w:left w:val="none" w:sz="0" w:space="0" w:color="auto"/>
        <w:bottom w:val="none" w:sz="0" w:space="0" w:color="auto"/>
        <w:right w:val="none" w:sz="0" w:space="0" w:color="auto"/>
      </w:divBdr>
    </w:div>
    <w:div w:id="1326588404">
      <w:bodyDiv w:val="1"/>
      <w:marLeft w:val="0"/>
      <w:marRight w:val="0"/>
      <w:marTop w:val="0"/>
      <w:marBottom w:val="0"/>
      <w:divBdr>
        <w:top w:val="none" w:sz="0" w:space="0" w:color="auto"/>
        <w:left w:val="none" w:sz="0" w:space="0" w:color="auto"/>
        <w:bottom w:val="none" w:sz="0" w:space="0" w:color="auto"/>
        <w:right w:val="none" w:sz="0" w:space="0" w:color="auto"/>
      </w:divBdr>
    </w:div>
    <w:div w:id="1329947425">
      <w:bodyDiv w:val="1"/>
      <w:marLeft w:val="0"/>
      <w:marRight w:val="0"/>
      <w:marTop w:val="0"/>
      <w:marBottom w:val="0"/>
      <w:divBdr>
        <w:top w:val="none" w:sz="0" w:space="0" w:color="auto"/>
        <w:left w:val="none" w:sz="0" w:space="0" w:color="auto"/>
        <w:bottom w:val="none" w:sz="0" w:space="0" w:color="auto"/>
        <w:right w:val="none" w:sz="0" w:space="0" w:color="auto"/>
      </w:divBdr>
    </w:div>
    <w:div w:id="1330867274">
      <w:bodyDiv w:val="1"/>
      <w:marLeft w:val="0"/>
      <w:marRight w:val="0"/>
      <w:marTop w:val="0"/>
      <w:marBottom w:val="0"/>
      <w:divBdr>
        <w:top w:val="none" w:sz="0" w:space="0" w:color="auto"/>
        <w:left w:val="none" w:sz="0" w:space="0" w:color="auto"/>
        <w:bottom w:val="none" w:sz="0" w:space="0" w:color="auto"/>
        <w:right w:val="none" w:sz="0" w:space="0" w:color="auto"/>
      </w:divBdr>
    </w:div>
    <w:div w:id="1331716600">
      <w:bodyDiv w:val="1"/>
      <w:marLeft w:val="0"/>
      <w:marRight w:val="0"/>
      <w:marTop w:val="0"/>
      <w:marBottom w:val="0"/>
      <w:divBdr>
        <w:top w:val="none" w:sz="0" w:space="0" w:color="auto"/>
        <w:left w:val="none" w:sz="0" w:space="0" w:color="auto"/>
        <w:bottom w:val="none" w:sz="0" w:space="0" w:color="auto"/>
        <w:right w:val="none" w:sz="0" w:space="0" w:color="auto"/>
      </w:divBdr>
    </w:div>
    <w:div w:id="1331837243">
      <w:bodyDiv w:val="1"/>
      <w:marLeft w:val="0"/>
      <w:marRight w:val="0"/>
      <w:marTop w:val="0"/>
      <w:marBottom w:val="0"/>
      <w:divBdr>
        <w:top w:val="none" w:sz="0" w:space="0" w:color="auto"/>
        <w:left w:val="none" w:sz="0" w:space="0" w:color="auto"/>
        <w:bottom w:val="none" w:sz="0" w:space="0" w:color="auto"/>
        <w:right w:val="none" w:sz="0" w:space="0" w:color="auto"/>
      </w:divBdr>
      <w:divsChild>
        <w:div w:id="1120223958">
          <w:marLeft w:val="0"/>
          <w:marRight w:val="0"/>
          <w:marTop w:val="0"/>
          <w:marBottom w:val="0"/>
          <w:divBdr>
            <w:top w:val="none" w:sz="0" w:space="0" w:color="auto"/>
            <w:left w:val="none" w:sz="0" w:space="0" w:color="auto"/>
            <w:bottom w:val="none" w:sz="0" w:space="0" w:color="auto"/>
            <w:right w:val="none" w:sz="0" w:space="0" w:color="auto"/>
          </w:divBdr>
        </w:div>
      </w:divsChild>
    </w:div>
    <w:div w:id="1334650461">
      <w:bodyDiv w:val="1"/>
      <w:marLeft w:val="0"/>
      <w:marRight w:val="0"/>
      <w:marTop w:val="0"/>
      <w:marBottom w:val="0"/>
      <w:divBdr>
        <w:top w:val="none" w:sz="0" w:space="0" w:color="auto"/>
        <w:left w:val="none" w:sz="0" w:space="0" w:color="auto"/>
        <w:bottom w:val="none" w:sz="0" w:space="0" w:color="auto"/>
        <w:right w:val="none" w:sz="0" w:space="0" w:color="auto"/>
      </w:divBdr>
    </w:div>
    <w:div w:id="1334992321">
      <w:bodyDiv w:val="1"/>
      <w:marLeft w:val="0"/>
      <w:marRight w:val="0"/>
      <w:marTop w:val="0"/>
      <w:marBottom w:val="0"/>
      <w:divBdr>
        <w:top w:val="none" w:sz="0" w:space="0" w:color="auto"/>
        <w:left w:val="none" w:sz="0" w:space="0" w:color="auto"/>
        <w:bottom w:val="none" w:sz="0" w:space="0" w:color="auto"/>
        <w:right w:val="none" w:sz="0" w:space="0" w:color="auto"/>
      </w:divBdr>
    </w:div>
    <w:div w:id="1336759935">
      <w:bodyDiv w:val="1"/>
      <w:marLeft w:val="0"/>
      <w:marRight w:val="0"/>
      <w:marTop w:val="0"/>
      <w:marBottom w:val="0"/>
      <w:divBdr>
        <w:top w:val="none" w:sz="0" w:space="0" w:color="auto"/>
        <w:left w:val="none" w:sz="0" w:space="0" w:color="auto"/>
        <w:bottom w:val="none" w:sz="0" w:space="0" w:color="auto"/>
        <w:right w:val="none" w:sz="0" w:space="0" w:color="auto"/>
      </w:divBdr>
      <w:divsChild>
        <w:div w:id="2084790109">
          <w:marLeft w:val="0"/>
          <w:marRight w:val="0"/>
          <w:marTop w:val="0"/>
          <w:marBottom w:val="0"/>
          <w:divBdr>
            <w:top w:val="none" w:sz="0" w:space="0" w:color="auto"/>
            <w:left w:val="none" w:sz="0" w:space="0" w:color="auto"/>
            <w:bottom w:val="none" w:sz="0" w:space="0" w:color="auto"/>
            <w:right w:val="none" w:sz="0" w:space="0" w:color="auto"/>
          </w:divBdr>
        </w:div>
      </w:divsChild>
    </w:div>
    <w:div w:id="1338384277">
      <w:bodyDiv w:val="1"/>
      <w:marLeft w:val="0"/>
      <w:marRight w:val="0"/>
      <w:marTop w:val="0"/>
      <w:marBottom w:val="0"/>
      <w:divBdr>
        <w:top w:val="none" w:sz="0" w:space="0" w:color="auto"/>
        <w:left w:val="none" w:sz="0" w:space="0" w:color="auto"/>
        <w:bottom w:val="none" w:sz="0" w:space="0" w:color="auto"/>
        <w:right w:val="none" w:sz="0" w:space="0" w:color="auto"/>
      </w:divBdr>
    </w:div>
    <w:div w:id="1339232632">
      <w:bodyDiv w:val="1"/>
      <w:marLeft w:val="0"/>
      <w:marRight w:val="0"/>
      <w:marTop w:val="0"/>
      <w:marBottom w:val="0"/>
      <w:divBdr>
        <w:top w:val="none" w:sz="0" w:space="0" w:color="auto"/>
        <w:left w:val="none" w:sz="0" w:space="0" w:color="auto"/>
        <w:bottom w:val="none" w:sz="0" w:space="0" w:color="auto"/>
        <w:right w:val="none" w:sz="0" w:space="0" w:color="auto"/>
      </w:divBdr>
    </w:div>
    <w:div w:id="1346055763">
      <w:bodyDiv w:val="1"/>
      <w:marLeft w:val="0"/>
      <w:marRight w:val="0"/>
      <w:marTop w:val="0"/>
      <w:marBottom w:val="0"/>
      <w:divBdr>
        <w:top w:val="none" w:sz="0" w:space="0" w:color="auto"/>
        <w:left w:val="none" w:sz="0" w:space="0" w:color="auto"/>
        <w:bottom w:val="none" w:sz="0" w:space="0" w:color="auto"/>
        <w:right w:val="none" w:sz="0" w:space="0" w:color="auto"/>
      </w:divBdr>
    </w:div>
    <w:div w:id="1346781678">
      <w:bodyDiv w:val="1"/>
      <w:marLeft w:val="0"/>
      <w:marRight w:val="0"/>
      <w:marTop w:val="0"/>
      <w:marBottom w:val="0"/>
      <w:divBdr>
        <w:top w:val="none" w:sz="0" w:space="0" w:color="auto"/>
        <w:left w:val="none" w:sz="0" w:space="0" w:color="auto"/>
        <w:bottom w:val="none" w:sz="0" w:space="0" w:color="auto"/>
        <w:right w:val="none" w:sz="0" w:space="0" w:color="auto"/>
      </w:divBdr>
    </w:div>
    <w:div w:id="1348285522">
      <w:bodyDiv w:val="1"/>
      <w:marLeft w:val="0"/>
      <w:marRight w:val="0"/>
      <w:marTop w:val="0"/>
      <w:marBottom w:val="0"/>
      <w:divBdr>
        <w:top w:val="none" w:sz="0" w:space="0" w:color="auto"/>
        <w:left w:val="none" w:sz="0" w:space="0" w:color="auto"/>
        <w:bottom w:val="none" w:sz="0" w:space="0" w:color="auto"/>
        <w:right w:val="none" w:sz="0" w:space="0" w:color="auto"/>
      </w:divBdr>
    </w:div>
    <w:div w:id="1348484709">
      <w:bodyDiv w:val="1"/>
      <w:marLeft w:val="0"/>
      <w:marRight w:val="0"/>
      <w:marTop w:val="0"/>
      <w:marBottom w:val="0"/>
      <w:divBdr>
        <w:top w:val="none" w:sz="0" w:space="0" w:color="auto"/>
        <w:left w:val="none" w:sz="0" w:space="0" w:color="auto"/>
        <w:bottom w:val="none" w:sz="0" w:space="0" w:color="auto"/>
        <w:right w:val="none" w:sz="0" w:space="0" w:color="auto"/>
      </w:divBdr>
    </w:div>
    <w:div w:id="1349677805">
      <w:bodyDiv w:val="1"/>
      <w:marLeft w:val="0"/>
      <w:marRight w:val="0"/>
      <w:marTop w:val="0"/>
      <w:marBottom w:val="0"/>
      <w:divBdr>
        <w:top w:val="none" w:sz="0" w:space="0" w:color="auto"/>
        <w:left w:val="none" w:sz="0" w:space="0" w:color="auto"/>
        <w:bottom w:val="none" w:sz="0" w:space="0" w:color="auto"/>
        <w:right w:val="none" w:sz="0" w:space="0" w:color="auto"/>
      </w:divBdr>
    </w:div>
    <w:div w:id="1350064978">
      <w:bodyDiv w:val="1"/>
      <w:marLeft w:val="0"/>
      <w:marRight w:val="0"/>
      <w:marTop w:val="0"/>
      <w:marBottom w:val="0"/>
      <w:divBdr>
        <w:top w:val="none" w:sz="0" w:space="0" w:color="auto"/>
        <w:left w:val="none" w:sz="0" w:space="0" w:color="auto"/>
        <w:bottom w:val="none" w:sz="0" w:space="0" w:color="auto"/>
        <w:right w:val="none" w:sz="0" w:space="0" w:color="auto"/>
      </w:divBdr>
    </w:div>
    <w:div w:id="1352759212">
      <w:bodyDiv w:val="1"/>
      <w:marLeft w:val="0"/>
      <w:marRight w:val="0"/>
      <w:marTop w:val="0"/>
      <w:marBottom w:val="0"/>
      <w:divBdr>
        <w:top w:val="none" w:sz="0" w:space="0" w:color="auto"/>
        <w:left w:val="none" w:sz="0" w:space="0" w:color="auto"/>
        <w:bottom w:val="none" w:sz="0" w:space="0" w:color="auto"/>
        <w:right w:val="none" w:sz="0" w:space="0" w:color="auto"/>
      </w:divBdr>
    </w:div>
    <w:div w:id="1354265551">
      <w:bodyDiv w:val="1"/>
      <w:marLeft w:val="0"/>
      <w:marRight w:val="0"/>
      <w:marTop w:val="0"/>
      <w:marBottom w:val="0"/>
      <w:divBdr>
        <w:top w:val="none" w:sz="0" w:space="0" w:color="auto"/>
        <w:left w:val="none" w:sz="0" w:space="0" w:color="auto"/>
        <w:bottom w:val="none" w:sz="0" w:space="0" w:color="auto"/>
        <w:right w:val="none" w:sz="0" w:space="0" w:color="auto"/>
      </w:divBdr>
    </w:div>
    <w:div w:id="1354644996">
      <w:bodyDiv w:val="1"/>
      <w:marLeft w:val="0"/>
      <w:marRight w:val="0"/>
      <w:marTop w:val="0"/>
      <w:marBottom w:val="0"/>
      <w:divBdr>
        <w:top w:val="none" w:sz="0" w:space="0" w:color="auto"/>
        <w:left w:val="none" w:sz="0" w:space="0" w:color="auto"/>
        <w:bottom w:val="none" w:sz="0" w:space="0" w:color="auto"/>
        <w:right w:val="none" w:sz="0" w:space="0" w:color="auto"/>
      </w:divBdr>
      <w:divsChild>
        <w:div w:id="410153131">
          <w:marLeft w:val="0"/>
          <w:marRight w:val="0"/>
          <w:marTop w:val="0"/>
          <w:marBottom w:val="0"/>
          <w:divBdr>
            <w:top w:val="none" w:sz="0" w:space="0" w:color="auto"/>
            <w:left w:val="none" w:sz="0" w:space="0" w:color="auto"/>
            <w:bottom w:val="none" w:sz="0" w:space="0" w:color="auto"/>
            <w:right w:val="none" w:sz="0" w:space="0" w:color="auto"/>
          </w:divBdr>
        </w:div>
      </w:divsChild>
    </w:div>
    <w:div w:id="1355158574">
      <w:bodyDiv w:val="1"/>
      <w:marLeft w:val="0"/>
      <w:marRight w:val="0"/>
      <w:marTop w:val="0"/>
      <w:marBottom w:val="0"/>
      <w:divBdr>
        <w:top w:val="none" w:sz="0" w:space="0" w:color="auto"/>
        <w:left w:val="none" w:sz="0" w:space="0" w:color="auto"/>
        <w:bottom w:val="none" w:sz="0" w:space="0" w:color="auto"/>
        <w:right w:val="none" w:sz="0" w:space="0" w:color="auto"/>
      </w:divBdr>
    </w:div>
    <w:div w:id="1357581492">
      <w:bodyDiv w:val="1"/>
      <w:marLeft w:val="0"/>
      <w:marRight w:val="0"/>
      <w:marTop w:val="0"/>
      <w:marBottom w:val="0"/>
      <w:divBdr>
        <w:top w:val="none" w:sz="0" w:space="0" w:color="auto"/>
        <w:left w:val="none" w:sz="0" w:space="0" w:color="auto"/>
        <w:bottom w:val="none" w:sz="0" w:space="0" w:color="auto"/>
        <w:right w:val="none" w:sz="0" w:space="0" w:color="auto"/>
      </w:divBdr>
    </w:div>
    <w:div w:id="1363049183">
      <w:bodyDiv w:val="1"/>
      <w:marLeft w:val="0"/>
      <w:marRight w:val="0"/>
      <w:marTop w:val="0"/>
      <w:marBottom w:val="0"/>
      <w:divBdr>
        <w:top w:val="none" w:sz="0" w:space="0" w:color="auto"/>
        <w:left w:val="none" w:sz="0" w:space="0" w:color="auto"/>
        <w:bottom w:val="none" w:sz="0" w:space="0" w:color="auto"/>
        <w:right w:val="none" w:sz="0" w:space="0" w:color="auto"/>
      </w:divBdr>
    </w:div>
    <w:div w:id="1365669817">
      <w:bodyDiv w:val="1"/>
      <w:marLeft w:val="0"/>
      <w:marRight w:val="0"/>
      <w:marTop w:val="0"/>
      <w:marBottom w:val="0"/>
      <w:divBdr>
        <w:top w:val="none" w:sz="0" w:space="0" w:color="auto"/>
        <w:left w:val="none" w:sz="0" w:space="0" w:color="auto"/>
        <w:bottom w:val="none" w:sz="0" w:space="0" w:color="auto"/>
        <w:right w:val="none" w:sz="0" w:space="0" w:color="auto"/>
      </w:divBdr>
    </w:div>
    <w:div w:id="1367949108">
      <w:bodyDiv w:val="1"/>
      <w:marLeft w:val="0"/>
      <w:marRight w:val="0"/>
      <w:marTop w:val="0"/>
      <w:marBottom w:val="0"/>
      <w:divBdr>
        <w:top w:val="none" w:sz="0" w:space="0" w:color="auto"/>
        <w:left w:val="none" w:sz="0" w:space="0" w:color="auto"/>
        <w:bottom w:val="none" w:sz="0" w:space="0" w:color="auto"/>
        <w:right w:val="none" w:sz="0" w:space="0" w:color="auto"/>
      </w:divBdr>
    </w:div>
    <w:div w:id="1369257591">
      <w:bodyDiv w:val="1"/>
      <w:marLeft w:val="0"/>
      <w:marRight w:val="0"/>
      <w:marTop w:val="0"/>
      <w:marBottom w:val="0"/>
      <w:divBdr>
        <w:top w:val="none" w:sz="0" w:space="0" w:color="auto"/>
        <w:left w:val="none" w:sz="0" w:space="0" w:color="auto"/>
        <w:bottom w:val="none" w:sz="0" w:space="0" w:color="auto"/>
        <w:right w:val="none" w:sz="0" w:space="0" w:color="auto"/>
      </w:divBdr>
      <w:divsChild>
        <w:div w:id="1806502016">
          <w:marLeft w:val="0"/>
          <w:marRight w:val="0"/>
          <w:marTop w:val="0"/>
          <w:marBottom w:val="0"/>
          <w:divBdr>
            <w:top w:val="none" w:sz="0" w:space="0" w:color="auto"/>
            <w:left w:val="none" w:sz="0" w:space="0" w:color="auto"/>
            <w:bottom w:val="none" w:sz="0" w:space="0" w:color="auto"/>
            <w:right w:val="none" w:sz="0" w:space="0" w:color="auto"/>
          </w:divBdr>
        </w:div>
      </w:divsChild>
    </w:div>
    <w:div w:id="1372614887">
      <w:bodyDiv w:val="1"/>
      <w:marLeft w:val="0"/>
      <w:marRight w:val="0"/>
      <w:marTop w:val="0"/>
      <w:marBottom w:val="0"/>
      <w:divBdr>
        <w:top w:val="none" w:sz="0" w:space="0" w:color="auto"/>
        <w:left w:val="none" w:sz="0" w:space="0" w:color="auto"/>
        <w:bottom w:val="none" w:sz="0" w:space="0" w:color="auto"/>
        <w:right w:val="none" w:sz="0" w:space="0" w:color="auto"/>
      </w:divBdr>
      <w:divsChild>
        <w:div w:id="102848188">
          <w:marLeft w:val="0"/>
          <w:marRight w:val="0"/>
          <w:marTop w:val="0"/>
          <w:marBottom w:val="0"/>
          <w:divBdr>
            <w:top w:val="none" w:sz="0" w:space="0" w:color="auto"/>
            <w:left w:val="none" w:sz="0" w:space="0" w:color="auto"/>
            <w:bottom w:val="none" w:sz="0" w:space="0" w:color="auto"/>
            <w:right w:val="none" w:sz="0" w:space="0" w:color="auto"/>
          </w:divBdr>
        </w:div>
      </w:divsChild>
    </w:div>
    <w:div w:id="1372805531">
      <w:bodyDiv w:val="1"/>
      <w:marLeft w:val="0"/>
      <w:marRight w:val="0"/>
      <w:marTop w:val="0"/>
      <w:marBottom w:val="0"/>
      <w:divBdr>
        <w:top w:val="none" w:sz="0" w:space="0" w:color="auto"/>
        <w:left w:val="none" w:sz="0" w:space="0" w:color="auto"/>
        <w:bottom w:val="none" w:sz="0" w:space="0" w:color="auto"/>
        <w:right w:val="none" w:sz="0" w:space="0" w:color="auto"/>
      </w:divBdr>
    </w:div>
    <w:div w:id="1373190376">
      <w:bodyDiv w:val="1"/>
      <w:marLeft w:val="0"/>
      <w:marRight w:val="0"/>
      <w:marTop w:val="0"/>
      <w:marBottom w:val="0"/>
      <w:divBdr>
        <w:top w:val="none" w:sz="0" w:space="0" w:color="auto"/>
        <w:left w:val="none" w:sz="0" w:space="0" w:color="auto"/>
        <w:bottom w:val="none" w:sz="0" w:space="0" w:color="auto"/>
        <w:right w:val="none" w:sz="0" w:space="0" w:color="auto"/>
      </w:divBdr>
    </w:div>
    <w:div w:id="1383675865">
      <w:bodyDiv w:val="1"/>
      <w:marLeft w:val="0"/>
      <w:marRight w:val="0"/>
      <w:marTop w:val="0"/>
      <w:marBottom w:val="0"/>
      <w:divBdr>
        <w:top w:val="none" w:sz="0" w:space="0" w:color="auto"/>
        <w:left w:val="none" w:sz="0" w:space="0" w:color="auto"/>
        <w:bottom w:val="none" w:sz="0" w:space="0" w:color="auto"/>
        <w:right w:val="none" w:sz="0" w:space="0" w:color="auto"/>
      </w:divBdr>
    </w:div>
    <w:div w:id="1386101943">
      <w:bodyDiv w:val="1"/>
      <w:marLeft w:val="0"/>
      <w:marRight w:val="0"/>
      <w:marTop w:val="0"/>
      <w:marBottom w:val="0"/>
      <w:divBdr>
        <w:top w:val="none" w:sz="0" w:space="0" w:color="auto"/>
        <w:left w:val="none" w:sz="0" w:space="0" w:color="auto"/>
        <w:bottom w:val="none" w:sz="0" w:space="0" w:color="auto"/>
        <w:right w:val="none" w:sz="0" w:space="0" w:color="auto"/>
      </w:divBdr>
      <w:divsChild>
        <w:div w:id="707529688">
          <w:marLeft w:val="0"/>
          <w:marRight w:val="0"/>
          <w:marTop w:val="0"/>
          <w:marBottom w:val="0"/>
          <w:divBdr>
            <w:top w:val="none" w:sz="0" w:space="0" w:color="auto"/>
            <w:left w:val="none" w:sz="0" w:space="0" w:color="auto"/>
            <w:bottom w:val="none" w:sz="0" w:space="0" w:color="auto"/>
            <w:right w:val="none" w:sz="0" w:space="0" w:color="auto"/>
          </w:divBdr>
        </w:div>
      </w:divsChild>
    </w:div>
    <w:div w:id="1386876806">
      <w:bodyDiv w:val="1"/>
      <w:marLeft w:val="0"/>
      <w:marRight w:val="0"/>
      <w:marTop w:val="0"/>
      <w:marBottom w:val="0"/>
      <w:divBdr>
        <w:top w:val="none" w:sz="0" w:space="0" w:color="auto"/>
        <w:left w:val="none" w:sz="0" w:space="0" w:color="auto"/>
        <w:bottom w:val="none" w:sz="0" w:space="0" w:color="auto"/>
        <w:right w:val="none" w:sz="0" w:space="0" w:color="auto"/>
      </w:divBdr>
      <w:divsChild>
        <w:div w:id="181405307">
          <w:marLeft w:val="0"/>
          <w:marRight w:val="0"/>
          <w:marTop w:val="0"/>
          <w:marBottom w:val="0"/>
          <w:divBdr>
            <w:top w:val="none" w:sz="0" w:space="0" w:color="auto"/>
            <w:left w:val="none" w:sz="0" w:space="0" w:color="auto"/>
            <w:bottom w:val="none" w:sz="0" w:space="0" w:color="auto"/>
            <w:right w:val="none" w:sz="0" w:space="0" w:color="auto"/>
          </w:divBdr>
        </w:div>
      </w:divsChild>
    </w:div>
    <w:div w:id="1387989284">
      <w:bodyDiv w:val="1"/>
      <w:marLeft w:val="0"/>
      <w:marRight w:val="0"/>
      <w:marTop w:val="0"/>
      <w:marBottom w:val="0"/>
      <w:divBdr>
        <w:top w:val="none" w:sz="0" w:space="0" w:color="auto"/>
        <w:left w:val="none" w:sz="0" w:space="0" w:color="auto"/>
        <w:bottom w:val="none" w:sz="0" w:space="0" w:color="auto"/>
        <w:right w:val="none" w:sz="0" w:space="0" w:color="auto"/>
      </w:divBdr>
      <w:divsChild>
        <w:div w:id="676469630">
          <w:marLeft w:val="0"/>
          <w:marRight w:val="0"/>
          <w:marTop w:val="0"/>
          <w:marBottom w:val="0"/>
          <w:divBdr>
            <w:top w:val="none" w:sz="0" w:space="0" w:color="auto"/>
            <w:left w:val="none" w:sz="0" w:space="0" w:color="auto"/>
            <w:bottom w:val="none" w:sz="0" w:space="0" w:color="auto"/>
            <w:right w:val="none" w:sz="0" w:space="0" w:color="auto"/>
          </w:divBdr>
        </w:div>
      </w:divsChild>
    </w:div>
    <w:div w:id="1388145544">
      <w:bodyDiv w:val="1"/>
      <w:marLeft w:val="0"/>
      <w:marRight w:val="0"/>
      <w:marTop w:val="0"/>
      <w:marBottom w:val="0"/>
      <w:divBdr>
        <w:top w:val="none" w:sz="0" w:space="0" w:color="auto"/>
        <w:left w:val="none" w:sz="0" w:space="0" w:color="auto"/>
        <w:bottom w:val="none" w:sz="0" w:space="0" w:color="auto"/>
        <w:right w:val="none" w:sz="0" w:space="0" w:color="auto"/>
      </w:divBdr>
      <w:divsChild>
        <w:div w:id="235435851">
          <w:marLeft w:val="0"/>
          <w:marRight w:val="0"/>
          <w:marTop w:val="0"/>
          <w:marBottom w:val="0"/>
          <w:divBdr>
            <w:top w:val="none" w:sz="0" w:space="0" w:color="auto"/>
            <w:left w:val="none" w:sz="0" w:space="0" w:color="auto"/>
            <w:bottom w:val="none" w:sz="0" w:space="0" w:color="auto"/>
            <w:right w:val="none" w:sz="0" w:space="0" w:color="auto"/>
          </w:divBdr>
        </w:div>
      </w:divsChild>
    </w:div>
    <w:div w:id="1389261980">
      <w:bodyDiv w:val="1"/>
      <w:marLeft w:val="0"/>
      <w:marRight w:val="0"/>
      <w:marTop w:val="0"/>
      <w:marBottom w:val="0"/>
      <w:divBdr>
        <w:top w:val="none" w:sz="0" w:space="0" w:color="auto"/>
        <w:left w:val="none" w:sz="0" w:space="0" w:color="auto"/>
        <w:bottom w:val="none" w:sz="0" w:space="0" w:color="auto"/>
        <w:right w:val="none" w:sz="0" w:space="0" w:color="auto"/>
      </w:divBdr>
    </w:div>
    <w:div w:id="1393313806">
      <w:bodyDiv w:val="1"/>
      <w:marLeft w:val="0"/>
      <w:marRight w:val="0"/>
      <w:marTop w:val="0"/>
      <w:marBottom w:val="0"/>
      <w:divBdr>
        <w:top w:val="none" w:sz="0" w:space="0" w:color="auto"/>
        <w:left w:val="none" w:sz="0" w:space="0" w:color="auto"/>
        <w:bottom w:val="none" w:sz="0" w:space="0" w:color="auto"/>
        <w:right w:val="none" w:sz="0" w:space="0" w:color="auto"/>
      </w:divBdr>
    </w:div>
    <w:div w:id="1398094800">
      <w:bodyDiv w:val="1"/>
      <w:marLeft w:val="0"/>
      <w:marRight w:val="0"/>
      <w:marTop w:val="0"/>
      <w:marBottom w:val="0"/>
      <w:divBdr>
        <w:top w:val="none" w:sz="0" w:space="0" w:color="auto"/>
        <w:left w:val="none" w:sz="0" w:space="0" w:color="auto"/>
        <w:bottom w:val="none" w:sz="0" w:space="0" w:color="auto"/>
        <w:right w:val="none" w:sz="0" w:space="0" w:color="auto"/>
      </w:divBdr>
    </w:div>
    <w:div w:id="1400130843">
      <w:bodyDiv w:val="1"/>
      <w:marLeft w:val="0"/>
      <w:marRight w:val="0"/>
      <w:marTop w:val="0"/>
      <w:marBottom w:val="0"/>
      <w:divBdr>
        <w:top w:val="none" w:sz="0" w:space="0" w:color="auto"/>
        <w:left w:val="none" w:sz="0" w:space="0" w:color="auto"/>
        <w:bottom w:val="none" w:sz="0" w:space="0" w:color="auto"/>
        <w:right w:val="none" w:sz="0" w:space="0" w:color="auto"/>
      </w:divBdr>
    </w:div>
    <w:div w:id="1401294489">
      <w:bodyDiv w:val="1"/>
      <w:marLeft w:val="0"/>
      <w:marRight w:val="0"/>
      <w:marTop w:val="0"/>
      <w:marBottom w:val="0"/>
      <w:divBdr>
        <w:top w:val="none" w:sz="0" w:space="0" w:color="auto"/>
        <w:left w:val="none" w:sz="0" w:space="0" w:color="auto"/>
        <w:bottom w:val="none" w:sz="0" w:space="0" w:color="auto"/>
        <w:right w:val="none" w:sz="0" w:space="0" w:color="auto"/>
      </w:divBdr>
    </w:div>
    <w:div w:id="1401825542">
      <w:bodyDiv w:val="1"/>
      <w:marLeft w:val="0"/>
      <w:marRight w:val="0"/>
      <w:marTop w:val="0"/>
      <w:marBottom w:val="0"/>
      <w:divBdr>
        <w:top w:val="none" w:sz="0" w:space="0" w:color="auto"/>
        <w:left w:val="none" w:sz="0" w:space="0" w:color="auto"/>
        <w:bottom w:val="none" w:sz="0" w:space="0" w:color="auto"/>
        <w:right w:val="none" w:sz="0" w:space="0" w:color="auto"/>
      </w:divBdr>
    </w:div>
    <w:div w:id="1403527947">
      <w:bodyDiv w:val="1"/>
      <w:marLeft w:val="0"/>
      <w:marRight w:val="0"/>
      <w:marTop w:val="0"/>
      <w:marBottom w:val="0"/>
      <w:divBdr>
        <w:top w:val="none" w:sz="0" w:space="0" w:color="auto"/>
        <w:left w:val="none" w:sz="0" w:space="0" w:color="auto"/>
        <w:bottom w:val="none" w:sz="0" w:space="0" w:color="auto"/>
        <w:right w:val="none" w:sz="0" w:space="0" w:color="auto"/>
      </w:divBdr>
    </w:div>
    <w:div w:id="1406220565">
      <w:bodyDiv w:val="1"/>
      <w:marLeft w:val="0"/>
      <w:marRight w:val="0"/>
      <w:marTop w:val="0"/>
      <w:marBottom w:val="0"/>
      <w:divBdr>
        <w:top w:val="none" w:sz="0" w:space="0" w:color="auto"/>
        <w:left w:val="none" w:sz="0" w:space="0" w:color="auto"/>
        <w:bottom w:val="none" w:sz="0" w:space="0" w:color="auto"/>
        <w:right w:val="none" w:sz="0" w:space="0" w:color="auto"/>
      </w:divBdr>
    </w:div>
    <w:div w:id="1408915107">
      <w:bodyDiv w:val="1"/>
      <w:marLeft w:val="0"/>
      <w:marRight w:val="0"/>
      <w:marTop w:val="0"/>
      <w:marBottom w:val="0"/>
      <w:divBdr>
        <w:top w:val="none" w:sz="0" w:space="0" w:color="auto"/>
        <w:left w:val="none" w:sz="0" w:space="0" w:color="auto"/>
        <w:bottom w:val="none" w:sz="0" w:space="0" w:color="auto"/>
        <w:right w:val="none" w:sz="0" w:space="0" w:color="auto"/>
      </w:divBdr>
    </w:div>
    <w:div w:id="1408962838">
      <w:bodyDiv w:val="1"/>
      <w:marLeft w:val="0"/>
      <w:marRight w:val="0"/>
      <w:marTop w:val="0"/>
      <w:marBottom w:val="0"/>
      <w:divBdr>
        <w:top w:val="none" w:sz="0" w:space="0" w:color="auto"/>
        <w:left w:val="none" w:sz="0" w:space="0" w:color="auto"/>
        <w:bottom w:val="none" w:sz="0" w:space="0" w:color="auto"/>
        <w:right w:val="none" w:sz="0" w:space="0" w:color="auto"/>
      </w:divBdr>
    </w:div>
    <w:div w:id="1409112070">
      <w:bodyDiv w:val="1"/>
      <w:marLeft w:val="0"/>
      <w:marRight w:val="0"/>
      <w:marTop w:val="0"/>
      <w:marBottom w:val="0"/>
      <w:divBdr>
        <w:top w:val="none" w:sz="0" w:space="0" w:color="auto"/>
        <w:left w:val="none" w:sz="0" w:space="0" w:color="auto"/>
        <w:bottom w:val="none" w:sz="0" w:space="0" w:color="auto"/>
        <w:right w:val="none" w:sz="0" w:space="0" w:color="auto"/>
      </w:divBdr>
    </w:div>
    <w:div w:id="1411585496">
      <w:bodyDiv w:val="1"/>
      <w:marLeft w:val="0"/>
      <w:marRight w:val="0"/>
      <w:marTop w:val="0"/>
      <w:marBottom w:val="0"/>
      <w:divBdr>
        <w:top w:val="none" w:sz="0" w:space="0" w:color="auto"/>
        <w:left w:val="none" w:sz="0" w:space="0" w:color="auto"/>
        <w:bottom w:val="none" w:sz="0" w:space="0" w:color="auto"/>
        <w:right w:val="none" w:sz="0" w:space="0" w:color="auto"/>
      </w:divBdr>
    </w:div>
    <w:div w:id="1412005181">
      <w:bodyDiv w:val="1"/>
      <w:marLeft w:val="0"/>
      <w:marRight w:val="0"/>
      <w:marTop w:val="0"/>
      <w:marBottom w:val="0"/>
      <w:divBdr>
        <w:top w:val="none" w:sz="0" w:space="0" w:color="auto"/>
        <w:left w:val="none" w:sz="0" w:space="0" w:color="auto"/>
        <w:bottom w:val="none" w:sz="0" w:space="0" w:color="auto"/>
        <w:right w:val="none" w:sz="0" w:space="0" w:color="auto"/>
      </w:divBdr>
      <w:divsChild>
        <w:div w:id="880019080">
          <w:marLeft w:val="0"/>
          <w:marRight w:val="0"/>
          <w:marTop w:val="0"/>
          <w:marBottom w:val="0"/>
          <w:divBdr>
            <w:top w:val="none" w:sz="0" w:space="0" w:color="auto"/>
            <w:left w:val="none" w:sz="0" w:space="0" w:color="auto"/>
            <w:bottom w:val="none" w:sz="0" w:space="0" w:color="auto"/>
            <w:right w:val="none" w:sz="0" w:space="0" w:color="auto"/>
          </w:divBdr>
        </w:div>
      </w:divsChild>
    </w:div>
    <w:div w:id="1416509093">
      <w:bodyDiv w:val="1"/>
      <w:marLeft w:val="0"/>
      <w:marRight w:val="0"/>
      <w:marTop w:val="0"/>
      <w:marBottom w:val="0"/>
      <w:divBdr>
        <w:top w:val="none" w:sz="0" w:space="0" w:color="auto"/>
        <w:left w:val="none" w:sz="0" w:space="0" w:color="auto"/>
        <w:bottom w:val="none" w:sz="0" w:space="0" w:color="auto"/>
        <w:right w:val="none" w:sz="0" w:space="0" w:color="auto"/>
      </w:divBdr>
      <w:divsChild>
        <w:div w:id="1505971974">
          <w:marLeft w:val="0"/>
          <w:marRight w:val="0"/>
          <w:marTop w:val="0"/>
          <w:marBottom w:val="0"/>
          <w:divBdr>
            <w:top w:val="none" w:sz="0" w:space="0" w:color="auto"/>
            <w:left w:val="none" w:sz="0" w:space="0" w:color="auto"/>
            <w:bottom w:val="none" w:sz="0" w:space="0" w:color="auto"/>
            <w:right w:val="none" w:sz="0" w:space="0" w:color="auto"/>
          </w:divBdr>
        </w:div>
      </w:divsChild>
    </w:div>
    <w:div w:id="1417047238">
      <w:bodyDiv w:val="1"/>
      <w:marLeft w:val="0"/>
      <w:marRight w:val="0"/>
      <w:marTop w:val="0"/>
      <w:marBottom w:val="0"/>
      <w:divBdr>
        <w:top w:val="none" w:sz="0" w:space="0" w:color="auto"/>
        <w:left w:val="none" w:sz="0" w:space="0" w:color="auto"/>
        <w:bottom w:val="none" w:sz="0" w:space="0" w:color="auto"/>
        <w:right w:val="none" w:sz="0" w:space="0" w:color="auto"/>
      </w:divBdr>
      <w:divsChild>
        <w:div w:id="1022509981">
          <w:marLeft w:val="0"/>
          <w:marRight w:val="0"/>
          <w:marTop w:val="0"/>
          <w:marBottom w:val="0"/>
          <w:divBdr>
            <w:top w:val="none" w:sz="0" w:space="0" w:color="auto"/>
            <w:left w:val="none" w:sz="0" w:space="0" w:color="auto"/>
            <w:bottom w:val="none" w:sz="0" w:space="0" w:color="auto"/>
            <w:right w:val="none" w:sz="0" w:space="0" w:color="auto"/>
          </w:divBdr>
        </w:div>
      </w:divsChild>
    </w:div>
    <w:div w:id="1417631277">
      <w:bodyDiv w:val="1"/>
      <w:marLeft w:val="0"/>
      <w:marRight w:val="0"/>
      <w:marTop w:val="0"/>
      <w:marBottom w:val="0"/>
      <w:divBdr>
        <w:top w:val="none" w:sz="0" w:space="0" w:color="auto"/>
        <w:left w:val="none" w:sz="0" w:space="0" w:color="auto"/>
        <w:bottom w:val="none" w:sz="0" w:space="0" w:color="auto"/>
        <w:right w:val="none" w:sz="0" w:space="0" w:color="auto"/>
      </w:divBdr>
    </w:div>
    <w:div w:id="1418331971">
      <w:bodyDiv w:val="1"/>
      <w:marLeft w:val="0"/>
      <w:marRight w:val="0"/>
      <w:marTop w:val="0"/>
      <w:marBottom w:val="0"/>
      <w:divBdr>
        <w:top w:val="none" w:sz="0" w:space="0" w:color="auto"/>
        <w:left w:val="none" w:sz="0" w:space="0" w:color="auto"/>
        <w:bottom w:val="none" w:sz="0" w:space="0" w:color="auto"/>
        <w:right w:val="none" w:sz="0" w:space="0" w:color="auto"/>
      </w:divBdr>
    </w:div>
    <w:div w:id="1421482175">
      <w:bodyDiv w:val="1"/>
      <w:marLeft w:val="0"/>
      <w:marRight w:val="0"/>
      <w:marTop w:val="0"/>
      <w:marBottom w:val="0"/>
      <w:divBdr>
        <w:top w:val="none" w:sz="0" w:space="0" w:color="auto"/>
        <w:left w:val="none" w:sz="0" w:space="0" w:color="auto"/>
        <w:bottom w:val="none" w:sz="0" w:space="0" w:color="auto"/>
        <w:right w:val="none" w:sz="0" w:space="0" w:color="auto"/>
      </w:divBdr>
      <w:divsChild>
        <w:div w:id="357203687">
          <w:marLeft w:val="0"/>
          <w:marRight w:val="0"/>
          <w:marTop w:val="0"/>
          <w:marBottom w:val="0"/>
          <w:divBdr>
            <w:top w:val="none" w:sz="0" w:space="0" w:color="auto"/>
            <w:left w:val="none" w:sz="0" w:space="0" w:color="auto"/>
            <w:bottom w:val="none" w:sz="0" w:space="0" w:color="auto"/>
            <w:right w:val="none" w:sz="0" w:space="0" w:color="auto"/>
          </w:divBdr>
        </w:div>
      </w:divsChild>
    </w:div>
    <w:div w:id="1421560433">
      <w:bodyDiv w:val="1"/>
      <w:marLeft w:val="0"/>
      <w:marRight w:val="0"/>
      <w:marTop w:val="0"/>
      <w:marBottom w:val="0"/>
      <w:divBdr>
        <w:top w:val="none" w:sz="0" w:space="0" w:color="auto"/>
        <w:left w:val="none" w:sz="0" w:space="0" w:color="auto"/>
        <w:bottom w:val="none" w:sz="0" w:space="0" w:color="auto"/>
        <w:right w:val="none" w:sz="0" w:space="0" w:color="auto"/>
      </w:divBdr>
    </w:div>
    <w:div w:id="1425027581">
      <w:bodyDiv w:val="1"/>
      <w:marLeft w:val="0"/>
      <w:marRight w:val="0"/>
      <w:marTop w:val="0"/>
      <w:marBottom w:val="0"/>
      <w:divBdr>
        <w:top w:val="none" w:sz="0" w:space="0" w:color="auto"/>
        <w:left w:val="none" w:sz="0" w:space="0" w:color="auto"/>
        <w:bottom w:val="none" w:sz="0" w:space="0" w:color="auto"/>
        <w:right w:val="none" w:sz="0" w:space="0" w:color="auto"/>
      </w:divBdr>
      <w:divsChild>
        <w:div w:id="747309179">
          <w:marLeft w:val="0"/>
          <w:marRight w:val="0"/>
          <w:marTop w:val="0"/>
          <w:marBottom w:val="0"/>
          <w:divBdr>
            <w:top w:val="none" w:sz="0" w:space="0" w:color="auto"/>
            <w:left w:val="none" w:sz="0" w:space="0" w:color="auto"/>
            <w:bottom w:val="none" w:sz="0" w:space="0" w:color="auto"/>
            <w:right w:val="none" w:sz="0" w:space="0" w:color="auto"/>
          </w:divBdr>
        </w:div>
      </w:divsChild>
    </w:div>
    <w:div w:id="1425955733">
      <w:bodyDiv w:val="1"/>
      <w:marLeft w:val="0"/>
      <w:marRight w:val="0"/>
      <w:marTop w:val="0"/>
      <w:marBottom w:val="0"/>
      <w:divBdr>
        <w:top w:val="none" w:sz="0" w:space="0" w:color="auto"/>
        <w:left w:val="none" w:sz="0" w:space="0" w:color="auto"/>
        <w:bottom w:val="none" w:sz="0" w:space="0" w:color="auto"/>
        <w:right w:val="none" w:sz="0" w:space="0" w:color="auto"/>
      </w:divBdr>
      <w:divsChild>
        <w:div w:id="217670134">
          <w:marLeft w:val="0"/>
          <w:marRight w:val="0"/>
          <w:marTop w:val="0"/>
          <w:marBottom w:val="0"/>
          <w:divBdr>
            <w:top w:val="none" w:sz="0" w:space="0" w:color="auto"/>
            <w:left w:val="none" w:sz="0" w:space="0" w:color="auto"/>
            <w:bottom w:val="none" w:sz="0" w:space="0" w:color="auto"/>
            <w:right w:val="none" w:sz="0" w:space="0" w:color="auto"/>
          </w:divBdr>
        </w:div>
      </w:divsChild>
    </w:div>
    <w:div w:id="1427262120">
      <w:bodyDiv w:val="1"/>
      <w:marLeft w:val="0"/>
      <w:marRight w:val="0"/>
      <w:marTop w:val="0"/>
      <w:marBottom w:val="0"/>
      <w:divBdr>
        <w:top w:val="none" w:sz="0" w:space="0" w:color="auto"/>
        <w:left w:val="none" w:sz="0" w:space="0" w:color="auto"/>
        <w:bottom w:val="none" w:sz="0" w:space="0" w:color="auto"/>
        <w:right w:val="none" w:sz="0" w:space="0" w:color="auto"/>
      </w:divBdr>
      <w:divsChild>
        <w:div w:id="715008753">
          <w:marLeft w:val="0"/>
          <w:marRight w:val="0"/>
          <w:marTop w:val="0"/>
          <w:marBottom w:val="0"/>
          <w:divBdr>
            <w:top w:val="none" w:sz="0" w:space="0" w:color="auto"/>
            <w:left w:val="none" w:sz="0" w:space="0" w:color="auto"/>
            <w:bottom w:val="none" w:sz="0" w:space="0" w:color="auto"/>
            <w:right w:val="none" w:sz="0" w:space="0" w:color="auto"/>
          </w:divBdr>
        </w:div>
      </w:divsChild>
    </w:div>
    <w:div w:id="1429354648">
      <w:bodyDiv w:val="1"/>
      <w:marLeft w:val="0"/>
      <w:marRight w:val="0"/>
      <w:marTop w:val="0"/>
      <w:marBottom w:val="0"/>
      <w:divBdr>
        <w:top w:val="none" w:sz="0" w:space="0" w:color="auto"/>
        <w:left w:val="none" w:sz="0" w:space="0" w:color="auto"/>
        <w:bottom w:val="none" w:sz="0" w:space="0" w:color="auto"/>
        <w:right w:val="none" w:sz="0" w:space="0" w:color="auto"/>
      </w:divBdr>
    </w:div>
    <w:div w:id="1435369526">
      <w:bodyDiv w:val="1"/>
      <w:marLeft w:val="0"/>
      <w:marRight w:val="0"/>
      <w:marTop w:val="0"/>
      <w:marBottom w:val="0"/>
      <w:divBdr>
        <w:top w:val="none" w:sz="0" w:space="0" w:color="auto"/>
        <w:left w:val="none" w:sz="0" w:space="0" w:color="auto"/>
        <w:bottom w:val="none" w:sz="0" w:space="0" w:color="auto"/>
        <w:right w:val="none" w:sz="0" w:space="0" w:color="auto"/>
      </w:divBdr>
    </w:div>
    <w:div w:id="1435787791">
      <w:bodyDiv w:val="1"/>
      <w:marLeft w:val="0"/>
      <w:marRight w:val="0"/>
      <w:marTop w:val="0"/>
      <w:marBottom w:val="0"/>
      <w:divBdr>
        <w:top w:val="none" w:sz="0" w:space="0" w:color="auto"/>
        <w:left w:val="none" w:sz="0" w:space="0" w:color="auto"/>
        <w:bottom w:val="none" w:sz="0" w:space="0" w:color="auto"/>
        <w:right w:val="none" w:sz="0" w:space="0" w:color="auto"/>
      </w:divBdr>
    </w:div>
    <w:div w:id="1440220827">
      <w:bodyDiv w:val="1"/>
      <w:marLeft w:val="0"/>
      <w:marRight w:val="0"/>
      <w:marTop w:val="0"/>
      <w:marBottom w:val="0"/>
      <w:divBdr>
        <w:top w:val="none" w:sz="0" w:space="0" w:color="auto"/>
        <w:left w:val="none" w:sz="0" w:space="0" w:color="auto"/>
        <w:bottom w:val="none" w:sz="0" w:space="0" w:color="auto"/>
        <w:right w:val="none" w:sz="0" w:space="0" w:color="auto"/>
      </w:divBdr>
    </w:div>
    <w:div w:id="1441607754">
      <w:bodyDiv w:val="1"/>
      <w:marLeft w:val="0"/>
      <w:marRight w:val="0"/>
      <w:marTop w:val="0"/>
      <w:marBottom w:val="0"/>
      <w:divBdr>
        <w:top w:val="none" w:sz="0" w:space="0" w:color="auto"/>
        <w:left w:val="none" w:sz="0" w:space="0" w:color="auto"/>
        <w:bottom w:val="none" w:sz="0" w:space="0" w:color="auto"/>
        <w:right w:val="none" w:sz="0" w:space="0" w:color="auto"/>
      </w:divBdr>
    </w:div>
    <w:div w:id="1442189812">
      <w:bodyDiv w:val="1"/>
      <w:marLeft w:val="0"/>
      <w:marRight w:val="0"/>
      <w:marTop w:val="0"/>
      <w:marBottom w:val="0"/>
      <w:divBdr>
        <w:top w:val="none" w:sz="0" w:space="0" w:color="auto"/>
        <w:left w:val="none" w:sz="0" w:space="0" w:color="auto"/>
        <w:bottom w:val="none" w:sz="0" w:space="0" w:color="auto"/>
        <w:right w:val="none" w:sz="0" w:space="0" w:color="auto"/>
      </w:divBdr>
      <w:divsChild>
        <w:div w:id="121702130">
          <w:marLeft w:val="0"/>
          <w:marRight w:val="0"/>
          <w:marTop w:val="0"/>
          <w:marBottom w:val="0"/>
          <w:divBdr>
            <w:top w:val="none" w:sz="0" w:space="0" w:color="auto"/>
            <w:left w:val="none" w:sz="0" w:space="0" w:color="auto"/>
            <w:bottom w:val="none" w:sz="0" w:space="0" w:color="auto"/>
            <w:right w:val="none" w:sz="0" w:space="0" w:color="auto"/>
          </w:divBdr>
        </w:div>
      </w:divsChild>
    </w:div>
    <w:div w:id="1444760961">
      <w:bodyDiv w:val="1"/>
      <w:marLeft w:val="0"/>
      <w:marRight w:val="0"/>
      <w:marTop w:val="0"/>
      <w:marBottom w:val="0"/>
      <w:divBdr>
        <w:top w:val="none" w:sz="0" w:space="0" w:color="auto"/>
        <w:left w:val="none" w:sz="0" w:space="0" w:color="auto"/>
        <w:bottom w:val="none" w:sz="0" w:space="0" w:color="auto"/>
        <w:right w:val="none" w:sz="0" w:space="0" w:color="auto"/>
      </w:divBdr>
    </w:div>
    <w:div w:id="1447387809">
      <w:bodyDiv w:val="1"/>
      <w:marLeft w:val="0"/>
      <w:marRight w:val="0"/>
      <w:marTop w:val="0"/>
      <w:marBottom w:val="0"/>
      <w:divBdr>
        <w:top w:val="none" w:sz="0" w:space="0" w:color="auto"/>
        <w:left w:val="none" w:sz="0" w:space="0" w:color="auto"/>
        <w:bottom w:val="none" w:sz="0" w:space="0" w:color="auto"/>
        <w:right w:val="none" w:sz="0" w:space="0" w:color="auto"/>
      </w:divBdr>
    </w:div>
    <w:div w:id="1449394811">
      <w:bodyDiv w:val="1"/>
      <w:marLeft w:val="0"/>
      <w:marRight w:val="0"/>
      <w:marTop w:val="0"/>
      <w:marBottom w:val="0"/>
      <w:divBdr>
        <w:top w:val="none" w:sz="0" w:space="0" w:color="auto"/>
        <w:left w:val="none" w:sz="0" w:space="0" w:color="auto"/>
        <w:bottom w:val="none" w:sz="0" w:space="0" w:color="auto"/>
        <w:right w:val="none" w:sz="0" w:space="0" w:color="auto"/>
      </w:divBdr>
    </w:div>
    <w:div w:id="1450052178">
      <w:bodyDiv w:val="1"/>
      <w:marLeft w:val="0"/>
      <w:marRight w:val="0"/>
      <w:marTop w:val="0"/>
      <w:marBottom w:val="0"/>
      <w:divBdr>
        <w:top w:val="none" w:sz="0" w:space="0" w:color="auto"/>
        <w:left w:val="none" w:sz="0" w:space="0" w:color="auto"/>
        <w:bottom w:val="none" w:sz="0" w:space="0" w:color="auto"/>
        <w:right w:val="none" w:sz="0" w:space="0" w:color="auto"/>
      </w:divBdr>
    </w:div>
    <w:div w:id="1452480513">
      <w:bodyDiv w:val="1"/>
      <w:marLeft w:val="0"/>
      <w:marRight w:val="0"/>
      <w:marTop w:val="0"/>
      <w:marBottom w:val="0"/>
      <w:divBdr>
        <w:top w:val="none" w:sz="0" w:space="0" w:color="auto"/>
        <w:left w:val="none" w:sz="0" w:space="0" w:color="auto"/>
        <w:bottom w:val="none" w:sz="0" w:space="0" w:color="auto"/>
        <w:right w:val="none" w:sz="0" w:space="0" w:color="auto"/>
      </w:divBdr>
    </w:div>
    <w:div w:id="1458527779">
      <w:bodyDiv w:val="1"/>
      <w:marLeft w:val="0"/>
      <w:marRight w:val="0"/>
      <w:marTop w:val="0"/>
      <w:marBottom w:val="0"/>
      <w:divBdr>
        <w:top w:val="none" w:sz="0" w:space="0" w:color="auto"/>
        <w:left w:val="none" w:sz="0" w:space="0" w:color="auto"/>
        <w:bottom w:val="none" w:sz="0" w:space="0" w:color="auto"/>
        <w:right w:val="none" w:sz="0" w:space="0" w:color="auto"/>
      </w:divBdr>
    </w:div>
    <w:div w:id="1461342868">
      <w:bodyDiv w:val="1"/>
      <w:marLeft w:val="0"/>
      <w:marRight w:val="0"/>
      <w:marTop w:val="0"/>
      <w:marBottom w:val="0"/>
      <w:divBdr>
        <w:top w:val="none" w:sz="0" w:space="0" w:color="auto"/>
        <w:left w:val="none" w:sz="0" w:space="0" w:color="auto"/>
        <w:bottom w:val="none" w:sz="0" w:space="0" w:color="auto"/>
        <w:right w:val="none" w:sz="0" w:space="0" w:color="auto"/>
      </w:divBdr>
    </w:div>
    <w:div w:id="1461460228">
      <w:bodyDiv w:val="1"/>
      <w:marLeft w:val="0"/>
      <w:marRight w:val="0"/>
      <w:marTop w:val="0"/>
      <w:marBottom w:val="0"/>
      <w:divBdr>
        <w:top w:val="none" w:sz="0" w:space="0" w:color="auto"/>
        <w:left w:val="none" w:sz="0" w:space="0" w:color="auto"/>
        <w:bottom w:val="none" w:sz="0" w:space="0" w:color="auto"/>
        <w:right w:val="none" w:sz="0" w:space="0" w:color="auto"/>
      </w:divBdr>
    </w:div>
    <w:div w:id="1465810131">
      <w:bodyDiv w:val="1"/>
      <w:marLeft w:val="0"/>
      <w:marRight w:val="0"/>
      <w:marTop w:val="0"/>
      <w:marBottom w:val="0"/>
      <w:divBdr>
        <w:top w:val="none" w:sz="0" w:space="0" w:color="auto"/>
        <w:left w:val="none" w:sz="0" w:space="0" w:color="auto"/>
        <w:bottom w:val="none" w:sz="0" w:space="0" w:color="auto"/>
        <w:right w:val="none" w:sz="0" w:space="0" w:color="auto"/>
      </w:divBdr>
    </w:div>
    <w:div w:id="1467160840">
      <w:bodyDiv w:val="1"/>
      <w:marLeft w:val="0"/>
      <w:marRight w:val="0"/>
      <w:marTop w:val="0"/>
      <w:marBottom w:val="0"/>
      <w:divBdr>
        <w:top w:val="none" w:sz="0" w:space="0" w:color="auto"/>
        <w:left w:val="none" w:sz="0" w:space="0" w:color="auto"/>
        <w:bottom w:val="none" w:sz="0" w:space="0" w:color="auto"/>
        <w:right w:val="none" w:sz="0" w:space="0" w:color="auto"/>
      </w:divBdr>
    </w:div>
    <w:div w:id="1475026127">
      <w:bodyDiv w:val="1"/>
      <w:marLeft w:val="0"/>
      <w:marRight w:val="0"/>
      <w:marTop w:val="0"/>
      <w:marBottom w:val="0"/>
      <w:divBdr>
        <w:top w:val="none" w:sz="0" w:space="0" w:color="auto"/>
        <w:left w:val="none" w:sz="0" w:space="0" w:color="auto"/>
        <w:bottom w:val="none" w:sz="0" w:space="0" w:color="auto"/>
        <w:right w:val="none" w:sz="0" w:space="0" w:color="auto"/>
      </w:divBdr>
    </w:div>
    <w:div w:id="1477146791">
      <w:bodyDiv w:val="1"/>
      <w:marLeft w:val="0"/>
      <w:marRight w:val="0"/>
      <w:marTop w:val="0"/>
      <w:marBottom w:val="0"/>
      <w:divBdr>
        <w:top w:val="none" w:sz="0" w:space="0" w:color="auto"/>
        <w:left w:val="none" w:sz="0" w:space="0" w:color="auto"/>
        <w:bottom w:val="none" w:sz="0" w:space="0" w:color="auto"/>
        <w:right w:val="none" w:sz="0" w:space="0" w:color="auto"/>
      </w:divBdr>
    </w:div>
    <w:div w:id="1486510137">
      <w:bodyDiv w:val="1"/>
      <w:marLeft w:val="0"/>
      <w:marRight w:val="0"/>
      <w:marTop w:val="0"/>
      <w:marBottom w:val="0"/>
      <w:divBdr>
        <w:top w:val="none" w:sz="0" w:space="0" w:color="auto"/>
        <w:left w:val="none" w:sz="0" w:space="0" w:color="auto"/>
        <w:bottom w:val="none" w:sz="0" w:space="0" w:color="auto"/>
        <w:right w:val="none" w:sz="0" w:space="0" w:color="auto"/>
      </w:divBdr>
    </w:div>
    <w:div w:id="1489857493">
      <w:bodyDiv w:val="1"/>
      <w:marLeft w:val="0"/>
      <w:marRight w:val="0"/>
      <w:marTop w:val="0"/>
      <w:marBottom w:val="0"/>
      <w:divBdr>
        <w:top w:val="none" w:sz="0" w:space="0" w:color="auto"/>
        <w:left w:val="none" w:sz="0" w:space="0" w:color="auto"/>
        <w:bottom w:val="none" w:sz="0" w:space="0" w:color="auto"/>
        <w:right w:val="none" w:sz="0" w:space="0" w:color="auto"/>
      </w:divBdr>
    </w:div>
    <w:div w:id="1496342826">
      <w:bodyDiv w:val="1"/>
      <w:marLeft w:val="0"/>
      <w:marRight w:val="0"/>
      <w:marTop w:val="0"/>
      <w:marBottom w:val="0"/>
      <w:divBdr>
        <w:top w:val="none" w:sz="0" w:space="0" w:color="auto"/>
        <w:left w:val="none" w:sz="0" w:space="0" w:color="auto"/>
        <w:bottom w:val="none" w:sz="0" w:space="0" w:color="auto"/>
        <w:right w:val="none" w:sz="0" w:space="0" w:color="auto"/>
      </w:divBdr>
      <w:divsChild>
        <w:div w:id="2105301690">
          <w:marLeft w:val="0"/>
          <w:marRight w:val="0"/>
          <w:marTop w:val="0"/>
          <w:marBottom w:val="0"/>
          <w:divBdr>
            <w:top w:val="none" w:sz="0" w:space="0" w:color="auto"/>
            <w:left w:val="none" w:sz="0" w:space="0" w:color="auto"/>
            <w:bottom w:val="none" w:sz="0" w:space="0" w:color="auto"/>
            <w:right w:val="none" w:sz="0" w:space="0" w:color="auto"/>
          </w:divBdr>
        </w:div>
      </w:divsChild>
    </w:div>
    <w:div w:id="1497650819">
      <w:bodyDiv w:val="1"/>
      <w:marLeft w:val="0"/>
      <w:marRight w:val="0"/>
      <w:marTop w:val="0"/>
      <w:marBottom w:val="0"/>
      <w:divBdr>
        <w:top w:val="none" w:sz="0" w:space="0" w:color="auto"/>
        <w:left w:val="none" w:sz="0" w:space="0" w:color="auto"/>
        <w:bottom w:val="none" w:sz="0" w:space="0" w:color="auto"/>
        <w:right w:val="none" w:sz="0" w:space="0" w:color="auto"/>
      </w:divBdr>
    </w:div>
    <w:div w:id="1501196057">
      <w:bodyDiv w:val="1"/>
      <w:marLeft w:val="0"/>
      <w:marRight w:val="0"/>
      <w:marTop w:val="0"/>
      <w:marBottom w:val="0"/>
      <w:divBdr>
        <w:top w:val="none" w:sz="0" w:space="0" w:color="auto"/>
        <w:left w:val="none" w:sz="0" w:space="0" w:color="auto"/>
        <w:bottom w:val="none" w:sz="0" w:space="0" w:color="auto"/>
        <w:right w:val="none" w:sz="0" w:space="0" w:color="auto"/>
      </w:divBdr>
    </w:div>
    <w:div w:id="1501695792">
      <w:bodyDiv w:val="1"/>
      <w:marLeft w:val="0"/>
      <w:marRight w:val="0"/>
      <w:marTop w:val="0"/>
      <w:marBottom w:val="0"/>
      <w:divBdr>
        <w:top w:val="none" w:sz="0" w:space="0" w:color="auto"/>
        <w:left w:val="none" w:sz="0" w:space="0" w:color="auto"/>
        <w:bottom w:val="none" w:sz="0" w:space="0" w:color="auto"/>
        <w:right w:val="none" w:sz="0" w:space="0" w:color="auto"/>
      </w:divBdr>
    </w:div>
    <w:div w:id="1505128110">
      <w:bodyDiv w:val="1"/>
      <w:marLeft w:val="0"/>
      <w:marRight w:val="0"/>
      <w:marTop w:val="0"/>
      <w:marBottom w:val="0"/>
      <w:divBdr>
        <w:top w:val="none" w:sz="0" w:space="0" w:color="auto"/>
        <w:left w:val="none" w:sz="0" w:space="0" w:color="auto"/>
        <w:bottom w:val="none" w:sz="0" w:space="0" w:color="auto"/>
        <w:right w:val="none" w:sz="0" w:space="0" w:color="auto"/>
      </w:divBdr>
    </w:div>
    <w:div w:id="1511262342">
      <w:bodyDiv w:val="1"/>
      <w:marLeft w:val="0"/>
      <w:marRight w:val="0"/>
      <w:marTop w:val="0"/>
      <w:marBottom w:val="0"/>
      <w:divBdr>
        <w:top w:val="none" w:sz="0" w:space="0" w:color="auto"/>
        <w:left w:val="none" w:sz="0" w:space="0" w:color="auto"/>
        <w:bottom w:val="none" w:sz="0" w:space="0" w:color="auto"/>
        <w:right w:val="none" w:sz="0" w:space="0" w:color="auto"/>
      </w:divBdr>
    </w:div>
    <w:div w:id="1511947768">
      <w:bodyDiv w:val="1"/>
      <w:marLeft w:val="0"/>
      <w:marRight w:val="0"/>
      <w:marTop w:val="0"/>
      <w:marBottom w:val="0"/>
      <w:divBdr>
        <w:top w:val="none" w:sz="0" w:space="0" w:color="auto"/>
        <w:left w:val="none" w:sz="0" w:space="0" w:color="auto"/>
        <w:bottom w:val="none" w:sz="0" w:space="0" w:color="auto"/>
        <w:right w:val="none" w:sz="0" w:space="0" w:color="auto"/>
      </w:divBdr>
    </w:div>
    <w:div w:id="1512137408">
      <w:bodyDiv w:val="1"/>
      <w:marLeft w:val="0"/>
      <w:marRight w:val="0"/>
      <w:marTop w:val="0"/>
      <w:marBottom w:val="0"/>
      <w:divBdr>
        <w:top w:val="none" w:sz="0" w:space="0" w:color="auto"/>
        <w:left w:val="none" w:sz="0" w:space="0" w:color="auto"/>
        <w:bottom w:val="none" w:sz="0" w:space="0" w:color="auto"/>
        <w:right w:val="none" w:sz="0" w:space="0" w:color="auto"/>
      </w:divBdr>
    </w:div>
    <w:div w:id="1512378987">
      <w:bodyDiv w:val="1"/>
      <w:marLeft w:val="0"/>
      <w:marRight w:val="0"/>
      <w:marTop w:val="0"/>
      <w:marBottom w:val="0"/>
      <w:divBdr>
        <w:top w:val="none" w:sz="0" w:space="0" w:color="auto"/>
        <w:left w:val="none" w:sz="0" w:space="0" w:color="auto"/>
        <w:bottom w:val="none" w:sz="0" w:space="0" w:color="auto"/>
        <w:right w:val="none" w:sz="0" w:space="0" w:color="auto"/>
      </w:divBdr>
      <w:divsChild>
        <w:div w:id="1352295485">
          <w:marLeft w:val="0"/>
          <w:marRight w:val="0"/>
          <w:marTop w:val="0"/>
          <w:marBottom w:val="0"/>
          <w:divBdr>
            <w:top w:val="none" w:sz="0" w:space="0" w:color="auto"/>
            <w:left w:val="none" w:sz="0" w:space="0" w:color="auto"/>
            <w:bottom w:val="none" w:sz="0" w:space="0" w:color="auto"/>
            <w:right w:val="none" w:sz="0" w:space="0" w:color="auto"/>
          </w:divBdr>
        </w:div>
      </w:divsChild>
    </w:div>
    <w:div w:id="1513687008">
      <w:bodyDiv w:val="1"/>
      <w:marLeft w:val="0"/>
      <w:marRight w:val="0"/>
      <w:marTop w:val="0"/>
      <w:marBottom w:val="0"/>
      <w:divBdr>
        <w:top w:val="none" w:sz="0" w:space="0" w:color="auto"/>
        <w:left w:val="none" w:sz="0" w:space="0" w:color="auto"/>
        <w:bottom w:val="none" w:sz="0" w:space="0" w:color="auto"/>
        <w:right w:val="none" w:sz="0" w:space="0" w:color="auto"/>
      </w:divBdr>
      <w:divsChild>
        <w:div w:id="641740968">
          <w:marLeft w:val="0"/>
          <w:marRight w:val="0"/>
          <w:marTop w:val="0"/>
          <w:marBottom w:val="0"/>
          <w:divBdr>
            <w:top w:val="none" w:sz="0" w:space="0" w:color="auto"/>
            <w:left w:val="none" w:sz="0" w:space="0" w:color="auto"/>
            <w:bottom w:val="none" w:sz="0" w:space="0" w:color="auto"/>
            <w:right w:val="none" w:sz="0" w:space="0" w:color="auto"/>
          </w:divBdr>
        </w:div>
      </w:divsChild>
    </w:div>
    <w:div w:id="1517571743">
      <w:bodyDiv w:val="1"/>
      <w:marLeft w:val="0"/>
      <w:marRight w:val="0"/>
      <w:marTop w:val="0"/>
      <w:marBottom w:val="0"/>
      <w:divBdr>
        <w:top w:val="none" w:sz="0" w:space="0" w:color="auto"/>
        <w:left w:val="none" w:sz="0" w:space="0" w:color="auto"/>
        <w:bottom w:val="none" w:sz="0" w:space="0" w:color="auto"/>
        <w:right w:val="none" w:sz="0" w:space="0" w:color="auto"/>
      </w:divBdr>
      <w:divsChild>
        <w:div w:id="1257715834">
          <w:marLeft w:val="0"/>
          <w:marRight w:val="0"/>
          <w:marTop w:val="0"/>
          <w:marBottom w:val="0"/>
          <w:divBdr>
            <w:top w:val="none" w:sz="0" w:space="0" w:color="auto"/>
            <w:left w:val="none" w:sz="0" w:space="0" w:color="auto"/>
            <w:bottom w:val="none" w:sz="0" w:space="0" w:color="auto"/>
            <w:right w:val="none" w:sz="0" w:space="0" w:color="auto"/>
          </w:divBdr>
        </w:div>
      </w:divsChild>
    </w:div>
    <w:div w:id="1519463214">
      <w:bodyDiv w:val="1"/>
      <w:marLeft w:val="0"/>
      <w:marRight w:val="0"/>
      <w:marTop w:val="0"/>
      <w:marBottom w:val="0"/>
      <w:divBdr>
        <w:top w:val="none" w:sz="0" w:space="0" w:color="auto"/>
        <w:left w:val="none" w:sz="0" w:space="0" w:color="auto"/>
        <w:bottom w:val="none" w:sz="0" w:space="0" w:color="auto"/>
        <w:right w:val="none" w:sz="0" w:space="0" w:color="auto"/>
      </w:divBdr>
      <w:divsChild>
        <w:div w:id="1926649683">
          <w:marLeft w:val="0"/>
          <w:marRight w:val="0"/>
          <w:marTop w:val="0"/>
          <w:marBottom w:val="0"/>
          <w:divBdr>
            <w:top w:val="none" w:sz="0" w:space="0" w:color="auto"/>
            <w:left w:val="none" w:sz="0" w:space="0" w:color="auto"/>
            <w:bottom w:val="none" w:sz="0" w:space="0" w:color="auto"/>
            <w:right w:val="none" w:sz="0" w:space="0" w:color="auto"/>
          </w:divBdr>
        </w:div>
      </w:divsChild>
    </w:div>
    <w:div w:id="1519928235">
      <w:bodyDiv w:val="1"/>
      <w:marLeft w:val="0"/>
      <w:marRight w:val="0"/>
      <w:marTop w:val="0"/>
      <w:marBottom w:val="0"/>
      <w:divBdr>
        <w:top w:val="none" w:sz="0" w:space="0" w:color="auto"/>
        <w:left w:val="none" w:sz="0" w:space="0" w:color="auto"/>
        <w:bottom w:val="none" w:sz="0" w:space="0" w:color="auto"/>
        <w:right w:val="none" w:sz="0" w:space="0" w:color="auto"/>
      </w:divBdr>
    </w:div>
    <w:div w:id="1527520321">
      <w:bodyDiv w:val="1"/>
      <w:marLeft w:val="0"/>
      <w:marRight w:val="0"/>
      <w:marTop w:val="0"/>
      <w:marBottom w:val="0"/>
      <w:divBdr>
        <w:top w:val="none" w:sz="0" w:space="0" w:color="auto"/>
        <w:left w:val="none" w:sz="0" w:space="0" w:color="auto"/>
        <w:bottom w:val="none" w:sz="0" w:space="0" w:color="auto"/>
        <w:right w:val="none" w:sz="0" w:space="0" w:color="auto"/>
      </w:divBdr>
    </w:div>
    <w:div w:id="1528132576">
      <w:bodyDiv w:val="1"/>
      <w:marLeft w:val="0"/>
      <w:marRight w:val="0"/>
      <w:marTop w:val="0"/>
      <w:marBottom w:val="0"/>
      <w:divBdr>
        <w:top w:val="none" w:sz="0" w:space="0" w:color="auto"/>
        <w:left w:val="none" w:sz="0" w:space="0" w:color="auto"/>
        <w:bottom w:val="none" w:sz="0" w:space="0" w:color="auto"/>
        <w:right w:val="none" w:sz="0" w:space="0" w:color="auto"/>
      </w:divBdr>
    </w:div>
    <w:div w:id="1529875041">
      <w:bodyDiv w:val="1"/>
      <w:marLeft w:val="0"/>
      <w:marRight w:val="0"/>
      <w:marTop w:val="0"/>
      <w:marBottom w:val="0"/>
      <w:divBdr>
        <w:top w:val="none" w:sz="0" w:space="0" w:color="auto"/>
        <w:left w:val="none" w:sz="0" w:space="0" w:color="auto"/>
        <w:bottom w:val="none" w:sz="0" w:space="0" w:color="auto"/>
        <w:right w:val="none" w:sz="0" w:space="0" w:color="auto"/>
      </w:divBdr>
    </w:div>
    <w:div w:id="1538932332">
      <w:bodyDiv w:val="1"/>
      <w:marLeft w:val="0"/>
      <w:marRight w:val="0"/>
      <w:marTop w:val="0"/>
      <w:marBottom w:val="0"/>
      <w:divBdr>
        <w:top w:val="none" w:sz="0" w:space="0" w:color="auto"/>
        <w:left w:val="none" w:sz="0" w:space="0" w:color="auto"/>
        <w:bottom w:val="none" w:sz="0" w:space="0" w:color="auto"/>
        <w:right w:val="none" w:sz="0" w:space="0" w:color="auto"/>
      </w:divBdr>
    </w:div>
    <w:div w:id="1540320293">
      <w:bodyDiv w:val="1"/>
      <w:marLeft w:val="0"/>
      <w:marRight w:val="0"/>
      <w:marTop w:val="0"/>
      <w:marBottom w:val="0"/>
      <w:divBdr>
        <w:top w:val="none" w:sz="0" w:space="0" w:color="auto"/>
        <w:left w:val="none" w:sz="0" w:space="0" w:color="auto"/>
        <w:bottom w:val="none" w:sz="0" w:space="0" w:color="auto"/>
        <w:right w:val="none" w:sz="0" w:space="0" w:color="auto"/>
      </w:divBdr>
    </w:div>
    <w:div w:id="1542939561">
      <w:bodyDiv w:val="1"/>
      <w:marLeft w:val="0"/>
      <w:marRight w:val="0"/>
      <w:marTop w:val="0"/>
      <w:marBottom w:val="0"/>
      <w:divBdr>
        <w:top w:val="none" w:sz="0" w:space="0" w:color="auto"/>
        <w:left w:val="none" w:sz="0" w:space="0" w:color="auto"/>
        <w:bottom w:val="none" w:sz="0" w:space="0" w:color="auto"/>
        <w:right w:val="none" w:sz="0" w:space="0" w:color="auto"/>
      </w:divBdr>
    </w:div>
    <w:div w:id="1544252484">
      <w:bodyDiv w:val="1"/>
      <w:marLeft w:val="0"/>
      <w:marRight w:val="0"/>
      <w:marTop w:val="0"/>
      <w:marBottom w:val="0"/>
      <w:divBdr>
        <w:top w:val="none" w:sz="0" w:space="0" w:color="auto"/>
        <w:left w:val="none" w:sz="0" w:space="0" w:color="auto"/>
        <w:bottom w:val="none" w:sz="0" w:space="0" w:color="auto"/>
        <w:right w:val="none" w:sz="0" w:space="0" w:color="auto"/>
      </w:divBdr>
    </w:div>
    <w:div w:id="1548757270">
      <w:bodyDiv w:val="1"/>
      <w:marLeft w:val="0"/>
      <w:marRight w:val="0"/>
      <w:marTop w:val="0"/>
      <w:marBottom w:val="0"/>
      <w:divBdr>
        <w:top w:val="none" w:sz="0" w:space="0" w:color="auto"/>
        <w:left w:val="none" w:sz="0" w:space="0" w:color="auto"/>
        <w:bottom w:val="none" w:sz="0" w:space="0" w:color="auto"/>
        <w:right w:val="none" w:sz="0" w:space="0" w:color="auto"/>
      </w:divBdr>
      <w:divsChild>
        <w:div w:id="717240087">
          <w:marLeft w:val="0"/>
          <w:marRight w:val="0"/>
          <w:marTop w:val="0"/>
          <w:marBottom w:val="0"/>
          <w:divBdr>
            <w:top w:val="none" w:sz="0" w:space="0" w:color="auto"/>
            <w:left w:val="none" w:sz="0" w:space="0" w:color="auto"/>
            <w:bottom w:val="none" w:sz="0" w:space="0" w:color="auto"/>
            <w:right w:val="none" w:sz="0" w:space="0" w:color="auto"/>
          </w:divBdr>
        </w:div>
      </w:divsChild>
    </w:div>
    <w:div w:id="1548954641">
      <w:bodyDiv w:val="1"/>
      <w:marLeft w:val="0"/>
      <w:marRight w:val="0"/>
      <w:marTop w:val="0"/>
      <w:marBottom w:val="0"/>
      <w:divBdr>
        <w:top w:val="none" w:sz="0" w:space="0" w:color="auto"/>
        <w:left w:val="none" w:sz="0" w:space="0" w:color="auto"/>
        <w:bottom w:val="none" w:sz="0" w:space="0" w:color="auto"/>
        <w:right w:val="none" w:sz="0" w:space="0" w:color="auto"/>
      </w:divBdr>
      <w:divsChild>
        <w:div w:id="746734006">
          <w:marLeft w:val="0"/>
          <w:marRight w:val="0"/>
          <w:marTop w:val="0"/>
          <w:marBottom w:val="0"/>
          <w:divBdr>
            <w:top w:val="none" w:sz="0" w:space="0" w:color="auto"/>
            <w:left w:val="none" w:sz="0" w:space="0" w:color="auto"/>
            <w:bottom w:val="none" w:sz="0" w:space="0" w:color="auto"/>
            <w:right w:val="none" w:sz="0" w:space="0" w:color="auto"/>
          </w:divBdr>
        </w:div>
      </w:divsChild>
    </w:div>
    <w:div w:id="1549609391">
      <w:bodyDiv w:val="1"/>
      <w:marLeft w:val="0"/>
      <w:marRight w:val="0"/>
      <w:marTop w:val="0"/>
      <w:marBottom w:val="0"/>
      <w:divBdr>
        <w:top w:val="none" w:sz="0" w:space="0" w:color="auto"/>
        <w:left w:val="none" w:sz="0" w:space="0" w:color="auto"/>
        <w:bottom w:val="none" w:sz="0" w:space="0" w:color="auto"/>
        <w:right w:val="none" w:sz="0" w:space="0" w:color="auto"/>
      </w:divBdr>
    </w:div>
    <w:div w:id="1550534695">
      <w:bodyDiv w:val="1"/>
      <w:marLeft w:val="0"/>
      <w:marRight w:val="0"/>
      <w:marTop w:val="0"/>
      <w:marBottom w:val="0"/>
      <w:divBdr>
        <w:top w:val="none" w:sz="0" w:space="0" w:color="auto"/>
        <w:left w:val="none" w:sz="0" w:space="0" w:color="auto"/>
        <w:bottom w:val="none" w:sz="0" w:space="0" w:color="auto"/>
        <w:right w:val="none" w:sz="0" w:space="0" w:color="auto"/>
      </w:divBdr>
      <w:divsChild>
        <w:div w:id="1734309267">
          <w:marLeft w:val="0"/>
          <w:marRight w:val="0"/>
          <w:marTop w:val="0"/>
          <w:marBottom w:val="0"/>
          <w:divBdr>
            <w:top w:val="none" w:sz="0" w:space="0" w:color="auto"/>
            <w:left w:val="none" w:sz="0" w:space="0" w:color="auto"/>
            <w:bottom w:val="none" w:sz="0" w:space="0" w:color="auto"/>
            <w:right w:val="none" w:sz="0" w:space="0" w:color="auto"/>
          </w:divBdr>
        </w:div>
      </w:divsChild>
    </w:div>
    <w:div w:id="1551962156">
      <w:bodyDiv w:val="1"/>
      <w:marLeft w:val="0"/>
      <w:marRight w:val="0"/>
      <w:marTop w:val="0"/>
      <w:marBottom w:val="0"/>
      <w:divBdr>
        <w:top w:val="none" w:sz="0" w:space="0" w:color="auto"/>
        <w:left w:val="none" w:sz="0" w:space="0" w:color="auto"/>
        <w:bottom w:val="none" w:sz="0" w:space="0" w:color="auto"/>
        <w:right w:val="none" w:sz="0" w:space="0" w:color="auto"/>
      </w:divBdr>
    </w:div>
    <w:div w:id="1554346980">
      <w:bodyDiv w:val="1"/>
      <w:marLeft w:val="0"/>
      <w:marRight w:val="0"/>
      <w:marTop w:val="0"/>
      <w:marBottom w:val="0"/>
      <w:divBdr>
        <w:top w:val="none" w:sz="0" w:space="0" w:color="auto"/>
        <w:left w:val="none" w:sz="0" w:space="0" w:color="auto"/>
        <w:bottom w:val="none" w:sz="0" w:space="0" w:color="auto"/>
        <w:right w:val="none" w:sz="0" w:space="0" w:color="auto"/>
      </w:divBdr>
      <w:divsChild>
        <w:div w:id="1014070877">
          <w:marLeft w:val="0"/>
          <w:marRight w:val="0"/>
          <w:marTop w:val="0"/>
          <w:marBottom w:val="0"/>
          <w:divBdr>
            <w:top w:val="none" w:sz="0" w:space="0" w:color="auto"/>
            <w:left w:val="none" w:sz="0" w:space="0" w:color="auto"/>
            <w:bottom w:val="none" w:sz="0" w:space="0" w:color="auto"/>
            <w:right w:val="none" w:sz="0" w:space="0" w:color="auto"/>
          </w:divBdr>
        </w:div>
      </w:divsChild>
    </w:div>
    <w:div w:id="1555962916">
      <w:bodyDiv w:val="1"/>
      <w:marLeft w:val="0"/>
      <w:marRight w:val="0"/>
      <w:marTop w:val="0"/>
      <w:marBottom w:val="0"/>
      <w:divBdr>
        <w:top w:val="none" w:sz="0" w:space="0" w:color="auto"/>
        <w:left w:val="none" w:sz="0" w:space="0" w:color="auto"/>
        <w:bottom w:val="none" w:sz="0" w:space="0" w:color="auto"/>
        <w:right w:val="none" w:sz="0" w:space="0" w:color="auto"/>
      </w:divBdr>
    </w:div>
    <w:div w:id="1559705543">
      <w:bodyDiv w:val="1"/>
      <w:marLeft w:val="0"/>
      <w:marRight w:val="0"/>
      <w:marTop w:val="0"/>
      <w:marBottom w:val="0"/>
      <w:divBdr>
        <w:top w:val="none" w:sz="0" w:space="0" w:color="auto"/>
        <w:left w:val="none" w:sz="0" w:space="0" w:color="auto"/>
        <w:bottom w:val="none" w:sz="0" w:space="0" w:color="auto"/>
        <w:right w:val="none" w:sz="0" w:space="0" w:color="auto"/>
      </w:divBdr>
      <w:divsChild>
        <w:div w:id="1039941075">
          <w:marLeft w:val="0"/>
          <w:marRight w:val="0"/>
          <w:marTop w:val="0"/>
          <w:marBottom w:val="0"/>
          <w:divBdr>
            <w:top w:val="none" w:sz="0" w:space="0" w:color="auto"/>
            <w:left w:val="none" w:sz="0" w:space="0" w:color="auto"/>
            <w:bottom w:val="none" w:sz="0" w:space="0" w:color="auto"/>
            <w:right w:val="none" w:sz="0" w:space="0" w:color="auto"/>
          </w:divBdr>
        </w:div>
      </w:divsChild>
    </w:div>
    <w:div w:id="1561790767">
      <w:bodyDiv w:val="1"/>
      <w:marLeft w:val="0"/>
      <w:marRight w:val="0"/>
      <w:marTop w:val="0"/>
      <w:marBottom w:val="0"/>
      <w:divBdr>
        <w:top w:val="none" w:sz="0" w:space="0" w:color="auto"/>
        <w:left w:val="none" w:sz="0" w:space="0" w:color="auto"/>
        <w:bottom w:val="none" w:sz="0" w:space="0" w:color="auto"/>
        <w:right w:val="none" w:sz="0" w:space="0" w:color="auto"/>
      </w:divBdr>
    </w:div>
    <w:div w:id="1562786033">
      <w:bodyDiv w:val="1"/>
      <w:marLeft w:val="0"/>
      <w:marRight w:val="0"/>
      <w:marTop w:val="0"/>
      <w:marBottom w:val="0"/>
      <w:divBdr>
        <w:top w:val="none" w:sz="0" w:space="0" w:color="auto"/>
        <w:left w:val="none" w:sz="0" w:space="0" w:color="auto"/>
        <w:bottom w:val="none" w:sz="0" w:space="0" w:color="auto"/>
        <w:right w:val="none" w:sz="0" w:space="0" w:color="auto"/>
      </w:divBdr>
    </w:div>
    <w:div w:id="1566986742">
      <w:bodyDiv w:val="1"/>
      <w:marLeft w:val="0"/>
      <w:marRight w:val="0"/>
      <w:marTop w:val="0"/>
      <w:marBottom w:val="0"/>
      <w:divBdr>
        <w:top w:val="none" w:sz="0" w:space="0" w:color="auto"/>
        <w:left w:val="none" w:sz="0" w:space="0" w:color="auto"/>
        <w:bottom w:val="none" w:sz="0" w:space="0" w:color="auto"/>
        <w:right w:val="none" w:sz="0" w:space="0" w:color="auto"/>
      </w:divBdr>
    </w:div>
    <w:div w:id="1567300679">
      <w:bodyDiv w:val="1"/>
      <w:marLeft w:val="0"/>
      <w:marRight w:val="0"/>
      <w:marTop w:val="0"/>
      <w:marBottom w:val="0"/>
      <w:divBdr>
        <w:top w:val="none" w:sz="0" w:space="0" w:color="auto"/>
        <w:left w:val="none" w:sz="0" w:space="0" w:color="auto"/>
        <w:bottom w:val="none" w:sz="0" w:space="0" w:color="auto"/>
        <w:right w:val="none" w:sz="0" w:space="0" w:color="auto"/>
      </w:divBdr>
    </w:div>
    <w:div w:id="1567908735">
      <w:bodyDiv w:val="1"/>
      <w:marLeft w:val="0"/>
      <w:marRight w:val="0"/>
      <w:marTop w:val="0"/>
      <w:marBottom w:val="0"/>
      <w:divBdr>
        <w:top w:val="none" w:sz="0" w:space="0" w:color="auto"/>
        <w:left w:val="none" w:sz="0" w:space="0" w:color="auto"/>
        <w:bottom w:val="none" w:sz="0" w:space="0" w:color="auto"/>
        <w:right w:val="none" w:sz="0" w:space="0" w:color="auto"/>
      </w:divBdr>
    </w:div>
    <w:div w:id="1573659925">
      <w:bodyDiv w:val="1"/>
      <w:marLeft w:val="0"/>
      <w:marRight w:val="0"/>
      <w:marTop w:val="0"/>
      <w:marBottom w:val="0"/>
      <w:divBdr>
        <w:top w:val="none" w:sz="0" w:space="0" w:color="auto"/>
        <w:left w:val="none" w:sz="0" w:space="0" w:color="auto"/>
        <w:bottom w:val="none" w:sz="0" w:space="0" w:color="auto"/>
        <w:right w:val="none" w:sz="0" w:space="0" w:color="auto"/>
      </w:divBdr>
      <w:divsChild>
        <w:div w:id="1510634318">
          <w:marLeft w:val="0"/>
          <w:marRight w:val="0"/>
          <w:marTop w:val="0"/>
          <w:marBottom w:val="0"/>
          <w:divBdr>
            <w:top w:val="none" w:sz="0" w:space="0" w:color="auto"/>
            <w:left w:val="none" w:sz="0" w:space="0" w:color="auto"/>
            <w:bottom w:val="none" w:sz="0" w:space="0" w:color="auto"/>
            <w:right w:val="none" w:sz="0" w:space="0" w:color="auto"/>
          </w:divBdr>
        </w:div>
      </w:divsChild>
    </w:div>
    <w:div w:id="1574776554">
      <w:bodyDiv w:val="1"/>
      <w:marLeft w:val="0"/>
      <w:marRight w:val="0"/>
      <w:marTop w:val="0"/>
      <w:marBottom w:val="0"/>
      <w:divBdr>
        <w:top w:val="none" w:sz="0" w:space="0" w:color="auto"/>
        <w:left w:val="none" w:sz="0" w:space="0" w:color="auto"/>
        <w:bottom w:val="none" w:sz="0" w:space="0" w:color="auto"/>
        <w:right w:val="none" w:sz="0" w:space="0" w:color="auto"/>
      </w:divBdr>
    </w:div>
    <w:div w:id="1576208311">
      <w:bodyDiv w:val="1"/>
      <w:marLeft w:val="0"/>
      <w:marRight w:val="0"/>
      <w:marTop w:val="0"/>
      <w:marBottom w:val="0"/>
      <w:divBdr>
        <w:top w:val="none" w:sz="0" w:space="0" w:color="auto"/>
        <w:left w:val="none" w:sz="0" w:space="0" w:color="auto"/>
        <w:bottom w:val="none" w:sz="0" w:space="0" w:color="auto"/>
        <w:right w:val="none" w:sz="0" w:space="0" w:color="auto"/>
      </w:divBdr>
    </w:div>
    <w:div w:id="1576892790">
      <w:bodyDiv w:val="1"/>
      <w:marLeft w:val="0"/>
      <w:marRight w:val="0"/>
      <w:marTop w:val="0"/>
      <w:marBottom w:val="0"/>
      <w:divBdr>
        <w:top w:val="none" w:sz="0" w:space="0" w:color="auto"/>
        <w:left w:val="none" w:sz="0" w:space="0" w:color="auto"/>
        <w:bottom w:val="none" w:sz="0" w:space="0" w:color="auto"/>
        <w:right w:val="none" w:sz="0" w:space="0" w:color="auto"/>
      </w:divBdr>
    </w:div>
    <w:div w:id="1578173585">
      <w:bodyDiv w:val="1"/>
      <w:marLeft w:val="0"/>
      <w:marRight w:val="0"/>
      <w:marTop w:val="0"/>
      <w:marBottom w:val="0"/>
      <w:divBdr>
        <w:top w:val="none" w:sz="0" w:space="0" w:color="auto"/>
        <w:left w:val="none" w:sz="0" w:space="0" w:color="auto"/>
        <w:bottom w:val="none" w:sz="0" w:space="0" w:color="auto"/>
        <w:right w:val="none" w:sz="0" w:space="0" w:color="auto"/>
      </w:divBdr>
    </w:div>
    <w:div w:id="1579247609">
      <w:bodyDiv w:val="1"/>
      <w:marLeft w:val="0"/>
      <w:marRight w:val="0"/>
      <w:marTop w:val="0"/>
      <w:marBottom w:val="0"/>
      <w:divBdr>
        <w:top w:val="none" w:sz="0" w:space="0" w:color="auto"/>
        <w:left w:val="none" w:sz="0" w:space="0" w:color="auto"/>
        <w:bottom w:val="none" w:sz="0" w:space="0" w:color="auto"/>
        <w:right w:val="none" w:sz="0" w:space="0" w:color="auto"/>
      </w:divBdr>
    </w:div>
    <w:div w:id="1580823503">
      <w:bodyDiv w:val="1"/>
      <w:marLeft w:val="0"/>
      <w:marRight w:val="0"/>
      <w:marTop w:val="0"/>
      <w:marBottom w:val="0"/>
      <w:divBdr>
        <w:top w:val="none" w:sz="0" w:space="0" w:color="auto"/>
        <w:left w:val="none" w:sz="0" w:space="0" w:color="auto"/>
        <w:bottom w:val="none" w:sz="0" w:space="0" w:color="auto"/>
        <w:right w:val="none" w:sz="0" w:space="0" w:color="auto"/>
      </w:divBdr>
    </w:div>
    <w:div w:id="1581333818">
      <w:bodyDiv w:val="1"/>
      <w:marLeft w:val="0"/>
      <w:marRight w:val="0"/>
      <w:marTop w:val="0"/>
      <w:marBottom w:val="0"/>
      <w:divBdr>
        <w:top w:val="none" w:sz="0" w:space="0" w:color="auto"/>
        <w:left w:val="none" w:sz="0" w:space="0" w:color="auto"/>
        <w:bottom w:val="none" w:sz="0" w:space="0" w:color="auto"/>
        <w:right w:val="none" w:sz="0" w:space="0" w:color="auto"/>
      </w:divBdr>
    </w:div>
    <w:div w:id="1582907078">
      <w:bodyDiv w:val="1"/>
      <w:marLeft w:val="0"/>
      <w:marRight w:val="0"/>
      <w:marTop w:val="0"/>
      <w:marBottom w:val="0"/>
      <w:divBdr>
        <w:top w:val="none" w:sz="0" w:space="0" w:color="auto"/>
        <w:left w:val="none" w:sz="0" w:space="0" w:color="auto"/>
        <w:bottom w:val="none" w:sz="0" w:space="0" w:color="auto"/>
        <w:right w:val="none" w:sz="0" w:space="0" w:color="auto"/>
      </w:divBdr>
    </w:div>
    <w:div w:id="1586836906">
      <w:bodyDiv w:val="1"/>
      <w:marLeft w:val="0"/>
      <w:marRight w:val="0"/>
      <w:marTop w:val="0"/>
      <w:marBottom w:val="0"/>
      <w:divBdr>
        <w:top w:val="none" w:sz="0" w:space="0" w:color="auto"/>
        <w:left w:val="none" w:sz="0" w:space="0" w:color="auto"/>
        <w:bottom w:val="none" w:sz="0" w:space="0" w:color="auto"/>
        <w:right w:val="none" w:sz="0" w:space="0" w:color="auto"/>
      </w:divBdr>
    </w:div>
    <w:div w:id="1590582960">
      <w:bodyDiv w:val="1"/>
      <w:marLeft w:val="0"/>
      <w:marRight w:val="0"/>
      <w:marTop w:val="0"/>
      <w:marBottom w:val="0"/>
      <w:divBdr>
        <w:top w:val="none" w:sz="0" w:space="0" w:color="auto"/>
        <w:left w:val="none" w:sz="0" w:space="0" w:color="auto"/>
        <w:bottom w:val="none" w:sz="0" w:space="0" w:color="auto"/>
        <w:right w:val="none" w:sz="0" w:space="0" w:color="auto"/>
      </w:divBdr>
    </w:div>
    <w:div w:id="1590698027">
      <w:bodyDiv w:val="1"/>
      <w:marLeft w:val="0"/>
      <w:marRight w:val="0"/>
      <w:marTop w:val="0"/>
      <w:marBottom w:val="0"/>
      <w:divBdr>
        <w:top w:val="none" w:sz="0" w:space="0" w:color="auto"/>
        <w:left w:val="none" w:sz="0" w:space="0" w:color="auto"/>
        <w:bottom w:val="none" w:sz="0" w:space="0" w:color="auto"/>
        <w:right w:val="none" w:sz="0" w:space="0" w:color="auto"/>
      </w:divBdr>
    </w:div>
    <w:div w:id="1590775011">
      <w:bodyDiv w:val="1"/>
      <w:marLeft w:val="0"/>
      <w:marRight w:val="0"/>
      <w:marTop w:val="0"/>
      <w:marBottom w:val="0"/>
      <w:divBdr>
        <w:top w:val="none" w:sz="0" w:space="0" w:color="auto"/>
        <w:left w:val="none" w:sz="0" w:space="0" w:color="auto"/>
        <w:bottom w:val="none" w:sz="0" w:space="0" w:color="auto"/>
        <w:right w:val="none" w:sz="0" w:space="0" w:color="auto"/>
      </w:divBdr>
    </w:div>
    <w:div w:id="1590962759">
      <w:bodyDiv w:val="1"/>
      <w:marLeft w:val="0"/>
      <w:marRight w:val="0"/>
      <w:marTop w:val="0"/>
      <w:marBottom w:val="0"/>
      <w:divBdr>
        <w:top w:val="none" w:sz="0" w:space="0" w:color="auto"/>
        <w:left w:val="none" w:sz="0" w:space="0" w:color="auto"/>
        <w:bottom w:val="none" w:sz="0" w:space="0" w:color="auto"/>
        <w:right w:val="none" w:sz="0" w:space="0" w:color="auto"/>
      </w:divBdr>
    </w:div>
    <w:div w:id="1593009323">
      <w:bodyDiv w:val="1"/>
      <w:marLeft w:val="0"/>
      <w:marRight w:val="0"/>
      <w:marTop w:val="0"/>
      <w:marBottom w:val="0"/>
      <w:divBdr>
        <w:top w:val="none" w:sz="0" w:space="0" w:color="auto"/>
        <w:left w:val="none" w:sz="0" w:space="0" w:color="auto"/>
        <w:bottom w:val="none" w:sz="0" w:space="0" w:color="auto"/>
        <w:right w:val="none" w:sz="0" w:space="0" w:color="auto"/>
      </w:divBdr>
    </w:div>
    <w:div w:id="1593271830">
      <w:bodyDiv w:val="1"/>
      <w:marLeft w:val="0"/>
      <w:marRight w:val="0"/>
      <w:marTop w:val="0"/>
      <w:marBottom w:val="0"/>
      <w:divBdr>
        <w:top w:val="none" w:sz="0" w:space="0" w:color="auto"/>
        <w:left w:val="none" w:sz="0" w:space="0" w:color="auto"/>
        <w:bottom w:val="none" w:sz="0" w:space="0" w:color="auto"/>
        <w:right w:val="none" w:sz="0" w:space="0" w:color="auto"/>
      </w:divBdr>
    </w:div>
    <w:div w:id="1596864715">
      <w:bodyDiv w:val="1"/>
      <w:marLeft w:val="0"/>
      <w:marRight w:val="0"/>
      <w:marTop w:val="0"/>
      <w:marBottom w:val="0"/>
      <w:divBdr>
        <w:top w:val="none" w:sz="0" w:space="0" w:color="auto"/>
        <w:left w:val="none" w:sz="0" w:space="0" w:color="auto"/>
        <w:bottom w:val="none" w:sz="0" w:space="0" w:color="auto"/>
        <w:right w:val="none" w:sz="0" w:space="0" w:color="auto"/>
      </w:divBdr>
      <w:divsChild>
        <w:div w:id="1777602100">
          <w:marLeft w:val="0"/>
          <w:marRight w:val="0"/>
          <w:marTop w:val="0"/>
          <w:marBottom w:val="0"/>
          <w:divBdr>
            <w:top w:val="none" w:sz="0" w:space="0" w:color="auto"/>
            <w:left w:val="none" w:sz="0" w:space="0" w:color="auto"/>
            <w:bottom w:val="none" w:sz="0" w:space="0" w:color="auto"/>
            <w:right w:val="none" w:sz="0" w:space="0" w:color="auto"/>
          </w:divBdr>
        </w:div>
      </w:divsChild>
    </w:div>
    <w:div w:id="1598296438">
      <w:bodyDiv w:val="1"/>
      <w:marLeft w:val="0"/>
      <w:marRight w:val="0"/>
      <w:marTop w:val="0"/>
      <w:marBottom w:val="0"/>
      <w:divBdr>
        <w:top w:val="none" w:sz="0" w:space="0" w:color="auto"/>
        <w:left w:val="none" w:sz="0" w:space="0" w:color="auto"/>
        <w:bottom w:val="none" w:sz="0" w:space="0" w:color="auto"/>
        <w:right w:val="none" w:sz="0" w:space="0" w:color="auto"/>
      </w:divBdr>
    </w:div>
    <w:div w:id="1598633590">
      <w:bodyDiv w:val="1"/>
      <w:marLeft w:val="0"/>
      <w:marRight w:val="0"/>
      <w:marTop w:val="0"/>
      <w:marBottom w:val="0"/>
      <w:divBdr>
        <w:top w:val="none" w:sz="0" w:space="0" w:color="auto"/>
        <w:left w:val="none" w:sz="0" w:space="0" w:color="auto"/>
        <w:bottom w:val="none" w:sz="0" w:space="0" w:color="auto"/>
        <w:right w:val="none" w:sz="0" w:space="0" w:color="auto"/>
      </w:divBdr>
      <w:divsChild>
        <w:div w:id="1158419733">
          <w:marLeft w:val="0"/>
          <w:marRight w:val="0"/>
          <w:marTop w:val="0"/>
          <w:marBottom w:val="0"/>
          <w:divBdr>
            <w:top w:val="none" w:sz="0" w:space="0" w:color="auto"/>
            <w:left w:val="none" w:sz="0" w:space="0" w:color="auto"/>
            <w:bottom w:val="none" w:sz="0" w:space="0" w:color="auto"/>
            <w:right w:val="none" w:sz="0" w:space="0" w:color="auto"/>
          </w:divBdr>
        </w:div>
      </w:divsChild>
    </w:div>
    <w:div w:id="1599488129">
      <w:bodyDiv w:val="1"/>
      <w:marLeft w:val="0"/>
      <w:marRight w:val="0"/>
      <w:marTop w:val="0"/>
      <w:marBottom w:val="0"/>
      <w:divBdr>
        <w:top w:val="none" w:sz="0" w:space="0" w:color="auto"/>
        <w:left w:val="none" w:sz="0" w:space="0" w:color="auto"/>
        <w:bottom w:val="none" w:sz="0" w:space="0" w:color="auto"/>
        <w:right w:val="none" w:sz="0" w:space="0" w:color="auto"/>
      </w:divBdr>
    </w:div>
    <w:div w:id="1599945355">
      <w:bodyDiv w:val="1"/>
      <w:marLeft w:val="0"/>
      <w:marRight w:val="0"/>
      <w:marTop w:val="0"/>
      <w:marBottom w:val="0"/>
      <w:divBdr>
        <w:top w:val="none" w:sz="0" w:space="0" w:color="auto"/>
        <w:left w:val="none" w:sz="0" w:space="0" w:color="auto"/>
        <w:bottom w:val="none" w:sz="0" w:space="0" w:color="auto"/>
        <w:right w:val="none" w:sz="0" w:space="0" w:color="auto"/>
      </w:divBdr>
    </w:div>
    <w:div w:id="1604999772">
      <w:bodyDiv w:val="1"/>
      <w:marLeft w:val="0"/>
      <w:marRight w:val="0"/>
      <w:marTop w:val="0"/>
      <w:marBottom w:val="0"/>
      <w:divBdr>
        <w:top w:val="none" w:sz="0" w:space="0" w:color="auto"/>
        <w:left w:val="none" w:sz="0" w:space="0" w:color="auto"/>
        <w:bottom w:val="none" w:sz="0" w:space="0" w:color="auto"/>
        <w:right w:val="none" w:sz="0" w:space="0" w:color="auto"/>
      </w:divBdr>
    </w:div>
    <w:div w:id="1605647058">
      <w:bodyDiv w:val="1"/>
      <w:marLeft w:val="0"/>
      <w:marRight w:val="0"/>
      <w:marTop w:val="0"/>
      <w:marBottom w:val="0"/>
      <w:divBdr>
        <w:top w:val="none" w:sz="0" w:space="0" w:color="auto"/>
        <w:left w:val="none" w:sz="0" w:space="0" w:color="auto"/>
        <w:bottom w:val="none" w:sz="0" w:space="0" w:color="auto"/>
        <w:right w:val="none" w:sz="0" w:space="0" w:color="auto"/>
      </w:divBdr>
      <w:divsChild>
        <w:div w:id="631325332">
          <w:marLeft w:val="0"/>
          <w:marRight w:val="0"/>
          <w:marTop w:val="0"/>
          <w:marBottom w:val="0"/>
          <w:divBdr>
            <w:top w:val="none" w:sz="0" w:space="0" w:color="auto"/>
            <w:left w:val="none" w:sz="0" w:space="0" w:color="auto"/>
            <w:bottom w:val="none" w:sz="0" w:space="0" w:color="auto"/>
            <w:right w:val="none" w:sz="0" w:space="0" w:color="auto"/>
          </w:divBdr>
        </w:div>
      </w:divsChild>
    </w:div>
    <w:div w:id="1609191413">
      <w:bodyDiv w:val="1"/>
      <w:marLeft w:val="0"/>
      <w:marRight w:val="0"/>
      <w:marTop w:val="0"/>
      <w:marBottom w:val="0"/>
      <w:divBdr>
        <w:top w:val="none" w:sz="0" w:space="0" w:color="auto"/>
        <w:left w:val="none" w:sz="0" w:space="0" w:color="auto"/>
        <w:bottom w:val="none" w:sz="0" w:space="0" w:color="auto"/>
        <w:right w:val="none" w:sz="0" w:space="0" w:color="auto"/>
      </w:divBdr>
    </w:div>
    <w:div w:id="1609779788">
      <w:bodyDiv w:val="1"/>
      <w:marLeft w:val="0"/>
      <w:marRight w:val="0"/>
      <w:marTop w:val="0"/>
      <w:marBottom w:val="0"/>
      <w:divBdr>
        <w:top w:val="none" w:sz="0" w:space="0" w:color="auto"/>
        <w:left w:val="none" w:sz="0" w:space="0" w:color="auto"/>
        <w:bottom w:val="none" w:sz="0" w:space="0" w:color="auto"/>
        <w:right w:val="none" w:sz="0" w:space="0" w:color="auto"/>
      </w:divBdr>
    </w:div>
    <w:div w:id="1611667787">
      <w:bodyDiv w:val="1"/>
      <w:marLeft w:val="0"/>
      <w:marRight w:val="0"/>
      <w:marTop w:val="0"/>
      <w:marBottom w:val="0"/>
      <w:divBdr>
        <w:top w:val="none" w:sz="0" w:space="0" w:color="auto"/>
        <w:left w:val="none" w:sz="0" w:space="0" w:color="auto"/>
        <w:bottom w:val="none" w:sz="0" w:space="0" w:color="auto"/>
        <w:right w:val="none" w:sz="0" w:space="0" w:color="auto"/>
      </w:divBdr>
    </w:div>
    <w:div w:id="1613197776">
      <w:bodyDiv w:val="1"/>
      <w:marLeft w:val="0"/>
      <w:marRight w:val="0"/>
      <w:marTop w:val="0"/>
      <w:marBottom w:val="0"/>
      <w:divBdr>
        <w:top w:val="none" w:sz="0" w:space="0" w:color="auto"/>
        <w:left w:val="none" w:sz="0" w:space="0" w:color="auto"/>
        <w:bottom w:val="none" w:sz="0" w:space="0" w:color="auto"/>
        <w:right w:val="none" w:sz="0" w:space="0" w:color="auto"/>
      </w:divBdr>
    </w:div>
    <w:div w:id="1615211269">
      <w:bodyDiv w:val="1"/>
      <w:marLeft w:val="0"/>
      <w:marRight w:val="0"/>
      <w:marTop w:val="0"/>
      <w:marBottom w:val="0"/>
      <w:divBdr>
        <w:top w:val="none" w:sz="0" w:space="0" w:color="auto"/>
        <w:left w:val="none" w:sz="0" w:space="0" w:color="auto"/>
        <w:bottom w:val="none" w:sz="0" w:space="0" w:color="auto"/>
        <w:right w:val="none" w:sz="0" w:space="0" w:color="auto"/>
      </w:divBdr>
    </w:div>
    <w:div w:id="1624463774">
      <w:bodyDiv w:val="1"/>
      <w:marLeft w:val="0"/>
      <w:marRight w:val="0"/>
      <w:marTop w:val="0"/>
      <w:marBottom w:val="0"/>
      <w:divBdr>
        <w:top w:val="none" w:sz="0" w:space="0" w:color="auto"/>
        <w:left w:val="none" w:sz="0" w:space="0" w:color="auto"/>
        <w:bottom w:val="none" w:sz="0" w:space="0" w:color="auto"/>
        <w:right w:val="none" w:sz="0" w:space="0" w:color="auto"/>
      </w:divBdr>
    </w:div>
    <w:div w:id="1626081267">
      <w:bodyDiv w:val="1"/>
      <w:marLeft w:val="0"/>
      <w:marRight w:val="0"/>
      <w:marTop w:val="0"/>
      <w:marBottom w:val="0"/>
      <w:divBdr>
        <w:top w:val="none" w:sz="0" w:space="0" w:color="auto"/>
        <w:left w:val="none" w:sz="0" w:space="0" w:color="auto"/>
        <w:bottom w:val="none" w:sz="0" w:space="0" w:color="auto"/>
        <w:right w:val="none" w:sz="0" w:space="0" w:color="auto"/>
      </w:divBdr>
      <w:divsChild>
        <w:div w:id="424808457">
          <w:marLeft w:val="0"/>
          <w:marRight w:val="0"/>
          <w:marTop w:val="0"/>
          <w:marBottom w:val="0"/>
          <w:divBdr>
            <w:top w:val="none" w:sz="0" w:space="0" w:color="auto"/>
            <w:left w:val="none" w:sz="0" w:space="0" w:color="auto"/>
            <w:bottom w:val="none" w:sz="0" w:space="0" w:color="auto"/>
            <w:right w:val="none" w:sz="0" w:space="0" w:color="auto"/>
          </w:divBdr>
        </w:div>
      </w:divsChild>
    </w:div>
    <w:div w:id="1632900676">
      <w:bodyDiv w:val="1"/>
      <w:marLeft w:val="0"/>
      <w:marRight w:val="0"/>
      <w:marTop w:val="0"/>
      <w:marBottom w:val="0"/>
      <w:divBdr>
        <w:top w:val="none" w:sz="0" w:space="0" w:color="auto"/>
        <w:left w:val="none" w:sz="0" w:space="0" w:color="auto"/>
        <w:bottom w:val="none" w:sz="0" w:space="0" w:color="auto"/>
        <w:right w:val="none" w:sz="0" w:space="0" w:color="auto"/>
      </w:divBdr>
    </w:div>
    <w:div w:id="1633319577">
      <w:bodyDiv w:val="1"/>
      <w:marLeft w:val="0"/>
      <w:marRight w:val="0"/>
      <w:marTop w:val="0"/>
      <w:marBottom w:val="0"/>
      <w:divBdr>
        <w:top w:val="none" w:sz="0" w:space="0" w:color="auto"/>
        <w:left w:val="none" w:sz="0" w:space="0" w:color="auto"/>
        <w:bottom w:val="none" w:sz="0" w:space="0" w:color="auto"/>
        <w:right w:val="none" w:sz="0" w:space="0" w:color="auto"/>
      </w:divBdr>
    </w:div>
    <w:div w:id="1634751283">
      <w:bodyDiv w:val="1"/>
      <w:marLeft w:val="0"/>
      <w:marRight w:val="0"/>
      <w:marTop w:val="0"/>
      <w:marBottom w:val="0"/>
      <w:divBdr>
        <w:top w:val="none" w:sz="0" w:space="0" w:color="auto"/>
        <w:left w:val="none" w:sz="0" w:space="0" w:color="auto"/>
        <w:bottom w:val="none" w:sz="0" w:space="0" w:color="auto"/>
        <w:right w:val="none" w:sz="0" w:space="0" w:color="auto"/>
      </w:divBdr>
    </w:div>
    <w:div w:id="1635327068">
      <w:bodyDiv w:val="1"/>
      <w:marLeft w:val="0"/>
      <w:marRight w:val="0"/>
      <w:marTop w:val="0"/>
      <w:marBottom w:val="0"/>
      <w:divBdr>
        <w:top w:val="none" w:sz="0" w:space="0" w:color="auto"/>
        <w:left w:val="none" w:sz="0" w:space="0" w:color="auto"/>
        <w:bottom w:val="none" w:sz="0" w:space="0" w:color="auto"/>
        <w:right w:val="none" w:sz="0" w:space="0" w:color="auto"/>
      </w:divBdr>
      <w:divsChild>
        <w:div w:id="940187361">
          <w:marLeft w:val="0"/>
          <w:marRight w:val="0"/>
          <w:marTop w:val="0"/>
          <w:marBottom w:val="0"/>
          <w:divBdr>
            <w:top w:val="none" w:sz="0" w:space="0" w:color="auto"/>
            <w:left w:val="none" w:sz="0" w:space="0" w:color="auto"/>
            <w:bottom w:val="none" w:sz="0" w:space="0" w:color="auto"/>
            <w:right w:val="none" w:sz="0" w:space="0" w:color="auto"/>
          </w:divBdr>
        </w:div>
      </w:divsChild>
    </w:div>
    <w:div w:id="1637832006">
      <w:bodyDiv w:val="1"/>
      <w:marLeft w:val="0"/>
      <w:marRight w:val="0"/>
      <w:marTop w:val="0"/>
      <w:marBottom w:val="0"/>
      <w:divBdr>
        <w:top w:val="none" w:sz="0" w:space="0" w:color="auto"/>
        <w:left w:val="none" w:sz="0" w:space="0" w:color="auto"/>
        <w:bottom w:val="none" w:sz="0" w:space="0" w:color="auto"/>
        <w:right w:val="none" w:sz="0" w:space="0" w:color="auto"/>
      </w:divBdr>
      <w:divsChild>
        <w:div w:id="538393860">
          <w:marLeft w:val="0"/>
          <w:marRight w:val="0"/>
          <w:marTop w:val="0"/>
          <w:marBottom w:val="0"/>
          <w:divBdr>
            <w:top w:val="none" w:sz="0" w:space="0" w:color="auto"/>
            <w:left w:val="none" w:sz="0" w:space="0" w:color="auto"/>
            <w:bottom w:val="none" w:sz="0" w:space="0" w:color="auto"/>
            <w:right w:val="none" w:sz="0" w:space="0" w:color="auto"/>
          </w:divBdr>
        </w:div>
      </w:divsChild>
    </w:div>
    <w:div w:id="1637837531">
      <w:bodyDiv w:val="1"/>
      <w:marLeft w:val="0"/>
      <w:marRight w:val="0"/>
      <w:marTop w:val="0"/>
      <w:marBottom w:val="0"/>
      <w:divBdr>
        <w:top w:val="none" w:sz="0" w:space="0" w:color="auto"/>
        <w:left w:val="none" w:sz="0" w:space="0" w:color="auto"/>
        <w:bottom w:val="none" w:sz="0" w:space="0" w:color="auto"/>
        <w:right w:val="none" w:sz="0" w:space="0" w:color="auto"/>
      </w:divBdr>
      <w:divsChild>
        <w:div w:id="168299904">
          <w:marLeft w:val="0"/>
          <w:marRight w:val="0"/>
          <w:marTop w:val="0"/>
          <w:marBottom w:val="0"/>
          <w:divBdr>
            <w:top w:val="none" w:sz="0" w:space="0" w:color="auto"/>
            <w:left w:val="none" w:sz="0" w:space="0" w:color="auto"/>
            <w:bottom w:val="none" w:sz="0" w:space="0" w:color="auto"/>
            <w:right w:val="none" w:sz="0" w:space="0" w:color="auto"/>
          </w:divBdr>
        </w:div>
      </w:divsChild>
    </w:div>
    <w:div w:id="1641183702">
      <w:bodyDiv w:val="1"/>
      <w:marLeft w:val="0"/>
      <w:marRight w:val="0"/>
      <w:marTop w:val="38"/>
      <w:marBottom w:val="38"/>
      <w:divBdr>
        <w:top w:val="none" w:sz="0" w:space="0" w:color="auto"/>
        <w:left w:val="none" w:sz="0" w:space="0" w:color="auto"/>
        <w:bottom w:val="none" w:sz="0" w:space="0" w:color="auto"/>
        <w:right w:val="none" w:sz="0" w:space="0" w:color="auto"/>
      </w:divBdr>
      <w:divsChild>
        <w:div w:id="1029140123">
          <w:marLeft w:val="0"/>
          <w:marRight w:val="0"/>
          <w:marTop w:val="0"/>
          <w:marBottom w:val="0"/>
          <w:divBdr>
            <w:top w:val="none" w:sz="0" w:space="0" w:color="auto"/>
            <w:left w:val="none" w:sz="0" w:space="0" w:color="auto"/>
            <w:bottom w:val="none" w:sz="0" w:space="0" w:color="auto"/>
            <w:right w:val="none" w:sz="0" w:space="0" w:color="auto"/>
          </w:divBdr>
          <w:divsChild>
            <w:div w:id="1010839233">
              <w:marLeft w:val="0"/>
              <w:marRight w:val="0"/>
              <w:marTop w:val="0"/>
              <w:marBottom w:val="0"/>
              <w:divBdr>
                <w:top w:val="none" w:sz="0" w:space="0" w:color="auto"/>
                <w:left w:val="none" w:sz="0" w:space="0" w:color="auto"/>
                <w:bottom w:val="none" w:sz="0" w:space="0" w:color="auto"/>
                <w:right w:val="none" w:sz="0" w:space="0" w:color="auto"/>
              </w:divBdr>
              <w:divsChild>
                <w:div w:id="635062125">
                  <w:marLeft w:val="0"/>
                  <w:marRight w:val="0"/>
                  <w:marTop w:val="0"/>
                  <w:marBottom w:val="0"/>
                  <w:divBdr>
                    <w:top w:val="none" w:sz="0" w:space="0" w:color="auto"/>
                    <w:left w:val="none" w:sz="0" w:space="0" w:color="auto"/>
                    <w:bottom w:val="none" w:sz="0" w:space="0" w:color="auto"/>
                    <w:right w:val="none" w:sz="0" w:space="0" w:color="auto"/>
                  </w:divBdr>
                  <w:divsChild>
                    <w:div w:id="1420131328">
                      <w:marLeft w:val="0"/>
                      <w:marRight w:val="0"/>
                      <w:marTop w:val="0"/>
                      <w:marBottom w:val="0"/>
                      <w:divBdr>
                        <w:top w:val="none" w:sz="0" w:space="0" w:color="auto"/>
                        <w:left w:val="none" w:sz="0" w:space="0" w:color="auto"/>
                        <w:bottom w:val="none" w:sz="0" w:space="0" w:color="auto"/>
                        <w:right w:val="none" w:sz="0" w:space="0" w:color="auto"/>
                      </w:divBdr>
                      <w:divsChild>
                        <w:div w:id="1828282540">
                          <w:marLeft w:val="0"/>
                          <w:marRight w:val="0"/>
                          <w:marTop w:val="263"/>
                          <w:marBottom w:val="0"/>
                          <w:divBdr>
                            <w:top w:val="none" w:sz="0" w:space="0" w:color="auto"/>
                            <w:left w:val="none" w:sz="0" w:space="0" w:color="auto"/>
                            <w:bottom w:val="none" w:sz="0" w:space="0" w:color="auto"/>
                            <w:right w:val="none" w:sz="0" w:space="0" w:color="auto"/>
                          </w:divBdr>
                          <w:divsChild>
                            <w:div w:id="1832216683">
                              <w:marLeft w:val="1653"/>
                              <w:marRight w:val="3181"/>
                              <w:marTop w:val="0"/>
                              <w:marBottom w:val="0"/>
                              <w:divBdr>
                                <w:top w:val="none" w:sz="0" w:space="0" w:color="auto"/>
                                <w:left w:val="none" w:sz="0" w:space="0" w:color="auto"/>
                                <w:bottom w:val="none" w:sz="0" w:space="0" w:color="auto"/>
                                <w:right w:val="none" w:sz="0" w:space="0" w:color="auto"/>
                              </w:divBdr>
                              <w:divsChild>
                                <w:div w:id="1292977660">
                                  <w:marLeft w:val="0"/>
                                  <w:marRight w:val="0"/>
                                  <w:marTop w:val="0"/>
                                  <w:marBottom w:val="0"/>
                                  <w:divBdr>
                                    <w:top w:val="none" w:sz="0" w:space="0" w:color="auto"/>
                                    <w:left w:val="none" w:sz="0" w:space="0" w:color="auto"/>
                                    <w:bottom w:val="none" w:sz="0" w:space="0" w:color="auto"/>
                                    <w:right w:val="none" w:sz="0" w:space="0" w:color="auto"/>
                                  </w:divBdr>
                                  <w:divsChild>
                                    <w:div w:id="944271897">
                                      <w:marLeft w:val="0"/>
                                      <w:marRight w:val="0"/>
                                      <w:marTop w:val="0"/>
                                      <w:marBottom w:val="0"/>
                                      <w:divBdr>
                                        <w:top w:val="none" w:sz="0" w:space="0" w:color="auto"/>
                                        <w:left w:val="none" w:sz="0" w:space="0" w:color="auto"/>
                                        <w:bottom w:val="none" w:sz="0" w:space="0" w:color="auto"/>
                                        <w:right w:val="none" w:sz="0" w:space="0" w:color="auto"/>
                                      </w:divBdr>
                                      <w:divsChild>
                                        <w:div w:id="973678970">
                                          <w:marLeft w:val="0"/>
                                          <w:marRight w:val="0"/>
                                          <w:marTop w:val="0"/>
                                          <w:marBottom w:val="0"/>
                                          <w:divBdr>
                                            <w:top w:val="none" w:sz="0" w:space="0" w:color="auto"/>
                                            <w:left w:val="none" w:sz="0" w:space="0" w:color="auto"/>
                                            <w:bottom w:val="none" w:sz="0" w:space="0" w:color="auto"/>
                                            <w:right w:val="none" w:sz="0" w:space="0" w:color="auto"/>
                                          </w:divBdr>
                                          <w:divsChild>
                                            <w:div w:id="367723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41618505">
      <w:bodyDiv w:val="1"/>
      <w:marLeft w:val="0"/>
      <w:marRight w:val="0"/>
      <w:marTop w:val="0"/>
      <w:marBottom w:val="0"/>
      <w:divBdr>
        <w:top w:val="none" w:sz="0" w:space="0" w:color="auto"/>
        <w:left w:val="none" w:sz="0" w:space="0" w:color="auto"/>
        <w:bottom w:val="none" w:sz="0" w:space="0" w:color="auto"/>
        <w:right w:val="none" w:sz="0" w:space="0" w:color="auto"/>
      </w:divBdr>
      <w:divsChild>
        <w:div w:id="186261548">
          <w:marLeft w:val="0"/>
          <w:marRight w:val="0"/>
          <w:marTop w:val="0"/>
          <w:marBottom w:val="0"/>
          <w:divBdr>
            <w:top w:val="none" w:sz="0" w:space="0" w:color="auto"/>
            <w:left w:val="none" w:sz="0" w:space="0" w:color="auto"/>
            <w:bottom w:val="none" w:sz="0" w:space="0" w:color="auto"/>
            <w:right w:val="none" w:sz="0" w:space="0" w:color="auto"/>
          </w:divBdr>
        </w:div>
      </w:divsChild>
    </w:div>
    <w:div w:id="1642273346">
      <w:bodyDiv w:val="1"/>
      <w:marLeft w:val="0"/>
      <w:marRight w:val="0"/>
      <w:marTop w:val="0"/>
      <w:marBottom w:val="0"/>
      <w:divBdr>
        <w:top w:val="none" w:sz="0" w:space="0" w:color="auto"/>
        <w:left w:val="none" w:sz="0" w:space="0" w:color="auto"/>
        <w:bottom w:val="none" w:sz="0" w:space="0" w:color="auto"/>
        <w:right w:val="none" w:sz="0" w:space="0" w:color="auto"/>
      </w:divBdr>
    </w:div>
    <w:div w:id="1642691488">
      <w:bodyDiv w:val="1"/>
      <w:marLeft w:val="0"/>
      <w:marRight w:val="0"/>
      <w:marTop w:val="0"/>
      <w:marBottom w:val="0"/>
      <w:divBdr>
        <w:top w:val="none" w:sz="0" w:space="0" w:color="auto"/>
        <w:left w:val="none" w:sz="0" w:space="0" w:color="auto"/>
        <w:bottom w:val="none" w:sz="0" w:space="0" w:color="auto"/>
        <w:right w:val="none" w:sz="0" w:space="0" w:color="auto"/>
      </w:divBdr>
    </w:div>
    <w:div w:id="1646809403">
      <w:bodyDiv w:val="1"/>
      <w:marLeft w:val="0"/>
      <w:marRight w:val="0"/>
      <w:marTop w:val="0"/>
      <w:marBottom w:val="0"/>
      <w:divBdr>
        <w:top w:val="none" w:sz="0" w:space="0" w:color="auto"/>
        <w:left w:val="none" w:sz="0" w:space="0" w:color="auto"/>
        <w:bottom w:val="none" w:sz="0" w:space="0" w:color="auto"/>
        <w:right w:val="none" w:sz="0" w:space="0" w:color="auto"/>
      </w:divBdr>
    </w:div>
    <w:div w:id="1647932419">
      <w:bodyDiv w:val="1"/>
      <w:marLeft w:val="0"/>
      <w:marRight w:val="0"/>
      <w:marTop w:val="0"/>
      <w:marBottom w:val="0"/>
      <w:divBdr>
        <w:top w:val="none" w:sz="0" w:space="0" w:color="auto"/>
        <w:left w:val="none" w:sz="0" w:space="0" w:color="auto"/>
        <w:bottom w:val="none" w:sz="0" w:space="0" w:color="auto"/>
        <w:right w:val="none" w:sz="0" w:space="0" w:color="auto"/>
      </w:divBdr>
    </w:div>
    <w:div w:id="1652254101">
      <w:bodyDiv w:val="1"/>
      <w:marLeft w:val="0"/>
      <w:marRight w:val="0"/>
      <w:marTop w:val="0"/>
      <w:marBottom w:val="0"/>
      <w:divBdr>
        <w:top w:val="none" w:sz="0" w:space="0" w:color="auto"/>
        <w:left w:val="none" w:sz="0" w:space="0" w:color="auto"/>
        <w:bottom w:val="none" w:sz="0" w:space="0" w:color="auto"/>
        <w:right w:val="none" w:sz="0" w:space="0" w:color="auto"/>
      </w:divBdr>
    </w:div>
    <w:div w:id="1653213362">
      <w:bodyDiv w:val="1"/>
      <w:marLeft w:val="0"/>
      <w:marRight w:val="0"/>
      <w:marTop w:val="0"/>
      <w:marBottom w:val="0"/>
      <w:divBdr>
        <w:top w:val="none" w:sz="0" w:space="0" w:color="auto"/>
        <w:left w:val="none" w:sz="0" w:space="0" w:color="auto"/>
        <w:bottom w:val="none" w:sz="0" w:space="0" w:color="auto"/>
        <w:right w:val="none" w:sz="0" w:space="0" w:color="auto"/>
      </w:divBdr>
    </w:div>
    <w:div w:id="1656639840">
      <w:bodyDiv w:val="1"/>
      <w:marLeft w:val="0"/>
      <w:marRight w:val="0"/>
      <w:marTop w:val="0"/>
      <w:marBottom w:val="0"/>
      <w:divBdr>
        <w:top w:val="none" w:sz="0" w:space="0" w:color="auto"/>
        <w:left w:val="none" w:sz="0" w:space="0" w:color="auto"/>
        <w:bottom w:val="none" w:sz="0" w:space="0" w:color="auto"/>
        <w:right w:val="none" w:sz="0" w:space="0" w:color="auto"/>
      </w:divBdr>
    </w:div>
    <w:div w:id="1659722591">
      <w:bodyDiv w:val="1"/>
      <w:marLeft w:val="0"/>
      <w:marRight w:val="0"/>
      <w:marTop w:val="0"/>
      <w:marBottom w:val="0"/>
      <w:divBdr>
        <w:top w:val="none" w:sz="0" w:space="0" w:color="auto"/>
        <w:left w:val="none" w:sz="0" w:space="0" w:color="auto"/>
        <w:bottom w:val="none" w:sz="0" w:space="0" w:color="auto"/>
        <w:right w:val="none" w:sz="0" w:space="0" w:color="auto"/>
      </w:divBdr>
    </w:div>
    <w:div w:id="1661228714">
      <w:bodyDiv w:val="1"/>
      <w:marLeft w:val="0"/>
      <w:marRight w:val="0"/>
      <w:marTop w:val="0"/>
      <w:marBottom w:val="0"/>
      <w:divBdr>
        <w:top w:val="none" w:sz="0" w:space="0" w:color="auto"/>
        <w:left w:val="none" w:sz="0" w:space="0" w:color="auto"/>
        <w:bottom w:val="none" w:sz="0" w:space="0" w:color="auto"/>
        <w:right w:val="none" w:sz="0" w:space="0" w:color="auto"/>
      </w:divBdr>
    </w:div>
    <w:div w:id="1661426856">
      <w:bodyDiv w:val="1"/>
      <w:marLeft w:val="0"/>
      <w:marRight w:val="0"/>
      <w:marTop w:val="0"/>
      <w:marBottom w:val="0"/>
      <w:divBdr>
        <w:top w:val="none" w:sz="0" w:space="0" w:color="auto"/>
        <w:left w:val="none" w:sz="0" w:space="0" w:color="auto"/>
        <w:bottom w:val="none" w:sz="0" w:space="0" w:color="auto"/>
        <w:right w:val="none" w:sz="0" w:space="0" w:color="auto"/>
      </w:divBdr>
    </w:div>
    <w:div w:id="1664895761">
      <w:bodyDiv w:val="1"/>
      <w:marLeft w:val="0"/>
      <w:marRight w:val="0"/>
      <w:marTop w:val="0"/>
      <w:marBottom w:val="0"/>
      <w:divBdr>
        <w:top w:val="none" w:sz="0" w:space="0" w:color="auto"/>
        <w:left w:val="none" w:sz="0" w:space="0" w:color="auto"/>
        <w:bottom w:val="none" w:sz="0" w:space="0" w:color="auto"/>
        <w:right w:val="none" w:sz="0" w:space="0" w:color="auto"/>
      </w:divBdr>
    </w:div>
    <w:div w:id="1665625499">
      <w:bodyDiv w:val="1"/>
      <w:marLeft w:val="0"/>
      <w:marRight w:val="0"/>
      <w:marTop w:val="0"/>
      <w:marBottom w:val="0"/>
      <w:divBdr>
        <w:top w:val="none" w:sz="0" w:space="0" w:color="auto"/>
        <w:left w:val="none" w:sz="0" w:space="0" w:color="auto"/>
        <w:bottom w:val="none" w:sz="0" w:space="0" w:color="auto"/>
        <w:right w:val="none" w:sz="0" w:space="0" w:color="auto"/>
      </w:divBdr>
    </w:div>
    <w:div w:id="1667323716">
      <w:bodyDiv w:val="1"/>
      <w:marLeft w:val="0"/>
      <w:marRight w:val="0"/>
      <w:marTop w:val="0"/>
      <w:marBottom w:val="0"/>
      <w:divBdr>
        <w:top w:val="none" w:sz="0" w:space="0" w:color="auto"/>
        <w:left w:val="none" w:sz="0" w:space="0" w:color="auto"/>
        <w:bottom w:val="none" w:sz="0" w:space="0" w:color="auto"/>
        <w:right w:val="none" w:sz="0" w:space="0" w:color="auto"/>
      </w:divBdr>
    </w:div>
    <w:div w:id="1667442360">
      <w:bodyDiv w:val="1"/>
      <w:marLeft w:val="0"/>
      <w:marRight w:val="0"/>
      <w:marTop w:val="0"/>
      <w:marBottom w:val="0"/>
      <w:divBdr>
        <w:top w:val="none" w:sz="0" w:space="0" w:color="auto"/>
        <w:left w:val="none" w:sz="0" w:space="0" w:color="auto"/>
        <w:bottom w:val="none" w:sz="0" w:space="0" w:color="auto"/>
        <w:right w:val="none" w:sz="0" w:space="0" w:color="auto"/>
      </w:divBdr>
    </w:div>
    <w:div w:id="1671374375">
      <w:bodyDiv w:val="1"/>
      <w:marLeft w:val="0"/>
      <w:marRight w:val="0"/>
      <w:marTop w:val="0"/>
      <w:marBottom w:val="0"/>
      <w:divBdr>
        <w:top w:val="none" w:sz="0" w:space="0" w:color="auto"/>
        <w:left w:val="none" w:sz="0" w:space="0" w:color="auto"/>
        <w:bottom w:val="none" w:sz="0" w:space="0" w:color="auto"/>
        <w:right w:val="none" w:sz="0" w:space="0" w:color="auto"/>
      </w:divBdr>
      <w:divsChild>
        <w:div w:id="1758863883">
          <w:marLeft w:val="0"/>
          <w:marRight w:val="0"/>
          <w:marTop w:val="0"/>
          <w:marBottom w:val="0"/>
          <w:divBdr>
            <w:top w:val="none" w:sz="0" w:space="0" w:color="auto"/>
            <w:left w:val="none" w:sz="0" w:space="0" w:color="auto"/>
            <w:bottom w:val="none" w:sz="0" w:space="0" w:color="auto"/>
            <w:right w:val="none" w:sz="0" w:space="0" w:color="auto"/>
          </w:divBdr>
        </w:div>
      </w:divsChild>
    </w:div>
    <w:div w:id="1671786631">
      <w:bodyDiv w:val="1"/>
      <w:marLeft w:val="0"/>
      <w:marRight w:val="0"/>
      <w:marTop w:val="0"/>
      <w:marBottom w:val="0"/>
      <w:divBdr>
        <w:top w:val="none" w:sz="0" w:space="0" w:color="auto"/>
        <w:left w:val="none" w:sz="0" w:space="0" w:color="auto"/>
        <w:bottom w:val="none" w:sz="0" w:space="0" w:color="auto"/>
        <w:right w:val="none" w:sz="0" w:space="0" w:color="auto"/>
      </w:divBdr>
    </w:div>
    <w:div w:id="1676301633">
      <w:bodyDiv w:val="1"/>
      <w:marLeft w:val="0"/>
      <w:marRight w:val="0"/>
      <w:marTop w:val="0"/>
      <w:marBottom w:val="0"/>
      <w:divBdr>
        <w:top w:val="none" w:sz="0" w:space="0" w:color="auto"/>
        <w:left w:val="none" w:sz="0" w:space="0" w:color="auto"/>
        <w:bottom w:val="none" w:sz="0" w:space="0" w:color="auto"/>
        <w:right w:val="none" w:sz="0" w:space="0" w:color="auto"/>
      </w:divBdr>
    </w:div>
    <w:div w:id="1685935265">
      <w:bodyDiv w:val="1"/>
      <w:marLeft w:val="0"/>
      <w:marRight w:val="0"/>
      <w:marTop w:val="0"/>
      <w:marBottom w:val="0"/>
      <w:divBdr>
        <w:top w:val="none" w:sz="0" w:space="0" w:color="auto"/>
        <w:left w:val="none" w:sz="0" w:space="0" w:color="auto"/>
        <w:bottom w:val="none" w:sz="0" w:space="0" w:color="auto"/>
        <w:right w:val="none" w:sz="0" w:space="0" w:color="auto"/>
      </w:divBdr>
    </w:div>
    <w:div w:id="1692996172">
      <w:bodyDiv w:val="1"/>
      <w:marLeft w:val="0"/>
      <w:marRight w:val="0"/>
      <w:marTop w:val="0"/>
      <w:marBottom w:val="0"/>
      <w:divBdr>
        <w:top w:val="none" w:sz="0" w:space="0" w:color="auto"/>
        <w:left w:val="none" w:sz="0" w:space="0" w:color="auto"/>
        <w:bottom w:val="none" w:sz="0" w:space="0" w:color="auto"/>
        <w:right w:val="none" w:sz="0" w:space="0" w:color="auto"/>
      </w:divBdr>
    </w:div>
    <w:div w:id="1693189311">
      <w:bodyDiv w:val="1"/>
      <w:marLeft w:val="0"/>
      <w:marRight w:val="0"/>
      <w:marTop w:val="0"/>
      <w:marBottom w:val="0"/>
      <w:divBdr>
        <w:top w:val="none" w:sz="0" w:space="0" w:color="auto"/>
        <w:left w:val="none" w:sz="0" w:space="0" w:color="auto"/>
        <w:bottom w:val="none" w:sz="0" w:space="0" w:color="auto"/>
        <w:right w:val="none" w:sz="0" w:space="0" w:color="auto"/>
      </w:divBdr>
      <w:divsChild>
        <w:div w:id="878661345">
          <w:marLeft w:val="0"/>
          <w:marRight w:val="0"/>
          <w:marTop w:val="0"/>
          <w:marBottom w:val="0"/>
          <w:divBdr>
            <w:top w:val="none" w:sz="0" w:space="0" w:color="auto"/>
            <w:left w:val="none" w:sz="0" w:space="0" w:color="auto"/>
            <w:bottom w:val="none" w:sz="0" w:space="0" w:color="auto"/>
            <w:right w:val="none" w:sz="0" w:space="0" w:color="auto"/>
          </w:divBdr>
        </w:div>
      </w:divsChild>
    </w:div>
    <w:div w:id="1693411358">
      <w:bodyDiv w:val="1"/>
      <w:marLeft w:val="0"/>
      <w:marRight w:val="0"/>
      <w:marTop w:val="0"/>
      <w:marBottom w:val="0"/>
      <w:divBdr>
        <w:top w:val="none" w:sz="0" w:space="0" w:color="auto"/>
        <w:left w:val="none" w:sz="0" w:space="0" w:color="auto"/>
        <w:bottom w:val="none" w:sz="0" w:space="0" w:color="auto"/>
        <w:right w:val="none" w:sz="0" w:space="0" w:color="auto"/>
      </w:divBdr>
    </w:div>
    <w:div w:id="1699307830">
      <w:bodyDiv w:val="1"/>
      <w:marLeft w:val="0"/>
      <w:marRight w:val="0"/>
      <w:marTop w:val="0"/>
      <w:marBottom w:val="0"/>
      <w:divBdr>
        <w:top w:val="none" w:sz="0" w:space="0" w:color="auto"/>
        <w:left w:val="none" w:sz="0" w:space="0" w:color="auto"/>
        <w:bottom w:val="none" w:sz="0" w:space="0" w:color="auto"/>
        <w:right w:val="none" w:sz="0" w:space="0" w:color="auto"/>
      </w:divBdr>
      <w:divsChild>
        <w:div w:id="498616910">
          <w:marLeft w:val="0"/>
          <w:marRight w:val="0"/>
          <w:marTop w:val="0"/>
          <w:marBottom w:val="0"/>
          <w:divBdr>
            <w:top w:val="none" w:sz="0" w:space="0" w:color="auto"/>
            <w:left w:val="none" w:sz="0" w:space="0" w:color="auto"/>
            <w:bottom w:val="none" w:sz="0" w:space="0" w:color="auto"/>
            <w:right w:val="none" w:sz="0" w:space="0" w:color="auto"/>
          </w:divBdr>
        </w:div>
      </w:divsChild>
    </w:div>
    <w:div w:id="1701125065">
      <w:bodyDiv w:val="1"/>
      <w:marLeft w:val="0"/>
      <w:marRight w:val="0"/>
      <w:marTop w:val="0"/>
      <w:marBottom w:val="0"/>
      <w:divBdr>
        <w:top w:val="none" w:sz="0" w:space="0" w:color="auto"/>
        <w:left w:val="none" w:sz="0" w:space="0" w:color="auto"/>
        <w:bottom w:val="none" w:sz="0" w:space="0" w:color="auto"/>
        <w:right w:val="none" w:sz="0" w:space="0" w:color="auto"/>
      </w:divBdr>
      <w:divsChild>
        <w:div w:id="103577808">
          <w:marLeft w:val="0"/>
          <w:marRight w:val="0"/>
          <w:marTop w:val="0"/>
          <w:marBottom w:val="0"/>
          <w:divBdr>
            <w:top w:val="none" w:sz="0" w:space="0" w:color="auto"/>
            <w:left w:val="none" w:sz="0" w:space="0" w:color="auto"/>
            <w:bottom w:val="none" w:sz="0" w:space="0" w:color="auto"/>
            <w:right w:val="none" w:sz="0" w:space="0" w:color="auto"/>
          </w:divBdr>
          <w:divsChild>
            <w:div w:id="993945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396263">
      <w:bodyDiv w:val="1"/>
      <w:marLeft w:val="0"/>
      <w:marRight w:val="0"/>
      <w:marTop w:val="0"/>
      <w:marBottom w:val="0"/>
      <w:divBdr>
        <w:top w:val="none" w:sz="0" w:space="0" w:color="auto"/>
        <w:left w:val="none" w:sz="0" w:space="0" w:color="auto"/>
        <w:bottom w:val="none" w:sz="0" w:space="0" w:color="auto"/>
        <w:right w:val="none" w:sz="0" w:space="0" w:color="auto"/>
      </w:divBdr>
      <w:divsChild>
        <w:div w:id="1147670718">
          <w:marLeft w:val="0"/>
          <w:marRight w:val="0"/>
          <w:marTop w:val="0"/>
          <w:marBottom w:val="0"/>
          <w:divBdr>
            <w:top w:val="none" w:sz="0" w:space="0" w:color="auto"/>
            <w:left w:val="none" w:sz="0" w:space="0" w:color="auto"/>
            <w:bottom w:val="none" w:sz="0" w:space="0" w:color="auto"/>
            <w:right w:val="none" w:sz="0" w:space="0" w:color="auto"/>
          </w:divBdr>
        </w:div>
      </w:divsChild>
    </w:div>
    <w:div w:id="1702440974">
      <w:bodyDiv w:val="1"/>
      <w:marLeft w:val="0"/>
      <w:marRight w:val="0"/>
      <w:marTop w:val="0"/>
      <w:marBottom w:val="0"/>
      <w:divBdr>
        <w:top w:val="none" w:sz="0" w:space="0" w:color="auto"/>
        <w:left w:val="none" w:sz="0" w:space="0" w:color="auto"/>
        <w:bottom w:val="none" w:sz="0" w:space="0" w:color="auto"/>
        <w:right w:val="none" w:sz="0" w:space="0" w:color="auto"/>
      </w:divBdr>
    </w:div>
    <w:div w:id="1704599092">
      <w:bodyDiv w:val="1"/>
      <w:marLeft w:val="0"/>
      <w:marRight w:val="0"/>
      <w:marTop w:val="0"/>
      <w:marBottom w:val="0"/>
      <w:divBdr>
        <w:top w:val="none" w:sz="0" w:space="0" w:color="auto"/>
        <w:left w:val="none" w:sz="0" w:space="0" w:color="auto"/>
        <w:bottom w:val="none" w:sz="0" w:space="0" w:color="auto"/>
        <w:right w:val="none" w:sz="0" w:space="0" w:color="auto"/>
      </w:divBdr>
    </w:div>
    <w:div w:id="1705246815">
      <w:bodyDiv w:val="1"/>
      <w:marLeft w:val="0"/>
      <w:marRight w:val="0"/>
      <w:marTop w:val="0"/>
      <w:marBottom w:val="0"/>
      <w:divBdr>
        <w:top w:val="none" w:sz="0" w:space="0" w:color="auto"/>
        <w:left w:val="none" w:sz="0" w:space="0" w:color="auto"/>
        <w:bottom w:val="none" w:sz="0" w:space="0" w:color="auto"/>
        <w:right w:val="none" w:sz="0" w:space="0" w:color="auto"/>
      </w:divBdr>
    </w:div>
    <w:div w:id="1705446348">
      <w:bodyDiv w:val="1"/>
      <w:marLeft w:val="0"/>
      <w:marRight w:val="0"/>
      <w:marTop w:val="0"/>
      <w:marBottom w:val="0"/>
      <w:divBdr>
        <w:top w:val="none" w:sz="0" w:space="0" w:color="auto"/>
        <w:left w:val="none" w:sz="0" w:space="0" w:color="auto"/>
        <w:bottom w:val="none" w:sz="0" w:space="0" w:color="auto"/>
        <w:right w:val="none" w:sz="0" w:space="0" w:color="auto"/>
      </w:divBdr>
    </w:div>
    <w:div w:id="1705863929">
      <w:bodyDiv w:val="1"/>
      <w:marLeft w:val="0"/>
      <w:marRight w:val="0"/>
      <w:marTop w:val="0"/>
      <w:marBottom w:val="0"/>
      <w:divBdr>
        <w:top w:val="none" w:sz="0" w:space="0" w:color="auto"/>
        <w:left w:val="none" w:sz="0" w:space="0" w:color="auto"/>
        <w:bottom w:val="none" w:sz="0" w:space="0" w:color="auto"/>
        <w:right w:val="none" w:sz="0" w:space="0" w:color="auto"/>
      </w:divBdr>
    </w:div>
    <w:div w:id="1708947865">
      <w:bodyDiv w:val="1"/>
      <w:marLeft w:val="0"/>
      <w:marRight w:val="0"/>
      <w:marTop w:val="0"/>
      <w:marBottom w:val="0"/>
      <w:divBdr>
        <w:top w:val="none" w:sz="0" w:space="0" w:color="auto"/>
        <w:left w:val="none" w:sz="0" w:space="0" w:color="auto"/>
        <w:bottom w:val="none" w:sz="0" w:space="0" w:color="auto"/>
        <w:right w:val="none" w:sz="0" w:space="0" w:color="auto"/>
      </w:divBdr>
    </w:div>
    <w:div w:id="1710059238">
      <w:bodyDiv w:val="1"/>
      <w:marLeft w:val="0"/>
      <w:marRight w:val="0"/>
      <w:marTop w:val="0"/>
      <w:marBottom w:val="0"/>
      <w:divBdr>
        <w:top w:val="none" w:sz="0" w:space="0" w:color="auto"/>
        <w:left w:val="none" w:sz="0" w:space="0" w:color="auto"/>
        <w:bottom w:val="none" w:sz="0" w:space="0" w:color="auto"/>
        <w:right w:val="none" w:sz="0" w:space="0" w:color="auto"/>
      </w:divBdr>
    </w:div>
    <w:div w:id="1714573130">
      <w:bodyDiv w:val="1"/>
      <w:marLeft w:val="0"/>
      <w:marRight w:val="0"/>
      <w:marTop w:val="0"/>
      <w:marBottom w:val="0"/>
      <w:divBdr>
        <w:top w:val="none" w:sz="0" w:space="0" w:color="auto"/>
        <w:left w:val="none" w:sz="0" w:space="0" w:color="auto"/>
        <w:bottom w:val="none" w:sz="0" w:space="0" w:color="auto"/>
        <w:right w:val="none" w:sz="0" w:space="0" w:color="auto"/>
      </w:divBdr>
      <w:divsChild>
        <w:div w:id="583226383">
          <w:marLeft w:val="0"/>
          <w:marRight w:val="0"/>
          <w:marTop w:val="0"/>
          <w:marBottom w:val="0"/>
          <w:divBdr>
            <w:top w:val="none" w:sz="0" w:space="0" w:color="auto"/>
            <w:left w:val="none" w:sz="0" w:space="0" w:color="auto"/>
            <w:bottom w:val="none" w:sz="0" w:space="0" w:color="auto"/>
            <w:right w:val="none" w:sz="0" w:space="0" w:color="auto"/>
          </w:divBdr>
        </w:div>
      </w:divsChild>
    </w:div>
    <w:div w:id="1717270287">
      <w:bodyDiv w:val="1"/>
      <w:marLeft w:val="0"/>
      <w:marRight w:val="0"/>
      <w:marTop w:val="0"/>
      <w:marBottom w:val="0"/>
      <w:divBdr>
        <w:top w:val="none" w:sz="0" w:space="0" w:color="auto"/>
        <w:left w:val="none" w:sz="0" w:space="0" w:color="auto"/>
        <w:bottom w:val="none" w:sz="0" w:space="0" w:color="auto"/>
        <w:right w:val="none" w:sz="0" w:space="0" w:color="auto"/>
      </w:divBdr>
      <w:divsChild>
        <w:div w:id="1197698531">
          <w:marLeft w:val="0"/>
          <w:marRight w:val="0"/>
          <w:marTop w:val="0"/>
          <w:marBottom w:val="0"/>
          <w:divBdr>
            <w:top w:val="none" w:sz="0" w:space="0" w:color="auto"/>
            <w:left w:val="none" w:sz="0" w:space="0" w:color="auto"/>
            <w:bottom w:val="none" w:sz="0" w:space="0" w:color="auto"/>
            <w:right w:val="none" w:sz="0" w:space="0" w:color="auto"/>
          </w:divBdr>
        </w:div>
      </w:divsChild>
    </w:div>
    <w:div w:id="1721585895">
      <w:bodyDiv w:val="1"/>
      <w:marLeft w:val="0"/>
      <w:marRight w:val="0"/>
      <w:marTop w:val="0"/>
      <w:marBottom w:val="0"/>
      <w:divBdr>
        <w:top w:val="none" w:sz="0" w:space="0" w:color="auto"/>
        <w:left w:val="none" w:sz="0" w:space="0" w:color="auto"/>
        <w:bottom w:val="none" w:sz="0" w:space="0" w:color="auto"/>
        <w:right w:val="none" w:sz="0" w:space="0" w:color="auto"/>
      </w:divBdr>
    </w:div>
    <w:div w:id="1724214993">
      <w:bodyDiv w:val="1"/>
      <w:marLeft w:val="0"/>
      <w:marRight w:val="0"/>
      <w:marTop w:val="0"/>
      <w:marBottom w:val="0"/>
      <w:divBdr>
        <w:top w:val="none" w:sz="0" w:space="0" w:color="auto"/>
        <w:left w:val="none" w:sz="0" w:space="0" w:color="auto"/>
        <w:bottom w:val="none" w:sz="0" w:space="0" w:color="auto"/>
        <w:right w:val="none" w:sz="0" w:space="0" w:color="auto"/>
      </w:divBdr>
    </w:div>
    <w:div w:id="1724600881">
      <w:bodyDiv w:val="1"/>
      <w:marLeft w:val="0"/>
      <w:marRight w:val="0"/>
      <w:marTop w:val="0"/>
      <w:marBottom w:val="0"/>
      <w:divBdr>
        <w:top w:val="none" w:sz="0" w:space="0" w:color="auto"/>
        <w:left w:val="none" w:sz="0" w:space="0" w:color="auto"/>
        <w:bottom w:val="none" w:sz="0" w:space="0" w:color="auto"/>
        <w:right w:val="none" w:sz="0" w:space="0" w:color="auto"/>
      </w:divBdr>
    </w:div>
    <w:div w:id="1726371286">
      <w:bodyDiv w:val="1"/>
      <w:marLeft w:val="0"/>
      <w:marRight w:val="0"/>
      <w:marTop w:val="0"/>
      <w:marBottom w:val="0"/>
      <w:divBdr>
        <w:top w:val="none" w:sz="0" w:space="0" w:color="auto"/>
        <w:left w:val="none" w:sz="0" w:space="0" w:color="auto"/>
        <w:bottom w:val="none" w:sz="0" w:space="0" w:color="auto"/>
        <w:right w:val="none" w:sz="0" w:space="0" w:color="auto"/>
      </w:divBdr>
    </w:div>
    <w:div w:id="1728337482">
      <w:bodyDiv w:val="1"/>
      <w:marLeft w:val="0"/>
      <w:marRight w:val="0"/>
      <w:marTop w:val="0"/>
      <w:marBottom w:val="0"/>
      <w:divBdr>
        <w:top w:val="none" w:sz="0" w:space="0" w:color="auto"/>
        <w:left w:val="none" w:sz="0" w:space="0" w:color="auto"/>
        <w:bottom w:val="none" w:sz="0" w:space="0" w:color="auto"/>
        <w:right w:val="none" w:sz="0" w:space="0" w:color="auto"/>
      </w:divBdr>
      <w:divsChild>
        <w:div w:id="1543856979">
          <w:marLeft w:val="0"/>
          <w:marRight w:val="0"/>
          <w:marTop w:val="0"/>
          <w:marBottom w:val="0"/>
          <w:divBdr>
            <w:top w:val="none" w:sz="0" w:space="0" w:color="auto"/>
            <w:left w:val="none" w:sz="0" w:space="0" w:color="auto"/>
            <w:bottom w:val="none" w:sz="0" w:space="0" w:color="auto"/>
            <w:right w:val="none" w:sz="0" w:space="0" w:color="auto"/>
          </w:divBdr>
        </w:div>
      </w:divsChild>
    </w:div>
    <w:div w:id="1729760562">
      <w:bodyDiv w:val="1"/>
      <w:marLeft w:val="0"/>
      <w:marRight w:val="0"/>
      <w:marTop w:val="0"/>
      <w:marBottom w:val="0"/>
      <w:divBdr>
        <w:top w:val="none" w:sz="0" w:space="0" w:color="auto"/>
        <w:left w:val="none" w:sz="0" w:space="0" w:color="auto"/>
        <w:bottom w:val="none" w:sz="0" w:space="0" w:color="auto"/>
        <w:right w:val="none" w:sz="0" w:space="0" w:color="auto"/>
      </w:divBdr>
    </w:div>
    <w:div w:id="1729768058">
      <w:bodyDiv w:val="1"/>
      <w:marLeft w:val="0"/>
      <w:marRight w:val="0"/>
      <w:marTop w:val="0"/>
      <w:marBottom w:val="0"/>
      <w:divBdr>
        <w:top w:val="none" w:sz="0" w:space="0" w:color="auto"/>
        <w:left w:val="none" w:sz="0" w:space="0" w:color="auto"/>
        <w:bottom w:val="none" w:sz="0" w:space="0" w:color="auto"/>
        <w:right w:val="none" w:sz="0" w:space="0" w:color="auto"/>
      </w:divBdr>
      <w:divsChild>
        <w:div w:id="1883470090">
          <w:marLeft w:val="0"/>
          <w:marRight w:val="0"/>
          <w:marTop w:val="0"/>
          <w:marBottom w:val="0"/>
          <w:divBdr>
            <w:top w:val="none" w:sz="0" w:space="0" w:color="auto"/>
            <w:left w:val="none" w:sz="0" w:space="0" w:color="auto"/>
            <w:bottom w:val="none" w:sz="0" w:space="0" w:color="auto"/>
            <w:right w:val="none" w:sz="0" w:space="0" w:color="auto"/>
          </w:divBdr>
        </w:div>
      </w:divsChild>
    </w:div>
    <w:div w:id="1738016636">
      <w:bodyDiv w:val="1"/>
      <w:marLeft w:val="0"/>
      <w:marRight w:val="0"/>
      <w:marTop w:val="0"/>
      <w:marBottom w:val="0"/>
      <w:divBdr>
        <w:top w:val="none" w:sz="0" w:space="0" w:color="auto"/>
        <w:left w:val="none" w:sz="0" w:space="0" w:color="auto"/>
        <w:bottom w:val="none" w:sz="0" w:space="0" w:color="auto"/>
        <w:right w:val="none" w:sz="0" w:space="0" w:color="auto"/>
      </w:divBdr>
      <w:divsChild>
        <w:div w:id="1035352866">
          <w:marLeft w:val="0"/>
          <w:marRight w:val="0"/>
          <w:marTop w:val="0"/>
          <w:marBottom w:val="0"/>
          <w:divBdr>
            <w:top w:val="none" w:sz="0" w:space="0" w:color="auto"/>
            <w:left w:val="none" w:sz="0" w:space="0" w:color="auto"/>
            <w:bottom w:val="none" w:sz="0" w:space="0" w:color="auto"/>
            <w:right w:val="none" w:sz="0" w:space="0" w:color="auto"/>
          </w:divBdr>
        </w:div>
      </w:divsChild>
    </w:div>
    <w:div w:id="1741561488">
      <w:bodyDiv w:val="1"/>
      <w:marLeft w:val="0"/>
      <w:marRight w:val="0"/>
      <w:marTop w:val="0"/>
      <w:marBottom w:val="0"/>
      <w:divBdr>
        <w:top w:val="none" w:sz="0" w:space="0" w:color="auto"/>
        <w:left w:val="none" w:sz="0" w:space="0" w:color="auto"/>
        <w:bottom w:val="none" w:sz="0" w:space="0" w:color="auto"/>
        <w:right w:val="none" w:sz="0" w:space="0" w:color="auto"/>
      </w:divBdr>
      <w:divsChild>
        <w:div w:id="874384871">
          <w:marLeft w:val="0"/>
          <w:marRight w:val="0"/>
          <w:marTop w:val="0"/>
          <w:marBottom w:val="0"/>
          <w:divBdr>
            <w:top w:val="none" w:sz="0" w:space="0" w:color="auto"/>
            <w:left w:val="none" w:sz="0" w:space="0" w:color="auto"/>
            <w:bottom w:val="none" w:sz="0" w:space="0" w:color="auto"/>
            <w:right w:val="none" w:sz="0" w:space="0" w:color="auto"/>
          </w:divBdr>
        </w:div>
      </w:divsChild>
    </w:div>
    <w:div w:id="1743142446">
      <w:bodyDiv w:val="1"/>
      <w:marLeft w:val="0"/>
      <w:marRight w:val="0"/>
      <w:marTop w:val="0"/>
      <w:marBottom w:val="0"/>
      <w:divBdr>
        <w:top w:val="none" w:sz="0" w:space="0" w:color="auto"/>
        <w:left w:val="none" w:sz="0" w:space="0" w:color="auto"/>
        <w:bottom w:val="none" w:sz="0" w:space="0" w:color="auto"/>
        <w:right w:val="none" w:sz="0" w:space="0" w:color="auto"/>
      </w:divBdr>
    </w:div>
    <w:div w:id="1748921630">
      <w:bodyDiv w:val="1"/>
      <w:marLeft w:val="0"/>
      <w:marRight w:val="0"/>
      <w:marTop w:val="0"/>
      <w:marBottom w:val="0"/>
      <w:divBdr>
        <w:top w:val="none" w:sz="0" w:space="0" w:color="auto"/>
        <w:left w:val="none" w:sz="0" w:space="0" w:color="auto"/>
        <w:bottom w:val="none" w:sz="0" w:space="0" w:color="auto"/>
        <w:right w:val="none" w:sz="0" w:space="0" w:color="auto"/>
      </w:divBdr>
    </w:div>
    <w:div w:id="1750544869">
      <w:bodyDiv w:val="1"/>
      <w:marLeft w:val="0"/>
      <w:marRight w:val="0"/>
      <w:marTop w:val="0"/>
      <w:marBottom w:val="0"/>
      <w:divBdr>
        <w:top w:val="none" w:sz="0" w:space="0" w:color="auto"/>
        <w:left w:val="none" w:sz="0" w:space="0" w:color="auto"/>
        <w:bottom w:val="none" w:sz="0" w:space="0" w:color="auto"/>
        <w:right w:val="none" w:sz="0" w:space="0" w:color="auto"/>
      </w:divBdr>
    </w:div>
    <w:div w:id="1755009224">
      <w:bodyDiv w:val="1"/>
      <w:marLeft w:val="0"/>
      <w:marRight w:val="0"/>
      <w:marTop w:val="0"/>
      <w:marBottom w:val="0"/>
      <w:divBdr>
        <w:top w:val="none" w:sz="0" w:space="0" w:color="auto"/>
        <w:left w:val="none" w:sz="0" w:space="0" w:color="auto"/>
        <w:bottom w:val="none" w:sz="0" w:space="0" w:color="auto"/>
        <w:right w:val="none" w:sz="0" w:space="0" w:color="auto"/>
      </w:divBdr>
    </w:div>
    <w:div w:id="1757903249">
      <w:bodyDiv w:val="1"/>
      <w:marLeft w:val="0"/>
      <w:marRight w:val="0"/>
      <w:marTop w:val="0"/>
      <w:marBottom w:val="0"/>
      <w:divBdr>
        <w:top w:val="none" w:sz="0" w:space="0" w:color="auto"/>
        <w:left w:val="none" w:sz="0" w:space="0" w:color="auto"/>
        <w:bottom w:val="none" w:sz="0" w:space="0" w:color="auto"/>
        <w:right w:val="none" w:sz="0" w:space="0" w:color="auto"/>
      </w:divBdr>
    </w:div>
    <w:div w:id="1762290948">
      <w:bodyDiv w:val="1"/>
      <w:marLeft w:val="0"/>
      <w:marRight w:val="0"/>
      <w:marTop w:val="0"/>
      <w:marBottom w:val="0"/>
      <w:divBdr>
        <w:top w:val="none" w:sz="0" w:space="0" w:color="auto"/>
        <w:left w:val="none" w:sz="0" w:space="0" w:color="auto"/>
        <w:bottom w:val="none" w:sz="0" w:space="0" w:color="auto"/>
        <w:right w:val="none" w:sz="0" w:space="0" w:color="auto"/>
      </w:divBdr>
    </w:div>
    <w:div w:id="1767189225">
      <w:bodyDiv w:val="1"/>
      <w:marLeft w:val="0"/>
      <w:marRight w:val="0"/>
      <w:marTop w:val="0"/>
      <w:marBottom w:val="0"/>
      <w:divBdr>
        <w:top w:val="none" w:sz="0" w:space="0" w:color="auto"/>
        <w:left w:val="none" w:sz="0" w:space="0" w:color="auto"/>
        <w:bottom w:val="none" w:sz="0" w:space="0" w:color="auto"/>
        <w:right w:val="none" w:sz="0" w:space="0" w:color="auto"/>
      </w:divBdr>
      <w:divsChild>
        <w:div w:id="1370378143">
          <w:marLeft w:val="0"/>
          <w:marRight w:val="0"/>
          <w:marTop w:val="0"/>
          <w:marBottom w:val="0"/>
          <w:divBdr>
            <w:top w:val="none" w:sz="0" w:space="0" w:color="auto"/>
            <w:left w:val="none" w:sz="0" w:space="0" w:color="auto"/>
            <w:bottom w:val="none" w:sz="0" w:space="0" w:color="auto"/>
            <w:right w:val="none" w:sz="0" w:space="0" w:color="auto"/>
          </w:divBdr>
        </w:div>
      </w:divsChild>
    </w:div>
    <w:div w:id="1767388104">
      <w:bodyDiv w:val="1"/>
      <w:marLeft w:val="0"/>
      <w:marRight w:val="0"/>
      <w:marTop w:val="0"/>
      <w:marBottom w:val="0"/>
      <w:divBdr>
        <w:top w:val="none" w:sz="0" w:space="0" w:color="auto"/>
        <w:left w:val="none" w:sz="0" w:space="0" w:color="auto"/>
        <w:bottom w:val="none" w:sz="0" w:space="0" w:color="auto"/>
        <w:right w:val="none" w:sz="0" w:space="0" w:color="auto"/>
      </w:divBdr>
    </w:div>
    <w:div w:id="1767649010">
      <w:bodyDiv w:val="1"/>
      <w:marLeft w:val="0"/>
      <w:marRight w:val="0"/>
      <w:marTop w:val="0"/>
      <w:marBottom w:val="0"/>
      <w:divBdr>
        <w:top w:val="none" w:sz="0" w:space="0" w:color="auto"/>
        <w:left w:val="none" w:sz="0" w:space="0" w:color="auto"/>
        <w:bottom w:val="none" w:sz="0" w:space="0" w:color="auto"/>
        <w:right w:val="none" w:sz="0" w:space="0" w:color="auto"/>
      </w:divBdr>
    </w:div>
    <w:div w:id="1768621463">
      <w:bodyDiv w:val="1"/>
      <w:marLeft w:val="0"/>
      <w:marRight w:val="0"/>
      <w:marTop w:val="0"/>
      <w:marBottom w:val="0"/>
      <w:divBdr>
        <w:top w:val="none" w:sz="0" w:space="0" w:color="auto"/>
        <w:left w:val="none" w:sz="0" w:space="0" w:color="auto"/>
        <w:bottom w:val="none" w:sz="0" w:space="0" w:color="auto"/>
        <w:right w:val="none" w:sz="0" w:space="0" w:color="auto"/>
      </w:divBdr>
    </w:div>
    <w:div w:id="1773041872">
      <w:bodyDiv w:val="1"/>
      <w:marLeft w:val="0"/>
      <w:marRight w:val="0"/>
      <w:marTop w:val="0"/>
      <w:marBottom w:val="0"/>
      <w:divBdr>
        <w:top w:val="none" w:sz="0" w:space="0" w:color="auto"/>
        <w:left w:val="none" w:sz="0" w:space="0" w:color="auto"/>
        <w:bottom w:val="none" w:sz="0" w:space="0" w:color="auto"/>
        <w:right w:val="none" w:sz="0" w:space="0" w:color="auto"/>
      </w:divBdr>
    </w:div>
    <w:div w:id="1773469998">
      <w:bodyDiv w:val="1"/>
      <w:marLeft w:val="0"/>
      <w:marRight w:val="0"/>
      <w:marTop w:val="0"/>
      <w:marBottom w:val="0"/>
      <w:divBdr>
        <w:top w:val="none" w:sz="0" w:space="0" w:color="auto"/>
        <w:left w:val="none" w:sz="0" w:space="0" w:color="auto"/>
        <w:bottom w:val="none" w:sz="0" w:space="0" w:color="auto"/>
        <w:right w:val="none" w:sz="0" w:space="0" w:color="auto"/>
      </w:divBdr>
    </w:div>
    <w:div w:id="1775246184">
      <w:bodyDiv w:val="1"/>
      <w:marLeft w:val="0"/>
      <w:marRight w:val="0"/>
      <w:marTop w:val="0"/>
      <w:marBottom w:val="0"/>
      <w:divBdr>
        <w:top w:val="none" w:sz="0" w:space="0" w:color="auto"/>
        <w:left w:val="none" w:sz="0" w:space="0" w:color="auto"/>
        <w:bottom w:val="none" w:sz="0" w:space="0" w:color="auto"/>
        <w:right w:val="none" w:sz="0" w:space="0" w:color="auto"/>
      </w:divBdr>
      <w:divsChild>
        <w:div w:id="174030302">
          <w:marLeft w:val="0"/>
          <w:marRight w:val="0"/>
          <w:marTop w:val="0"/>
          <w:marBottom w:val="0"/>
          <w:divBdr>
            <w:top w:val="none" w:sz="0" w:space="0" w:color="auto"/>
            <w:left w:val="none" w:sz="0" w:space="0" w:color="auto"/>
            <w:bottom w:val="none" w:sz="0" w:space="0" w:color="auto"/>
            <w:right w:val="none" w:sz="0" w:space="0" w:color="auto"/>
          </w:divBdr>
        </w:div>
      </w:divsChild>
    </w:div>
    <w:div w:id="1781413282">
      <w:bodyDiv w:val="1"/>
      <w:marLeft w:val="0"/>
      <w:marRight w:val="0"/>
      <w:marTop w:val="0"/>
      <w:marBottom w:val="0"/>
      <w:divBdr>
        <w:top w:val="none" w:sz="0" w:space="0" w:color="auto"/>
        <w:left w:val="none" w:sz="0" w:space="0" w:color="auto"/>
        <w:bottom w:val="none" w:sz="0" w:space="0" w:color="auto"/>
        <w:right w:val="none" w:sz="0" w:space="0" w:color="auto"/>
      </w:divBdr>
    </w:div>
    <w:div w:id="1782726199">
      <w:bodyDiv w:val="1"/>
      <w:marLeft w:val="0"/>
      <w:marRight w:val="0"/>
      <w:marTop w:val="0"/>
      <w:marBottom w:val="0"/>
      <w:divBdr>
        <w:top w:val="none" w:sz="0" w:space="0" w:color="auto"/>
        <w:left w:val="none" w:sz="0" w:space="0" w:color="auto"/>
        <w:bottom w:val="none" w:sz="0" w:space="0" w:color="auto"/>
        <w:right w:val="none" w:sz="0" w:space="0" w:color="auto"/>
      </w:divBdr>
    </w:div>
    <w:div w:id="1784568866">
      <w:bodyDiv w:val="1"/>
      <w:marLeft w:val="0"/>
      <w:marRight w:val="0"/>
      <w:marTop w:val="0"/>
      <w:marBottom w:val="0"/>
      <w:divBdr>
        <w:top w:val="none" w:sz="0" w:space="0" w:color="auto"/>
        <w:left w:val="none" w:sz="0" w:space="0" w:color="auto"/>
        <w:bottom w:val="none" w:sz="0" w:space="0" w:color="auto"/>
        <w:right w:val="none" w:sz="0" w:space="0" w:color="auto"/>
      </w:divBdr>
      <w:divsChild>
        <w:div w:id="1889105035">
          <w:marLeft w:val="0"/>
          <w:marRight w:val="0"/>
          <w:marTop w:val="0"/>
          <w:marBottom w:val="0"/>
          <w:divBdr>
            <w:top w:val="none" w:sz="0" w:space="0" w:color="auto"/>
            <w:left w:val="none" w:sz="0" w:space="0" w:color="auto"/>
            <w:bottom w:val="none" w:sz="0" w:space="0" w:color="auto"/>
            <w:right w:val="none" w:sz="0" w:space="0" w:color="auto"/>
          </w:divBdr>
        </w:div>
      </w:divsChild>
    </w:div>
    <w:div w:id="1786388243">
      <w:bodyDiv w:val="1"/>
      <w:marLeft w:val="0"/>
      <w:marRight w:val="0"/>
      <w:marTop w:val="0"/>
      <w:marBottom w:val="0"/>
      <w:divBdr>
        <w:top w:val="none" w:sz="0" w:space="0" w:color="auto"/>
        <w:left w:val="none" w:sz="0" w:space="0" w:color="auto"/>
        <w:bottom w:val="none" w:sz="0" w:space="0" w:color="auto"/>
        <w:right w:val="none" w:sz="0" w:space="0" w:color="auto"/>
      </w:divBdr>
    </w:div>
    <w:div w:id="1788887061">
      <w:bodyDiv w:val="1"/>
      <w:marLeft w:val="0"/>
      <w:marRight w:val="0"/>
      <w:marTop w:val="0"/>
      <w:marBottom w:val="0"/>
      <w:divBdr>
        <w:top w:val="none" w:sz="0" w:space="0" w:color="auto"/>
        <w:left w:val="none" w:sz="0" w:space="0" w:color="auto"/>
        <w:bottom w:val="none" w:sz="0" w:space="0" w:color="auto"/>
        <w:right w:val="none" w:sz="0" w:space="0" w:color="auto"/>
      </w:divBdr>
      <w:divsChild>
        <w:div w:id="1217081913">
          <w:marLeft w:val="0"/>
          <w:marRight w:val="0"/>
          <w:marTop w:val="0"/>
          <w:marBottom w:val="0"/>
          <w:divBdr>
            <w:top w:val="none" w:sz="0" w:space="0" w:color="auto"/>
            <w:left w:val="none" w:sz="0" w:space="0" w:color="auto"/>
            <w:bottom w:val="none" w:sz="0" w:space="0" w:color="auto"/>
            <w:right w:val="none" w:sz="0" w:space="0" w:color="auto"/>
          </w:divBdr>
        </w:div>
      </w:divsChild>
    </w:div>
    <w:div w:id="1791436052">
      <w:bodyDiv w:val="1"/>
      <w:marLeft w:val="0"/>
      <w:marRight w:val="0"/>
      <w:marTop w:val="0"/>
      <w:marBottom w:val="0"/>
      <w:divBdr>
        <w:top w:val="none" w:sz="0" w:space="0" w:color="auto"/>
        <w:left w:val="none" w:sz="0" w:space="0" w:color="auto"/>
        <w:bottom w:val="none" w:sz="0" w:space="0" w:color="auto"/>
        <w:right w:val="none" w:sz="0" w:space="0" w:color="auto"/>
      </w:divBdr>
    </w:div>
    <w:div w:id="1791781252">
      <w:bodyDiv w:val="1"/>
      <w:marLeft w:val="0"/>
      <w:marRight w:val="0"/>
      <w:marTop w:val="0"/>
      <w:marBottom w:val="0"/>
      <w:divBdr>
        <w:top w:val="none" w:sz="0" w:space="0" w:color="auto"/>
        <w:left w:val="none" w:sz="0" w:space="0" w:color="auto"/>
        <w:bottom w:val="none" w:sz="0" w:space="0" w:color="auto"/>
        <w:right w:val="none" w:sz="0" w:space="0" w:color="auto"/>
      </w:divBdr>
    </w:div>
    <w:div w:id="1793590296">
      <w:bodyDiv w:val="1"/>
      <w:marLeft w:val="0"/>
      <w:marRight w:val="0"/>
      <w:marTop w:val="0"/>
      <w:marBottom w:val="0"/>
      <w:divBdr>
        <w:top w:val="none" w:sz="0" w:space="0" w:color="auto"/>
        <w:left w:val="none" w:sz="0" w:space="0" w:color="auto"/>
        <w:bottom w:val="none" w:sz="0" w:space="0" w:color="auto"/>
        <w:right w:val="none" w:sz="0" w:space="0" w:color="auto"/>
      </w:divBdr>
    </w:div>
    <w:div w:id="1795636987">
      <w:bodyDiv w:val="1"/>
      <w:marLeft w:val="0"/>
      <w:marRight w:val="0"/>
      <w:marTop w:val="0"/>
      <w:marBottom w:val="0"/>
      <w:divBdr>
        <w:top w:val="none" w:sz="0" w:space="0" w:color="auto"/>
        <w:left w:val="none" w:sz="0" w:space="0" w:color="auto"/>
        <w:bottom w:val="none" w:sz="0" w:space="0" w:color="auto"/>
        <w:right w:val="none" w:sz="0" w:space="0" w:color="auto"/>
      </w:divBdr>
    </w:div>
    <w:div w:id="1796756272">
      <w:bodyDiv w:val="1"/>
      <w:marLeft w:val="0"/>
      <w:marRight w:val="0"/>
      <w:marTop w:val="0"/>
      <w:marBottom w:val="0"/>
      <w:divBdr>
        <w:top w:val="none" w:sz="0" w:space="0" w:color="auto"/>
        <w:left w:val="none" w:sz="0" w:space="0" w:color="auto"/>
        <w:bottom w:val="none" w:sz="0" w:space="0" w:color="auto"/>
        <w:right w:val="none" w:sz="0" w:space="0" w:color="auto"/>
      </w:divBdr>
    </w:div>
    <w:div w:id="1797095164">
      <w:bodyDiv w:val="1"/>
      <w:marLeft w:val="0"/>
      <w:marRight w:val="0"/>
      <w:marTop w:val="0"/>
      <w:marBottom w:val="0"/>
      <w:divBdr>
        <w:top w:val="none" w:sz="0" w:space="0" w:color="auto"/>
        <w:left w:val="none" w:sz="0" w:space="0" w:color="auto"/>
        <w:bottom w:val="none" w:sz="0" w:space="0" w:color="auto"/>
        <w:right w:val="none" w:sz="0" w:space="0" w:color="auto"/>
      </w:divBdr>
      <w:divsChild>
        <w:div w:id="752624216">
          <w:marLeft w:val="0"/>
          <w:marRight w:val="0"/>
          <w:marTop w:val="0"/>
          <w:marBottom w:val="0"/>
          <w:divBdr>
            <w:top w:val="none" w:sz="0" w:space="0" w:color="auto"/>
            <w:left w:val="none" w:sz="0" w:space="0" w:color="auto"/>
            <w:bottom w:val="none" w:sz="0" w:space="0" w:color="auto"/>
            <w:right w:val="none" w:sz="0" w:space="0" w:color="auto"/>
          </w:divBdr>
        </w:div>
      </w:divsChild>
    </w:div>
    <w:div w:id="1798332791">
      <w:bodyDiv w:val="1"/>
      <w:marLeft w:val="0"/>
      <w:marRight w:val="0"/>
      <w:marTop w:val="0"/>
      <w:marBottom w:val="0"/>
      <w:divBdr>
        <w:top w:val="none" w:sz="0" w:space="0" w:color="auto"/>
        <w:left w:val="none" w:sz="0" w:space="0" w:color="auto"/>
        <w:bottom w:val="none" w:sz="0" w:space="0" w:color="auto"/>
        <w:right w:val="none" w:sz="0" w:space="0" w:color="auto"/>
      </w:divBdr>
      <w:divsChild>
        <w:div w:id="217977553">
          <w:marLeft w:val="0"/>
          <w:marRight w:val="0"/>
          <w:marTop w:val="0"/>
          <w:marBottom w:val="0"/>
          <w:divBdr>
            <w:top w:val="none" w:sz="0" w:space="0" w:color="auto"/>
            <w:left w:val="none" w:sz="0" w:space="0" w:color="auto"/>
            <w:bottom w:val="none" w:sz="0" w:space="0" w:color="auto"/>
            <w:right w:val="none" w:sz="0" w:space="0" w:color="auto"/>
          </w:divBdr>
        </w:div>
      </w:divsChild>
    </w:div>
    <w:div w:id="1801419001">
      <w:bodyDiv w:val="1"/>
      <w:marLeft w:val="0"/>
      <w:marRight w:val="0"/>
      <w:marTop w:val="0"/>
      <w:marBottom w:val="0"/>
      <w:divBdr>
        <w:top w:val="none" w:sz="0" w:space="0" w:color="auto"/>
        <w:left w:val="none" w:sz="0" w:space="0" w:color="auto"/>
        <w:bottom w:val="none" w:sz="0" w:space="0" w:color="auto"/>
        <w:right w:val="none" w:sz="0" w:space="0" w:color="auto"/>
      </w:divBdr>
    </w:div>
    <w:div w:id="1805851976">
      <w:bodyDiv w:val="1"/>
      <w:marLeft w:val="0"/>
      <w:marRight w:val="0"/>
      <w:marTop w:val="0"/>
      <w:marBottom w:val="0"/>
      <w:divBdr>
        <w:top w:val="none" w:sz="0" w:space="0" w:color="auto"/>
        <w:left w:val="none" w:sz="0" w:space="0" w:color="auto"/>
        <w:bottom w:val="none" w:sz="0" w:space="0" w:color="auto"/>
        <w:right w:val="none" w:sz="0" w:space="0" w:color="auto"/>
      </w:divBdr>
    </w:div>
    <w:div w:id="1806773961">
      <w:bodyDiv w:val="1"/>
      <w:marLeft w:val="0"/>
      <w:marRight w:val="0"/>
      <w:marTop w:val="0"/>
      <w:marBottom w:val="0"/>
      <w:divBdr>
        <w:top w:val="none" w:sz="0" w:space="0" w:color="auto"/>
        <w:left w:val="none" w:sz="0" w:space="0" w:color="auto"/>
        <w:bottom w:val="none" w:sz="0" w:space="0" w:color="auto"/>
        <w:right w:val="none" w:sz="0" w:space="0" w:color="auto"/>
      </w:divBdr>
    </w:div>
    <w:div w:id="1811366192">
      <w:bodyDiv w:val="1"/>
      <w:marLeft w:val="0"/>
      <w:marRight w:val="0"/>
      <w:marTop w:val="0"/>
      <w:marBottom w:val="0"/>
      <w:divBdr>
        <w:top w:val="none" w:sz="0" w:space="0" w:color="auto"/>
        <w:left w:val="none" w:sz="0" w:space="0" w:color="auto"/>
        <w:bottom w:val="none" w:sz="0" w:space="0" w:color="auto"/>
        <w:right w:val="none" w:sz="0" w:space="0" w:color="auto"/>
      </w:divBdr>
      <w:divsChild>
        <w:div w:id="1976718051">
          <w:marLeft w:val="0"/>
          <w:marRight w:val="0"/>
          <w:marTop w:val="0"/>
          <w:marBottom w:val="0"/>
          <w:divBdr>
            <w:top w:val="none" w:sz="0" w:space="0" w:color="auto"/>
            <w:left w:val="none" w:sz="0" w:space="0" w:color="auto"/>
            <w:bottom w:val="none" w:sz="0" w:space="0" w:color="auto"/>
            <w:right w:val="none" w:sz="0" w:space="0" w:color="auto"/>
          </w:divBdr>
        </w:div>
      </w:divsChild>
    </w:div>
    <w:div w:id="1814984402">
      <w:bodyDiv w:val="1"/>
      <w:marLeft w:val="0"/>
      <w:marRight w:val="0"/>
      <w:marTop w:val="0"/>
      <w:marBottom w:val="0"/>
      <w:divBdr>
        <w:top w:val="none" w:sz="0" w:space="0" w:color="auto"/>
        <w:left w:val="none" w:sz="0" w:space="0" w:color="auto"/>
        <w:bottom w:val="none" w:sz="0" w:space="0" w:color="auto"/>
        <w:right w:val="none" w:sz="0" w:space="0" w:color="auto"/>
      </w:divBdr>
    </w:div>
    <w:div w:id="1822307290">
      <w:bodyDiv w:val="1"/>
      <w:marLeft w:val="0"/>
      <w:marRight w:val="0"/>
      <w:marTop w:val="0"/>
      <w:marBottom w:val="0"/>
      <w:divBdr>
        <w:top w:val="none" w:sz="0" w:space="0" w:color="auto"/>
        <w:left w:val="none" w:sz="0" w:space="0" w:color="auto"/>
        <w:bottom w:val="none" w:sz="0" w:space="0" w:color="auto"/>
        <w:right w:val="none" w:sz="0" w:space="0" w:color="auto"/>
      </w:divBdr>
    </w:div>
    <w:div w:id="1825006970">
      <w:bodyDiv w:val="1"/>
      <w:marLeft w:val="0"/>
      <w:marRight w:val="0"/>
      <w:marTop w:val="0"/>
      <w:marBottom w:val="0"/>
      <w:divBdr>
        <w:top w:val="none" w:sz="0" w:space="0" w:color="auto"/>
        <w:left w:val="none" w:sz="0" w:space="0" w:color="auto"/>
        <w:bottom w:val="none" w:sz="0" w:space="0" w:color="auto"/>
        <w:right w:val="none" w:sz="0" w:space="0" w:color="auto"/>
      </w:divBdr>
    </w:div>
    <w:div w:id="1829129511">
      <w:bodyDiv w:val="1"/>
      <w:marLeft w:val="0"/>
      <w:marRight w:val="0"/>
      <w:marTop w:val="0"/>
      <w:marBottom w:val="0"/>
      <w:divBdr>
        <w:top w:val="none" w:sz="0" w:space="0" w:color="auto"/>
        <w:left w:val="none" w:sz="0" w:space="0" w:color="auto"/>
        <w:bottom w:val="none" w:sz="0" w:space="0" w:color="auto"/>
        <w:right w:val="none" w:sz="0" w:space="0" w:color="auto"/>
      </w:divBdr>
    </w:div>
    <w:div w:id="1838303314">
      <w:bodyDiv w:val="1"/>
      <w:marLeft w:val="0"/>
      <w:marRight w:val="0"/>
      <w:marTop w:val="0"/>
      <w:marBottom w:val="0"/>
      <w:divBdr>
        <w:top w:val="none" w:sz="0" w:space="0" w:color="auto"/>
        <w:left w:val="none" w:sz="0" w:space="0" w:color="auto"/>
        <w:bottom w:val="none" w:sz="0" w:space="0" w:color="auto"/>
        <w:right w:val="none" w:sz="0" w:space="0" w:color="auto"/>
      </w:divBdr>
    </w:div>
    <w:div w:id="1839543018">
      <w:bodyDiv w:val="1"/>
      <w:marLeft w:val="0"/>
      <w:marRight w:val="0"/>
      <w:marTop w:val="0"/>
      <w:marBottom w:val="0"/>
      <w:divBdr>
        <w:top w:val="none" w:sz="0" w:space="0" w:color="auto"/>
        <w:left w:val="none" w:sz="0" w:space="0" w:color="auto"/>
        <w:bottom w:val="none" w:sz="0" w:space="0" w:color="auto"/>
        <w:right w:val="none" w:sz="0" w:space="0" w:color="auto"/>
      </w:divBdr>
    </w:div>
    <w:div w:id="1840349045">
      <w:bodyDiv w:val="1"/>
      <w:marLeft w:val="0"/>
      <w:marRight w:val="0"/>
      <w:marTop w:val="0"/>
      <w:marBottom w:val="0"/>
      <w:divBdr>
        <w:top w:val="none" w:sz="0" w:space="0" w:color="auto"/>
        <w:left w:val="none" w:sz="0" w:space="0" w:color="auto"/>
        <w:bottom w:val="none" w:sz="0" w:space="0" w:color="auto"/>
        <w:right w:val="none" w:sz="0" w:space="0" w:color="auto"/>
      </w:divBdr>
    </w:div>
    <w:div w:id="1841192087">
      <w:bodyDiv w:val="1"/>
      <w:marLeft w:val="0"/>
      <w:marRight w:val="0"/>
      <w:marTop w:val="0"/>
      <w:marBottom w:val="0"/>
      <w:divBdr>
        <w:top w:val="none" w:sz="0" w:space="0" w:color="auto"/>
        <w:left w:val="none" w:sz="0" w:space="0" w:color="auto"/>
        <w:bottom w:val="none" w:sz="0" w:space="0" w:color="auto"/>
        <w:right w:val="none" w:sz="0" w:space="0" w:color="auto"/>
      </w:divBdr>
    </w:div>
    <w:div w:id="1843202074">
      <w:bodyDiv w:val="1"/>
      <w:marLeft w:val="0"/>
      <w:marRight w:val="0"/>
      <w:marTop w:val="0"/>
      <w:marBottom w:val="0"/>
      <w:divBdr>
        <w:top w:val="none" w:sz="0" w:space="0" w:color="auto"/>
        <w:left w:val="none" w:sz="0" w:space="0" w:color="auto"/>
        <w:bottom w:val="none" w:sz="0" w:space="0" w:color="auto"/>
        <w:right w:val="none" w:sz="0" w:space="0" w:color="auto"/>
      </w:divBdr>
    </w:div>
    <w:div w:id="1850750309">
      <w:bodyDiv w:val="1"/>
      <w:marLeft w:val="0"/>
      <w:marRight w:val="0"/>
      <w:marTop w:val="0"/>
      <w:marBottom w:val="0"/>
      <w:divBdr>
        <w:top w:val="none" w:sz="0" w:space="0" w:color="auto"/>
        <w:left w:val="none" w:sz="0" w:space="0" w:color="auto"/>
        <w:bottom w:val="none" w:sz="0" w:space="0" w:color="auto"/>
        <w:right w:val="none" w:sz="0" w:space="0" w:color="auto"/>
      </w:divBdr>
    </w:div>
    <w:div w:id="1851406031">
      <w:bodyDiv w:val="1"/>
      <w:marLeft w:val="0"/>
      <w:marRight w:val="0"/>
      <w:marTop w:val="0"/>
      <w:marBottom w:val="0"/>
      <w:divBdr>
        <w:top w:val="none" w:sz="0" w:space="0" w:color="auto"/>
        <w:left w:val="none" w:sz="0" w:space="0" w:color="auto"/>
        <w:bottom w:val="none" w:sz="0" w:space="0" w:color="auto"/>
        <w:right w:val="none" w:sz="0" w:space="0" w:color="auto"/>
      </w:divBdr>
    </w:div>
    <w:div w:id="1851480723">
      <w:bodyDiv w:val="1"/>
      <w:marLeft w:val="0"/>
      <w:marRight w:val="0"/>
      <w:marTop w:val="0"/>
      <w:marBottom w:val="0"/>
      <w:divBdr>
        <w:top w:val="none" w:sz="0" w:space="0" w:color="auto"/>
        <w:left w:val="none" w:sz="0" w:space="0" w:color="auto"/>
        <w:bottom w:val="none" w:sz="0" w:space="0" w:color="auto"/>
        <w:right w:val="none" w:sz="0" w:space="0" w:color="auto"/>
      </w:divBdr>
    </w:div>
    <w:div w:id="1851751017">
      <w:bodyDiv w:val="1"/>
      <w:marLeft w:val="0"/>
      <w:marRight w:val="0"/>
      <w:marTop w:val="0"/>
      <w:marBottom w:val="0"/>
      <w:divBdr>
        <w:top w:val="none" w:sz="0" w:space="0" w:color="auto"/>
        <w:left w:val="none" w:sz="0" w:space="0" w:color="auto"/>
        <w:bottom w:val="none" w:sz="0" w:space="0" w:color="auto"/>
        <w:right w:val="none" w:sz="0" w:space="0" w:color="auto"/>
      </w:divBdr>
    </w:div>
    <w:div w:id="1855266453">
      <w:bodyDiv w:val="1"/>
      <w:marLeft w:val="0"/>
      <w:marRight w:val="0"/>
      <w:marTop w:val="0"/>
      <w:marBottom w:val="0"/>
      <w:divBdr>
        <w:top w:val="none" w:sz="0" w:space="0" w:color="auto"/>
        <w:left w:val="none" w:sz="0" w:space="0" w:color="auto"/>
        <w:bottom w:val="none" w:sz="0" w:space="0" w:color="auto"/>
        <w:right w:val="none" w:sz="0" w:space="0" w:color="auto"/>
      </w:divBdr>
      <w:divsChild>
        <w:div w:id="1643577496">
          <w:marLeft w:val="0"/>
          <w:marRight w:val="0"/>
          <w:marTop w:val="0"/>
          <w:marBottom w:val="0"/>
          <w:divBdr>
            <w:top w:val="none" w:sz="0" w:space="0" w:color="auto"/>
            <w:left w:val="none" w:sz="0" w:space="0" w:color="auto"/>
            <w:bottom w:val="none" w:sz="0" w:space="0" w:color="auto"/>
            <w:right w:val="none" w:sz="0" w:space="0" w:color="auto"/>
          </w:divBdr>
        </w:div>
      </w:divsChild>
    </w:div>
    <w:div w:id="1860004760">
      <w:bodyDiv w:val="1"/>
      <w:marLeft w:val="0"/>
      <w:marRight w:val="0"/>
      <w:marTop w:val="0"/>
      <w:marBottom w:val="0"/>
      <w:divBdr>
        <w:top w:val="none" w:sz="0" w:space="0" w:color="auto"/>
        <w:left w:val="none" w:sz="0" w:space="0" w:color="auto"/>
        <w:bottom w:val="none" w:sz="0" w:space="0" w:color="auto"/>
        <w:right w:val="none" w:sz="0" w:space="0" w:color="auto"/>
      </w:divBdr>
      <w:divsChild>
        <w:div w:id="693729886">
          <w:marLeft w:val="0"/>
          <w:marRight w:val="0"/>
          <w:marTop w:val="0"/>
          <w:marBottom w:val="0"/>
          <w:divBdr>
            <w:top w:val="none" w:sz="0" w:space="0" w:color="auto"/>
            <w:left w:val="none" w:sz="0" w:space="0" w:color="auto"/>
            <w:bottom w:val="none" w:sz="0" w:space="0" w:color="auto"/>
            <w:right w:val="none" w:sz="0" w:space="0" w:color="auto"/>
          </w:divBdr>
        </w:div>
      </w:divsChild>
    </w:div>
    <w:div w:id="1861159100">
      <w:bodyDiv w:val="1"/>
      <w:marLeft w:val="0"/>
      <w:marRight w:val="0"/>
      <w:marTop w:val="0"/>
      <w:marBottom w:val="0"/>
      <w:divBdr>
        <w:top w:val="none" w:sz="0" w:space="0" w:color="auto"/>
        <w:left w:val="none" w:sz="0" w:space="0" w:color="auto"/>
        <w:bottom w:val="none" w:sz="0" w:space="0" w:color="auto"/>
        <w:right w:val="none" w:sz="0" w:space="0" w:color="auto"/>
      </w:divBdr>
    </w:div>
    <w:div w:id="1867450273">
      <w:bodyDiv w:val="1"/>
      <w:marLeft w:val="0"/>
      <w:marRight w:val="0"/>
      <w:marTop w:val="0"/>
      <w:marBottom w:val="0"/>
      <w:divBdr>
        <w:top w:val="none" w:sz="0" w:space="0" w:color="auto"/>
        <w:left w:val="none" w:sz="0" w:space="0" w:color="auto"/>
        <w:bottom w:val="none" w:sz="0" w:space="0" w:color="auto"/>
        <w:right w:val="none" w:sz="0" w:space="0" w:color="auto"/>
      </w:divBdr>
    </w:div>
    <w:div w:id="1867525363">
      <w:bodyDiv w:val="1"/>
      <w:marLeft w:val="0"/>
      <w:marRight w:val="0"/>
      <w:marTop w:val="0"/>
      <w:marBottom w:val="0"/>
      <w:divBdr>
        <w:top w:val="none" w:sz="0" w:space="0" w:color="auto"/>
        <w:left w:val="none" w:sz="0" w:space="0" w:color="auto"/>
        <w:bottom w:val="none" w:sz="0" w:space="0" w:color="auto"/>
        <w:right w:val="none" w:sz="0" w:space="0" w:color="auto"/>
      </w:divBdr>
    </w:div>
    <w:div w:id="1871214210">
      <w:bodyDiv w:val="1"/>
      <w:marLeft w:val="0"/>
      <w:marRight w:val="0"/>
      <w:marTop w:val="0"/>
      <w:marBottom w:val="0"/>
      <w:divBdr>
        <w:top w:val="none" w:sz="0" w:space="0" w:color="auto"/>
        <w:left w:val="none" w:sz="0" w:space="0" w:color="auto"/>
        <w:bottom w:val="none" w:sz="0" w:space="0" w:color="auto"/>
        <w:right w:val="none" w:sz="0" w:space="0" w:color="auto"/>
      </w:divBdr>
    </w:div>
    <w:div w:id="1871990348">
      <w:bodyDiv w:val="1"/>
      <w:marLeft w:val="0"/>
      <w:marRight w:val="0"/>
      <w:marTop w:val="0"/>
      <w:marBottom w:val="0"/>
      <w:divBdr>
        <w:top w:val="none" w:sz="0" w:space="0" w:color="auto"/>
        <w:left w:val="none" w:sz="0" w:space="0" w:color="auto"/>
        <w:bottom w:val="none" w:sz="0" w:space="0" w:color="auto"/>
        <w:right w:val="none" w:sz="0" w:space="0" w:color="auto"/>
      </w:divBdr>
    </w:div>
    <w:div w:id="1872065785">
      <w:bodyDiv w:val="1"/>
      <w:marLeft w:val="0"/>
      <w:marRight w:val="0"/>
      <w:marTop w:val="0"/>
      <w:marBottom w:val="0"/>
      <w:divBdr>
        <w:top w:val="none" w:sz="0" w:space="0" w:color="auto"/>
        <w:left w:val="none" w:sz="0" w:space="0" w:color="auto"/>
        <w:bottom w:val="none" w:sz="0" w:space="0" w:color="auto"/>
        <w:right w:val="none" w:sz="0" w:space="0" w:color="auto"/>
      </w:divBdr>
    </w:div>
    <w:div w:id="1872303793">
      <w:bodyDiv w:val="1"/>
      <w:marLeft w:val="0"/>
      <w:marRight w:val="0"/>
      <w:marTop w:val="0"/>
      <w:marBottom w:val="0"/>
      <w:divBdr>
        <w:top w:val="none" w:sz="0" w:space="0" w:color="auto"/>
        <w:left w:val="none" w:sz="0" w:space="0" w:color="auto"/>
        <w:bottom w:val="none" w:sz="0" w:space="0" w:color="auto"/>
        <w:right w:val="none" w:sz="0" w:space="0" w:color="auto"/>
      </w:divBdr>
    </w:div>
    <w:div w:id="1875533485">
      <w:bodyDiv w:val="1"/>
      <w:marLeft w:val="0"/>
      <w:marRight w:val="0"/>
      <w:marTop w:val="0"/>
      <w:marBottom w:val="0"/>
      <w:divBdr>
        <w:top w:val="none" w:sz="0" w:space="0" w:color="auto"/>
        <w:left w:val="none" w:sz="0" w:space="0" w:color="auto"/>
        <w:bottom w:val="none" w:sz="0" w:space="0" w:color="auto"/>
        <w:right w:val="none" w:sz="0" w:space="0" w:color="auto"/>
      </w:divBdr>
      <w:divsChild>
        <w:div w:id="875895510">
          <w:marLeft w:val="0"/>
          <w:marRight w:val="0"/>
          <w:marTop w:val="0"/>
          <w:marBottom w:val="0"/>
          <w:divBdr>
            <w:top w:val="none" w:sz="0" w:space="0" w:color="auto"/>
            <w:left w:val="none" w:sz="0" w:space="0" w:color="auto"/>
            <w:bottom w:val="none" w:sz="0" w:space="0" w:color="auto"/>
            <w:right w:val="none" w:sz="0" w:space="0" w:color="auto"/>
          </w:divBdr>
        </w:div>
      </w:divsChild>
    </w:div>
    <w:div w:id="1875724691">
      <w:bodyDiv w:val="1"/>
      <w:marLeft w:val="0"/>
      <w:marRight w:val="0"/>
      <w:marTop w:val="0"/>
      <w:marBottom w:val="0"/>
      <w:divBdr>
        <w:top w:val="none" w:sz="0" w:space="0" w:color="auto"/>
        <w:left w:val="none" w:sz="0" w:space="0" w:color="auto"/>
        <w:bottom w:val="none" w:sz="0" w:space="0" w:color="auto"/>
        <w:right w:val="none" w:sz="0" w:space="0" w:color="auto"/>
      </w:divBdr>
    </w:div>
    <w:div w:id="1876506391">
      <w:bodyDiv w:val="1"/>
      <w:marLeft w:val="0"/>
      <w:marRight w:val="0"/>
      <w:marTop w:val="0"/>
      <w:marBottom w:val="0"/>
      <w:divBdr>
        <w:top w:val="none" w:sz="0" w:space="0" w:color="auto"/>
        <w:left w:val="none" w:sz="0" w:space="0" w:color="auto"/>
        <w:bottom w:val="none" w:sz="0" w:space="0" w:color="auto"/>
        <w:right w:val="none" w:sz="0" w:space="0" w:color="auto"/>
      </w:divBdr>
    </w:div>
    <w:div w:id="1877888073">
      <w:bodyDiv w:val="1"/>
      <w:marLeft w:val="0"/>
      <w:marRight w:val="0"/>
      <w:marTop w:val="0"/>
      <w:marBottom w:val="0"/>
      <w:divBdr>
        <w:top w:val="none" w:sz="0" w:space="0" w:color="auto"/>
        <w:left w:val="none" w:sz="0" w:space="0" w:color="auto"/>
        <w:bottom w:val="none" w:sz="0" w:space="0" w:color="auto"/>
        <w:right w:val="none" w:sz="0" w:space="0" w:color="auto"/>
      </w:divBdr>
    </w:div>
    <w:div w:id="1880587315">
      <w:bodyDiv w:val="1"/>
      <w:marLeft w:val="0"/>
      <w:marRight w:val="0"/>
      <w:marTop w:val="0"/>
      <w:marBottom w:val="0"/>
      <w:divBdr>
        <w:top w:val="none" w:sz="0" w:space="0" w:color="auto"/>
        <w:left w:val="none" w:sz="0" w:space="0" w:color="auto"/>
        <w:bottom w:val="none" w:sz="0" w:space="0" w:color="auto"/>
        <w:right w:val="none" w:sz="0" w:space="0" w:color="auto"/>
      </w:divBdr>
      <w:divsChild>
        <w:div w:id="865169005">
          <w:marLeft w:val="0"/>
          <w:marRight w:val="0"/>
          <w:marTop w:val="0"/>
          <w:marBottom w:val="0"/>
          <w:divBdr>
            <w:top w:val="none" w:sz="0" w:space="0" w:color="auto"/>
            <w:left w:val="none" w:sz="0" w:space="0" w:color="auto"/>
            <w:bottom w:val="none" w:sz="0" w:space="0" w:color="auto"/>
            <w:right w:val="none" w:sz="0" w:space="0" w:color="auto"/>
          </w:divBdr>
        </w:div>
      </w:divsChild>
    </w:div>
    <w:div w:id="1881670221">
      <w:bodyDiv w:val="1"/>
      <w:marLeft w:val="0"/>
      <w:marRight w:val="0"/>
      <w:marTop w:val="0"/>
      <w:marBottom w:val="0"/>
      <w:divBdr>
        <w:top w:val="none" w:sz="0" w:space="0" w:color="auto"/>
        <w:left w:val="none" w:sz="0" w:space="0" w:color="auto"/>
        <w:bottom w:val="none" w:sz="0" w:space="0" w:color="auto"/>
        <w:right w:val="none" w:sz="0" w:space="0" w:color="auto"/>
      </w:divBdr>
    </w:div>
    <w:div w:id="1882093066">
      <w:bodyDiv w:val="1"/>
      <w:marLeft w:val="0"/>
      <w:marRight w:val="0"/>
      <w:marTop w:val="0"/>
      <w:marBottom w:val="0"/>
      <w:divBdr>
        <w:top w:val="none" w:sz="0" w:space="0" w:color="auto"/>
        <w:left w:val="none" w:sz="0" w:space="0" w:color="auto"/>
        <w:bottom w:val="none" w:sz="0" w:space="0" w:color="auto"/>
        <w:right w:val="none" w:sz="0" w:space="0" w:color="auto"/>
      </w:divBdr>
      <w:divsChild>
        <w:div w:id="330180564">
          <w:marLeft w:val="0"/>
          <w:marRight w:val="0"/>
          <w:marTop w:val="0"/>
          <w:marBottom w:val="0"/>
          <w:divBdr>
            <w:top w:val="none" w:sz="0" w:space="0" w:color="auto"/>
            <w:left w:val="none" w:sz="0" w:space="0" w:color="auto"/>
            <w:bottom w:val="none" w:sz="0" w:space="0" w:color="auto"/>
            <w:right w:val="none" w:sz="0" w:space="0" w:color="auto"/>
          </w:divBdr>
        </w:div>
      </w:divsChild>
    </w:div>
    <w:div w:id="1882397197">
      <w:bodyDiv w:val="1"/>
      <w:marLeft w:val="0"/>
      <w:marRight w:val="0"/>
      <w:marTop w:val="0"/>
      <w:marBottom w:val="0"/>
      <w:divBdr>
        <w:top w:val="none" w:sz="0" w:space="0" w:color="auto"/>
        <w:left w:val="none" w:sz="0" w:space="0" w:color="auto"/>
        <w:bottom w:val="none" w:sz="0" w:space="0" w:color="auto"/>
        <w:right w:val="none" w:sz="0" w:space="0" w:color="auto"/>
      </w:divBdr>
    </w:div>
    <w:div w:id="1886604116">
      <w:bodyDiv w:val="1"/>
      <w:marLeft w:val="0"/>
      <w:marRight w:val="0"/>
      <w:marTop w:val="0"/>
      <w:marBottom w:val="0"/>
      <w:divBdr>
        <w:top w:val="none" w:sz="0" w:space="0" w:color="auto"/>
        <w:left w:val="none" w:sz="0" w:space="0" w:color="auto"/>
        <w:bottom w:val="none" w:sz="0" w:space="0" w:color="auto"/>
        <w:right w:val="none" w:sz="0" w:space="0" w:color="auto"/>
      </w:divBdr>
    </w:div>
    <w:div w:id="1890066201">
      <w:bodyDiv w:val="1"/>
      <w:marLeft w:val="0"/>
      <w:marRight w:val="0"/>
      <w:marTop w:val="0"/>
      <w:marBottom w:val="0"/>
      <w:divBdr>
        <w:top w:val="none" w:sz="0" w:space="0" w:color="auto"/>
        <w:left w:val="none" w:sz="0" w:space="0" w:color="auto"/>
        <w:bottom w:val="none" w:sz="0" w:space="0" w:color="auto"/>
        <w:right w:val="none" w:sz="0" w:space="0" w:color="auto"/>
      </w:divBdr>
      <w:divsChild>
        <w:div w:id="1824350985">
          <w:marLeft w:val="0"/>
          <w:marRight w:val="0"/>
          <w:marTop w:val="0"/>
          <w:marBottom w:val="0"/>
          <w:divBdr>
            <w:top w:val="none" w:sz="0" w:space="0" w:color="auto"/>
            <w:left w:val="none" w:sz="0" w:space="0" w:color="auto"/>
            <w:bottom w:val="none" w:sz="0" w:space="0" w:color="auto"/>
            <w:right w:val="none" w:sz="0" w:space="0" w:color="auto"/>
          </w:divBdr>
          <w:divsChild>
            <w:div w:id="556741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333724">
      <w:bodyDiv w:val="1"/>
      <w:marLeft w:val="0"/>
      <w:marRight w:val="0"/>
      <w:marTop w:val="0"/>
      <w:marBottom w:val="0"/>
      <w:divBdr>
        <w:top w:val="none" w:sz="0" w:space="0" w:color="auto"/>
        <w:left w:val="none" w:sz="0" w:space="0" w:color="auto"/>
        <w:bottom w:val="none" w:sz="0" w:space="0" w:color="auto"/>
        <w:right w:val="none" w:sz="0" w:space="0" w:color="auto"/>
      </w:divBdr>
    </w:div>
    <w:div w:id="1893496819">
      <w:bodyDiv w:val="1"/>
      <w:marLeft w:val="0"/>
      <w:marRight w:val="0"/>
      <w:marTop w:val="0"/>
      <w:marBottom w:val="0"/>
      <w:divBdr>
        <w:top w:val="none" w:sz="0" w:space="0" w:color="auto"/>
        <w:left w:val="none" w:sz="0" w:space="0" w:color="auto"/>
        <w:bottom w:val="none" w:sz="0" w:space="0" w:color="auto"/>
        <w:right w:val="none" w:sz="0" w:space="0" w:color="auto"/>
      </w:divBdr>
    </w:div>
    <w:div w:id="1894005784">
      <w:bodyDiv w:val="1"/>
      <w:marLeft w:val="0"/>
      <w:marRight w:val="0"/>
      <w:marTop w:val="0"/>
      <w:marBottom w:val="0"/>
      <w:divBdr>
        <w:top w:val="none" w:sz="0" w:space="0" w:color="auto"/>
        <w:left w:val="none" w:sz="0" w:space="0" w:color="auto"/>
        <w:bottom w:val="none" w:sz="0" w:space="0" w:color="auto"/>
        <w:right w:val="none" w:sz="0" w:space="0" w:color="auto"/>
      </w:divBdr>
      <w:divsChild>
        <w:div w:id="1288316627">
          <w:marLeft w:val="0"/>
          <w:marRight w:val="0"/>
          <w:marTop w:val="0"/>
          <w:marBottom w:val="0"/>
          <w:divBdr>
            <w:top w:val="none" w:sz="0" w:space="0" w:color="auto"/>
            <w:left w:val="none" w:sz="0" w:space="0" w:color="auto"/>
            <w:bottom w:val="none" w:sz="0" w:space="0" w:color="auto"/>
            <w:right w:val="none" w:sz="0" w:space="0" w:color="auto"/>
          </w:divBdr>
        </w:div>
      </w:divsChild>
    </w:div>
    <w:div w:id="1895654320">
      <w:bodyDiv w:val="1"/>
      <w:marLeft w:val="0"/>
      <w:marRight w:val="0"/>
      <w:marTop w:val="0"/>
      <w:marBottom w:val="0"/>
      <w:divBdr>
        <w:top w:val="none" w:sz="0" w:space="0" w:color="auto"/>
        <w:left w:val="none" w:sz="0" w:space="0" w:color="auto"/>
        <w:bottom w:val="none" w:sz="0" w:space="0" w:color="auto"/>
        <w:right w:val="none" w:sz="0" w:space="0" w:color="auto"/>
      </w:divBdr>
    </w:div>
    <w:div w:id="1898082048">
      <w:bodyDiv w:val="1"/>
      <w:marLeft w:val="0"/>
      <w:marRight w:val="0"/>
      <w:marTop w:val="0"/>
      <w:marBottom w:val="0"/>
      <w:divBdr>
        <w:top w:val="none" w:sz="0" w:space="0" w:color="auto"/>
        <w:left w:val="none" w:sz="0" w:space="0" w:color="auto"/>
        <w:bottom w:val="none" w:sz="0" w:space="0" w:color="auto"/>
        <w:right w:val="none" w:sz="0" w:space="0" w:color="auto"/>
      </w:divBdr>
    </w:div>
    <w:div w:id="1904296933">
      <w:bodyDiv w:val="1"/>
      <w:marLeft w:val="0"/>
      <w:marRight w:val="0"/>
      <w:marTop w:val="0"/>
      <w:marBottom w:val="0"/>
      <w:divBdr>
        <w:top w:val="none" w:sz="0" w:space="0" w:color="auto"/>
        <w:left w:val="none" w:sz="0" w:space="0" w:color="auto"/>
        <w:bottom w:val="none" w:sz="0" w:space="0" w:color="auto"/>
        <w:right w:val="none" w:sz="0" w:space="0" w:color="auto"/>
      </w:divBdr>
      <w:divsChild>
        <w:div w:id="1178542685">
          <w:marLeft w:val="0"/>
          <w:marRight w:val="0"/>
          <w:marTop w:val="0"/>
          <w:marBottom w:val="0"/>
          <w:divBdr>
            <w:top w:val="none" w:sz="0" w:space="0" w:color="auto"/>
            <w:left w:val="none" w:sz="0" w:space="0" w:color="auto"/>
            <w:bottom w:val="none" w:sz="0" w:space="0" w:color="auto"/>
            <w:right w:val="none" w:sz="0" w:space="0" w:color="auto"/>
          </w:divBdr>
        </w:div>
      </w:divsChild>
    </w:div>
    <w:div w:id="1907952503">
      <w:bodyDiv w:val="1"/>
      <w:marLeft w:val="0"/>
      <w:marRight w:val="0"/>
      <w:marTop w:val="0"/>
      <w:marBottom w:val="0"/>
      <w:divBdr>
        <w:top w:val="none" w:sz="0" w:space="0" w:color="auto"/>
        <w:left w:val="none" w:sz="0" w:space="0" w:color="auto"/>
        <w:bottom w:val="none" w:sz="0" w:space="0" w:color="auto"/>
        <w:right w:val="none" w:sz="0" w:space="0" w:color="auto"/>
      </w:divBdr>
      <w:divsChild>
        <w:div w:id="1097097477">
          <w:marLeft w:val="0"/>
          <w:marRight w:val="0"/>
          <w:marTop w:val="0"/>
          <w:marBottom w:val="0"/>
          <w:divBdr>
            <w:top w:val="none" w:sz="0" w:space="0" w:color="auto"/>
            <w:left w:val="none" w:sz="0" w:space="0" w:color="auto"/>
            <w:bottom w:val="none" w:sz="0" w:space="0" w:color="auto"/>
            <w:right w:val="none" w:sz="0" w:space="0" w:color="auto"/>
          </w:divBdr>
        </w:div>
      </w:divsChild>
    </w:div>
    <w:div w:id="1908757891">
      <w:bodyDiv w:val="1"/>
      <w:marLeft w:val="0"/>
      <w:marRight w:val="0"/>
      <w:marTop w:val="0"/>
      <w:marBottom w:val="0"/>
      <w:divBdr>
        <w:top w:val="none" w:sz="0" w:space="0" w:color="auto"/>
        <w:left w:val="none" w:sz="0" w:space="0" w:color="auto"/>
        <w:bottom w:val="none" w:sz="0" w:space="0" w:color="auto"/>
        <w:right w:val="none" w:sz="0" w:space="0" w:color="auto"/>
      </w:divBdr>
    </w:div>
    <w:div w:id="1908764033">
      <w:bodyDiv w:val="1"/>
      <w:marLeft w:val="0"/>
      <w:marRight w:val="0"/>
      <w:marTop w:val="0"/>
      <w:marBottom w:val="0"/>
      <w:divBdr>
        <w:top w:val="none" w:sz="0" w:space="0" w:color="auto"/>
        <w:left w:val="none" w:sz="0" w:space="0" w:color="auto"/>
        <w:bottom w:val="none" w:sz="0" w:space="0" w:color="auto"/>
        <w:right w:val="none" w:sz="0" w:space="0" w:color="auto"/>
      </w:divBdr>
    </w:div>
    <w:div w:id="1909459071">
      <w:bodyDiv w:val="1"/>
      <w:marLeft w:val="0"/>
      <w:marRight w:val="0"/>
      <w:marTop w:val="0"/>
      <w:marBottom w:val="0"/>
      <w:divBdr>
        <w:top w:val="none" w:sz="0" w:space="0" w:color="auto"/>
        <w:left w:val="none" w:sz="0" w:space="0" w:color="auto"/>
        <w:bottom w:val="none" w:sz="0" w:space="0" w:color="auto"/>
        <w:right w:val="none" w:sz="0" w:space="0" w:color="auto"/>
      </w:divBdr>
      <w:divsChild>
        <w:div w:id="1866097074">
          <w:marLeft w:val="0"/>
          <w:marRight w:val="0"/>
          <w:marTop w:val="0"/>
          <w:marBottom w:val="0"/>
          <w:divBdr>
            <w:top w:val="none" w:sz="0" w:space="0" w:color="auto"/>
            <w:left w:val="none" w:sz="0" w:space="0" w:color="auto"/>
            <w:bottom w:val="none" w:sz="0" w:space="0" w:color="auto"/>
            <w:right w:val="none" w:sz="0" w:space="0" w:color="auto"/>
          </w:divBdr>
        </w:div>
      </w:divsChild>
    </w:div>
    <w:div w:id="1909801884">
      <w:bodyDiv w:val="1"/>
      <w:marLeft w:val="0"/>
      <w:marRight w:val="0"/>
      <w:marTop w:val="0"/>
      <w:marBottom w:val="0"/>
      <w:divBdr>
        <w:top w:val="none" w:sz="0" w:space="0" w:color="auto"/>
        <w:left w:val="none" w:sz="0" w:space="0" w:color="auto"/>
        <w:bottom w:val="none" w:sz="0" w:space="0" w:color="auto"/>
        <w:right w:val="none" w:sz="0" w:space="0" w:color="auto"/>
      </w:divBdr>
    </w:div>
    <w:div w:id="1910653538">
      <w:bodyDiv w:val="1"/>
      <w:marLeft w:val="0"/>
      <w:marRight w:val="0"/>
      <w:marTop w:val="0"/>
      <w:marBottom w:val="0"/>
      <w:divBdr>
        <w:top w:val="none" w:sz="0" w:space="0" w:color="auto"/>
        <w:left w:val="none" w:sz="0" w:space="0" w:color="auto"/>
        <w:bottom w:val="none" w:sz="0" w:space="0" w:color="auto"/>
        <w:right w:val="none" w:sz="0" w:space="0" w:color="auto"/>
      </w:divBdr>
    </w:div>
    <w:div w:id="1911118376">
      <w:bodyDiv w:val="1"/>
      <w:marLeft w:val="0"/>
      <w:marRight w:val="0"/>
      <w:marTop w:val="0"/>
      <w:marBottom w:val="0"/>
      <w:divBdr>
        <w:top w:val="none" w:sz="0" w:space="0" w:color="auto"/>
        <w:left w:val="none" w:sz="0" w:space="0" w:color="auto"/>
        <w:bottom w:val="none" w:sz="0" w:space="0" w:color="auto"/>
        <w:right w:val="none" w:sz="0" w:space="0" w:color="auto"/>
      </w:divBdr>
    </w:div>
    <w:div w:id="1912890247">
      <w:bodyDiv w:val="1"/>
      <w:marLeft w:val="0"/>
      <w:marRight w:val="0"/>
      <w:marTop w:val="0"/>
      <w:marBottom w:val="0"/>
      <w:divBdr>
        <w:top w:val="none" w:sz="0" w:space="0" w:color="auto"/>
        <w:left w:val="none" w:sz="0" w:space="0" w:color="auto"/>
        <w:bottom w:val="none" w:sz="0" w:space="0" w:color="auto"/>
        <w:right w:val="none" w:sz="0" w:space="0" w:color="auto"/>
      </w:divBdr>
    </w:div>
    <w:div w:id="1913157221">
      <w:bodyDiv w:val="1"/>
      <w:marLeft w:val="0"/>
      <w:marRight w:val="0"/>
      <w:marTop w:val="0"/>
      <w:marBottom w:val="0"/>
      <w:divBdr>
        <w:top w:val="none" w:sz="0" w:space="0" w:color="auto"/>
        <w:left w:val="none" w:sz="0" w:space="0" w:color="auto"/>
        <w:bottom w:val="none" w:sz="0" w:space="0" w:color="auto"/>
        <w:right w:val="none" w:sz="0" w:space="0" w:color="auto"/>
      </w:divBdr>
    </w:div>
    <w:div w:id="1914509051">
      <w:bodyDiv w:val="1"/>
      <w:marLeft w:val="0"/>
      <w:marRight w:val="0"/>
      <w:marTop w:val="0"/>
      <w:marBottom w:val="0"/>
      <w:divBdr>
        <w:top w:val="none" w:sz="0" w:space="0" w:color="auto"/>
        <w:left w:val="none" w:sz="0" w:space="0" w:color="auto"/>
        <w:bottom w:val="none" w:sz="0" w:space="0" w:color="auto"/>
        <w:right w:val="none" w:sz="0" w:space="0" w:color="auto"/>
      </w:divBdr>
    </w:div>
    <w:div w:id="1915236254">
      <w:bodyDiv w:val="1"/>
      <w:marLeft w:val="0"/>
      <w:marRight w:val="0"/>
      <w:marTop w:val="0"/>
      <w:marBottom w:val="0"/>
      <w:divBdr>
        <w:top w:val="none" w:sz="0" w:space="0" w:color="auto"/>
        <w:left w:val="none" w:sz="0" w:space="0" w:color="auto"/>
        <w:bottom w:val="none" w:sz="0" w:space="0" w:color="auto"/>
        <w:right w:val="none" w:sz="0" w:space="0" w:color="auto"/>
      </w:divBdr>
    </w:div>
    <w:div w:id="1917011980">
      <w:bodyDiv w:val="1"/>
      <w:marLeft w:val="0"/>
      <w:marRight w:val="0"/>
      <w:marTop w:val="0"/>
      <w:marBottom w:val="0"/>
      <w:divBdr>
        <w:top w:val="none" w:sz="0" w:space="0" w:color="auto"/>
        <w:left w:val="none" w:sz="0" w:space="0" w:color="auto"/>
        <w:bottom w:val="none" w:sz="0" w:space="0" w:color="auto"/>
        <w:right w:val="none" w:sz="0" w:space="0" w:color="auto"/>
      </w:divBdr>
    </w:div>
    <w:div w:id="1918056408">
      <w:bodyDiv w:val="1"/>
      <w:marLeft w:val="0"/>
      <w:marRight w:val="0"/>
      <w:marTop w:val="0"/>
      <w:marBottom w:val="0"/>
      <w:divBdr>
        <w:top w:val="none" w:sz="0" w:space="0" w:color="auto"/>
        <w:left w:val="none" w:sz="0" w:space="0" w:color="auto"/>
        <w:bottom w:val="none" w:sz="0" w:space="0" w:color="auto"/>
        <w:right w:val="none" w:sz="0" w:space="0" w:color="auto"/>
      </w:divBdr>
    </w:div>
    <w:div w:id="1918398989">
      <w:bodyDiv w:val="1"/>
      <w:marLeft w:val="0"/>
      <w:marRight w:val="0"/>
      <w:marTop w:val="0"/>
      <w:marBottom w:val="0"/>
      <w:divBdr>
        <w:top w:val="none" w:sz="0" w:space="0" w:color="auto"/>
        <w:left w:val="none" w:sz="0" w:space="0" w:color="auto"/>
        <w:bottom w:val="none" w:sz="0" w:space="0" w:color="auto"/>
        <w:right w:val="none" w:sz="0" w:space="0" w:color="auto"/>
      </w:divBdr>
    </w:div>
    <w:div w:id="1922524675">
      <w:bodyDiv w:val="1"/>
      <w:marLeft w:val="0"/>
      <w:marRight w:val="0"/>
      <w:marTop w:val="0"/>
      <w:marBottom w:val="0"/>
      <w:divBdr>
        <w:top w:val="none" w:sz="0" w:space="0" w:color="auto"/>
        <w:left w:val="none" w:sz="0" w:space="0" w:color="auto"/>
        <w:bottom w:val="none" w:sz="0" w:space="0" w:color="auto"/>
        <w:right w:val="none" w:sz="0" w:space="0" w:color="auto"/>
      </w:divBdr>
      <w:divsChild>
        <w:div w:id="1578053447">
          <w:marLeft w:val="0"/>
          <w:marRight w:val="0"/>
          <w:marTop w:val="0"/>
          <w:marBottom w:val="0"/>
          <w:divBdr>
            <w:top w:val="none" w:sz="0" w:space="0" w:color="auto"/>
            <w:left w:val="none" w:sz="0" w:space="0" w:color="auto"/>
            <w:bottom w:val="none" w:sz="0" w:space="0" w:color="auto"/>
            <w:right w:val="none" w:sz="0" w:space="0" w:color="auto"/>
          </w:divBdr>
        </w:div>
      </w:divsChild>
    </w:div>
    <w:div w:id="1924754663">
      <w:bodyDiv w:val="1"/>
      <w:marLeft w:val="0"/>
      <w:marRight w:val="0"/>
      <w:marTop w:val="0"/>
      <w:marBottom w:val="0"/>
      <w:divBdr>
        <w:top w:val="none" w:sz="0" w:space="0" w:color="auto"/>
        <w:left w:val="none" w:sz="0" w:space="0" w:color="auto"/>
        <w:bottom w:val="none" w:sz="0" w:space="0" w:color="auto"/>
        <w:right w:val="none" w:sz="0" w:space="0" w:color="auto"/>
      </w:divBdr>
    </w:div>
    <w:div w:id="1925721990">
      <w:bodyDiv w:val="1"/>
      <w:marLeft w:val="0"/>
      <w:marRight w:val="0"/>
      <w:marTop w:val="0"/>
      <w:marBottom w:val="0"/>
      <w:divBdr>
        <w:top w:val="none" w:sz="0" w:space="0" w:color="auto"/>
        <w:left w:val="none" w:sz="0" w:space="0" w:color="auto"/>
        <w:bottom w:val="none" w:sz="0" w:space="0" w:color="auto"/>
        <w:right w:val="none" w:sz="0" w:space="0" w:color="auto"/>
      </w:divBdr>
      <w:divsChild>
        <w:div w:id="2122793726">
          <w:marLeft w:val="0"/>
          <w:marRight w:val="0"/>
          <w:marTop w:val="0"/>
          <w:marBottom w:val="0"/>
          <w:divBdr>
            <w:top w:val="none" w:sz="0" w:space="0" w:color="auto"/>
            <w:left w:val="none" w:sz="0" w:space="0" w:color="auto"/>
            <w:bottom w:val="none" w:sz="0" w:space="0" w:color="auto"/>
            <w:right w:val="none" w:sz="0" w:space="0" w:color="auto"/>
          </w:divBdr>
        </w:div>
      </w:divsChild>
    </w:div>
    <w:div w:id="1934238302">
      <w:bodyDiv w:val="1"/>
      <w:marLeft w:val="0"/>
      <w:marRight w:val="0"/>
      <w:marTop w:val="0"/>
      <w:marBottom w:val="0"/>
      <w:divBdr>
        <w:top w:val="none" w:sz="0" w:space="0" w:color="auto"/>
        <w:left w:val="none" w:sz="0" w:space="0" w:color="auto"/>
        <w:bottom w:val="none" w:sz="0" w:space="0" w:color="auto"/>
        <w:right w:val="none" w:sz="0" w:space="0" w:color="auto"/>
      </w:divBdr>
    </w:div>
    <w:div w:id="1935701206">
      <w:bodyDiv w:val="1"/>
      <w:marLeft w:val="0"/>
      <w:marRight w:val="0"/>
      <w:marTop w:val="0"/>
      <w:marBottom w:val="0"/>
      <w:divBdr>
        <w:top w:val="none" w:sz="0" w:space="0" w:color="auto"/>
        <w:left w:val="none" w:sz="0" w:space="0" w:color="auto"/>
        <w:bottom w:val="none" w:sz="0" w:space="0" w:color="auto"/>
        <w:right w:val="none" w:sz="0" w:space="0" w:color="auto"/>
      </w:divBdr>
    </w:div>
    <w:div w:id="1937209238">
      <w:bodyDiv w:val="1"/>
      <w:marLeft w:val="0"/>
      <w:marRight w:val="0"/>
      <w:marTop w:val="0"/>
      <w:marBottom w:val="0"/>
      <w:divBdr>
        <w:top w:val="none" w:sz="0" w:space="0" w:color="auto"/>
        <w:left w:val="none" w:sz="0" w:space="0" w:color="auto"/>
        <w:bottom w:val="none" w:sz="0" w:space="0" w:color="auto"/>
        <w:right w:val="none" w:sz="0" w:space="0" w:color="auto"/>
      </w:divBdr>
    </w:div>
    <w:div w:id="1939942271">
      <w:bodyDiv w:val="1"/>
      <w:marLeft w:val="0"/>
      <w:marRight w:val="0"/>
      <w:marTop w:val="0"/>
      <w:marBottom w:val="0"/>
      <w:divBdr>
        <w:top w:val="none" w:sz="0" w:space="0" w:color="auto"/>
        <w:left w:val="none" w:sz="0" w:space="0" w:color="auto"/>
        <w:bottom w:val="none" w:sz="0" w:space="0" w:color="auto"/>
        <w:right w:val="none" w:sz="0" w:space="0" w:color="auto"/>
      </w:divBdr>
      <w:divsChild>
        <w:div w:id="389576662">
          <w:marLeft w:val="0"/>
          <w:marRight w:val="0"/>
          <w:marTop w:val="0"/>
          <w:marBottom w:val="0"/>
          <w:divBdr>
            <w:top w:val="none" w:sz="0" w:space="0" w:color="auto"/>
            <w:left w:val="none" w:sz="0" w:space="0" w:color="auto"/>
            <w:bottom w:val="none" w:sz="0" w:space="0" w:color="auto"/>
            <w:right w:val="none" w:sz="0" w:space="0" w:color="auto"/>
          </w:divBdr>
        </w:div>
      </w:divsChild>
    </w:div>
    <w:div w:id="1946648428">
      <w:bodyDiv w:val="1"/>
      <w:marLeft w:val="0"/>
      <w:marRight w:val="0"/>
      <w:marTop w:val="0"/>
      <w:marBottom w:val="0"/>
      <w:divBdr>
        <w:top w:val="none" w:sz="0" w:space="0" w:color="auto"/>
        <w:left w:val="none" w:sz="0" w:space="0" w:color="auto"/>
        <w:bottom w:val="none" w:sz="0" w:space="0" w:color="auto"/>
        <w:right w:val="none" w:sz="0" w:space="0" w:color="auto"/>
      </w:divBdr>
    </w:div>
    <w:div w:id="1948345531">
      <w:bodyDiv w:val="1"/>
      <w:marLeft w:val="0"/>
      <w:marRight w:val="0"/>
      <w:marTop w:val="0"/>
      <w:marBottom w:val="0"/>
      <w:divBdr>
        <w:top w:val="none" w:sz="0" w:space="0" w:color="auto"/>
        <w:left w:val="none" w:sz="0" w:space="0" w:color="auto"/>
        <w:bottom w:val="none" w:sz="0" w:space="0" w:color="auto"/>
        <w:right w:val="none" w:sz="0" w:space="0" w:color="auto"/>
      </w:divBdr>
    </w:div>
    <w:div w:id="1952543292">
      <w:bodyDiv w:val="1"/>
      <w:marLeft w:val="0"/>
      <w:marRight w:val="0"/>
      <w:marTop w:val="0"/>
      <w:marBottom w:val="0"/>
      <w:divBdr>
        <w:top w:val="none" w:sz="0" w:space="0" w:color="auto"/>
        <w:left w:val="none" w:sz="0" w:space="0" w:color="auto"/>
        <w:bottom w:val="none" w:sz="0" w:space="0" w:color="auto"/>
        <w:right w:val="none" w:sz="0" w:space="0" w:color="auto"/>
      </w:divBdr>
    </w:div>
    <w:div w:id="1953780246">
      <w:bodyDiv w:val="1"/>
      <w:marLeft w:val="0"/>
      <w:marRight w:val="0"/>
      <w:marTop w:val="0"/>
      <w:marBottom w:val="0"/>
      <w:divBdr>
        <w:top w:val="none" w:sz="0" w:space="0" w:color="auto"/>
        <w:left w:val="none" w:sz="0" w:space="0" w:color="auto"/>
        <w:bottom w:val="none" w:sz="0" w:space="0" w:color="auto"/>
        <w:right w:val="none" w:sz="0" w:space="0" w:color="auto"/>
      </w:divBdr>
    </w:div>
    <w:div w:id="1954241586">
      <w:bodyDiv w:val="1"/>
      <w:marLeft w:val="0"/>
      <w:marRight w:val="0"/>
      <w:marTop w:val="0"/>
      <w:marBottom w:val="0"/>
      <w:divBdr>
        <w:top w:val="none" w:sz="0" w:space="0" w:color="auto"/>
        <w:left w:val="none" w:sz="0" w:space="0" w:color="auto"/>
        <w:bottom w:val="none" w:sz="0" w:space="0" w:color="auto"/>
        <w:right w:val="none" w:sz="0" w:space="0" w:color="auto"/>
      </w:divBdr>
      <w:divsChild>
        <w:div w:id="1770269745">
          <w:marLeft w:val="0"/>
          <w:marRight w:val="0"/>
          <w:marTop w:val="0"/>
          <w:marBottom w:val="0"/>
          <w:divBdr>
            <w:top w:val="none" w:sz="0" w:space="0" w:color="auto"/>
            <w:left w:val="none" w:sz="0" w:space="0" w:color="auto"/>
            <w:bottom w:val="none" w:sz="0" w:space="0" w:color="auto"/>
            <w:right w:val="none" w:sz="0" w:space="0" w:color="auto"/>
          </w:divBdr>
        </w:div>
      </w:divsChild>
    </w:div>
    <w:div w:id="1958756456">
      <w:bodyDiv w:val="1"/>
      <w:marLeft w:val="0"/>
      <w:marRight w:val="0"/>
      <w:marTop w:val="0"/>
      <w:marBottom w:val="0"/>
      <w:divBdr>
        <w:top w:val="none" w:sz="0" w:space="0" w:color="auto"/>
        <w:left w:val="none" w:sz="0" w:space="0" w:color="auto"/>
        <w:bottom w:val="none" w:sz="0" w:space="0" w:color="auto"/>
        <w:right w:val="none" w:sz="0" w:space="0" w:color="auto"/>
      </w:divBdr>
    </w:div>
    <w:div w:id="1961450998">
      <w:bodyDiv w:val="1"/>
      <w:marLeft w:val="0"/>
      <w:marRight w:val="0"/>
      <w:marTop w:val="0"/>
      <w:marBottom w:val="0"/>
      <w:divBdr>
        <w:top w:val="none" w:sz="0" w:space="0" w:color="auto"/>
        <w:left w:val="none" w:sz="0" w:space="0" w:color="auto"/>
        <w:bottom w:val="none" w:sz="0" w:space="0" w:color="auto"/>
        <w:right w:val="none" w:sz="0" w:space="0" w:color="auto"/>
      </w:divBdr>
    </w:div>
    <w:div w:id="1962109715">
      <w:bodyDiv w:val="1"/>
      <w:marLeft w:val="0"/>
      <w:marRight w:val="0"/>
      <w:marTop w:val="0"/>
      <w:marBottom w:val="0"/>
      <w:divBdr>
        <w:top w:val="none" w:sz="0" w:space="0" w:color="auto"/>
        <w:left w:val="none" w:sz="0" w:space="0" w:color="auto"/>
        <w:bottom w:val="none" w:sz="0" w:space="0" w:color="auto"/>
        <w:right w:val="none" w:sz="0" w:space="0" w:color="auto"/>
      </w:divBdr>
    </w:div>
    <w:div w:id="1964336430">
      <w:bodyDiv w:val="1"/>
      <w:marLeft w:val="0"/>
      <w:marRight w:val="0"/>
      <w:marTop w:val="0"/>
      <w:marBottom w:val="0"/>
      <w:divBdr>
        <w:top w:val="none" w:sz="0" w:space="0" w:color="auto"/>
        <w:left w:val="none" w:sz="0" w:space="0" w:color="auto"/>
        <w:bottom w:val="none" w:sz="0" w:space="0" w:color="auto"/>
        <w:right w:val="none" w:sz="0" w:space="0" w:color="auto"/>
      </w:divBdr>
    </w:div>
    <w:div w:id="1965193723">
      <w:bodyDiv w:val="1"/>
      <w:marLeft w:val="0"/>
      <w:marRight w:val="0"/>
      <w:marTop w:val="0"/>
      <w:marBottom w:val="0"/>
      <w:divBdr>
        <w:top w:val="none" w:sz="0" w:space="0" w:color="auto"/>
        <w:left w:val="none" w:sz="0" w:space="0" w:color="auto"/>
        <w:bottom w:val="none" w:sz="0" w:space="0" w:color="auto"/>
        <w:right w:val="none" w:sz="0" w:space="0" w:color="auto"/>
      </w:divBdr>
    </w:div>
    <w:div w:id="1965425007">
      <w:bodyDiv w:val="1"/>
      <w:marLeft w:val="0"/>
      <w:marRight w:val="0"/>
      <w:marTop w:val="0"/>
      <w:marBottom w:val="0"/>
      <w:divBdr>
        <w:top w:val="none" w:sz="0" w:space="0" w:color="auto"/>
        <w:left w:val="none" w:sz="0" w:space="0" w:color="auto"/>
        <w:bottom w:val="none" w:sz="0" w:space="0" w:color="auto"/>
        <w:right w:val="none" w:sz="0" w:space="0" w:color="auto"/>
      </w:divBdr>
    </w:div>
    <w:div w:id="1966933513">
      <w:bodyDiv w:val="1"/>
      <w:marLeft w:val="0"/>
      <w:marRight w:val="0"/>
      <w:marTop w:val="0"/>
      <w:marBottom w:val="0"/>
      <w:divBdr>
        <w:top w:val="none" w:sz="0" w:space="0" w:color="auto"/>
        <w:left w:val="none" w:sz="0" w:space="0" w:color="auto"/>
        <w:bottom w:val="none" w:sz="0" w:space="0" w:color="auto"/>
        <w:right w:val="none" w:sz="0" w:space="0" w:color="auto"/>
      </w:divBdr>
    </w:div>
    <w:div w:id="1972862700">
      <w:bodyDiv w:val="1"/>
      <w:marLeft w:val="0"/>
      <w:marRight w:val="0"/>
      <w:marTop w:val="0"/>
      <w:marBottom w:val="0"/>
      <w:divBdr>
        <w:top w:val="none" w:sz="0" w:space="0" w:color="auto"/>
        <w:left w:val="none" w:sz="0" w:space="0" w:color="auto"/>
        <w:bottom w:val="none" w:sz="0" w:space="0" w:color="auto"/>
        <w:right w:val="none" w:sz="0" w:space="0" w:color="auto"/>
      </w:divBdr>
      <w:divsChild>
        <w:div w:id="2125877498">
          <w:marLeft w:val="0"/>
          <w:marRight w:val="0"/>
          <w:marTop w:val="0"/>
          <w:marBottom w:val="0"/>
          <w:divBdr>
            <w:top w:val="none" w:sz="0" w:space="0" w:color="auto"/>
            <w:left w:val="none" w:sz="0" w:space="0" w:color="auto"/>
            <w:bottom w:val="none" w:sz="0" w:space="0" w:color="auto"/>
            <w:right w:val="none" w:sz="0" w:space="0" w:color="auto"/>
          </w:divBdr>
        </w:div>
      </w:divsChild>
    </w:div>
    <w:div w:id="1973290050">
      <w:bodyDiv w:val="1"/>
      <w:marLeft w:val="0"/>
      <w:marRight w:val="0"/>
      <w:marTop w:val="0"/>
      <w:marBottom w:val="0"/>
      <w:divBdr>
        <w:top w:val="none" w:sz="0" w:space="0" w:color="auto"/>
        <w:left w:val="none" w:sz="0" w:space="0" w:color="auto"/>
        <w:bottom w:val="none" w:sz="0" w:space="0" w:color="auto"/>
        <w:right w:val="none" w:sz="0" w:space="0" w:color="auto"/>
      </w:divBdr>
    </w:div>
    <w:div w:id="1973511859">
      <w:bodyDiv w:val="1"/>
      <w:marLeft w:val="0"/>
      <w:marRight w:val="0"/>
      <w:marTop w:val="0"/>
      <w:marBottom w:val="0"/>
      <w:divBdr>
        <w:top w:val="none" w:sz="0" w:space="0" w:color="auto"/>
        <w:left w:val="none" w:sz="0" w:space="0" w:color="auto"/>
        <w:bottom w:val="none" w:sz="0" w:space="0" w:color="auto"/>
        <w:right w:val="none" w:sz="0" w:space="0" w:color="auto"/>
      </w:divBdr>
    </w:div>
    <w:div w:id="1976061036">
      <w:bodyDiv w:val="1"/>
      <w:marLeft w:val="0"/>
      <w:marRight w:val="0"/>
      <w:marTop w:val="0"/>
      <w:marBottom w:val="0"/>
      <w:divBdr>
        <w:top w:val="none" w:sz="0" w:space="0" w:color="auto"/>
        <w:left w:val="none" w:sz="0" w:space="0" w:color="auto"/>
        <w:bottom w:val="none" w:sz="0" w:space="0" w:color="auto"/>
        <w:right w:val="none" w:sz="0" w:space="0" w:color="auto"/>
      </w:divBdr>
    </w:div>
    <w:div w:id="1981114235">
      <w:bodyDiv w:val="1"/>
      <w:marLeft w:val="0"/>
      <w:marRight w:val="0"/>
      <w:marTop w:val="0"/>
      <w:marBottom w:val="0"/>
      <w:divBdr>
        <w:top w:val="none" w:sz="0" w:space="0" w:color="auto"/>
        <w:left w:val="none" w:sz="0" w:space="0" w:color="auto"/>
        <w:bottom w:val="none" w:sz="0" w:space="0" w:color="auto"/>
        <w:right w:val="none" w:sz="0" w:space="0" w:color="auto"/>
      </w:divBdr>
    </w:div>
    <w:div w:id="1982341974">
      <w:bodyDiv w:val="1"/>
      <w:marLeft w:val="0"/>
      <w:marRight w:val="0"/>
      <w:marTop w:val="0"/>
      <w:marBottom w:val="0"/>
      <w:divBdr>
        <w:top w:val="none" w:sz="0" w:space="0" w:color="auto"/>
        <w:left w:val="none" w:sz="0" w:space="0" w:color="auto"/>
        <w:bottom w:val="none" w:sz="0" w:space="0" w:color="auto"/>
        <w:right w:val="none" w:sz="0" w:space="0" w:color="auto"/>
      </w:divBdr>
      <w:divsChild>
        <w:div w:id="219293712">
          <w:marLeft w:val="0"/>
          <w:marRight w:val="0"/>
          <w:marTop w:val="0"/>
          <w:marBottom w:val="0"/>
          <w:divBdr>
            <w:top w:val="none" w:sz="0" w:space="0" w:color="auto"/>
            <w:left w:val="none" w:sz="0" w:space="0" w:color="auto"/>
            <w:bottom w:val="none" w:sz="0" w:space="0" w:color="auto"/>
            <w:right w:val="none" w:sz="0" w:space="0" w:color="auto"/>
          </w:divBdr>
        </w:div>
      </w:divsChild>
    </w:div>
    <w:div w:id="1982692423">
      <w:bodyDiv w:val="1"/>
      <w:marLeft w:val="0"/>
      <w:marRight w:val="0"/>
      <w:marTop w:val="0"/>
      <w:marBottom w:val="0"/>
      <w:divBdr>
        <w:top w:val="none" w:sz="0" w:space="0" w:color="auto"/>
        <w:left w:val="none" w:sz="0" w:space="0" w:color="auto"/>
        <w:bottom w:val="none" w:sz="0" w:space="0" w:color="auto"/>
        <w:right w:val="none" w:sz="0" w:space="0" w:color="auto"/>
      </w:divBdr>
      <w:divsChild>
        <w:div w:id="778915518">
          <w:marLeft w:val="0"/>
          <w:marRight w:val="0"/>
          <w:marTop w:val="0"/>
          <w:marBottom w:val="0"/>
          <w:divBdr>
            <w:top w:val="none" w:sz="0" w:space="0" w:color="auto"/>
            <w:left w:val="none" w:sz="0" w:space="0" w:color="auto"/>
            <w:bottom w:val="none" w:sz="0" w:space="0" w:color="auto"/>
            <w:right w:val="none" w:sz="0" w:space="0" w:color="auto"/>
          </w:divBdr>
        </w:div>
      </w:divsChild>
    </w:div>
    <w:div w:id="1983726283">
      <w:bodyDiv w:val="1"/>
      <w:marLeft w:val="0"/>
      <w:marRight w:val="0"/>
      <w:marTop w:val="0"/>
      <w:marBottom w:val="0"/>
      <w:divBdr>
        <w:top w:val="none" w:sz="0" w:space="0" w:color="auto"/>
        <w:left w:val="none" w:sz="0" w:space="0" w:color="auto"/>
        <w:bottom w:val="none" w:sz="0" w:space="0" w:color="auto"/>
        <w:right w:val="none" w:sz="0" w:space="0" w:color="auto"/>
      </w:divBdr>
      <w:divsChild>
        <w:div w:id="1509447844">
          <w:marLeft w:val="0"/>
          <w:marRight w:val="0"/>
          <w:marTop w:val="0"/>
          <w:marBottom w:val="0"/>
          <w:divBdr>
            <w:top w:val="none" w:sz="0" w:space="0" w:color="auto"/>
            <w:left w:val="none" w:sz="0" w:space="0" w:color="auto"/>
            <w:bottom w:val="none" w:sz="0" w:space="0" w:color="auto"/>
            <w:right w:val="none" w:sz="0" w:space="0" w:color="auto"/>
          </w:divBdr>
        </w:div>
      </w:divsChild>
    </w:div>
    <w:div w:id="1983730692">
      <w:bodyDiv w:val="1"/>
      <w:marLeft w:val="0"/>
      <w:marRight w:val="0"/>
      <w:marTop w:val="0"/>
      <w:marBottom w:val="0"/>
      <w:divBdr>
        <w:top w:val="none" w:sz="0" w:space="0" w:color="auto"/>
        <w:left w:val="none" w:sz="0" w:space="0" w:color="auto"/>
        <w:bottom w:val="none" w:sz="0" w:space="0" w:color="auto"/>
        <w:right w:val="none" w:sz="0" w:space="0" w:color="auto"/>
      </w:divBdr>
      <w:divsChild>
        <w:div w:id="41952409">
          <w:marLeft w:val="0"/>
          <w:marRight w:val="0"/>
          <w:marTop w:val="0"/>
          <w:marBottom w:val="0"/>
          <w:divBdr>
            <w:top w:val="none" w:sz="0" w:space="0" w:color="auto"/>
            <w:left w:val="none" w:sz="0" w:space="0" w:color="auto"/>
            <w:bottom w:val="none" w:sz="0" w:space="0" w:color="auto"/>
            <w:right w:val="none" w:sz="0" w:space="0" w:color="auto"/>
          </w:divBdr>
        </w:div>
      </w:divsChild>
    </w:div>
    <w:div w:id="1988430582">
      <w:bodyDiv w:val="1"/>
      <w:marLeft w:val="0"/>
      <w:marRight w:val="0"/>
      <w:marTop w:val="0"/>
      <w:marBottom w:val="0"/>
      <w:divBdr>
        <w:top w:val="none" w:sz="0" w:space="0" w:color="auto"/>
        <w:left w:val="none" w:sz="0" w:space="0" w:color="auto"/>
        <w:bottom w:val="none" w:sz="0" w:space="0" w:color="auto"/>
        <w:right w:val="none" w:sz="0" w:space="0" w:color="auto"/>
      </w:divBdr>
    </w:div>
    <w:div w:id="1989283001">
      <w:bodyDiv w:val="1"/>
      <w:marLeft w:val="0"/>
      <w:marRight w:val="0"/>
      <w:marTop w:val="0"/>
      <w:marBottom w:val="0"/>
      <w:divBdr>
        <w:top w:val="none" w:sz="0" w:space="0" w:color="auto"/>
        <w:left w:val="none" w:sz="0" w:space="0" w:color="auto"/>
        <w:bottom w:val="none" w:sz="0" w:space="0" w:color="auto"/>
        <w:right w:val="none" w:sz="0" w:space="0" w:color="auto"/>
      </w:divBdr>
    </w:div>
    <w:div w:id="1990085137">
      <w:bodyDiv w:val="1"/>
      <w:marLeft w:val="0"/>
      <w:marRight w:val="0"/>
      <w:marTop w:val="0"/>
      <w:marBottom w:val="0"/>
      <w:divBdr>
        <w:top w:val="none" w:sz="0" w:space="0" w:color="auto"/>
        <w:left w:val="none" w:sz="0" w:space="0" w:color="auto"/>
        <w:bottom w:val="none" w:sz="0" w:space="0" w:color="auto"/>
        <w:right w:val="none" w:sz="0" w:space="0" w:color="auto"/>
      </w:divBdr>
    </w:div>
    <w:div w:id="1990086324">
      <w:bodyDiv w:val="1"/>
      <w:marLeft w:val="0"/>
      <w:marRight w:val="0"/>
      <w:marTop w:val="0"/>
      <w:marBottom w:val="0"/>
      <w:divBdr>
        <w:top w:val="none" w:sz="0" w:space="0" w:color="auto"/>
        <w:left w:val="none" w:sz="0" w:space="0" w:color="auto"/>
        <w:bottom w:val="none" w:sz="0" w:space="0" w:color="auto"/>
        <w:right w:val="none" w:sz="0" w:space="0" w:color="auto"/>
      </w:divBdr>
      <w:divsChild>
        <w:div w:id="1740979219">
          <w:marLeft w:val="0"/>
          <w:marRight w:val="0"/>
          <w:marTop w:val="0"/>
          <w:marBottom w:val="0"/>
          <w:divBdr>
            <w:top w:val="none" w:sz="0" w:space="0" w:color="auto"/>
            <w:left w:val="none" w:sz="0" w:space="0" w:color="auto"/>
            <w:bottom w:val="none" w:sz="0" w:space="0" w:color="auto"/>
            <w:right w:val="none" w:sz="0" w:space="0" w:color="auto"/>
          </w:divBdr>
        </w:div>
      </w:divsChild>
    </w:div>
    <w:div w:id="1990548175">
      <w:bodyDiv w:val="1"/>
      <w:marLeft w:val="0"/>
      <w:marRight w:val="0"/>
      <w:marTop w:val="0"/>
      <w:marBottom w:val="0"/>
      <w:divBdr>
        <w:top w:val="none" w:sz="0" w:space="0" w:color="auto"/>
        <w:left w:val="none" w:sz="0" w:space="0" w:color="auto"/>
        <w:bottom w:val="none" w:sz="0" w:space="0" w:color="auto"/>
        <w:right w:val="none" w:sz="0" w:space="0" w:color="auto"/>
      </w:divBdr>
    </w:div>
    <w:div w:id="1998653655">
      <w:bodyDiv w:val="1"/>
      <w:marLeft w:val="0"/>
      <w:marRight w:val="0"/>
      <w:marTop w:val="0"/>
      <w:marBottom w:val="0"/>
      <w:divBdr>
        <w:top w:val="none" w:sz="0" w:space="0" w:color="auto"/>
        <w:left w:val="none" w:sz="0" w:space="0" w:color="auto"/>
        <w:bottom w:val="none" w:sz="0" w:space="0" w:color="auto"/>
        <w:right w:val="none" w:sz="0" w:space="0" w:color="auto"/>
      </w:divBdr>
    </w:div>
    <w:div w:id="2003701915">
      <w:bodyDiv w:val="1"/>
      <w:marLeft w:val="0"/>
      <w:marRight w:val="0"/>
      <w:marTop w:val="0"/>
      <w:marBottom w:val="0"/>
      <w:divBdr>
        <w:top w:val="none" w:sz="0" w:space="0" w:color="auto"/>
        <w:left w:val="none" w:sz="0" w:space="0" w:color="auto"/>
        <w:bottom w:val="none" w:sz="0" w:space="0" w:color="auto"/>
        <w:right w:val="none" w:sz="0" w:space="0" w:color="auto"/>
      </w:divBdr>
    </w:div>
    <w:div w:id="2013485760">
      <w:bodyDiv w:val="1"/>
      <w:marLeft w:val="0"/>
      <w:marRight w:val="0"/>
      <w:marTop w:val="0"/>
      <w:marBottom w:val="0"/>
      <w:divBdr>
        <w:top w:val="none" w:sz="0" w:space="0" w:color="auto"/>
        <w:left w:val="none" w:sz="0" w:space="0" w:color="auto"/>
        <w:bottom w:val="none" w:sz="0" w:space="0" w:color="auto"/>
        <w:right w:val="none" w:sz="0" w:space="0" w:color="auto"/>
      </w:divBdr>
    </w:div>
    <w:div w:id="2014531298">
      <w:bodyDiv w:val="1"/>
      <w:marLeft w:val="0"/>
      <w:marRight w:val="0"/>
      <w:marTop w:val="0"/>
      <w:marBottom w:val="0"/>
      <w:divBdr>
        <w:top w:val="none" w:sz="0" w:space="0" w:color="auto"/>
        <w:left w:val="none" w:sz="0" w:space="0" w:color="auto"/>
        <w:bottom w:val="none" w:sz="0" w:space="0" w:color="auto"/>
        <w:right w:val="none" w:sz="0" w:space="0" w:color="auto"/>
      </w:divBdr>
    </w:div>
    <w:div w:id="2014843450">
      <w:bodyDiv w:val="1"/>
      <w:marLeft w:val="0"/>
      <w:marRight w:val="0"/>
      <w:marTop w:val="0"/>
      <w:marBottom w:val="0"/>
      <w:divBdr>
        <w:top w:val="none" w:sz="0" w:space="0" w:color="auto"/>
        <w:left w:val="none" w:sz="0" w:space="0" w:color="auto"/>
        <w:bottom w:val="none" w:sz="0" w:space="0" w:color="auto"/>
        <w:right w:val="none" w:sz="0" w:space="0" w:color="auto"/>
      </w:divBdr>
      <w:divsChild>
        <w:div w:id="1155220311">
          <w:marLeft w:val="0"/>
          <w:marRight w:val="0"/>
          <w:marTop w:val="0"/>
          <w:marBottom w:val="0"/>
          <w:divBdr>
            <w:top w:val="none" w:sz="0" w:space="0" w:color="auto"/>
            <w:left w:val="none" w:sz="0" w:space="0" w:color="auto"/>
            <w:bottom w:val="none" w:sz="0" w:space="0" w:color="auto"/>
            <w:right w:val="none" w:sz="0" w:space="0" w:color="auto"/>
          </w:divBdr>
        </w:div>
      </w:divsChild>
    </w:div>
    <w:div w:id="2015955877">
      <w:bodyDiv w:val="1"/>
      <w:marLeft w:val="0"/>
      <w:marRight w:val="0"/>
      <w:marTop w:val="0"/>
      <w:marBottom w:val="0"/>
      <w:divBdr>
        <w:top w:val="none" w:sz="0" w:space="0" w:color="auto"/>
        <w:left w:val="none" w:sz="0" w:space="0" w:color="auto"/>
        <w:bottom w:val="none" w:sz="0" w:space="0" w:color="auto"/>
        <w:right w:val="none" w:sz="0" w:space="0" w:color="auto"/>
      </w:divBdr>
    </w:div>
    <w:div w:id="2018338819">
      <w:bodyDiv w:val="1"/>
      <w:marLeft w:val="0"/>
      <w:marRight w:val="0"/>
      <w:marTop w:val="0"/>
      <w:marBottom w:val="0"/>
      <w:divBdr>
        <w:top w:val="none" w:sz="0" w:space="0" w:color="auto"/>
        <w:left w:val="none" w:sz="0" w:space="0" w:color="auto"/>
        <w:bottom w:val="none" w:sz="0" w:space="0" w:color="auto"/>
        <w:right w:val="none" w:sz="0" w:space="0" w:color="auto"/>
      </w:divBdr>
      <w:divsChild>
        <w:div w:id="1208571596">
          <w:marLeft w:val="0"/>
          <w:marRight w:val="0"/>
          <w:marTop w:val="0"/>
          <w:marBottom w:val="0"/>
          <w:divBdr>
            <w:top w:val="none" w:sz="0" w:space="0" w:color="auto"/>
            <w:left w:val="none" w:sz="0" w:space="0" w:color="auto"/>
            <w:bottom w:val="none" w:sz="0" w:space="0" w:color="auto"/>
            <w:right w:val="none" w:sz="0" w:space="0" w:color="auto"/>
          </w:divBdr>
        </w:div>
      </w:divsChild>
    </w:div>
    <w:div w:id="2023891582">
      <w:bodyDiv w:val="1"/>
      <w:marLeft w:val="0"/>
      <w:marRight w:val="0"/>
      <w:marTop w:val="0"/>
      <w:marBottom w:val="0"/>
      <w:divBdr>
        <w:top w:val="none" w:sz="0" w:space="0" w:color="auto"/>
        <w:left w:val="none" w:sz="0" w:space="0" w:color="auto"/>
        <w:bottom w:val="none" w:sz="0" w:space="0" w:color="auto"/>
        <w:right w:val="none" w:sz="0" w:space="0" w:color="auto"/>
      </w:divBdr>
    </w:div>
    <w:div w:id="2025741133">
      <w:bodyDiv w:val="1"/>
      <w:marLeft w:val="0"/>
      <w:marRight w:val="0"/>
      <w:marTop w:val="0"/>
      <w:marBottom w:val="0"/>
      <w:divBdr>
        <w:top w:val="none" w:sz="0" w:space="0" w:color="auto"/>
        <w:left w:val="none" w:sz="0" w:space="0" w:color="auto"/>
        <w:bottom w:val="none" w:sz="0" w:space="0" w:color="auto"/>
        <w:right w:val="none" w:sz="0" w:space="0" w:color="auto"/>
      </w:divBdr>
    </w:div>
    <w:div w:id="2026399552">
      <w:bodyDiv w:val="1"/>
      <w:marLeft w:val="0"/>
      <w:marRight w:val="0"/>
      <w:marTop w:val="0"/>
      <w:marBottom w:val="0"/>
      <w:divBdr>
        <w:top w:val="none" w:sz="0" w:space="0" w:color="auto"/>
        <w:left w:val="none" w:sz="0" w:space="0" w:color="auto"/>
        <w:bottom w:val="none" w:sz="0" w:space="0" w:color="auto"/>
        <w:right w:val="none" w:sz="0" w:space="0" w:color="auto"/>
      </w:divBdr>
      <w:divsChild>
        <w:div w:id="338317226">
          <w:marLeft w:val="0"/>
          <w:marRight w:val="0"/>
          <w:marTop w:val="0"/>
          <w:marBottom w:val="0"/>
          <w:divBdr>
            <w:top w:val="none" w:sz="0" w:space="0" w:color="auto"/>
            <w:left w:val="none" w:sz="0" w:space="0" w:color="auto"/>
            <w:bottom w:val="none" w:sz="0" w:space="0" w:color="auto"/>
            <w:right w:val="none" w:sz="0" w:space="0" w:color="auto"/>
          </w:divBdr>
        </w:div>
      </w:divsChild>
    </w:div>
    <w:div w:id="2029794727">
      <w:bodyDiv w:val="1"/>
      <w:marLeft w:val="0"/>
      <w:marRight w:val="0"/>
      <w:marTop w:val="0"/>
      <w:marBottom w:val="0"/>
      <w:divBdr>
        <w:top w:val="none" w:sz="0" w:space="0" w:color="auto"/>
        <w:left w:val="none" w:sz="0" w:space="0" w:color="auto"/>
        <w:bottom w:val="none" w:sz="0" w:space="0" w:color="auto"/>
        <w:right w:val="none" w:sz="0" w:space="0" w:color="auto"/>
      </w:divBdr>
    </w:div>
    <w:div w:id="2030597060">
      <w:bodyDiv w:val="1"/>
      <w:marLeft w:val="0"/>
      <w:marRight w:val="0"/>
      <w:marTop w:val="0"/>
      <w:marBottom w:val="0"/>
      <w:divBdr>
        <w:top w:val="none" w:sz="0" w:space="0" w:color="auto"/>
        <w:left w:val="none" w:sz="0" w:space="0" w:color="auto"/>
        <w:bottom w:val="none" w:sz="0" w:space="0" w:color="auto"/>
        <w:right w:val="none" w:sz="0" w:space="0" w:color="auto"/>
      </w:divBdr>
    </w:div>
    <w:div w:id="2033992008">
      <w:bodyDiv w:val="1"/>
      <w:marLeft w:val="0"/>
      <w:marRight w:val="0"/>
      <w:marTop w:val="0"/>
      <w:marBottom w:val="0"/>
      <w:divBdr>
        <w:top w:val="none" w:sz="0" w:space="0" w:color="auto"/>
        <w:left w:val="none" w:sz="0" w:space="0" w:color="auto"/>
        <w:bottom w:val="none" w:sz="0" w:space="0" w:color="auto"/>
        <w:right w:val="none" w:sz="0" w:space="0" w:color="auto"/>
      </w:divBdr>
      <w:divsChild>
        <w:div w:id="2100633468">
          <w:marLeft w:val="0"/>
          <w:marRight w:val="0"/>
          <w:marTop w:val="0"/>
          <w:marBottom w:val="0"/>
          <w:divBdr>
            <w:top w:val="none" w:sz="0" w:space="0" w:color="auto"/>
            <w:left w:val="none" w:sz="0" w:space="0" w:color="auto"/>
            <w:bottom w:val="none" w:sz="0" w:space="0" w:color="auto"/>
            <w:right w:val="none" w:sz="0" w:space="0" w:color="auto"/>
          </w:divBdr>
        </w:div>
      </w:divsChild>
    </w:div>
    <w:div w:id="2037148247">
      <w:bodyDiv w:val="1"/>
      <w:marLeft w:val="0"/>
      <w:marRight w:val="0"/>
      <w:marTop w:val="0"/>
      <w:marBottom w:val="0"/>
      <w:divBdr>
        <w:top w:val="none" w:sz="0" w:space="0" w:color="auto"/>
        <w:left w:val="none" w:sz="0" w:space="0" w:color="auto"/>
        <w:bottom w:val="none" w:sz="0" w:space="0" w:color="auto"/>
        <w:right w:val="none" w:sz="0" w:space="0" w:color="auto"/>
      </w:divBdr>
    </w:div>
    <w:div w:id="2043166003">
      <w:bodyDiv w:val="1"/>
      <w:marLeft w:val="0"/>
      <w:marRight w:val="0"/>
      <w:marTop w:val="0"/>
      <w:marBottom w:val="0"/>
      <w:divBdr>
        <w:top w:val="none" w:sz="0" w:space="0" w:color="auto"/>
        <w:left w:val="none" w:sz="0" w:space="0" w:color="auto"/>
        <w:bottom w:val="none" w:sz="0" w:space="0" w:color="auto"/>
        <w:right w:val="none" w:sz="0" w:space="0" w:color="auto"/>
      </w:divBdr>
    </w:div>
    <w:div w:id="2044554439">
      <w:bodyDiv w:val="1"/>
      <w:marLeft w:val="0"/>
      <w:marRight w:val="0"/>
      <w:marTop w:val="0"/>
      <w:marBottom w:val="0"/>
      <w:divBdr>
        <w:top w:val="none" w:sz="0" w:space="0" w:color="auto"/>
        <w:left w:val="none" w:sz="0" w:space="0" w:color="auto"/>
        <w:bottom w:val="none" w:sz="0" w:space="0" w:color="auto"/>
        <w:right w:val="none" w:sz="0" w:space="0" w:color="auto"/>
      </w:divBdr>
      <w:divsChild>
        <w:div w:id="22638028">
          <w:marLeft w:val="0"/>
          <w:marRight w:val="0"/>
          <w:marTop w:val="0"/>
          <w:marBottom w:val="0"/>
          <w:divBdr>
            <w:top w:val="none" w:sz="0" w:space="0" w:color="auto"/>
            <w:left w:val="none" w:sz="0" w:space="0" w:color="auto"/>
            <w:bottom w:val="none" w:sz="0" w:space="0" w:color="auto"/>
            <w:right w:val="none" w:sz="0" w:space="0" w:color="auto"/>
          </w:divBdr>
        </w:div>
      </w:divsChild>
    </w:div>
    <w:div w:id="2046245828">
      <w:bodyDiv w:val="1"/>
      <w:marLeft w:val="0"/>
      <w:marRight w:val="0"/>
      <w:marTop w:val="0"/>
      <w:marBottom w:val="0"/>
      <w:divBdr>
        <w:top w:val="none" w:sz="0" w:space="0" w:color="auto"/>
        <w:left w:val="none" w:sz="0" w:space="0" w:color="auto"/>
        <w:bottom w:val="none" w:sz="0" w:space="0" w:color="auto"/>
        <w:right w:val="none" w:sz="0" w:space="0" w:color="auto"/>
      </w:divBdr>
    </w:div>
    <w:div w:id="2052148596">
      <w:bodyDiv w:val="1"/>
      <w:marLeft w:val="0"/>
      <w:marRight w:val="0"/>
      <w:marTop w:val="0"/>
      <w:marBottom w:val="0"/>
      <w:divBdr>
        <w:top w:val="none" w:sz="0" w:space="0" w:color="auto"/>
        <w:left w:val="none" w:sz="0" w:space="0" w:color="auto"/>
        <w:bottom w:val="none" w:sz="0" w:space="0" w:color="auto"/>
        <w:right w:val="none" w:sz="0" w:space="0" w:color="auto"/>
      </w:divBdr>
    </w:div>
    <w:div w:id="2060324561">
      <w:bodyDiv w:val="1"/>
      <w:marLeft w:val="0"/>
      <w:marRight w:val="0"/>
      <w:marTop w:val="0"/>
      <w:marBottom w:val="0"/>
      <w:divBdr>
        <w:top w:val="none" w:sz="0" w:space="0" w:color="auto"/>
        <w:left w:val="none" w:sz="0" w:space="0" w:color="auto"/>
        <w:bottom w:val="none" w:sz="0" w:space="0" w:color="auto"/>
        <w:right w:val="none" w:sz="0" w:space="0" w:color="auto"/>
      </w:divBdr>
    </w:div>
    <w:div w:id="2062753440">
      <w:bodyDiv w:val="1"/>
      <w:marLeft w:val="0"/>
      <w:marRight w:val="0"/>
      <w:marTop w:val="0"/>
      <w:marBottom w:val="0"/>
      <w:divBdr>
        <w:top w:val="none" w:sz="0" w:space="0" w:color="auto"/>
        <w:left w:val="none" w:sz="0" w:space="0" w:color="auto"/>
        <w:bottom w:val="none" w:sz="0" w:space="0" w:color="auto"/>
        <w:right w:val="none" w:sz="0" w:space="0" w:color="auto"/>
      </w:divBdr>
      <w:divsChild>
        <w:div w:id="1783108633">
          <w:marLeft w:val="0"/>
          <w:marRight w:val="0"/>
          <w:marTop w:val="0"/>
          <w:marBottom w:val="0"/>
          <w:divBdr>
            <w:top w:val="none" w:sz="0" w:space="0" w:color="auto"/>
            <w:left w:val="none" w:sz="0" w:space="0" w:color="auto"/>
            <w:bottom w:val="none" w:sz="0" w:space="0" w:color="auto"/>
            <w:right w:val="none" w:sz="0" w:space="0" w:color="auto"/>
          </w:divBdr>
        </w:div>
      </w:divsChild>
    </w:div>
    <w:div w:id="2063746144">
      <w:bodyDiv w:val="1"/>
      <w:marLeft w:val="0"/>
      <w:marRight w:val="0"/>
      <w:marTop w:val="0"/>
      <w:marBottom w:val="0"/>
      <w:divBdr>
        <w:top w:val="none" w:sz="0" w:space="0" w:color="auto"/>
        <w:left w:val="none" w:sz="0" w:space="0" w:color="auto"/>
        <w:bottom w:val="none" w:sz="0" w:space="0" w:color="auto"/>
        <w:right w:val="none" w:sz="0" w:space="0" w:color="auto"/>
      </w:divBdr>
    </w:div>
    <w:div w:id="2067795261">
      <w:bodyDiv w:val="1"/>
      <w:marLeft w:val="0"/>
      <w:marRight w:val="0"/>
      <w:marTop w:val="0"/>
      <w:marBottom w:val="0"/>
      <w:divBdr>
        <w:top w:val="none" w:sz="0" w:space="0" w:color="auto"/>
        <w:left w:val="none" w:sz="0" w:space="0" w:color="auto"/>
        <w:bottom w:val="none" w:sz="0" w:space="0" w:color="auto"/>
        <w:right w:val="none" w:sz="0" w:space="0" w:color="auto"/>
      </w:divBdr>
    </w:div>
    <w:div w:id="2067946946">
      <w:bodyDiv w:val="1"/>
      <w:marLeft w:val="0"/>
      <w:marRight w:val="0"/>
      <w:marTop w:val="0"/>
      <w:marBottom w:val="0"/>
      <w:divBdr>
        <w:top w:val="none" w:sz="0" w:space="0" w:color="auto"/>
        <w:left w:val="none" w:sz="0" w:space="0" w:color="auto"/>
        <w:bottom w:val="none" w:sz="0" w:space="0" w:color="auto"/>
        <w:right w:val="none" w:sz="0" w:space="0" w:color="auto"/>
      </w:divBdr>
      <w:divsChild>
        <w:div w:id="1656103308">
          <w:marLeft w:val="0"/>
          <w:marRight w:val="0"/>
          <w:marTop w:val="0"/>
          <w:marBottom w:val="0"/>
          <w:divBdr>
            <w:top w:val="none" w:sz="0" w:space="0" w:color="auto"/>
            <w:left w:val="none" w:sz="0" w:space="0" w:color="auto"/>
            <w:bottom w:val="none" w:sz="0" w:space="0" w:color="auto"/>
            <w:right w:val="none" w:sz="0" w:space="0" w:color="auto"/>
          </w:divBdr>
        </w:div>
      </w:divsChild>
    </w:div>
    <w:div w:id="2070299952">
      <w:bodyDiv w:val="1"/>
      <w:marLeft w:val="0"/>
      <w:marRight w:val="0"/>
      <w:marTop w:val="0"/>
      <w:marBottom w:val="0"/>
      <w:divBdr>
        <w:top w:val="none" w:sz="0" w:space="0" w:color="auto"/>
        <w:left w:val="none" w:sz="0" w:space="0" w:color="auto"/>
        <w:bottom w:val="none" w:sz="0" w:space="0" w:color="auto"/>
        <w:right w:val="none" w:sz="0" w:space="0" w:color="auto"/>
      </w:divBdr>
    </w:div>
    <w:div w:id="2076125042">
      <w:bodyDiv w:val="1"/>
      <w:marLeft w:val="0"/>
      <w:marRight w:val="0"/>
      <w:marTop w:val="0"/>
      <w:marBottom w:val="0"/>
      <w:divBdr>
        <w:top w:val="none" w:sz="0" w:space="0" w:color="auto"/>
        <w:left w:val="none" w:sz="0" w:space="0" w:color="auto"/>
        <w:bottom w:val="none" w:sz="0" w:space="0" w:color="auto"/>
        <w:right w:val="none" w:sz="0" w:space="0" w:color="auto"/>
      </w:divBdr>
    </w:div>
    <w:div w:id="2080783499">
      <w:bodyDiv w:val="1"/>
      <w:marLeft w:val="0"/>
      <w:marRight w:val="0"/>
      <w:marTop w:val="0"/>
      <w:marBottom w:val="0"/>
      <w:divBdr>
        <w:top w:val="none" w:sz="0" w:space="0" w:color="auto"/>
        <w:left w:val="none" w:sz="0" w:space="0" w:color="auto"/>
        <w:bottom w:val="none" w:sz="0" w:space="0" w:color="auto"/>
        <w:right w:val="none" w:sz="0" w:space="0" w:color="auto"/>
      </w:divBdr>
    </w:div>
    <w:div w:id="2084332715">
      <w:bodyDiv w:val="1"/>
      <w:marLeft w:val="0"/>
      <w:marRight w:val="0"/>
      <w:marTop w:val="0"/>
      <w:marBottom w:val="0"/>
      <w:divBdr>
        <w:top w:val="none" w:sz="0" w:space="0" w:color="auto"/>
        <w:left w:val="none" w:sz="0" w:space="0" w:color="auto"/>
        <w:bottom w:val="none" w:sz="0" w:space="0" w:color="auto"/>
        <w:right w:val="none" w:sz="0" w:space="0" w:color="auto"/>
      </w:divBdr>
    </w:div>
    <w:div w:id="2085833827">
      <w:bodyDiv w:val="1"/>
      <w:marLeft w:val="0"/>
      <w:marRight w:val="0"/>
      <w:marTop w:val="0"/>
      <w:marBottom w:val="0"/>
      <w:divBdr>
        <w:top w:val="none" w:sz="0" w:space="0" w:color="auto"/>
        <w:left w:val="none" w:sz="0" w:space="0" w:color="auto"/>
        <w:bottom w:val="none" w:sz="0" w:space="0" w:color="auto"/>
        <w:right w:val="none" w:sz="0" w:space="0" w:color="auto"/>
      </w:divBdr>
      <w:divsChild>
        <w:div w:id="1388605307">
          <w:marLeft w:val="0"/>
          <w:marRight w:val="0"/>
          <w:marTop w:val="0"/>
          <w:marBottom w:val="0"/>
          <w:divBdr>
            <w:top w:val="none" w:sz="0" w:space="0" w:color="auto"/>
            <w:left w:val="none" w:sz="0" w:space="0" w:color="auto"/>
            <w:bottom w:val="none" w:sz="0" w:space="0" w:color="auto"/>
            <w:right w:val="none" w:sz="0" w:space="0" w:color="auto"/>
          </w:divBdr>
        </w:div>
      </w:divsChild>
    </w:div>
    <w:div w:id="2090074409">
      <w:bodyDiv w:val="1"/>
      <w:marLeft w:val="0"/>
      <w:marRight w:val="0"/>
      <w:marTop w:val="0"/>
      <w:marBottom w:val="0"/>
      <w:divBdr>
        <w:top w:val="none" w:sz="0" w:space="0" w:color="auto"/>
        <w:left w:val="none" w:sz="0" w:space="0" w:color="auto"/>
        <w:bottom w:val="none" w:sz="0" w:space="0" w:color="auto"/>
        <w:right w:val="none" w:sz="0" w:space="0" w:color="auto"/>
      </w:divBdr>
    </w:div>
    <w:div w:id="2090957235">
      <w:bodyDiv w:val="1"/>
      <w:marLeft w:val="0"/>
      <w:marRight w:val="0"/>
      <w:marTop w:val="0"/>
      <w:marBottom w:val="0"/>
      <w:divBdr>
        <w:top w:val="none" w:sz="0" w:space="0" w:color="auto"/>
        <w:left w:val="none" w:sz="0" w:space="0" w:color="auto"/>
        <w:bottom w:val="none" w:sz="0" w:space="0" w:color="auto"/>
        <w:right w:val="none" w:sz="0" w:space="0" w:color="auto"/>
      </w:divBdr>
      <w:divsChild>
        <w:div w:id="1675306035">
          <w:marLeft w:val="0"/>
          <w:marRight w:val="0"/>
          <w:marTop w:val="0"/>
          <w:marBottom w:val="0"/>
          <w:divBdr>
            <w:top w:val="none" w:sz="0" w:space="0" w:color="auto"/>
            <w:left w:val="none" w:sz="0" w:space="0" w:color="auto"/>
            <w:bottom w:val="none" w:sz="0" w:space="0" w:color="auto"/>
            <w:right w:val="none" w:sz="0" w:space="0" w:color="auto"/>
          </w:divBdr>
        </w:div>
      </w:divsChild>
    </w:div>
    <w:div w:id="2091612850">
      <w:bodyDiv w:val="1"/>
      <w:marLeft w:val="0"/>
      <w:marRight w:val="0"/>
      <w:marTop w:val="0"/>
      <w:marBottom w:val="0"/>
      <w:divBdr>
        <w:top w:val="none" w:sz="0" w:space="0" w:color="auto"/>
        <w:left w:val="none" w:sz="0" w:space="0" w:color="auto"/>
        <w:bottom w:val="none" w:sz="0" w:space="0" w:color="auto"/>
        <w:right w:val="none" w:sz="0" w:space="0" w:color="auto"/>
      </w:divBdr>
      <w:divsChild>
        <w:div w:id="969867999">
          <w:marLeft w:val="0"/>
          <w:marRight w:val="0"/>
          <w:marTop w:val="0"/>
          <w:marBottom w:val="0"/>
          <w:divBdr>
            <w:top w:val="none" w:sz="0" w:space="0" w:color="auto"/>
            <w:left w:val="none" w:sz="0" w:space="0" w:color="auto"/>
            <w:bottom w:val="none" w:sz="0" w:space="0" w:color="auto"/>
            <w:right w:val="none" w:sz="0" w:space="0" w:color="auto"/>
          </w:divBdr>
        </w:div>
      </w:divsChild>
    </w:div>
    <w:div w:id="2091928888">
      <w:bodyDiv w:val="1"/>
      <w:marLeft w:val="0"/>
      <w:marRight w:val="0"/>
      <w:marTop w:val="0"/>
      <w:marBottom w:val="0"/>
      <w:divBdr>
        <w:top w:val="none" w:sz="0" w:space="0" w:color="auto"/>
        <w:left w:val="none" w:sz="0" w:space="0" w:color="auto"/>
        <w:bottom w:val="none" w:sz="0" w:space="0" w:color="auto"/>
        <w:right w:val="none" w:sz="0" w:space="0" w:color="auto"/>
      </w:divBdr>
    </w:div>
    <w:div w:id="2093115829">
      <w:bodyDiv w:val="1"/>
      <w:marLeft w:val="0"/>
      <w:marRight w:val="0"/>
      <w:marTop w:val="0"/>
      <w:marBottom w:val="0"/>
      <w:divBdr>
        <w:top w:val="none" w:sz="0" w:space="0" w:color="auto"/>
        <w:left w:val="none" w:sz="0" w:space="0" w:color="auto"/>
        <w:bottom w:val="none" w:sz="0" w:space="0" w:color="auto"/>
        <w:right w:val="none" w:sz="0" w:space="0" w:color="auto"/>
      </w:divBdr>
    </w:div>
    <w:div w:id="2098013955">
      <w:bodyDiv w:val="1"/>
      <w:marLeft w:val="0"/>
      <w:marRight w:val="0"/>
      <w:marTop w:val="0"/>
      <w:marBottom w:val="0"/>
      <w:divBdr>
        <w:top w:val="none" w:sz="0" w:space="0" w:color="auto"/>
        <w:left w:val="none" w:sz="0" w:space="0" w:color="auto"/>
        <w:bottom w:val="none" w:sz="0" w:space="0" w:color="auto"/>
        <w:right w:val="none" w:sz="0" w:space="0" w:color="auto"/>
      </w:divBdr>
      <w:divsChild>
        <w:div w:id="492844102">
          <w:marLeft w:val="0"/>
          <w:marRight w:val="0"/>
          <w:marTop w:val="0"/>
          <w:marBottom w:val="0"/>
          <w:divBdr>
            <w:top w:val="none" w:sz="0" w:space="0" w:color="auto"/>
            <w:left w:val="none" w:sz="0" w:space="0" w:color="auto"/>
            <w:bottom w:val="none" w:sz="0" w:space="0" w:color="auto"/>
            <w:right w:val="none" w:sz="0" w:space="0" w:color="auto"/>
          </w:divBdr>
        </w:div>
      </w:divsChild>
    </w:div>
    <w:div w:id="2098600606">
      <w:bodyDiv w:val="1"/>
      <w:marLeft w:val="0"/>
      <w:marRight w:val="0"/>
      <w:marTop w:val="0"/>
      <w:marBottom w:val="0"/>
      <w:divBdr>
        <w:top w:val="none" w:sz="0" w:space="0" w:color="auto"/>
        <w:left w:val="none" w:sz="0" w:space="0" w:color="auto"/>
        <w:bottom w:val="none" w:sz="0" w:space="0" w:color="auto"/>
        <w:right w:val="none" w:sz="0" w:space="0" w:color="auto"/>
      </w:divBdr>
      <w:divsChild>
        <w:div w:id="904948824">
          <w:marLeft w:val="0"/>
          <w:marRight w:val="0"/>
          <w:marTop w:val="0"/>
          <w:marBottom w:val="0"/>
          <w:divBdr>
            <w:top w:val="none" w:sz="0" w:space="0" w:color="auto"/>
            <w:left w:val="none" w:sz="0" w:space="0" w:color="auto"/>
            <w:bottom w:val="none" w:sz="0" w:space="0" w:color="auto"/>
            <w:right w:val="none" w:sz="0" w:space="0" w:color="auto"/>
          </w:divBdr>
        </w:div>
      </w:divsChild>
    </w:div>
    <w:div w:id="2099015111">
      <w:bodyDiv w:val="1"/>
      <w:marLeft w:val="0"/>
      <w:marRight w:val="0"/>
      <w:marTop w:val="0"/>
      <w:marBottom w:val="0"/>
      <w:divBdr>
        <w:top w:val="none" w:sz="0" w:space="0" w:color="auto"/>
        <w:left w:val="none" w:sz="0" w:space="0" w:color="auto"/>
        <w:bottom w:val="none" w:sz="0" w:space="0" w:color="auto"/>
        <w:right w:val="none" w:sz="0" w:space="0" w:color="auto"/>
      </w:divBdr>
    </w:div>
    <w:div w:id="2099206738">
      <w:bodyDiv w:val="1"/>
      <w:marLeft w:val="0"/>
      <w:marRight w:val="0"/>
      <w:marTop w:val="0"/>
      <w:marBottom w:val="0"/>
      <w:divBdr>
        <w:top w:val="none" w:sz="0" w:space="0" w:color="auto"/>
        <w:left w:val="none" w:sz="0" w:space="0" w:color="auto"/>
        <w:bottom w:val="none" w:sz="0" w:space="0" w:color="auto"/>
        <w:right w:val="none" w:sz="0" w:space="0" w:color="auto"/>
      </w:divBdr>
      <w:divsChild>
        <w:div w:id="704334643">
          <w:marLeft w:val="0"/>
          <w:marRight w:val="0"/>
          <w:marTop w:val="0"/>
          <w:marBottom w:val="0"/>
          <w:divBdr>
            <w:top w:val="none" w:sz="0" w:space="0" w:color="auto"/>
            <w:left w:val="none" w:sz="0" w:space="0" w:color="auto"/>
            <w:bottom w:val="none" w:sz="0" w:space="0" w:color="auto"/>
            <w:right w:val="none" w:sz="0" w:space="0" w:color="auto"/>
          </w:divBdr>
        </w:div>
      </w:divsChild>
    </w:div>
    <w:div w:id="2099324936">
      <w:bodyDiv w:val="1"/>
      <w:marLeft w:val="0"/>
      <w:marRight w:val="0"/>
      <w:marTop w:val="0"/>
      <w:marBottom w:val="0"/>
      <w:divBdr>
        <w:top w:val="none" w:sz="0" w:space="0" w:color="auto"/>
        <w:left w:val="none" w:sz="0" w:space="0" w:color="auto"/>
        <w:bottom w:val="none" w:sz="0" w:space="0" w:color="auto"/>
        <w:right w:val="none" w:sz="0" w:space="0" w:color="auto"/>
      </w:divBdr>
      <w:divsChild>
        <w:div w:id="148253112">
          <w:marLeft w:val="0"/>
          <w:marRight w:val="0"/>
          <w:marTop w:val="0"/>
          <w:marBottom w:val="0"/>
          <w:divBdr>
            <w:top w:val="none" w:sz="0" w:space="0" w:color="auto"/>
            <w:left w:val="none" w:sz="0" w:space="0" w:color="auto"/>
            <w:bottom w:val="none" w:sz="0" w:space="0" w:color="auto"/>
            <w:right w:val="none" w:sz="0" w:space="0" w:color="auto"/>
          </w:divBdr>
        </w:div>
      </w:divsChild>
    </w:div>
    <w:div w:id="2101490024">
      <w:bodyDiv w:val="1"/>
      <w:marLeft w:val="0"/>
      <w:marRight w:val="0"/>
      <w:marTop w:val="0"/>
      <w:marBottom w:val="0"/>
      <w:divBdr>
        <w:top w:val="none" w:sz="0" w:space="0" w:color="auto"/>
        <w:left w:val="none" w:sz="0" w:space="0" w:color="auto"/>
        <w:bottom w:val="none" w:sz="0" w:space="0" w:color="auto"/>
        <w:right w:val="none" w:sz="0" w:space="0" w:color="auto"/>
      </w:divBdr>
    </w:div>
    <w:div w:id="2102605711">
      <w:bodyDiv w:val="1"/>
      <w:marLeft w:val="0"/>
      <w:marRight w:val="0"/>
      <w:marTop w:val="0"/>
      <w:marBottom w:val="0"/>
      <w:divBdr>
        <w:top w:val="none" w:sz="0" w:space="0" w:color="auto"/>
        <w:left w:val="none" w:sz="0" w:space="0" w:color="auto"/>
        <w:bottom w:val="none" w:sz="0" w:space="0" w:color="auto"/>
        <w:right w:val="none" w:sz="0" w:space="0" w:color="auto"/>
      </w:divBdr>
      <w:divsChild>
        <w:div w:id="512230238">
          <w:marLeft w:val="0"/>
          <w:marRight w:val="0"/>
          <w:marTop w:val="0"/>
          <w:marBottom w:val="0"/>
          <w:divBdr>
            <w:top w:val="none" w:sz="0" w:space="0" w:color="auto"/>
            <w:left w:val="none" w:sz="0" w:space="0" w:color="auto"/>
            <w:bottom w:val="none" w:sz="0" w:space="0" w:color="auto"/>
            <w:right w:val="none" w:sz="0" w:space="0" w:color="auto"/>
          </w:divBdr>
        </w:div>
      </w:divsChild>
    </w:div>
    <w:div w:id="2102752139">
      <w:bodyDiv w:val="1"/>
      <w:marLeft w:val="0"/>
      <w:marRight w:val="0"/>
      <w:marTop w:val="0"/>
      <w:marBottom w:val="0"/>
      <w:divBdr>
        <w:top w:val="none" w:sz="0" w:space="0" w:color="auto"/>
        <w:left w:val="none" w:sz="0" w:space="0" w:color="auto"/>
        <w:bottom w:val="none" w:sz="0" w:space="0" w:color="auto"/>
        <w:right w:val="none" w:sz="0" w:space="0" w:color="auto"/>
      </w:divBdr>
    </w:div>
    <w:div w:id="2103455643">
      <w:bodyDiv w:val="1"/>
      <w:marLeft w:val="0"/>
      <w:marRight w:val="0"/>
      <w:marTop w:val="0"/>
      <w:marBottom w:val="0"/>
      <w:divBdr>
        <w:top w:val="none" w:sz="0" w:space="0" w:color="auto"/>
        <w:left w:val="none" w:sz="0" w:space="0" w:color="auto"/>
        <w:bottom w:val="none" w:sz="0" w:space="0" w:color="auto"/>
        <w:right w:val="none" w:sz="0" w:space="0" w:color="auto"/>
      </w:divBdr>
    </w:div>
    <w:div w:id="2108573161">
      <w:bodyDiv w:val="1"/>
      <w:marLeft w:val="0"/>
      <w:marRight w:val="0"/>
      <w:marTop w:val="0"/>
      <w:marBottom w:val="0"/>
      <w:divBdr>
        <w:top w:val="none" w:sz="0" w:space="0" w:color="auto"/>
        <w:left w:val="none" w:sz="0" w:space="0" w:color="auto"/>
        <w:bottom w:val="none" w:sz="0" w:space="0" w:color="auto"/>
        <w:right w:val="none" w:sz="0" w:space="0" w:color="auto"/>
      </w:divBdr>
    </w:div>
    <w:div w:id="2111008153">
      <w:bodyDiv w:val="1"/>
      <w:marLeft w:val="0"/>
      <w:marRight w:val="0"/>
      <w:marTop w:val="0"/>
      <w:marBottom w:val="0"/>
      <w:divBdr>
        <w:top w:val="none" w:sz="0" w:space="0" w:color="auto"/>
        <w:left w:val="none" w:sz="0" w:space="0" w:color="auto"/>
        <w:bottom w:val="none" w:sz="0" w:space="0" w:color="auto"/>
        <w:right w:val="none" w:sz="0" w:space="0" w:color="auto"/>
      </w:divBdr>
    </w:div>
    <w:div w:id="2111045933">
      <w:bodyDiv w:val="1"/>
      <w:marLeft w:val="0"/>
      <w:marRight w:val="0"/>
      <w:marTop w:val="0"/>
      <w:marBottom w:val="0"/>
      <w:divBdr>
        <w:top w:val="none" w:sz="0" w:space="0" w:color="auto"/>
        <w:left w:val="none" w:sz="0" w:space="0" w:color="auto"/>
        <w:bottom w:val="none" w:sz="0" w:space="0" w:color="auto"/>
        <w:right w:val="none" w:sz="0" w:space="0" w:color="auto"/>
      </w:divBdr>
    </w:div>
    <w:div w:id="2113474329">
      <w:bodyDiv w:val="1"/>
      <w:marLeft w:val="0"/>
      <w:marRight w:val="0"/>
      <w:marTop w:val="0"/>
      <w:marBottom w:val="0"/>
      <w:divBdr>
        <w:top w:val="none" w:sz="0" w:space="0" w:color="auto"/>
        <w:left w:val="none" w:sz="0" w:space="0" w:color="auto"/>
        <w:bottom w:val="none" w:sz="0" w:space="0" w:color="auto"/>
        <w:right w:val="none" w:sz="0" w:space="0" w:color="auto"/>
      </w:divBdr>
    </w:div>
    <w:div w:id="2114864257">
      <w:bodyDiv w:val="1"/>
      <w:marLeft w:val="0"/>
      <w:marRight w:val="0"/>
      <w:marTop w:val="0"/>
      <w:marBottom w:val="0"/>
      <w:divBdr>
        <w:top w:val="none" w:sz="0" w:space="0" w:color="auto"/>
        <w:left w:val="none" w:sz="0" w:space="0" w:color="auto"/>
        <w:bottom w:val="none" w:sz="0" w:space="0" w:color="auto"/>
        <w:right w:val="none" w:sz="0" w:space="0" w:color="auto"/>
      </w:divBdr>
    </w:div>
    <w:div w:id="2115401581">
      <w:bodyDiv w:val="1"/>
      <w:marLeft w:val="0"/>
      <w:marRight w:val="0"/>
      <w:marTop w:val="0"/>
      <w:marBottom w:val="0"/>
      <w:divBdr>
        <w:top w:val="none" w:sz="0" w:space="0" w:color="auto"/>
        <w:left w:val="none" w:sz="0" w:space="0" w:color="auto"/>
        <w:bottom w:val="none" w:sz="0" w:space="0" w:color="auto"/>
        <w:right w:val="none" w:sz="0" w:space="0" w:color="auto"/>
      </w:divBdr>
    </w:div>
    <w:div w:id="2116752054">
      <w:bodyDiv w:val="1"/>
      <w:marLeft w:val="0"/>
      <w:marRight w:val="0"/>
      <w:marTop w:val="0"/>
      <w:marBottom w:val="0"/>
      <w:divBdr>
        <w:top w:val="none" w:sz="0" w:space="0" w:color="auto"/>
        <w:left w:val="none" w:sz="0" w:space="0" w:color="auto"/>
        <w:bottom w:val="none" w:sz="0" w:space="0" w:color="auto"/>
        <w:right w:val="none" w:sz="0" w:space="0" w:color="auto"/>
      </w:divBdr>
    </w:div>
    <w:div w:id="2117291807">
      <w:bodyDiv w:val="1"/>
      <w:marLeft w:val="0"/>
      <w:marRight w:val="0"/>
      <w:marTop w:val="0"/>
      <w:marBottom w:val="0"/>
      <w:divBdr>
        <w:top w:val="none" w:sz="0" w:space="0" w:color="auto"/>
        <w:left w:val="none" w:sz="0" w:space="0" w:color="auto"/>
        <w:bottom w:val="none" w:sz="0" w:space="0" w:color="auto"/>
        <w:right w:val="none" w:sz="0" w:space="0" w:color="auto"/>
      </w:divBdr>
    </w:div>
    <w:div w:id="2120441894">
      <w:bodyDiv w:val="1"/>
      <w:marLeft w:val="0"/>
      <w:marRight w:val="0"/>
      <w:marTop w:val="0"/>
      <w:marBottom w:val="0"/>
      <w:divBdr>
        <w:top w:val="none" w:sz="0" w:space="0" w:color="auto"/>
        <w:left w:val="none" w:sz="0" w:space="0" w:color="auto"/>
        <w:bottom w:val="none" w:sz="0" w:space="0" w:color="auto"/>
        <w:right w:val="none" w:sz="0" w:space="0" w:color="auto"/>
      </w:divBdr>
    </w:div>
    <w:div w:id="2124036466">
      <w:bodyDiv w:val="1"/>
      <w:marLeft w:val="0"/>
      <w:marRight w:val="0"/>
      <w:marTop w:val="0"/>
      <w:marBottom w:val="0"/>
      <w:divBdr>
        <w:top w:val="none" w:sz="0" w:space="0" w:color="auto"/>
        <w:left w:val="none" w:sz="0" w:space="0" w:color="auto"/>
        <w:bottom w:val="none" w:sz="0" w:space="0" w:color="auto"/>
        <w:right w:val="none" w:sz="0" w:space="0" w:color="auto"/>
      </w:divBdr>
    </w:div>
    <w:div w:id="2124767988">
      <w:bodyDiv w:val="1"/>
      <w:marLeft w:val="0"/>
      <w:marRight w:val="0"/>
      <w:marTop w:val="0"/>
      <w:marBottom w:val="0"/>
      <w:divBdr>
        <w:top w:val="none" w:sz="0" w:space="0" w:color="auto"/>
        <w:left w:val="none" w:sz="0" w:space="0" w:color="auto"/>
        <w:bottom w:val="none" w:sz="0" w:space="0" w:color="auto"/>
        <w:right w:val="none" w:sz="0" w:space="0" w:color="auto"/>
      </w:divBdr>
    </w:div>
    <w:div w:id="2128696610">
      <w:bodyDiv w:val="1"/>
      <w:marLeft w:val="0"/>
      <w:marRight w:val="0"/>
      <w:marTop w:val="0"/>
      <w:marBottom w:val="0"/>
      <w:divBdr>
        <w:top w:val="none" w:sz="0" w:space="0" w:color="auto"/>
        <w:left w:val="none" w:sz="0" w:space="0" w:color="auto"/>
        <w:bottom w:val="none" w:sz="0" w:space="0" w:color="auto"/>
        <w:right w:val="none" w:sz="0" w:space="0" w:color="auto"/>
      </w:divBdr>
    </w:div>
    <w:div w:id="2129884845">
      <w:bodyDiv w:val="1"/>
      <w:marLeft w:val="0"/>
      <w:marRight w:val="0"/>
      <w:marTop w:val="0"/>
      <w:marBottom w:val="0"/>
      <w:divBdr>
        <w:top w:val="none" w:sz="0" w:space="0" w:color="auto"/>
        <w:left w:val="none" w:sz="0" w:space="0" w:color="auto"/>
        <w:bottom w:val="none" w:sz="0" w:space="0" w:color="auto"/>
        <w:right w:val="none" w:sz="0" w:space="0" w:color="auto"/>
      </w:divBdr>
    </w:div>
    <w:div w:id="2132241767">
      <w:bodyDiv w:val="1"/>
      <w:marLeft w:val="0"/>
      <w:marRight w:val="0"/>
      <w:marTop w:val="0"/>
      <w:marBottom w:val="0"/>
      <w:divBdr>
        <w:top w:val="none" w:sz="0" w:space="0" w:color="auto"/>
        <w:left w:val="none" w:sz="0" w:space="0" w:color="auto"/>
        <w:bottom w:val="none" w:sz="0" w:space="0" w:color="auto"/>
        <w:right w:val="none" w:sz="0" w:space="0" w:color="auto"/>
      </w:divBdr>
    </w:div>
    <w:div w:id="2132900792">
      <w:bodyDiv w:val="1"/>
      <w:marLeft w:val="0"/>
      <w:marRight w:val="0"/>
      <w:marTop w:val="0"/>
      <w:marBottom w:val="0"/>
      <w:divBdr>
        <w:top w:val="none" w:sz="0" w:space="0" w:color="auto"/>
        <w:left w:val="none" w:sz="0" w:space="0" w:color="auto"/>
        <w:bottom w:val="none" w:sz="0" w:space="0" w:color="auto"/>
        <w:right w:val="none" w:sz="0" w:space="0" w:color="auto"/>
      </w:divBdr>
      <w:divsChild>
        <w:div w:id="899754769">
          <w:marLeft w:val="0"/>
          <w:marRight w:val="0"/>
          <w:marTop w:val="0"/>
          <w:marBottom w:val="0"/>
          <w:divBdr>
            <w:top w:val="none" w:sz="0" w:space="0" w:color="auto"/>
            <w:left w:val="none" w:sz="0" w:space="0" w:color="auto"/>
            <w:bottom w:val="none" w:sz="0" w:space="0" w:color="auto"/>
            <w:right w:val="none" w:sz="0" w:space="0" w:color="auto"/>
          </w:divBdr>
        </w:div>
      </w:divsChild>
    </w:div>
    <w:div w:id="2134203563">
      <w:bodyDiv w:val="1"/>
      <w:marLeft w:val="0"/>
      <w:marRight w:val="0"/>
      <w:marTop w:val="0"/>
      <w:marBottom w:val="0"/>
      <w:divBdr>
        <w:top w:val="none" w:sz="0" w:space="0" w:color="auto"/>
        <w:left w:val="none" w:sz="0" w:space="0" w:color="auto"/>
        <w:bottom w:val="none" w:sz="0" w:space="0" w:color="auto"/>
        <w:right w:val="none" w:sz="0" w:space="0" w:color="auto"/>
      </w:divBdr>
    </w:div>
    <w:div w:id="2134520667">
      <w:bodyDiv w:val="1"/>
      <w:marLeft w:val="0"/>
      <w:marRight w:val="0"/>
      <w:marTop w:val="0"/>
      <w:marBottom w:val="0"/>
      <w:divBdr>
        <w:top w:val="none" w:sz="0" w:space="0" w:color="auto"/>
        <w:left w:val="none" w:sz="0" w:space="0" w:color="auto"/>
        <w:bottom w:val="none" w:sz="0" w:space="0" w:color="auto"/>
        <w:right w:val="none" w:sz="0" w:space="0" w:color="auto"/>
      </w:divBdr>
    </w:div>
    <w:div w:id="2137791352">
      <w:bodyDiv w:val="1"/>
      <w:marLeft w:val="0"/>
      <w:marRight w:val="0"/>
      <w:marTop w:val="0"/>
      <w:marBottom w:val="0"/>
      <w:divBdr>
        <w:top w:val="none" w:sz="0" w:space="0" w:color="auto"/>
        <w:left w:val="none" w:sz="0" w:space="0" w:color="auto"/>
        <w:bottom w:val="none" w:sz="0" w:space="0" w:color="auto"/>
        <w:right w:val="none" w:sz="0" w:space="0" w:color="auto"/>
      </w:divBdr>
    </w:div>
    <w:div w:id="2141604616">
      <w:bodyDiv w:val="1"/>
      <w:marLeft w:val="0"/>
      <w:marRight w:val="0"/>
      <w:marTop w:val="0"/>
      <w:marBottom w:val="0"/>
      <w:divBdr>
        <w:top w:val="none" w:sz="0" w:space="0" w:color="auto"/>
        <w:left w:val="none" w:sz="0" w:space="0" w:color="auto"/>
        <w:bottom w:val="none" w:sz="0" w:space="0" w:color="auto"/>
        <w:right w:val="none" w:sz="0" w:space="0" w:color="auto"/>
      </w:divBdr>
    </w:div>
    <w:div w:id="2141873497">
      <w:bodyDiv w:val="1"/>
      <w:marLeft w:val="0"/>
      <w:marRight w:val="0"/>
      <w:marTop w:val="0"/>
      <w:marBottom w:val="0"/>
      <w:divBdr>
        <w:top w:val="none" w:sz="0" w:space="0" w:color="auto"/>
        <w:left w:val="none" w:sz="0" w:space="0" w:color="auto"/>
        <w:bottom w:val="none" w:sz="0" w:space="0" w:color="auto"/>
        <w:right w:val="none" w:sz="0" w:space="0" w:color="auto"/>
      </w:divBdr>
    </w:div>
    <w:div w:id="2142796680">
      <w:bodyDiv w:val="1"/>
      <w:marLeft w:val="0"/>
      <w:marRight w:val="0"/>
      <w:marTop w:val="0"/>
      <w:marBottom w:val="0"/>
      <w:divBdr>
        <w:top w:val="none" w:sz="0" w:space="0" w:color="auto"/>
        <w:left w:val="none" w:sz="0" w:space="0" w:color="auto"/>
        <w:bottom w:val="none" w:sz="0" w:space="0" w:color="auto"/>
        <w:right w:val="none" w:sz="0" w:space="0" w:color="auto"/>
      </w:divBdr>
    </w:div>
    <w:div w:id="2144686111">
      <w:bodyDiv w:val="1"/>
      <w:marLeft w:val="0"/>
      <w:marRight w:val="0"/>
      <w:marTop w:val="0"/>
      <w:marBottom w:val="0"/>
      <w:divBdr>
        <w:top w:val="none" w:sz="0" w:space="0" w:color="auto"/>
        <w:left w:val="none" w:sz="0" w:space="0" w:color="auto"/>
        <w:bottom w:val="none" w:sz="0" w:space="0" w:color="auto"/>
        <w:right w:val="none" w:sz="0" w:space="0" w:color="auto"/>
      </w:divBdr>
      <w:divsChild>
        <w:div w:id="13757395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comments" Target="comments.xml"/><Relationship Id="rId117" Type="http://schemas.openxmlformats.org/officeDocument/2006/relationships/image" Target="media/image84.png"/><Relationship Id="rId21" Type="http://schemas.microsoft.com/office/2007/relationships/hdphoto" Target="media/hdphoto1.wdp"/><Relationship Id="rId42" Type="http://schemas.openxmlformats.org/officeDocument/2006/relationships/header" Target="header7.xml"/><Relationship Id="rId47" Type="http://schemas.openxmlformats.org/officeDocument/2006/relationships/image" Target="media/image22.png"/><Relationship Id="rId63" Type="http://schemas.openxmlformats.org/officeDocument/2006/relationships/image" Target="media/image37.png"/><Relationship Id="rId68" Type="http://schemas.openxmlformats.org/officeDocument/2006/relationships/image" Target="media/image42.png"/><Relationship Id="rId84" Type="http://schemas.openxmlformats.org/officeDocument/2006/relationships/image" Target="media/image58.png"/><Relationship Id="rId89" Type="http://schemas.microsoft.com/office/2007/relationships/hdphoto" Target="media/hdphoto2.wdp"/><Relationship Id="rId112" Type="http://schemas.openxmlformats.org/officeDocument/2006/relationships/image" Target="media/image81.png"/><Relationship Id="rId133" Type="http://schemas.openxmlformats.org/officeDocument/2006/relationships/image" Target="media/image95.png"/><Relationship Id="rId138" Type="http://schemas.openxmlformats.org/officeDocument/2006/relationships/image" Target="media/image99.png"/><Relationship Id="rId154" Type="http://schemas.openxmlformats.org/officeDocument/2006/relationships/image" Target="media/image113.jpeg"/><Relationship Id="rId159" Type="http://schemas.openxmlformats.org/officeDocument/2006/relationships/image" Target="media/image116.png"/><Relationship Id="rId170" Type="http://schemas.openxmlformats.org/officeDocument/2006/relationships/header" Target="header14.xml"/><Relationship Id="rId16" Type="http://schemas.openxmlformats.org/officeDocument/2006/relationships/header" Target="header3.xml"/><Relationship Id="rId107" Type="http://schemas.openxmlformats.org/officeDocument/2006/relationships/image" Target="media/image78.jpeg"/><Relationship Id="rId11" Type="http://schemas.openxmlformats.org/officeDocument/2006/relationships/image" Target="media/image1.png"/><Relationship Id="rId32" Type="http://schemas.openxmlformats.org/officeDocument/2006/relationships/image" Target="media/image8.png"/><Relationship Id="rId37" Type="http://schemas.openxmlformats.org/officeDocument/2006/relationships/image" Target="media/image13.png"/><Relationship Id="rId53" Type="http://schemas.openxmlformats.org/officeDocument/2006/relationships/image" Target="media/image28.emf"/><Relationship Id="rId58" Type="http://schemas.openxmlformats.org/officeDocument/2006/relationships/image" Target="media/image32.png"/><Relationship Id="rId74" Type="http://schemas.openxmlformats.org/officeDocument/2006/relationships/image" Target="media/image48.png"/><Relationship Id="rId79" Type="http://schemas.openxmlformats.org/officeDocument/2006/relationships/image" Target="media/image53.jpeg"/><Relationship Id="rId102" Type="http://schemas.microsoft.com/office/2007/relationships/hdphoto" Target="media/hdphoto3.wdp"/><Relationship Id="rId123" Type="http://schemas.microsoft.com/office/2007/relationships/hdphoto" Target="media/hdphoto10.wdp"/><Relationship Id="rId128" Type="http://schemas.openxmlformats.org/officeDocument/2006/relationships/image" Target="media/image91.jpeg"/><Relationship Id="rId144" Type="http://schemas.openxmlformats.org/officeDocument/2006/relationships/header" Target="header9.xml"/><Relationship Id="rId149" Type="http://schemas.openxmlformats.org/officeDocument/2006/relationships/image" Target="media/image108.png"/><Relationship Id="rId5" Type="http://schemas.openxmlformats.org/officeDocument/2006/relationships/numbering" Target="numbering.xml"/><Relationship Id="rId90" Type="http://schemas.openxmlformats.org/officeDocument/2006/relationships/image" Target="media/image62.png"/><Relationship Id="rId95" Type="http://schemas.openxmlformats.org/officeDocument/2006/relationships/image" Target="media/image67.png"/><Relationship Id="rId160" Type="http://schemas.openxmlformats.org/officeDocument/2006/relationships/image" Target="media/image117.png"/><Relationship Id="rId165" Type="http://schemas.openxmlformats.org/officeDocument/2006/relationships/image" Target="media/image122.png"/><Relationship Id="rId22" Type="http://schemas.openxmlformats.org/officeDocument/2006/relationships/image" Target="media/image3.jpeg"/><Relationship Id="rId27" Type="http://schemas.microsoft.com/office/2011/relationships/commentsExtended" Target="commentsExtended.xml"/><Relationship Id="rId43" Type="http://schemas.openxmlformats.org/officeDocument/2006/relationships/image" Target="media/image18.png"/><Relationship Id="rId48" Type="http://schemas.openxmlformats.org/officeDocument/2006/relationships/image" Target="media/image23.png"/><Relationship Id="rId64" Type="http://schemas.openxmlformats.org/officeDocument/2006/relationships/image" Target="media/image38.png"/><Relationship Id="rId69" Type="http://schemas.openxmlformats.org/officeDocument/2006/relationships/image" Target="media/image43.png"/><Relationship Id="rId113" Type="http://schemas.microsoft.com/office/2007/relationships/hdphoto" Target="media/hdphoto6.wdp"/><Relationship Id="rId118" Type="http://schemas.microsoft.com/office/2007/relationships/hdphoto" Target="media/hdphoto8.wdp"/><Relationship Id="rId134" Type="http://schemas.openxmlformats.org/officeDocument/2006/relationships/image" Target="media/image96.jpeg"/><Relationship Id="rId139" Type="http://schemas.microsoft.com/office/2007/relationships/hdphoto" Target="media/hdphoto14.wdp"/><Relationship Id="rId80" Type="http://schemas.openxmlformats.org/officeDocument/2006/relationships/image" Target="media/image54.png"/><Relationship Id="rId85" Type="http://schemas.openxmlformats.org/officeDocument/2006/relationships/header" Target="header8.xml"/><Relationship Id="rId150" Type="http://schemas.openxmlformats.org/officeDocument/2006/relationships/image" Target="media/image109.jpeg"/><Relationship Id="rId155" Type="http://schemas.openxmlformats.org/officeDocument/2006/relationships/header" Target="header10.xml"/><Relationship Id="rId171" Type="http://schemas.openxmlformats.org/officeDocument/2006/relationships/header" Target="header15.xml"/><Relationship Id="rId12" Type="http://schemas.openxmlformats.org/officeDocument/2006/relationships/header" Target="header1.xml"/><Relationship Id="rId17" Type="http://schemas.openxmlformats.org/officeDocument/2006/relationships/footer" Target="footer3.xml"/><Relationship Id="rId33" Type="http://schemas.openxmlformats.org/officeDocument/2006/relationships/image" Target="media/image9.png"/><Relationship Id="rId38" Type="http://schemas.openxmlformats.org/officeDocument/2006/relationships/image" Target="media/image14.png"/><Relationship Id="rId59" Type="http://schemas.openxmlformats.org/officeDocument/2006/relationships/image" Target="media/image33.png"/><Relationship Id="rId103" Type="http://schemas.openxmlformats.org/officeDocument/2006/relationships/image" Target="media/image74.jpeg"/><Relationship Id="rId108" Type="http://schemas.openxmlformats.org/officeDocument/2006/relationships/image" Target="media/image79.png"/><Relationship Id="rId124" Type="http://schemas.openxmlformats.org/officeDocument/2006/relationships/image" Target="media/image88.png"/><Relationship Id="rId129" Type="http://schemas.openxmlformats.org/officeDocument/2006/relationships/image" Target="media/image92.jpeg"/><Relationship Id="rId54" Type="http://schemas.openxmlformats.org/officeDocument/2006/relationships/image" Target="media/image29.emf"/><Relationship Id="rId70" Type="http://schemas.openxmlformats.org/officeDocument/2006/relationships/image" Target="media/image44.png"/><Relationship Id="rId75" Type="http://schemas.openxmlformats.org/officeDocument/2006/relationships/image" Target="media/image49.png"/><Relationship Id="rId91" Type="http://schemas.openxmlformats.org/officeDocument/2006/relationships/image" Target="media/image63.png"/><Relationship Id="rId96" Type="http://schemas.openxmlformats.org/officeDocument/2006/relationships/image" Target="media/image68.png"/><Relationship Id="rId140" Type="http://schemas.openxmlformats.org/officeDocument/2006/relationships/image" Target="media/image100.png"/><Relationship Id="rId145" Type="http://schemas.openxmlformats.org/officeDocument/2006/relationships/image" Target="media/image104.png"/><Relationship Id="rId161" Type="http://schemas.openxmlformats.org/officeDocument/2006/relationships/image" Target="media/image118.png"/><Relationship Id="rId166" Type="http://schemas.openxmlformats.org/officeDocument/2006/relationships/image" Target="media/image123.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footer" Target="footer2.xml"/><Relationship Id="rId23" Type="http://schemas.openxmlformats.org/officeDocument/2006/relationships/image" Target="media/image4.jpeg"/><Relationship Id="rId28" Type="http://schemas.microsoft.com/office/2016/09/relationships/commentsIds" Target="commentsIds.xml"/><Relationship Id="rId36" Type="http://schemas.openxmlformats.org/officeDocument/2006/relationships/image" Target="media/image12.jpeg"/><Relationship Id="rId49" Type="http://schemas.openxmlformats.org/officeDocument/2006/relationships/image" Target="media/image24.png"/><Relationship Id="rId57" Type="http://schemas.openxmlformats.org/officeDocument/2006/relationships/hyperlink" Target="https://github.com/LPI-2020/DWR-19" TargetMode="External"/><Relationship Id="rId106" Type="http://schemas.openxmlformats.org/officeDocument/2006/relationships/image" Target="media/image77.jpeg"/><Relationship Id="rId114" Type="http://schemas.openxmlformats.org/officeDocument/2006/relationships/image" Target="media/image82.png"/><Relationship Id="rId119" Type="http://schemas.openxmlformats.org/officeDocument/2006/relationships/image" Target="media/image85.png"/><Relationship Id="rId127" Type="http://schemas.microsoft.com/office/2007/relationships/hdphoto" Target="media/hdphoto11.wdp"/><Relationship Id="rId10" Type="http://schemas.openxmlformats.org/officeDocument/2006/relationships/endnotes" Target="endnotes.xml"/><Relationship Id="rId31" Type="http://schemas.openxmlformats.org/officeDocument/2006/relationships/image" Target="media/image7.png"/><Relationship Id="rId44" Type="http://schemas.openxmlformats.org/officeDocument/2006/relationships/image" Target="media/image19.png"/><Relationship Id="rId52" Type="http://schemas.openxmlformats.org/officeDocument/2006/relationships/image" Target="media/image27.png"/><Relationship Id="rId60" Type="http://schemas.openxmlformats.org/officeDocument/2006/relationships/image" Target="media/image34.png"/><Relationship Id="rId65" Type="http://schemas.openxmlformats.org/officeDocument/2006/relationships/image" Target="media/image39.png"/><Relationship Id="rId73" Type="http://schemas.openxmlformats.org/officeDocument/2006/relationships/image" Target="media/image47.png"/><Relationship Id="rId78" Type="http://schemas.openxmlformats.org/officeDocument/2006/relationships/image" Target="media/image52.jpeg"/><Relationship Id="rId81" Type="http://schemas.openxmlformats.org/officeDocument/2006/relationships/image" Target="media/image55.png"/><Relationship Id="rId86" Type="http://schemas.openxmlformats.org/officeDocument/2006/relationships/image" Target="media/image59.png"/><Relationship Id="rId94" Type="http://schemas.openxmlformats.org/officeDocument/2006/relationships/image" Target="media/image66.jpeg"/><Relationship Id="rId99" Type="http://schemas.openxmlformats.org/officeDocument/2006/relationships/image" Target="media/image71.png"/><Relationship Id="rId101" Type="http://schemas.openxmlformats.org/officeDocument/2006/relationships/image" Target="media/image73.png"/><Relationship Id="rId122" Type="http://schemas.openxmlformats.org/officeDocument/2006/relationships/image" Target="media/image87.png"/><Relationship Id="rId130" Type="http://schemas.openxmlformats.org/officeDocument/2006/relationships/image" Target="media/image93.jpeg"/><Relationship Id="rId135" Type="http://schemas.openxmlformats.org/officeDocument/2006/relationships/image" Target="media/image97.jpeg"/><Relationship Id="rId143" Type="http://schemas.openxmlformats.org/officeDocument/2006/relationships/image" Target="media/image103.jpeg"/><Relationship Id="rId148" Type="http://schemas.openxmlformats.org/officeDocument/2006/relationships/image" Target="media/image107.jpeg"/><Relationship Id="rId151" Type="http://schemas.openxmlformats.org/officeDocument/2006/relationships/image" Target="media/image110.png"/><Relationship Id="rId156" Type="http://schemas.openxmlformats.org/officeDocument/2006/relationships/image" Target="media/image114.png"/><Relationship Id="rId164" Type="http://schemas.openxmlformats.org/officeDocument/2006/relationships/image" Target="media/image121.png"/><Relationship Id="rId169" Type="http://schemas.openxmlformats.org/officeDocument/2006/relationships/header" Target="header13.xml"/><Relationship Id="rId4" Type="http://schemas.openxmlformats.org/officeDocument/2006/relationships/customXml" Target="../customXml/item4.xml"/><Relationship Id="rId9" Type="http://schemas.openxmlformats.org/officeDocument/2006/relationships/footnotes" Target="footnotes.xml"/><Relationship Id="rId172" Type="http://schemas.openxmlformats.org/officeDocument/2006/relationships/fontTable" Target="fontTable.xml"/><Relationship Id="rId13" Type="http://schemas.openxmlformats.org/officeDocument/2006/relationships/footer" Target="footer1.xml"/><Relationship Id="rId18" Type="http://schemas.openxmlformats.org/officeDocument/2006/relationships/header" Target="header4.xml"/><Relationship Id="rId39" Type="http://schemas.openxmlformats.org/officeDocument/2006/relationships/image" Target="media/image15.png"/><Relationship Id="rId109" Type="http://schemas.microsoft.com/office/2007/relationships/hdphoto" Target="media/hdphoto4.wdp"/><Relationship Id="rId34" Type="http://schemas.openxmlformats.org/officeDocument/2006/relationships/image" Target="media/image10.jpeg"/><Relationship Id="rId50" Type="http://schemas.openxmlformats.org/officeDocument/2006/relationships/image" Target="media/image25.png"/><Relationship Id="rId55" Type="http://schemas.openxmlformats.org/officeDocument/2006/relationships/image" Target="media/image30.emf"/><Relationship Id="rId76" Type="http://schemas.openxmlformats.org/officeDocument/2006/relationships/image" Target="media/image50.png"/><Relationship Id="rId97" Type="http://schemas.openxmlformats.org/officeDocument/2006/relationships/image" Target="media/image69.jpeg"/><Relationship Id="rId104" Type="http://schemas.openxmlformats.org/officeDocument/2006/relationships/image" Target="media/image75.jpeg"/><Relationship Id="rId120" Type="http://schemas.microsoft.com/office/2007/relationships/hdphoto" Target="media/hdphoto9.wdp"/><Relationship Id="rId125" Type="http://schemas.openxmlformats.org/officeDocument/2006/relationships/image" Target="media/image89.png"/><Relationship Id="rId141" Type="http://schemas.openxmlformats.org/officeDocument/2006/relationships/image" Target="media/image101.png"/><Relationship Id="rId146" Type="http://schemas.openxmlformats.org/officeDocument/2006/relationships/image" Target="media/image105.jpeg"/><Relationship Id="rId167" Type="http://schemas.openxmlformats.org/officeDocument/2006/relationships/image" Target="media/image124.png"/><Relationship Id="rId7" Type="http://schemas.openxmlformats.org/officeDocument/2006/relationships/settings" Target="settings.xml"/><Relationship Id="rId71" Type="http://schemas.openxmlformats.org/officeDocument/2006/relationships/image" Target="media/image45.png"/><Relationship Id="rId92" Type="http://schemas.openxmlformats.org/officeDocument/2006/relationships/image" Target="media/image64.jpeg"/><Relationship Id="rId162" Type="http://schemas.openxmlformats.org/officeDocument/2006/relationships/image" Target="media/image119.png"/><Relationship Id="rId2" Type="http://schemas.openxmlformats.org/officeDocument/2006/relationships/customXml" Target="../customXml/item2.xml"/><Relationship Id="rId29" Type="http://schemas.openxmlformats.org/officeDocument/2006/relationships/header" Target="header6.xml"/><Relationship Id="rId24" Type="http://schemas.openxmlformats.org/officeDocument/2006/relationships/image" Target="media/image5.png"/><Relationship Id="rId40" Type="http://schemas.openxmlformats.org/officeDocument/2006/relationships/image" Target="media/image16.jpeg"/><Relationship Id="rId45" Type="http://schemas.openxmlformats.org/officeDocument/2006/relationships/image" Target="media/image20.png"/><Relationship Id="rId66" Type="http://schemas.openxmlformats.org/officeDocument/2006/relationships/image" Target="media/image40.png"/><Relationship Id="rId87" Type="http://schemas.openxmlformats.org/officeDocument/2006/relationships/image" Target="media/image60.png"/><Relationship Id="rId110" Type="http://schemas.openxmlformats.org/officeDocument/2006/relationships/image" Target="media/image80.png"/><Relationship Id="rId115" Type="http://schemas.microsoft.com/office/2007/relationships/hdphoto" Target="media/hdphoto7.wdp"/><Relationship Id="rId131" Type="http://schemas.openxmlformats.org/officeDocument/2006/relationships/image" Target="media/image94.png"/><Relationship Id="rId136" Type="http://schemas.openxmlformats.org/officeDocument/2006/relationships/image" Target="media/image98.png"/><Relationship Id="rId157" Type="http://schemas.openxmlformats.org/officeDocument/2006/relationships/header" Target="header11.xml"/><Relationship Id="rId61" Type="http://schemas.openxmlformats.org/officeDocument/2006/relationships/image" Target="media/image35.png"/><Relationship Id="rId82" Type="http://schemas.openxmlformats.org/officeDocument/2006/relationships/image" Target="media/image56.png"/><Relationship Id="rId152" Type="http://schemas.openxmlformats.org/officeDocument/2006/relationships/image" Target="media/image111.jpeg"/><Relationship Id="rId173" Type="http://schemas.microsoft.com/office/2011/relationships/people" Target="people.xml"/><Relationship Id="rId19" Type="http://schemas.openxmlformats.org/officeDocument/2006/relationships/header" Target="header5.xml"/><Relationship Id="rId14" Type="http://schemas.openxmlformats.org/officeDocument/2006/relationships/header" Target="header2.xml"/><Relationship Id="rId30" Type="http://schemas.openxmlformats.org/officeDocument/2006/relationships/footer" Target="footer4.xml"/><Relationship Id="rId35" Type="http://schemas.openxmlformats.org/officeDocument/2006/relationships/image" Target="media/image11.png"/><Relationship Id="rId56" Type="http://schemas.openxmlformats.org/officeDocument/2006/relationships/image" Target="media/image31.emf"/><Relationship Id="rId77" Type="http://schemas.openxmlformats.org/officeDocument/2006/relationships/image" Target="media/image51.jpeg"/><Relationship Id="rId100" Type="http://schemas.openxmlformats.org/officeDocument/2006/relationships/image" Target="media/image72.png"/><Relationship Id="rId105" Type="http://schemas.openxmlformats.org/officeDocument/2006/relationships/image" Target="media/image76.jpeg"/><Relationship Id="rId126" Type="http://schemas.openxmlformats.org/officeDocument/2006/relationships/image" Target="media/image90.png"/><Relationship Id="rId147" Type="http://schemas.openxmlformats.org/officeDocument/2006/relationships/image" Target="media/image106.png"/><Relationship Id="rId168" Type="http://schemas.openxmlformats.org/officeDocument/2006/relationships/header" Target="header12.xml"/><Relationship Id="rId8" Type="http://schemas.openxmlformats.org/officeDocument/2006/relationships/webSettings" Target="webSettings.xml"/><Relationship Id="rId51" Type="http://schemas.openxmlformats.org/officeDocument/2006/relationships/image" Target="media/image26.png"/><Relationship Id="rId72" Type="http://schemas.openxmlformats.org/officeDocument/2006/relationships/image" Target="media/image46.png"/><Relationship Id="rId93" Type="http://schemas.openxmlformats.org/officeDocument/2006/relationships/image" Target="media/image65.jpeg"/><Relationship Id="rId98" Type="http://schemas.openxmlformats.org/officeDocument/2006/relationships/image" Target="media/image70.jpeg"/><Relationship Id="rId121" Type="http://schemas.openxmlformats.org/officeDocument/2006/relationships/image" Target="media/image86.jpeg"/><Relationship Id="rId142" Type="http://schemas.openxmlformats.org/officeDocument/2006/relationships/image" Target="media/image102.jpeg"/><Relationship Id="rId163" Type="http://schemas.openxmlformats.org/officeDocument/2006/relationships/image" Target="media/image120.png"/><Relationship Id="rId3" Type="http://schemas.openxmlformats.org/officeDocument/2006/relationships/customXml" Target="../customXml/item3.xml"/><Relationship Id="rId25" Type="http://schemas.openxmlformats.org/officeDocument/2006/relationships/image" Target="media/image6.png"/><Relationship Id="rId46" Type="http://schemas.openxmlformats.org/officeDocument/2006/relationships/image" Target="media/image21.png"/><Relationship Id="rId67" Type="http://schemas.openxmlformats.org/officeDocument/2006/relationships/image" Target="media/image41.png"/><Relationship Id="rId116" Type="http://schemas.openxmlformats.org/officeDocument/2006/relationships/image" Target="media/image83.jpg"/><Relationship Id="rId137" Type="http://schemas.microsoft.com/office/2007/relationships/hdphoto" Target="media/hdphoto13.wdp"/><Relationship Id="rId158" Type="http://schemas.openxmlformats.org/officeDocument/2006/relationships/image" Target="media/image115.png"/><Relationship Id="rId20" Type="http://schemas.openxmlformats.org/officeDocument/2006/relationships/image" Target="media/image2.png"/><Relationship Id="rId41" Type="http://schemas.openxmlformats.org/officeDocument/2006/relationships/image" Target="media/image17.png"/><Relationship Id="rId62" Type="http://schemas.openxmlformats.org/officeDocument/2006/relationships/image" Target="media/image36.png"/><Relationship Id="rId83" Type="http://schemas.openxmlformats.org/officeDocument/2006/relationships/image" Target="media/image57.png"/><Relationship Id="rId88" Type="http://schemas.openxmlformats.org/officeDocument/2006/relationships/image" Target="media/image61.png"/><Relationship Id="rId111" Type="http://schemas.microsoft.com/office/2007/relationships/hdphoto" Target="media/hdphoto5.wdp"/><Relationship Id="rId132" Type="http://schemas.microsoft.com/office/2007/relationships/hdphoto" Target="media/hdphoto12.wdp"/><Relationship Id="rId153" Type="http://schemas.openxmlformats.org/officeDocument/2006/relationships/image" Target="media/image112.png"/><Relationship Id="rId174" Type="http://schemas.openxmlformats.org/officeDocument/2006/relationships/theme" Target="theme/theme1.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4DBF703CA983FF4EAE546D2815171BF3" ma:contentTypeVersion="8" ma:contentTypeDescription="Criar um novo documento." ma:contentTypeScope="" ma:versionID="bf769872a05fb3873a54aa865027eeda">
  <xsd:schema xmlns:xsd="http://www.w3.org/2001/XMLSchema" xmlns:xs="http://www.w3.org/2001/XMLSchema" xmlns:p="http://schemas.microsoft.com/office/2006/metadata/properties" xmlns:ns2="221af34d-f2aa-48e5-926f-3136f47e270b" targetNamespace="http://schemas.microsoft.com/office/2006/metadata/properties" ma:root="true" ma:fieldsID="d707a1cc37e4764c0d3ffffb84474dab" ns2:_="">
    <xsd:import namespace="221af34d-f2aa-48e5-926f-3136f47e270b"/>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element ref="ns2:MediaServiceDateTaken"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21af34d-f2aa-48e5-926f-3136f47e270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DateTaken" ma:index="14" nillable="true" ma:displayName="MediaServiceDateTaken" ma:hidden="true" ma:internalName="MediaServiceDateTaken" ma:readOnly="true">
      <xsd:simpleType>
        <xsd:restriction base="dms:Text"/>
      </xsd:simpleType>
    </xsd:element>
    <xsd:element name="MediaLengthInSeconds" ma:index="15" nillable="true" ma:displayName="Length (seconds)"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IEEE2006OfficeOnline.xsl" StyleName="IEEE" Version="2006">
  <b:Source>
    <b:Tag>SIC20</b:Tag>
    <b:SourceType>DocumentFromInternetSite</b:SourceType>
    <b:Guid>{6BF87046-8BEF-4598-8BEF-BD861CC715AA}</b:Guid>
    <b:Author>
      <b:Author>
        <b:Corporate>SIC Notícias</b:Corporate>
      </b:Author>
    </b:Author>
    <b:Title>Coronavírus - Hospitais de Lisboa quase a esgotar capacidade</b:Title>
    <b:Year>2020</b:Year>
    <b:Month>outubro</b:Month>
    <b:Day>14</b:Day>
    <b:YearAccessed>2021</b:YearAccessed>
    <b:MonthAccessed>março</b:MonthAccessed>
    <b:DayAccessed>24</b:DayAccessed>
    <b:URL>https://sicnoticias.pt/especiais/coronavirus/2020-10-14-Hospitais-de-Lisboa-quase-a-esgotar-capacidade</b:URL>
    <b:RefOrder>2</b:RefOrder>
  </b:Source>
  <b:Source>
    <b:Tag>STM211</b:Tag>
    <b:SourceType>InternetSite</b:SourceType>
    <b:Guid>{8BC22F64-8A7C-4A8C-B6CA-B152A073955F}</b:Guid>
    <b:Author>
      <b:Author>
        <b:NameList>
          <b:Person>
            <b:Last>STMicroeletronics</b:Last>
          </b:Person>
        </b:NameList>
      </b:Author>
    </b:Author>
    <b:Title>STM32CubeMX - STM32Cube initialization code generator</b:Title>
    <b:YearAccessed>2021</b:YearAccessed>
    <b:MonthAccessed>março</b:MonthAccessed>
    <b:DayAccessed>24</b:DayAccessed>
    <b:URL>https://www.st.com/en/development-tools/stm32cubemx.html</b:URL>
    <b:RefOrder>9</b:RefOrder>
  </b:Source>
  <b:Source>
    <b:Tag>Con20</b:Tag>
    <b:SourceType>InternetSite</b:SourceType>
    <b:Guid>{497DD423-E3C6-4E2E-969A-7F62869953FC}</b:Guid>
    <b:Title>Conheça Jaci: o robô de desinfecção que auxilia no combate a Covid-19</b:Title>
    <b:Year>2020</b:Year>
    <b:Month>abril</b:Month>
    <b:Day>29</b:Day>
    <b:YearAccessed>2021</b:YearAccessed>
    <b:MonthAccessed>março</b:MonthAccessed>
    <b:DayAccessed>15</b:DayAccessed>
    <b:URL>https://www.pucrs.br/tecnopuc/2020/04/29/conheca-jaci-o-robo-de-desinfeccao-que-auxilia-no-combate-covid-19/</b:URL>
    <b:ProductionCompany>Tecnopuc</b:ProductionCompany>
    <b:RefOrder>3</b:RefOrder>
  </b:Source>
  <b:Source>
    <b:Tag>DOn</b:Tag>
    <b:SourceType>InternetSite</b:SourceType>
    <b:Guid>{F957FF8B-A7A1-4717-A6A5-C17955D9A26F}</b:Guid>
    <b:Author>
      <b:Author>
        <b:NameList>
          <b:Person>
            <b:Last>D'Onfro</b:Last>
            <b:First>Jillian</b:First>
          </b:Person>
        </b:NameList>
      </b:Author>
    </b:Author>
    <b:Title>Robots To The Rescue: How High-Tech Machines Are Being Used To Contain The Wuhan Coronavirus</b:Title>
    <b:Year>2020</b:Year>
    <b:Month>fevereiro</b:Month>
    <b:Day>2</b:Day>
    <b:YearAccessed>2021</b:YearAccessed>
    <b:MonthAccessed>março</b:MonthAccessed>
    <b:DayAccessed>2</b:DayAccessed>
    <b:URL>https://www.forbes.com/sites/jilliandonfro/2020/02/02/robots-to-the-rescue-how-high-tech-machines-are-being-used-to-contain-the-wuhan-coronavirus/?sh=73364f201779</b:URL>
    <b:InternetSiteTitle>Forbes</b:InternetSiteTitle>
    <b:RefOrder>6</b:RefOrder>
  </b:Source>
  <b:Source>
    <b:Tag>Bot21</b:Tag>
    <b:SourceType>InternetSite</b:SourceType>
    <b:Guid>{321646DD-1D67-4023-8B44-35751FEF745E}</b:Guid>
    <b:Author>
      <b:Author>
        <b:Corporate>Botnroll</b:Corporate>
      </b:Author>
    </b:Author>
    <b:Title>Carregador 3 baterias 18650 em série - AC 100~240V DC 12,6V 1A</b:Title>
    <b:YearAccessed>2021</b:YearAccessed>
    <b:MonthAccessed>junho</b:MonthAccessed>
    <b:DayAccessed>20</b:DayAccessed>
    <b:URL>https://www.botnroll.com/pt/alimentadores-acdc-12v/2557-carregador-3-baterias-18650-em-s-rie-ac-100-240v-dc-12-6v-1a.html</b:URL>
    <b:RefOrder>21</b:RefOrder>
  </b:Source>
  <b:Source>
    <b:Tag>BMS</b:Tag>
    <b:SourceType>InternetSite</b:SourceType>
    <b:Guid>{6F21DAD6-2DCE-4643-8644-2F53A2E61884}</b:Guid>
    <b:Title>BMS PARA PROTECÇÃO BATERIAS 18650 3S 12,6V 20A</b:Title>
    <b:YearAccessed>2021</b:YearAccessed>
    <b:MonthAccessed>fevereiro</b:MonthAccessed>
    <b:DayAccessed>10</b:DayAccessed>
    <b:URL>https://www.botnroll.com/pt/acessorios/2558-bms-para-protec-o-baterias-18650-3s-12-6v-20a.html</b:URL>
    <b:RefOrder>20</b:RefOrder>
  </b:Source>
  <b:Source>
    <b:Tag>MIT21</b:Tag>
    <b:SourceType>InternetSite</b:SourceType>
    <b:Guid>{8D848167-2677-4113-99E2-9C88226AB8BB}</b:Guid>
    <b:Author>
      <b:Author>
        <b:Corporate>MIT APP INVENTOR</b:Corporate>
      </b:Author>
    </b:Author>
    <b:YearAccessed>2021</b:YearAccessed>
    <b:MonthAccessed>junho</b:MonthAccessed>
    <b:DayAccessed>20</b:DayAccessed>
    <b:URL>https://appinventor.mit.edu/</b:URL>
    <b:RefOrder>26</b:RefOrder>
  </b:Source>
  <b:Source>
    <b:Tag>Bot211</b:Tag>
    <b:SourceType>InternetSite</b:SourceType>
    <b:Guid>{18EF9A55-1059-4C51-9A2C-2CB20F0962E0}</b:Guid>
    <b:Author>
      <b:Author>
        <b:Corporate>Botnroll</b:Corporate>
      </b:Author>
    </b:Author>
    <b:Title>Interruptor painel redondo</b:Title>
    <b:YearAccessed>2021</b:YearAccessed>
    <b:MonthAccessed>junho</b:MonthAccessed>
    <b:DayAccessed>20</b:DayAccessed>
    <b:URL>https://www.botnroll.com/pt/interruptores-botoes/535-switch-de-painel-spst-redondo.html</b:URL>
    <b:RefOrder>27</b:RefOrder>
  </b:Source>
  <b:Source>
    <b:Tag>Baterias_life</b:Tag>
    <b:SourceType>InternetSite</b:SourceType>
    <b:Guid>{DDFC4D76-C510-4C88-B47C-28CD909034AD}</b:Guid>
    <b:Title>How to Prolong the Life of an 18650 Battery</b:Title>
    <b:ProductionCompany>instructables ciruits</b:ProductionCompany>
    <b:YearAccessed>2021</b:YearAccessed>
    <b:MonthAccessed>fevereiro</b:MonthAccessed>
    <b:DayAccessed>11</b:DayAccessed>
    <b:URL>https://www.instructables.com/How-to-Prolong-the-Life-of-an-18650-Battery/</b:URL>
    <b:RefOrder>35</b:RefOrder>
  </b:Source>
  <b:Source>
    <b:Tag>Ceramics</b:Tag>
    <b:SourceType>InternetSite</b:SourceType>
    <b:Guid>{87B31000-3073-4A77-9365-0DE90468060F}</b:Guid>
    <b:Title>How can I estimate the life of ceramic capacitors?</b:Title>
    <b:ProductionCompany>Taiyo Yuden</b:ProductionCompany>
    <b:YearAccessed>2021</b:YearAccessed>
    <b:MonthAccessed>fevereiro</b:MonthAccessed>
    <b:DayAccessed>11</b:DayAccessed>
    <b:URL>https://www.yuden.co.jp/eu/product/support/faq/q020.html</b:URL>
    <b:RefOrder>36</b:RefOrder>
  </b:Source>
  <b:Source>
    <b:Tag>Github</b:Tag>
    <b:SourceType>InternetSite</b:SourceType>
    <b:Guid>{8C5448B3-A80C-4A75-92A9-E25AD7511CB2}</b:Guid>
    <b:Title>Github</b:Title>
    <b:YearAccessed>2021</b:YearAccessed>
    <b:MonthAccessed>4</b:MonthAccessed>
    <b:DayAccessed>20</b:DayAccessed>
    <b:URL>https://github.com/</b:URL>
    <b:RefOrder>24</b:RefOrder>
  </b:Source>
  <b:Source>
    <b:Tag>Git21</b:Tag>
    <b:SourceType>InternetSite</b:SourceType>
    <b:Guid>{D715CDE5-0EE0-4F47-8B83-31B218179E88}</b:Guid>
    <b:Title>Git - local branching on the cheap</b:Title>
    <b:YearAccessed>2021</b:YearAccessed>
    <b:MonthAccessed>4</b:MonthAccessed>
    <b:DayAccessed>20</b:DayAccessed>
    <b:URL>https://git-scm.com/</b:URL>
    <b:RefOrder>25</b:RefOrder>
  </b:Source>
  <b:Source>
    <b:Tag>Fonte_bb</b:Tag>
    <b:SourceType>InternetSite</b:SourceType>
    <b:Guid>{0EABED65-A1A5-4A73-ADCF-282D00FB267E}</b:Guid>
    <b:Title>Fonte de alimentação para breadboard V2 5V/3.3V</b:Title>
    <b:YearAccessed>2021</b:YearAccessed>
    <b:MonthAccessed>junho</b:MonthAccessed>
    <b:DayAccessed>20</b:DayAccessed>
    <b:URL>https://www.botnroll.com/pt/alimentadores-acdc-5v/796-fonte-de-alimentacao-para-breadboard-tol123d3p.html</b:URL>
    <b:Author>
      <b:Author>
        <b:Corporate>Botnroll</b:Corporate>
      </b:Author>
    </b:Author>
    <b:RefOrder>18</b:RefOrder>
  </b:Source>
  <b:Source>
    <b:Tag>step_down</b:Tag>
    <b:SourceType>InternetSite</b:SourceType>
    <b:Guid>{E1C547A6-0EDF-459C-9BF8-CB08F6A03BA4}</b:Guid>
    <b:Author>
      <b:Author>
        <b:Corporate>Botnroll</b:Corporate>
      </b:Author>
    </b:Author>
    <b:Title>Step-down para 5V até 8A 40W com 4 portas USB entrada 8V~35V</b:Title>
    <b:YearAccessed>2021</b:YearAccessed>
    <b:MonthAccessed>junho</b:MonthAccessed>
    <b:DayAccessed>20</b:DayAccessed>
    <b:URL>https://www.botnroll.com/pt/conversores-dcdc/3650-step-down-para-5v-at-8a-40w-com-4-portas-usb-entrada-8v-35v.html</b:URL>
    <b:RefOrder>23</b:RefOrder>
  </b:Source>
  <b:Source>
    <b:Tag>3avaga</b:Tag>
    <b:SourceType>InternetSite</b:SourceType>
    <b:Guid>{91AB8EDB-5DCF-4DFA-B27C-738E6D206915}</b:Guid>
    <b:Title>Pico da terceira vaga da pandemia atingido a 29 de janeiro</b:Title>
    <b:InternetSiteTitle>Sns.gov.pt</b:InternetSiteTitle>
    <b:Year>2021</b:Year>
    <b:Month>fevereiro</b:Month>
    <b:Day>9</b:Day>
    <b:URL>https://sicnoticias.pt/especiais/coronavirus/2021-02-09-Pico-da-terceira-vaga-da-pandemia-atingido-a-29-de-janeiro</b:URL>
    <b:YearAccessed>2021</b:YearAccessed>
    <b:MonthAccessed>junho</b:MonthAccessed>
    <b:DayAccessed>20</b:DayAccessed>
    <b:Author>
      <b:Author>
        <b:Corporate>SIC Noticias</b:Corporate>
      </b:Author>
    </b:Author>
    <b:RefOrder>1</b:RefOrder>
  </b:Source>
  <b:Source>
    <b:Tag>Bot212</b:Tag>
    <b:SourceType>InternetSite</b:SourceType>
    <b:Guid>{F0C5DB8A-B7AE-4A16-8F43-954693F9CB20}</b:Guid>
    <b:Author>
      <b:Author>
        <b:Corporate>Botnroll</b:Corporate>
      </b:Author>
    </b:Author>
    <b:Title>Kit conectores 2.54mm 620PCS</b:Title>
    <b:YearAccessed>2021</b:YearAccessed>
    <b:MonthAccessed>junho</b:MonthAccessed>
    <b:DayAccessed>20</b:DayAccessed>
    <b:URL>https://www.botnroll.com/pt/cabo/3464-kit-conectores-2-54mm-620pcs.html</b:URL>
    <b:RefOrder>29</b:RefOrder>
  </b:Source>
  <b:Source>
    <b:Tag>Kicad</b:Tag>
    <b:SourceType>InternetSite</b:SourceType>
    <b:Guid>{06C5049D-9AB9-4BC5-828B-6567DC1F1A8F}</b:Guid>
    <b:Author>
      <b:Author>
        <b:Corporate>Kicad</b:Corporate>
      </b:Author>
    </b:Author>
    <b:Title>Kicad EDA</b:Title>
    <b:YearAccessed>2021</b:YearAccessed>
    <b:MonthAccessed>junho</b:MonthAccessed>
    <b:DayAccessed>20</b:DayAccessed>
    <b:URL>https://www.kicad.org/</b:URL>
    <b:RefOrder>17</b:RefOrder>
  </b:Source>
  <b:Source>
    <b:Tag>ISO20</b:Tag>
    <b:SourceType>InternetSite</b:SourceType>
    <b:Guid>{38F86026-1D06-4057-87FD-C98AFBFCE067}</b:Guid>
    <b:Author>
      <b:Author>
        <b:Corporate>ISO</b:Corporate>
      </b:Author>
    </b:Author>
    <b:Title>ISO 3691-4:2020</b:Title>
    <b:Year>2020</b:Year>
    <b:Month>outubro</b:Month>
    <b:YearAccessed>2021</b:YearAccessed>
    <b:MonthAccessed>junho</b:MonthAccessed>
    <b:DayAccessed>20</b:DayAccessed>
    <b:URL>https://www.iso.org/standard/70660.html</b:URL>
    <b:RefOrder>34</b:RefOrder>
  </b:Source>
  <b:Source>
    <b:Tag>ISO10</b:Tag>
    <b:SourceType>InternetSite</b:SourceType>
    <b:Guid>{7CD352D4-568C-4522-8A8F-05DB7CB8C70B}</b:Guid>
    <b:Author>
      <b:Author>
        <b:Corporate>ISO</b:Corporate>
      </b:Author>
    </b:Author>
    <b:Title>ISO 12100:2010</b:Title>
    <b:Year>2010</b:Year>
    <b:Month>novembro</b:Month>
    <b:YearAccessed>2021</b:YearAccessed>
    <b:MonthAccessed>junho</b:MonthAccessed>
    <b:DayAccessed>20</b:DayAccessed>
    <b:URL>https://www.iso.org/standard/51528.html</b:URL>
    <b:RefOrder>33</b:RefOrder>
  </b:Source>
  <b:Source>
    <b:Tag>RFID</b:Tag>
    <b:SourceType>ArticleInAPeriodical</b:SourceType>
    <b:Guid>{C4D39680-5E1C-48E9-89EA-4033AC6E6CB4}</b:Guid>
    <b:Title>IEEE Pervasive Computing</b:Title>
    <b:Year>2006</b:Year>
    <b:Month>janeiro - março</b:Month>
    <b:Author>
      <b:Author>
        <b:NameList>
          <b:Person>
            <b:Last>Want</b:Last>
            <b:First>Roy</b:First>
          </b:Person>
        </b:NameList>
      </b:Author>
    </b:Author>
    <b:PeriodicalTitle>An Introduction to RFID Technology</b:PeriodicalTitle>
    <b:Pages>IEEE Computer Society Digital Library</b:Pages>
    <b:RefOrder>11</b:RefOrder>
  </b:Source>
  <b:Source>
    <b:Tag>STM21</b:Tag>
    <b:SourceType>InternetSite</b:SourceType>
    <b:Guid>{2B42E625-5D23-4016-9709-B0822ECCD785}</b:Guid>
    <b:Author>
      <b:Author>
        <b:NameList>
          <b:Person>
            <b:Last>STMicroeletronics</b:Last>
          </b:Person>
        </b:NameList>
      </b:Author>
    </b:Author>
    <b:Title>NUCLEO-F767ZI - STM32 Nucleo-144 development board with STM32F767ZI MCU, supports Arduino, ST Zio and morpho connectivity</b:Title>
    <b:YearAccessed>2021</b:YearAccessed>
    <b:MonthAccessed>março</b:MonthAccessed>
    <b:DayAccessed>24</b:DayAccessed>
    <b:URL>https://www.st.com/en/evaluation-tools/nucleo-f767zi.html</b:URL>
    <b:RefOrder>8</b:RefOrder>
  </b:Source>
  <b:Source>
    <b:Tag>driver</b:Tag>
    <b:SourceType>Patent</b:SourceType>
    <b:Guid>{0E5BDFAF-EF01-40A5-B8CD-0E25D82D5FB6}</b:Guid>
    <b:Title>DUAL FULL-BRIDGE DRIVER</b:Title>
    <b:Year>2000</b:Year>
    <b:Author>
      <b:Inventor>
        <b:NameList>
          <b:Person>
            <b:Last>STMicroelectronics</b:Last>
          </b:Person>
        </b:NameList>
      </b:Inventor>
    </b:Author>
    <b:Month>janeiro</b:Month>
    <b:PatentNumber>L298 datasheet</b:PatentNumber>
    <b:RefOrder>13</b:RefOrder>
  </b:Source>
  <b:Source>
    <b:Tag>Sharp</b:Tag>
    <b:SourceType>Patent</b:SourceType>
    <b:Guid>{1D490322-03F6-4A14-9EA4-6215BC1048DD}</b:Guid>
    <b:Title>Distance Measuring Sensor Unit </b:Title>
    <b:Author>
      <b:Inventor>
        <b:NameList>
          <b:Person>
            <b:Last>Sharp</b:Last>
          </b:Person>
        </b:NameList>
      </b:Inventor>
    </b:Author>
    <b:PatentNumber>GP2Y0A21YK0F</b:PatentNumber>
    <b:RefOrder>12</b:RefOrder>
  </b:Source>
  <b:Source>
    <b:Tag>Motor</b:Tag>
    <b:SourceType>InternetSite</b:SourceType>
    <b:Guid>{A5526F78-2023-498C-BD18-E4EDF0A3989E}</b:Guid>
    <b:Title>Brushed vs. brushless DC motors</b:Title>
    <b:YearAccessed>2021</b:YearAccessed>
    <b:MonthAccessed>fevereiro</b:MonthAccessed>
    <b:DayAccessed>11</b:DayAccessed>
    <b:URL>https://drive.tech/en/stream-content/brushed-vs-brushless-dc-motors</b:URL>
    <b:Author>
      <b:Author>
        <b:NameList>
          <b:Person>
            <b:Last>Perzan</b:Last>
            <b:First>Angelica</b:First>
          </b:Person>
        </b:NameList>
      </b:Author>
    </b:Author>
    <b:ProductionCompany>drive.tech</b:ProductionCompany>
    <b:RefOrder>37</b:RefOrder>
  </b:Source>
  <b:Source>
    <b:Tag>RFID_dt</b:Tag>
    <b:SourceType>Patent</b:SourceType>
    <b:Guid>{C8AEC53A-1CA4-4C04-BDCC-52A6651C8FE3}</b:Guid>
    <b:Author>
      <b:Inventor>
        <b:NameList>
          <b:Person>
            <b:Last>NXP</b:Last>
          </b:Person>
        </b:NameList>
      </b:Inventor>
    </b:Author>
    <b:Title>Standard performance MIFARE and NTAG frontend</b:Title>
    <b:Year>2016</b:Year>
    <b:Month>abril</b:Month>
    <b:Day>27</b:Day>
    <b:PatentNumber>MFRC522</b:PatentNumber>
    <b:RefOrder>15</b:RefOrder>
  </b:Source>
  <b:Source>
    <b:Tag>bluetooth</b:Tag>
    <b:SourceType>Patent</b:SourceType>
    <b:Guid>{B40BB00C-CEFB-40E3-B5E9-CDF6B3D0A2AA}</b:Guid>
    <b:Author>
      <b:Inventor>
        <b:NameList>
          <b:Person>
            <b:Last>ITeadStudio</b:Last>
          </b:Person>
        </b:NameList>
      </b:Inventor>
    </b:Author>
    <b:Title>Bluetooth to Serial Port Module </b:Title>
    <b:Year>2010</b:Year>
    <b:Month>junho</b:Month>
    <b:Day>6</b:Day>
    <b:PatentNumber>HC-05</b:PatentNumber>
    <b:RefOrder>16</b:RefOrder>
  </b:Source>
  <b:Source>
    <b:Tag>Semiconductors</b:Tag>
    <b:SourceType>DocumentFromInternetSite</b:SourceType>
    <b:Guid>{91F12616-048F-42F5-B121-A2A9A5545F43}</b:Guid>
    <b:Title>Calculating Useful Lifetimes of Embedded Processors</b:Title>
    <b:Year>2014</b:Year>
    <b:URL>https://www.ti.com/lit/an/sprabx4b/sprabx4b.pdf?ts=1612984192026</b:URL>
    <b:Author>
      <b:Author>
        <b:NameList>
          <b:Person>
            <b:Last>Instruments</b:Last>
            <b:First>Texas</b:First>
          </b:Person>
        </b:NameList>
      </b:Author>
    </b:Author>
    <b:YearAccessed>2021</b:YearAccessed>
    <b:MonthAccessed>fevereiro</b:MonthAccessed>
    <b:DayAccessed>11</b:DayAccessed>
    <b:RefOrder>38</b:RefOrder>
  </b:Source>
  <b:Source>
    <b:Tag>ApresGarr</b:Tag>
    <b:SourceType>DocumentFromInternetSite</b:SourceType>
    <b:Guid>{130364D0-51DF-4046-AD00-E89F9AB9668F}</b:Guid>
    <b:Title>Apresentação PI</b:Title>
    <b:Year>2020</b:Year>
    <b:Author>
      <b:Author>
        <b:NameList>
          <b:Person>
            <b:Last>Garrido</b:Last>
            <b:First>Paulo</b:First>
          </b:Person>
        </b:NameList>
      </b:Author>
    </b:Author>
    <b:URL>https://elearning.uminho.pt/bbcswebdav/pid-1045855-dt-content-rid-3987827_1/courses/2021.9305O4_1/ProjetoIntegrador_LPI1_2021.pptx%281%29.pdf</b:URL>
    <b:RefOrder>7</b:RefOrder>
  </b:Source>
  <b:Source>
    <b:Tag>motor</b:Tag>
    <b:SourceType>Patent</b:SourceType>
    <b:Guid>{6716613E-328E-4047-B945-7553D3F4A8F6}</b:Guid>
    <b:Author>
      <b:Inventor>
        <b:NameList>
          <b:Person>
            <b:Last>Electromotor</b:Last>
            <b:First>Zhengk</b:First>
          </b:Person>
        </b:NameList>
      </b:Inventor>
    </b:Author>
    <b:PatentNumber>ZGB37RG</b:PatentNumber>
    <b:RefOrder>22</b:RefOrder>
  </b:Source>
  <b:Source>
    <b:Tag>Battery</b:Tag>
    <b:SourceType>Patent</b:SourceType>
    <b:Guid>{7B65117C-1A96-4270-BEC9-DBF25A6C4AEC}</b:Guid>
    <b:Title>TENERGY 18650 2200 mAh Li-Ion Cell </b:Title>
    <b:Author>
      <b:Inventor>
        <b:NameList>
          <b:Person>
            <b:Last>Corporation</b:Last>
            <b:First>Tenergy</b:First>
          </b:Person>
        </b:NameList>
      </b:Inventor>
    </b:Author>
    <b:PatentNumber>Tenergy 18650</b:PatentNumber>
    <b:RefOrder>19</b:RefOrder>
  </b:Source>
  <b:Source>
    <b:Tag>qtr</b:Tag>
    <b:SourceType>DocumentFromInternetSite</b:SourceType>
    <b:Guid>{3A3E09ED-75C4-41BA-B093-7799159CF044}</b:Guid>
    <b:Title>pololu.com</b:Title>
    <b:Year>2001-2014</b:Year>
    <b:YearAccessed>2021</b:YearAccessed>
    <b:MonthAccessed>fevereiro</b:MonthAccessed>
    <b:DayAccessed>3</b:DayAccessed>
    <b:URL>https://www.pololu.com/docs/pdf/0J12/QTR-8x.pdf</b:URL>
    <b:Author>
      <b:Author>
        <b:NameList>
          <b:Person>
            <b:Last>Corporation</b:Last>
            <b:First>Pololu</b:First>
          </b:Person>
        </b:NameList>
      </b:Author>
    </b:Author>
    <b:RefOrder>10</b:RefOrder>
  </b:Source>
  <b:Source>
    <b:Tag>fiabilidade</b:Tag>
    <b:SourceType>DocumentFromInternetSite</b:SourceType>
    <b:Guid>{B8E6C0D8-D812-43F9-A40A-F3AD844AB05B}</b:Guid>
    <b:Title>Fiabilidade e boas práticas de projeto</b:Title>
    <b:Year>2014</b:Year>
    <b:Author>
      <b:Author>
        <b:NameList>
          <b:Person>
            <b:Last>Carvalhal</b:Last>
            <b:First>Paulo</b:First>
          </b:Person>
        </b:NameList>
      </b:Author>
    </b:Author>
    <b:YearAccessed>2021</b:YearAccessed>
    <b:MonthAccessed>fevereiro</b:MonthAccessed>
    <b:DayAccessed>3</b:DayAccessed>
    <b:URL>https://elearning.uminho.pt/bbcswebdav/pid-1045855-dt-content-rid-3987823_1/courses/2021.9305O4_1/FiabilidadeBoasPraticasProjeto_PCarvalhal.pdf</b:URL>
    <b:RefOrder>28</b:RefOrder>
  </b:Source>
  <b:Source>
    <b:Tag>1avaga</b:Tag>
    <b:SourceType>InternetSite</b:SourceType>
    <b:Guid>{446BD562-0DE4-4F00-AAB5-D6E391FA69ED}</b:Guid>
    <b:Title>Fecha tudo. Escolas e universidades em casa a partir de sexta-feira.</b:Title>
    <b:Year>2021</b:Year>
    <b:Author>
      <b:Author>
        <b:NameList>
          <b:Person>
            <b:Last>Cardoso</b:Last>
            <b:First>Ana</b:First>
            <b:Middle>Gaspar e Inês</b:Middle>
          </b:Person>
        </b:NameList>
      </b:Author>
    </b:Author>
    <b:ProductionCompany>Jornal de Notícias</b:ProductionCompany>
    <b:Month>janeiro</b:Month>
    <b:Day>21</b:Day>
    <b:YearAccessed>2021</b:YearAccessed>
    <b:MonthAccessed>fevereiro</b:MonthAccessed>
    <b:DayAccessed>3</b:DayAccessed>
    <b:URL>https://www.jn.pt/nacional/fecha-tudo-escolas-e-universidade-em-casa-a-partir-de-sexta-feira-13256762.html</b:URL>
    <b:RefOrder>39</b:RefOrder>
  </b:Source>
  <b:Source>
    <b:Tag>RestockHospitals</b:Tag>
    <b:SourceType>InternetSite</b:SourceType>
    <b:Guid>{98F2C43F-CF68-4567-9FF6-3310BBA6CB17}</b:Guid>
    <b:Author>
      <b:Author>
        <b:NameList>
          <b:Person>
            <b:Last>Brand Talk</b:Last>
            <b:First>Evangeline</b:First>
            <b:Middle>Lew</b:Middle>
          </b:Person>
        </b:NameList>
      </b:Author>
    </b:Author>
    <b:Title>Pandemic and the Smarter World: A Future of Robots?</b:Title>
    <b:Year>2020</b:Year>
    <b:Month>maio</b:Month>
    <b:Day>5</b:Day>
    <b:YearAccessed>2021</b:YearAccessed>
    <b:MonthAccessed>fevereiro</b:MonthAccessed>
    <b:DayAccessed>19</b:DayAccessed>
    <b:URL>https://www8.gsb.columbia.edu/articles/brand-talk/pandemic-and-smarter-world-future-robots</b:URL>
    <b:RefOrder>4</b:RefOrder>
  </b:Source>
  <b:Source>
    <b:Tag>Eri20</b:Tag>
    <b:SourceType>InternetSite</b:SourceType>
    <b:Guid>{0AD57C3A-4A4E-4BC0-9A4C-7437F449592C}</b:Guid>
    <b:Author>
      <b:Author>
        <b:NameList>
          <b:Person>
            <b:Last>Erico Guizzo</b:Last>
            <b:First>Randi</b:First>
            <b:Middle>Klett</b:Middle>
          </b:Person>
        </b:NameList>
      </b:Author>
    </b:Author>
    <b:Title>How Robots Became Essential Workers in the COVID-19 Response</b:Title>
    <b:ProductionCompany>IEEE SPECTRUM</b:ProductionCompany>
    <b:Year>2020</b:Year>
    <b:Month>setembro</b:Month>
    <b:Day>30</b:Day>
    <b:YearAccessed>2021</b:YearAccessed>
    <b:MonthAccessed>março</b:MonthAccessed>
    <b:DayAccessed>10</b:DayAccessed>
    <b:URL>https://spectrum.ieee.org/robotics/medical-robots/how-robots-became-essential-workers-in-the-covid19-response</b:URL>
    <b:RefOrder>5</b:RefOrder>
  </b:Source>
  <b:Source>
    <b:Tag>TUR21</b:Tag>
    <b:SourceType>InternetSite</b:SourceType>
    <b:Guid>{1EF227A4-98D8-4507-BE78-1F1DA0D59864}</b:Guid>
    <b:Title>O que é o certificado CE?</b:Title>
    <b:YearAccessed>2021</b:YearAccessed>
    <b:MonthAccessed>junho</b:MonthAccessed>
    <b:DayAccessed>19</b:DayAccessed>
    <b:URL>https://www.ceisaret.com/pt/ce-sertifikasi-nedir/</b:URL>
    <b:Author>
      <b:Author>
        <b:Corporate>TUR CERT</b:Corporate>
      </b:Author>
    </b:Author>
    <b:RefOrder>31</b:RefOrder>
  </b:Source>
  <b:Source>
    <b:Tag>Bot213</b:Tag>
    <b:SourceType>InternetSite</b:SourceType>
    <b:Guid>{41C30972-EF69-4A29-98D2-1CD45474BD39}</b:Guid>
    <b:Author>
      <b:Author>
        <b:Corporate>Botnroll</b:Corporate>
      </b:Author>
    </b:Author>
    <b:YearAccessed>2021</b:YearAccessed>
    <b:MonthAccessed>junho</b:MonthAccessed>
    <b:DayAccessed>21</b:DayAccessed>
    <b:URL>https://www.botnroll.com/pt/rf-lora/3320-cart-o-rfid-mifare-1k-s50-compat-vel-tag-13-56mhz.html</b:URL>
    <b:Title>Cartão RFID MIfare</b:Title>
    <b:RefOrder>14</b:RefOrder>
  </b:Source>
  <b:Source>
    <b:Tag>Ele21</b:Tag>
    <b:SourceType>InternetSite</b:SourceType>
    <b:Guid>{F1DA98AF-2FC6-442D-9742-66DAB587217B}</b:Guid>
    <b:Title>Electrostatic-sensitive device</b:Title>
    <b:ProductionCompany>Wikipedia</b:ProductionCompany>
    <b:YearAccessed>2021</b:YearAccessed>
    <b:MonthAccessed>junho</b:MonthAccessed>
    <b:DayAccessed>18</b:DayAccessed>
    <b:URL>https://en.wikipedia.org/wiki/Electrostatic-sensitive_device</b:URL>
    <b:RefOrder>30</b:RefOrder>
  </b:Source>
  <b:Source>
    <b:Tag>Jor14</b:Tag>
    <b:SourceType>DocumentFromInternetSite</b:SourceType>
    <b:Guid>{DBBBD756-835B-41E2-AB24-E7D72CB995FC}</b:Guid>
    <b:Author>
      <b:Author>
        <b:Corporate>Jornal Oficial da União Europeia</b:Corporate>
      </b:Author>
    </b:Author>
    <b:Title>DIRETIVA 2014/35/UE DO PARLAMENTO EUROPEU E DO CONSELHO</b:Title>
    <b:Year>2014</b:Year>
    <b:Month>março</b:Month>
    <b:Day>29</b:Day>
    <b:YearAccessed>2021</b:YearAccessed>
    <b:MonthAccessed>junho</b:MonthAccessed>
    <b:DayAccessed>15</b:DayAccessed>
    <b:URL>https://eur-lex.europa.eu/legal-content/PT/TXT/PDF/?uri=CELEX:32014L0035&amp;from=EN</b:URL>
    <b:PeriodicalTitle>relativa à harmonização da legislação dos Estados-Membros respeitante à disponibilização no mercado de material elétrico destinado a ser utilizado dentro de certos limites</b:PeriodicalTitle>
    <b:RefOrder>32</b:RefOrder>
  </b:Source>
</b:Sources>
</file>

<file path=customXml/itemProps1.xml><?xml version="1.0" encoding="utf-8"?>
<ds:datastoreItem xmlns:ds="http://schemas.openxmlformats.org/officeDocument/2006/customXml" ds:itemID="{33BD7255-5CA5-4707-B6CA-4715E441957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21af34d-f2aa-48e5-926f-3136f47e270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1B42263A-F16D-40CE-8DA1-4DEA5A5209E1}">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DFE4A8F6-1B4F-4C39-B713-8F028533E31D}">
  <ds:schemaRefs>
    <ds:schemaRef ds:uri="http://schemas.microsoft.com/sharepoint/v3/contenttype/forms"/>
  </ds:schemaRefs>
</ds:datastoreItem>
</file>

<file path=customXml/itemProps4.xml><?xml version="1.0" encoding="utf-8"?>
<ds:datastoreItem xmlns:ds="http://schemas.openxmlformats.org/officeDocument/2006/customXml" ds:itemID="{E74C8DD5-E976-4661-A6D7-ECD7892713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3001</TotalTime>
  <Pages>73</Pages>
  <Words>17656</Words>
  <Characters>95344</Characters>
  <Application>Microsoft Office Word</Application>
  <DocSecurity>0</DocSecurity>
  <Lines>794</Lines>
  <Paragraphs>225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112775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luisbarros_3@hotmail.com</dc:creator>
  <cp:keywords/>
  <dc:description/>
  <cp:lastModifiedBy>duarte miguel</cp:lastModifiedBy>
  <cp:revision>62</cp:revision>
  <cp:lastPrinted>2021-02-11T07:31:00Z</cp:lastPrinted>
  <dcterms:created xsi:type="dcterms:W3CDTF">2021-02-11T07:33:00Z</dcterms:created>
  <dcterms:modified xsi:type="dcterms:W3CDTF">2021-06-21T23:04:00Z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gpinto@dei.uminho.pt@https://www.mendeley.com</vt:lpwstr>
  </property>
  <property fmtid="{D5CDD505-2E9C-101B-9397-08002B2CF9AE}" pid="4" name="Mendeley Citation Style_1">
    <vt:lpwstr>http://www.zotero.org/styles/ieee</vt:lpwstr>
  </property>
  <property fmtid="{D5CDD505-2E9C-101B-9397-08002B2CF9AE}" pid="5" name="Mendeley Recent Style Name 0_1">
    <vt:lpwstr>American Medical Association</vt:lpwstr>
  </property>
  <property fmtid="{D5CDD505-2E9C-101B-9397-08002B2CF9AE}" pid="6" name="Mendeley Recent Style Id 0_1">
    <vt:lpwstr>http://www.zotero.org/styles/ama</vt:lpwstr>
  </property>
  <property fmtid="{D5CDD505-2E9C-101B-9397-08002B2CF9AE}" pid="7" name="Mendeley Recent Style Name 1_1">
    <vt:lpwstr>American Political Science Association</vt:lpwstr>
  </property>
  <property fmtid="{D5CDD505-2E9C-101B-9397-08002B2CF9AE}" pid="8" name="Mendeley Recent Style Id 1_1">
    <vt:lpwstr>http://www.zotero.org/styles/apsa</vt:lpwstr>
  </property>
  <property fmtid="{D5CDD505-2E9C-101B-9397-08002B2CF9AE}" pid="9" name="Mendeley Recent Style Name 2_1">
    <vt:lpwstr>American Psychological Association 6th Edition</vt:lpwstr>
  </property>
  <property fmtid="{D5CDD505-2E9C-101B-9397-08002B2CF9AE}" pid="10" name="Mendeley Recent Style Id 2_1">
    <vt:lpwstr>http://www.zotero.org/styles/apa</vt:lpwstr>
  </property>
  <property fmtid="{D5CDD505-2E9C-101B-9397-08002B2CF9AE}" pid="11" name="Mendeley Recent Style Name 3_1">
    <vt:lpwstr>American Sociological Association</vt:lpwstr>
  </property>
  <property fmtid="{D5CDD505-2E9C-101B-9397-08002B2CF9AE}" pid="12" name="Mendeley Recent Style Id 3_1">
    <vt:lpwstr>http://www.zotero.org/styles/asa</vt:lpwstr>
  </property>
  <property fmtid="{D5CDD505-2E9C-101B-9397-08002B2CF9AE}" pid="13" name="Mendeley Recent Style Name 4_1">
    <vt:lpwstr>Chicago Manual of Style (Author-Date format)</vt:lpwstr>
  </property>
  <property fmtid="{D5CDD505-2E9C-101B-9397-08002B2CF9AE}" pid="14" name="Mendeley Recent Style Id 4_1">
    <vt:lpwstr>http://www.zotero.org/styles/chicago-author-date</vt:lpwstr>
  </property>
  <property fmtid="{D5CDD505-2E9C-101B-9397-08002B2CF9AE}" pid="15" name="Mendeley Recent Style Name 5_1">
    <vt:lpwstr>Chicago Manual of Style (Full Note with Bibliography)</vt:lpwstr>
  </property>
  <property fmtid="{D5CDD505-2E9C-101B-9397-08002B2CF9AE}" pid="16" name="Mendeley Recent Style Id 5_1">
    <vt:lpwstr>http://www.zotero.org/styles/chicago-fullnote-bibliography</vt:lpwstr>
  </property>
  <property fmtid="{D5CDD505-2E9C-101B-9397-08002B2CF9AE}" pid="17" name="Mendeley Recent Style Name 6_1">
    <vt:lpwstr>Chicago Manual of Style (Note with Bibliography)</vt:lpwstr>
  </property>
  <property fmtid="{D5CDD505-2E9C-101B-9397-08002B2CF9AE}" pid="18" name="Mendeley Recent Style Id 6_1">
    <vt:lpwstr>http://www.zotero.org/styles/chicago-note-bibliography</vt:lpwstr>
  </property>
  <property fmtid="{D5CDD505-2E9C-101B-9397-08002B2CF9AE}" pid="19" name="Mendeley Recent Style Name 7_1">
    <vt:lpwstr>Harvard Reference format 1 (Author-Date)</vt:lpwstr>
  </property>
  <property fmtid="{D5CDD505-2E9C-101B-9397-08002B2CF9AE}" pid="20" name="Mendeley Recent Style Id 7_1">
    <vt:lpwstr>http://www.zotero.org/styles/harvard1</vt:lpwstr>
  </property>
  <property fmtid="{D5CDD505-2E9C-101B-9397-08002B2CF9AE}" pid="21" name="Mendeley Recent Style Name 8_1">
    <vt:lpwstr>IEEE</vt:lpwstr>
  </property>
  <property fmtid="{D5CDD505-2E9C-101B-9397-08002B2CF9AE}" pid="22" name="Mendeley Recent Style Id 8_1">
    <vt:lpwstr>http://www.zotero.org/styles/ieee</vt:lpwstr>
  </property>
  <property fmtid="{D5CDD505-2E9C-101B-9397-08002B2CF9AE}" pid="23" name="Mendeley Recent Style Name 9_1">
    <vt:lpwstr>Modern Humanities Research Association (Note with Bibliography)</vt:lpwstr>
  </property>
  <property fmtid="{D5CDD505-2E9C-101B-9397-08002B2CF9AE}" pid="24" name="Mendeley Recent Style Id 9_1">
    <vt:lpwstr>http://www.zotero.org/styles/mhra</vt:lpwstr>
  </property>
  <property fmtid="{D5CDD505-2E9C-101B-9397-08002B2CF9AE}" pid="25" name="ContentTypeId">
    <vt:lpwstr>0x0101004DBF703CA983FF4EAE546D2815171BF3</vt:lpwstr>
  </property>
</Properties>
</file>