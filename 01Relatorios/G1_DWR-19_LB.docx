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51C3250E" w14:textId="11B36232" w:rsidR="005D5334"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87597" w:history="1">
        <w:r w:rsidR="005D5334" w:rsidRPr="00360326">
          <w:rPr>
            <w:rStyle w:val="Hiperligao"/>
            <w:noProof/>
          </w:rPr>
          <w:t>Lista de Figuras</w:t>
        </w:r>
        <w:r w:rsidR="005D5334">
          <w:rPr>
            <w:noProof/>
            <w:webHidden/>
          </w:rPr>
          <w:tab/>
        </w:r>
        <w:r w:rsidR="005D5334">
          <w:rPr>
            <w:noProof/>
            <w:webHidden/>
          </w:rPr>
          <w:fldChar w:fldCharType="begin"/>
        </w:r>
        <w:r w:rsidR="005D5334">
          <w:rPr>
            <w:noProof/>
            <w:webHidden/>
          </w:rPr>
          <w:instrText xml:space="preserve"> PAGEREF _Toc75087597 \h </w:instrText>
        </w:r>
        <w:r w:rsidR="005D5334">
          <w:rPr>
            <w:noProof/>
            <w:webHidden/>
          </w:rPr>
        </w:r>
        <w:r w:rsidR="005D5334">
          <w:rPr>
            <w:noProof/>
            <w:webHidden/>
          </w:rPr>
          <w:fldChar w:fldCharType="separate"/>
        </w:r>
        <w:r w:rsidR="005D5334">
          <w:rPr>
            <w:noProof/>
            <w:webHidden/>
          </w:rPr>
          <w:t>5</w:t>
        </w:r>
        <w:r w:rsidR="005D5334">
          <w:rPr>
            <w:noProof/>
            <w:webHidden/>
          </w:rPr>
          <w:fldChar w:fldCharType="end"/>
        </w:r>
      </w:hyperlink>
    </w:p>
    <w:p w14:paraId="46715B88" w14:textId="4B3E6B6E" w:rsidR="005D5334" w:rsidRDefault="007E1337">
      <w:pPr>
        <w:pStyle w:val="ndice1"/>
        <w:rPr>
          <w:rFonts w:asciiTheme="minorHAnsi" w:eastAsiaTheme="minorEastAsia" w:hAnsiTheme="minorHAnsi" w:cstheme="minorBidi"/>
          <w:bCs w:val="0"/>
          <w:noProof/>
          <w:sz w:val="22"/>
          <w:szCs w:val="22"/>
        </w:rPr>
      </w:pPr>
      <w:hyperlink w:anchor="_Toc75087598" w:history="1">
        <w:r w:rsidR="005D5334" w:rsidRPr="00360326">
          <w:rPr>
            <w:rStyle w:val="Hiperligao"/>
            <w:noProof/>
          </w:rPr>
          <w:t>Lista de Tabelas</w:t>
        </w:r>
        <w:r w:rsidR="005D5334">
          <w:rPr>
            <w:noProof/>
            <w:webHidden/>
          </w:rPr>
          <w:tab/>
        </w:r>
        <w:r w:rsidR="005D5334">
          <w:rPr>
            <w:noProof/>
            <w:webHidden/>
          </w:rPr>
          <w:fldChar w:fldCharType="begin"/>
        </w:r>
        <w:r w:rsidR="005D5334">
          <w:rPr>
            <w:noProof/>
            <w:webHidden/>
          </w:rPr>
          <w:instrText xml:space="preserve"> PAGEREF _Toc75087598 \h </w:instrText>
        </w:r>
        <w:r w:rsidR="005D5334">
          <w:rPr>
            <w:noProof/>
            <w:webHidden/>
          </w:rPr>
        </w:r>
        <w:r w:rsidR="005D5334">
          <w:rPr>
            <w:noProof/>
            <w:webHidden/>
          </w:rPr>
          <w:fldChar w:fldCharType="separate"/>
        </w:r>
        <w:r w:rsidR="005D5334">
          <w:rPr>
            <w:noProof/>
            <w:webHidden/>
          </w:rPr>
          <w:t>7</w:t>
        </w:r>
        <w:r w:rsidR="005D5334">
          <w:rPr>
            <w:noProof/>
            <w:webHidden/>
          </w:rPr>
          <w:fldChar w:fldCharType="end"/>
        </w:r>
      </w:hyperlink>
    </w:p>
    <w:p w14:paraId="05D15B42" w14:textId="75833A10" w:rsidR="005D5334" w:rsidRDefault="007E1337">
      <w:pPr>
        <w:pStyle w:val="ndice1"/>
        <w:rPr>
          <w:rFonts w:asciiTheme="minorHAnsi" w:eastAsiaTheme="minorEastAsia" w:hAnsiTheme="minorHAnsi" w:cstheme="minorBidi"/>
          <w:bCs w:val="0"/>
          <w:noProof/>
          <w:sz w:val="22"/>
          <w:szCs w:val="22"/>
        </w:rPr>
      </w:pPr>
      <w:hyperlink w:anchor="_Toc75087599" w:history="1">
        <w:r w:rsidR="005D5334" w:rsidRPr="00360326">
          <w:rPr>
            <w:rStyle w:val="Hiperligao"/>
            <w:noProof/>
          </w:rPr>
          <w:t>Acrónimos e Siglas</w:t>
        </w:r>
        <w:r w:rsidR="005D5334">
          <w:rPr>
            <w:noProof/>
            <w:webHidden/>
          </w:rPr>
          <w:tab/>
        </w:r>
        <w:r w:rsidR="005D5334">
          <w:rPr>
            <w:noProof/>
            <w:webHidden/>
          </w:rPr>
          <w:fldChar w:fldCharType="begin"/>
        </w:r>
        <w:r w:rsidR="005D5334">
          <w:rPr>
            <w:noProof/>
            <w:webHidden/>
          </w:rPr>
          <w:instrText xml:space="preserve"> PAGEREF _Toc75087599 \h </w:instrText>
        </w:r>
        <w:r w:rsidR="005D5334">
          <w:rPr>
            <w:noProof/>
            <w:webHidden/>
          </w:rPr>
        </w:r>
        <w:r w:rsidR="005D5334">
          <w:rPr>
            <w:noProof/>
            <w:webHidden/>
          </w:rPr>
          <w:fldChar w:fldCharType="separate"/>
        </w:r>
        <w:r w:rsidR="005D5334">
          <w:rPr>
            <w:noProof/>
            <w:webHidden/>
          </w:rPr>
          <w:t>9</w:t>
        </w:r>
        <w:r w:rsidR="005D5334">
          <w:rPr>
            <w:noProof/>
            <w:webHidden/>
          </w:rPr>
          <w:fldChar w:fldCharType="end"/>
        </w:r>
      </w:hyperlink>
    </w:p>
    <w:p w14:paraId="4BA6A734" w14:textId="6EEAE469" w:rsidR="005D5334" w:rsidRDefault="007E1337">
      <w:pPr>
        <w:pStyle w:val="ndice1"/>
        <w:rPr>
          <w:rFonts w:asciiTheme="minorHAnsi" w:eastAsiaTheme="minorEastAsia" w:hAnsiTheme="minorHAnsi" w:cstheme="minorBidi"/>
          <w:bCs w:val="0"/>
          <w:noProof/>
          <w:sz w:val="22"/>
          <w:szCs w:val="22"/>
        </w:rPr>
      </w:pPr>
      <w:hyperlink w:anchor="_Toc75087600" w:history="1">
        <w:r w:rsidR="005D5334" w:rsidRPr="00360326">
          <w:rPr>
            <w:rStyle w:val="Hiperligao"/>
            <w:noProof/>
          </w:rPr>
          <w:t>Capítulo 1 Introdução</w:t>
        </w:r>
        <w:r w:rsidR="005D5334">
          <w:rPr>
            <w:noProof/>
            <w:webHidden/>
          </w:rPr>
          <w:tab/>
        </w:r>
        <w:r w:rsidR="005D5334">
          <w:rPr>
            <w:noProof/>
            <w:webHidden/>
          </w:rPr>
          <w:fldChar w:fldCharType="begin"/>
        </w:r>
        <w:r w:rsidR="005D5334">
          <w:rPr>
            <w:noProof/>
            <w:webHidden/>
          </w:rPr>
          <w:instrText xml:space="preserve"> PAGEREF _Toc75087600 \h </w:instrText>
        </w:r>
        <w:r w:rsidR="005D5334">
          <w:rPr>
            <w:noProof/>
            <w:webHidden/>
          </w:rPr>
        </w:r>
        <w:r w:rsidR="005D5334">
          <w:rPr>
            <w:noProof/>
            <w:webHidden/>
          </w:rPr>
          <w:fldChar w:fldCharType="separate"/>
        </w:r>
        <w:r w:rsidR="005D5334">
          <w:rPr>
            <w:noProof/>
            <w:webHidden/>
          </w:rPr>
          <w:t>13</w:t>
        </w:r>
        <w:r w:rsidR="005D5334">
          <w:rPr>
            <w:noProof/>
            <w:webHidden/>
          </w:rPr>
          <w:fldChar w:fldCharType="end"/>
        </w:r>
      </w:hyperlink>
    </w:p>
    <w:p w14:paraId="53694085" w14:textId="427479AE" w:rsidR="005D5334" w:rsidRDefault="007E1337">
      <w:pPr>
        <w:pStyle w:val="ndice2"/>
        <w:tabs>
          <w:tab w:val="left" w:pos="800"/>
        </w:tabs>
        <w:rPr>
          <w:rFonts w:asciiTheme="minorHAnsi" w:eastAsiaTheme="minorEastAsia" w:hAnsiTheme="minorHAnsi" w:cstheme="minorBidi"/>
          <w:noProof/>
          <w:sz w:val="22"/>
          <w:szCs w:val="22"/>
        </w:rPr>
      </w:pPr>
      <w:hyperlink w:anchor="_Toc75087601" w:history="1">
        <w:r w:rsidR="005D5334" w:rsidRPr="00360326">
          <w:rPr>
            <w:rStyle w:val="Hiperligao"/>
            <w:noProof/>
          </w:rPr>
          <w:t>1.1</w:t>
        </w:r>
        <w:r w:rsidR="005D5334">
          <w:rPr>
            <w:rFonts w:asciiTheme="minorHAnsi" w:eastAsiaTheme="minorEastAsia" w:hAnsiTheme="minorHAnsi" w:cstheme="minorBidi"/>
            <w:noProof/>
            <w:sz w:val="22"/>
            <w:szCs w:val="22"/>
          </w:rPr>
          <w:tab/>
        </w:r>
        <w:r w:rsidR="005D5334" w:rsidRPr="00360326">
          <w:rPr>
            <w:rStyle w:val="Hiperligao"/>
            <w:noProof/>
          </w:rPr>
          <w:t>Introdução</w:t>
        </w:r>
        <w:r w:rsidR="005D5334">
          <w:rPr>
            <w:noProof/>
            <w:webHidden/>
          </w:rPr>
          <w:tab/>
        </w:r>
        <w:r w:rsidR="005D5334">
          <w:rPr>
            <w:noProof/>
            <w:webHidden/>
          </w:rPr>
          <w:fldChar w:fldCharType="begin"/>
        </w:r>
        <w:r w:rsidR="005D5334">
          <w:rPr>
            <w:noProof/>
            <w:webHidden/>
          </w:rPr>
          <w:instrText xml:space="preserve"> PAGEREF _Toc75087601 \h </w:instrText>
        </w:r>
        <w:r w:rsidR="005D5334">
          <w:rPr>
            <w:noProof/>
            <w:webHidden/>
          </w:rPr>
        </w:r>
        <w:r w:rsidR="005D5334">
          <w:rPr>
            <w:noProof/>
            <w:webHidden/>
          </w:rPr>
          <w:fldChar w:fldCharType="separate"/>
        </w:r>
        <w:r w:rsidR="005D5334">
          <w:rPr>
            <w:noProof/>
            <w:webHidden/>
          </w:rPr>
          <w:t>13</w:t>
        </w:r>
        <w:r w:rsidR="005D5334">
          <w:rPr>
            <w:noProof/>
            <w:webHidden/>
          </w:rPr>
          <w:fldChar w:fldCharType="end"/>
        </w:r>
      </w:hyperlink>
    </w:p>
    <w:p w14:paraId="07DD04DD" w14:textId="01564EA8" w:rsidR="005D5334" w:rsidRDefault="007E1337">
      <w:pPr>
        <w:pStyle w:val="ndice2"/>
        <w:tabs>
          <w:tab w:val="left" w:pos="800"/>
        </w:tabs>
        <w:rPr>
          <w:rFonts w:asciiTheme="minorHAnsi" w:eastAsiaTheme="minorEastAsia" w:hAnsiTheme="minorHAnsi" w:cstheme="minorBidi"/>
          <w:noProof/>
          <w:sz w:val="22"/>
          <w:szCs w:val="22"/>
        </w:rPr>
      </w:pPr>
      <w:hyperlink w:anchor="_Toc75087602" w:history="1">
        <w:r w:rsidR="005D5334" w:rsidRPr="00360326">
          <w:rPr>
            <w:rStyle w:val="Hiperligao"/>
            <w:noProof/>
          </w:rPr>
          <w:t>1.2</w:t>
        </w:r>
        <w:r w:rsidR="005D5334">
          <w:rPr>
            <w:rFonts w:asciiTheme="minorHAnsi" w:eastAsiaTheme="minorEastAsia" w:hAnsiTheme="minorHAnsi" w:cstheme="minorBidi"/>
            <w:noProof/>
            <w:sz w:val="22"/>
            <w:szCs w:val="22"/>
          </w:rPr>
          <w:tab/>
        </w:r>
        <w:r w:rsidR="005D5334" w:rsidRPr="00360326">
          <w:rPr>
            <w:rStyle w:val="Hiperligao"/>
            <w:noProof/>
          </w:rPr>
          <w:t>Enquadramento</w:t>
        </w:r>
        <w:r w:rsidR="005D5334">
          <w:rPr>
            <w:noProof/>
            <w:webHidden/>
          </w:rPr>
          <w:tab/>
        </w:r>
        <w:r w:rsidR="005D5334">
          <w:rPr>
            <w:noProof/>
            <w:webHidden/>
          </w:rPr>
          <w:fldChar w:fldCharType="begin"/>
        </w:r>
        <w:r w:rsidR="005D5334">
          <w:rPr>
            <w:noProof/>
            <w:webHidden/>
          </w:rPr>
          <w:instrText xml:space="preserve"> PAGEREF _Toc75087602 \h </w:instrText>
        </w:r>
        <w:r w:rsidR="005D5334">
          <w:rPr>
            <w:noProof/>
            <w:webHidden/>
          </w:rPr>
        </w:r>
        <w:r w:rsidR="005D5334">
          <w:rPr>
            <w:noProof/>
            <w:webHidden/>
          </w:rPr>
          <w:fldChar w:fldCharType="separate"/>
        </w:r>
        <w:r w:rsidR="005D5334">
          <w:rPr>
            <w:noProof/>
            <w:webHidden/>
          </w:rPr>
          <w:t>13</w:t>
        </w:r>
        <w:r w:rsidR="005D5334">
          <w:rPr>
            <w:noProof/>
            <w:webHidden/>
          </w:rPr>
          <w:fldChar w:fldCharType="end"/>
        </w:r>
      </w:hyperlink>
    </w:p>
    <w:p w14:paraId="45103DE5" w14:textId="5FB0E3BC" w:rsidR="005D5334" w:rsidRDefault="007E1337">
      <w:pPr>
        <w:pStyle w:val="ndice2"/>
        <w:tabs>
          <w:tab w:val="left" w:pos="800"/>
        </w:tabs>
        <w:rPr>
          <w:rFonts w:asciiTheme="minorHAnsi" w:eastAsiaTheme="minorEastAsia" w:hAnsiTheme="minorHAnsi" w:cstheme="minorBidi"/>
          <w:noProof/>
          <w:sz w:val="22"/>
          <w:szCs w:val="22"/>
        </w:rPr>
      </w:pPr>
      <w:hyperlink w:anchor="_Toc75087603" w:history="1">
        <w:r w:rsidR="005D5334" w:rsidRPr="00360326">
          <w:rPr>
            <w:rStyle w:val="Hiperligao"/>
            <w:noProof/>
          </w:rPr>
          <w:t>1.3</w:t>
        </w:r>
        <w:r w:rsidR="005D5334">
          <w:rPr>
            <w:rFonts w:asciiTheme="minorHAnsi" w:eastAsiaTheme="minorEastAsia" w:hAnsiTheme="minorHAnsi" w:cstheme="minorBidi"/>
            <w:noProof/>
            <w:sz w:val="22"/>
            <w:szCs w:val="22"/>
          </w:rPr>
          <w:tab/>
        </w:r>
        <w:r w:rsidR="005D5334" w:rsidRPr="00360326">
          <w:rPr>
            <w:rStyle w:val="Hiperligao"/>
            <w:noProof/>
          </w:rPr>
          <w:t>Especificações Previstas</w:t>
        </w:r>
        <w:r w:rsidR="005D5334">
          <w:rPr>
            <w:noProof/>
            <w:webHidden/>
          </w:rPr>
          <w:tab/>
        </w:r>
        <w:r w:rsidR="005D5334">
          <w:rPr>
            <w:noProof/>
            <w:webHidden/>
          </w:rPr>
          <w:fldChar w:fldCharType="begin"/>
        </w:r>
        <w:r w:rsidR="005D5334">
          <w:rPr>
            <w:noProof/>
            <w:webHidden/>
          </w:rPr>
          <w:instrText xml:space="preserve"> PAGEREF _Toc75087603 \h </w:instrText>
        </w:r>
        <w:r w:rsidR="005D5334">
          <w:rPr>
            <w:noProof/>
            <w:webHidden/>
          </w:rPr>
        </w:r>
        <w:r w:rsidR="005D5334">
          <w:rPr>
            <w:noProof/>
            <w:webHidden/>
          </w:rPr>
          <w:fldChar w:fldCharType="separate"/>
        </w:r>
        <w:r w:rsidR="005D5334">
          <w:rPr>
            <w:noProof/>
            <w:webHidden/>
          </w:rPr>
          <w:t>14</w:t>
        </w:r>
        <w:r w:rsidR="005D5334">
          <w:rPr>
            <w:noProof/>
            <w:webHidden/>
          </w:rPr>
          <w:fldChar w:fldCharType="end"/>
        </w:r>
      </w:hyperlink>
    </w:p>
    <w:p w14:paraId="1B234918" w14:textId="22D3970E" w:rsidR="005D5334" w:rsidRDefault="007E1337">
      <w:pPr>
        <w:pStyle w:val="ndice3"/>
        <w:rPr>
          <w:rFonts w:asciiTheme="minorHAnsi" w:eastAsiaTheme="minorEastAsia" w:hAnsiTheme="minorHAnsi" w:cstheme="minorBidi"/>
          <w:iCs w:val="0"/>
          <w:noProof/>
          <w:sz w:val="22"/>
          <w:szCs w:val="22"/>
        </w:rPr>
      </w:pPr>
      <w:hyperlink w:anchor="_Toc75087604" w:history="1">
        <w:r w:rsidR="005D5334" w:rsidRPr="00360326">
          <w:rPr>
            <w:rStyle w:val="Hiperligao"/>
            <w:noProof/>
          </w:rPr>
          <w:t>1.3.1</w:t>
        </w:r>
        <w:r w:rsidR="005D5334">
          <w:rPr>
            <w:rFonts w:asciiTheme="minorHAnsi" w:eastAsiaTheme="minorEastAsia" w:hAnsiTheme="minorHAnsi" w:cstheme="minorBidi"/>
            <w:iCs w:val="0"/>
            <w:noProof/>
            <w:sz w:val="22"/>
            <w:szCs w:val="22"/>
          </w:rPr>
          <w:tab/>
        </w:r>
        <w:r w:rsidR="005D5334" w:rsidRPr="00360326">
          <w:rPr>
            <w:rStyle w:val="Hiperligao"/>
            <w:noProof/>
          </w:rPr>
          <w:t>Especificações funcionais</w:t>
        </w:r>
        <w:r w:rsidR="005D5334">
          <w:rPr>
            <w:noProof/>
            <w:webHidden/>
          </w:rPr>
          <w:tab/>
        </w:r>
        <w:r w:rsidR="005D5334">
          <w:rPr>
            <w:noProof/>
            <w:webHidden/>
          </w:rPr>
          <w:fldChar w:fldCharType="begin"/>
        </w:r>
        <w:r w:rsidR="005D5334">
          <w:rPr>
            <w:noProof/>
            <w:webHidden/>
          </w:rPr>
          <w:instrText xml:space="preserve"> PAGEREF _Toc75087604 \h </w:instrText>
        </w:r>
        <w:r w:rsidR="005D5334">
          <w:rPr>
            <w:noProof/>
            <w:webHidden/>
          </w:rPr>
        </w:r>
        <w:r w:rsidR="005D5334">
          <w:rPr>
            <w:noProof/>
            <w:webHidden/>
          </w:rPr>
          <w:fldChar w:fldCharType="separate"/>
        </w:r>
        <w:r w:rsidR="005D5334">
          <w:rPr>
            <w:noProof/>
            <w:webHidden/>
          </w:rPr>
          <w:t>14</w:t>
        </w:r>
        <w:r w:rsidR="005D5334">
          <w:rPr>
            <w:noProof/>
            <w:webHidden/>
          </w:rPr>
          <w:fldChar w:fldCharType="end"/>
        </w:r>
      </w:hyperlink>
    </w:p>
    <w:p w14:paraId="33B7DB76" w14:textId="269C34A2" w:rsidR="005D5334" w:rsidRDefault="007E1337">
      <w:pPr>
        <w:pStyle w:val="ndice3"/>
        <w:rPr>
          <w:rFonts w:asciiTheme="minorHAnsi" w:eastAsiaTheme="minorEastAsia" w:hAnsiTheme="minorHAnsi" w:cstheme="minorBidi"/>
          <w:iCs w:val="0"/>
          <w:noProof/>
          <w:sz w:val="22"/>
          <w:szCs w:val="22"/>
        </w:rPr>
      </w:pPr>
      <w:hyperlink w:anchor="_Toc75087605" w:history="1">
        <w:r w:rsidR="005D5334" w:rsidRPr="00360326">
          <w:rPr>
            <w:rStyle w:val="Hiperligao"/>
            <w:noProof/>
          </w:rPr>
          <w:t>1.3.2</w:t>
        </w:r>
        <w:r w:rsidR="005D5334">
          <w:rPr>
            <w:rFonts w:asciiTheme="minorHAnsi" w:eastAsiaTheme="minorEastAsia" w:hAnsiTheme="minorHAnsi" w:cstheme="minorBidi"/>
            <w:iCs w:val="0"/>
            <w:noProof/>
            <w:sz w:val="22"/>
            <w:szCs w:val="22"/>
          </w:rPr>
          <w:tab/>
        </w:r>
        <w:r w:rsidR="005D5334" w:rsidRPr="00360326">
          <w:rPr>
            <w:rStyle w:val="Hiperligao"/>
            <w:noProof/>
          </w:rPr>
          <w:t>Especificações técnicas</w:t>
        </w:r>
        <w:r w:rsidR="005D5334">
          <w:rPr>
            <w:noProof/>
            <w:webHidden/>
          </w:rPr>
          <w:tab/>
        </w:r>
        <w:r w:rsidR="005D5334">
          <w:rPr>
            <w:noProof/>
            <w:webHidden/>
          </w:rPr>
          <w:fldChar w:fldCharType="begin"/>
        </w:r>
        <w:r w:rsidR="005D5334">
          <w:rPr>
            <w:noProof/>
            <w:webHidden/>
          </w:rPr>
          <w:instrText xml:space="preserve"> PAGEREF _Toc75087605 \h </w:instrText>
        </w:r>
        <w:r w:rsidR="005D5334">
          <w:rPr>
            <w:noProof/>
            <w:webHidden/>
          </w:rPr>
        </w:r>
        <w:r w:rsidR="005D5334">
          <w:rPr>
            <w:noProof/>
            <w:webHidden/>
          </w:rPr>
          <w:fldChar w:fldCharType="separate"/>
        </w:r>
        <w:r w:rsidR="005D5334">
          <w:rPr>
            <w:noProof/>
            <w:webHidden/>
          </w:rPr>
          <w:t>15</w:t>
        </w:r>
        <w:r w:rsidR="005D5334">
          <w:rPr>
            <w:noProof/>
            <w:webHidden/>
          </w:rPr>
          <w:fldChar w:fldCharType="end"/>
        </w:r>
      </w:hyperlink>
    </w:p>
    <w:p w14:paraId="2F6B0B1F" w14:textId="1285CF5E" w:rsidR="005D5334" w:rsidRDefault="007E1337">
      <w:pPr>
        <w:pStyle w:val="ndice2"/>
        <w:tabs>
          <w:tab w:val="left" w:pos="800"/>
        </w:tabs>
        <w:rPr>
          <w:rFonts w:asciiTheme="minorHAnsi" w:eastAsiaTheme="minorEastAsia" w:hAnsiTheme="minorHAnsi" w:cstheme="minorBidi"/>
          <w:noProof/>
          <w:sz w:val="22"/>
          <w:szCs w:val="22"/>
        </w:rPr>
      </w:pPr>
      <w:hyperlink w:anchor="_Toc75087606" w:history="1">
        <w:r w:rsidR="005D5334" w:rsidRPr="00360326">
          <w:rPr>
            <w:rStyle w:val="Hiperligao"/>
            <w:noProof/>
          </w:rPr>
          <w:t>1.4</w:t>
        </w:r>
        <w:r w:rsidR="005D5334">
          <w:rPr>
            <w:rFonts w:asciiTheme="minorHAnsi" w:eastAsiaTheme="minorEastAsia" w:hAnsiTheme="minorHAnsi" w:cstheme="minorBidi"/>
            <w:noProof/>
            <w:sz w:val="22"/>
            <w:szCs w:val="22"/>
          </w:rPr>
          <w:tab/>
        </w:r>
        <w:r w:rsidR="005D5334" w:rsidRPr="00360326">
          <w:rPr>
            <w:rStyle w:val="Hiperligao"/>
            <w:noProof/>
          </w:rPr>
          <w:t>Planeamento</w:t>
        </w:r>
        <w:r w:rsidR="005D5334">
          <w:rPr>
            <w:noProof/>
            <w:webHidden/>
          </w:rPr>
          <w:tab/>
        </w:r>
        <w:r w:rsidR="005D5334">
          <w:rPr>
            <w:noProof/>
            <w:webHidden/>
          </w:rPr>
          <w:fldChar w:fldCharType="begin"/>
        </w:r>
        <w:r w:rsidR="005D5334">
          <w:rPr>
            <w:noProof/>
            <w:webHidden/>
          </w:rPr>
          <w:instrText xml:space="preserve"> PAGEREF _Toc75087606 \h </w:instrText>
        </w:r>
        <w:r w:rsidR="005D5334">
          <w:rPr>
            <w:noProof/>
            <w:webHidden/>
          </w:rPr>
        </w:r>
        <w:r w:rsidR="005D5334">
          <w:rPr>
            <w:noProof/>
            <w:webHidden/>
          </w:rPr>
          <w:fldChar w:fldCharType="separate"/>
        </w:r>
        <w:r w:rsidR="005D5334">
          <w:rPr>
            <w:noProof/>
            <w:webHidden/>
          </w:rPr>
          <w:t>16</w:t>
        </w:r>
        <w:r w:rsidR="005D5334">
          <w:rPr>
            <w:noProof/>
            <w:webHidden/>
          </w:rPr>
          <w:fldChar w:fldCharType="end"/>
        </w:r>
      </w:hyperlink>
    </w:p>
    <w:p w14:paraId="38966227" w14:textId="0FE788DC" w:rsidR="005D5334" w:rsidRDefault="007E1337">
      <w:pPr>
        <w:pStyle w:val="ndice1"/>
        <w:rPr>
          <w:rFonts w:asciiTheme="minorHAnsi" w:eastAsiaTheme="minorEastAsia" w:hAnsiTheme="minorHAnsi" w:cstheme="minorBidi"/>
          <w:bCs w:val="0"/>
          <w:noProof/>
          <w:sz w:val="22"/>
          <w:szCs w:val="22"/>
        </w:rPr>
      </w:pPr>
      <w:hyperlink w:anchor="_Toc75087607" w:history="1">
        <w:r w:rsidR="005D5334" w:rsidRPr="00360326">
          <w:rPr>
            <w:rStyle w:val="Hiperligao"/>
            <w:noProof/>
          </w:rPr>
          <w:t>Capítulo 2 Arquitetura e Módulos Utilizados</w:t>
        </w:r>
        <w:r w:rsidR="005D5334">
          <w:rPr>
            <w:noProof/>
            <w:webHidden/>
          </w:rPr>
          <w:tab/>
        </w:r>
        <w:r w:rsidR="005D5334">
          <w:rPr>
            <w:noProof/>
            <w:webHidden/>
          </w:rPr>
          <w:fldChar w:fldCharType="begin"/>
        </w:r>
        <w:r w:rsidR="005D5334">
          <w:rPr>
            <w:noProof/>
            <w:webHidden/>
          </w:rPr>
          <w:instrText xml:space="preserve"> PAGEREF _Toc75087607 \h </w:instrText>
        </w:r>
        <w:r w:rsidR="005D5334">
          <w:rPr>
            <w:noProof/>
            <w:webHidden/>
          </w:rPr>
        </w:r>
        <w:r w:rsidR="005D5334">
          <w:rPr>
            <w:noProof/>
            <w:webHidden/>
          </w:rPr>
          <w:fldChar w:fldCharType="separate"/>
        </w:r>
        <w:r w:rsidR="005D5334">
          <w:rPr>
            <w:noProof/>
            <w:webHidden/>
          </w:rPr>
          <w:t>17</w:t>
        </w:r>
        <w:r w:rsidR="005D5334">
          <w:rPr>
            <w:noProof/>
            <w:webHidden/>
          </w:rPr>
          <w:fldChar w:fldCharType="end"/>
        </w:r>
      </w:hyperlink>
    </w:p>
    <w:p w14:paraId="7C404D5A" w14:textId="6E57F622" w:rsidR="005D5334" w:rsidRDefault="007E1337">
      <w:pPr>
        <w:pStyle w:val="ndice2"/>
        <w:tabs>
          <w:tab w:val="left" w:pos="800"/>
        </w:tabs>
        <w:rPr>
          <w:rFonts w:asciiTheme="minorHAnsi" w:eastAsiaTheme="minorEastAsia" w:hAnsiTheme="minorHAnsi" w:cstheme="minorBidi"/>
          <w:noProof/>
          <w:sz w:val="22"/>
          <w:szCs w:val="22"/>
        </w:rPr>
      </w:pPr>
      <w:hyperlink w:anchor="_Toc75087608" w:history="1">
        <w:r w:rsidR="005D5334" w:rsidRPr="00360326">
          <w:rPr>
            <w:rStyle w:val="Hiperligao"/>
            <w:noProof/>
          </w:rPr>
          <w:t>2.1</w:t>
        </w:r>
        <w:r w:rsidR="005D5334">
          <w:rPr>
            <w:rFonts w:asciiTheme="minorHAnsi" w:eastAsiaTheme="minorEastAsia" w:hAnsiTheme="minorHAnsi" w:cstheme="minorBidi"/>
            <w:noProof/>
            <w:sz w:val="22"/>
            <w:szCs w:val="22"/>
          </w:rPr>
          <w:tab/>
        </w:r>
        <w:r w:rsidR="005D5334" w:rsidRPr="00360326">
          <w:rPr>
            <w:rStyle w:val="Hiperligao"/>
            <w:noProof/>
          </w:rPr>
          <w:t>Introdução</w:t>
        </w:r>
        <w:r w:rsidR="005D5334">
          <w:rPr>
            <w:noProof/>
            <w:webHidden/>
          </w:rPr>
          <w:tab/>
        </w:r>
        <w:r w:rsidR="005D5334">
          <w:rPr>
            <w:noProof/>
            <w:webHidden/>
          </w:rPr>
          <w:fldChar w:fldCharType="begin"/>
        </w:r>
        <w:r w:rsidR="005D5334">
          <w:rPr>
            <w:noProof/>
            <w:webHidden/>
          </w:rPr>
          <w:instrText xml:space="preserve"> PAGEREF _Toc75087608 \h </w:instrText>
        </w:r>
        <w:r w:rsidR="005D5334">
          <w:rPr>
            <w:noProof/>
            <w:webHidden/>
          </w:rPr>
        </w:r>
        <w:r w:rsidR="005D5334">
          <w:rPr>
            <w:noProof/>
            <w:webHidden/>
          </w:rPr>
          <w:fldChar w:fldCharType="separate"/>
        </w:r>
        <w:r w:rsidR="005D5334">
          <w:rPr>
            <w:noProof/>
            <w:webHidden/>
          </w:rPr>
          <w:t>17</w:t>
        </w:r>
        <w:r w:rsidR="005D5334">
          <w:rPr>
            <w:noProof/>
            <w:webHidden/>
          </w:rPr>
          <w:fldChar w:fldCharType="end"/>
        </w:r>
      </w:hyperlink>
    </w:p>
    <w:p w14:paraId="49E47812" w14:textId="3D12B3B5" w:rsidR="005D5334" w:rsidRDefault="007E1337">
      <w:pPr>
        <w:pStyle w:val="ndice2"/>
        <w:tabs>
          <w:tab w:val="left" w:pos="800"/>
        </w:tabs>
        <w:rPr>
          <w:rFonts w:asciiTheme="minorHAnsi" w:eastAsiaTheme="minorEastAsia" w:hAnsiTheme="minorHAnsi" w:cstheme="minorBidi"/>
          <w:noProof/>
          <w:sz w:val="22"/>
          <w:szCs w:val="22"/>
        </w:rPr>
      </w:pPr>
      <w:hyperlink w:anchor="_Toc75087609" w:history="1">
        <w:r w:rsidR="005D5334" w:rsidRPr="00360326">
          <w:rPr>
            <w:rStyle w:val="Hiperligao"/>
            <w:noProof/>
          </w:rPr>
          <w:t>2.2</w:t>
        </w:r>
        <w:r w:rsidR="005D5334">
          <w:rPr>
            <w:rFonts w:asciiTheme="minorHAnsi" w:eastAsiaTheme="minorEastAsia" w:hAnsiTheme="minorHAnsi" w:cstheme="minorBidi"/>
            <w:noProof/>
            <w:sz w:val="22"/>
            <w:szCs w:val="22"/>
          </w:rPr>
          <w:tab/>
        </w:r>
        <w:r w:rsidR="005D5334" w:rsidRPr="00360326">
          <w:rPr>
            <w:rStyle w:val="Hiperligao"/>
            <w:noProof/>
          </w:rPr>
          <w:t>Sensores</w:t>
        </w:r>
        <w:r w:rsidR="005D5334">
          <w:rPr>
            <w:noProof/>
            <w:webHidden/>
          </w:rPr>
          <w:tab/>
        </w:r>
        <w:r w:rsidR="005D5334">
          <w:rPr>
            <w:noProof/>
            <w:webHidden/>
          </w:rPr>
          <w:fldChar w:fldCharType="begin"/>
        </w:r>
        <w:r w:rsidR="005D5334">
          <w:rPr>
            <w:noProof/>
            <w:webHidden/>
          </w:rPr>
          <w:instrText xml:space="preserve"> PAGEREF _Toc75087609 \h </w:instrText>
        </w:r>
        <w:r w:rsidR="005D5334">
          <w:rPr>
            <w:noProof/>
            <w:webHidden/>
          </w:rPr>
        </w:r>
        <w:r w:rsidR="005D5334">
          <w:rPr>
            <w:noProof/>
            <w:webHidden/>
          </w:rPr>
          <w:fldChar w:fldCharType="separate"/>
        </w:r>
        <w:r w:rsidR="005D5334">
          <w:rPr>
            <w:noProof/>
            <w:webHidden/>
          </w:rPr>
          <w:t>18</w:t>
        </w:r>
        <w:r w:rsidR="005D5334">
          <w:rPr>
            <w:noProof/>
            <w:webHidden/>
          </w:rPr>
          <w:fldChar w:fldCharType="end"/>
        </w:r>
      </w:hyperlink>
    </w:p>
    <w:p w14:paraId="5CDF267A" w14:textId="5350F36F" w:rsidR="005D5334" w:rsidRDefault="007E1337">
      <w:pPr>
        <w:pStyle w:val="ndice3"/>
        <w:rPr>
          <w:rFonts w:asciiTheme="minorHAnsi" w:eastAsiaTheme="minorEastAsia" w:hAnsiTheme="minorHAnsi" w:cstheme="minorBidi"/>
          <w:iCs w:val="0"/>
          <w:noProof/>
          <w:sz w:val="22"/>
          <w:szCs w:val="22"/>
        </w:rPr>
      </w:pPr>
      <w:hyperlink w:anchor="_Toc75087610" w:history="1">
        <w:r w:rsidR="005D5334" w:rsidRPr="00360326">
          <w:rPr>
            <w:rStyle w:val="Hiperligao"/>
            <w:noProof/>
          </w:rPr>
          <w:t>2.2.1</w:t>
        </w:r>
        <w:r w:rsidR="005D5334">
          <w:rPr>
            <w:rFonts w:asciiTheme="minorHAnsi" w:eastAsiaTheme="minorEastAsia" w:hAnsiTheme="minorHAnsi" w:cstheme="minorBidi"/>
            <w:iCs w:val="0"/>
            <w:noProof/>
            <w:sz w:val="22"/>
            <w:szCs w:val="22"/>
          </w:rPr>
          <w:tab/>
        </w:r>
        <w:r w:rsidR="005D5334" w:rsidRPr="00360326">
          <w:rPr>
            <w:rStyle w:val="Hiperligao"/>
            <w:i/>
            <w:noProof/>
          </w:rPr>
          <w:t>Array</w:t>
        </w:r>
        <w:r w:rsidR="005D5334" w:rsidRPr="00360326">
          <w:rPr>
            <w:rStyle w:val="Hiperligao"/>
            <w:noProof/>
          </w:rPr>
          <w:t xml:space="preserve"> de Sensores de reflexão</w:t>
        </w:r>
        <w:r w:rsidR="005D5334">
          <w:rPr>
            <w:noProof/>
            <w:webHidden/>
          </w:rPr>
          <w:tab/>
        </w:r>
        <w:r w:rsidR="005D5334">
          <w:rPr>
            <w:noProof/>
            <w:webHidden/>
          </w:rPr>
          <w:fldChar w:fldCharType="begin"/>
        </w:r>
        <w:r w:rsidR="005D5334">
          <w:rPr>
            <w:noProof/>
            <w:webHidden/>
          </w:rPr>
          <w:instrText xml:space="preserve"> PAGEREF _Toc75087610 \h </w:instrText>
        </w:r>
        <w:r w:rsidR="005D5334">
          <w:rPr>
            <w:noProof/>
            <w:webHidden/>
          </w:rPr>
        </w:r>
        <w:r w:rsidR="005D5334">
          <w:rPr>
            <w:noProof/>
            <w:webHidden/>
          </w:rPr>
          <w:fldChar w:fldCharType="separate"/>
        </w:r>
        <w:r w:rsidR="005D5334">
          <w:rPr>
            <w:noProof/>
            <w:webHidden/>
          </w:rPr>
          <w:t>18</w:t>
        </w:r>
        <w:r w:rsidR="005D5334">
          <w:rPr>
            <w:noProof/>
            <w:webHidden/>
          </w:rPr>
          <w:fldChar w:fldCharType="end"/>
        </w:r>
      </w:hyperlink>
    </w:p>
    <w:p w14:paraId="77D3EB49" w14:textId="3BED08AF" w:rsidR="005D5334" w:rsidRDefault="007E1337">
      <w:pPr>
        <w:pStyle w:val="ndice3"/>
        <w:rPr>
          <w:rFonts w:asciiTheme="minorHAnsi" w:eastAsiaTheme="minorEastAsia" w:hAnsiTheme="minorHAnsi" w:cstheme="minorBidi"/>
          <w:iCs w:val="0"/>
          <w:noProof/>
          <w:sz w:val="22"/>
          <w:szCs w:val="22"/>
        </w:rPr>
      </w:pPr>
      <w:hyperlink w:anchor="_Toc75087611" w:history="1">
        <w:r w:rsidR="005D5334" w:rsidRPr="00360326">
          <w:rPr>
            <w:rStyle w:val="Hiperligao"/>
            <w:noProof/>
          </w:rPr>
          <w:t>2.2.2</w:t>
        </w:r>
        <w:r w:rsidR="005D5334">
          <w:rPr>
            <w:rFonts w:asciiTheme="minorHAnsi" w:eastAsiaTheme="minorEastAsia" w:hAnsiTheme="minorHAnsi" w:cstheme="minorBidi"/>
            <w:iCs w:val="0"/>
            <w:noProof/>
            <w:sz w:val="22"/>
            <w:szCs w:val="22"/>
          </w:rPr>
          <w:tab/>
        </w:r>
        <w:r w:rsidR="005D5334" w:rsidRPr="00360326">
          <w:rPr>
            <w:rStyle w:val="Hiperligao"/>
            <w:noProof/>
          </w:rPr>
          <w:t>Sensor de obstáculos</w:t>
        </w:r>
        <w:r w:rsidR="005D5334">
          <w:rPr>
            <w:noProof/>
            <w:webHidden/>
          </w:rPr>
          <w:tab/>
        </w:r>
        <w:r w:rsidR="005D5334">
          <w:rPr>
            <w:noProof/>
            <w:webHidden/>
          </w:rPr>
          <w:fldChar w:fldCharType="begin"/>
        </w:r>
        <w:r w:rsidR="005D5334">
          <w:rPr>
            <w:noProof/>
            <w:webHidden/>
          </w:rPr>
          <w:instrText xml:space="preserve"> PAGEREF _Toc75087611 \h </w:instrText>
        </w:r>
        <w:r w:rsidR="005D5334">
          <w:rPr>
            <w:noProof/>
            <w:webHidden/>
          </w:rPr>
        </w:r>
        <w:r w:rsidR="005D5334">
          <w:rPr>
            <w:noProof/>
            <w:webHidden/>
          </w:rPr>
          <w:fldChar w:fldCharType="separate"/>
        </w:r>
        <w:r w:rsidR="005D5334">
          <w:rPr>
            <w:noProof/>
            <w:webHidden/>
          </w:rPr>
          <w:t>19</w:t>
        </w:r>
        <w:r w:rsidR="005D5334">
          <w:rPr>
            <w:noProof/>
            <w:webHidden/>
          </w:rPr>
          <w:fldChar w:fldCharType="end"/>
        </w:r>
      </w:hyperlink>
    </w:p>
    <w:p w14:paraId="17F64EFA" w14:textId="3430367C" w:rsidR="005D5334" w:rsidRDefault="007E1337">
      <w:pPr>
        <w:pStyle w:val="ndice2"/>
        <w:tabs>
          <w:tab w:val="left" w:pos="800"/>
        </w:tabs>
        <w:rPr>
          <w:rFonts w:asciiTheme="minorHAnsi" w:eastAsiaTheme="minorEastAsia" w:hAnsiTheme="minorHAnsi" w:cstheme="minorBidi"/>
          <w:noProof/>
          <w:sz w:val="22"/>
          <w:szCs w:val="22"/>
        </w:rPr>
      </w:pPr>
      <w:hyperlink w:anchor="_Toc75087612" w:history="1">
        <w:r w:rsidR="005D5334" w:rsidRPr="00360326">
          <w:rPr>
            <w:rStyle w:val="Hiperligao"/>
            <w:noProof/>
          </w:rPr>
          <w:t>2.3</w:t>
        </w:r>
        <w:r w:rsidR="005D5334">
          <w:rPr>
            <w:rFonts w:asciiTheme="minorHAnsi" w:eastAsiaTheme="minorEastAsia" w:hAnsiTheme="minorHAnsi" w:cstheme="minorBidi"/>
            <w:noProof/>
            <w:sz w:val="22"/>
            <w:szCs w:val="22"/>
          </w:rPr>
          <w:tab/>
        </w:r>
        <w:r w:rsidR="005D5334" w:rsidRPr="00360326">
          <w:rPr>
            <w:rStyle w:val="Hiperligao"/>
            <w:noProof/>
          </w:rPr>
          <w:t>Driver</w:t>
        </w:r>
        <w:r w:rsidR="005D5334">
          <w:rPr>
            <w:noProof/>
            <w:webHidden/>
          </w:rPr>
          <w:tab/>
        </w:r>
        <w:r w:rsidR="005D5334">
          <w:rPr>
            <w:noProof/>
            <w:webHidden/>
          </w:rPr>
          <w:fldChar w:fldCharType="begin"/>
        </w:r>
        <w:r w:rsidR="005D5334">
          <w:rPr>
            <w:noProof/>
            <w:webHidden/>
          </w:rPr>
          <w:instrText xml:space="preserve"> PAGEREF _Toc75087612 \h </w:instrText>
        </w:r>
        <w:r w:rsidR="005D5334">
          <w:rPr>
            <w:noProof/>
            <w:webHidden/>
          </w:rPr>
        </w:r>
        <w:r w:rsidR="005D5334">
          <w:rPr>
            <w:noProof/>
            <w:webHidden/>
          </w:rPr>
          <w:fldChar w:fldCharType="separate"/>
        </w:r>
        <w:r w:rsidR="005D5334">
          <w:rPr>
            <w:noProof/>
            <w:webHidden/>
          </w:rPr>
          <w:t>19</w:t>
        </w:r>
        <w:r w:rsidR="005D5334">
          <w:rPr>
            <w:noProof/>
            <w:webHidden/>
          </w:rPr>
          <w:fldChar w:fldCharType="end"/>
        </w:r>
      </w:hyperlink>
    </w:p>
    <w:p w14:paraId="5F407F3F" w14:textId="55F3E7FE" w:rsidR="005D5334" w:rsidRDefault="007E1337">
      <w:pPr>
        <w:pStyle w:val="ndice2"/>
        <w:tabs>
          <w:tab w:val="left" w:pos="800"/>
        </w:tabs>
        <w:rPr>
          <w:rFonts w:asciiTheme="minorHAnsi" w:eastAsiaTheme="minorEastAsia" w:hAnsiTheme="minorHAnsi" w:cstheme="minorBidi"/>
          <w:noProof/>
          <w:sz w:val="22"/>
          <w:szCs w:val="22"/>
        </w:rPr>
      </w:pPr>
      <w:hyperlink w:anchor="_Toc75087613" w:history="1">
        <w:r w:rsidR="005D5334" w:rsidRPr="00360326">
          <w:rPr>
            <w:rStyle w:val="Hiperligao"/>
            <w:noProof/>
          </w:rPr>
          <w:t>2.4</w:t>
        </w:r>
        <w:r w:rsidR="005D5334">
          <w:rPr>
            <w:rFonts w:asciiTheme="minorHAnsi" w:eastAsiaTheme="minorEastAsia" w:hAnsiTheme="minorHAnsi" w:cstheme="minorBidi"/>
            <w:noProof/>
            <w:sz w:val="22"/>
            <w:szCs w:val="22"/>
          </w:rPr>
          <w:tab/>
        </w:r>
        <w:r w:rsidR="005D5334" w:rsidRPr="00360326">
          <w:rPr>
            <w:rStyle w:val="Hiperligao"/>
            <w:noProof/>
          </w:rPr>
          <w:t>Módulos</w:t>
        </w:r>
        <w:r w:rsidR="005D5334">
          <w:rPr>
            <w:noProof/>
            <w:webHidden/>
          </w:rPr>
          <w:tab/>
        </w:r>
        <w:r w:rsidR="005D5334">
          <w:rPr>
            <w:noProof/>
            <w:webHidden/>
          </w:rPr>
          <w:fldChar w:fldCharType="begin"/>
        </w:r>
        <w:r w:rsidR="005D5334">
          <w:rPr>
            <w:noProof/>
            <w:webHidden/>
          </w:rPr>
          <w:instrText xml:space="preserve"> PAGEREF _Toc75087613 \h </w:instrText>
        </w:r>
        <w:r w:rsidR="005D5334">
          <w:rPr>
            <w:noProof/>
            <w:webHidden/>
          </w:rPr>
        </w:r>
        <w:r w:rsidR="005D5334">
          <w:rPr>
            <w:noProof/>
            <w:webHidden/>
          </w:rPr>
          <w:fldChar w:fldCharType="separate"/>
        </w:r>
        <w:r w:rsidR="005D5334">
          <w:rPr>
            <w:noProof/>
            <w:webHidden/>
          </w:rPr>
          <w:t>20</w:t>
        </w:r>
        <w:r w:rsidR="005D5334">
          <w:rPr>
            <w:noProof/>
            <w:webHidden/>
          </w:rPr>
          <w:fldChar w:fldCharType="end"/>
        </w:r>
      </w:hyperlink>
    </w:p>
    <w:p w14:paraId="485E7717" w14:textId="43932800" w:rsidR="005D5334" w:rsidRDefault="007E1337">
      <w:pPr>
        <w:pStyle w:val="ndice3"/>
        <w:rPr>
          <w:rFonts w:asciiTheme="minorHAnsi" w:eastAsiaTheme="minorEastAsia" w:hAnsiTheme="minorHAnsi" w:cstheme="minorBidi"/>
          <w:iCs w:val="0"/>
          <w:noProof/>
          <w:sz w:val="22"/>
          <w:szCs w:val="22"/>
        </w:rPr>
      </w:pPr>
      <w:hyperlink w:anchor="_Toc75087614" w:history="1">
        <w:r w:rsidR="005D5334" w:rsidRPr="00360326">
          <w:rPr>
            <w:rStyle w:val="Hiperligao"/>
            <w:noProof/>
          </w:rPr>
          <w:t>2.4.1</w:t>
        </w:r>
        <w:r w:rsidR="005D5334">
          <w:rPr>
            <w:rFonts w:asciiTheme="minorHAnsi" w:eastAsiaTheme="minorEastAsia" w:hAnsiTheme="minorHAnsi" w:cstheme="minorBidi"/>
            <w:iCs w:val="0"/>
            <w:noProof/>
            <w:sz w:val="22"/>
            <w:szCs w:val="22"/>
          </w:rPr>
          <w:tab/>
        </w:r>
        <w:r w:rsidR="005D5334" w:rsidRPr="00360326">
          <w:rPr>
            <w:rStyle w:val="Hiperligao"/>
            <w:i/>
            <w:noProof/>
          </w:rPr>
          <w:t xml:space="preserve">Radio Frequency Identification </w:t>
        </w:r>
        <w:r w:rsidR="005D5334" w:rsidRPr="00360326">
          <w:rPr>
            <w:rStyle w:val="Hiperligao"/>
            <w:noProof/>
          </w:rPr>
          <w:t>(RFID)</w:t>
        </w:r>
        <w:r w:rsidR="005D5334">
          <w:rPr>
            <w:noProof/>
            <w:webHidden/>
          </w:rPr>
          <w:tab/>
        </w:r>
        <w:r w:rsidR="005D5334">
          <w:rPr>
            <w:noProof/>
            <w:webHidden/>
          </w:rPr>
          <w:fldChar w:fldCharType="begin"/>
        </w:r>
        <w:r w:rsidR="005D5334">
          <w:rPr>
            <w:noProof/>
            <w:webHidden/>
          </w:rPr>
          <w:instrText xml:space="preserve"> PAGEREF _Toc75087614 \h </w:instrText>
        </w:r>
        <w:r w:rsidR="005D5334">
          <w:rPr>
            <w:noProof/>
            <w:webHidden/>
          </w:rPr>
        </w:r>
        <w:r w:rsidR="005D5334">
          <w:rPr>
            <w:noProof/>
            <w:webHidden/>
          </w:rPr>
          <w:fldChar w:fldCharType="separate"/>
        </w:r>
        <w:r w:rsidR="005D5334">
          <w:rPr>
            <w:noProof/>
            <w:webHidden/>
          </w:rPr>
          <w:t>20</w:t>
        </w:r>
        <w:r w:rsidR="005D5334">
          <w:rPr>
            <w:noProof/>
            <w:webHidden/>
          </w:rPr>
          <w:fldChar w:fldCharType="end"/>
        </w:r>
      </w:hyperlink>
    </w:p>
    <w:p w14:paraId="6B0B9A13" w14:textId="6E623AB8" w:rsidR="005D5334" w:rsidRDefault="007E1337">
      <w:pPr>
        <w:pStyle w:val="ndice3"/>
        <w:rPr>
          <w:rFonts w:asciiTheme="minorHAnsi" w:eastAsiaTheme="minorEastAsia" w:hAnsiTheme="minorHAnsi" w:cstheme="minorBidi"/>
          <w:iCs w:val="0"/>
          <w:noProof/>
          <w:sz w:val="22"/>
          <w:szCs w:val="22"/>
        </w:rPr>
      </w:pPr>
      <w:hyperlink w:anchor="_Toc75087615" w:history="1">
        <w:r w:rsidR="005D5334" w:rsidRPr="00360326">
          <w:rPr>
            <w:rStyle w:val="Hiperligao"/>
            <w:noProof/>
          </w:rPr>
          <w:t>2.4.2</w:t>
        </w:r>
        <w:r w:rsidR="005D5334">
          <w:rPr>
            <w:rFonts w:asciiTheme="minorHAnsi" w:eastAsiaTheme="minorEastAsia" w:hAnsiTheme="minorHAnsi" w:cstheme="minorBidi"/>
            <w:iCs w:val="0"/>
            <w:noProof/>
            <w:sz w:val="22"/>
            <w:szCs w:val="22"/>
          </w:rPr>
          <w:tab/>
        </w:r>
        <w:r w:rsidR="005D5334" w:rsidRPr="00360326">
          <w:rPr>
            <w:rStyle w:val="Hiperligao"/>
            <w:noProof/>
          </w:rPr>
          <w:t>Bluetooth</w:t>
        </w:r>
        <w:r w:rsidR="005D5334">
          <w:rPr>
            <w:noProof/>
            <w:webHidden/>
          </w:rPr>
          <w:tab/>
        </w:r>
        <w:r w:rsidR="005D5334">
          <w:rPr>
            <w:noProof/>
            <w:webHidden/>
          </w:rPr>
          <w:fldChar w:fldCharType="begin"/>
        </w:r>
        <w:r w:rsidR="005D5334">
          <w:rPr>
            <w:noProof/>
            <w:webHidden/>
          </w:rPr>
          <w:instrText xml:space="preserve"> PAGEREF _Toc75087615 \h </w:instrText>
        </w:r>
        <w:r w:rsidR="005D5334">
          <w:rPr>
            <w:noProof/>
            <w:webHidden/>
          </w:rPr>
        </w:r>
        <w:r w:rsidR="005D5334">
          <w:rPr>
            <w:noProof/>
            <w:webHidden/>
          </w:rPr>
          <w:fldChar w:fldCharType="separate"/>
        </w:r>
        <w:r w:rsidR="005D5334">
          <w:rPr>
            <w:noProof/>
            <w:webHidden/>
          </w:rPr>
          <w:t>21</w:t>
        </w:r>
        <w:r w:rsidR="005D5334">
          <w:rPr>
            <w:noProof/>
            <w:webHidden/>
          </w:rPr>
          <w:fldChar w:fldCharType="end"/>
        </w:r>
      </w:hyperlink>
    </w:p>
    <w:p w14:paraId="3722BA3F" w14:textId="5CB082F5" w:rsidR="005D5334" w:rsidRDefault="007E1337">
      <w:pPr>
        <w:pStyle w:val="ndice2"/>
        <w:tabs>
          <w:tab w:val="left" w:pos="800"/>
        </w:tabs>
        <w:rPr>
          <w:rFonts w:asciiTheme="minorHAnsi" w:eastAsiaTheme="minorEastAsia" w:hAnsiTheme="minorHAnsi" w:cstheme="minorBidi"/>
          <w:noProof/>
          <w:sz w:val="22"/>
          <w:szCs w:val="22"/>
        </w:rPr>
      </w:pPr>
      <w:hyperlink w:anchor="_Toc75087616" w:history="1">
        <w:r w:rsidR="005D5334" w:rsidRPr="00360326">
          <w:rPr>
            <w:rStyle w:val="Hiperligao"/>
            <w:i/>
            <w:iCs/>
            <w:noProof/>
          </w:rPr>
          <w:t>2.5</w:t>
        </w:r>
        <w:r w:rsidR="005D5334">
          <w:rPr>
            <w:rFonts w:asciiTheme="minorHAnsi" w:eastAsiaTheme="minorEastAsia" w:hAnsiTheme="minorHAnsi" w:cstheme="minorBidi"/>
            <w:noProof/>
            <w:sz w:val="22"/>
            <w:szCs w:val="22"/>
          </w:rPr>
          <w:tab/>
        </w:r>
        <w:r w:rsidR="005D5334" w:rsidRPr="00360326">
          <w:rPr>
            <w:rStyle w:val="Hiperligao"/>
            <w:noProof/>
          </w:rPr>
          <w:t xml:space="preserve">Microcontrolador e </w:t>
        </w:r>
        <w:r w:rsidR="005D5334" w:rsidRPr="00360326">
          <w:rPr>
            <w:rStyle w:val="Hiperligao"/>
            <w:i/>
            <w:iCs/>
            <w:noProof/>
          </w:rPr>
          <w:t>Shield</w:t>
        </w:r>
        <w:r w:rsidR="005D5334">
          <w:rPr>
            <w:noProof/>
            <w:webHidden/>
          </w:rPr>
          <w:tab/>
        </w:r>
        <w:r w:rsidR="005D5334">
          <w:rPr>
            <w:noProof/>
            <w:webHidden/>
          </w:rPr>
          <w:fldChar w:fldCharType="begin"/>
        </w:r>
        <w:r w:rsidR="005D5334">
          <w:rPr>
            <w:noProof/>
            <w:webHidden/>
          </w:rPr>
          <w:instrText xml:space="preserve"> PAGEREF _Toc75087616 \h </w:instrText>
        </w:r>
        <w:r w:rsidR="005D5334">
          <w:rPr>
            <w:noProof/>
            <w:webHidden/>
          </w:rPr>
        </w:r>
        <w:r w:rsidR="005D5334">
          <w:rPr>
            <w:noProof/>
            <w:webHidden/>
          </w:rPr>
          <w:fldChar w:fldCharType="separate"/>
        </w:r>
        <w:r w:rsidR="005D5334">
          <w:rPr>
            <w:noProof/>
            <w:webHidden/>
          </w:rPr>
          <w:t>22</w:t>
        </w:r>
        <w:r w:rsidR="005D5334">
          <w:rPr>
            <w:noProof/>
            <w:webHidden/>
          </w:rPr>
          <w:fldChar w:fldCharType="end"/>
        </w:r>
      </w:hyperlink>
    </w:p>
    <w:p w14:paraId="4A4FD9BA" w14:textId="12C13842" w:rsidR="005D5334" w:rsidRDefault="007E1337">
      <w:pPr>
        <w:pStyle w:val="ndice2"/>
        <w:tabs>
          <w:tab w:val="left" w:pos="800"/>
        </w:tabs>
        <w:rPr>
          <w:rFonts w:asciiTheme="minorHAnsi" w:eastAsiaTheme="minorEastAsia" w:hAnsiTheme="minorHAnsi" w:cstheme="minorBidi"/>
          <w:noProof/>
          <w:sz w:val="22"/>
          <w:szCs w:val="22"/>
        </w:rPr>
      </w:pPr>
      <w:hyperlink w:anchor="_Toc75087617" w:history="1">
        <w:r w:rsidR="005D5334" w:rsidRPr="00360326">
          <w:rPr>
            <w:rStyle w:val="Hiperligao"/>
            <w:noProof/>
          </w:rPr>
          <w:t>2.6</w:t>
        </w:r>
        <w:r w:rsidR="005D5334">
          <w:rPr>
            <w:rFonts w:asciiTheme="minorHAnsi" w:eastAsiaTheme="minorEastAsia" w:hAnsiTheme="minorHAnsi" w:cstheme="minorBidi"/>
            <w:noProof/>
            <w:sz w:val="22"/>
            <w:szCs w:val="22"/>
          </w:rPr>
          <w:tab/>
        </w:r>
        <w:r w:rsidR="005D5334" w:rsidRPr="00360326">
          <w:rPr>
            <w:rStyle w:val="Hiperligao"/>
            <w:noProof/>
          </w:rPr>
          <w:t>Circuito de Alimentação</w:t>
        </w:r>
        <w:r w:rsidR="005D5334">
          <w:rPr>
            <w:noProof/>
            <w:webHidden/>
          </w:rPr>
          <w:tab/>
        </w:r>
        <w:r w:rsidR="005D5334">
          <w:rPr>
            <w:noProof/>
            <w:webHidden/>
          </w:rPr>
          <w:fldChar w:fldCharType="begin"/>
        </w:r>
        <w:r w:rsidR="005D5334">
          <w:rPr>
            <w:noProof/>
            <w:webHidden/>
          </w:rPr>
          <w:instrText xml:space="preserve"> PAGEREF _Toc75087617 \h </w:instrText>
        </w:r>
        <w:r w:rsidR="005D5334">
          <w:rPr>
            <w:noProof/>
            <w:webHidden/>
          </w:rPr>
        </w:r>
        <w:r w:rsidR="005D5334">
          <w:rPr>
            <w:noProof/>
            <w:webHidden/>
          </w:rPr>
          <w:fldChar w:fldCharType="separate"/>
        </w:r>
        <w:r w:rsidR="005D5334">
          <w:rPr>
            <w:noProof/>
            <w:webHidden/>
          </w:rPr>
          <w:t>23</w:t>
        </w:r>
        <w:r w:rsidR="005D5334">
          <w:rPr>
            <w:noProof/>
            <w:webHidden/>
          </w:rPr>
          <w:fldChar w:fldCharType="end"/>
        </w:r>
      </w:hyperlink>
    </w:p>
    <w:p w14:paraId="7460A26A" w14:textId="1C853F5A" w:rsidR="005D5334" w:rsidRDefault="007E1337">
      <w:pPr>
        <w:pStyle w:val="ndice1"/>
        <w:rPr>
          <w:rFonts w:asciiTheme="minorHAnsi" w:eastAsiaTheme="minorEastAsia" w:hAnsiTheme="minorHAnsi" w:cstheme="minorBidi"/>
          <w:bCs w:val="0"/>
          <w:noProof/>
          <w:sz w:val="22"/>
          <w:szCs w:val="22"/>
        </w:rPr>
      </w:pPr>
      <w:hyperlink w:anchor="_Toc75087618" w:history="1">
        <w:r w:rsidR="005D5334" w:rsidRPr="00360326">
          <w:rPr>
            <w:rStyle w:val="Hiperligao"/>
            <w:noProof/>
          </w:rPr>
          <w:t>Capítulo 3 Implementação em Software</w:t>
        </w:r>
        <w:r w:rsidR="005D5334">
          <w:rPr>
            <w:noProof/>
            <w:webHidden/>
          </w:rPr>
          <w:tab/>
        </w:r>
        <w:r w:rsidR="005D5334">
          <w:rPr>
            <w:noProof/>
            <w:webHidden/>
          </w:rPr>
          <w:fldChar w:fldCharType="begin"/>
        </w:r>
        <w:r w:rsidR="005D5334">
          <w:rPr>
            <w:noProof/>
            <w:webHidden/>
          </w:rPr>
          <w:instrText xml:space="preserve"> PAGEREF _Toc75087618 \h </w:instrText>
        </w:r>
        <w:r w:rsidR="005D5334">
          <w:rPr>
            <w:noProof/>
            <w:webHidden/>
          </w:rPr>
        </w:r>
        <w:r w:rsidR="005D5334">
          <w:rPr>
            <w:noProof/>
            <w:webHidden/>
          </w:rPr>
          <w:fldChar w:fldCharType="separate"/>
        </w:r>
        <w:r w:rsidR="005D5334">
          <w:rPr>
            <w:noProof/>
            <w:webHidden/>
          </w:rPr>
          <w:t>25</w:t>
        </w:r>
        <w:r w:rsidR="005D5334">
          <w:rPr>
            <w:noProof/>
            <w:webHidden/>
          </w:rPr>
          <w:fldChar w:fldCharType="end"/>
        </w:r>
      </w:hyperlink>
    </w:p>
    <w:p w14:paraId="3A43A149" w14:textId="3F0FA6DD" w:rsidR="005D5334" w:rsidRDefault="007E1337">
      <w:pPr>
        <w:pStyle w:val="ndice2"/>
        <w:tabs>
          <w:tab w:val="left" w:pos="800"/>
        </w:tabs>
        <w:rPr>
          <w:rFonts w:asciiTheme="minorHAnsi" w:eastAsiaTheme="minorEastAsia" w:hAnsiTheme="minorHAnsi" w:cstheme="minorBidi"/>
          <w:noProof/>
          <w:sz w:val="22"/>
          <w:szCs w:val="22"/>
        </w:rPr>
      </w:pPr>
      <w:hyperlink w:anchor="_Toc75087619" w:history="1">
        <w:r w:rsidR="005D5334" w:rsidRPr="00360326">
          <w:rPr>
            <w:rStyle w:val="Hiperligao"/>
            <w:noProof/>
          </w:rPr>
          <w:t>3.1</w:t>
        </w:r>
        <w:r w:rsidR="005D5334">
          <w:rPr>
            <w:rFonts w:asciiTheme="minorHAnsi" w:eastAsiaTheme="minorEastAsia" w:hAnsiTheme="minorHAnsi" w:cstheme="minorBidi"/>
            <w:noProof/>
            <w:sz w:val="22"/>
            <w:szCs w:val="22"/>
          </w:rPr>
          <w:tab/>
        </w:r>
        <w:r w:rsidR="005D5334" w:rsidRPr="00360326">
          <w:rPr>
            <w:rStyle w:val="Hiperligao"/>
            <w:noProof/>
          </w:rPr>
          <w:t>Introdução</w:t>
        </w:r>
        <w:r w:rsidR="005D5334">
          <w:rPr>
            <w:noProof/>
            <w:webHidden/>
          </w:rPr>
          <w:tab/>
        </w:r>
        <w:r w:rsidR="005D5334">
          <w:rPr>
            <w:noProof/>
            <w:webHidden/>
          </w:rPr>
          <w:fldChar w:fldCharType="begin"/>
        </w:r>
        <w:r w:rsidR="005D5334">
          <w:rPr>
            <w:noProof/>
            <w:webHidden/>
          </w:rPr>
          <w:instrText xml:space="preserve"> PAGEREF _Toc75087619 \h </w:instrText>
        </w:r>
        <w:r w:rsidR="005D5334">
          <w:rPr>
            <w:noProof/>
            <w:webHidden/>
          </w:rPr>
        </w:r>
        <w:r w:rsidR="005D5334">
          <w:rPr>
            <w:noProof/>
            <w:webHidden/>
          </w:rPr>
          <w:fldChar w:fldCharType="separate"/>
        </w:r>
        <w:r w:rsidR="005D5334">
          <w:rPr>
            <w:noProof/>
            <w:webHidden/>
          </w:rPr>
          <w:t>25</w:t>
        </w:r>
        <w:r w:rsidR="005D5334">
          <w:rPr>
            <w:noProof/>
            <w:webHidden/>
          </w:rPr>
          <w:fldChar w:fldCharType="end"/>
        </w:r>
      </w:hyperlink>
    </w:p>
    <w:p w14:paraId="4F8F5332" w14:textId="539E9805" w:rsidR="005D5334" w:rsidRDefault="007E1337">
      <w:pPr>
        <w:pStyle w:val="ndice2"/>
        <w:tabs>
          <w:tab w:val="left" w:pos="800"/>
        </w:tabs>
        <w:rPr>
          <w:rFonts w:asciiTheme="minorHAnsi" w:eastAsiaTheme="minorEastAsia" w:hAnsiTheme="minorHAnsi" w:cstheme="minorBidi"/>
          <w:noProof/>
          <w:sz w:val="22"/>
          <w:szCs w:val="22"/>
        </w:rPr>
      </w:pPr>
      <w:hyperlink w:anchor="_Toc75087620" w:history="1">
        <w:r w:rsidR="005D5334" w:rsidRPr="00360326">
          <w:rPr>
            <w:rStyle w:val="Hiperligao"/>
            <w:noProof/>
          </w:rPr>
          <w:t>3.2</w:t>
        </w:r>
        <w:r w:rsidR="005D5334">
          <w:rPr>
            <w:rFonts w:asciiTheme="minorHAnsi" w:eastAsiaTheme="minorEastAsia" w:hAnsiTheme="minorHAnsi" w:cstheme="minorBidi"/>
            <w:noProof/>
            <w:sz w:val="22"/>
            <w:szCs w:val="22"/>
          </w:rPr>
          <w:tab/>
        </w:r>
        <w:r w:rsidR="005D5334" w:rsidRPr="00360326">
          <w:rPr>
            <w:rStyle w:val="Hiperligao"/>
            <w:noProof/>
          </w:rPr>
          <w:t>Periféricos</w:t>
        </w:r>
        <w:r w:rsidR="005D5334">
          <w:rPr>
            <w:noProof/>
            <w:webHidden/>
          </w:rPr>
          <w:tab/>
        </w:r>
        <w:r w:rsidR="005D5334">
          <w:rPr>
            <w:noProof/>
            <w:webHidden/>
          </w:rPr>
          <w:fldChar w:fldCharType="begin"/>
        </w:r>
        <w:r w:rsidR="005D5334">
          <w:rPr>
            <w:noProof/>
            <w:webHidden/>
          </w:rPr>
          <w:instrText xml:space="preserve"> PAGEREF _Toc75087620 \h </w:instrText>
        </w:r>
        <w:r w:rsidR="005D5334">
          <w:rPr>
            <w:noProof/>
            <w:webHidden/>
          </w:rPr>
        </w:r>
        <w:r w:rsidR="005D5334">
          <w:rPr>
            <w:noProof/>
            <w:webHidden/>
          </w:rPr>
          <w:fldChar w:fldCharType="separate"/>
        </w:r>
        <w:r w:rsidR="005D5334">
          <w:rPr>
            <w:noProof/>
            <w:webHidden/>
          </w:rPr>
          <w:t>26</w:t>
        </w:r>
        <w:r w:rsidR="005D5334">
          <w:rPr>
            <w:noProof/>
            <w:webHidden/>
          </w:rPr>
          <w:fldChar w:fldCharType="end"/>
        </w:r>
      </w:hyperlink>
    </w:p>
    <w:p w14:paraId="487791A9" w14:textId="399A8401" w:rsidR="005D5334" w:rsidRDefault="007E1337">
      <w:pPr>
        <w:pStyle w:val="ndice3"/>
        <w:rPr>
          <w:rFonts w:asciiTheme="minorHAnsi" w:eastAsiaTheme="minorEastAsia" w:hAnsiTheme="minorHAnsi" w:cstheme="minorBidi"/>
          <w:iCs w:val="0"/>
          <w:noProof/>
          <w:sz w:val="22"/>
          <w:szCs w:val="22"/>
        </w:rPr>
      </w:pPr>
      <w:hyperlink w:anchor="_Toc75087621" w:history="1">
        <w:r w:rsidR="005D5334" w:rsidRPr="00360326">
          <w:rPr>
            <w:rStyle w:val="Hiperligao"/>
            <w:noProof/>
          </w:rPr>
          <w:t>3.2.1</w:t>
        </w:r>
        <w:r w:rsidR="005D5334">
          <w:rPr>
            <w:rFonts w:asciiTheme="minorHAnsi" w:eastAsiaTheme="minorEastAsia" w:hAnsiTheme="minorHAnsi" w:cstheme="minorBidi"/>
            <w:iCs w:val="0"/>
            <w:noProof/>
            <w:sz w:val="22"/>
            <w:szCs w:val="22"/>
          </w:rPr>
          <w:tab/>
        </w:r>
        <w:r w:rsidR="005D5334" w:rsidRPr="00360326">
          <w:rPr>
            <w:rStyle w:val="Hiperligao"/>
            <w:i/>
            <w:noProof/>
          </w:rPr>
          <w:t xml:space="preserve">Direct Memory Access </w:t>
        </w:r>
        <w:r w:rsidR="005D5334" w:rsidRPr="00360326">
          <w:rPr>
            <w:rStyle w:val="Hiperligao"/>
            <w:noProof/>
          </w:rPr>
          <w:t>(DMA)</w:t>
        </w:r>
        <w:r w:rsidR="005D5334">
          <w:rPr>
            <w:noProof/>
            <w:webHidden/>
          </w:rPr>
          <w:tab/>
        </w:r>
        <w:r w:rsidR="005D5334">
          <w:rPr>
            <w:noProof/>
            <w:webHidden/>
          </w:rPr>
          <w:fldChar w:fldCharType="begin"/>
        </w:r>
        <w:r w:rsidR="005D5334">
          <w:rPr>
            <w:noProof/>
            <w:webHidden/>
          </w:rPr>
          <w:instrText xml:space="preserve"> PAGEREF _Toc75087621 \h </w:instrText>
        </w:r>
        <w:r w:rsidR="005D5334">
          <w:rPr>
            <w:noProof/>
            <w:webHidden/>
          </w:rPr>
        </w:r>
        <w:r w:rsidR="005D5334">
          <w:rPr>
            <w:noProof/>
            <w:webHidden/>
          </w:rPr>
          <w:fldChar w:fldCharType="separate"/>
        </w:r>
        <w:r w:rsidR="005D5334">
          <w:rPr>
            <w:noProof/>
            <w:webHidden/>
          </w:rPr>
          <w:t>27</w:t>
        </w:r>
        <w:r w:rsidR="005D5334">
          <w:rPr>
            <w:noProof/>
            <w:webHidden/>
          </w:rPr>
          <w:fldChar w:fldCharType="end"/>
        </w:r>
      </w:hyperlink>
    </w:p>
    <w:p w14:paraId="2E1BDAD6" w14:textId="42526BFE" w:rsidR="005D5334" w:rsidRDefault="007E1337">
      <w:pPr>
        <w:pStyle w:val="ndice3"/>
        <w:rPr>
          <w:rFonts w:asciiTheme="minorHAnsi" w:eastAsiaTheme="minorEastAsia" w:hAnsiTheme="minorHAnsi" w:cstheme="minorBidi"/>
          <w:iCs w:val="0"/>
          <w:noProof/>
          <w:sz w:val="22"/>
          <w:szCs w:val="22"/>
        </w:rPr>
      </w:pPr>
      <w:hyperlink w:anchor="_Toc75087622" w:history="1">
        <w:r w:rsidR="005D5334" w:rsidRPr="00360326">
          <w:rPr>
            <w:rStyle w:val="Hiperligao"/>
            <w:noProof/>
          </w:rPr>
          <w:t>3.2.2</w:t>
        </w:r>
        <w:r w:rsidR="005D5334">
          <w:rPr>
            <w:rFonts w:asciiTheme="minorHAnsi" w:eastAsiaTheme="minorEastAsia" w:hAnsiTheme="minorHAnsi" w:cstheme="minorBidi"/>
            <w:iCs w:val="0"/>
            <w:noProof/>
            <w:sz w:val="22"/>
            <w:szCs w:val="22"/>
          </w:rPr>
          <w:tab/>
        </w:r>
        <w:r w:rsidR="005D5334" w:rsidRPr="00360326">
          <w:rPr>
            <w:rStyle w:val="Hiperligao"/>
            <w:i/>
            <w:noProof/>
          </w:rPr>
          <w:t xml:space="preserve">Analog to Digital Converter </w:t>
        </w:r>
        <w:r w:rsidR="005D5334" w:rsidRPr="00360326">
          <w:rPr>
            <w:rStyle w:val="Hiperligao"/>
            <w:noProof/>
          </w:rPr>
          <w:t>(ADC)</w:t>
        </w:r>
        <w:r w:rsidR="005D5334">
          <w:rPr>
            <w:noProof/>
            <w:webHidden/>
          </w:rPr>
          <w:tab/>
        </w:r>
        <w:r w:rsidR="005D5334">
          <w:rPr>
            <w:noProof/>
            <w:webHidden/>
          </w:rPr>
          <w:fldChar w:fldCharType="begin"/>
        </w:r>
        <w:r w:rsidR="005D5334">
          <w:rPr>
            <w:noProof/>
            <w:webHidden/>
          </w:rPr>
          <w:instrText xml:space="preserve"> PAGEREF _Toc75087622 \h </w:instrText>
        </w:r>
        <w:r w:rsidR="005D5334">
          <w:rPr>
            <w:noProof/>
            <w:webHidden/>
          </w:rPr>
        </w:r>
        <w:r w:rsidR="005D5334">
          <w:rPr>
            <w:noProof/>
            <w:webHidden/>
          </w:rPr>
          <w:fldChar w:fldCharType="separate"/>
        </w:r>
        <w:r w:rsidR="005D5334">
          <w:rPr>
            <w:noProof/>
            <w:webHidden/>
          </w:rPr>
          <w:t>27</w:t>
        </w:r>
        <w:r w:rsidR="005D5334">
          <w:rPr>
            <w:noProof/>
            <w:webHidden/>
          </w:rPr>
          <w:fldChar w:fldCharType="end"/>
        </w:r>
      </w:hyperlink>
    </w:p>
    <w:p w14:paraId="7DA7006E" w14:textId="2B248FC9" w:rsidR="005D5334" w:rsidRDefault="007E1337">
      <w:pPr>
        <w:pStyle w:val="ndice3"/>
        <w:rPr>
          <w:rFonts w:asciiTheme="minorHAnsi" w:eastAsiaTheme="minorEastAsia" w:hAnsiTheme="minorHAnsi" w:cstheme="minorBidi"/>
          <w:iCs w:val="0"/>
          <w:noProof/>
          <w:sz w:val="22"/>
          <w:szCs w:val="22"/>
        </w:rPr>
      </w:pPr>
      <w:hyperlink w:anchor="_Toc75087623" w:history="1">
        <w:r w:rsidR="005D5334" w:rsidRPr="00360326">
          <w:rPr>
            <w:rStyle w:val="Hiperligao"/>
            <w:i/>
            <w:noProof/>
          </w:rPr>
          <w:t>3.2.3</w:t>
        </w:r>
        <w:r w:rsidR="005D5334">
          <w:rPr>
            <w:rFonts w:asciiTheme="minorHAnsi" w:eastAsiaTheme="minorEastAsia" w:hAnsiTheme="minorHAnsi" w:cstheme="minorBidi"/>
            <w:iCs w:val="0"/>
            <w:noProof/>
            <w:sz w:val="22"/>
            <w:szCs w:val="22"/>
          </w:rPr>
          <w:tab/>
        </w:r>
        <w:r w:rsidR="005D5334" w:rsidRPr="00360326">
          <w:rPr>
            <w:rStyle w:val="Hiperligao"/>
            <w:i/>
            <w:noProof/>
          </w:rPr>
          <w:t>TIMER</w:t>
        </w:r>
        <w:r w:rsidR="005D5334">
          <w:rPr>
            <w:noProof/>
            <w:webHidden/>
          </w:rPr>
          <w:tab/>
        </w:r>
        <w:r w:rsidR="005D5334">
          <w:rPr>
            <w:noProof/>
            <w:webHidden/>
          </w:rPr>
          <w:fldChar w:fldCharType="begin"/>
        </w:r>
        <w:r w:rsidR="005D5334">
          <w:rPr>
            <w:noProof/>
            <w:webHidden/>
          </w:rPr>
          <w:instrText xml:space="preserve"> PAGEREF _Toc75087623 \h </w:instrText>
        </w:r>
        <w:r w:rsidR="005D5334">
          <w:rPr>
            <w:noProof/>
            <w:webHidden/>
          </w:rPr>
        </w:r>
        <w:r w:rsidR="005D5334">
          <w:rPr>
            <w:noProof/>
            <w:webHidden/>
          </w:rPr>
          <w:fldChar w:fldCharType="separate"/>
        </w:r>
        <w:r w:rsidR="005D5334">
          <w:rPr>
            <w:noProof/>
            <w:webHidden/>
          </w:rPr>
          <w:t>29</w:t>
        </w:r>
        <w:r w:rsidR="005D5334">
          <w:rPr>
            <w:noProof/>
            <w:webHidden/>
          </w:rPr>
          <w:fldChar w:fldCharType="end"/>
        </w:r>
      </w:hyperlink>
    </w:p>
    <w:p w14:paraId="0AC8811D" w14:textId="108AF5E5" w:rsidR="005D5334" w:rsidRDefault="007E1337">
      <w:pPr>
        <w:pStyle w:val="ndice3"/>
        <w:rPr>
          <w:rFonts w:asciiTheme="minorHAnsi" w:eastAsiaTheme="minorEastAsia" w:hAnsiTheme="minorHAnsi" w:cstheme="minorBidi"/>
          <w:iCs w:val="0"/>
          <w:noProof/>
          <w:sz w:val="22"/>
          <w:szCs w:val="22"/>
        </w:rPr>
      </w:pPr>
      <w:hyperlink w:anchor="_Toc75087624" w:history="1">
        <w:r w:rsidR="005D5334" w:rsidRPr="00360326">
          <w:rPr>
            <w:rStyle w:val="Hiperligao"/>
            <w:noProof/>
          </w:rPr>
          <w:t>3.2.4</w:t>
        </w:r>
        <w:r w:rsidR="005D5334">
          <w:rPr>
            <w:rFonts w:asciiTheme="minorHAnsi" w:eastAsiaTheme="minorEastAsia" w:hAnsiTheme="minorHAnsi" w:cstheme="minorBidi"/>
            <w:iCs w:val="0"/>
            <w:noProof/>
            <w:sz w:val="22"/>
            <w:szCs w:val="22"/>
          </w:rPr>
          <w:tab/>
        </w:r>
        <w:r w:rsidR="005D5334" w:rsidRPr="00360326">
          <w:rPr>
            <w:rStyle w:val="Hiperligao"/>
            <w:i/>
            <w:noProof/>
          </w:rPr>
          <w:t xml:space="preserve">Serial Peripheral Interface </w:t>
        </w:r>
        <w:r w:rsidR="005D5334" w:rsidRPr="00360326">
          <w:rPr>
            <w:rStyle w:val="Hiperligao"/>
            <w:noProof/>
          </w:rPr>
          <w:t>(SPI)</w:t>
        </w:r>
        <w:r w:rsidR="005D5334">
          <w:rPr>
            <w:noProof/>
            <w:webHidden/>
          </w:rPr>
          <w:tab/>
        </w:r>
        <w:r w:rsidR="005D5334">
          <w:rPr>
            <w:noProof/>
            <w:webHidden/>
          </w:rPr>
          <w:fldChar w:fldCharType="begin"/>
        </w:r>
        <w:r w:rsidR="005D5334">
          <w:rPr>
            <w:noProof/>
            <w:webHidden/>
          </w:rPr>
          <w:instrText xml:space="preserve"> PAGEREF _Toc75087624 \h </w:instrText>
        </w:r>
        <w:r w:rsidR="005D5334">
          <w:rPr>
            <w:noProof/>
            <w:webHidden/>
          </w:rPr>
        </w:r>
        <w:r w:rsidR="005D5334">
          <w:rPr>
            <w:noProof/>
            <w:webHidden/>
          </w:rPr>
          <w:fldChar w:fldCharType="separate"/>
        </w:r>
        <w:r w:rsidR="005D5334">
          <w:rPr>
            <w:noProof/>
            <w:webHidden/>
          </w:rPr>
          <w:t>30</w:t>
        </w:r>
        <w:r w:rsidR="005D5334">
          <w:rPr>
            <w:noProof/>
            <w:webHidden/>
          </w:rPr>
          <w:fldChar w:fldCharType="end"/>
        </w:r>
      </w:hyperlink>
    </w:p>
    <w:p w14:paraId="490DE078" w14:textId="69D2E4AF" w:rsidR="005D5334" w:rsidRDefault="007E1337">
      <w:pPr>
        <w:pStyle w:val="ndice3"/>
        <w:rPr>
          <w:rFonts w:asciiTheme="minorHAnsi" w:eastAsiaTheme="minorEastAsia" w:hAnsiTheme="minorHAnsi" w:cstheme="minorBidi"/>
          <w:iCs w:val="0"/>
          <w:noProof/>
          <w:sz w:val="22"/>
          <w:szCs w:val="22"/>
        </w:rPr>
      </w:pPr>
      <w:hyperlink w:anchor="_Toc75087625" w:history="1">
        <w:r w:rsidR="005D5334" w:rsidRPr="00360326">
          <w:rPr>
            <w:rStyle w:val="Hiperligao"/>
            <w:noProof/>
            <w:lang w:val="en-GB"/>
          </w:rPr>
          <w:t>3.2.5</w:t>
        </w:r>
        <w:r w:rsidR="005D5334">
          <w:rPr>
            <w:rFonts w:asciiTheme="minorHAnsi" w:eastAsiaTheme="minorEastAsia" w:hAnsiTheme="minorHAnsi" w:cstheme="minorBidi"/>
            <w:iCs w:val="0"/>
            <w:noProof/>
            <w:sz w:val="22"/>
            <w:szCs w:val="22"/>
          </w:rPr>
          <w:tab/>
        </w:r>
        <w:r w:rsidR="005D5334" w:rsidRPr="00360326">
          <w:rPr>
            <w:rStyle w:val="Hiperligao"/>
            <w:i/>
            <w:noProof/>
            <w:lang w:val="en-GB"/>
          </w:rPr>
          <w:t>Universal Asynchronous Receiver/Transmitter</w:t>
        </w:r>
        <w:r w:rsidR="005D5334" w:rsidRPr="00360326">
          <w:rPr>
            <w:rStyle w:val="Hiperligao"/>
            <w:noProof/>
            <w:lang w:val="en-GB"/>
          </w:rPr>
          <w:t xml:space="preserve"> (UART)</w:t>
        </w:r>
        <w:r w:rsidR="005D5334">
          <w:rPr>
            <w:noProof/>
            <w:webHidden/>
          </w:rPr>
          <w:tab/>
        </w:r>
        <w:r w:rsidR="005D5334">
          <w:rPr>
            <w:noProof/>
            <w:webHidden/>
          </w:rPr>
          <w:fldChar w:fldCharType="begin"/>
        </w:r>
        <w:r w:rsidR="005D5334">
          <w:rPr>
            <w:noProof/>
            <w:webHidden/>
          </w:rPr>
          <w:instrText xml:space="preserve"> PAGEREF _Toc75087625 \h </w:instrText>
        </w:r>
        <w:r w:rsidR="005D5334">
          <w:rPr>
            <w:noProof/>
            <w:webHidden/>
          </w:rPr>
        </w:r>
        <w:r w:rsidR="005D5334">
          <w:rPr>
            <w:noProof/>
            <w:webHidden/>
          </w:rPr>
          <w:fldChar w:fldCharType="separate"/>
        </w:r>
        <w:r w:rsidR="005D5334">
          <w:rPr>
            <w:noProof/>
            <w:webHidden/>
          </w:rPr>
          <w:t>31</w:t>
        </w:r>
        <w:r w:rsidR="005D5334">
          <w:rPr>
            <w:noProof/>
            <w:webHidden/>
          </w:rPr>
          <w:fldChar w:fldCharType="end"/>
        </w:r>
      </w:hyperlink>
    </w:p>
    <w:p w14:paraId="34693882" w14:textId="560C82BF" w:rsidR="005D5334" w:rsidRDefault="007E1337">
      <w:pPr>
        <w:pStyle w:val="ndice3"/>
        <w:rPr>
          <w:rFonts w:asciiTheme="minorHAnsi" w:eastAsiaTheme="minorEastAsia" w:hAnsiTheme="minorHAnsi" w:cstheme="minorBidi"/>
          <w:iCs w:val="0"/>
          <w:noProof/>
          <w:sz w:val="22"/>
          <w:szCs w:val="22"/>
        </w:rPr>
      </w:pPr>
      <w:hyperlink w:anchor="_Toc75087626" w:history="1">
        <w:r w:rsidR="005D5334" w:rsidRPr="00360326">
          <w:rPr>
            <w:rStyle w:val="Hiperligao"/>
            <w:noProof/>
          </w:rPr>
          <w:t>3.2.6</w:t>
        </w:r>
        <w:r w:rsidR="005D5334">
          <w:rPr>
            <w:rFonts w:asciiTheme="minorHAnsi" w:eastAsiaTheme="minorEastAsia" w:hAnsiTheme="minorHAnsi" w:cstheme="minorBidi"/>
            <w:iCs w:val="0"/>
            <w:noProof/>
            <w:sz w:val="22"/>
            <w:szCs w:val="22"/>
          </w:rPr>
          <w:tab/>
        </w:r>
        <w:r w:rsidR="005D5334" w:rsidRPr="00360326">
          <w:rPr>
            <w:rStyle w:val="Hiperligao"/>
            <w:noProof/>
          </w:rPr>
          <w:t>Mapeamento dos periféricos</w:t>
        </w:r>
        <w:r w:rsidR="005D5334">
          <w:rPr>
            <w:noProof/>
            <w:webHidden/>
          </w:rPr>
          <w:tab/>
        </w:r>
        <w:r w:rsidR="005D5334">
          <w:rPr>
            <w:noProof/>
            <w:webHidden/>
          </w:rPr>
          <w:fldChar w:fldCharType="begin"/>
        </w:r>
        <w:r w:rsidR="005D5334">
          <w:rPr>
            <w:noProof/>
            <w:webHidden/>
          </w:rPr>
          <w:instrText xml:space="preserve"> PAGEREF _Toc75087626 \h </w:instrText>
        </w:r>
        <w:r w:rsidR="005D5334">
          <w:rPr>
            <w:noProof/>
            <w:webHidden/>
          </w:rPr>
        </w:r>
        <w:r w:rsidR="005D5334">
          <w:rPr>
            <w:noProof/>
            <w:webHidden/>
          </w:rPr>
          <w:fldChar w:fldCharType="separate"/>
        </w:r>
        <w:r w:rsidR="005D5334">
          <w:rPr>
            <w:noProof/>
            <w:webHidden/>
          </w:rPr>
          <w:t>32</w:t>
        </w:r>
        <w:r w:rsidR="005D5334">
          <w:rPr>
            <w:noProof/>
            <w:webHidden/>
          </w:rPr>
          <w:fldChar w:fldCharType="end"/>
        </w:r>
      </w:hyperlink>
    </w:p>
    <w:p w14:paraId="43A98FB2" w14:textId="4B4ECE2C" w:rsidR="005D5334" w:rsidRDefault="007E1337">
      <w:pPr>
        <w:pStyle w:val="ndice2"/>
        <w:tabs>
          <w:tab w:val="left" w:pos="800"/>
        </w:tabs>
        <w:rPr>
          <w:rFonts w:asciiTheme="minorHAnsi" w:eastAsiaTheme="minorEastAsia" w:hAnsiTheme="minorHAnsi" w:cstheme="minorBidi"/>
          <w:noProof/>
          <w:sz w:val="22"/>
          <w:szCs w:val="22"/>
        </w:rPr>
      </w:pPr>
      <w:hyperlink w:anchor="_Toc75087627" w:history="1">
        <w:r w:rsidR="005D5334" w:rsidRPr="00360326">
          <w:rPr>
            <w:rStyle w:val="Hiperligao"/>
            <w:noProof/>
          </w:rPr>
          <w:t>3.3</w:t>
        </w:r>
        <w:r w:rsidR="005D5334">
          <w:rPr>
            <w:rFonts w:asciiTheme="minorHAnsi" w:eastAsiaTheme="minorEastAsia" w:hAnsiTheme="minorHAnsi" w:cstheme="minorBidi"/>
            <w:noProof/>
            <w:sz w:val="22"/>
            <w:szCs w:val="22"/>
          </w:rPr>
          <w:tab/>
        </w:r>
        <w:r w:rsidR="005D5334" w:rsidRPr="00360326">
          <w:rPr>
            <w:rStyle w:val="Hiperligao"/>
            <w:noProof/>
          </w:rPr>
          <w:t xml:space="preserve">Descrição de </w:t>
        </w:r>
        <w:r w:rsidR="005D5334" w:rsidRPr="00360326">
          <w:rPr>
            <w:rStyle w:val="Hiperligao"/>
            <w:i/>
            <w:iCs/>
            <w:noProof/>
          </w:rPr>
          <w:t>Software</w:t>
        </w:r>
        <w:r w:rsidR="005D5334" w:rsidRPr="00360326">
          <w:rPr>
            <w:rStyle w:val="Hiperligao"/>
            <w:noProof/>
          </w:rPr>
          <w:t xml:space="preserve"> e Módulos Criados</w:t>
        </w:r>
        <w:r w:rsidR="005D5334">
          <w:rPr>
            <w:noProof/>
            <w:webHidden/>
          </w:rPr>
          <w:tab/>
        </w:r>
        <w:r w:rsidR="005D5334">
          <w:rPr>
            <w:noProof/>
            <w:webHidden/>
          </w:rPr>
          <w:fldChar w:fldCharType="begin"/>
        </w:r>
        <w:r w:rsidR="005D5334">
          <w:rPr>
            <w:noProof/>
            <w:webHidden/>
          </w:rPr>
          <w:instrText xml:space="preserve"> PAGEREF _Toc75087627 \h </w:instrText>
        </w:r>
        <w:r w:rsidR="005D5334">
          <w:rPr>
            <w:noProof/>
            <w:webHidden/>
          </w:rPr>
        </w:r>
        <w:r w:rsidR="005D5334">
          <w:rPr>
            <w:noProof/>
            <w:webHidden/>
          </w:rPr>
          <w:fldChar w:fldCharType="separate"/>
        </w:r>
        <w:r w:rsidR="005D5334">
          <w:rPr>
            <w:noProof/>
            <w:webHidden/>
          </w:rPr>
          <w:t>34</w:t>
        </w:r>
        <w:r w:rsidR="005D5334">
          <w:rPr>
            <w:noProof/>
            <w:webHidden/>
          </w:rPr>
          <w:fldChar w:fldCharType="end"/>
        </w:r>
      </w:hyperlink>
    </w:p>
    <w:p w14:paraId="5AFA698B" w14:textId="47A2C298" w:rsidR="005D5334" w:rsidRDefault="007E1337">
      <w:pPr>
        <w:pStyle w:val="ndice3"/>
        <w:rPr>
          <w:rFonts w:asciiTheme="minorHAnsi" w:eastAsiaTheme="minorEastAsia" w:hAnsiTheme="minorHAnsi" w:cstheme="minorBidi"/>
          <w:iCs w:val="0"/>
          <w:noProof/>
          <w:sz w:val="22"/>
          <w:szCs w:val="22"/>
        </w:rPr>
      </w:pPr>
      <w:hyperlink w:anchor="_Toc75087628" w:history="1">
        <w:r w:rsidR="005D5334" w:rsidRPr="00360326">
          <w:rPr>
            <w:rStyle w:val="Hiperligao"/>
            <w:noProof/>
          </w:rPr>
          <w:t>3.3.1</w:t>
        </w:r>
        <w:r w:rsidR="005D5334">
          <w:rPr>
            <w:rFonts w:asciiTheme="minorHAnsi" w:eastAsiaTheme="minorEastAsia" w:hAnsiTheme="minorHAnsi" w:cstheme="minorBidi"/>
            <w:iCs w:val="0"/>
            <w:noProof/>
            <w:sz w:val="22"/>
            <w:szCs w:val="22"/>
          </w:rPr>
          <w:tab/>
        </w:r>
        <w:r w:rsidR="005D5334" w:rsidRPr="00360326">
          <w:rPr>
            <w:rStyle w:val="Hiperligao"/>
            <w:noProof/>
          </w:rPr>
          <w:t>Módulos</w:t>
        </w:r>
        <w:r w:rsidR="005D5334" w:rsidRPr="00360326">
          <w:rPr>
            <w:rStyle w:val="Hiperligao"/>
            <w:i/>
            <w:noProof/>
          </w:rPr>
          <w:t xml:space="preserve"> </w:t>
        </w:r>
        <w:r w:rsidR="005D5334" w:rsidRPr="00360326">
          <w:rPr>
            <w:rStyle w:val="Hiperligao"/>
            <w:noProof/>
          </w:rPr>
          <w:t>Criados</w:t>
        </w:r>
        <w:r w:rsidR="005D5334">
          <w:rPr>
            <w:noProof/>
            <w:webHidden/>
          </w:rPr>
          <w:tab/>
        </w:r>
        <w:r w:rsidR="005D5334">
          <w:rPr>
            <w:noProof/>
            <w:webHidden/>
          </w:rPr>
          <w:fldChar w:fldCharType="begin"/>
        </w:r>
        <w:r w:rsidR="005D5334">
          <w:rPr>
            <w:noProof/>
            <w:webHidden/>
          </w:rPr>
          <w:instrText xml:space="preserve"> PAGEREF _Toc75087628 \h </w:instrText>
        </w:r>
        <w:r w:rsidR="005D5334">
          <w:rPr>
            <w:noProof/>
            <w:webHidden/>
          </w:rPr>
        </w:r>
        <w:r w:rsidR="005D5334">
          <w:rPr>
            <w:noProof/>
            <w:webHidden/>
          </w:rPr>
          <w:fldChar w:fldCharType="separate"/>
        </w:r>
        <w:r w:rsidR="005D5334">
          <w:rPr>
            <w:noProof/>
            <w:webHidden/>
          </w:rPr>
          <w:t>34</w:t>
        </w:r>
        <w:r w:rsidR="005D5334">
          <w:rPr>
            <w:noProof/>
            <w:webHidden/>
          </w:rPr>
          <w:fldChar w:fldCharType="end"/>
        </w:r>
      </w:hyperlink>
    </w:p>
    <w:p w14:paraId="53AFD715" w14:textId="21282EE0" w:rsidR="005D5334" w:rsidRDefault="007E1337">
      <w:pPr>
        <w:pStyle w:val="ndice3"/>
        <w:rPr>
          <w:rFonts w:asciiTheme="minorHAnsi" w:eastAsiaTheme="minorEastAsia" w:hAnsiTheme="minorHAnsi" w:cstheme="minorBidi"/>
          <w:iCs w:val="0"/>
          <w:noProof/>
          <w:sz w:val="22"/>
          <w:szCs w:val="22"/>
        </w:rPr>
      </w:pPr>
      <w:hyperlink w:anchor="_Toc75087629" w:history="1">
        <w:r w:rsidR="005D5334" w:rsidRPr="00360326">
          <w:rPr>
            <w:rStyle w:val="Hiperligao"/>
            <w:noProof/>
          </w:rPr>
          <w:t>3.3.2</w:t>
        </w:r>
        <w:r w:rsidR="005D5334">
          <w:rPr>
            <w:rFonts w:asciiTheme="minorHAnsi" w:eastAsiaTheme="minorEastAsia" w:hAnsiTheme="minorHAnsi" w:cstheme="minorBidi"/>
            <w:iCs w:val="0"/>
            <w:noProof/>
            <w:sz w:val="22"/>
            <w:szCs w:val="22"/>
          </w:rPr>
          <w:tab/>
        </w:r>
        <w:r w:rsidR="005D5334" w:rsidRPr="00360326">
          <w:rPr>
            <w:rStyle w:val="Hiperligao"/>
            <w:noProof/>
          </w:rPr>
          <w:t>Aplicação de Interface</w:t>
        </w:r>
        <w:r w:rsidR="005D5334">
          <w:rPr>
            <w:noProof/>
            <w:webHidden/>
          </w:rPr>
          <w:tab/>
        </w:r>
        <w:r w:rsidR="005D5334">
          <w:rPr>
            <w:noProof/>
            <w:webHidden/>
          </w:rPr>
          <w:fldChar w:fldCharType="begin"/>
        </w:r>
        <w:r w:rsidR="005D5334">
          <w:rPr>
            <w:noProof/>
            <w:webHidden/>
          </w:rPr>
          <w:instrText xml:space="preserve"> PAGEREF _Toc75087629 \h </w:instrText>
        </w:r>
        <w:r w:rsidR="005D5334">
          <w:rPr>
            <w:noProof/>
            <w:webHidden/>
          </w:rPr>
        </w:r>
        <w:r w:rsidR="005D5334">
          <w:rPr>
            <w:noProof/>
            <w:webHidden/>
          </w:rPr>
          <w:fldChar w:fldCharType="separate"/>
        </w:r>
        <w:r w:rsidR="005D5334">
          <w:rPr>
            <w:noProof/>
            <w:webHidden/>
          </w:rPr>
          <w:t>40</w:t>
        </w:r>
        <w:r w:rsidR="005D5334">
          <w:rPr>
            <w:noProof/>
            <w:webHidden/>
          </w:rPr>
          <w:fldChar w:fldCharType="end"/>
        </w:r>
      </w:hyperlink>
    </w:p>
    <w:p w14:paraId="1BDB1573" w14:textId="75DCF192" w:rsidR="005D5334" w:rsidRDefault="007E1337">
      <w:pPr>
        <w:pStyle w:val="ndice3"/>
        <w:rPr>
          <w:rFonts w:asciiTheme="minorHAnsi" w:eastAsiaTheme="minorEastAsia" w:hAnsiTheme="minorHAnsi" w:cstheme="minorBidi"/>
          <w:iCs w:val="0"/>
          <w:noProof/>
          <w:sz w:val="22"/>
          <w:szCs w:val="22"/>
        </w:rPr>
      </w:pPr>
      <w:hyperlink w:anchor="_Toc75087630" w:history="1">
        <w:r w:rsidR="005D5334" w:rsidRPr="00360326">
          <w:rPr>
            <w:rStyle w:val="Hiperligao"/>
            <w:noProof/>
          </w:rPr>
          <w:t>3.3.3</w:t>
        </w:r>
        <w:r w:rsidR="005D5334">
          <w:rPr>
            <w:rFonts w:asciiTheme="minorHAnsi" w:eastAsiaTheme="minorEastAsia" w:hAnsiTheme="minorHAnsi" w:cstheme="minorBidi"/>
            <w:iCs w:val="0"/>
            <w:noProof/>
            <w:sz w:val="22"/>
            <w:szCs w:val="22"/>
          </w:rPr>
          <w:tab/>
        </w:r>
        <w:r w:rsidR="005D5334" w:rsidRPr="00360326">
          <w:rPr>
            <w:rStyle w:val="Hiperligao"/>
            <w:noProof/>
          </w:rPr>
          <w:t>Circuito de Controlo</w:t>
        </w:r>
        <w:r w:rsidR="005D5334">
          <w:rPr>
            <w:noProof/>
            <w:webHidden/>
          </w:rPr>
          <w:tab/>
        </w:r>
        <w:r w:rsidR="005D5334">
          <w:rPr>
            <w:noProof/>
            <w:webHidden/>
          </w:rPr>
          <w:fldChar w:fldCharType="begin"/>
        </w:r>
        <w:r w:rsidR="005D5334">
          <w:rPr>
            <w:noProof/>
            <w:webHidden/>
          </w:rPr>
          <w:instrText xml:space="preserve"> PAGEREF _Toc75087630 \h </w:instrText>
        </w:r>
        <w:r w:rsidR="005D5334">
          <w:rPr>
            <w:noProof/>
            <w:webHidden/>
          </w:rPr>
        </w:r>
        <w:r w:rsidR="005D5334">
          <w:rPr>
            <w:noProof/>
            <w:webHidden/>
          </w:rPr>
          <w:fldChar w:fldCharType="separate"/>
        </w:r>
        <w:r w:rsidR="005D5334">
          <w:rPr>
            <w:noProof/>
            <w:webHidden/>
          </w:rPr>
          <w:t>41</w:t>
        </w:r>
        <w:r w:rsidR="005D5334">
          <w:rPr>
            <w:noProof/>
            <w:webHidden/>
          </w:rPr>
          <w:fldChar w:fldCharType="end"/>
        </w:r>
      </w:hyperlink>
    </w:p>
    <w:p w14:paraId="3ED2A7EE" w14:textId="250EC112" w:rsidR="005D5334" w:rsidRDefault="007E1337">
      <w:pPr>
        <w:pStyle w:val="ndice4"/>
        <w:tabs>
          <w:tab w:val="left" w:pos="1400"/>
          <w:tab w:val="right" w:leader="dot" w:pos="9061"/>
        </w:tabs>
        <w:rPr>
          <w:rFonts w:asciiTheme="minorHAnsi" w:eastAsiaTheme="minorEastAsia" w:hAnsiTheme="minorHAnsi" w:cstheme="minorBidi"/>
          <w:noProof/>
          <w:sz w:val="22"/>
          <w:szCs w:val="22"/>
        </w:rPr>
      </w:pPr>
      <w:hyperlink w:anchor="_Toc75087631" w:history="1">
        <w:r w:rsidR="005D5334" w:rsidRPr="00360326">
          <w:rPr>
            <w:rStyle w:val="Hiperligao"/>
            <w:rFonts w:ascii="NewsGotT" w:hAnsi="NewsGotT"/>
            <w:noProof/>
          </w:rPr>
          <w:t>3.3.3.1</w:t>
        </w:r>
        <w:r w:rsidR="005D5334">
          <w:rPr>
            <w:rFonts w:asciiTheme="minorHAnsi" w:eastAsiaTheme="minorEastAsia" w:hAnsiTheme="minorHAnsi" w:cstheme="minorBidi"/>
            <w:noProof/>
            <w:sz w:val="22"/>
            <w:szCs w:val="22"/>
          </w:rPr>
          <w:tab/>
        </w:r>
        <w:r w:rsidR="005D5334" w:rsidRPr="00360326">
          <w:rPr>
            <w:rStyle w:val="Hiperligao"/>
            <w:rFonts w:ascii="NewsGotT" w:hAnsi="NewsGotT"/>
            <w:noProof/>
          </w:rPr>
          <w:t>O que é um Controlador?</w:t>
        </w:r>
        <w:r w:rsidR="005D5334">
          <w:rPr>
            <w:noProof/>
            <w:webHidden/>
          </w:rPr>
          <w:tab/>
        </w:r>
        <w:r w:rsidR="005D5334">
          <w:rPr>
            <w:noProof/>
            <w:webHidden/>
          </w:rPr>
          <w:fldChar w:fldCharType="begin"/>
        </w:r>
        <w:r w:rsidR="005D5334">
          <w:rPr>
            <w:noProof/>
            <w:webHidden/>
          </w:rPr>
          <w:instrText xml:space="preserve"> PAGEREF _Toc75087631 \h </w:instrText>
        </w:r>
        <w:r w:rsidR="005D5334">
          <w:rPr>
            <w:noProof/>
            <w:webHidden/>
          </w:rPr>
        </w:r>
        <w:r w:rsidR="005D5334">
          <w:rPr>
            <w:noProof/>
            <w:webHidden/>
          </w:rPr>
          <w:fldChar w:fldCharType="separate"/>
        </w:r>
        <w:r w:rsidR="005D5334">
          <w:rPr>
            <w:noProof/>
            <w:webHidden/>
          </w:rPr>
          <w:t>41</w:t>
        </w:r>
        <w:r w:rsidR="005D5334">
          <w:rPr>
            <w:noProof/>
            <w:webHidden/>
          </w:rPr>
          <w:fldChar w:fldCharType="end"/>
        </w:r>
      </w:hyperlink>
    </w:p>
    <w:p w14:paraId="3281366B" w14:textId="386436F5" w:rsidR="005D5334" w:rsidRDefault="007E1337">
      <w:pPr>
        <w:pStyle w:val="ndice4"/>
        <w:tabs>
          <w:tab w:val="left" w:pos="1400"/>
          <w:tab w:val="right" w:leader="dot" w:pos="9061"/>
        </w:tabs>
        <w:rPr>
          <w:rFonts w:asciiTheme="minorHAnsi" w:eastAsiaTheme="minorEastAsia" w:hAnsiTheme="minorHAnsi" w:cstheme="minorBidi"/>
          <w:noProof/>
          <w:sz w:val="22"/>
          <w:szCs w:val="22"/>
        </w:rPr>
      </w:pPr>
      <w:hyperlink w:anchor="_Toc75087632" w:history="1">
        <w:r w:rsidR="005D5334" w:rsidRPr="00360326">
          <w:rPr>
            <w:rStyle w:val="Hiperligao"/>
            <w:rFonts w:ascii="NewsGotT" w:hAnsi="NewsGotT"/>
            <w:noProof/>
          </w:rPr>
          <w:t>3.3.3.2</w:t>
        </w:r>
        <w:r w:rsidR="005D5334">
          <w:rPr>
            <w:rFonts w:asciiTheme="minorHAnsi" w:eastAsiaTheme="minorEastAsia" w:hAnsiTheme="minorHAnsi" w:cstheme="minorBidi"/>
            <w:noProof/>
            <w:sz w:val="22"/>
            <w:szCs w:val="22"/>
          </w:rPr>
          <w:tab/>
        </w:r>
        <w:r w:rsidR="005D5334" w:rsidRPr="00360326">
          <w:rPr>
            <w:rStyle w:val="Hiperligao"/>
            <w:rFonts w:ascii="NewsGotT" w:hAnsi="NewsGotT"/>
            <w:noProof/>
          </w:rPr>
          <w:t>Análise do sistema de controlo</w:t>
        </w:r>
        <w:r w:rsidR="005D5334">
          <w:rPr>
            <w:noProof/>
            <w:webHidden/>
          </w:rPr>
          <w:tab/>
        </w:r>
        <w:r w:rsidR="005D5334">
          <w:rPr>
            <w:noProof/>
            <w:webHidden/>
          </w:rPr>
          <w:fldChar w:fldCharType="begin"/>
        </w:r>
        <w:r w:rsidR="005D5334">
          <w:rPr>
            <w:noProof/>
            <w:webHidden/>
          </w:rPr>
          <w:instrText xml:space="preserve"> PAGEREF _Toc75087632 \h </w:instrText>
        </w:r>
        <w:r w:rsidR="005D5334">
          <w:rPr>
            <w:noProof/>
            <w:webHidden/>
          </w:rPr>
        </w:r>
        <w:r w:rsidR="005D5334">
          <w:rPr>
            <w:noProof/>
            <w:webHidden/>
          </w:rPr>
          <w:fldChar w:fldCharType="separate"/>
        </w:r>
        <w:r w:rsidR="005D5334">
          <w:rPr>
            <w:noProof/>
            <w:webHidden/>
          </w:rPr>
          <w:t>42</w:t>
        </w:r>
        <w:r w:rsidR="005D5334">
          <w:rPr>
            <w:noProof/>
            <w:webHidden/>
          </w:rPr>
          <w:fldChar w:fldCharType="end"/>
        </w:r>
      </w:hyperlink>
    </w:p>
    <w:p w14:paraId="2211825C" w14:textId="15264764" w:rsidR="005D5334" w:rsidRDefault="007E1337">
      <w:pPr>
        <w:pStyle w:val="ndice4"/>
        <w:tabs>
          <w:tab w:val="left" w:pos="1400"/>
          <w:tab w:val="right" w:leader="dot" w:pos="9061"/>
        </w:tabs>
        <w:rPr>
          <w:rFonts w:asciiTheme="minorHAnsi" w:eastAsiaTheme="minorEastAsia" w:hAnsiTheme="minorHAnsi" w:cstheme="minorBidi"/>
          <w:noProof/>
          <w:sz w:val="22"/>
          <w:szCs w:val="22"/>
        </w:rPr>
      </w:pPr>
      <w:hyperlink w:anchor="_Toc75087633" w:history="1">
        <w:r w:rsidR="005D5334" w:rsidRPr="00360326">
          <w:rPr>
            <w:rStyle w:val="Hiperligao"/>
            <w:rFonts w:ascii="NewsGotT" w:hAnsi="NewsGotT"/>
            <w:noProof/>
          </w:rPr>
          <w:t>3.3.3.3</w:t>
        </w:r>
        <w:r w:rsidR="005D5334">
          <w:rPr>
            <w:rFonts w:asciiTheme="minorHAnsi" w:eastAsiaTheme="minorEastAsia" w:hAnsiTheme="minorHAnsi" w:cstheme="minorBidi"/>
            <w:noProof/>
            <w:sz w:val="22"/>
            <w:szCs w:val="22"/>
          </w:rPr>
          <w:tab/>
        </w:r>
        <w:r w:rsidR="005D5334" w:rsidRPr="00360326">
          <w:rPr>
            <w:rStyle w:val="Hiperligao"/>
            <w:rFonts w:ascii="NewsGotT" w:hAnsi="NewsGotT"/>
            <w:noProof/>
          </w:rPr>
          <w:t>Controlador implementado</w:t>
        </w:r>
        <w:r w:rsidR="005D5334">
          <w:rPr>
            <w:noProof/>
            <w:webHidden/>
          </w:rPr>
          <w:tab/>
        </w:r>
        <w:r w:rsidR="005D5334">
          <w:rPr>
            <w:noProof/>
            <w:webHidden/>
          </w:rPr>
          <w:fldChar w:fldCharType="begin"/>
        </w:r>
        <w:r w:rsidR="005D5334">
          <w:rPr>
            <w:noProof/>
            <w:webHidden/>
          </w:rPr>
          <w:instrText xml:space="preserve"> PAGEREF _Toc75087633 \h </w:instrText>
        </w:r>
        <w:r w:rsidR="005D5334">
          <w:rPr>
            <w:noProof/>
            <w:webHidden/>
          </w:rPr>
        </w:r>
        <w:r w:rsidR="005D5334">
          <w:rPr>
            <w:noProof/>
            <w:webHidden/>
          </w:rPr>
          <w:fldChar w:fldCharType="separate"/>
        </w:r>
        <w:r w:rsidR="005D5334">
          <w:rPr>
            <w:noProof/>
            <w:webHidden/>
          </w:rPr>
          <w:t>44</w:t>
        </w:r>
        <w:r w:rsidR="005D5334">
          <w:rPr>
            <w:noProof/>
            <w:webHidden/>
          </w:rPr>
          <w:fldChar w:fldCharType="end"/>
        </w:r>
      </w:hyperlink>
    </w:p>
    <w:p w14:paraId="14C2D4F2" w14:textId="276DEDF6" w:rsidR="005D5334" w:rsidRDefault="007E1337">
      <w:pPr>
        <w:pStyle w:val="ndice1"/>
        <w:rPr>
          <w:rFonts w:asciiTheme="minorHAnsi" w:eastAsiaTheme="minorEastAsia" w:hAnsiTheme="minorHAnsi" w:cstheme="minorBidi"/>
          <w:bCs w:val="0"/>
          <w:noProof/>
          <w:sz w:val="22"/>
          <w:szCs w:val="22"/>
        </w:rPr>
      </w:pPr>
      <w:hyperlink w:anchor="_Toc75087634" w:history="1">
        <w:r w:rsidR="005D5334" w:rsidRPr="00360326">
          <w:rPr>
            <w:rStyle w:val="Hiperligao"/>
            <w:noProof/>
          </w:rPr>
          <w:t>Capítulo 4 Lista de Componentes</w:t>
        </w:r>
        <w:r w:rsidR="005D5334">
          <w:rPr>
            <w:noProof/>
            <w:webHidden/>
          </w:rPr>
          <w:tab/>
        </w:r>
        <w:r w:rsidR="005D5334">
          <w:rPr>
            <w:noProof/>
            <w:webHidden/>
          </w:rPr>
          <w:fldChar w:fldCharType="begin"/>
        </w:r>
        <w:r w:rsidR="005D5334">
          <w:rPr>
            <w:noProof/>
            <w:webHidden/>
          </w:rPr>
          <w:instrText xml:space="preserve"> PAGEREF _Toc75087634 \h </w:instrText>
        </w:r>
        <w:r w:rsidR="005D5334">
          <w:rPr>
            <w:noProof/>
            <w:webHidden/>
          </w:rPr>
        </w:r>
        <w:r w:rsidR="005D5334">
          <w:rPr>
            <w:noProof/>
            <w:webHidden/>
          </w:rPr>
          <w:fldChar w:fldCharType="separate"/>
        </w:r>
        <w:r w:rsidR="005D5334">
          <w:rPr>
            <w:noProof/>
            <w:webHidden/>
          </w:rPr>
          <w:t>49</w:t>
        </w:r>
        <w:r w:rsidR="005D5334">
          <w:rPr>
            <w:noProof/>
            <w:webHidden/>
          </w:rPr>
          <w:fldChar w:fldCharType="end"/>
        </w:r>
      </w:hyperlink>
    </w:p>
    <w:p w14:paraId="1170135F" w14:textId="10BB2DD0" w:rsidR="005D5334" w:rsidRDefault="007E1337">
      <w:pPr>
        <w:pStyle w:val="ndice1"/>
        <w:rPr>
          <w:rFonts w:asciiTheme="minorHAnsi" w:eastAsiaTheme="minorEastAsia" w:hAnsiTheme="minorHAnsi" w:cstheme="minorBidi"/>
          <w:bCs w:val="0"/>
          <w:noProof/>
          <w:sz w:val="22"/>
          <w:szCs w:val="22"/>
        </w:rPr>
      </w:pPr>
      <w:hyperlink w:anchor="_Toc75087635" w:history="1">
        <w:r w:rsidR="005D5334" w:rsidRPr="00360326">
          <w:rPr>
            <w:rStyle w:val="Hiperligao"/>
            <w:noProof/>
          </w:rPr>
          <w:t>Capítulo 5 Circuito Mecânico Implementado</w:t>
        </w:r>
        <w:r w:rsidR="005D5334">
          <w:rPr>
            <w:noProof/>
            <w:webHidden/>
          </w:rPr>
          <w:tab/>
        </w:r>
        <w:r w:rsidR="005D5334">
          <w:rPr>
            <w:noProof/>
            <w:webHidden/>
          </w:rPr>
          <w:fldChar w:fldCharType="begin"/>
        </w:r>
        <w:r w:rsidR="005D5334">
          <w:rPr>
            <w:noProof/>
            <w:webHidden/>
          </w:rPr>
          <w:instrText xml:space="preserve"> PAGEREF _Toc75087635 \h </w:instrText>
        </w:r>
        <w:r w:rsidR="005D5334">
          <w:rPr>
            <w:noProof/>
            <w:webHidden/>
          </w:rPr>
        </w:r>
        <w:r w:rsidR="005D5334">
          <w:rPr>
            <w:noProof/>
            <w:webHidden/>
          </w:rPr>
          <w:fldChar w:fldCharType="separate"/>
        </w:r>
        <w:r w:rsidR="005D5334">
          <w:rPr>
            <w:noProof/>
            <w:webHidden/>
          </w:rPr>
          <w:t>55</w:t>
        </w:r>
        <w:r w:rsidR="005D5334">
          <w:rPr>
            <w:noProof/>
            <w:webHidden/>
          </w:rPr>
          <w:fldChar w:fldCharType="end"/>
        </w:r>
      </w:hyperlink>
    </w:p>
    <w:p w14:paraId="13A3D39E" w14:textId="043D3DA7" w:rsidR="005D5334" w:rsidRDefault="007E1337">
      <w:pPr>
        <w:pStyle w:val="ndice1"/>
        <w:rPr>
          <w:rFonts w:asciiTheme="minorHAnsi" w:eastAsiaTheme="minorEastAsia" w:hAnsiTheme="minorHAnsi" w:cstheme="minorBidi"/>
          <w:bCs w:val="0"/>
          <w:noProof/>
          <w:sz w:val="22"/>
          <w:szCs w:val="22"/>
        </w:rPr>
      </w:pPr>
      <w:hyperlink w:anchor="_Toc75087636" w:history="1">
        <w:r w:rsidR="005D5334" w:rsidRPr="00360326">
          <w:rPr>
            <w:rStyle w:val="Hiperligao"/>
            <w:noProof/>
          </w:rPr>
          <w:t>Capítulo 6 Resultados Experimentais</w:t>
        </w:r>
        <w:r w:rsidR="005D5334">
          <w:rPr>
            <w:noProof/>
            <w:webHidden/>
          </w:rPr>
          <w:tab/>
        </w:r>
        <w:r w:rsidR="005D5334">
          <w:rPr>
            <w:noProof/>
            <w:webHidden/>
          </w:rPr>
          <w:fldChar w:fldCharType="begin"/>
        </w:r>
        <w:r w:rsidR="005D5334">
          <w:rPr>
            <w:noProof/>
            <w:webHidden/>
          </w:rPr>
          <w:instrText xml:space="preserve"> PAGEREF _Toc75087636 \h </w:instrText>
        </w:r>
        <w:r w:rsidR="005D5334">
          <w:rPr>
            <w:noProof/>
            <w:webHidden/>
          </w:rPr>
        </w:r>
        <w:r w:rsidR="005D5334">
          <w:rPr>
            <w:noProof/>
            <w:webHidden/>
          </w:rPr>
          <w:fldChar w:fldCharType="separate"/>
        </w:r>
        <w:r w:rsidR="005D5334">
          <w:rPr>
            <w:noProof/>
            <w:webHidden/>
          </w:rPr>
          <w:t>59</w:t>
        </w:r>
        <w:r w:rsidR="005D5334">
          <w:rPr>
            <w:noProof/>
            <w:webHidden/>
          </w:rPr>
          <w:fldChar w:fldCharType="end"/>
        </w:r>
      </w:hyperlink>
    </w:p>
    <w:p w14:paraId="0EFA1F68" w14:textId="2F03BAD7" w:rsidR="005D5334" w:rsidRDefault="007E1337">
      <w:pPr>
        <w:pStyle w:val="ndice1"/>
        <w:rPr>
          <w:rFonts w:asciiTheme="minorHAnsi" w:eastAsiaTheme="minorEastAsia" w:hAnsiTheme="minorHAnsi" w:cstheme="minorBidi"/>
          <w:bCs w:val="0"/>
          <w:noProof/>
          <w:sz w:val="22"/>
          <w:szCs w:val="22"/>
        </w:rPr>
      </w:pPr>
      <w:hyperlink w:anchor="_Toc75087637" w:history="1">
        <w:r w:rsidR="005D5334" w:rsidRPr="00360326">
          <w:rPr>
            <w:rStyle w:val="Hiperligao"/>
            <w:noProof/>
          </w:rPr>
          <w:t>Capítulo 7 Análise do Produto</w:t>
        </w:r>
        <w:r w:rsidR="005D5334">
          <w:rPr>
            <w:noProof/>
            <w:webHidden/>
          </w:rPr>
          <w:tab/>
        </w:r>
        <w:r w:rsidR="005D5334">
          <w:rPr>
            <w:noProof/>
            <w:webHidden/>
          </w:rPr>
          <w:fldChar w:fldCharType="begin"/>
        </w:r>
        <w:r w:rsidR="005D5334">
          <w:rPr>
            <w:noProof/>
            <w:webHidden/>
          </w:rPr>
          <w:instrText xml:space="preserve"> PAGEREF _Toc75087637 \h </w:instrText>
        </w:r>
        <w:r w:rsidR="005D5334">
          <w:rPr>
            <w:noProof/>
            <w:webHidden/>
          </w:rPr>
        </w:r>
        <w:r w:rsidR="005D5334">
          <w:rPr>
            <w:noProof/>
            <w:webHidden/>
          </w:rPr>
          <w:fldChar w:fldCharType="separate"/>
        </w:r>
        <w:r w:rsidR="005D5334">
          <w:rPr>
            <w:noProof/>
            <w:webHidden/>
          </w:rPr>
          <w:t>61</w:t>
        </w:r>
        <w:r w:rsidR="005D5334">
          <w:rPr>
            <w:noProof/>
            <w:webHidden/>
          </w:rPr>
          <w:fldChar w:fldCharType="end"/>
        </w:r>
      </w:hyperlink>
    </w:p>
    <w:p w14:paraId="2C938571" w14:textId="4C8B278C" w:rsidR="005D5334" w:rsidRDefault="007E1337">
      <w:pPr>
        <w:pStyle w:val="ndice2"/>
        <w:tabs>
          <w:tab w:val="left" w:pos="800"/>
        </w:tabs>
        <w:rPr>
          <w:rFonts w:asciiTheme="minorHAnsi" w:eastAsiaTheme="minorEastAsia" w:hAnsiTheme="minorHAnsi" w:cstheme="minorBidi"/>
          <w:noProof/>
          <w:sz w:val="22"/>
          <w:szCs w:val="22"/>
        </w:rPr>
      </w:pPr>
      <w:hyperlink w:anchor="_Toc75087638" w:history="1">
        <w:r w:rsidR="005D5334" w:rsidRPr="00360326">
          <w:rPr>
            <w:rStyle w:val="Hiperligao"/>
            <w:noProof/>
          </w:rPr>
          <w:t>7.1</w:t>
        </w:r>
        <w:r w:rsidR="005D5334">
          <w:rPr>
            <w:rFonts w:asciiTheme="minorHAnsi" w:eastAsiaTheme="minorEastAsia" w:hAnsiTheme="minorHAnsi" w:cstheme="minorBidi"/>
            <w:noProof/>
            <w:sz w:val="22"/>
            <w:szCs w:val="22"/>
          </w:rPr>
          <w:tab/>
        </w:r>
        <w:r w:rsidR="005D5334" w:rsidRPr="00360326">
          <w:rPr>
            <w:rStyle w:val="Hiperligao"/>
            <w:noProof/>
          </w:rPr>
          <w:t>Introdução</w:t>
        </w:r>
        <w:r w:rsidR="005D5334">
          <w:rPr>
            <w:noProof/>
            <w:webHidden/>
          </w:rPr>
          <w:tab/>
        </w:r>
        <w:r w:rsidR="005D5334">
          <w:rPr>
            <w:noProof/>
            <w:webHidden/>
          </w:rPr>
          <w:fldChar w:fldCharType="begin"/>
        </w:r>
        <w:r w:rsidR="005D5334">
          <w:rPr>
            <w:noProof/>
            <w:webHidden/>
          </w:rPr>
          <w:instrText xml:space="preserve"> PAGEREF _Toc75087638 \h </w:instrText>
        </w:r>
        <w:r w:rsidR="005D5334">
          <w:rPr>
            <w:noProof/>
            <w:webHidden/>
          </w:rPr>
        </w:r>
        <w:r w:rsidR="005D5334">
          <w:rPr>
            <w:noProof/>
            <w:webHidden/>
          </w:rPr>
          <w:fldChar w:fldCharType="separate"/>
        </w:r>
        <w:r w:rsidR="005D5334">
          <w:rPr>
            <w:noProof/>
            <w:webHidden/>
          </w:rPr>
          <w:t>61</w:t>
        </w:r>
        <w:r w:rsidR="005D5334">
          <w:rPr>
            <w:noProof/>
            <w:webHidden/>
          </w:rPr>
          <w:fldChar w:fldCharType="end"/>
        </w:r>
      </w:hyperlink>
    </w:p>
    <w:p w14:paraId="3272FD6B" w14:textId="323C8DFD" w:rsidR="005D5334" w:rsidRDefault="007E1337">
      <w:pPr>
        <w:pStyle w:val="ndice2"/>
        <w:tabs>
          <w:tab w:val="left" w:pos="800"/>
        </w:tabs>
        <w:rPr>
          <w:rFonts w:asciiTheme="minorHAnsi" w:eastAsiaTheme="minorEastAsia" w:hAnsiTheme="minorHAnsi" w:cstheme="minorBidi"/>
          <w:noProof/>
          <w:sz w:val="22"/>
          <w:szCs w:val="22"/>
        </w:rPr>
      </w:pPr>
      <w:hyperlink w:anchor="_Toc75087639" w:history="1">
        <w:r w:rsidR="005D5334" w:rsidRPr="00360326">
          <w:rPr>
            <w:rStyle w:val="Hiperligao"/>
            <w:noProof/>
          </w:rPr>
          <w:t>7.2</w:t>
        </w:r>
        <w:r w:rsidR="005D5334">
          <w:rPr>
            <w:rFonts w:asciiTheme="minorHAnsi" w:eastAsiaTheme="minorEastAsia" w:hAnsiTheme="minorHAnsi" w:cstheme="minorBidi"/>
            <w:noProof/>
            <w:sz w:val="22"/>
            <w:szCs w:val="22"/>
          </w:rPr>
          <w:tab/>
        </w:r>
        <w:r w:rsidR="005D5334" w:rsidRPr="00360326">
          <w:rPr>
            <w:rStyle w:val="Hiperligao"/>
            <w:noProof/>
          </w:rPr>
          <w:t>Fiabilidade</w:t>
        </w:r>
        <w:r w:rsidR="005D5334">
          <w:rPr>
            <w:noProof/>
            <w:webHidden/>
          </w:rPr>
          <w:tab/>
        </w:r>
        <w:r w:rsidR="005D5334">
          <w:rPr>
            <w:noProof/>
            <w:webHidden/>
          </w:rPr>
          <w:fldChar w:fldCharType="begin"/>
        </w:r>
        <w:r w:rsidR="005D5334">
          <w:rPr>
            <w:noProof/>
            <w:webHidden/>
          </w:rPr>
          <w:instrText xml:space="preserve"> PAGEREF _Toc75087639 \h </w:instrText>
        </w:r>
        <w:r w:rsidR="005D5334">
          <w:rPr>
            <w:noProof/>
            <w:webHidden/>
          </w:rPr>
        </w:r>
        <w:r w:rsidR="005D5334">
          <w:rPr>
            <w:noProof/>
            <w:webHidden/>
          </w:rPr>
          <w:fldChar w:fldCharType="separate"/>
        </w:r>
        <w:r w:rsidR="005D5334">
          <w:rPr>
            <w:noProof/>
            <w:webHidden/>
          </w:rPr>
          <w:t>61</w:t>
        </w:r>
        <w:r w:rsidR="005D5334">
          <w:rPr>
            <w:noProof/>
            <w:webHidden/>
          </w:rPr>
          <w:fldChar w:fldCharType="end"/>
        </w:r>
      </w:hyperlink>
    </w:p>
    <w:p w14:paraId="0070C2A6" w14:textId="471D1BCD" w:rsidR="005D5334" w:rsidRDefault="007E1337">
      <w:pPr>
        <w:pStyle w:val="ndice2"/>
        <w:tabs>
          <w:tab w:val="left" w:pos="800"/>
        </w:tabs>
        <w:rPr>
          <w:rFonts w:asciiTheme="minorHAnsi" w:eastAsiaTheme="minorEastAsia" w:hAnsiTheme="minorHAnsi" w:cstheme="minorBidi"/>
          <w:noProof/>
          <w:sz w:val="22"/>
          <w:szCs w:val="22"/>
        </w:rPr>
      </w:pPr>
      <w:hyperlink w:anchor="_Toc75087640" w:history="1">
        <w:r w:rsidR="005D5334" w:rsidRPr="00360326">
          <w:rPr>
            <w:rStyle w:val="Hiperligao"/>
            <w:noProof/>
          </w:rPr>
          <w:t>7.3</w:t>
        </w:r>
        <w:r w:rsidR="005D5334">
          <w:rPr>
            <w:rFonts w:asciiTheme="minorHAnsi" w:eastAsiaTheme="minorEastAsia" w:hAnsiTheme="minorHAnsi" w:cstheme="minorBidi"/>
            <w:noProof/>
            <w:sz w:val="22"/>
            <w:szCs w:val="22"/>
          </w:rPr>
          <w:tab/>
        </w:r>
        <w:r w:rsidR="005D5334" w:rsidRPr="00360326">
          <w:rPr>
            <w:rStyle w:val="Hiperligao"/>
            <w:noProof/>
          </w:rPr>
          <w:t>Segurança</w:t>
        </w:r>
        <w:r w:rsidR="005D5334">
          <w:rPr>
            <w:noProof/>
            <w:webHidden/>
          </w:rPr>
          <w:tab/>
        </w:r>
        <w:r w:rsidR="005D5334">
          <w:rPr>
            <w:noProof/>
            <w:webHidden/>
          </w:rPr>
          <w:fldChar w:fldCharType="begin"/>
        </w:r>
        <w:r w:rsidR="005D5334">
          <w:rPr>
            <w:noProof/>
            <w:webHidden/>
          </w:rPr>
          <w:instrText xml:space="preserve"> PAGEREF _Toc75087640 \h </w:instrText>
        </w:r>
        <w:r w:rsidR="005D5334">
          <w:rPr>
            <w:noProof/>
            <w:webHidden/>
          </w:rPr>
        </w:r>
        <w:r w:rsidR="005D5334">
          <w:rPr>
            <w:noProof/>
            <w:webHidden/>
          </w:rPr>
          <w:fldChar w:fldCharType="separate"/>
        </w:r>
        <w:r w:rsidR="005D5334">
          <w:rPr>
            <w:noProof/>
            <w:webHidden/>
          </w:rPr>
          <w:t>62</w:t>
        </w:r>
        <w:r w:rsidR="005D5334">
          <w:rPr>
            <w:noProof/>
            <w:webHidden/>
          </w:rPr>
          <w:fldChar w:fldCharType="end"/>
        </w:r>
      </w:hyperlink>
    </w:p>
    <w:p w14:paraId="00E80671" w14:textId="6D2B18E6" w:rsidR="005D5334" w:rsidRDefault="007E1337">
      <w:pPr>
        <w:pStyle w:val="ndice2"/>
        <w:tabs>
          <w:tab w:val="left" w:pos="800"/>
        </w:tabs>
        <w:rPr>
          <w:rFonts w:asciiTheme="minorHAnsi" w:eastAsiaTheme="minorEastAsia" w:hAnsiTheme="minorHAnsi" w:cstheme="minorBidi"/>
          <w:noProof/>
          <w:sz w:val="22"/>
          <w:szCs w:val="22"/>
        </w:rPr>
      </w:pPr>
      <w:hyperlink w:anchor="_Toc75087641" w:history="1">
        <w:r w:rsidR="005D5334" w:rsidRPr="00360326">
          <w:rPr>
            <w:rStyle w:val="Hiperligao"/>
            <w:noProof/>
          </w:rPr>
          <w:t>7.4</w:t>
        </w:r>
        <w:r w:rsidR="005D5334">
          <w:rPr>
            <w:rFonts w:asciiTheme="minorHAnsi" w:eastAsiaTheme="minorEastAsia" w:hAnsiTheme="minorHAnsi" w:cstheme="minorBidi"/>
            <w:noProof/>
            <w:sz w:val="22"/>
            <w:szCs w:val="22"/>
          </w:rPr>
          <w:tab/>
        </w:r>
        <w:r w:rsidR="005D5334" w:rsidRPr="00360326">
          <w:rPr>
            <w:rStyle w:val="Hiperligao"/>
            <w:noProof/>
          </w:rPr>
          <w:t>Certificação</w:t>
        </w:r>
        <w:r w:rsidR="005D5334">
          <w:rPr>
            <w:noProof/>
            <w:webHidden/>
          </w:rPr>
          <w:tab/>
        </w:r>
        <w:r w:rsidR="005D5334">
          <w:rPr>
            <w:noProof/>
            <w:webHidden/>
          </w:rPr>
          <w:fldChar w:fldCharType="begin"/>
        </w:r>
        <w:r w:rsidR="005D5334">
          <w:rPr>
            <w:noProof/>
            <w:webHidden/>
          </w:rPr>
          <w:instrText xml:space="preserve"> PAGEREF _Toc75087641 \h </w:instrText>
        </w:r>
        <w:r w:rsidR="005D5334">
          <w:rPr>
            <w:noProof/>
            <w:webHidden/>
          </w:rPr>
        </w:r>
        <w:r w:rsidR="005D5334">
          <w:rPr>
            <w:noProof/>
            <w:webHidden/>
          </w:rPr>
          <w:fldChar w:fldCharType="separate"/>
        </w:r>
        <w:r w:rsidR="005D5334">
          <w:rPr>
            <w:noProof/>
            <w:webHidden/>
          </w:rPr>
          <w:t>63</w:t>
        </w:r>
        <w:r w:rsidR="005D5334">
          <w:rPr>
            <w:noProof/>
            <w:webHidden/>
          </w:rPr>
          <w:fldChar w:fldCharType="end"/>
        </w:r>
      </w:hyperlink>
    </w:p>
    <w:p w14:paraId="604BD000" w14:textId="6710BDFB" w:rsidR="005D5334" w:rsidRDefault="007E1337">
      <w:pPr>
        <w:pStyle w:val="ndice1"/>
        <w:rPr>
          <w:rFonts w:asciiTheme="minorHAnsi" w:eastAsiaTheme="minorEastAsia" w:hAnsiTheme="minorHAnsi" w:cstheme="minorBidi"/>
          <w:bCs w:val="0"/>
          <w:noProof/>
          <w:sz w:val="22"/>
          <w:szCs w:val="22"/>
        </w:rPr>
      </w:pPr>
      <w:hyperlink w:anchor="_Toc75087642" w:history="1">
        <w:r w:rsidR="005D5334" w:rsidRPr="00360326">
          <w:rPr>
            <w:rStyle w:val="Hiperligao"/>
            <w:noProof/>
          </w:rPr>
          <w:t>Capítulo 8 Conclusões</w:t>
        </w:r>
        <w:r w:rsidR="005D5334">
          <w:rPr>
            <w:noProof/>
            <w:webHidden/>
          </w:rPr>
          <w:tab/>
        </w:r>
        <w:r w:rsidR="005D5334">
          <w:rPr>
            <w:noProof/>
            <w:webHidden/>
          </w:rPr>
          <w:fldChar w:fldCharType="begin"/>
        </w:r>
        <w:r w:rsidR="005D5334">
          <w:rPr>
            <w:noProof/>
            <w:webHidden/>
          </w:rPr>
          <w:instrText xml:space="preserve"> PAGEREF _Toc75087642 \h </w:instrText>
        </w:r>
        <w:r w:rsidR="005D5334">
          <w:rPr>
            <w:noProof/>
            <w:webHidden/>
          </w:rPr>
        </w:r>
        <w:r w:rsidR="005D5334">
          <w:rPr>
            <w:noProof/>
            <w:webHidden/>
          </w:rPr>
          <w:fldChar w:fldCharType="separate"/>
        </w:r>
        <w:r w:rsidR="005D5334">
          <w:rPr>
            <w:noProof/>
            <w:webHidden/>
          </w:rPr>
          <w:t>67</w:t>
        </w:r>
        <w:r w:rsidR="005D5334">
          <w:rPr>
            <w:noProof/>
            <w:webHidden/>
          </w:rPr>
          <w:fldChar w:fldCharType="end"/>
        </w:r>
      </w:hyperlink>
    </w:p>
    <w:p w14:paraId="5777891E" w14:textId="31668916" w:rsidR="005D5334" w:rsidRDefault="007E1337">
      <w:pPr>
        <w:pStyle w:val="ndice2"/>
        <w:tabs>
          <w:tab w:val="left" w:pos="800"/>
        </w:tabs>
        <w:rPr>
          <w:rFonts w:asciiTheme="minorHAnsi" w:eastAsiaTheme="minorEastAsia" w:hAnsiTheme="minorHAnsi" w:cstheme="minorBidi"/>
          <w:noProof/>
          <w:sz w:val="22"/>
          <w:szCs w:val="22"/>
        </w:rPr>
      </w:pPr>
      <w:hyperlink w:anchor="_Toc75087643" w:history="1">
        <w:r w:rsidR="005D5334" w:rsidRPr="00360326">
          <w:rPr>
            <w:rStyle w:val="Hiperligao"/>
            <w:noProof/>
          </w:rPr>
          <w:t>8.1</w:t>
        </w:r>
        <w:r w:rsidR="005D5334">
          <w:rPr>
            <w:rFonts w:asciiTheme="minorHAnsi" w:eastAsiaTheme="minorEastAsia" w:hAnsiTheme="minorHAnsi" w:cstheme="minorBidi"/>
            <w:noProof/>
            <w:sz w:val="22"/>
            <w:szCs w:val="22"/>
          </w:rPr>
          <w:tab/>
        </w:r>
        <w:r w:rsidR="005D5334" w:rsidRPr="00360326">
          <w:rPr>
            <w:rStyle w:val="Hiperligao"/>
            <w:noProof/>
          </w:rPr>
          <w:t>Conclusão</w:t>
        </w:r>
        <w:r w:rsidR="005D5334">
          <w:rPr>
            <w:noProof/>
            <w:webHidden/>
          </w:rPr>
          <w:tab/>
        </w:r>
        <w:r w:rsidR="005D5334">
          <w:rPr>
            <w:noProof/>
            <w:webHidden/>
          </w:rPr>
          <w:fldChar w:fldCharType="begin"/>
        </w:r>
        <w:r w:rsidR="005D5334">
          <w:rPr>
            <w:noProof/>
            <w:webHidden/>
          </w:rPr>
          <w:instrText xml:space="preserve"> PAGEREF _Toc75087643 \h </w:instrText>
        </w:r>
        <w:r w:rsidR="005D5334">
          <w:rPr>
            <w:noProof/>
            <w:webHidden/>
          </w:rPr>
        </w:r>
        <w:r w:rsidR="005D5334">
          <w:rPr>
            <w:noProof/>
            <w:webHidden/>
          </w:rPr>
          <w:fldChar w:fldCharType="separate"/>
        </w:r>
        <w:r w:rsidR="005D5334">
          <w:rPr>
            <w:noProof/>
            <w:webHidden/>
          </w:rPr>
          <w:t>67</w:t>
        </w:r>
        <w:r w:rsidR="005D5334">
          <w:rPr>
            <w:noProof/>
            <w:webHidden/>
          </w:rPr>
          <w:fldChar w:fldCharType="end"/>
        </w:r>
      </w:hyperlink>
    </w:p>
    <w:p w14:paraId="1FD431D2" w14:textId="6FC24370" w:rsidR="005D5334" w:rsidRDefault="007E1337">
      <w:pPr>
        <w:pStyle w:val="ndice2"/>
        <w:tabs>
          <w:tab w:val="left" w:pos="800"/>
        </w:tabs>
        <w:rPr>
          <w:rFonts w:asciiTheme="minorHAnsi" w:eastAsiaTheme="minorEastAsia" w:hAnsiTheme="minorHAnsi" w:cstheme="minorBidi"/>
          <w:noProof/>
          <w:sz w:val="22"/>
          <w:szCs w:val="22"/>
        </w:rPr>
      </w:pPr>
      <w:hyperlink w:anchor="_Toc75087644" w:history="1">
        <w:r w:rsidR="005D5334" w:rsidRPr="00360326">
          <w:rPr>
            <w:rStyle w:val="Hiperligao"/>
            <w:noProof/>
          </w:rPr>
          <w:t>8.2</w:t>
        </w:r>
        <w:r w:rsidR="005D5334">
          <w:rPr>
            <w:rFonts w:asciiTheme="minorHAnsi" w:eastAsiaTheme="minorEastAsia" w:hAnsiTheme="minorHAnsi" w:cstheme="minorBidi"/>
            <w:noProof/>
            <w:sz w:val="22"/>
            <w:szCs w:val="22"/>
          </w:rPr>
          <w:tab/>
        </w:r>
        <w:r w:rsidR="005D5334" w:rsidRPr="00360326">
          <w:rPr>
            <w:rStyle w:val="Hiperligao"/>
            <w:noProof/>
          </w:rPr>
          <w:t>Sugestões de Trabalho Futuro</w:t>
        </w:r>
        <w:r w:rsidR="005D5334">
          <w:rPr>
            <w:noProof/>
            <w:webHidden/>
          </w:rPr>
          <w:tab/>
        </w:r>
        <w:r w:rsidR="005D5334">
          <w:rPr>
            <w:noProof/>
            <w:webHidden/>
          </w:rPr>
          <w:fldChar w:fldCharType="begin"/>
        </w:r>
        <w:r w:rsidR="005D5334">
          <w:rPr>
            <w:noProof/>
            <w:webHidden/>
          </w:rPr>
          <w:instrText xml:space="preserve"> PAGEREF _Toc75087644 \h </w:instrText>
        </w:r>
        <w:r w:rsidR="005D5334">
          <w:rPr>
            <w:noProof/>
            <w:webHidden/>
          </w:rPr>
        </w:r>
        <w:r w:rsidR="005D5334">
          <w:rPr>
            <w:noProof/>
            <w:webHidden/>
          </w:rPr>
          <w:fldChar w:fldCharType="separate"/>
        </w:r>
        <w:r w:rsidR="005D5334">
          <w:rPr>
            <w:noProof/>
            <w:webHidden/>
          </w:rPr>
          <w:t>68</w:t>
        </w:r>
        <w:r w:rsidR="005D5334">
          <w:rPr>
            <w:noProof/>
            <w:webHidden/>
          </w:rPr>
          <w:fldChar w:fldCharType="end"/>
        </w:r>
      </w:hyperlink>
    </w:p>
    <w:p w14:paraId="2A880AAD" w14:textId="49EFAD53" w:rsidR="005D5334" w:rsidRDefault="007E1337">
      <w:pPr>
        <w:pStyle w:val="ndice1"/>
        <w:rPr>
          <w:rFonts w:asciiTheme="minorHAnsi" w:eastAsiaTheme="minorEastAsia" w:hAnsiTheme="minorHAnsi" w:cstheme="minorBidi"/>
          <w:bCs w:val="0"/>
          <w:noProof/>
          <w:sz w:val="22"/>
          <w:szCs w:val="22"/>
        </w:rPr>
      </w:pPr>
      <w:hyperlink w:anchor="_Toc75087645" w:history="1">
        <w:r w:rsidR="005D5334" w:rsidRPr="00360326">
          <w:rPr>
            <w:rStyle w:val="Hiperligao"/>
            <w:noProof/>
          </w:rPr>
          <w:t>Referências</w:t>
        </w:r>
        <w:r w:rsidR="005D5334">
          <w:rPr>
            <w:noProof/>
            <w:webHidden/>
          </w:rPr>
          <w:tab/>
        </w:r>
        <w:r w:rsidR="005D5334">
          <w:rPr>
            <w:noProof/>
            <w:webHidden/>
          </w:rPr>
          <w:fldChar w:fldCharType="begin"/>
        </w:r>
        <w:r w:rsidR="005D5334">
          <w:rPr>
            <w:noProof/>
            <w:webHidden/>
          </w:rPr>
          <w:instrText xml:space="preserve"> PAGEREF _Toc75087645 \h </w:instrText>
        </w:r>
        <w:r w:rsidR="005D5334">
          <w:rPr>
            <w:noProof/>
            <w:webHidden/>
          </w:rPr>
        </w:r>
        <w:r w:rsidR="005D5334">
          <w:rPr>
            <w:noProof/>
            <w:webHidden/>
          </w:rPr>
          <w:fldChar w:fldCharType="separate"/>
        </w:r>
        <w:r w:rsidR="005D5334">
          <w:rPr>
            <w:noProof/>
            <w:webHidden/>
          </w:rPr>
          <w:t>73</w:t>
        </w:r>
        <w:r w:rsidR="005D5334">
          <w:rPr>
            <w:noProof/>
            <w:webHidden/>
          </w:rPr>
          <w:fldChar w:fldCharType="end"/>
        </w:r>
      </w:hyperlink>
    </w:p>
    <w:p w14:paraId="3C99C653" w14:textId="400E49F7"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87597"/>
      <w:r w:rsidRPr="00B66544">
        <w:rPr>
          <w:rFonts w:ascii="NewsGotT" w:hAnsi="NewsGotT"/>
        </w:rPr>
        <w:t>Lista de Figuras</w:t>
      </w:r>
      <w:bookmarkEnd w:id="0"/>
      <w:bookmarkEnd w:id="1"/>
    </w:p>
    <w:p w14:paraId="60C73109" w14:textId="52373568" w:rsidR="005D5334"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87497" w:history="1">
        <w:r w:rsidR="005D5334" w:rsidRPr="00611EFE">
          <w:rPr>
            <w:rStyle w:val="Hiperligao"/>
            <w:noProof/>
          </w:rPr>
          <w:t>Figura 1.1 - Diagrama de Gantt do planeamento inicial.</w:t>
        </w:r>
        <w:r w:rsidR="005D5334">
          <w:rPr>
            <w:noProof/>
            <w:webHidden/>
          </w:rPr>
          <w:tab/>
        </w:r>
        <w:r w:rsidR="005D5334">
          <w:rPr>
            <w:noProof/>
            <w:webHidden/>
          </w:rPr>
          <w:fldChar w:fldCharType="begin"/>
        </w:r>
        <w:r w:rsidR="005D5334">
          <w:rPr>
            <w:noProof/>
            <w:webHidden/>
          </w:rPr>
          <w:instrText xml:space="preserve"> PAGEREF _Toc75087497 \h </w:instrText>
        </w:r>
        <w:r w:rsidR="005D5334">
          <w:rPr>
            <w:noProof/>
            <w:webHidden/>
          </w:rPr>
        </w:r>
        <w:r w:rsidR="005D5334">
          <w:rPr>
            <w:noProof/>
            <w:webHidden/>
          </w:rPr>
          <w:fldChar w:fldCharType="separate"/>
        </w:r>
        <w:r w:rsidR="005D5334">
          <w:rPr>
            <w:noProof/>
            <w:webHidden/>
          </w:rPr>
          <w:t>16</w:t>
        </w:r>
        <w:r w:rsidR="005D5334">
          <w:rPr>
            <w:noProof/>
            <w:webHidden/>
          </w:rPr>
          <w:fldChar w:fldCharType="end"/>
        </w:r>
      </w:hyperlink>
    </w:p>
    <w:p w14:paraId="54B11995" w14:textId="47A27506"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498" w:history="1">
        <w:r w:rsidR="005D5334" w:rsidRPr="00611EFE">
          <w:rPr>
            <w:rStyle w:val="Hiperligao"/>
            <w:noProof/>
          </w:rPr>
          <w:t>Figura 1.2 - Diagrama de Gantt do planeamento revisto.</w:t>
        </w:r>
        <w:r w:rsidR="005D5334">
          <w:rPr>
            <w:noProof/>
            <w:webHidden/>
          </w:rPr>
          <w:tab/>
        </w:r>
        <w:r w:rsidR="005D5334">
          <w:rPr>
            <w:noProof/>
            <w:webHidden/>
          </w:rPr>
          <w:fldChar w:fldCharType="begin"/>
        </w:r>
        <w:r w:rsidR="005D5334">
          <w:rPr>
            <w:noProof/>
            <w:webHidden/>
          </w:rPr>
          <w:instrText xml:space="preserve"> PAGEREF _Toc75087498 \h </w:instrText>
        </w:r>
        <w:r w:rsidR="005D5334">
          <w:rPr>
            <w:noProof/>
            <w:webHidden/>
          </w:rPr>
        </w:r>
        <w:r w:rsidR="005D5334">
          <w:rPr>
            <w:noProof/>
            <w:webHidden/>
          </w:rPr>
          <w:fldChar w:fldCharType="separate"/>
        </w:r>
        <w:r w:rsidR="005D5334">
          <w:rPr>
            <w:noProof/>
            <w:webHidden/>
          </w:rPr>
          <w:t>16</w:t>
        </w:r>
        <w:r w:rsidR="005D5334">
          <w:rPr>
            <w:noProof/>
            <w:webHidden/>
          </w:rPr>
          <w:fldChar w:fldCharType="end"/>
        </w:r>
      </w:hyperlink>
    </w:p>
    <w:p w14:paraId="292F57E0" w14:textId="52746363"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499" w:history="1">
        <w:r w:rsidR="005D5334" w:rsidRPr="00611EFE">
          <w:rPr>
            <w:rStyle w:val="Hiperligao"/>
            <w:noProof/>
          </w:rPr>
          <w:t>Figura 2.1 - Diagrama geral das principais interações no sistema.</w:t>
        </w:r>
        <w:r w:rsidR="005D5334">
          <w:rPr>
            <w:noProof/>
            <w:webHidden/>
          </w:rPr>
          <w:tab/>
        </w:r>
        <w:r w:rsidR="005D5334">
          <w:rPr>
            <w:noProof/>
            <w:webHidden/>
          </w:rPr>
          <w:fldChar w:fldCharType="begin"/>
        </w:r>
        <w:r w:rsidR="005D5334">
          <w:rPr>
            <w:noProof/>
            <w:webHidden/>
          </w:rPr>
          <w:instrText xml:space="preserve"> PAGEREF _Toc75087499 \h </w:instrText>
        </w:r>
        <w:r w:rsidR="005D5334">
          <w:rPr>
            <w:noProof/>
            <w:webHidden/>
          </w:rPr>
        </w:r>
        <w:r w:rsidR="005D5334">
          <w:rPr>
            <w:noProof/>
            <w:webHidden/>
          </w:rPr>
          <w:fldChar w:fldCharType="separate"/>
        </w:r>
        <w:r w:rsidR="005D5334">
          <w:rPr>
            <w:noProof/>
            <w:webHidden/>
          </w:rPr>
          <w:t>17</w:t>
        </w:r>
        <w:r w:rsidR="005D5334">
          <w:rPr>
            <w:noProof/>
            <w:webHidden/>
          </w:rPr>
          <w:fldChar w:fldCharType="end"/>
        </w:r>
      </w:hyperlink>
    </w:p>
    <w:p w14:paraId="184AF1B0" w14:textId="190FC9CE"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0" w:history="1">
        <w:r w:rsidR="005D5334" w:rsidRPr="00611EFE">
          <w:rPr>
            <w:rStyle w:val="Hiperligao"/>
            <w:noProof/>
          </w:rPr>
          <w:t xml:space="preserve">Figura 2.2 - </w:t>
        </w:r>
        <w:r w:rsidR="005D5334" w:rsidRPr="00611EFE">
          <w:rPr>
            <w:rStyle w:val="Hiperligao"/>
            <w:i/>
            <w:iCs/>
            <w:noProof/>
          </w:rPr>
          <w:t>Array</w:t>
        </w:r>
        <w:r w:rsidR="005D5334" w:rsidRPr="00611EFE">
          <w:rPr>
            <w:rStyle w:val="Hiperligao"/>
            <w:noProof/>
          </w:rPr>
          <w:t xml:space="preserve"> de sensores QTR-8A.</w:t>
        </w:r>
        <w:r w:rsidR="005D5334">
          <w:rPr>
            <w:noProof/>
            <w:webHidden/>
          </w:rPr>
          <w:tab/>
        </w:r>
        <w:r w:rsidR="005D5334">
          <w:rPr>
            <w:noProof/>
            <w:webHidden/>
          </w:rPr>
          <w:fldChar w:fldCharType="begin"/>
        </w:r>
        <w:r w:rsidR="005D5334">
          <w:rPr>
            <w:noProof/>
            <w:webHidden/>
          </w:rPr>
          <w:instrText xml:space="preserve"> PAGEREF _Toc75087500 \h </w:instrText>
        </w:r>
        <w:r w:rsidR="005D5334">
          <w:rPr>
            <w:noProof/>
            <w:webHidden/>
          </w:rPr>
        </w:r>
        <w:r w:rsidR="005D5334">
          <w:rPr>
            <w:noProof/>
            <w:webHidden/>
          </w:rPr>
          <w:fldChar w:fldCharType="separate"/>
        </w:r>
        <w:r w:rsidR="005D5334">
          <w:rPr>
            <w:noProof/>
            <w:webHidden/>
          </w:rPr>
          <w:t>19</w:t>
        </w:r>
        <w:r w:rsidR="005D5334">
          <w:rPr>
            <w:noProof/>
            <w:webHidden/>
          </w:rPr>
          <w:fldChar w:fldCharType="end"/>
        </w:r>
      </w:hyperlink>
    </w:p>
    <w:p w14:paraId="0E26A117" w14:textId="3B1FADC5"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1" w:history="1">
        <w:r w:rsidR="005D5334" w:rsidRPr="00611EFE">
          <w:rPr>
            <w:rStyle w:val="Hiperligao"/>
            <w:noProof/>
          </w:rPr>
          <w:t>Figura 2.3 - Módulo Driver L298N.</w:t>
        </w:r>
        <w:r w:rsidR="005D5334">
          <w:rPr>
            <w:noProof/>
            <w:webHidden/>
          </w:rPr>
          <w:tab/>
        </w:r>
        <w:r w:rsidR="005D5334">
          <w:rPr>
            <w:noProof/>
            <w:webHidden/>
          </w:rPr>
          <w:fldChar w:fldCharType="begin"/>
        </w:r>
        <w:r w:rsidR="005D5334">
          <w:rPr>
            <w:noProof/>
            <w:webHidden/>
          </w:rPr>
          <w:instrText xml:space="preserve"> PAGEREF _Toc75087501 \h </w:instrText>
        </w:r>
        <w:r w:rsidR="005D5334">
          <w:rPr>
            <w:noProof/>
            <w:webHidden/>
          </w:rPr>
        </w:r>
        <w:r w:rsidR="005D5334">
          <w:rPr>
            <w:noProof/>
            <w:webHidden/>
          </w:rPr>
          <w:fldChar w:fldCharType="separate"/>
        </w:r>
        <w:r w:rsidR="005D5334">
          <w:rPr>
            <w:noProof/>
            <w:webHidden/>
          </w:rPr>
          <w:t>20</w:t>
        </w:r>
        <w:r w:rsidR="005D5334">
          <w:rPr>
            <w:noProof/>
            <w:webHidden/>
          </w:rPr>
          <w:fldChar w:fldCharType="end"/>
        </w:r>
      </w:hyperlink>
    </w:p>
    <w:p w14:paraId="7AFEB303" w14:textId="5C50A9C1"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2" w:history="1">
        <w:r w:rsidR="005D5334" w:rsidRPr="00611EFE">
          <w:rPr>
            <w:rStyle w:val="Hiperligao"/>
            <w:noProof/>
          </w:rPr>
          <w:t>Figura 2.4 - Módulo RFID MFR522</w:t>
        </w:r>
        <w:r w:rsidR="005D5334">
          <w:rPr>
            <w:noProof/>
            <w:webHidden/>
          </w:rPr>
          <w:tab/>
        </w:r>
        <w:r w:rsidR="005D5334">
          <w:rPr>
            <w:noProof/>
            <w:webHidden/>
          </w:rPr>
          <w:fldChar w:fldCharType="begin"/>
        </w:r>
        <w:r w:rsidR="005D5334">
          <w:rPr>
            <w:noProof/>
            <w:webHidden/>
          </w:rPr>
          <w:instrText xml:space="preserve"> PAGEREF _Toc75087502 \h </w:instrText>
        </w:r>
        <w:r w:rsidR="005D5334">
          <w:rPr>
            <w:noProof/>
            <w:webHidden/>
          </w:rPr>
        </w:r>
        <w:r w:rsidR="005D5334">
          <w:rPr>
            <w:noProof/>
            <w:webHidden/>
          </w:rPr>
          <w:fldChar w:fldCharType="separate"/>
        </w:r>
        <w:r w:rsidR="005D5334">
          <w:rPr>
            <w:noProof/>
            <w:webHidden/>
          </w:rPr>
          <w:t>21</w:t>
        </w:r>
        <w:r w:rsidR="005D5334">
          <w:rPr>
            <w:noProof/>
            <w:webHidden/>
          </w:rPr>
          <w:fldChar w:fldCharType="end"/>
        </w:r>
      </w:hyperlink>
    </w:p>
    <w:p w14:paraId="18267B1E" w14:textId="03F5B905"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3" w:history="1">
        <w:r w:rsidR="005D5334" w:rsidRPr="00611EFE">
          <w:rPr>
            <w:rStyle w:val="Hiperligao"/>
            <w:noProof/>
          </w:rPr>
          <w:t xml:space="preserve">Figura 2.5 - Módulo </w:t>
        </w:r>
        <w:r w:rsidR="005D5334" w:rsidRPr="00611EFE">
          <w:rPr>
            <w:rStyle w:val="Hiperligao"/>
            <w:i/>
            <w:iCs/>
            <w:noProof/>
          </w:rPr>
          <w:t>Bluetooth</w:t>
        </w:r>
        <w:r w:rsidR="005D5334" w:rsidRPr="00611EFE">
          <w:rPr>
            <w:rStyle w:val="Hiperligao"/>
            <w:noProof/>
          </w:rPr>
          <w:t xml:space="preserve"> HC-05.</w:t>
        </w:r>
        <w:r w:rsidR="005D5334">
          <w:rPr>
            <w:noProof/>
            <w:webHidden/>
          </w:rPr>
          <w:tab/>
        </w:r>
        <w:r w:rsidR="005D5334">
          <w:rPr>
            <w:noProof/>
            <w:webHidden/>
          </w:rPr>
          <w:fldChar w:fldCharType="begin"/>
        </w:r>
        <w:r w:rsidR="005D5334">
          <w:rPr>
            <w:noProof/>
            <w:webHidden/>
          </w:rPr>
          <w:instrText xml:space="preserve"> PAGEREF _Toc75087503 \h </w:instrText>
        </w:r>
        <w:r w:rsidR="005D5334">
          <w:rPr>
            <w:noProof/>
            <w:webHidden/>
          </w:rPr>
        </w:r>
        <w:r w:rsidR="005D5334">
          <w:rPr>
            <w:noProof/>
            <w:webHidden/>
          </w:rPr>
          <w:fldChar w:fldCharType="separate"/>
        </w:r>
        <w:r w:rsidR="005D5334">
          <w:rPr>
            <w:noProof/>
            <w:webHidden/>
          </w:rPr>
          <w:t>22</w:t>
        </w:r>
        <w:r w:rsidR="005D5334">
          <w:rPr>
            <w:noProof/>
            <w:webHidden/>
          </w:rPr>
          <w:fldChar w:fldCharType="end"/>
        </w:r>
      </w:hyperlink>
    </w:p>
    <w:p w14:paraId="174DFFA6" w14:textId="2A119807"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4" w:history="1">
        <w:r w:rsidR="005D5334" w:rsidRPr="00611EFE">
          <w:rPr>
            <w:rStyle w:val="Hiperligao"/>
            <w:noProof/>
          </w:rPr>
          <w:t>Figura 2.6 - Diagrama da comunicação Bluetooth.</w:t>
        </w:r>
        <w:r w:rsidR="005D5334">
          <w:rPr>
            <w:noProof/>
            <w:webHidden/>
          </w:rPr>
          <w:tab/>
        </w:r>
        <w:r w:rsidR="005D5334">
          <w:rPr>
            <w:noProof/>
            <w:webHidden/>
          </w:rPr>
          <w:fldChar w:fldCharType="begin"/>
        </w:r>
        <w:r w:rsidR="005D5334">
          <w:rPr>
            <w:noProof/>
            <w:webHidden/>
          </w:rPr>
          <w:instrText xml:space="preserve"> PAGEREF _Toc75087504 \h </w:instrText>
        </w:r>
        <w:r w:rsidR="005D5334">
          <w:rPr>
            <w:noProof/>
            <w:webHidden/>
          </w:rPr>
        </w:r>
        <w:r w:rsidR="005D5334">
          <w:rPr>
            <w:noProof/>
            <w:webHidden/>
          </w:rPr>
          <w:fldChar w:fldCharType="separate"/>
        </w:r>
        <w:r w:rsidR="005D5334">
          <w:rPr>
            <w:noProof/>
            <w:webHidden/>
          </w:rPr>
          <w:t>22</w:t>
        </w:r>
        <w:r w:rsidR="005D5334">
          <w:rPr>
            <w:noProof/>
            <w:webHidden/>
          </w:rPr>
          <w:fldChar w:fldCharType="end"/>
        </w:r>
      </w:hyperlink>
    </w:p>
    <w:p w14:paraId="26553D4D" w14:textId="4FFEF8CD"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5" w:history="1">
        <w:r w:rsidR="005D5334" w:rsidRPr="00611EFE">
          <w:rPr>
            <w:rStyle w:val="Hiperligao"/>
            <w:noProof/>
          </w:rPr>
          <w:t>Figura 2.7 - Shield (a) Esquemático; (b) Implementação.</w:t>
        </w:r>
        <w:r w:rsidR="005D5334">
          <w:rPr>
            <w:noProof/>
            <w:webHidden/>
          </w:rPr>
          <w:tab/>
        </w:r>
        <w:r w:rsidR="005D5334">
          <w:rPr>
            <w:noProof/>
            <w:webHidden/>
          </w:rPr>
          <w:fldChar w:fldCharType="begin"/>
        </w:r>
        <w:r w:rsidR="005D5334">
          <w:rPr>
            <w:noProof/>
            <w:webHidden/>
          </w:rPr>
          <w:instrText xml:space="preserve"> PAGEREF _Toc75087505 \h </w:instrText>
        </w:r>
        <w:r w:rsidR="005D5334">
          <w:rPr>
            <w:noProof/>
            <w:webHidden/>
          </w:rPr>
        </w:r>
        <w:r w:rsidR="005D5334">
          <w:rPr>
            <w:noProof/>
            <w:webHidden/>
          </w:rPr>
          <w:fldChar w:fldCharType="separate"/>
        </w:r>
        <w:r w:rsidR="005D5334">
          <w:rPr>
            <w:noProof/>
            <w:webHidden/>
          </w:rPr>
          <w:t>23</w:t>
        </w:r>
        <w:r w:rsidR="005D5334">
          <w:rPr>
            <w:noProof/>
            <w:webHidden/>
          </w:rPr>
          <w:fldChar w:fldCharType="end"/>
        </w:r>
      </w:hyperlink>
    </w:p>
    <w:p w14:paraId="2F1D7D14" w14:textId="6DF83457"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6" w:history="1">
        <w:r w:rsidR="005D5334" w:rsidRPr="00611EFE">
          <w:rPr>
            <w:rStyle w:val="Hiperligao"/>
            <w:noProof/>
          </w:rPr>
          <w:t>Figura 2.8 - Esquema de ligação das baterias e BMS.</w:t>
        </w:r>
        <w:r w:rsidR="005D5334">
          <w:rPr>
            <w:noProof/>
            <w:webHidden/>
          </w:rPr>
          <w:tab/>
        </w:r>
        <w:r w:rsidR="005D5334">
          <w:rPr>
            <w:noProof/>
            <w:webHidden/>
          </w:rPr>
          <w:fldChar w:fldCharType="begin"/>
        </w:r>
        <w:r w:rsidR="005D5334">
          <w:rPr>
            <w:noProof/>
            <w:webHidden/>
          </w:rPr>
          <w:instrText xml:space="preserve"> PAGEREF _Toc75087506 \h </w:instrText>
        </w:r>
        <w:r w:rsidR="005D5334">
          <w:rPr>
            <w:noProof/>
            <w:webHidden/>
          </w:rPr>
        </w:r>
        <w:r w:rsidR="005D5334">
          <w:rPr>
            <w:noProof/>
            <w:webHidden/>
          </w:rPr>
          <w:fldChar w:fldCharType="separate"/>
        </w:r>
        <w:r w:rsidR="005D5334">
          <w:rPr>
            <w:noProof/>
            <w:webHidden/>
          </w:rPr>
          <w:t>24</w:t>
        </w:r>
        <w:r w:rsidR="005D5334">
          <w:rPr>
            <w:noProof/>
            <w:webHidden/>
          </w:rPr>
          <w:fldChar w:fldCharType="end"/>
        </w:r>
      </w:hyperlink>
    </w:p>
    <w:p w14:paraId="19543465" w14:textId="55880322"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7" w:history="1">
        <w:r w:rsidR="005D5334" w:rsidRPr="00611EFE">
          <w:rPr>
            <w:rStyle w:val="Hiperligao"/>
            <w:noProof/>
          </w:rPr>
          <w:t>Figura 3.1 - Diagrama da máquina de estados.</w:t>
        </w:r>
        <w:r w:rsidR="005D5334">
          <w:rPr>
            <w:noProof/>
            <w:webHidden/>
          </w:rPr>
          <w:tab/>
        </w:r>
        <w:r w:rsidR="005D5334">
          <w:rPr>
            <w:noProof/>
            <w:webHidden/>
          </w:rPr>
          <w:fldChar w:fldCharType="begin"/>
        </w:r>
        <w:r w:rsidR="005D5334">
          <w:rPr>
            <w:noProof/>
            <w:webHidden/>
          </w:rPr>
          <w:instrText xml:space="preserve"> PAGEREF _Toc75087507 \h </w:instrText>
        </w:r>
        <w:r w:rsidR="005D5334">
          <w:rPr>
            <w:noProof/>
            <w:webHidden/>
          </w:rPr>
        </w:r>
        <w:r w:rsidR="005D5334">
          <w:rPr>
            <w:noProof/>
            <w:webHidden/>
          </w:rPr>
          <w:fldChar w:fldCharType="separate"/>
        </w:r>
        <w:r w:rsidR="005D5334">
          <w:rPr>
            <w:noProof/>
            <w:webHidden/>
          </w:rPr>
          <w:t>25</w:t>
        </w:r>
        <w:r w:rsidR="005D5334">
          <w:rPr>
            <w:noProof/>
            <w:webHidden/>
          </w:rPr>
          <w:fldChar w:fldCharType="end"/>
        </w:r>
      </w:hyperlink>
    </w:p>
    <w:p w14:paraId="4E6ACF26" w14:textId="5764DBB4"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8" w:history="1">
        <w:r w:rsidR="005D5334" w:rsidRPr="00611EFE">
          <w:rPr>
            <w:rStyle w:val="Hiperligao"/>
            <w:noProof/>
          </w:rPr>
          <w:t>Figura 3.2 - Exemplo de transferência do DMA.</w:t>
        </w:r>
        <w:r w:rsidR="005D5334">
          <w:rPr>
            <w:noProof/>
            <w:webHidden/>
          </w:rPr>
          <w:tab/>
        </w:r>
        <w:r w:rsidR="005D5334">
          <w:rPr>
            <w:noProof/>
            <w:webHidden/>
          </w:rPr>
          <w:fldChar w:fldCharType="begin"/>
        </w:r>
        <w:r w:rsidR="005D5334">
          <w:rPr>
            <w:noProof/>
            <w:webHidden/>
          </w:rPr>
          <w:instrText xml:space="preserve"> PAGEREF _Toc75087508 \h </w:instrText>
        </w:r>
        <w:r w:rsidR="005D5334">
          <w:rPr>
            <w:noProof/>
            <w:webHidden/>
          </w:rPr>
        </w:r>
        <w:r w:rsidR="005D5334">
          <w:rPr>
            <w:noProof/>
            <w:webHidden/>
          </w:rPr>
          <w:fldChar w:fldCharType="separate"/>
        </w:r>
        <w:r w:rsidR="005D5334">
          <w:rPr>
            <w:noProof/>
            <w:webHidden/>
          </w:rPr>
          <w:t>27</w:t>
        </w:r>
        <w:r w:rsidR="005D5334">
          <w:rPr>
            <w:noProof/>
            <w:webHidden/>
          </w:rPr>
          <w:fldChar w:fldCharType="end"/>
        </w:r>
      </w:hyperlink>
    </w:p>
    <w:p w14:paraId="7299B114" w14:textId="370CD1AB"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09" w:history="1">
        <w:r w:rsidR="005D5334" w:rsidRPr="00611EFE">
          <w:rPr>
            <w:rStyle w:val="Hiperligao"/>
            <w:noProof/>
          </w:rPr>
          <w:t>Figura 3.3 - Conversor por aproximação sucessiva.</w:t>
        </w:r>
        <w:r w:rsidR="005D5334">
          <w:rPr>
            <w:noProof/>
            <w:webHidden/>
          </w:rPr>
          <w:tab/>
        </w:r>
        <w:r w:rsidR="005D5334">
          <w:rPr>
            <w:noProof/>
            <w:webHidden/>
          </w:rPr>
          <w:fldChar w:fldCharType="begin"/>
        </w:r>
        <w:r w:rsidR="005D5334">
          <w:rPr>
            <w:noProof/>
            <w:webHidden/>
          </w:rPr>
          <w:instrText xml:space="preserve"> PAGEREF _Toc75087509 \h </w:instrText>
        </w:r>
        <w:r w:rsidR="005D5334">
          <w:rPr>
            <w:noProof/>
            <w:webHidden/>
          </w:rPr>
        </w:r>
        <w:r w:rsidR="005D5334">
          <w:rPr>
            <w:noProof/>
            <w:webHidden/>
          </w:rPr>
          <w:fldChar w:fldCharType="separate"/>
        </w:r>
        <w:r w:rsidR="005D5334">
          <w:rPr>
            <w:noProof/>
            <w:webHidden/>
          </w:rPr>
          <w:t>28</w:t>
        </w:r>
        <w:r w:rsidR="005D5334">
          <w:rPr>
            <w:noProof/>
            <w:webHidden/>
          </w:rPr>
          <w:fldChar w:fldCharType="end"/>
        </w:r>
      </w:hyperlink>
    </w:p>
    <w:p w14:paraId="0D2B4906" w14:textId="0DBBE7C5"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0" w:history="1">
        <w:r w:rsidR="005D5334" w:rsidRPr="00611EFE">
          <w:rPr>
            <w:rStyle w:val="Hiperligao"/>
            <w:noProof/>
          </w:rPr>
          <w:t>Figura 3.4 - Modo de funcionamento independente (a) Single-channel, single conversion mode; (b) Multichannel, single conversion mode; (c) Single-channel, continuous conversion mode; (d) Multichannel, continuous conversion mode.</w:t>
        </w:r>
        <w:r w:rsidR="005D5334">
          <w:rPr>
            <w:noProof/>
            <w:webHidden/>
          </w:rPr>
          <w:tab/>
        </w:r>
        <w:r w:rsidR="005D5334">
          <w:rPr>
            <w:noProof/>
            <w:webHidden/>
          </w:rPr>
          <w:fldChar w:fldCharType="begin"/>
        </w:r>
        <w:r w:rsidR="005D5334">
          <w:rPr>
            <w:noProof/>
            <w:webHidden/>
          </w:rPr>
          <w:instrText xml:space="preserve"> PAGEREF _Toc75087510 \h </w:instrText>
        </w:r>
        <w:r w:rsidR="005D5334">
          <w:rPr>
            <w:noProof/>
            <w:webHidden/>
          </w:rPr>
        </w:r>
        <w:r w:rsidR="005D5334">
          <w:rPr>
            <w:noProof/>
            <w:webHidden/>
          </w:rPr>
          <w:fldChar w:fldCharType="separate"/>
        </w:r>
        <w:r w:rsidR="005D5334">
          <w:rPr>
            <w:noProof/>
            <w:webHidden/>
          </w:rPr>
          <w:t>28</w:t>
        </w:r>
        <w:r w:rsidR="005D5334">
          <w:rPr>
            <w:noProof/>
            <w:webHidden/>
          </w:rPr>
          <w:fldChar w:fldCharType="end"/>
        </w:r>
      </w:hyperlink>
    </w:p>
    <w:p w14:paraId="509D2F4A" w14:textId="1996DFF3"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1" w:history="1">
        <w:r w:rsidR="005D5334" w:rsidRPr="00611EFE">
          <w:rPr>
            <w:rStyle w:val="Hiperligao"/>
            <w:noProof/>
          </w:rPr>
          <w:t>Figura 3.5 - Esquema de ligação entre Master e Slave.</w:t>
        </w:r>
        <w:r w:rsidR="005D5334">
          <w:rPr>
            <w:noProof/>
            <w:webHidden/>
          </w:rPr>
          <w:tab/>
        </w:r>
        <w:r w:rsidR="005D5334">
          <w:rPr>
            <w:noProof/>
            <w:webHidden/>
          </w:rPr>
          <w:fldChar w:fldCharType="begin"/>
        </w:r>
        <w:r w:rsidR="005D5334">
          <w:rPr>
            <w:noProof/>
            <w:webHidden/>
          </w:rPr>
          <w:instrText xml:space="preserve"> PAGEREF _Toc75087511 \h </w:instrText>
        </w:r>
        <w:r w:rsidR="005D5334">
          <w:rPr>
            <w:noProof/>
            <w:webHidden/>
          </w:rPr>
        </w:r>
        <w:r w:rsidR="005D5334">
          <w:rPr>
            <w:noProof/>
            <w:webHidden/>
          </w:rPr>
          <w:fldChar w:fldCharType="separate"/>
        </w:r>
        <w:r w:rsidR="005D5334">
          <w:rPr>
            <w:noProof/>
            <w:webHidden/>
          </w:rPr>
          <w:t>30</w:t>
        </w:r>
        <w:r w:rsidR="005D5334">
          <w:rPr>
            <w:noProof/>
            <w:webHidden/>
          </w:rPr>
          <w:fldChar w:fldCharType="end"/>
        </w:r>
      </w:hyperlink>
    </w:p>
    <w:p w14:paraId="392C07FE" w14:textId="27819B16"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2" w:history="1">
        <w:r w:rsidR="005D5334" w:rsidRPr="00611EFE">
          <w:rPr>
            <w:rStyle w:val="Hiperligao"/>
            <w:noProof/>
          </w:rPr>
          <w:t>Figura 3.6 - Esquema de ligação entre 2 UARTs.</w:t>
        </w:r>
        <w:r w:rsidR="005D5334">
          <w:rPr>
            <w:noProof/>
            <w:webHidden/>
          </w:rPr>
          <w:tab/>
        </w:r>
        <w:r w:rsidR="005D5334">
          <w:rPr>
            <w:noProof/>
            <w:webHidden/>
          </w:rPr>
          <w:fldChar w:fldCharType="begin"/>
        </w:r>
        <w:r w:rsidR="005D5334">
          <w:rPr>
            <w:noProof/>
            <w:webHidden/>
          </w:rPr>
          <w:instrText xml:space="preserve"> PAGEREF _Toc75087512 \h </w:instrText>
        </w:r>
        <w:r w:rsidR="005D5334">
          <w:rPr>
            <w:noProof/>
            <w:webHidden/>
          </w:rPr>
        </w:r>
        <w:r w:rsidR="005D5334">
          <w:rPr>
            <w:noProof/>
            <w:webHidden/>
          </w:rPr>
          <w:fldChar w:fldCharType="separate"/>
        </w:r>
        <w:r w:rsidR="005D5334">
          <w:rPr>
            <w:noProof/>
            <w:webHidden/>
          </w:rPr>
          <w:t>31</w:t>
        </w:r>
        <w:r w:rsidR="005D5334">
          <w:rPr>
            <w:noProof/>
            <w:webHidden/>
          </w:rPr>
          <w:fldChar w:fldCharType="end"/>
        </w:r>
      </w:hyperlink>
    </w:p>
    <w:p w14:paraId="693B7A81" w14:textId="7E6955E5"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3" w:history="1">
        <w:r w:rsidR="005D5334" w:rsidRPr="00611EFE">
          <w:rPr>
            <w:rStyle w:val="Hiperligao"/>
            <w:noProof/>
          </w:rPr>
          <w:t>Figura 3.7 - Estrutura de um pacote de dados enviado por UART</w:t>
        </w:r>
        <w:r w:rsidR="005D5334">
          <w:rPr>
            <w:noProof/>
            <w:webHidden/>
          </w:rPr>
          <w:tab/>
        </w:r>
        <w:r w:rsidR="005D5334">
          <w:rPr>
            <w:noProof/>
            <w:webHidden/>
          </w:rPr>
          <w:fldChar w:fldCharType="begin"/>
        </w:r>
        <w:r w:rsidR="005D5334">
          <w:rPr>
            <w:noProof/>
            <w:webHidden/>
          </w:rPr>
          <w:instrText xml:space="preserve"> PAGEREF _Toc75087513 \h </w:instrText>
        </w:r>
        <w:r w:rsidR="005D5334">
          <w:rPr>
            <w:noProof/>
            <w:webHidden/>
          </w:rPr>
        </w:r>
        <w:r w:rsidR="005D5334">
          <w:rPr>
            <w:noProof/>
            <w:webHidden/>
          </w:rPr>
          <w:fldChar w:fldCharType="separate"/>
        </w:r>
        <w:r w:rsidR="005D5334">
          <w:rPr>
            <w:noProof/>
            <w:webHidden/>
          </w:rPr>
          <w:t>31</w:t>
        </w:r>
        <w:r w:rsidR="005D5334">
          <w:rPr>
            <w:noProof/>
            <w:webHidden/>
          </w:rPr>
          <w:fldChar w:fldCharType="end"/>
        </w:r>
      </w:hyperlink>
    </w:p>
    <w:p w14:paraId="29D7A1E6" w14:textId="6AE8096F"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4" w:history="1">
        <w:r w:rsidR="005D5334" w:rsidRPr="00611EFE">
          <w:rPr>
            <w:rStyle w:val="Hiperligao"/>
            <w:noProof/>
          </w:rPr>
          <w:t>Figura 3.8 - Mapeamento dos periféricos (a) CN7 (b) CN8 (c) CN9 (d) CN10</w:t>
        </w:r>
        <w:r w:rsidR="005D5334">
          <w:rPr>
            <w:noProof/>
            <w:webHidden/>
          </w:rPr>
          <w:tab/>
        </w:r>
        <w:r w:rsidR="005D5334">
          <w:rPr>
            <w:noProof/>
            <w:webHidden/>
          </w:rPr>
          <w:fldChar w:fldCharType="begin"/>
        </w:r>
        <w:r w:rsidR="005D5334">
          <w:rPr>
            <w:noProof/>
            <w:webHidden/>
          </w:rPr>
          <w:instrText xml:space="preserve"> PAGEREF _Toc75087514 \h </w:instrText>
        </w:r>
        <w:r w:rsidR="005D5334">
          <w:rPr>
            <w:noProof/>
            <w:webHidden/>
          </w:rPr>
        </w:r>
        <w:r w:rsidR="005D5334">
          <w:rPr>
            <w:noProof/>
            <w:webHidden/>
          </w:rPr>
          <w:fldChar w:fldCharType="separate"/>
        </w:r>
        <w:r w:rsidR="005D5334">
          <w:rPr>
            <w:noProof/>
            <w:webHidden/>
          </w:rPr>
          <w:t>33</w:t>
        </w:r>
        <w:r w:rsidR="005D5334">
          <w:rPr>
            <w:noProof/>
            <w:webHidden/>
          </w:rPr>
          <w:fldChar w:fldCharType="end"/>
        </w:r>
      </w:hyperlink>
    </w:p>
    <w:p w14:paraId="506AB1C5" w14:textId="0ADAD9C3"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5" w:history="1">
        <w:r w:rsidR="005D5334" w:rsidRPr="00611EFE">
          <w:rPr>
            <w:rStyle w:val="Hiperligao"/>
            <w:noProof/>
          </w:rPr>
          <w:t>Figura 3.9 - Divisão do software criado nos vários módulos.</w:t>
        </w:r>
        <w:r w:rsidR="005D5334">
          <w:rPr>
            <w:noProof/>
            <w:webHidden/>
          </w:rPr>
          <w:tab/>
        </w:r>
        <w:r w:rsidR="005D5334">
          <w:rPr>
            <w:noProof/>
            <w:webHidden/>
          </w:rPr>
          <w:fldChar w:fldCharType="begin"/>
        </w:r>
        <w:r w:rsidR="005D5334">
          <w:rPr>
            <w:noProof/>
            <w:webHidden/>
          </w:rPr>
          <w:instrText xml:space="preserve"> PAGEREF _Toc75087515 \h </w:instrText>
        </w:r>
        <w:r w:rsidR="005D5334">
          <w:rPr>
            <w:noProof/>
            <w:webHidden/>
          </w:rPr>
        </w:r>
        <w:r w:rsidR="005D5334">
          <w:rPr>
            <w:noProof/>
            <w:webHidden/>
          </w:rPr>
          <w:fldChar w:fldCharType="separate"/>
        </w:r>
        <w:r w:rsidR="005D5334">
          <w:rPr>
            <w:noProof/>
            <w:webHidden/>
          </w:rPr>
          <w:t>34</w:t>
        </w:r>
        <w:r w:rsidR="005D5334">
          <w:rPr>
            <w:noProof/>
            <w:webHidden/>
          </w:rPr>
          <w:fldChar w:fldCharType="end"/>
        </w:r>
      </w:hyperlink>
    </w:p>
    <w:p w14:paraId="2832BBC4" w14:textId="192587F9"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6" w:history="1">
        <w:r w:rsidR="005D5334" w:rsidRPr="00611EFE">
          <w:rPr>
            <w:rStyle w:val="Hiperligao"/>
            <w:noProof/>
          </w:rPr>
          <w:t>Figura 3.10 - Estrutura que define um motor.</w:t>
        </w:r>
        <w:r w:rsidR="005D5334">
          <w:rPr>
            <w:noProof/>
            <w:webHidden/>
          </w:rPr>
          <w:tab/>
        </w:r>
        <w:r w:rsidR="005D5334">
          <w:rPr>
            <w:noProof/>
            <w:webHidden/>
          </w:rPr>
          <w:fldChar w:fldCharType="begin"/>
        </w:r>
        <w:r w:rsidR="005D5334">
          <w:rPr>
            <w:noProof/>
            <w:webHidden/>
          </w:rPr>
          <w:instrText xml:space="preserve"> PAGEREF _Toc75087516 \h </w:instrText>
        </w:r>
        <w:r w:rsidR="005D5334">
          <w:rPr>
            <w:noProof/>
            <w:webHidden/>
          </w:rPr>
        </w:r>
        <w:r w:rsidR="005D5334">
          <w:rPr>
            <w:noProof/>
            <w:webHidden/>
          </w:rPr>
          <w:fldChar w:fldCharType="separate"/>
        </w:r>
        <w:r w:rsidR="005D5334">
          <w:rPr>
            <w:noProof/>
            <w:webHidden/>
          </w:rPr>
          <w:t>35</w:t>
        </w:r>
        <w:r w:rsidR="005D5334">
          <w:rPr>
            <w:noProof/>
            <w:webHidden/>
          </w:rPr>
          <w:fldChar w:fldCharType="end"/>
        </w:r>
      </w:hyperlink>
    </w:p>
    <w:p w14:paraId="3D5A28F1" w14:textId="74E57D2F"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7" w:history="1">
        <w:r w:rsidR="005D5334" w:rsidRPr="00611EFE">
          <w:rPr>
            <w:rStyle w:val="Hiperligao"/>
            <w:noProof/>
          </w:rPr>
          <w:t>Figura 3.11 - Enumerado que representa os sensores do QTR utilizados.</w:t>
        </w:r>
        <w:r w:rsidR="005D5334">
          <w:rPr>
            <w:noProof/>
            <w:webHidden/>
          </w:rPr>
          <w:tab/>
        </w:r>
        <w:r w:rsidR="005D5334">
          <w:rPr>
            <w:noProof/>
            <w:webHidden/>
          </w:rPr>
          <w:fldChar w:fldCharType="begin"/>
        </w:r>
        <w:r w:rsidR="005D5334">
          <w:rPr>
            <w:noProof/>
            <w:webHidden/>
          </w:rPr>
          <w:instrText xml:space="preserve"> PAGEREF _Toc75087517 \h </w:instrText>
        </w:r>
        <w:r w:rsidR="005D5334">
          <w:rPr>
            <w:noProof/>
            <w:webHidden/>
          </w:rPr>
        </w:r>
        <w:r w:rsidR="005D5334">
          <w:rPr>
            <w:noProof/>
            <w:webHidden/>
          </w:rPr>
          <w:fldChar w:fldCharType="separate"/>
        </w:r>
        <w:r w:rsidR="005D5334">
          <w:rPr>
            <w:noProof/>
            <w:webHidden/>
          </w:rPr>
          <w:t>35</w:t>
        </w:r>
        <w:r w:rsidR="005D5334">
          <w:rPr>
            <w:noProof/>
            <w:webHidden/>
          </w:rPr>
          <w:fldChar w:fldCharType="end"/>
        </w:r>
      </w:hyperlink>
    </w:p>
    <w:p w14:paraId="46E17E1E" w14:textId="3510692B"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8" w:history="1">
        <w:r w:rsidR="005D5334" w:rsidRPr="00611EFE">
          <w:rPr>
            <w:rStyle w:val="Hiperligao"/>
            <w:noProof/>
          </w:rPr>
          <w:t>Figura 3.12 - Estrutura que agrupa as variáveis de cálculo do algoritmo PID.</w:t>
        </w:r>
        <w:r w:rsidR="005D5334">
          <w:rPr>
            <w:noProof/>
            <w:webHidden/>
          </w:rPr>
          <w:tab/>
        </w:r>
        <w:r w:rsidR="005D5334">
          <w:rPr>
            <w:noProof/>
            <w:webHidden/>
          </w:rPr>
          <w:fldChar w:fldCharType="begin"/>
        </w:r>
        <w:r w:rsidR="005D5334">
          <w:rPr>
            <w:noProof/>
            <w:webHidden/>
          </w:rPr>
          <w:instrText xml:space="preserve"> PAGEREF _Toc75087518 \h </w:instrText>
        </w:r>
        <w:r w:rsidR="005D5334">
          <w:rPr>
            <w:noProof/>
            <w:webHidden/>
          </w:rPr>
        </w:r>
        <w:r w:rsidR="005D5334">
          <w:rPr>
            <w:noProof/>
            <w:webHidden/>
          </w:rPr>
          <w:fldChar w:fldCharType="separate"/>
        </w:r>
        <w:r w:rsidR="005D5334">
          <w:rPr>
            <w:noProof/>
            <w:webHidden/>
          </w:rPr>
          <w:t>36</w:t>
        </w:r>
        <w:r w:rsidR="005D5334">
          <w:rPr>
            <w:noProof/>
            <w:webHidden/>
          </w:rPr>
          <w:fldChar w:fldCharType="end"/>
        </w:r>
      </w:hyperlink>
    </w:p>
    <w:p w14:paraId="53B01333" w14:textId="63C6F6D1"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19" w:history="1">
        <w:r w:rsidR="005D5334" w:rsidRPr="00611EFE">
          <w:rPr>
            <w:rStyle w:val="Hiperligao"/>
            <w:noProof/>
          </w:rPr>
          <w:t>Figura 3.13 - Duração dos vários timeouts, em segundos, e definição das flags respetivas.</w:t>
        </w:r>
        <w:r w:rsidR="005D5334">
          <w:rPr>
            <w:noProof/>
            <w:webHidden/>
          </w:rPr>
          <w:tab/>
        </w:r>
        <w:r w:rsidR="005D5334">
          <w:rPr>
            <w:noProof/>
            <w:webHidden/>
          </w:rPr>
          <w:fldChar w:fldCharType="begin"/>
        </w:r>
        <w:r w:rsidR="005D5334">
          <w:rPr>
            <w:noProof/>
            <w:webHidden/>
          </w:rPr>
          <w:instrText xml:space="preserve"> PAGEREF _Toc75087519 \h </w:instrText>
        </w:r>
        <w:r w:rsidR="005D5334">
          <w:rPr>
            <w:noProof/>
            <w:webHidden/>
          </w:rPr>
        </w:r>
        <w:r w:rsidR="005D5334">
          <w:rPr>
            <w:noProof/>
            <w:webHidden/>
          </w:rPr>
          <w:fldChar w:fldCharType="separate"/>
        </w:r>
        <w:r w:rsidR="005D5334">
          <w:rPr>
            <w:noProof/>
            <w:webHidden/>
          </w:rPr>
          <w:t>36</w:t>
        </w:r>
        <w:r w:rsidR="005D5334">
          <w:rPr>
            <w:noProof/>
            <w:webHidden/>
          </w:rPr>
          <w:fldChar w:fldCharType="end"/>
        </w:r>
      </w:hyperlink>
    </w:p>
    <w:p w14:paraId="24DD5E40" w14:textId="112C25D6"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0" w:history="1">
        <w:r w:rsidR="005D5334" w:rsidRPr="00611EFE">
          <w:rPr>
            <w:rStyle w:val="Hiperligao"/>
            <w:noProof/>
          </w:rPr>
          <w:t>Figura 3.14 - Enumerado com os possíveis estados de movimento.</w:t>
        </w:r>
        <w:r w:rsidR="005D5334">
          <w:rPr>
            <w:noProof/>
            <w:webHidden/>
          </w:rPr>
          <w:tab/>
        </w:r>
        <w:r w:rsidR="005D5334">
          <w:rPr>
            <w:noProof/>
            <w:webHidden/>
          </w:rPr>
          <w:fldChar w:fldCharType="begin"/>
        </w:r>
        <w:r w:rsidR="005D5334">
          <w:rPr>
            <w:noProof/>
            <w:webHidden/>
          </w:rPr>
          <w:instrText xml:space="preserve"> PAGEREF _Toc75087520 \h </w:instrText>
        </w:r>
        <w:r w:rsidR="005D5334">
          <w:rPr>
            <w:noProof/>
            <w:webHidden/>
          </w:rPr>
        </w:r>
        <w:r w:rsidR="005D5334">
          <w:rPr>
            <w:noProof/>
            <w:webHidden/>
          </w:rPr>
          <w:fldChar w:fldCharType="separate"/>
        </w:r>
        <w:r w:rsidR="005D5334">
          <w:rPr>
            <w:noProof/>
            <w:webHidden/>
          </w:rPr>
          <w:t>37</w:t>
        </w:r>
        <w:r w:rsidR="005D5334">
          <w:rPr>
            <w:noProof/>
            <w:webHidden/>
          </w:rPr>
          <w:fldChar w:fldCharType="end"/>
        </w:r>
      </w:hyperlink>
    </w:p>
    <w:p w14:paraId="5B75851B" w14:textId="72188BD6"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1" w:history="1">
        <w:r w:rsidR="005D5334" w:rsidRPr="00611EFE">
          <w:rPr>
            <w:rStyle w:val="Hiperligao"/>
            <w:noProof/>
          </w:rPr>
          <w:t>Figura 3.15 - Módulo RFID: a) Estrutura que define um cartão RFID; b) Estado do leitor RFID.</w:t>
        </w:r>
        <w:r w:rsidR="005D5334">
          <w:rPr>
            <w:noProof/>
            <w:webHidden/>
          </w:rPr>
          <w:tab/>
        </w:r>
        <w:r w:rsidR="005D5334">
          <w:rPr>
            <w:noProof/>
            <w:webHidden/>
          </w:rPr>
          <w:fldChar w:fldCharType="begin"/>
        </w:r>
        <w:r w:rsidR="005D5334">
          <w:rPr>
            <w:noProof/>
            <w:webHidden/>
          </w:rPr>
          <w:instrText xml:space="preserve"> PAGEREF _Toc75087521 \h </w:instrText>
        </w:r>
        <w:r w:rsidR="005D5334">
          <w:rPr>
            <w:noProof/>
            <w:webHidden/>
          </w:rPr>
        </w:r>
        <w:r w:rsidR="005D5334">
          <w:rPr>
            <w:noProof/>
            <w:webHidden/>
          </w:rPr>
          <w:fldChar w:fldCharType="separate"/>
        </w:r>
        <w:r w:rsidR="005D5334">
          <w:rPr>
            <w:noProof/>
            <w:webHidden/>
          </w:rPr>
          <w:t>37</w:t>
        </w:r>
        <w:r w:rsidR="005D5334">
          <w:rPr>
            <w:noProof/>
            <w:webHidden/>
          </w:rPr>
          <w:fldChar w:fldCharType="end"/>
        </w:r>
      </w:hyperlink>
    </w:p>
    <w:p w14:paraId="46803E11" w14:textId="11E0AEF7"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2" w:history="1">
        <w:r w:rsidR="005D5334" w:rsidRPr="00611EFE">
          <w:rPr>
            <w:rStyle w:val="Hiperligao"/>
            <w:noProof/>
          </w:rPr>
          <w:t>Figura 3.16 - Estado do módulo Bluetooth.</w:t>
        </w:r>
        <w:r w:rsidR="005D5334">
          <w:rPr>
            <w:noProof/>
            <w:webHidden/>
          </w:rPr>
          <w:tab/>
        </w:r>
        <w:r w:rsidR="005D5334">
          <w:rPr>
            <w:noProof/>
            <w:webHidden/>
          </w:rPr>
          <w:fldChar w:fldCharType="begin"/>
        </w:r>
        <w:r w:rsidR="005D5334">
          <w:rPr>
            <w:noProof/>
            <w:webHidden/>
          </w:rPr>
          <w:instrText xml:space="preserve"> PAGEREF _Toc75087522 \h </w:instrText>
        </w:r>
        <w:r w:rsidR="005D5334">
          <w:rPr>
            <w:noProof/>
            <w:webHidden/>
          </w:rPr>
        </w:r>
        <w:r w:rsidR="005D5334">
          <w:rPr>
            <w:noProof/>
            <w:webHidden/>
          </w:rPr>
          <w:fldChar w:fldCharType="separate"/>
        </w:r>
        <w:r w:rsidR="005D5334">
          <w:rPr>
            <w:noProof/>
            <w:webHidden/>
          </w:rPr>
          <w:t>37</w:t>
        </w:r>
        <w:r w:rsidR="005D5334">
          <w:rPr>
            <w:noProof/>
            <w:webHidden/>
          </w:rPr>
          <w:fldChar w:fldCharType="end"/>
        </w:r>
      </w:hyperlink>
    </w:p>
    <w:p w14:paraId="40D9E32C" w14:textId="2AAB6E85"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3" w:history="1">
        <w:r w:rsidR="005D5334" w:rsidRPr="00611EFE">
          <w:rPr>
            <w:rStyle w:val="Hiperligao"/>
            <w:noProof/>
          </w:rPr>
          <w:t>Figura 3.17 - Definição de um callback de um comando e da estrutura que define um comando.</w:t>
        </w:r>
        <w:r w:rsidR="005D5334">
          <w:rPr>
            <w:noProof/>
            <w:webHidden/>
          </w:rPr>
          <w:tab/>
        </w:r>
        <w:r w:rsidR="005D5334">
          <w:rPr>
            <w:noProof/>
            <w:webHidden/>
          </w:rPr>
          <w:fldChar w:fldCharType="begin"/>
        </w:r>
        <w:r w:rsidR="005D5334">
          <w:rPr>
            <w:noProof/>
            <w:webHidden/>
          </w:rPr>
          <w:instrText xml:space="preserve"> PAGEREF _Toc75087523 \h </w:instrText>
        </w:r>
        <w:r w:rsidR="005D5334">
          <w:rPr>
            <w:noProof/>
            <w:webHidden/>
          </w:rPr>
        </w:r>
        <w:r w:rsidR="005D5334">
          <w:rPr>
            <w:noProof/>
            <w:webHidden/>
          </w:rPr>
          <w:fldChar w:fldCharType="separate"/>
        </w:r>
        <w:r w:rsidR="005D5334">
          <w:rPr>
            <w:noProof/>
            <w:webHidden/>
          </w:rPr>
          <w:t>38</w:t>
        </w:r>
        <w:r w:rsidR="005D5334">
          <w:rPr>
            <w:noProof/>
            <w:webHidden/>
          </w:rPr>
          <w:fldChar w:fldCharType="end"/>
        </w:r>
      </w:hyperlink>
    </w:p>
    <w:p w14:paraId="01ECF664" w14:textId="20C37C4B"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4" w:history="1">
        <w:r w:rsidR="005D5334" w:rsidRPr="00611EFE">
          <w:rPr>
            <w:rStyle w:val="Hiperligao"/>
            <w:noProof/>
          </w:rPr>
          <w:t>Figura 3.18 - Ações possíveis a realizar num checkpoint, e, definição de um checkpoint.</w:t>
        </w:r>
        <w:r w:rsidR="005D5334">
          <w:rPr>
            <w:noProof/>
            <w:webHidden/>
          </w:rPr>
          <w:tab/>
        </w:r>
        <w:r w:rsidR="005D5334">
          <w:rPr>
            <w:noProof/>
            <w:webHidden/>
          </w:rPr>
          <w:fldChar w:fldCharType="begin"/>
        </w:r>
        <w:r w:rsidR="005D5334">
          <w:rPr>
            <w:noProof/>
            <w:webHidden/>
          </w:rPr>
          <w:instrText xml:space="preserve"> PAGEREF _Toc75087524 \h </w:instrText>
        </w:r>
        <w:r w:rsidR="005D5334">
          <w:rPr>
            <w:noProof/>
            <w:webHidden/>
          </w:rPr>
        </w:r>
        <w:r w:rsidR="005D5334">
          <w:rPr>
            <w:noProof/>
            <w:webHidden/>
          </w:rPr>
          <w:fldChar w:fldCharType="separate"/>
        </w:r>
        <w:r w:rsidR="005D5334">
          <w:rPr>
            <w:noProof/>
            <w:webHidden/>
          </w:rPr>
          <w:t>38</w:t>
        </w:r>
        <w:r w:rsidR="005D5334">
          <w:rPr>
            <w:noProof/>
            <w:webHidden/>
          </w:rPr>
          <w:fldChar w:fldCharType="end"/>
        </w:r>
      </w:hyperlink>
    </w:p>
    <w:p w14:paraId="7AB500EA" w14:textId="1FAE1935"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5" w:history="1">
        <w:r w:rsidR="005D5334" w:rsidRPr="00611EFE">
          <w:rPr>
            <w:rStyle w:val="Hiperligao"/>
            <w:noProof/>
          </w:rPr>
          <w:t>Figura 3.19 - Definição de uma janela deslizante.</w:t>
        </w:r>
        <w:r w:rsidR="005D5334">
          <w:rPr>
            <w:noProof/>
            <w:webHidden/>
          </w:rPr>
          <w:tab/>
        </w:r>
        <w:r w:rsidR="005D5334">
          <w:rPr>
            <w:noProof/>
            <w:webHidden/>
          </w:rPr>
          <w:fldChar w:fldCharType="begin"/>
        </w:r>
        <w:r w:rsidR="005D5334">
          <w:rPr>
            <w:noProof/>
            <w:webHidden/>
          </w:rPr>
          <w:instrText xml:space="preserve"> PAGEREF _Toc75087525 \h </w:instrText>
        </w:r>
        <w:r w:rsidR="005D5334">
          <w:rPr>
            <w:noProof/>
            <w:webHidden/>
          </w:rPr>
        </w:r>
        <w:r w:rsidR="005D5334">
          <w:rPr>
            <w:noProof/>
            <w:webHidden/>
          </w:rPr>
          <w:fldChar w:fldCharType="separate"/>
        </w:r>
        <w:r w:rsidR="005D5334">
          <w:rPr>
            <w:noProof/>
            <w:webHidden/>
          </w:rPr>
          <w:t>38</w:t>
        </w:r>
        <w:r w:rsidR="005D5334">
          <w:rPr>
            <w:noProof/>
            <w:webHidden/>
          </w:rPr>
          <w:fldChar w:fldCharType="end"/>
        </w:r>
      </w:hyperlink>
    </w:p>
    <w:p w14:paraId="0CF0FFC2" w14:textId="142646BD"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6" w:history="1">
        <w:r w:rsidR="005D5334" w:rsidRPr="00611EFE">
          <w:rPr>
            <w:rStyle w:val="Hiperligao"/>
            <w:noProof/>
          </w:rPr>
          <w:t>Figura 3.20- Definição da estrutura debounce.</w:t>
        </w:r>
        <w:r w:rsidR="005D5334">
          <w:rPr>
            <w:noProof/>
            <w:webHidden/>
          </w:rPr>
          <w:tab/>
        </w:r>
        <w:r w:rsidR="005D5334">
          <w:rPr>
            <w:noProof/>
            <w:webHidden/>
          </w:rPr>
          <w:fldChar w:fldCharType="begin"/>
        </w:r>
        <w:r w:rsidR="005D5334">
          <w:rPr>
            <w:noProof/>
            <w:webHidden/>
          </w:rPr>
          <w:instrText xml:space="preserve"> PAGEREF _Toc75087526 \h </w:instrText>
        </w:r>
        <w:r w:rsidR="005D5334">
          <w:rPr>
            <w:noProof/>
            <w:webHidden/>
          </w:rPr>
        </w:r>
        <w:r w:rsidR="005D5334">
          <w:rPr>
            <w:noProof/>
            <w:webHidden/>
          </w:rPr>
          <w:fldChar w:fldCharType="separate"/>
        </w:r>
        <w:r w:rsidR="005D5334">
          <w:rPr>
            <w:noProof/>
            <w:webHidden/>
          </w:rPr>
          <w:t>39</w:t>
        </w:r>
        <w:r w:rsidR="005D5334">
          <w:rPr>
            <w:noProof/>
            <w:webHidden/>
          </w:rPr>
          <w:fldChar w:fldCharType="end"/>
        </w:r>
      </w:hyperlink>
    </w:p>
    <w:p w14:paraId="14906B81" w14:textId="107B48B7"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7" w:history="1">
        <w:r w:rsidR="005D5334" w:rsidRPr="00611EFE">
          <w:rPr>
            <w:rStyle w:val="Hiperligao"/>
            <w:noProof/>
          </w:rPr>
          <w:t>Figura 3.21 - Estados da máquina de estados.</w:t>
        </w:r>
        <w:r w:rsidR="005D5334">
          <w:rPr>
            <w:noProof/>
            <w:webHidden/>
          </w:rPr>
          <w:tab/>
        </w:r>
        <w:r w:rsidR="005D5334">
          <w:rPr>
            <w:noProof/>
            <w:webHidden/>
          </w:rPr>
          <w:fldChar w:fldCharType="begin"/>
        </w:r>
        <w:r w:rsidR="005D5334">
          <w:rPr>
            <w:noProof/>
            <w:webHidden/>
          </w:rPr>
          <w:instrText xml:space="preserve"> PAGEREF _Toc75087527 \h </w:instrText>
        </w:r>
        <w:r w:rsidR="005D5334">
          <w:rPr>
            <w:noProof/>
            <w:webHidden/>
          </w:rPr>
        </w:r>
        <w:r w:rsidR="005D5334">
          <w:rPr>
            <w:noProof/>
            <w:webHidden/>
          </w:rPr>
          <w:fldChar w:fldCharType="separate"/>
        </w:r>
        <w:r w:rsidR="005D5334">
          <w:rPr>
            <w:noProof/>
            <w:webHidden/>
          </w:rPr>
          <w:t>39</w:t>
        </w:r>
        <w:r w:rsidR="005D5334">
          <w:rPr>
            <w:noProof/>
            <w:webHidden/>
          </w:rPr>
          <w:fldChar w:fldCharType="end"/>
        </w:r>
      </w:hyperlink>
    </w:p>
    <w:p w14:paraId="0378E5EB" w14:textId="754E9480"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8" w:history="1">
        <w:r w:rsidR="005D5334" w:rsidRPr="00611EFE">
          <w:rPr>
            <w:rStyle w:val="Hiperligao"/>
            <w:noProof/>
          </w:rPr>
          <w:t>Figura 3.22 - Definição da máquina de estados (a) Array de funções de estado; (b) Execução da máquina de estados.</w:t>
        </w:r>
        <w:r w:rsidR="005D5334">
          <w:rPr>
            <w:noProof/>
            <w:webHidden/>
          </w:rPr>
          <w:tab/>
        </w:r>
        <w:r w:rsidR="005D5334">
          <w:rPr>
            <w:noProof/>
            <w:webHidden/>
          </w:rPr>
          <w:fldChar w:fldCharType="begin"/>
        </w:r>
        <w:r w:rsidR="005D5334">
          <w:rPr>
            <w:noProof/>
            <w:webHidden/>
          </w:rPr>
          <w:instrText xml:space="preserve"> PAGEREF _Toc75087528 \h </w:instrText>
        </w:r>
        <w:r w:rsidR="005D5334">
          <w:rPr>
            <w:noProof/>
            <w:webHidden/>
          </w:rPr>
        </w:r>
        <w:r w:rsidR="005D5334">
          <w:rPr>
            <w:noProof/>
            <w:webHidden/>
          </w:rPr>
          <w:fldChar w:fldCharType="separate"/>
        </w:r>
        <w:r w:rsidR="005D5334">
          <w:rPr>
            <w:noProof/>
            <w:webHidden/>
          </w:rPr>
          <w:t>39</w:t>
        </w:r>
        <w:r w:rsidR="005D5334">
          <w:rPr>
            <w:noProof/>
            <w:webHidden/>
          </w:rPr>
          <w:fldChar w:fldCharType="end"/>
        </w:r>
      </w:hyperlink>
    </w:p>
    <w:p w14:paraId="501928BC" w14:textId="58B82473"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29" w:history="1">
        <w:r w:rsidR="005D5334" w:rsidRPr="00611EFE">
          <w:rPr>
            <w:rStyle w:val="Hiperligao"/>
            <w:noProof/>
          </w:rPr>
          <w:t>Figura 3.23 - Aplicação Interface (a) Ecrã inicial; (b) Menu principal; (c) Terminal de mensagens.</w:t>
        </w:r>
        <w:r w:rsidR="005D5334">
          <w:rPr>
            <w:noProof/>
            <w:webHidden/>
          </w:rPr>
          <w:tab/>
        </w:r>
        <w:r w:rsidR="005D5334">
          <w:rPr>
            <w:noProof/>
            <w:webHidden/>
          </w:rPr>
          <w:fldChar w:fldCharType="begin"/>
        </w:r>
        <w:r w:rsidR="005D5334">
          <w:rPr>
            <w:noProof/>
            <w:webHidden/>
          </w:rPr>
          <w:instrText xml:space="preserve"> PAGEREF _Toc75087529 \h </w:instrText>
        </w:r>
        <w:r w:rsidR="005D5334">
          <w:rPr>
            <w:noProof/>
            <w:webHidden/>
          </w:rPr>
        </w:r>
        <w:r w:rsidR="005D5334">
          <w:rPr>
            <w:noProof/>
            <w:webHidden/>
          </w:rPr>
          <w:fldChar w:fldCharType="separate"/>
        </w:r>
        <w:r w:rsidR="005D5334">
          <w:rPr>
            <w:noProof/>
            <w:webHidden/>
          </w:rPr>
          <w:t>40</w:t>
        </w:r>
        <w:r w:rsidR="005D5334">
          <w:rPr>
            <w:noProof/>
            <w:webHidden/>
          </w:rPr>
          <w:fldChar w:fldCharType="end"/>
        </w:r>
      </w:hyperlink>
    </w:p>
    <w:p w14:paraId="703C8F42" w14:textId="470D00D0"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30" w:history="1">
        <w:r w:rsidR="005D5334" w:rsidRPr="00611EFE">
          <w:rPr>
            <w:rStyle w:val="Hiperligao"/>
            <w:noProof/>
          </w:rPr>
          <w:t>Figura 3.24 - Ações de controlo (a) ação proporcional; (b) ação integral; (c) ação derivativa.</w:t>
        </w:r>
        <w:r w:rsidR="005D5334">
          <w:rPr>
            <w:noProof/>
            <w:webHidden/>
          </w:rPr>
          <w:tab/>
        </w:r>
        <w:r w:rsidR="005D5334">
          <w:rPr>
            <w:noProof/>
            <w:webHidden/>
          </w:rPr>
          <w:fldChar w:fldCharType="begin"/>
        </w:r>
        <w:r w:rsidR="005D5334">
          <w:rPr>
            <w:noProof/>
            <w:webHidden/>
          </w:rPr>
          <w:instrText xml:space="preserve"> PAGEREF _Toc75087530 \h </w:instrText>
        </w:r>
        <w:r w:rsidR="005D5334">
          <w:rPr>
            <w:noProof/>
            <w:webHidden/>
          </w:rPr>
        </w:r>
        <w:r w:rsidR="005D5334">
          <w:rPr>
            <w:noProof/>
            <w:webHidden/>
          </w:rPr>
          <w:fldChar w:fldCharType="separate"/>
        </w:r>
        <w:r w:rsidR="005D5334">
          <w:rPr>
            <w:noProof/>
            <w:webHidden/>
          </w:rPr>
          <w:t>42</w:t>
        </w:r>
        <w:r w:rsidR="005D5334">
          <w:rPr>
            <w:noProof/>
            <w:webHidden/>
          </w:rPr>
          <w:fldChar w:fldCharType="end"/>
        </w:r>
      </w:hyperlink>
    </w:p>
    <w:p w14:paraId="5E50C472" w14:textId="20A1C317"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31" w:history="1">
        <w:r w:rsidR="005D5334" w:rsidRPr="00611EFE">
          <w:rPr>
            <w:rStyle w:val="Hiperligao"/>
            <w:noProof/>
          </w:rPr>
          <w:t>Figura 3.25 - Diagrama de blocos do sistema de controlo.</w:t>
        </w:r>
        <w:r w:rsidR="005D5334">
          <w:rPr>
            <w:noProof/>
            <w:webHidden/>
          </w:rPr>
          <w:tab/>
        </w:r>
        <w:r w:rsidR="005D5334">
          <w:rPr>
            <w:noProof/>
            <w:webHidden/>
          </w:rPr>
          <w:fldChar w:fldCharType="begin"/>
        </w:r>
        <w:r w:rsidR="005D5334">
          <w:rPr>
            <w:noProof/>
            <w:webHidden/>
          </w:rPr>
          <w:instrText xml:space="preserve"> PAGEREF _Toc75087531 \h </w:instrText>
        </w:r>
        <w:r w:rsidR="005D5334">
          <w:rPr>
            <w:noProof/>
            <w:webHidden/>
          </w:rPr>
        </w:r>
        <w:r w:rsidR="005D5334">
          <w:rPr>
            <w:noProof/>
            <w:webHidden/>
          </w:rPr>
          <w:fldChar w:fldCharType="separate"/>
        </w:r>
        <w:r w:rsidR="005D5334">
          <w:rPr>
            <w:noProof/>
            <w:webHidden/>
          </w:rPr>
          <w:t>44</w:t>
        </w:r>
        <w:r w:rsidR="005D5334">
          <w:rPr>
            <w:noProof/>
            <w:webHidden/>
          </w:rPr>
          <w:fldChar w:fldCharType="end"/>
        </w:r>
      </w:hyperlink>
    </w:p>
    <w:p w14:paraId="5B8D31CA" w14:textId="38EDF62F"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32" w:history="1">
        <w:r w:rsidR="005D5334" w:rsidRPr="00611EFE">
          <w:rPr>
            <w:rStyle w:val="Hiperligao"/>
            <w:noProof/>
          </w:rPr>
          <w:t>Figura 3.26 - Serviço de Rotina à Interrupção do algoritmo PID</w:t>
        </w:r>
        <w:r w:rsidR="005D5334">
          <w:rPr>
            <w:noProof/>
            <w:webHidden/>
          </w:rPr>
          <w:tab/>
        </w:r>
        <w:r w:rsidR="005D5334">
          <w:rPr>
            <w:noProof/>
            <w:webHidden/>
          </w:rPr>
          <w:fldChar w:fldCharType="begin"/>
        </w:r>
        <w:r w:rsidR="005D5334">
          <w:rPr>
            <w:noProof/>
            <w:webHidden/>
          </w:rPr>
          <w:instrText xml:space="preserve"> PAGEREF _Toc75087532 \h </w:instrText>
        </w:r>
        <w:r w:rsidR="005D5334">
          <w:rPr>
            <w:noProof/>
            <w:webHidden/>
          </w:rPr>
        </w:r>
        <w:r w:rsidR="005D5334">
          <w:rPr>
            <w:noProof/>
            <w:webHidden/>
          </w:rPr>
          <w:fldChar w:fldCharType="separate"/>
        </w:r>
        <w:r w:rsidR="005D5334">
          <w:rPr>
            <w:noProof/>
            <w:webHidden/>
          </w:rPr>
          <w:t>47</w:t>
        </w:r>
        <w:r w:rsidR="005D5334">
          <w:rPr>
            <w:noProof/>
            <w:webHidden/>
          </w:rPr>
          <w:fldChar w:fldCharType="end"/>
        </w:r>
      </w:hyperlink>
    </w:p>
    <w:p w14:paraId="52BBED32" w14:textId="7A246341"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33" w:history="1">
        <w:r w:rsidR="005D5334" w:rsidRPr="00611EFE">
          <w:rPr>
            <w:rStyle w:val="Hiperligao"/>
            <w:noProof/>
          </w:rPr>
          <w:t>Figura 5.1 - Desenho (à esquerda) e imagem real (à direita) do DWR (a) vista superior; (b) vista inferior; (c) vista lateral direita; (d) vista dianteira; (e) vista traseira.</w:t>
        </w:r>
        <w:r w:rsidR="005D5334">
          <w:rPr>
            <w:noProof/>
            <w:webHidden/>
          </w:rPr>
          <w:tab/>
        </w:r>
        <w:r w:rsidR="005D5334">
          <w:rPr>
            <w:noProof/>
            <w:webHidden/>
          </w:rPr>
          <w:fldChar w:fldCharType="begin"/>
        </w:r>
        <w:r w:rsidR="005D5334">
          <w:rPr>
            <w:noProof/>
            <w:webHidden/>
          </w:rPr>
          <w:instrText xml:space="preserve"> PAGEREF _Toc75087533 \h </w:instrText>
        </w:r>
        <w:r w:rsidR="005D5334">
          <w:rPr>
            <w:noProof/>
            <w:webHidden/>
          </w:rPr>
        </w:r>
        <w:r w:rsidR="005D5334">
          <w:rPr>
            <w:noProof/>
            <w:webHidden/>
          </w:rPr>
          <w:fldChar w:fldCharType="separate"/>
        </w:r>
        <w:r w:rsidR="005D5334">
          <w:rPr>
            <w:noProof/>
            <w:webHidden/>
          </w:rPr>
          <w:t>57</w:t>
        </w:r>
        <w:r w:rsidR="005D5334">
          <w:rPr>
            <w:noProof/>
            <w:webHidden/>
          </w:rPr>
          <w:fldChar w:fldCharType="end"/>
        </w:r>
      </w:hyperlink>
    </w:p>
    <w:p w14:paraId="0E8776B3" w14:textId="5BB8371D"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34" w:history="1">
        <w:r w:rsidR="005D5334" w:rsidRPr="00611EFE">
          <w:rPr>
            <w:rStyle w:val="Hiperligao"/>
            <w:noProof/>
            <w:highlight w:val="red"/>
          </w:rPr>
          <w:t>Figura 5.2 - Modelo 3D do DWR</w:t>
        </w:r>
        <w:r w:rsidR="005D5334">
          <w:rPr>
            <w:noProof/>
            <w:webHidden/>
          </w:rPr>
          <w:tab/>
        </w:r>
        <w:r w:rsidR="005D5334">
          <w:rPr>
            <w:noProof/>
            <w:webHidden/>
          </w:rPr>
          <w:fldChar w:fldCharType="begin"/>
        </w:r>
        <w:r w:rsidR="005D5334">
          <w:rPr>
            <w:noProof/>
            <w:webHidden/>
          </w:rPr>
          <w:instrText xml:space="preserve"> PAGEREF _Toc75087534 \h </w:instrText>
        </w:r>
        <w:r w:rsidR="005D5334">
          <w:rPr>
            <w:noProof/>
            <w:webHidden/>
          </w:rPr>
        </w:r>
        <w:r w:rsidR="005D5334">
          <w:rPr>
            <w:noProof/>
            <w:webHidden/>
          </w:rPr>
          <w:fldChar w:fldCharType="separate"/>
        </w:r>
        <w:r w:rsidR="005D5334">
          <w:rPr>
            <w:noProof/>
            <w:webHidden/>
          </w:rPr>
          <w:t>57</w:t>
        </w:r>
        <w:r w:rsidR="005D5334">
          <w:rPr>
            <w:noProof/>
            <w:webHidden/>
          </w:rPr>
          <w:fldChar w:fldCharType="end"/>
        </w:r>
      </w:hyperlink>
    </w:p>
    <w:p w14:paraId="7DE17B34" w14:textId="5C570649"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35" w:history="1">
        <w:r w:rsidR="005D5334" w:rsidRPr="00611EFE">
          <w:rPr>
            <w:rStyle w:val="Hiperligao"/>
            <w:noProof/>
          </w:rPr>
          <w:t>Figura 6.1 - Valor digital da saída do sensor de obstáculos em função da distância a um objeto.</w:t>
        </w:r>
        <w:r w:rsidR="005D5334">
          <w:rPr>
            <w:noProof/>
            <w:webHidden/>
          </w:rPr>
          <w:tab/>
        </w:r>
        <w:r w:rsidR="005D5334">
          <w:rPr>
            <w:noProof/>
            <w:webHidden/>
          </w:rPr>
          <w:fldChar w:fldCharType="begin"/>
        </w:r>
        <w:r w:rsidR="005D5334">
          <w:rPr>
            <w:noProof/>
            <w:webHidden/>
          </w:rPr>
          <w:instrText xml:space="preserve"> PAGEREF _Toc75087535 \h </w:instrText>
        </w:r>
        <w:r w:rsidR="005D5334">
          <w:rPr>
            <w:noProof/>
            <w:webHidden/>
          </w:rPr>
        </w:r>
        <w:r w:rsidR="005D5334">
          <w:rPr>
            <w:noProof/>
            <w:webHidden/>
          </w:rPr>
          <w:fldChar w:fldCharType="separate"/>
        </w:r>
        <w:r w:rsidR="005D5334">
          <w:rPr>
            <w:noProof/>
            <w:webHidden/>
          </w:rPr>
          <w:t>60</w:t>
        </w:r>
        <w:r w:rsidR="005D5334">
          <w:rPr>
            <w:noProof/>
            <w:webHidden/>
          </w:rPr>
          <w:fldChar w:fldCharType="end"/>
        </w:r>
      </w:hyperlink>
    </w:p>
    <w:p w14:paraId="4E407359" w14:textId="6777477A"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36" w:history="1">
        <w:r w:rsidR="005D5334" w:rsidRPr="00611EFE">
          <w:rPr>
            <w:rStyle w:val="Hiperligao"/>
            <w:noProof/>
          </w:rPr>
          <w:t>Figura 7.1 - Marcação CE.</w:t>
        </w:r>
        <w:r w:rsidR="005D5334">
          <w:rPr>
            <w:noProof/>
            <w:webHidden/>
          </w:rPr>
          <w:tab/>
        </w:r>
        <w:r w:rsidR="005D5334">
          <w:rPr>
            <w:noProof/>
            <w:webHidden/>
          </w:rPr>
          <w:fldChar w:fldCharType="begin"/>
        </w:r>
        <w:r w:rsidR="005D5334">
          <w:rPr>
            <w:noProof/>
            <w:webHidden/>
          </w:rPr>
          <w:instrText xml:space="preserve"> PAGEREF _Toc75087536 \h </w:instrText>
        </w:r>
        <w:r w:rsidR="005D5334">
          <w:rPr>
            <w:noProof/>
            <w:webHidden/>
          </w:rPr>
        </w:r>
        <w:r w:rsidR="005D5334">
          <w:rPr>
            <w:noProof/>
            <w:webHidden/>
          </w:rPr>
          <w:fldChar w:fldCharType="separate"/>
        </w:r>
        <w:r w:rsidR="005D5334">
          <w:rPr>
            <w:noProof/>
            <w:webHidden/>
          </w:rPr>
          <w:t>63</w:t>
        </w:r>
        <w:r w:rsidR="005D5334">
          <w:rPr>
            <w:noProof/>
            <w:webHidden/>
          </w:rPr>
          <w:fldChar w:fldCharType="end"/>
        </w:r>
      </w:hyperlink>
    </w:p>
    <w:p w14:paraId="1996081C" w14:textId="2B227523"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37" w:history="1">
        <w:r w:rsidR="005D5334" w:rsidRPr="00611EFE">
          <w:rPr>
            <w:rStyle w:val="Hiperligao"/>
            <w:noProof/>
          </w:rPr>
          <w:t xml:space="preserve">Figura 7.2 - Símbolos de perigo: (a) perigoso para o ambiente; (b) corrosivo; (c) comburente; (d) inflamável; (e) explosivo; (f) tóxico; (g) vários perigos; (h) </w:t>
        </w:r>
        <w:r w:rsidR="005D5334" w:rsidRPr="00611EFE">
          <w:rPr>
            <w:rStyle w:val="Hiperligao"/>
            <w:i/>
            <w:iCs/>
            <w:noProof/>
          </w:rPr>
          <w:t>Eletrostatic Sensitive Device - ESD</w:t>
        </w:r>
        <w:r w:rsidR="005D5334" w:rsidRPr="00611EFE">
          <w:rPr>
            <w:rStyle w:val="Hiperligao"/>
            <w:noProof/>
          </w:rPr>
          <w:t>.</w:t>
        </w:r>
        <w:r w:rsidR="005D5334">
          <w:rPr>
            <w:noProof/>
            <w:webHidden/>
          </w:rPr>
          <w:tab/>
        </w:r>
        <w:r w:rsidR="005D5334">
          <w:rPr>
            <w:noProof/>
            <w:webHidden/>
          </w:rPr>
          <w:fldChar w:fldCharType="begin"/>
        </w:r>
        <w:r w:rsidR="005D5334">
          <w:rPr>
            <w:noProof/>
            <w:webHidden/>
          </w:rPr>
          <w:instrText xml:space="preserve"> PAGEREF _Toc75087537 \h </w:instrText>
        </w:r>
        <w:r w:rsidR="005D5334">
          <w:rPr>
            <w:noProof/>
            <w:webHidden/>
          </w:rPr>
        </w:r>
        <w:r w:rsidR="005D5334">
          <w:rPr>
            <w:noProof/>
            <w:webHidden/>
          </w:rPr>
          <w:fldChar w:fldCharType="separate"/>
        </w:r>
        <w:r w:rsidR="005D5334">
          <w:rPr>
            <w:noProof/>
            <w:webHidden/>
          </w:rPr>
          <w:t>65</w:t>
        </w:r>
        <w:r w:rsidR="005D5334">
          <w:rPr>
            <w:noProof/>
            <w:webHidden/>
          </w:rPr>
          <w:fldChar w:fldCharType="end"/>
        </w:r>
      </w:hyperlink>
    </w:p>
    <w:p w14:paraId="2BC1C76E" w14:textId="6A2B6781"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38" w:history="1">
        <w:r w:rsidR="005D5334" w:rsidRPr="00611EFE">
          <w:rPr>
            <w:rStyle w:val="Hiperligao"/>
            <w:noProof/>
          </w:rPr>
          <w:t>Figura 7.3 - Símbolo WEEE.</w:t>
        </w:r>
        <w:r w:rsidR="005D5334">
          <w:rPr>
            <w:noProof/>
            <w:webHidden/>
          </w:rPr>
          <w:tab/>
        </w:r>
        <w:r w:rsidR="005D5334">
          <w:rPr>
            <w:noProof/>
            <w:webHidden/>
          </w:rPr>
          <w:fldChar w:fldCharType="begin"/>
        </w:r>
        <w:r w:rsidR="005D5334">
          <w:rPr>
            <w:noProof/>
            <w:webHidden/>
          </w:rPr>
          <w:instrText xml:space="preserve"> PAGEREF _Toc75087538 \h </w:instrText>
        </w:r>
        <w:r w:rsidR="005D5334">
          <w:rPr>
            <w:noProof/>
            <w:webHidden/>
          </w:rPr>
        </w:r>
        <w:r w:rsidR="005D5334">
          <w:rPr>
            <w:noProof/>
            <w:webHidden/>
          </w:rPr>
          <w:fldChar w:fldCharType="separate"/>
        </w:r>
        <w:r w:rsidR="005D5334">
          <w:rPr>
            <w:noProof/>
            <w:webHidden/>
          </w:rPr>
          <w:t>65</w:t>
        </w:r>
        <w:r w:rsidR="005D5334">
          <w:rPr>
            <w:noProof/>
            <w:webHidden/>
          </w:rPr>
          <w:fldChar w:fldCharType="end"/>
        </w:r>
      </w:hyperlink>
    </w:p>
    <w:p w14:paraId="2116B46A" w14:textId="440C95B6"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87598"/>
      <w:r w:rsidRPr="00B66544">
        <w:rPr>
          <w:rFonts w:ascii="NewsGotT" w:hAnsi="NewsGotT"/>
        </w:rPr>
        <w:t xml:space="preserve">Lista de </w:t>
      </w:r>
      <w:r w:rsidR="00EC3273" w:rsidRPr="00B66544">
        <w:rPr>
          <w:rFonts w:ascii="NewsGotT" w:hAnsi="NewsGotT"/>
        </w:rPr>
        <w:t>Tabelas</w:t>
      </w:r>
      <w:bookmarkEnd w:id="2"/>
      <w:bookmarkEnd w:id="3"/>
    </w:p>
    <w:p w14:paraId="433D79E9" w14:textId="380E3018" w:rsidR="005D5334"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87539" w:history="1">
        <w:r w:rsidR="005D5334" w:rsidRPr="0031072E">
          <w:rPr>
            <w:rStyle w:val="Hiperligao"/>
            <w:noProof/>
          </w:rPr>
          <w:t>Tabela 2.1 - Sensores e sua utilização.</w:t>
        </w:r>
        <w:r w:rsidR="005D5334">
          <w:rPr>
            <w:noProof/>
            <w:webHidden/>
          </w:rPr>
          <w:tab/>
        </w:r>
        <w:r w:rsidR="005D5334">
          <w:rPr>
            <w:noProof/>
            <w:webHidden/>
          </w:rPr>
          <w:fldChar w:fldCharType="begin"/>
        </w:r>
        <w:r w:rsidR="005D5334">
          <w:rPr>
            <w:noProof/>
            <w:webHidden/>
          </w:rPr>
          <w:instrText xml:space="preserve"> PAGEREF _Toc75087539 \h </w:instrText>
        </w:r>
        <w:r w:rsidR="005D5334">
          <w:rPr>
            <w:noProof/>
            <w:webHidden/>
          </w:rPr>
        </w:r>
        <w:r w:rsidR="005D5334">
          <w:rPr>
            <w:noProof/>
            <w:webHidden/>
          </w:rPr>
          <w:fldChar w:fldCharType="separate"/>
        </w:r>
        <w:r w:rsidR="005D5334">
          <w:rPr>
            <w:noProof/>
            <w:webHidden/>
          </w:rPr>
          <w:t>19</w:t>
        </w:r>
        <w:r w:rsidR="005D5334">
          <w:rPr>
            <w:noProof/>
            <w:webHidden/>
          </w:rPr>
          <w:fldChar w:fldCharType="end"/>
        </w:r>
      </w:hyperlink>
    </w:p>
    <w:p w14:paraId="287ABC7C" w14:textId="7D31BDFE"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40" w:history="1">
        <w:r w:rsidR="005D5334" w:rsidRPr="0031072E">
          <w:rPr>
            <w:rStyle w:val="Hiperligao"/>
            <w:noProof/>
          </w:rPr>
          <w:t xml:space="preserve">Tabela 2.2 - Tabelas de verdade do </w:t>
        </w:r>
        <w:r w:rsidR="005D5334" w:rsidRPr="0031072E">
          <w:rPr>
            <w:rStyle w:val="Hiperligao"/>
            <w:i/>
            <w:iCs/>
            <w:noProof/>
          </w:rPr>
          <w:t>driver</w:t>
        </w:r>
        <w:r w:rsidR="005D5334" w:rsidRPr="0031072E">
          <w:rPr>
            <w:rStyle w:val="Hiperligao"/>
            <w:noProof/>
          </w:rPr>
          <w:t xml:space="preserve"> L298N (a) Controlo do Motor A; (b) Controlo do Motor B.</w:t>
        </w:r>
        <w:r w:rsidR="005D5334">
          <w:rPr>
            <w:noProof/>
            <w:webHidden/>
          </w:rPr>
          <w:tab/>
        </w:r>
        <w:r w:rsidR="005D5334">
          <w:rPr>
            <w:noProof/>
            <w:webHidden/>
          </w:rPr>
          <w:fldChar w:fldCharType="begin"/>
        </w:r>
        <w:r w:rsidR="005D5334">
          <w:rPr>
            <w:noProof/>
            <w:webHidden/>
          </w:rPr>
          <w:instrText xml:space="preserve"> PAGEREF _Toc75087540 \h </w:instrText>
        </w:r>
        <w:r w:rsidR="005D5334">
          <w:rPr>
            <w:noProof/>
            <w:webHidden/>
          </w:rPr>
        </w:r>
        <w:r w:rsidR="005D5334">
          <w:rPr>
            <w:noProof/>
            <w:webHidden/>
          </w:rPr>
          <w:fldChar w:fldCharType="separate"/>
        </w:r>
        <w:r w:rsidR="005D5334">
          <w:rPr>
            <w:noProof/>
            <w:webHidden/>
          </w:rPr>
          <w:t>20</w:t>
        </w:r>
        <w:r w:rsidR="005D5334">
          <w:rPr>
            <w:noProof/>
            <w:webHidden/>
          </w:rPr>
          <w:fldChar w:fldCharType="end"/>
        </w:r>
      </w:hyperlink>
    </w:p>
    <w:p w14:paraId="079D968D" w14:textId="3A4A569F"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41" w:history="1">
        <w:r w:rsidR="005D5334" w:rsidRPr="0031072E">
          <w:rPr>
            <w:rStyle w:val="Hiperligao"/>
            <w:noProof/>
          </w:rPr>
          <w:t>Tabela 2.3 - Gamas de frequência e alcance etiquetas RFID</w:t>
        </w:r>
        <w:r w:rsidR="005D5334">
          <w:rPr>
            <w:noProof/>
            <w:webHidden/>
          </w:rPr>
          <w:tab/>
        </w:r>
        <w:r w:rsidR="005D5334">
          <w:rPr>
            <w:noProof/>
            <w:webHidden/>
          </w:rPr>
          <w:fldChar w:fldCharType="begin"/>
        </w:r>
        <w:r w:rsidR="005D5334">
          <w:rPr>
            <w:noProof/>
            <w:webHidden/>
          </w:rPr>
          <w:instrText xml:space="preserve"> PAGEREF _Toc75087541 \h </w:instrText>
        </w:r>
        <w:r w:rsidR="005D5334">
          <w:rPr>
            <w:noProof/>
            <w:webHidden/>
          </w:rPr>
        </w:r>
        <w:r w:rsidR="005D5334">
          <w:rPr>
            <w:noProof/>
            <w:webHidden/>
          </w:rPr>
          <w:fldChar w:fldCharType="separate"/>
        </w:r>
        <w:r w:rsidR="005D5334">
          <w:rPr>
            <w:noProof/>
            <w:webHidden/>
          </w:rPr>
          <w:t>21</w:t>
        </w:r>
        <w:r w:rsidR="005D5334">
          <w:rPr>
            <w:noProof/>
            <w:webHidden/>
          </w:rPr>
          <w:fldChar w:fldCharType="end"/>
        </w:r>
      </w:hyperlink>
    </w:p>
    <w:p w14:paraId="43A546DC" w14:textId="4E11230A"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42" w:history="1">
        <w:r w:rsidR="005D5334" w:rsidRPr="0031072E">
          <w:rPr>
            <w:rStyle w:val="Hiperligao"/>
            <w:noProof/>
          </w:rPr>
          <w:t xml:space="preserve">Tabela 2.4 – </w:t>
        </w:r>
        <w:r w:rsidR="005D5334" w:rsidRPr="0031072E">
          <w:rPr>
            <w:rStyle w:val="Hiperligao"/>
            <w:i/>
            <w:iCs/>
            <w:noProof/>
          </w:rPr>
          <w:t xml:space="preserve">Pinout </w:t>
        </w:r>
        <w:r w:rsidR="005D5334" w:rsidRPr="0031072E">
          <w:rPr>
            <w:rStyle w:val="Hiperligao"/>
            <w:noProof/>
          </w:rPr>
          <w:t xml:space="preserve">do módulo </w:t>
        </w:r>
        <w:r w:rsidR="005D5334" w:rsidRPr="0031072E">
          <w:rPr>
            <w:rStyle w:val="Hiperligao"/>
            <w:i/>
            <w:iCs/>
            <w:noProof/>
          </w:rPr>
          <w:t>Bluetooth</w:t>
        </w:r>
        <w:r w:rsidR="005D5334" w:rsidRPr="0031072E">
          <w:rPr>
            <w:rStyle w:val="Hiperligao"/>
            <w:noProof/>
          </w:rPr>
          <w:t xml:space="preserve"> HC-05.</w:t>
        </w:r>
        <w:r w:rsidR="005D5334">
          <w:rPr>
            <w:noProof/>
            <w:webHidden/>
          </w:rPr>
          <w:tab/>
        </w:r>
        <w:r w:rsidR="005D5334">
          <w:rPr>
            <w:noProof/>
            <w:webHidden/>
          </w:rPr>
          <w:fldChar w:fldCharType="begin"/>
        </w:r>
        <w:r w:rsidR="005D5334">
          <w:rPr>
            <w:noProof/>
            <w:webHidden/>
          </w:rPr>
          <w:instrText xml:space="preserve"> PAGEREF _Toc75087542 \h </w:instrText>
        </w:r>
        <w:r w:rsidR="005D5334">
          <w:rPr>
            <w:noProof/>
            <w:webHidden/>
          </w:rPr>
        </w:r>
        <w:r w:rsidR="005D5334">
          <w:rPr>
            <w:noProof/>
            <w:webHidden/>
          </w:rPr>
          <w:fldChar w:fldCharType="separate"/>
        </w:r>
        <w:r w:rsidR="005D5334">
          <w:rPr>
            <w:noProof/>
            <w:webHidden/>
          </w:rPr>
          <w:t>22</w:t>
        </w:r>
        <w:r w:rsidR="005D5334">
          <w:rPr>
            <w:noProof/>
            <w:webHidden/>
          </w:rPr>
          <w:fldChar w:fldCharType="end"/>
        </w:r>
      </w:hyperlink>
    </w:p>
    <w:p w14:paraId="369C4322" w14:textId="7A2F08B0"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43" w:history="1">
        <w:r w:rsidR="005D5334" w:rsidRPr="0031072E">
          <w:rPr>
            <w:rStyle w:val="Hiperligao"/>
            <w:noProof/>
          </w:rPr>
          <w:t xml:space="preserve">Tabela 3.1 - Mapeamento dos </w:t>
        </w:r>
        <w:r w:rsidR="005D5334" w:rsidRPr="0031072E">
          <w:rPr>
            <w:rStyle w:val="Hiperligao"/>
            <w:i/>
            <w:iCs/>
            <w:noProof/>
          </w:rPr>
          <w:t>timers</w:t>
        </w:r>
        <w:r w:rsidR="005D5334" w:rsidRPr="0031072E">
          <w:rPr>
            <w:rStyle w:val="Hiperligao"/>
            <w:noProof/>
          </w:rPr>
          <w:t>.</w:t>
        </w:r>
        <w:r w:rsidR="005D5334">
          <w:rPr>
            <w:noProof/>
            <w:webHidden/>
          </w:rPr>
          <w:tab/>
        </w:r>
        <w:r w:rsidR="005D5334">
          <w:rPr>
            <w:noProof/>
            <w:webHidden/>
          </w:rPr>
          <w:fldChar w:fldCharType="begin"/>
        </w:r>
        <w:r w:rsidR="005D5334">
          <w:rPr>
            <w:noProof/>
            <w:webHidden/>
          </w:rPr>
          <w:instrText xml:space="preserve"> PAGEREF _Toc75087543 \h </w:instrText>
        </w:r>
        <w:r w:rsidR="005D5334">
          <w:rPr>
            <w:noProof/>
            <w:webHidden/>
          </w:rPr>
        </w:r>
        <w:r w:rsidR="005D5334">
          <w:rPr>
            <w:noProof/>
            <w:webHidden/>
          </w:rPr>
          <w:fldChar w:fldCharType="separate"/>
        </w:r>
        <w:r w:rsidR="005D5334">
          <w:rPr>
            <w:noProof/>
            <w:webHidden/>
          </w:rPr>
          <w:t>29</w:t>
        </w:r>
        <w:r w:rsidR="005D5334">
          <w:rPr>
            <w:noProof/>
            <w:webHidden/>
          </w:rPr>
          <w:fldChar w:fldCharType="end"/>
        </w:r>
      </w:hyperlink>
    </w:p>
    <w:p w14:paraId="23C847B2" w14:textId="1F69D8E1"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44" w:history="1">
        <w:r w:rsidR="005D5334" w:rsidRPr="0031072E">
          <w:rPr>
            <w:rStyle w:val="Hiperligao"/>
            <w:noProof/>
          </w:rPr>
          <w:t>Tabela 3.2 - Linhas lógicas para a transferência de dados do protocolo SPI.</w:t>
        </w:r>
        <w:r w:rsidR="005D5334">
          <w:rPr>
            <w:noProof/>
            <w:webHidden/>
          </w:rPr>
          <w:tab/>
        </w:r>
        <w:r w:rsidR="005D5334">
          <w:rPr>
            <w:noProof/>
            <w:webHidden/>
          </w:rPr>
          <w:fldChar w:fldCharType="begin"/>
        </w:r>
        <w:r w:rsidR="005D5334">
          <w:rPr>
            <w:noProof/>
            <w:webHidden/>
          </w:rPr>
          <w:instrText xml:space="preserve"> PAGEREF _Toc75087544 \h </w:instrText>
        </w:r>
        <w:r w:rsidR="005D5334">
          <w:rPr>
            <w:noProof/>
            <w:webHidden/>
          </w:rPr>
        </w:r>
        <w:r w:rsidR="005D5334">
          <w:rPr>
            <w:noProof/>
            <w:webHidden/>
          </w:rPr>
          <w:fldChar w:fldCharType="separate"/>
        </w:r>
        <w:r w:rsidR="005D5334">
          <w:rPr>
            <w:noProof/>
            <w:webHidden/>
          </w:rPr>
          <w:t>30</w:t>
        </w:r>
        <w:r w:rsidR="005D5334">
          <w:rPr>
            <w:noProof/>
            <w:webHidden/>
          </w:rPr>
          <w:fldChar w:fldCharType="end"/>
        </w:r>
      </w:hyperlink>
    </w:p>
    <w:p w14:paraId="5573310F" w14:textId="04964259"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45" w:history="1">
        <w:r w:rsidR="005D5334" w:rsidRPr="0031072E">
          <w:rPr>
            <w:rStyle w:val="Hiperligao"/>
            <w:noProof/>
          </w:rPr>
          <w:t>Tabela 4.1 - Lista de componentes.</w:t>
        </w:r>
        <w:r w:rsidR="005D5334">
          <w:rPr>
            <w:noProof/>
            <w:webHidden/>
          </w:rPr>
          <w:tab/>
        </w:r>
        <w:r w:rsidR="005D5334">
          <w:rPr>
            <w:noProof/>
            <w:webHidden/>
          </w:rPr>
          <w:fldChar w:fldCharType="begin"/>
        </w:r>
        <w:r w:rsidR="005D5334">
          <w:rPr>
            <w:noProof/>
            <w:webHidden/>
          </w:rPr>
          <w:instrText xml:space="preserve"> PAGEREF _Toc75087545 \h </w:instrText>
        </w:r>
        <w:r w:rsidR="005D5334">
          <w:rPr>
            <w:noProof/>
            <w:webHidden/>
          </w:rPr>
        </w:r>
        <w:r w:rsidR="005D5334">
          <w:rPr>
            <w:noProof/>
            <w:webHidden/>
          </w:rPr>
          <w:fldChar w:fldCharType="separate"/>
        </w:r>
        <w:r w:rsidR="005D5334">
          <w:rPr>
            <w:noProof/>
            <w:webHidden/>
          </w:rPr>
          <w:t>49</w:t>
        </w:r>
        <w:r w:rsidR="005D5334">
          <w:rPr>
            <w:noProof/>
            <w:webHidden/>
          </w:rPr>
          <w:fldChar w:fldCharType="end"/>
        </w:r>
      </w:hyperlink>
    </w:p>
    <w:p w14:paraId="3F2DEB89" w14:textId="0C54414A"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46" w:history="1">
        <w:r w:rsidR="005D5334" w:rsidRPr="0031072E">
          <w:rPr>
            <w:rStyle w:val="Hiperligao"/>
            <w:noProof/>
          </w:rPr>
          <w:t>Tabela 7.1 - Tempo de vida dos componentes com maior probabilidade de falha, usados no AWR.</w:t>
        </w:r>
        <w:r w:rsidR="005D5334">
          <w:rPr>
            <w:noProof/>
            <w:webHidden/>
          </w:rPr>
          <w:tab/>
        </w:r>
        <w:r w:rsidR="005D5334">
          <w:rPr>
            <w:noProof/>
            <w:webHidden/>
          </w:rPr>
          <w:fldChar w:fldCharType="begin"/>
        </w:r>
        <w:r w:rsidR="005D5334">
          <w:rPr>
            <w:noProof/>
            <w:webHidden/>
          </w:rPr>
          <w:instrText xml:space="preserve"> PAGEREF _Toc75087546 \h </w:instrText>
        </w:r>
        <w:r w:rsidR="005D5334">
          <w:rPr>
            <w:noProof/>
            <w:webHidden/>
          </w:rPr>
        </w:r>
        <w:r w:rsidR="005D5334">
          <w:rPr>
            <w:noProof/>
            <w:webHidden/>
          </w:rPr>
          <w:fldChar w:fldCharType="separate"/>
        </w:r>
        <w:r w:rsidR="005D5334">
          <w:rPr>
            <w:noProof/>
            <w:webHidden/>
          </w:rPr>
          <w:t>62</w:t>
        </w:r>
        <w:r w:rsidR="005D5334">
          <w:rPr>
            <w:noProof/>
            <w:webHidden/>
          </w:rPr>
          <w:fldChar w:fldCharType="end"/>
        </w:r>
      </w:hyperlink>
    </w:p>
    <w:p w14:paraId="5FB1AD80" w14:textId="62D88035" w:rsidR="005D5334" w:rsidRDefault="007E1337">
      <w:pPr>
        <w:pStyle w:val="ndicedeilustraes"/>
        <w:tabs>
          <w:tab w:val="right" w:leader="dot" w:pos="9061"/>
        </w:tabs>
        <w:rPr>
          <w:rFonts w:asciiTheme="minorHAnsi" w:eastAsiaTheme="minorEastAsia" w:hAnsiTheme="minorHAnsi" w:cstheme="minorBidi"/>
          <w:noProof/>
          <w:sz w:val="22"/>
          <w:szCs w:val="22"/>
        </w:rPr>
      </w:pPr>
      <w:hyperlink w:anchor="_Toc75087547" w:history="1">
        <w:r w:rsidR="005D5334" w:rsidRPr="0031072E">
          <w:rPr>
            <w:rStyle w:val="Hiperligao"/>
            <w:noProof/>
            <w:highlight w:val="red"/>
          </w:rPr>
          <w:t>Tabela 8.1 - Número de horas despendidas por elemento</w:t>
        </w:r>
        <w:r w:rsidR="005D5334">
          <w:rPr>
            <w:noProof/>
            <w:webHidden/>
          </w:rPr>
          <w:tab/>
        </w:r>
        <w:r w:rsidR="005D5334">
          <w:rPr>
            <w:noProof/>
            <w:webHidden/>
          </w:rPr>
          <w:fldChar w:fldCharType="begin"/>
        </w:r>
        <w:r w:rsidR="005D5334">
          <w:rPr>
            <w:noProof/>
            <w:webHidden/>
          </w:rPr>
          <w:instrText xml:space="preserve"> PAGEREF _Toc75087547 \h </w:instrText>
        </w:r>
        <w:r w:rsidR="005D5334">
          <w:rPr>
            <w:noProof/>
            <w:webHidden/>
          </w:rPr>
        </w:r>
        <w:r w:rsidR="005D5334">
          <w:rPr>
            <w:noProof/>
            <w:webHidden/>
          </w:rPr>
          <w:fldChar w:fldCharType="separate"/>
        </w:r>
        <w:r w:rsidR="005D5334">
          <w:rPr>
            <w:noProof/>
            <w:webHidden/>
          </w:rPr>
          <w:t>68</w:t>
        </w:r>
        <w:r w:rsidR="005D5334">
          <w:rPr>
            <w:noProof/>
            <w:webHidden/>
          </w:rPr>
          <w:fldChar w:fldCharType="end"/>
        </w:r>
      </w:hyperlink>
    </w:p>
    <w:p w14:paraId="41613153" w14:textId="3E59F352"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87599"/>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pPr>
              <w:pStyle w:val="Corpodetexto"/>
              <w:spacing w:after="120"/>
              <w:jc w:val="left"/>
              <w:rPr>
                <w:rFonts w:ascii="NewsGotT" w:hAnsi="NewsGotT"/>
                <w:color w:val="000000"/>
              </w:rPr>
              <w:pPrChange w:id="6" w:author="Luis André Magalhães Barros" w:date="2021-06-21T10:23:00Z">
                <w:pPr>
                  <w:pStyle w:val="Corpodetexto"/>
                  <w:spacing w:before="240" w:after="120"/>
                  <w:jc w:val="left"/>
                </w:pPr>
              </w:pPrChange>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pPr>
              <w:pStyle w:val="SpellerrorPHD"/>
              <w:spacing w:before="0" w:line="360" w:lineRule="auto"/>
              <w:rPr>
                <w:rFonts w:ascii="NewsGotT" w:hAnsi="NewsGotT"/>
                <w:i/>
                <w:color w:val="000000"/>
                <w:lang w:val="pt-PT"/>
              </w:rPr>
              <w:pPrChange w:id="7" w:author="Luis André Magalhães Barros" w:date="2021-06-21T10:23:00Z">
                <w:pPr>
                  <w:pStyle w:val="SpellerrorPHD"/>
                  <w:spacing w:before="240" w:line="360" w:lineRule="auto"/>
                </w:pPr>
              </w:pPrChange>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pPr>
              <w:pStyle w:val="SpellerrorPHD"/>
              <w:spacing w:before="0" w:line="360" w:lineRule="auto"/>
              <w:rPr>
                <w:rFonts w:ascii="NewsGotT" w:hAnsi="NewsGotT"/>
                <w:iCs/>
                <w:color w:val="000000"/>
                <w:lang w:val="pt-PT"/>
              </w:rPr>
              <w:pPrChange w:id="8" w:author="Luis André Magalhães Barros" w:date="2021-06-21T10:23:00Z">
                <w:pPr>
                  <w:pStyle w:val="SpellerrorPHD"/>
                  <w:spacing w:before="240" w:line="360" w:lineRule="auto"/>
                </w:pPr>
              </w:pPrChange>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pPr>
              <w:pStyle w:val="Corpodetexto"/>
              <w:spacing w:after="120"/>
              <w:jc w:val="left"/>
              <w:rPr>
                <w:rFonts w:ascii="NewsGotT" w:hAnsi="NewsGotT"/>
                <w:color w:val="000000"/>
              </w:rPr>
              <w:pPrChange w:id="9" w:author="Luis André Magalhães Barros" w:date="2021-06-21T10:23:00Z">
                <w:pPr>
                  <w:pStyle w:val="Corpodetexto"/>
                  <w:spacing w:before="240" w:after="120"/>
                  <w:jc w:val="left"/>
                </w:pPr>
              </w:pPrChange>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pPr>
              <w:pStyle w:val="SpellerrorPHD"/>
              <w:spacing w:before="0" w:line="360" w:lineRule="auto"/>
              <w:rPr>
                <w:rFonts w:ascii="NewsGotT" w:hAnsi="NewsGotT"/>
                <w:i/>
                <w:color w:val="000000"/>
                <w:lang w:val="pt-PT"/>
              </w:rPr>
              <w:pPrChange w:id="10" w:author="Luis André Magalhães Barros" w:date="2021-06-21T10:23:00Z">
                <w:pPr>
                  <w:pStyle w:val="SpellerrorPHD"/>
                  <w:spacing w:before="240" w:line="360" w:lineRule="auto"/>
                </w:pPr>
              </w:pPrChange>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pPr>
              <w:pStyle w:val="SpellerrorPHD"/>
              <w:spacing w:before="0" w:line="360" w:lineRule="auto"/>
              <w:rPr>
                <w:rFonts w:ascii="NewsGotT" w:hAnsi="NewsGotT"/>
                <w:iCs/>
                <w:color w:val="000000"/>
                <w:lang w:val="pt-PT"/>
              </w:rPr>
              <w:pPrChange w:id="11" w:author="Luis André Magalhães Barros" w:date="2021-06-21T10:23:00Z">
                <w:pPr>
                  <w:pStyle w:val="SpellerrorPHD"/>
                  <w:spacing w:before="240" w:line="360" w:lineRule="auto"/>
                </w:pPr>
              </w:pPrChange>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pPr>
              <w:pStyle w:val="Corpodetexto"/>
              <w:spacing w:after="120"/>
              <w:jc w:val="left"/>
              <w:rPr>
                <w:rFonts w:ascii="NewsGotT" w:hAnsi="NewsGotT"/>
                <w:b/>
                <w:bCs/>
                <w:color w:val="000000"/>
              </w:rPr>
              <w:pPrChange w:id="12" w:author="Luis André Magalhães Barros" w:date="2021-06-21T10:23:00Z">
                <w:pPr>
                  <w:pStyle w:val="Corpodetexto"/>
                  <w:spacing w:before="240" w:after="120"/>
                  <w:jc w:val="left"/>
                </w:pPr>
              </w:pPrChange>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pPr>
              <w:pStyle w:val="SpellerrorPHD"/>
              <w:spacing w:before="0" w:line="360" w:lineRule="auto"/>
              <w:rPr>
                <w:rFonts w:ascii="NewsGotT" w:hAnsi="NewsGotT"/>
                <w:i/>
                <w:lang w:val="pt-PT"/>
              </w:rPr>
              <w:pPrChange w:id="13" w:author="Luis André Magalhães Barros" w:date="2021-06-21T10:23:00Z">
                <w:pPr>
                  <w:pStyle w:val="SpellerrorPHD"/>
                  <w:spacing w:before="240" w:line="360" w:lineRule="auto"/>
                </w:pPr>
              </w:pPrChange>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pPr>
              <w:pStyle w:val="SpellerrorPHD"/>
              <w:spacing w:before="0" w:line="360" w:lineRule="auto"/>
              <w:rPr>
                <w:rFonts w:ascii="NewsGotT" w:hAnsi="NewsGotT"/>
                <w:iCs/>
                <w:lang w:val="pt-PT"/>
              </w:rPr>
              <w:pPrChange w:id="14" w:author="Luis André Magalhães Barros" w:date="2021-06-21T10:23:00Z">
                <w:pPr>
                  <w:pStyle w:val="SpellerrorPHD"/>
                  <w:spacing w:before="240" w:line="360" w:lineRule="auto"/>
                </w:pPr>
              </w:pPrChange>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pPr>
              <w:pStyle w:val="Corpodetexto"/>
              <w:spacing w:after="120"/>
              <w:jc w:val="left"/>
              <w:rPr>
                <w:rFonts w:ascii="NewsGotT" w:hAnsi="NewsGotT"/>
              </w:rPr>
              <w:pPrChange w:id="15" w:author="Luis André Magalhães Barros" w:date="2021-06-21T10:23:00Z">
                <w:pPr>
                  <w:pStyle w:val="Corpodetexto"/>
                  <w:spacing w:before="240" w:after="120"/>
                  <w:jc w:val="left"/>
                </w:pPr>
              </w:pPrChange>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pPr>
              <w:pStyle w:val="SpellerrorPHD"/>
              <w:spacing w:before="0" w:line="360" w:lineRule="auto"/>
              <w:rPr>
                <w:rFonts w:ascii="NewsGotT" w:hAnsi="NewsGotT"/>
                <w:i/>
                <w:color w:val="000000"/>
                <w:lang w:val="pt-PT"/>
              </w:rPr>
              <w:pPrChange w:id="16" w:author="Luis André Magalhães Barros" w:date="2021-06-21T10:23:00Z">
                <w:pPr>
                  <w:pStyle w:val="SpellerrorPHD"/>
                  <w:spacing w:before="240" w:line="360" w:lineRule="auto"/>
                </w:pPr>
              </w:pPrChange>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pPr>
              <w:pStyle w:val="SpellerrorPHD"/>
              <w:spacing w:before="0" w:line="360" w:lineRule="auto"/>
              <w:rPr>
                <w:rFonts w:ascii="NewsGotT" w:hAnsi="NewsGotT"/>
                <w:iCs/>
                <w:lang w:val="pt-PT"/>
              </w:rPr>
              <w:pPrChange w:id="17" w:author="Luis André Magalhães Barros" w:date="2021-06-21T10:23:00Z">
                <w:pPr>
                  <w:pStyle w:val="SpellerrorPHD"/>
                  <w:spacing w:before="240" w:line="360" w:lineRule="auto"/>
                </w:pPr>
              </w:pPrChange>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pPr>
              <w:pStyle w:val="Corpodetexto"/>
              <w:spacing w:after="120"/>
              <w:jc w:val="left"/>
              <w:rPr>
                <w:rFonts w:ascii="NewsGotT" w:hAnsi="NewsGotT"/>
                <w:color w:val="000000"/>
              </w:rPr>
              <w:pPrChange w:id="18" w:author="Luis André Magalhães Barros" w:date="2021-06-21T10:23:00Z">
                <w:pPr>
                  <w:pStyle w:val="Corpodetexto"/>
                  <w:spacing w:before="240" w:after="120"/>
                  <w:jc w:val="left"/>
                </w:pPr>
              </w:pPrChange>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pPr>
              <w:pStyle w:val="SpellerrorPHD"/>
              <w:spacing w:before="0" w:line="360" w:lineRule="auto"/>
              <w:rPr>
                <w:rFonts w:ascii="NewsGotT" w:hAnsi="NewsGotT"/>
                <w:i/>
                <w:color w:val="000000"/>
                <w:lang w:val="pt-PT"/>
              </w:rPr>
              <w:pPrChange w:id="19" w:author="Luis André Magalhães Barros" w:date="2021-06-21T10:23:00Z">
                <w:pPr>
                  <w:pStyle w:val="SpellerrorPHD"/>
                  <w:spacing w:before="240" w:line="360" w:lineRule="auto"/>
                </w:pPr>
              </w:pPrChange>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pPr>
              <w:pStyle w:val="SpellerrorPHD"/>
              <w:spacing w:before="0" w:line="360" w:lineRule="auto"/>
              <w:rPr>
                <w:rFonts w:ascii="NewsGotT" w:hAnsi="NewsGotT"/>
                <w:iCs/>
                <w:color w:val="000000"/>
                <w:lang w:val="pt-PT"/>
              </w:rPr>
              <w:pPrChange w:id="20" w:author="Luis André Magalhães Barros" w:date="2021-06-21T10:23:00Z">
                <w:pPr>
                  <w:pStyle w:val="SpellerrorPHD"/>
                  <w:spacing w:before="240" w:line="360" w:lineRule="auto"/>
                </w:pPr>
              </w:pPrChange>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pPr>
              <w:pStyle w:val="Corpodetexto"/>
              <w:spacing w:after="120"/>
              <w:jc w:val="left"/>
              <w:rPr>
                <w:rFonts w:ascii="NewsGotT" w:hAnsi="NewsGotT"/>
                <w:color w:val="000000"/>
              </w:rPr>
              <w:pPrChange w:id="21" w:author="Luis André Magalhães Barros" w:date="2021-06-21T10:23:00Z">
                <w:pPr>
                  <w:pStyle w:val="Corpodetexto"/>
                  <w:spacing w:before="240" w:after="120"/>
                  <w:jc w:val="left"/>
                </w:pPr>
              </w:pPrChange>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pPr>
              <w:pStyle w:val="SpellerrorPHD"/>
              <w:spacing w:before="0" w:line="360" w:lineRule="auto"/>
              <w:jc w:val="left"/>
              <w:rPr>
                <w:rFonts w:ascii="NewsGotT" w:hAnsi="NewsGotT"/>
                <w:i/>
                <w:iCs/>
                <w:color w:val="000000"/>
                <w:lang w:val="pt-PT"/>
              </w:rPr>
              <w:pPrChange w:id="22" w:author="Luis André Magalhães Barros" w:date="2021-06-21T10:23:00Z">
                <w:pPr>
                  <w:pStyle w:val="SpellerrorPHD"/>
                  <w:spacing w:before="240" w:line="360" w:lineRule="auto"/>
                  <w:jc w:val="left"/>
                </w:pPr>
              </w:pPrChange>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pPr>
              <w:pStyle w:val="SpellerrorPHD"/>
              <w:spacing w:before="0" w:line="360" w:lineRule="auto"/>
              <w:jc w:val="left"/>
              <w:rPr>
                <w:rFonts w:ascii="NewsGotT" w:hAnsi="NewsGotT"/>
                <w:color w:val="000000"/>
                <w:lang w:val="pt-PT"/>
              </w:rPr>
              <w:pPrChange w:id="23" w:author="Luis André Magalhães Barros" w:date="2021-06-21T10:23:00Z">
                <w:pPr>
                  <w:pStyle w:val="SpellerrorPHD"/>
                  <w:spacing w:before="240" w:line="360" w:lineRule="auto"/>
                  <w:jc w:val="left"/>
                </w:pPr>
              </w:pPrChange>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pPr>
              <w:pStyle w:val="Corpodetexto"/>
              <w:spacing w:after="120"/>
              <w:jc w:val="left"/>
              <w:rPr>
                <w:rFonts w:ascii="NewsGotT" w:hAnsi="NewsGotT"/>
                <w:color w:val="000000"/>
              </w:rPr>
              <w:pPrChange w:id="24" w:author="Luis André Magalhães Barros" w:date="2021-06-21T10:23:00Z">
                <w:pPr>
                  <w:pStyle w:val="Corpodetexto"/>
                  <w:spacing w:before="240" w:after="120"/>
                  <w:jc w:val="left"/>
                </w:pPr>
              </w:pPrChange>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pPr>
              <w:pStyle w:val="SpellerrorPHD"/>
              <w:spacing w:before="0" w:line="360" w:lineRule="auto"/>
              <w:jc w:val="left"/>
              <w:rPr>
                <w:rFonts w:ascii="NewsGotT" w:hAnsi="NewsGotT"/>
                <w:i/>
                <w:iCs/>
                <w:color w:val="000000"/>
                <w:lang w:val="pt-PT"/>
              </w:rPr>
              <w:pPrChange w:id="25" w:author="Luis André Magalhães Barros" w:date="2021-06-21T10:23:00Z">
                <w:pPr>
                  <w:pStyle w:val="SpellerrorPHD"/>
                  <w:spacing w:before="240" w:line="360" w:lineRule="auto"/>
                  <w:jc w:val="left"/>
                </w:pPr>
              </w:pPrChange>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pPr>
              <w:pStyle w:val="SpellerrorPHD"/>
              <w:spacing w:before="0" w:line="360" w:lineRule="auto"/>
              <w:jc w:val="left"/>
              <w:rPr>
                <w:rFonts w:ascii="NewsGotT" w:hAnsi="NewsGotT"/>
                <w:color w:val="000000"/>
                <w:lang w:val="pt-PT"/>
              </w:rPr>
              <w:pPrChange w:id="26" w:author="Luis André Magalhães Barros" w:date="2021-06-21T10:23:00Z">
                <w:pPr>
                  <w:pStyle w:val="SpellerrorPHD"/>
                  <w:spacing w:before="240" w:line="360" w:lineRule="auto"/>
                  <w:jc w:val="left"/>
                </w:pPr>
              </w:pPrChange>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pPr>
              <w:pStyle w:val="SpellerrorPHD"/>
              <w:spacing w:before="0" w:line="360" w:lineRule="auto"/>
              <w:jc w:val="left"/>
              <w:rPr>
                <w:rFonts w:ascii="NewsGotT" w:hAnsi="NewsGotT"/>
                <w:i/>
                <w:iCs/>
                <w:color w:val="000000"/>
                <w:lang w:val="pt-PT"/>
              </w:rPr>
              <w:pPrChange w:id="27" w:author="Luis André Magalhães Barros" w:date="2021-06-21T10:23:00Z">
                <w:pPr>
                  <w:pStyle w:val="SpellerrorPHD"/>
                  <w:spacing w:before="240" w:line="360" w:lineRule="auto"/>
                  <w:jc w:val="left"/>
                </w:pPr>
              </w:pPrChange>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pPr>
              <w:pStyle w:val="SpellerrorPHD"/>
              <w:spacing w:before="0" w:line="360" w:lineRule="auto"/>
              <w:jc w:val="left"/>
              <w:rPr>
                <w:rFonts w:ascii="NewsGotT" w:hAnsi="NewsGotT"/>
                <w:color w:val="000000"/>
                <w:lang w:val="pt-PT"/>
              </w:rPr>
              <w:pPrChange w:id="28" w:author="Luis André Magalhães Barros" w:date="2021-06-21T10:23:00Z">
                <w:pPr>
                  <w:pStyle w:val="SpellerrorPHD"/>
                  <w:spacing w:before="240" w:line="360" w:lineRule="auto"/>
                  <w:jc w:val="left"/>
                </w:pPr>
              </w:pPrChange>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pPr>
              <w:pStyle w:val="SpellerrorPHD"/>
              <w:spacing w:before="0" w:line="360" w:lineRule="auto"/>
              <w:jc w:val="left"/>
              <w:rPr>
                <w:rFonts w:ascii="NewsGotT" w:hAnsi="NewsGotT"/>
                <w:i/>
                <w:iCs/>
                <w:color w:val="000000"/>
                <w:lang w:val="pt-PT"/>
              </w:rPr>
              <w:pPrChange w:id="29" w:author="Luis André Magalhães Barros" w:date="2021-06-21T10:23:00Z">
                <w:pPr>
                  <w:pStyle w:val="SpellerrorPHD"/>
                  <w:spacing w:before="240" w:line="360" w:lineRule="auto"/>
                  <w:jc w:val="left"/>
                </w:pPr>
              </w:pPrChange>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pPr>
              <w:pStyle w:val="SpellerrorPHD"/>
              <w:spacing w:before="0" w:line="360" w:lineRule="auto"/>
              <w:jc w:val="left"/>
              <w:rPr>
                <w:rFonts w:ascii="NewsGotT" w:hAnsi="NewsGotT"/>
                <w:i/>
                <w:iCs/>
                <w:color w:val="000000"/>
                <w:lang w:val="pt-PT"/>
              </w:rPr>
              <w:pPrChange w:id="30" w:author="Luis André Magalhães Barros" w:date="2021-06-21T10:23:00Z">
                <w:pPr>
                  <w:pStyle w:val="SpellerrorPHD"/>
                  <w:spacing w:before="240" w:line="360" w:lineRule="auto"/>
                  <w:jc w:val="left"/>
                </w:pPr>
              </w:pPrChange>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pPr>
              <w:pStyle w:val="SpellerrorPHD"/>
              <w:spacing w:before="0" w:line="360" w:lineRule="auto"/>
              <w:jc w:val="left"/>
              <w:rPr>
                <w:rFonts w:ascii="NewsGotT" w:hAnsi="NewsGotT"/>
                <w:i/>
                <w:iCs/>
                <w:color w:val="000000"/>
                <w:lang w:val="pt-PT"/>
              </w:rPr>
              <w:pPrChange w:id="31" w:author="Luis André Magalhães Barros" w:date="2021-06-21T10:23:00Z">
                <w:pPr>
                  <w:pStyle w:val="SpellerrorPHD"/>
                  <w:spacing w:before="240" w:line="360" w:lineRule="auto"/>
                  <w:jc w:val="left"/>
                </w:pPr>
              </w:pPrChange>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pPr>
              <w:pStyle w:val="SpellerrorPHD"/>
              <w:spacing w:before="0" w:line="360" w:lineRule="auto"/>
              <w:jc w:val="left"/>
              <w:rPr>
                <w:rFonts w:ascii="NewsGotT" w:hAnsi="NewsGotT"/>
                <w:i/>
                <w:iCs/>
                <w:color w:val="000000"/>
                <w:lang w:val="pt-PT"/>
              </w:rPr>
              <w:pPrChange w:id="32" w:author="Luis André Magalhães Barros" w:date="2021-06-21T10:23:00Z">
                <w:pPr>
                  <w:pStyle w:val="SpellerrorPHD"/>
                  <w:spacing w:before="240" w:line="360" w:lineRule="auto"/>
                  <w:jc w:val="left"/>
                </w:pPr>
              </w:pPrChange>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pPr>
              <w:pStyle w:val="SpellerrorPHD"/>
              <w:spacing w:before="0" w:line="360" w:lineRule="auto"/>
              <w:jc w:val="left"/>
              <w:rPr>
                <w:rFonts w:ascii="NewsGotT" w:hAnsi="NewsGotT"/>
                <w:color w:val="000000"/>
                <w:lang w:val="pt-PT"/>
              </w:rPr>
              <w:pPrChange w:id="33" w:author="Luis André Magalhães Barros" w:date="2021-06-21T10:23:00Z">
                <w:pPr>
                  <w:pStyle w:val="SpellerrorPHD"/>
                  <w:spacing w:before="240" w:line="360" w:lineRule="auto"/>
                  <w:jc w:val="left"/>
                </w:pPr>
              </w:pPrChange>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pPr>
              <w:pStyle w:val="Corpodetexto"/>
              <w:rPr>
                <w:rFonts w:ascii="NewsGotT" w:hAnsi="NewsGotT"/>
                <w:color w:val="000000"/>
              </w:rPr>
            </w:pPr>
            <w:r>
              <w:rPr>
                <w:rFonts w:ascii="NewsGotT" w:hAnsi="NewsGotT"/>
                <w:color w:val="000000"/>
              </w:rPr>
              <w:lastRenderedPageBreak/>
              <w:t>CPU</w:t>
            </w:r>
          </w:p>
        </w:tc>
        <w:tc>
          <w:tcPr>
            <w:tcW w:w="6400" w:type="dxa"/>
            <w:tcBorders>
              <w:top w:val="nil"/>
              <w:left w:val="nil"/>
              <w:bottom w:val="nil"/>
              <w:right w:val="nil"/>
            </w:tcBorders>
            <w:vAlign w:val="center"/>
          </w:tcPr>
          <w:p w14:paraId="514BAD0E" w14:textId="3500F2C7" w:rsidR="006E5CFA" w:rsidRDefault="006E5CFA">
            <w:pPr>
              <w:pStyle w:val="SpellerrorPHD"/>
              <w:spacing w:before="0" w:line="360" w:lineRule="auto"/>
              <w:jc w:val="left"/>
              <w:rPr>
                <w:rFonts w:ascii="NewsGotT" w:hAnsi="NewsGotT"/>
                <w:i/>
                <w:iCs/>
                <w:color w:val="000000"/>
                <w:lang w:val="pt-PT"/>
              </w:rPr>
              <w:pPrChange w:id="34" w:author="Luis André Magalhães Barros" w:date="2021-06-21T10:23:00Z">
                <w:pPr>
                  <w:pStyle w:val="SpellerrorPHD"/>
                  <w:spacing w:before="240" w:line="360" w:lineRule="auto"/>
                  <w:jc w:val="left"/>
                </w:pPr>
              </w:pPrChange>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pPr>
              <w:pStyle w:val="SpellerrorPHD"/>
              <w:spacing w:before="0" w:line="360" w:lineRule="auto"/>
              <w:jc w:val="left"/>
              <w:rPr>
                <w:rFonts w:ascii="NewsGotT" w:hAnsi="NewsGotT"/>
                <w:i/>
                <w:iCs/>
                <w:color w:val="000000"/>
                <w:lang w:val="pt-PT"/>
              </w:rPr>
              <w:pPrChange w:id="35" w:author="Luis André Magalhães Barros" w:date="2021-06-21T10:23:00Z">
                <w:pPr>
                  <w:pStyle w:val="SpellerrorPHD"/>
                  <w:spacing w:before="240" w:line="360" w:lineRule="auto"/>
                  <w:jc w:val="left"/>
                </w:pPr>
              </w:pPrChange>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6E5CFA" w:rsidRPr="006E5CFA" w:rsidRDefault="006E5CFA">
            <w:pPr>
              <w:pStyle w:val="SpellerrorPHD"/>
              <w:spacing w:before="0" w:line="360" w:lineRule="auto"/>
              <w:jc w:val="left"/>
              <w:rPr>
                <w:rFonts w:ascii="NewsGotT" w:hAnsi="NewsGotT"/>
                <w:i/>
                <w:iCs/>
                <w:color w:val="000000"/>
                <w:lang w:val="en-GB"/>
              </w:rPr>
              <w:pPrChange w:id="36" w:author="Luis André Magalhães Barros" w:date="2021-06-21T10:23:00Z">
                <w:pPr>
                  <w:pStyle w:val="SpellerrorPHD"/>
                  <w:spacing w:before="240" w:line="360" w:lineRule="auto"/>
                  <w:jc w:val="left"/>
                </w:pPr>
              </w:pPrChange>
            </w:pPr>
            <w:r w:rsidRPr="006E5CFA">
              <w:rPr>
                <w:rFonts w:ascii="NewsGotT" w:hAnsi="NewsGotT"/>
                <w:i/>
                <w:iCs/>
                <w:color w:val="000000"/>
                <w:lang w:val="en-GB"/>
              </w:rPr>
              <w:t>First in First out</w:t>
            </w:r>
          </w:p>
          <w:p w14:paraId="0D345A4A" w14:textId="4E2B176F" w:rsidR="006E5CFA" w:rsidRPr="006E5CFA" w:rsidRDefault="006E5CFA">
            <w:pPr>
              <w:pStyle w:val="SpellerrorPHD"/>
              <w:spacing w:before="0" w:line="360" w:lineRule="auto"/>
              <w:jc w:val="left"/>
              <w:rPr>
                <w:rFonts w:ascii="NewsGotT" w:hAnsi="NewsGotT"/>
                <w:color w:val="000000"/>
                <w:lang w:val="pt-PT"/>
              </w:rPr>
              <w:pPrChange w:id="37" w:author="Luis André Magalhães Barros" w:date="2021-06-21T10:23:00Z">
                <w:pPr>
                  <w:pStyle w:val="SpellerrorPHD"/>
                  <w:spacing w:before="240" w:line="360" w:lineRule="auto"/>
                  <w:jc w:val="left"/>
                </w:pPr>
              </w:pPrChange>
            </w:pPr>
            <w:r w:rsidRPr="006E5CFA">
              <w:rPr>
                <w:rFonts w:ascii="NewsGotT" w:hAnsi="NewsGotT"/>
                <w:color w:val="000000"/>
                <w:lang w:val="pt-PT"/>
              </w:rPr>
              <w:t>Primeiro a entrar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pPr>
              <w:pStyle w:val="SpellerrorPHD"/>
              <w:spacing w:before="0" w:line="360" w:lineRule="auto"/>
              <w:jc w:val="left"/>
              <w:rPr>
                <w:rFonts w:ascii="NewsGotT" w:hAnsi="NewsGotT"/>
                <w:i/>
                <w:iCs/>
                <w:color w:val="000000"/>
                <w:lang w:val="pt-PT"/>
              </w:rPr>
              <w:pPrChange w:id="38" w:author="Luis André Magalhães Barros" w:date="2021-06-21T10:23:00Z">
                <w:pPr>
                  <w:pStyle w:val="SpellerrorPHD"/>
                  <w:spacing w:before="240" w:line="360" w:lineRule="auto"/>
                  <w:jc w:val="left"/>
                </w:pPr>
              </w:pPrChange>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pPr>
              <w:pStyle w:val="SpellerrorPHD"/>
              <w:spacing w:before="0" w:line="360" w:lineRule="auto"/>
              <w:jc w:val="left"/>
              <w:rPr>
                <w:rFonts w:ascii="NewsGotT" w:hAnsi="NewsGotT"/>
                <w:i/>
                <w:iCs/>
                <w:color w:val="000000"/>
                <w:lang w:val="pt-PT"/>
              </w:rPr>
              <w:pPrChange w:id="39" w:author="Luis André Magalhães Barros" w:date="2021-06-21T10:23:00Z">
                <w:pPr>
                  <w:pStyle w:val="SpellerrorPHD"/>
                  <w:spacing w:before="240" w:line="360" w:lineRule="auto"/>
                  <w:jc w:val="left"/>
                </w:pPr>
              </w:pPrChange>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pPr>
              <w:pStyle w:val="SpellerrorPHD"/>
              <w:spacing w:before="0" w:line="360" w:lineRule="auto"/>
              <w:rPr>
                <w:rFonts w:ascii="NewsGotT" w:hAnsi="NewsGotT"/>
                <w:i/>
                <w:color w:val="000000"/>
                <w:lang w:val="pt-PT"/>
              </w:rPr>
              <w:pPrChange w:id="40" w:author="Luis André Magalhães Barros" w:date="2021-06-21T10:23:00Z">
                <w:pPr>
                  <w:pStyle w:val="SpellerrorPHD"/>
                  <w:spacing w:before="240" w:line="360" w:lineRule="auto"/>
                </w:pPr>
              </w:pPrChange>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pPr>
              <w:pStyle w:val="SpellerrorPHD"/>
              <w:spacing w:before="0" w:line="360" w:lineRule="auto"/>
              <w:jc w:val="left"/>
              <w:rPr>
                <w:rFonts w:ascii="NewsGotT" w:hAnsi="NewsGotT"/>
                <w:iCs/>
                <w:color w:val="000000"/>
                <w:lang w:val="pt-PT"/>
              </w:rPr>
              <w:pPrChange w:id="41" w:author="Luis André Magalhães Barros" w:date="2021-06-21T10:23:00Z">
                <w:pPr>
                  <w:pStyle w:val="SpellerrorPHD"/>
                  <w:spacing w:before="240" w:line="360" w:lineRule="auto"/>
                  <w:jc w:val="left"/>
                </w:pPr>
              </w:pPrChange>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pPr>
              <w:pStyle w:val="SpellerrorPHD"/>
              <w:spacing w:before="0" w:line="360" w:lineRule="auto"/>
              <w:rPr>
                <w:rFonts w:ascii="NewsGotT" w:hAnsi="NewsGotT"/>
                <w:i/>
                <w:color w:val="000000"/>
                <w:lang w:val="pt-PT"/>
              </w:rPr>
              <w:pPrChange w:id="42" w:author="Luis André Magalhães Barros" w:date="2021-06-21T10:23:00Z">
                <w:pPr>
                  <w:pStyle w:val="SpellerrorPHD"/>
                  <w:spacing w:before="240" w:line="360" w:lineRule="auto"/>
                </w:pPr>
              </w:pPrChange>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pPr>
              <w:pStyle w:val="SpellerrorPHD"/>
              <w:spacing w:before="0" w:line="360" w:lineRule="auto"/>
              <w:rPr>
                <w:rFonts w:ascii="NewsGotT" w:hAnsi="NewsGotT"/>
                <w:i/>
                <w:color w:val="000000"/>
                <w:lang w:val="pt-PT"/>
              </w:rPr>
              <w:pPrChange w:id="43" w:author="Luis André Magalhães Barros" w:date="2021-06-21T10:23:00Z">
                <w:pPr>
                  <w:pStyle w:val="SpellerrorPHD"/>
                  <w:spacing w:before="240" w:line="360" w:lineRule="auto"/>
                </w:pPr>
              </w:pPrChange>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pPr>
              <w:pStyle w:val="SpellerrorPHD"/>
              <w:spacing w:before="0" w:line="360" w:lineRule="auto"/>
              <w:rPr>
                <w:rFonts w:ascii="NewsGotT" w:hAnsi="NewsGotT"/>
                <w:i/>
                <w:color w:val="000000"/>
                <w:lang w:val="pt-PT"/>
              </w:rPr>
              <w:pPrChange w:id="44" w:author="Luis André Magalhães Barros" w:date="2021-06-21T10:23:00Z">
                <w:pPr>
                  <w:pStyle w:val="SpellerrorPHD"/>
                  <w:spacing w:before="240" w:line="360" w:lineRule="auto"/>
                </w:pPr>
              </w:pPrChange>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pPr>
              <w:pStyle w:val="SpellerrorPHD"/>
              <w:spacing w:before="0" w:line="360" w:lineRule="auto"/>
              <w:rPr>
                <w:rFonts w:ascii="NewsGotT" w:hAnsi="NewsGotT"/>
                <w:i/>
                <w:color w:val="000000"/>
                <w:lang w:val="pt-PT"/>
              </w:rPr>
              <w:pPrChange w:id="45" w:author="Luis André Magalhães Barros" w:date="2021-06-21T10:23:00Z">
                <w:pPr>
                  <w:pStyle w:val="SpellerrorPHD"/>
                  <w:spacing w:before="240" w:line="360" w:lineRule="auto"/>
                </w:pPr>
              </w:pPrChange>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pPr>
              <w:pStyle w:val="SpellerrorPHD"/>
              <w:spacing w:before="0" w:line="360" w:lineRule="auto"/>
              <w:rPr>
                <w:rFonts w:ascii="NewsGotT" w:hAnsi="NewsGotT"/>
                <w:i/>
                <w:color w:val="000000"/>
                <w:lang w:val="pt-PT"/>
              </w:rPr>
              <w:pPrChange w:id="46" w:author="Luis André Magalhães Barros" w:date="2021-06-21T10:23:00Z">
                <w:pPr>
                  <w:pStyle w:val="SpellerrorPHD"/>
                  <w:spacing w:before="240" w:line="360" w:lineRule="auto"/>
                </w:pPr>
              </w:pPrChange>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pPr>
              <w:pStyle w:val="SpellerrorPHD"/>
              <w:spacing w:before="0" w:line="360" w:lineRule="auto"/>
              <w:rPr>
                <w:rFonts w:ascii="NewsGotT" w:hAnsi="NewsGotT"/>
                <w:i/>
                <w:color w:val="000000"/>
                <w:lang w:val="pt-PT"/>
              </w:rPr>
              <w:pPrChange w:id="47" w:author="Luis André Magalhães Barros" w:date="2021-06-21T10:23:00Z">
                <w:pPr>
                  <w:pStyle w:val="SpellerrorPHD"/>
                  <w:spacing w:before="240" w:line="360" w:lineRule="auto"/>
                </w:pPr>
              </w:pPrChange>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pPr>
              <w:pStyle w:val="SpellerrorPHD"/>
              <w:spacing w:before="0" w:line="360" w:lineRule="auto"/>
              <w:rPr>
                <w:rFonts w:ascii="NewsGotT" w:hAnsi="NewsGotT"/>
                <w:i/>
                <w:color w:val="000000"/>
                <w:lang w:val="pt-PT"/>
              </w:rPr>
              <w:pPrChange w:id="48" w:author="Luis André Magalhães Barros" w:date="2021-06-21T10:23:00Z">
                <w:pPr>
                  <w:pStyle w:val="SpellerrorPHD"/>
                  <w:spacing w:before="240" w:line="360" w:lineRule="auto"/>
                </w:pPr>
              </w:pPrChange>
            </w:pPr>
          </w:p>
        </w:tc>
      </w:tr>
      <w:tr w:rsidR="008D2253" w:rsidRPr="00EB7B87" w14:paraId="207502FB" w14:textId="77777777" w:rsidTr="005D5334">
        <w:tc>
          <w:tcPr>
            <w:tcW w:w="2104" w:type="dxa"/>
            <w:tcBorders>
              <w:top w:val="nil"/>
              <w:left w:val="nil"/>
              <w:bottom w:val="nil"/>
              <w:right w:val="nil"/>
            </w:tcBorders>
            <w:vAlign w:val="center"/>
          </w:tcPr>
          <w:p w14:paraId="6CB1A14A" w14:textId="294006A2" w:rsidR="008D2253" w:rsidRPr="00503BA6" w:rsidRDefault="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184B2BDA" w14:textId="77777777" w:rsidR="008D2253" w:rsidRPr="00CB2DED" w:rsidRDefault="008D2253">
            <w:pPr>
              <w:pStyle w:val="SpellerrorPHD"/>
              <w:spacing w:before="0" w:line="360" w:lineRule="auto"/>
              <w:rPr>
                <w:rFonts w:ascii="NewsGotT" w:hAnsi="NewsGotT"/>
                <w:i/>
                <w:color w:val="000000"/>
                <w:lang w:val="pt-PT"/>
              </w:rPr>
              <w:pPrChange w:id="49" w:author="Luis André Magalhães Barros" w:date="2021-06-21T10:23:00Z">
                <w:pPr>
                  <w:pStyle w:val="SpellerrorPHD"/>
                  <w:spacing w:before="240" w:line="360" w:lineRule="auto"/>
                </w:pPr>
              </w:pPrChange>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75859368" w14:textId="16DE0A1D" w:rsidR="008D2253" w:rsidRPr="00CB2DED" w:rsidRDefault="008D2253">
            <w:pPr>
              <w:pStyle w:val="SpellerrorPHD"/>
              <w:spacing w:before="0" w:line="360" w:lineRule="auto"/>
              <w:rPr>
                <w:rFonts w:ascii="NewsGotT" w:hAnsi="NewsGotT"/>
                <w:i/>
                <w:color w:val="000000"/>
                <w:lang w:val="pt-PT"/>
              </w:rPr>
              <w:pPrChange w:id="50" w:author="Luis André Magalhães Barros" w:date="2021-06-21T10:23:00Z">
                <w:pPr>
                  <w:pStyle w:val="SpellerrorPHD"/>
                  <w:spacing w:before="240" w:line="360" w:lineRule="auto"/>
                </w:pPr>
              </w:pPrChange>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pPr>
              <w:pStyle w:val="SpellerrorPHD"/>
              <w:spacing w:before="0" w:line="360" w:lineRule="auto"/>
              <w:jc w:val="left"/>
              <w:rPr>
                <w:rFonts w:ascii="NewsGotT" w:hAnsi="NewsGotT"/>
                <w:i/>
                <w:iCs/>
                <w:color w:val="000000"/>
                <w:lang w:val="pt-PT"/>
              </w:rPr>
              <w:pPrChange w:id="51" w:author="Luis André Magalhães Barros" w:date="2021-06-21T10:23:00Z">
                <w:pPr>
                  <w:pStyle w:val="SpellerrorPHD"/>
                  <w:spacing w:before="240" w:line="360" w:lineRule="auto"/>
                  <w:jc w:val="left"/>
                </w:pPr>
              </w:pPrChange>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pPr>
              <w:pStyle w:val="SpellerrorPHD"/>
              <w:spacing w:before="0" w:line="360" w:lineRule="auto"/>
              <w:jc w:val="left"/>
              <w:rPr>
                <w:rFonts w:ascii="NewsGotT" w:hAnsi="NewsGotT"/>
                <w:i/>
                <w:iCs/>
                <w:color w:val="000000"/>
                <w:lang w:val="pt-PT"/>
              </w:rPr>
              <w:pPrChange w:id="52" w:author="Luis André Magalhães Barros" w:date="2021-06-21T10:23:00Z">
                <w:pPr>
                  <w:pStyle w:val="SpellerrorPHD"/>
                  <w:spacing w:before="240" w:line="360" w:lineRule="auto"/>
                  <w:jc w:val="left"/>
                </w:pPr>
              </w:pPrChange>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pPr>
              <w:pStyle w:val="SpellerrorPHD"/>
              <w:spacing w:before="0" w:line="360" w:lineRule="auto"/>
              <w:jc w:val="left"/>
              <w:rPr>
                <w:rFonts w:ascii="NewsGotT" w:hAnsi="NewsGotT"/>
                <w:i/>
                <w:iCs/>
                <w:color w:val="000000"/>
                <w:lang w:val="pt-PT"/>
              </w:rPr>
              <w:pPrChange w:id="53" w:author="Luis André Magalhães Barros" w:date="2021-06-21T10:23:00Z">
                <w:pPr>
                  <w:pStyle w:val="SpellerrorPHD"/>
                  <w:spacing w:before="240" w:line="360" w:lineRule="auto"/>
                  <w:jc w:val="left"/>
                </w:pPr>
              </w:pPrChange>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pPr>
              <w:pStyle w:val="SpellerrorPHD"/>
              <w:spacing w:before="0" w:line="360" w:lineRule="auto"/>
              <w:jc w:val="left"/>
              <w:rPr>
                <w:rFonts w:ascii="NewsGotT" w:hAnsi="NewsGotT"/>
                <w:i/>
                <w:iCs/>
                <w:color w:val="000000"/>
                <w:lang w:val="pt-PT"/>
              </w:rPr>
              <w:pPrChange w:id="54" w:author="Luis André Magalhães Barros" w:date="2021-06-21T10:23:00Z">
                <w:pPr>
                  <w:pStyle w:val="SpellerrorPHD"/>
                  <w:spacing w:before="240" w:line="360" w:lineRule="auto"/>
                  <w:jc w:val="left"/>
                </w:pPr>
              </w:pPrChange>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pPr>
              <w:pStyle w:val="SpellerrorPHD"/>
              <w:spacing w:before="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pPr>
              <w:pStyle w:val="SpellerrorPHD"/>
              <w:spacing w:before="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55" w:name="_Toc471578920"/>
      <w:bookmarkStart w:id="56" w:name="_Toc310408160"/>
      <w:r w:rsidRPr="00B66544">
        <w:rPr>
          <w:rFonts w:ascii="NewsGotT" w:hAnsi="NewsGotT"/>
        </w:rPr>
        <w:lastRenderedPageBreak/>
        <w:br/>
      </w:r>
      <w:r w:rsidRPr="00B66544">
        <w:rPr>
          <w:rFonts w:ascii="NewsGotT" w:hAnsi="NewsGotT"/>
        </w:rPr>
        <w:br/>
      </w:r>
      <w:bookmarkStart w:id="57" w:name="_Toc75087600"/>
      <w:r>
        <w:rPr>
          <w:rFonts w:ascii="NewsGotT" w:hAnsi="NewsGotT"/>
        </w:rPr>
        <w:t>Introdução</w:t>
      </w:r>
      <w:bookmarkEnd w:id="57"/>
    </w:p>
    <w:p w14:paraId="000C2AC4" w14:textId="35D28E99" w:rsidR="00955430" w:rsidRPr="00B66544" w:rsidRDefault="00955430" w:rsidP="00955430">
      <w:pPr>
        <w:pStyle w:val="Ttulo2"/>
        <w:rPr>
          <w:rFonts w:ascii="NewsGotT" w:hAnsi="NewsGotT"/>
        </w:rPr>
      </w:pPr>
      <w:bookmarkStart w:id="58" w:name="_Toc75087601"/>
      <w:bookmarkEnd w:id="55"/>
      <w:r>
        <w:rPr>
          <w:rFonts w:ascii="NewsGotT" w:hAnsi="NewsGotT"/>
        </w:rPr>
        <w:t>Introdução</w:t>
      </w:r>
      <w:bookmarkEnd w:id="58"/>
    </w:p>
    <w:p w14:paraId="510343F0" w14:textId="4B8E5688"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A513F2" w:rsidRPr="00A513F2">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w:t>
      </w:r>
      <w:r w:rsidR="00CD2B0F">
        <w:t xml:space="preserve"> da Universidade do Minho,</w:t>
      </w:r>
      <w:r w:rsidR="001A0CCF">
        <w:t xml:space="preserve"> a implementação de uma ideia com o objetivo de diminuir os contactos interpessoais que possam surgir no momento da entrega de bens a pessoas hospitalizadas</w:t>
      </w:r>
      <w:r w:rsidR="00CD2B0F">
        <w:t xml:space="preserve"> ou em isolamento profilático</w:t>
      </w:r>
      <w:r w:rsidR="001A0CCF">
        <w:t xml:space="preserve">.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15E4BC8F"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A513F2" w:rsidRPr="00A513F2">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6EC4A4DF"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00A513F2" w:rsidRPr="00A513F2">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w:t>
      </w:r>
      <w:r w:rsidR="00CD2B0F">
        <w:t xml:space="preserve">, denominado de </w:t>
      </w:r>
      <w:proofErr w:type="spellStart"/>
      <w:r w:rsidRPr="00A6066A">
        <w:rPr>
          <w:i/>
          <w:iCs/>
        </w:rPr>
        <w:t>little</w:t>
      </w:r>
      <w:proofErr w:type="spellEnd"/>
      <w:r w:rsidRPr="00A6066A">
        <w:rPr>
          <w:i/>
          <w:iCs/>
        </w:rPr>
        <w:t xml:space="preserve"> </w:t>
      </w:r>
      <w:proofErr w:type="spellStart"/>
      <w:r w:rsidRPr="00A6066A">
        <w:rPr>
          <w:i/>
          <w:iCs/>
        </w:rPr>
        <w:t>peanut</w:t>
      </w:r>
      <w:proofErr w:type="spellEnd"/>
      <w:r w:rsidR="00CD2B0F" w:rsidRPr="009E6404">
        <w:rPr>
          <w:iCs/>
        </w:rPr>
        <w:t>,</w:t>
      </w:r>
      <w:r>
        <w:t xml:space="preserve"> </w:t>
      </w:r>
      <w:r w:rsidR="00CD2B0F">
        <w:t xml:space="preserve">com a mesma finalidade, que foi utilizado num hotel para entregar comida porta a porta a hóspedes com suspeita de </w:t>
      </w:r>
      <w:commentRangeStart w:id="59"/>
      <w:r w:rsidR="00CD2B0F">
        <w:t xml:space="preserve">infeção </w:t>
      </w:r>
      <w:sdt>
        <w:sdtPr>
          <w:id w:val="-605817709"/>
          <w:citation/>
        </w:sdtPr>
        <w:sdtEndPr/>
        <w:sdtContent>
          <w:r>
            <w:fldChar w:fldCharType="begin"/>
          </w:r>
          <w:r>
            <w:instrText xml:space="preserve"> CITATION DOn \l 2070 </w:instrText>
          </w:r>
          <w:r>
            <w:fldChar w:fldCharType="separate"/>
          </w:r>
          <w:r w:rsidR="00A513F2" w:rsidRPr="00A513F2">
            <w:rPr>
              <w:noProof/>
            </w:rPr>
            <w:t>[6]</w:t>
          </w:r>
          <w:r>
            <w:fldChar w:fldCharType="end"/>
          </w:r>
        </w:sdtContent>
      </w:sdt>
      <w:r>
        <w:t>.</w:t>
      </w:r>
      <w:commentRangeEnd w:id="59"/>
      <w:r w:rsidR="00CD2B0F">
        <w:rPr>
          <w:rStyle w:val="Refdecomentrio"/>
          <w:rFonts w:eastAsia="Times New Roman"/>
          <w:lang w:eastAsia="pt-PT"/>
        </w:rPr>
        <w:commentReference w:id="59"/>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60" w:name="_Toc75087602"/>
      <w:r>
        <w:rPr>
          <w:rFonts w:ascii="NewsGotT" w:hAnsi="NewsGotT"/>
        </w:rPr>
        <w:t>Enquadramento</w:t>
      </w:r>
      <w:bookmarkEnd w:id="60"/>
    </w:p>
    <w:bookmarkEnd w:id="56"/>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61" w:name="_Toc75087603"/>
      <w:r>
        <w:rPr>
          <w:rFonts w:ascii="NewsGotT" w:hAnsi="NewsGotT"/>
        </w:rPr>
        <w:t xml:space="preserve">Especificações </w:t>
      </w:r>
      <w:r w:rsidR="002E1BDD">
        <w:rPr>
          <w:rFonts w:ascii="NewsGotT" w:hAnsi="NewsGotT"/>
        </w:rPr>
        <w:t>P</w:t>
      </w:r>
      <w:r>
        <w:rPr>
          <w:rFonts w:ascii="NewsGotT" w:hAnsi="NewsGotT"/>
        </w:rPr>
        <w:t>revistas</w:t>
      </w:r>
      <w:bookmarkEnd w:id="61"/>
    </w:p>
    <w:p w14:paraId="4128BCEE" w14:textId="3C26293E" w:rsidR="000F3409" w:rsidRDefault="000F3409" w:rsidP="000F3409">
      <w:pPr>
        <w:pStyle w:val="PhDCorpo"/>
      </w:pPr>
      <w:bookmarkStart w:id="6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00A7227A" w:rsidR="000F3409" w:rsidRDefault="000F3409" w:rsidP="000F3409">
      <w:pPr>
        <w:pStyle w:val="PhDCorpo"/>
      </w:pPr>
      <w:r>
        <w:tab/>
        <w:t xml:space="preserve">Como a alimentação do robô será </w:t>
      </w:r>
      <w:r w:rsidR="0094703F">
        <w:t>por intermédio de</w:t>
      </w:r>
      <w:r>
        <w:t xml:space="preserve"> baterias </w:t>
      </w:r>
      <w:r w:rsidR="0094703F">
        <w:t xml:space="preserve">eletroquímicas, </w:t>
      </w:r>
      <w:r>
        <w:t>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63" w:name="_Toc75087604"/>
      <w:r>
        <w:rPr>
          <w:rFonts w:ascii="NewsGotT" w:hAnsi="NewsGotT"/>
        </w:rPr>
        <w:t>Especificações funcionais</w:t>
      </w:r>
      <w:bookmarkEnd w:id="62"/>
      <w:bookmarkEnd w:id="6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w:t>
      </w:r>
      <w:r>
        <w:lastRenderedPageBreak/>
        <w:t xml:space="preserve">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64" w:name="_Toc67519724"/>
      <w:bookmarkStart w:id="65" w:name="_Toc75087605"/>
      <w:r>
        <w:rPr>
          <w:rFonts w:ascii="NewsGotT" w:hAnsi="NewsGotT"/>
        </w:rPr>
        <w:t>Especificações técnicas</w:t>
      </w:r>
      <w:bookmarkEnd w:id="64"/>
      <w:bookmarkEnd w:id="65"/>
    </w:p>
    <w:p w14:paraId="0A8439D6" w14:textId="1F35B0BD"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A513F2" w:rsidRPr="00A513F2">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168E483C"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w:t>
      </w:r>
      <w:ins w:id="66" w:author="Luis André Magalhães Barros" w:date="2021-06-21T10:56:00Z">
        <w:r w:rsidR="00307B9A">
          <w:t xml:space="preserve"> [</w:t>
        </w:r>
        <w:proofErr w:type="spellStart"/>
        <w:r w:rsidR="00307B9A" w:rsidRPr="00307B9A">
          <w:rPr>
            <w:highlight w:val="red"/>
            <w:rPrChange w:id="67" w:author="Luis André Magalhães Barros" w:date="2021-06-21T10:56:00Z">
              <w:rPr/>
            </w:rPrChange>
          </w:rPr>
          <w:t>ref</w:t>
        </w:r>
        <w:proofErr w:type="spellEnd"/>
        <w:r w:rsidR="00307B9A">
          <w:t>]</w:t>
        </w:r>
      </w:ins>
      <w:r>
        <w:t>. Ao contrário dos sensores digitais que apresentam apenas dois níveis nas suas saídas, alto ou baixo, este tipo de sensores possuem uma maior sensibilidade, permitindo que o sistema de seguidor de linha apresente menos oscilações.</w:t>
      </w:r>
    </w:p>
    <w:p w14:paraId="0F2580BA" w14:textId="5B743813"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68" w:name="_Toc75087606"/>
      <w:r>
        <w:rPr>
          <w:rFonts w:ascii="NewsGotT" w:hAnsi="NewsGotT"/>
        </w:rPr>
        <w:lastRenderedPageBreak/>
        <w:t>Planeamento</w:t>
      </w:r>
      <w:bookmarkEnd w:id="68"/>
      <w:r>
        <w:rPr>
          <w:rFonts w:ascii="NewsGotT" w:hAnsi="NewsGotT"/>
        </w:rPr>
        <w:t xml:space="preserve"> </w:t>
      </w:r>
    </w:p>
    <w:p w14:paraId="5C2A30B5" w14:textId="2FF79F6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FA5A5E">
        <w:t xml:space="preserve">Figura </w:t>
      </w:r>
      <w:r w:rsidR="00FA5A5E">
        <w:rPr>
          <w:noProof/>
        </w:rPr>
        <w:t>1</w:t>
      </w:r>
      <w:r w:rsidR="00FA5A5E">
        <w:t>.</w:t>
      </w:r>
      <w:r w:rsidR="00FA5A5E">
        <w:rPr>
          <w:noProof/>
        </w:rPr>
        <w:t>1</w:t>
      </w:r>
      <w:r w:rsidR="006C04E1">
        <w:fldChar w:fldCharType="end"/>
      </w:r>
      <w:r w:rsidR="006C04E1">
        <w:t xml:space="preserve">, mostra-se o diagrama de </w:t>
      </w:r>
      <w:proofErr w:type="spellStart"/>
      <w:r w:rsidR="006C04E1" w:rsidRPr="009E6404">
        <w:rPr>
          <w:i/>
        </w:rPr>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FA5A5E">
        <w:t xml:space="preserve">Figura </w:t>
      </w:r>
      <w:r w:rsidR="00FA5A5E">
        <w:rPr>
          <w:noProof/>
        </w:rPr>
        <w:t>1</w:t>
      </w:r>
      <w:r w:rsidR="00FA5A5E">
        <w:t>.</w:t>
      </w:r>
      <w:r w:rsidR="00FA5A5E">
        <w:rPr>
          <w:noProof/>
        </w:rPr>
        <w:t>2</w:t>
      </w:r>
      <w:r>
        <w:fldChar w:fldCharType="end"/>
      </w:r>
      <w:r>
        <w:t xml:space="preserve"> apresenta o diagrama de </w:t>
      </w:r>
      <w:proofErr w:type="spellStart"/>
      <w:r w:rsidRPr="009E6404">
        <w:rPr>
          <w:i/>
        </w:rPr>
        <w:t>Gantt</w:t>
      </w:r>
      <w:proofErr w:type="spellEnd"/>
      <w:r>
        <w:t xml:space="preserve"> com as alterações efetuadas.</w:t>
      </w:r>
    </w:p>
    <w:p w14:paraId="451B480F" w14:textId="6B57625D" w:rsidR="006C04E1" w:rsidRDefault="005C2B5E" w:rsidP="006C04E1">
      <w:pPr>
        <w:pStyle w:val="Corpodetexto"/>
        <w:keepNext/>
        <w:spacing w:after="0"/>
      </w:pPr>
      <w:r>
        <w:rPr>
          <w:noProof/>
          <w:lang w:eastAsia="pt-PT"/>
        </w:rPr>
        <w:drawing>
          <wp:inline distT="0" distB="0" distL="0" distR="0" wp14:anchorId="37C0FD97" wp14:editId="362ACC19">
            <wp:extent cx="5738477" cy="2326943"/>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99" r="4156" b="7013"/>
                    <a:stretch/>
                  </pic:blipFill>
                  <pic:spPr bwMode="auto">
                    <a:xfrm>
                      <a:off x="0" y="0"/>
                      <a:ext cx="5758129" cy="233491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3EEDECA1" w:rsidR="005C2B5E" w:rsidRDefault="006C04E1" w:rsidP="005C2B5E">
      <w:pPr>
        <w:pStyle w:val="PhDLegendaFiguras"/>
      </w:pPr>
      <w:bookmarkStart w:id="69" w:name="_Ref63903632"/>
      <w:bookmarkStart w:id="70" w:name="_Ref63903629"/>
      <w:bookmarkStart w:id="71" w:name="_Toc75087497"/>
      <w:r>
        <w:t xml:space="preserve">Figura </w:t>
      </w:r>
      <w:r w:rsidR="007E1337">
        <w:fldChar w:fldCharType="begin"/>
      </w:r>
      <w:r w:rsidR="007E1337">
        <w:instrText xml:space="preserve"> STYLEREF 1 \s </w:instrText>
      </w:r>
      <w:r w:rsidR="007E1337">
        <w:fldChar w:fldCharType="separate"/>
      </w:r>
      <w:r w:rsidR="005D5334">
        <w:rPr>
          <w:noProof/>
        </w:rPr>
        <w:t>1</w:t>
      </w:r>
      <w:r w:rsidR="007E1337">
        <w:rPr>
          <w:noProof/>
        </w:rPr>
        <w:fldChar w:fldCharType="end"/>
      </w:r>
      <w:r w:rsidR="005D5334">
        <w:t>.</w:t>
      </w:r>
      <w:r w:rsidR="007E1337">
        <w:fldChar w:fldCharType="begin"/>
      </w:r>
      <w:r w:rsidR="007E1337">
        <w:instrText xml:space="preserve"> S</w:instrText>
      </w:r>
      <w:r w:rsidR="007E1337">
        <w:instrText xml:space="preserve">EQ Figura \* ARABIC \s 1 </w:instrText>
      </w:r>
      <w:r w:rsidR="007E1337">
        <w:fldChar w:fldCharType="separate"/>
      </w:r>
      <w:r w:rsidR="005D5334">
        <w:rPr>
          <w:noProof/>
        </w:rPr>
        <w:t>1</w:t>
      </w:r>
      <w:r w:rsidR="007E1337">
        <w:rPr>
          <w:noProof/>
        </w:rPr>
        <w:fldChar w:fldCharType="end"/>
      </w:r>
      <w:bookmarkEnd w:id="69"/>
      <w:r>
        <w:t xml:space="preserve"> - Diagrama de </w:t>
      </w:r>
      <w:proofErr w:type="spellStart"/>
      <w:r w:rsidRPr="009E6404">
        <w:rPr>
          <w:i/>
        </w:rPr>
        <w:t>Gantt</w:t>
      </w:r>
      <w:proofErr w:type="spellEnd"/>
      <w:r>
        <w:t xml:space="preserve"> do planeamento inicial</w:t>
      </w:r>
      <w:bookmarkEnd w:id="70"/>
      <w:r w:rsidR="00BE53BE">
        <w:t>.</w:t>
      </w:r>
      <w:bookmarkEnd w:id="71"/>
    </w:p>
    <w:p w14:paraId="4525117A" w14:textId="7586DC68" w:rsidR="007E7B39" w:rsidRDefault="005C2B5E" w:rsidP="006C04E1">
      <w:pPr>
        <w:pStyle w:val="Corpodetexto"/>
        <w:keepNext/>
        <w:spacing w:before="240" w:after="0"/>
        <w:jc w:val="center"/>
      </w:pPr>
      <w:r>
        <w:rPr>
          <w:noProof/>
          <w:lang w:eastAsia="pt-PT"/>
        </w:rPr>
        <w:drawing>
          <wp:inline distT="0" distB="0" distL="0" distR="0" wp14:anchorId="2190FFD6" wp14:editId="76BD883E">
            <wp:extent cx="5663821" cy="2037828"/>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876" r="4342" b="6305"/>
                    <a:stretch/>
                  </pic:blipFill>
                  <pic:spPr bwMode="auto">
                    <a:xfrm>
                      <a:off x="0" y="0"/>
                      <a:ext cx="5684945" cy="2045428"/>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649D30B4" w:rsidR="00A6066A" w:rsidRDefault="007E7B39" w:rsidP="007E7B39">
      <w:pPr>
        <w:pStyle w:val="PhDLegendaFiguras"/>
      </w:pPr>
      <w:bookmarkStart w:id="72" w:name="_Ref63904370"/>
      <w:bookmarkStart w:id="73" w:name="_Toc75087498"/>
      <w:commentRangeStart w:id="74"/>
      <w:r>
        <w:t xml:space="preserve">Figura </w:t>
      </w:r>
      <w:r w:rsidR="007E1337">
        <w:fldChar w:fldCharType="begin"/>
      </w:r>
      <w:r w:rsidR="007E1337">
        <w:instrText xml:space="preserve"> STYLEREF 1 \s </w:instrText>
      </w:r>
      <w:r w:rsidR="007E1337">
        <w:fldChar w:fldCharType="separate"/>
      </w:r>
      <w:r w:rsidR="005D5334">
        <w:rPr>
          <w:noProof/>
        </w:rPr>
        <w:t>1</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w:t>
      </w:r>
      <w:r w:rsidR="007E1337">
        <w:rPr>
          <w:noProof/>
        </w:rPr>
        <w:fldChar w:fldCharType="end"/>
      </w:r>
      <w:bookmarkEnd w:id="72"/>
      <w:r>
        <w:t xml:space="preserve"> - </w:t>
      </w:r>
      <w:r w:rsidRPr="00776D85">
        <w:t xml:space="preserve">Diagrama de </w:t>
      </w:r>
      <w:proofErr w:type="spellStart"/>
      <w:r w:rsidRPr="009E6404">
        <w:rPr>
          <w:i/>
        </w:rPr>
        <w:t>Gantt</w:t>
      </w:r>
      <w:proofErr w:type="spellEnd"/>
      <w:r>
        <w:t xml:space="preserve"> do planeamento revisto</w:t>
      </w:r>
      <w:r w:rsidR="00BE53BE">
        <w:t>.</w:t>
      </w:r>
      <w:bookmarkEnd w:id="73"/>
      <w:commentRangeEnd w:id="74"/>
      <w:r w:rsidR="00307B9A">
        <w:rPr>
          <w:rStyle w:val="Refdecomentrio"/>
          <w:bCs w:val="0"/>
        </w:rPr>
        <w:commentReference w:id="74"/>
      </w:r>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2"/>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75" w:name="_Hlk63587395"/>
      <w:r w:rsidRPr="00B66544">
        <w:rPr>
          <w:rFonts w:ascii="NewsGotT" w:hAnsi="NewsGotT"/>
        </w:rPr>
        <w:lastRenderedPageBreak/>
        <w:br/>
      </w:r>
      <w:r w:rsidRPr="00B66544">
        <w:rPr>
          <w:rFonts w:ascii="NewsGotT" w:hAnsi="NewsGotT"/>
        </w:rPr>
        <w:br/>
      </w:r>
      <w:bookmarkStart w:id="76" w:name="_Toc7508760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76"/>
    </w:p>
    <w:p w14:paraId="0E91C9FF" w14:textId="6256B581" w:rsidR="00437DBF" w:rsidRDefault="00437DBF" w:rsidP="00626C7F">
      <w:pPr>
        <w:pStyle w:val="Ttulo2"/>
        <w:rPr>
          <w:rFonts w:ascii="NewsGotT" w:hAnsi="NewsGotT"/>
        </w:rPr>
      </w:pPr>
      <w:bookmarkStart w:id="77" w:name="_Toc398112298"/>
      <w:bookmarkStart w:id="78" w:name="_Toc471578936"/>
      <w:bookmarkStart w:id="79" w:name="_Toc75087608"/>
      <w:bookmarkEnd w:id="75"/>
      <w:r w:rsidRPr="00B66544">
        <w:rPr>
          <w:rFonts w:ascii="NewsGotT" w:hAnsi="NewsGotT"/>
        </w:rPr>
        <w:t>Introdução</w:t>
      </w:r>
      <w:bookmarkEnd w:id="77"/>
      <w:bookmarkEnd w:id="78"/>
      <w:bookmarkEnd w:id="79"/>
    </w:p>
    <w:p w14:paraId="555512E3" w14:textId="6ED2F06F"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27C15FB2" w:rsidR="001E3E77" w:rsidRDefault="0083573C" w:rsidP="009E6404">
      <w:pPr>
        <w:pStyle w:val="PhDFigura"/>
      </w:pPr>
      <w:commentRangeStart w:id="80"/>
      <w:r>
        <w:rPr>
          <w:noProof/>
        </w:rPr>
        <w:drawing>
          <wp:inline distT="0" distB="0" distL="0" distR="0" wp14:anchorId="4080FCFE" wp14:editId="01D07597">
            <wp:extent cx="5722889" cy="259173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23">
                      <a:extLst>
                        <a:ext uri="{28A0092B-C50C-407E-A947-70E740481C1C}">
                          <a14:useLocalDpi xmlns:a14="http://schemas.microsoft.com/office/drawing/2010/main" val="0"/>
                        </a:ext>
                      </a:extLst>
                    </a:blip>
                    <a:stretch>
                      <a:fillRect/>
                    </a:stretch>
                  </pic:blipFill>
                  <pic:spPr>
                    <a:xfrm>
                      <a:off x="0" y="0"/>
                      <a:ext cx="5774541" cy="2615127"/>
                    </a:xfrm>
                    <a:prstGeom prst="rect">
                      <a:avLst/>
                    </a:prstGeom>
                  </pic:spPr>
                </pic:pic>
              </a:graphicData>
            </a:graphic>
          </wp:inline>
        </w:drawing>
      </w:r>
      <w:commentRangeEnd w:id="80"/>
      <w:r w:rsidR="00307B9A">
        <w:rPr>
          <w:rStyle w:val="Refdecomentrio"/>
          <w:rFonts w:ascii="NewsGotT" w:hAnsi="NewsGotT"/>
          <w:bCs w:val="0"/>
        </w:rPr>
        <w:commentReference w:id="80"/>
      </w:r>
    </w:p>
    <w:p w14:paraId="3EF94DD7" w14:textId="53306E39" w:rsidR="00BA453D" w:rsidRDefault="001E3E77" w:rsidP="001E3E77">
      <w:pPr>
        <w:pStyle w:val="PhDLegendaFiguras"/>
      </w:pPr>
      <w:bookmarkStart w:id="81" w:name="_Ref74945104"/>
      <w:bookmarkStart w:id="82" w:name="_Toc75087499"/>
      <w:r w:rsidRPr="001E3E77">
        <w:rPr>
          <w:rStyle w:val="PhDLegendaFigurasCarter"/>
        </w:rPr>
        <w:t>Figura</w:t>
      </w:r>
      <w:r w:rsidR="00307B9A">
        <w:rPr>
          <w:rStyle w:val="PhDLegendaFigurasCarter"/>
        </w:rPr>
        <w:t>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5D5334">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5D5334">
        <w:rPr>
          <w:rStyle w:val="PhDLegendaFigurasCarter"/>
          <w:noProof/>
        </w:rPr>
        <w:t>1</w:t>
      </w:r>
      <w:r w:rsidR="005D5334">
        <w:rPr>
          <w:rStyle w:val="PhDLegendaFigurasCarter"/>
        </w:rPr>
        <w:fldChar w:fldCharType="end"/>
      </w:r>
      <w:bookmarkEnd w:id="81"/>
      <w:r w:rsidRPr="001E3E77">
        <w:rPr>
          <w:rStyle w:val="PhDLegendaFigurasCarter"/>
        </w:rPr>
        <w:t xml:space="preserve"> - Diagrama geral das principais interações no sistema</w:t>
      </w:r>
      <w:r>
        <w:t>.</w:t>
      </w:r>
      <w:bookmarkEnd w:id="82"/>
    </w:p>
    <w:p w14:paraId="71890E3C" w14:textId="6A7B1296"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4D05DA46"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w:t>
      </w:r>
      <w:r w:rsidR="00307B9A">
        <w:t xml:space="preserve">Tal como apresentado na </w:t>
      </w:r>
      <w:r w:rsidR="00307B9A">
        <w:rPr>
          <w:highlight w:val="yellow"/>
        </w:rPr>
        <w:lastRenderedPageBreak/>
        <w:fldChar w:fldCharType="begin"/>
      </w:r>
      <w:r w:rsidR="00307B9A">
        <w:instrText xml:space="preserve"> REF _Ref74945104 \h </w:instrText>
      </w:r>
      <w:r w:rsidR="00307B9A">
        <w:rPr>
          <w:highlight w:val="yellow"/>
        </w:rPr>
      </w:r>
      <w:r w:rsidR="00307B9A">
        <w:rPr>
          <w:highlight w:val="yellow"/>
        </w:rPr>
        <w:fldChar w:fldCharType="separate"/>
      </w:r>
      <w:r w:rsidR="00307B9A" w:rsidRPr="001E3E77">
        <w:rPr>
          <w:rStyle w:val="PhDLegendaFigurasCarter"/>
        </w:rPr>
        <w:t>Figura</w:t>
      </w:r>
      <w:r w:rsidR="00307B9A">
        <w:rPr>
          <w:rStyle w:val="PhDLegendaFigurasCarter"/>
        </w:rPr>
        <w:t> </w:t>
      </w:r>
      <w:r w:rsidR="00307B9A">
        <w:rPr>
          <w:rStyle w:val="PhDLegendaFigurasCarter"/>
          <w:noProof/>
        </w:rPr>
        <w:t>2</w:t>
      </w:r>
      <w:r w:rsidR="00307B9A">
        <w:rPr>
          <w:rStyle w:val="PhDLegendaFigurasCarter"/>
        </w:rPr>
        <w:t>.</w:t>
      </w:r>
      <w:r w:rsidR="00307B9A">
        <w:rPr>
          <w:rStyle w:val="PhDLegendaFigurasCarter"/>
          <w:noProof/>
        </w:rPr>
        <w:t>1</w:t>
      </w:r>
      <w:r w:rsidR="00307B9A">
        <w:rPr>
          <w:highlight w:val="yellow"/>
        </w:rPr>
        <w:fldChar w:fldCharType="end"/>
      </w:r>
      <w:r w:rsidR="00307B9A">
        <w:t>, o</w:t>
      </w:r>
      <w:r w:rsidR="003A7DAB">
        <w:t>s diferentes estados de funcionamento do robô são</w:t>
      </w:r>
      <w:r w:rsidR="00307B9A">
        <w:t xml:space="preserve"> os seguintes:</w:t>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E6404">
        <w:rPr>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83" w:name="_Toc75087609"/>
      <w:r>
        <w:rPr>
          <w:rFonts w:ascii="NewsGotT" w:hAnsi="NewsGotT"/>
        </w:rPr>
        <w:t>Sensores</w:t>
      </w:r>
      <w:bookmarkEnd w:id="83"/>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84" w:name="_Toc75087610"/>
      <w:proofErr w:type="spellStart"/>
      <w:r w:rsidRPr="00B63221">
        <w:rPr>
          <w:rFonts w:ascii="NewsGotT" w:hAnsi="NewsGotT"/>
          <w:i/>
          <w:iCs/>
        </w:rPr>
        <w:t>Array</w:t>
      </w:r>
      <w:proofErr w:type="spellEnd"/>
      <w:r>
        <w:rPr>
          <w:rFonts w:ascii="NewsGotT" w:hAnsi="NewsGotT"/>
        </w:rPr>
        <w:t xml:space="preserve"> de Sensores de reflexão</w:t>
      </w:r>
      <w:bookmarkEnd w:id="84"/>
    </w:p>
    <w:p w14:paraId="59D6587C" w14:textId="03AEC5FE"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FA5A5E">
        <w:t xml:space="preserve">Figura </w:t>
      </w:r>
      <w:r w:rsidR="00FA5A5E">
        <w:rPr>
          <w:noProof/>
        </w:rPr>
        <w:t>2</w:t>
      </w:r>
      <w:r w:rsidR="00FA5A5E">
        <w:t>.</w:t>
      </w:r>
      <w:r w:rsidR="00FA5A5E">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9E6404">
      <w:pPr>
        <w:pStyle w:val="PhDFigura"/>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65D80AA6" w:rsidR="004D4545" w:rsidRDefault="004D4545" w:rsidP="004D4545">
      <w:pPr>
        <w:pStyle w:val="PhDLegendaFiguras"/>
      </w:pPr>
      <w:bookmarkStart w:id="85" w:name="_Ref63712544"/>
      <w:bookmarkStart w:id="86" w:name="_Toc75087500"/>
      <w:r>
        <w:t xml:space="preserve">Figura </w:t>
      </w:r>
      <w:r w:rsidR="007E1337">
        <w:fldChar w:fldCharType="begin"/>
      </w:r>
      <w:r w:rsidR="007E1337">
        <w:instrText xml:space="preserve"> STYLEREF 1 \s </w:instrText>
      </w:r>
      <w:r w:rsidR="007E1337">
        <w:fldChar w:fldCharType="separate"/>
      </w:r>
      <w:r w:rsidR="005D5334">
        <w:rPr>
          <w:noProof/>
        </w:rPr>
        <w:t>2</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w:t>
      </w:r>
      <w:r w:rsidR="007E1337">
        <w:rPr>
          <w:noProof/>
        </w:rPr>
        <w:fldChar w:fldCharType="end"/>
      </w:r>
      <w:bookmarkEnd w:id="85"/>
      <w:r>
        <w:t xml:space="preserve"> - </w:t>
      </w:r>
      <w:proofErr w:type="spellStart"/>
      <w:r w:rsidRPr="00B014FA">
        <w:rPr>
          <w:i/>
          <w:iCs/>
        </w:rPr>
        <w:t>Array</w:t>
      </w:r>
      <w:proofErr w:type="spellEnd"/>
      <w:r w:rsidRPr="006140DA">
        <w:t xml:space="preserve"> de sensores QTR-8</w:t>
      </w:r>
      <w:r>
        <w:t>A.</w:t>
      </w:r>
      <w:bookmarkEnd w:id="86"/>
    </w:p>
    <w:p w14:paraId="05742770" w14:textId="32ABD58A"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FA5A5E">
        <w:t>Tabela 2.1</w:t>
      </w:r>
      <w:r w:rsidRPr="00D57810">
        <w:fldChar w:fldCharType="end"/>
      </w:r>
      <w:r>
        <w:t xml:space="preserve"> </w:t>
      </w:r>
      <w:r w:rsidRPr="00BA169B">
        <w:t>apresenta a finalidade dos sensores do QTR-8A</w:t>
      </w:r>
      <w:r>
        <w:t xml:space="preserve"> nos circuitos do DWR.</w:t>
      </w:r>
    </w:p>
    <w:p w14:paraId="5419B267" w14:textId="07D0BD25" w:rsidR="004D4545" w:rsidRDefault="004D4545" w:rsidP="004D4545">
      <w:pPr>
        <w:pStyle w:val="PhDLegendaTabela"/>
      </w:pPr>
      <w:bookmarkStart w:id="87" w:name="_Ref63714550"/>
      <w:bookmarkStart w:id="88" w:name="_Toc75087539"/>
      <w:r>
        <w:t xml:space="preserve">Tabela </w:t>
      </w:r>
      <w:r w:rsidR="007E1337">
        <w:fldChar w:fldCharType="begin"/>
      </w:r>
      <w:r w:rsidR="007E1337">
        <w:instrText xml:space="preserve"> STYLEREF 1 \s </w:instrText>
      </w:r>
      <w:r w:rsidR="007E1337">
        <w:fldChar w:fldCharType="separate"/>
      </w:r>
      <w:r w:rsidR="00FA5A5E">
        <w:rPr>
          <w:noProof/>
        </w:rPr>
        <w:t>2</w:t>
      </w:r>
      <w:r w:rsidR="007E1337">
        <w:rPr>
          <w:noProof/>
        </w:rPr>
        <w:fldChar w:fldCharType="end"/>
      </w:r>
      <w:r w:rsidR="00546D28">
        <w:t>.</w:t>
      </w:r>
      <w:r w:rsidR="007E1337">
        <w:fldChar w:fldCharType="begin"/>
      </w:r>
      <w:r w:rsidR="007E1337">
        <w:instrText xml:space="preserve"> SEQ Tabela \* ARABIC \s 1 </w:instrText>
      </w:r>
      <w:r w:rsidR="007E1337">
        <w:fldChar w:fldCharType="separate"/>
      </w:r>
      <w:r w:rsidR="00FA5A5E">
        <w:rPr>
          <w:noProof/>
        </w:rPr>
        <w:t>1</w:t>
      </w:r>
      <w:r w:rsidR="007E1337">
        <w:rPr>
          <w:noProof/>
        </w:rPr>
        <w:fldChar w:fldCharType="end"/>
      </w:r>
      <w:bookmarkEnd w:id="87"/>
      <w:r>
        <w:t xml:space="preserve"> - Sensores e sua utilização.</w:t>
      </w:r>
      <w:bookmarkEnd w:id="88"/>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CD2B0F">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CD2B0F">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CD2B0F">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CD2B0F">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CD2B0F">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CD2B0F">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CD2B0F">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CD2B0F">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CD2B0F">
            <w:pPr>
              <w:pStyle w:val="PhDCorpo"/>
              <w:spacing w:after="0"/>
              <w:jc w:val="center"/>
              <w:rPr>
                <w:b/>
                <w:bCs/>
              </w:rPr>
            </w:pPr>
            <w:r w:rsidRPr="00D57810">
              <w:rPr>
                <w:b/>
                <w:bCs/>
              </w:rPr>
              <w:t>Sensor 8</w:t>
            </w:r>
          </w:p>
        </w:tc>
      </w:tr>
      <w:tr w:rsidR="004D4545" w14:paraId="4BB93CFD" w14:textId="77777777" w:rsidTr="00CD2B0F">
        <w:tc>
          <w:tcPr>
            <w:tcW w:w="1132" w:type="dxa"/>
            <w:vAlign w:val="center"/>
          </w:tcPr>
          <w:p w14:paraId="3A032CEF" w14:textId="77777777" w:rsidR="004D4545" w:rsidRDefault="004D4545" w:rsidP="00CD2B0F">
            <w:pPr>
              <w:pStyle w:val="PhDCorpo"/>
              <w:spacing w:after="0"/>
              <w:jc w:val="center"/>
            </w:pPr>
            <w:r>
              <w:t>Deteção cruzamento /quarto</w:t>
            </w:r>
          </w:p>
        </w:tc>
        <w:tc>
          <w:tcPr>
            <w:tcW w:w="1132" w:type="dxa"/>
            <w:vAlign w:val="center"/>
          </w:tcPr>
          <w:p w14:paraId="26DF9CA0" w14:textId="77777777" w:rsidR="004D4545" w:rsidRDefault="004D4545" w:rsidP="00CD2B0F">
            <w:pPr>
              <w:pStyle w:val="PhDCorpo"/>
              <w:spacing w:after="0"/>
              <w:jc w:val="center"/>
            </w:pPr>
            <w:r>
              <w:t>-</w:t>
            </w:r>
          </w:p>
        </w:tc>
        <w:tc>
          <w:tcPr>
            <w:tcW w:w="1132" w:type="dxa"/>
            <w:vAlign w:val="center"/>
          </w:tcPr>
          <w:p w14:paraId="6B886AC2" w14:textId="77777777" w:rsidR="004D4545" w:rsidRDefault="004D4545" w:rsidP="00CD2B0F">
            <w:pPr>
              <w:pStyle w:val="PhDCorpo"/>
              <w:spacing w:after="0"/>
              <w:jc w:val="center"/>
            </w:pPr>
            <w:r>
              <w:t>Seguidor de linha</w:t>
            </w:r>
          </w:p>
        </w:tc>
        <w:tc>
          <w:tcPr>
            <w:tcW w:w="1133" w:type="dxa"/>
            <w:vAlign w:val="center"/>
          </w:tcPr>
          <w:p w14:paraId="6B747D00" w14:textId="22CC5492" w:rsidR="004D4545" w:rsidRDefault="001E3E77" w:rsidP="00CD2B0F">
            <w:pPr>
              <w:pStyle w:val="PhDCorpo"/>
              <w:spacing w:after="0"/>
              <w:jc w:val="center"/>
            </w:pPr>
            <w:r>
              <w:t>Deteção linha preta</w:t>
            </w:r>
          </w:p>
        </w:tc>
        <w:tc>
          <w:tcPr>
            <w:tcW w:w="1133" w:type="dxa"/>
            <w:vAlign w:val="center"/>
          </w:tcPr>
          <w:p w14:paraId="6EEC51D2" w14:textId="73B5339E" w:rsidR="004D4545" w:rsidRDefault="001E3E77" w:rsidP="00CD2B0F">
            <w:pPr>
              <w:pStyle w:val="PhDCorpo"/>
              <w:spacing w:after="0"/>
              <w:jc w:val="center"/>
            </w:pPr>
            <w:r>
              <w:t>Deteção linha preta</w:t>
            </w:r>
          </w:p>
        </w:tc>
        <w:tc>
          <w:tcPr>
            <w:tcW w:w="1133" w:type="dxa"/>
            <w:vAlign w:val="center"/>
          </w:tcPr>
          <w:p w14:paraId="7B0BE9FC" w14:textId="77777777" w:rsidR="004D4545" w:rsidRDefault="004D4545" w:rsidP="00CD2B0F">
            <w:pPr>
              <w:pStyle w:val="PhDCorpo"/>
              <w:spacing w:after="0"/>
              <w:jc w:val="center"/>
            </w:pPr>
            <w:r>
              <w:t>Seguidor de linha</w:t>
            </w:r>
          </w:p>
        </w:tc>
        <w:tc>
          <w:tcPr>
            <w:tcW w:w="1133" w:type="dxa"/>
            <w:vAlign w:val="center"/>
          </w:tcPr>
          <w:p w14:paraId="131C5CC4" w14:textId="77777777" w:rsidR="004D4545" w:rsidRDefault="004D4545" w:rsidP="00CD2B0F">
            <w:pPr>
              <w:pStyle w:val="PhDCorpo"/>
              <w:spacing w:after="0"/>
              <w:jc w:val="center"/>
            </w:pPr>
            <w:r>
              <w:t>-</w:t>
            </w:r>
          </w:p>
        </w:tc>
        <w:tc>
          <w:tcPr>
            <w:tcW w:w="1133" w:type="dxa"/>
            <w:vAlign w:val="center"/>
          </w:tcPr>
          <w:p w14:paraId="421F7430" w14:textId="77777777" w:rsidR="004D4545" w:rsidRDefault="004D4545" w:rsidP="00CD2B0F">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89" w:name="_Toc75087611"/>
      <w:commentRangeStart w:id="90"/>
      <w:r>
        <w:rPr>
          <w:rFonts w:ascii="NewsGotT" w:hAnsi="NewsGotT"/>
        </w:rPr>
        <w:t>Sensor de obstáculos</w:t>
      </w:r>
      <w:bookmarkEnd w:id="89"/>
      <w:commentRangeEnd w:id="90"/>
      <w:r w:rsidR="00662F45">
        <w:rPr>
          <w:rStyle w:val="Refdecomentrio"/>
          <w:rFonts w:ascii="NewsGotT" w:hAnsi="NewsGotT"/>
          <w:b w:val="0"/>
          <w:bCs w:val="0"/>
          <w:kern w:val="0"/>
        </w:rPr>
        <w:commentReference w:id="90"/>
      </w:r>
    </w:p>
    <w:p w14:paraId="640DF020" w14:textId="61444663" w:rsidR="00031108" w:rsidRPr="00031108" w:rsidRDefault="001E3E77" w:rsidP="00031108">
      <w:pPr>
        <w:pStyle w:val="PhDCorpo"/>
      </w:pPr>
      <w:r>
        <w:tab/>
      </w:r>
      <w:r w:rsidR="003A7DAB">
        <w:t xml:space="preserve">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1A664B">
        <w:t xml:space="preserve">de referência </w:t>
      </w:r>
      <w:ins w:id="91" w:author="Luis André Magalhães Barros" w:date="2021-06-21T11:39:00Z">
        <w:r w:rsidR="001A664B" w:rsidRPr="009E6404">
          <w:rPr>
            <w:highlight w:val="red"/>
          </w:rPr>
          <w:t>x0000</w:t>
        </w:r>
        <w:r w:rsidR="001A664B">
          <w:t xml:space="preserve"> </w:t>
        </w:r>
      </w:ins>
      <w:del w:id="92" w:author="Luis André Magalhães Barros" w:date="2021-06-21T11:39:00Z">
        <w:r w:rsidR="003A7DAB" w:rsidDel="001A664B">
          <w:delText>[</w:delText>
        </w:r>
        <w:r w:rsidR="003A7DAB" w:rsidRPr="00022BA0" w:rsidDel="001A664B">
          <w:rPr>
            <w:highlight w:val="yellow"/>
          </w:rPr>
          <w:delText>ref</w:delText>
        </w:r>
        <w:r w:rsidR="003A7DAB" w:rsidDel="001A664B">
          <w:delText xml:space="preserve">] </w:delText>
        </w:r>
      </w:del>
      <w:r w:rsidR="003A7DAB">
        <w:t>da fabricante SHARP</w:t>
      </w:r>
      <w:ins w:id="93" w:author="Luis André Magalhães Barros" w:date="2021-06-21T11:39:00Z">
        <w:r w:rsidR="001A664B">
          <w:t>[</w:t>
        </w:r>
        <w:proofErr w:type="spellStart"/>
        <w:r w:rsidR="001A664B" w:rsidRPr="00022BA0">
          <w:rPr>
            <w:highlight w:val="yellow"/>
          </w:rPr>
          <w:t>ref</w:t>
        </w:r>
        <w:proofErr w:type="spellEnd"/>
        <w:r w:rsidR="001A664B">
          <w:t>]</w:t>
        </w:r>
      </w:ins>
      <w:r w:rsidR="003A7DAB">
        <w:t>.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94" w:name="_Toc471578952"/>
      <w:bookmarkStart w:id="95" w:name="_Toc75087612"/>
      <w:bookmarkEnd w:id="94"/>
      <w:r>
        <w:rPr>
          <w:rFonts w:ascii="NewsGotT" w:hAnsi="NewsGotT"/>
        </w:rPr>
        <w:t>Driver</w:t>
      </w:r>
      <w:bookmarkEnd w:id="95"/>
    </w:p>
    <w:p w14:paraId="4606B446" w14:textId="32ADA072"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FA5A5E">
        <w:t xml:space="preserve">Figura </w:t>
      </w:r>
      <w:r w:rsidR="00FA5A5E">
        <w:rPr>
          <w:noProof/>
        </w:rPr>
        <w:t>2</w:t>
      </w:r>
      <w:r w:rsidR="00FA5A5E">
        <w:t>.</w:t>
      </w:r>
      <w:r w:rsidR="00FA5A5E">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w:t>
      </w:r>
      <w:commentRangeStart w:id="96"/>
      <w:r>
        <w:t>controlando as suas velocidades de rotação</w:t>
      </w:r>
      <w:commentRangeEnd w:id="96"/>
      <w:r w:rsidR="001A664B">
        <w:rPr>
          <w:rStyle w:val="Refdecomentrio"/>
          <w:rFonts w:eastAsia="Times New Roman"/>
          <w:lang w:eastAsia="pt-PT"/>
        </w:rPr>
        <w:commentReference w:id="96"/>
      </w:r>
      <w:r w:rsidR="009E6404">
        <w:t>, por intermédio de um sinal PWM</w:t>
      </w:r>
      <w:r>
        <w:t xml:space="preserve">.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41F84B3" w:rsidR="004D4545" w:rsidRDefault="004D4545" w:rsidP="004D4545">
      <w:pPr>
        <w:pStyle w:val="PhDLegendaFiguras"/>
      </w:pPr>
      <w:bookmarkStart w:id="97" w:name="_Ref74949935"/>
      <w:bookmarkStart w:id="98" w:name="_Toc75087501"/>
      <w:r>
        <w:t xml:space="preserve">Figura </w:t>
      </w:r>
      <w:r w:rsidR="007E1337">
        <w:fldChar w:fldCharType="begin"/>
      </w:r>
      <w:r w:rsidR="007E1337">
        <w:instrText xml:space="preserve"> STYLEREF 1 \s </w:instrText>
      </w:r>
      <w:r w:rsidR="007E1337">
        <w:fldChar w:fldCharType="separate"/>
      </w:r>
      <w:r w:rsidR="005D5334">
        <w:rPr>
          <w:noProof/>
        </w:rPr>
        <w:t>2</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3</w:t>
      </w:r>
      <w:r w:rsidR="007E1337">
        <w:rPr>
          <w:noProof/>
        </w:rPr>
        <w:fldChar w:fldCharType="end"/>
      </w:r>
      <w:bookmarkEnd w:id="97"/>
      <w:r>
        <w:t xml:space="preserve"> - </w:t>
      </w:r>
      <w:r w:rsidRPr="00562C82">
        <w:t>Módulo Driver L298N</w:t>
      </w:r>
      <w:r>
        <w:t>.</w:t>
      </w:r>
      <w:bookmarkEnd w:id="98"/>
    </w:p>
    <w:p w14:paraId="0ED3AA61" w14:textId="759D7235" w:rsidR="004D4545" w:rsidRDefault="004D4545" w:rsidP="004D4545">
      <w:pPr>
        <w:pStyle w:val="PhDLegendaTabela"/>
      </w:pPr>
      <w:bookmarkStart w:id="99" w:name="_Ref63718056"/>
      <w:bookmarkStart w:id="100" w:name="_Toc75087540"/>
      <w:r>
        <w:t xml:space="preserve">Tabela </w:t>
      </w:r>
      <w:r w:rsidR="007E1337">
        <w:fldChar w:fldCharType="begin"/>
      </w:r>
      <w:r w:rsidR="007E1337">
        <w:instrText xml:space="preserve"> STYLEREF 1 \s </w:instrText>
      </w:r>
      <w:r w:rsidR="007E1337">
        <w:fldChar w:fldCharType="separate"/>
      </w:r>
      <w:r w:rsidR="00FA5A5E">
        <w:rPr>
          <w:noProof/>
        </w:rPr>
        <w:t>2</w:t>
      </w:r>
      <w:r w:rsidR="007E1337">
        <w:rPr>
          <w:noProof/>
        </w:rPr>
        <w:fldChar w:fldCharType="end"/>
      </w:r>
      <w:r w:rsidR="00546D28">
        <w:t>.</w:t>
      </w:r>
      <w:r w:rsidR="007E1337">
        <w:fldChar w:fldCharType="begin"/>
      </w:r>
      <w:r w:rsidR="007E1337">
        <w:instrText xml:space="preserve"> SEQ Tabela \* ARABIC \s 1 </w:instrText>
      </w:r>
      <w:r w:rsidR="007E1337">
        <w:fldChar w:fldCharType="separate"/>
      </w:r>
      <w:r w:rsidR="00FA5A5E">
        <w:rPr>
          <w:noProof/>
        </w:rPr>
        <w:t>2</w:t>
      </w:r>
      <w:r w:rsidR="007E1337">
        <w:rPr>
          <w:noProof/>
        </w:rPr>
        <w:fldChar w:fldCharType="end"/>
      </w:r>
      <w:bookmarkEnd w:id="99"/>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100"/>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CD2B0F">
        <w:tc>
          <w:tcPr>
            <w:tcW w:w="4530" w:type="dxa"/>
            <w:vAlign w:val="center"/>
          </w:tcPr>
          <w:p w14:paraId="693BFDBD" w14:textId="77777777" w:rsidR="004D4545" w:rsidRPr="00BA169B" w:rsidRDefault="004D4545" w:rsidP="00CD2B0F">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CD2B0F">
            <w:pPr>
              <w:pStyle w:val="PhDCorpo"/>
              <w:spacing w:after="0"/>
              <w:jc w:val="center"/>
            </w:pPr>
            <w:r w:rsidRPr="00BA169B">
              <w:rPr>
                <w:b/>
                <w:bCs/>
                <w:sz w:val="20"/>
                <w:szCs w:val="18"/>
              </w:rPr>
              <w:t>(b)</w:t>
            </w:r>
          </w:p>
        </w:tc>
      </w:tr>
      <w:tr w:rsidR="004D4545" w14:paraId="4ADA0FAF" w14:textId="77777777" w:rsidTr="00CD2B0F">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CD2B0F">
                  <w:pPr>
                    <w:pStyle w:val="PhDCorpo"/>
                    <w:spacing w:after="0"/>
                    <w:jc w:val="center"/>
                  </w:pPr>
                  <w:r>
                    <w:t>ENA</w:t>
                  </w:r>
                </w:p>
              </w:tc>
              <w:tc>
                <w:tcPr>
                  <w:tcW w:w="0" w:type="auto"/>
                  <w:vAlign w:val="center"/>
                </w:tcPr>
                <w:p w14:paraId="31FFF34E" w14:textId="77777777" w:rsidR="004D4545" w:rsidRDefault="004D4545" w:rsidP="00CD2B0F">
                  <w:pPr>
                    <w:pStyle w:val="PhDCorpo"/>
                    <w:spacing w:after="0"/>
                    <w:jc w:val="center"/>
                  </w:pPr>
                  <w:r>
                    <w:t>IN1</w:t>
                  </w:r>
                </w:p>
              </w:tc>
              <w:tc>
                <w:tcPr>
                  <w:tcW w:w="0" w:type="auto"/>
                  <w:vAlign w:val="center"/>
                </w:tcPr>
                <w:p w14:paraId="4325C2A4" w14:textId="77777777" w:rsidR="004D4545" w:rsidRDefault="004D4545" w:rsidP="00CD2B0F">
                  <w:pPr>
                    <w:pStyle w:val="PhDCorpo"/>
                    <w:spacing w:after="0"/>
                    <w:jc w:val="center"/>
                  </w:pPr>
                  <w:r>
                    <w:t>IN2</w:t>
                  </w:r>
                </w:p>
              </w:tc>
              <w:tc>
                <w:tcPr>
                  <w:tcW w:w="0" w:type="auto"/>
                  <w:vAlign w:val="center"/>
                </w:tcPr>
                <w:p w14:paraId="1AA8D61C" w14:textId="77777777" w:rsidR="004D4545" w:rsidRDefault="004D4545" w:rsidP="00CD2B0F">
                  <w:pPr>
                    <w:pStyle w:val="PhDCorpo"/>
                    <w:spacing w:after="0"/>
                    <w:jc w:val="center"/>
                  </w:pPr>
                  <w:r>
                    <w:t>Motor A</w:t>
                  </w:r>
                </w:p>
              </w:tc>
            </w:tr>
            <w:tr w:rsidR="004D4545" w14:paraId="71362E0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CD2B0F">
                  <w:pPr>
                    <w:pStyle w:val="PhDCorpo"/>
                    <w:spacing w:after="0"/>
                    <w:jc w:val="center"/>
                  </w:pPr>
                  <w:r>
                    <w:t>0 V</w:t>
                  </w:r>
                </w:p>
              </w:tc>
              <w:tc>
                <w:tcPr>
                  <w:tcW w:w="0" w:type="auto"/>
                  <w:vAlign w:val="center"/>
                </w:tcPr>
                <w:p w14:paraId="1799F9DB" w14:textId="77777777" w:rsidR="004D4545" w:rsidRDefault="004D4545" w:rsidP="00CD2B0F">
                  <w:pPr>
                    <w:pStyle w:val="PhDCorpo"/>
                    <w:spacing w:after="0"/>
                    <w:jc w:val="center"/>
                  </w:pPr>
                  <w:r>
                    <w:t>N/A</w:t>
                  </w:r>
                </w:p>
              </w:tc>
              <w:tc>
                <w:tcPr>
                  <w:tcW w:w="0" w:type="auto"/>
                  <w:vAlign w:val="center"/>
                </w:tcPr>
                <w:p w14:paraId="0912F3D2" w14:textId="77777777" w:rsidR="004D4545" w:rsidRDefault="004D4545" w:rsidP="00CD2B0F">
                  <w:pPr>
                    <w:pStyle w:val="PhDCorpo"/>
                    <w:spacing w:after="0"/>
                    <w:jc w:val="center"/>
                  </w:pPr>
                  <w:r>
                    <w:t>N/A</w:t>
                  </w:r>
                </w:p>
              </w:tc>
              <w:tc>
                <w:tcPr>
                  <w:tcW w:w="0" w:type="auto"/>
                  <w:vAlign w:val="center"/>
                </w:tcPr>
                <w:p w14:paraId="372067AD" w14:textId="77777777" w:rsidR="004D4545" w:rsidRDefault="004D4545" w:rsidP="00CD2B0F">
                  <w:pPr>
                    <w:pStyle w:val="PhDCorpo"/>
                    <w:spacing w:after="0"/>
                    <w:jc w:val="center"/>
                  </w:pPr>
                  <w:r>
                    <w:t>OFF</w:t>
                  </w:r>
                </w:p>
              </w:tc>
            </w:tr>
            <w:tr w:rsidR="004D4545" w14:paraId="165EB6CF" w14:textId="77777777" w:rsidTr="00CD2B0F">
              <w:tc>
                <w:tcPr>
                  <w:tcW w:w="0" w:type="auto"/>
                  <w:vAlign w:val="center"/>
                </w:tcPr>
                <w:p w14:paraId="469024F2" w14:textId="77777777" w:rsidR="004D4545" w:rsidRDefault="004D4545" w:rsidP="00CD2B0F">
                  <w:pPr>
                    <w:pStyle w:val="PhDCorpo"/>
                    <w:spacing w:after="0"/>
                    <w:jc w:val="center"/>
                  </w:pPr>
                  <w:r>
                    <w:t>5 V</w:t>
                  </w:r>
                </w:p>
              </w:tc>
              <w:tc>
                <w:tcPr>
                  <w:tcW w:w="0" w:type="auto"/>
                  <w:vAlign w:val="center"/>
                </w:tcPr>
                <w:p w14:paraId="22E63B7F" w14:textId="77777777" w:rsidR="004D4545" w:rsidRDefault="004D4545" w:rsidP="00CD2B0F">
                  <w:pPr>
                    <w:pStyle w:val="PhDCorpo"/>
                    <w:spacing w:after="0"/>
                    <w:jc w:val="center"/>
                  </w:pPr>
                  <w:r>
                    <w:t>0 V</w:t>
                  </w:r>
                </w:p>
              </w:tc>
              <w:tc>
                <w:tcPr>
                  <w:tcW w:w="0" w:type="auto"/>
                  <w:vAlign w:val="center"/>
                </w:tcPr>
                <w:p w14:paraId="758539F8" w14:textId="77777777" w:rsidR="004D4545" w:rsidRDefault="004D4545" w:rsidP="00CD2B0F">
                  <w:pPr>
                    <w:pStyle w:val="PhDCorpo"/>
                    <w:spacing w:after="0"/>
                    <w:jc w:val="center"/>
                  </w:pPr>
                  <w:r>
                    <w:t>0 V</w:t>
                  </w:r>
                </w:p>
              </w:tc>
              <w:tc>
                <w:tcPr>
                  <w:tcW w:w="0" w:type="auto"/>
                  <w:vAlign w:val="center"/>
                </w:tcPr>
                <w:p w14:paraId="130DE033" w14:textId="77777777" w:rsidR="004D4545" w:rsidRDefault="004D4545" w:rsidP="00CD2B0F">
                  <w:pPr>
                    <w:pStyle w:val="PhDCorpo"/>
                    <w:spacing w:after="0"/>
                    <w:jc w:val="center"/>
                  </w:pPr>
                  <w:r>
                    <w:t>Trava</w:t>
                  </w:r>
                </w:p>
              </w:tc>
            </w:tr>
            <w:tr w:rsidR="004D4545" w14:paraId="6D76DB6D"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CD2B0F">
                  <w:pPr>
                    <w:pStyle w:val="PhDCorpo"/>
                    <w:spacing w:after="0"/>
                    <w:jc w:val="center"/>
                  </w:pPr>
                  <w:r>
                    <w:t>5 V</w:t>
                  </w:r>
                </w:p>
              </w:tc>
              <w:tc>
                <w:tcPr>
                  <w:tcW w:w="0" w:type="auto"/>
                  <w:vAlign w:val="center"/>
                </w:tcPr>
                <w:p w14:paraId="3D642469" w14:textId="77777777" w:rsidR="004D4545" w:rsidRDefault="004D4545" w:rsidP="00CD2B0F">
                  <w:pPr>
                    <w:pStyle w:val="PhDCorpo"/>
                    <w:spacing w:after="0"/>
                    <w:jc w:val="center"/>
                  </w:pPr>
                  <w:r>
                    <w:t>0 V</w:t>
                  </w:r>
                </w:p>
              </w:tc>
              <w:tc>
                <w:tcPr>
                  <w:tcW w:w="0" w:type="auto"/>
                  <w:vAlign w:val="center"/>
                </w:tcPr>
                <w:p w14:paraId="45D59860" w14:textId="77777777" w:rsidR="004D4545" w:rsidRDefault="004D4545" w:rsidP="00CD2B0F">
                  <w:pPr>
                    <w:pStyle w:val="PhDCorpo"/>
                    <w:spacing w:after="0"/>
                    <w:jc w:val="center"/>
                  </w:pPr>
                  <w:r>
                    <w:t>5 V</w:t>
                  </w:r>
                </w:p>
              </w:tc>
              <w:tc>
                <w:tcPr>
                  <w:tcW w:w="0" w:type="auto"/>
                  <w:vAlign w:val="center"/>
                </w:tcPr>
                <w:p w14:paraId="2E43789D" w14:textId="77777777" w:rsidR="004D4545" w:rsidRDefault="004D4545" w:rsidP="00CD2B0F">
                  <w:pPr>
                    <w:pStyle w:val="PhDCorpo"/>
                    <w:spacing w:after="0"/>
                    <w:jc w:val="center"/>
                  </w:pPr>
                  <w:r>
                    <w:t>Sentido anti-horário</w:t>
                  </w:r>
                </w:p>
              </w:tc>
            </w:tr>
            <w:tr w:rsidR="004D4545" w14:paraId="79D4766C" w14:textId="77777777" w:rsidTr="00CD2B0F">
              <w:tc>
                <w:tcPr>
                  <w:tcW w:w="0" w:type="auto"/>
                  <w:vAlign w:val="center"/>
                </w:tcPr>
                <w:p w14:paraId="03CCCDE0" w14:textId="77777777" w:rsidR="004D4545" w:rsidRDefault="004D4545" w:rsidP="00CD2B0F">
                  <w:pPr>
                    <w:pStyle w:val="PhDCorpo"/>
                    <w:spacing w:after="0"/>
                    <w:jc w:val="center"/>
                  </w:pPr>
                  <w:r>
                    <w:t>5 V</w:t>
                  </w:r>
                </w:p>
              </w:tc>
              <w:tc>
                <w:tcPr>
                  <w:tcW w:w="0" w:type="auto"/>
                  <w:vAlign w:val="center"/>
                </w:tcPr>
                <w:p w14:paraId="6302C5CB" w14:textId="77777777" w:rsidR="004D4545" w:rsidRDefault="004D4545" w:rsidP="00CD2B0F">
                  <w:pPr>
                    <w:pStyle w:val="PhDCorpo"/>
                    <w:spacing w:after="0"/>
                    <w:jc w:val="center"/>
                  </w:pPr>
                  <w:r>
                    <w:t>5 V</w:t>
                  </w:r>
                </w:p>
              </w:tc>
              <w:tc>
                <w:tcPr>
                  <w:tcW w:w="0" w:type="auto"/>
                  <w:vAlign w:val="center"/>
                </w:tcPr>
                <w:p w14:paraId="7C6AD828" w14:textId="77777777" w:rsidR="004D4545" w:rsidRDefault="004D4545" w:rsidP="00CD2B0F">
                  <w:pPr>
                    <w:pStyle w:val="PhDCorpo"/>
                    <w:spacing w:after="0"/>
                    <w:jc w:val="center"/>
                  </w:pPr>
                  <w:r>
                    <w:t>0 V</w:t>
                  </w:r>
                </w:p>
              </w:tc>
              <w:tc>
                <w:tcPr>
                  <w:tcW w:w="0" w:type="auto"/>
                  <w:vAlign w:val="center"/>
                </w:tcPr>
                <w:p w14:paraId="29F36773" w14:textId="77777777" w:rsidR="004D4545" w:rsidRDefault="004D4545" w:rsidP="00CD2B0F">
                  <w:pPr>
                    <w:pStyle w:val="PhDCorpo"/>
                    <w:spacing w:after="0"/>
                    <w:jc w:val="center"/>
                  </w:pPr>
                  <w:r>
                    <w:t>Sentido horário</w:t>
                  </w:r>
                </w:p>
              </w:tc>
            </w:tr>
            <w:tr w:rsidR="004D4545" w14:paraId="4F342468"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CD2B0F">
                  <w:pPr>
                    <w:pStyle w:val="PhDCorpo"/>
                    <w:spacing w:after="0"/>
                    <w:jc w:val="center"/>
                  </w:pPr>
                  <w:r>
                    <w:t>5 V</w:t>
                  </w:r>
                </w:p>
              </w:tc>
              <w:tc>
                <w:tcPr>
                  <w:tcW w:w="0" w:type="auto"/>
                  <w:vAlign w:val="center"/>
                </w:tcPr>
                <w:p w14:paraId="571BEDF2" w14:textId="77777777" w:rsidR="004D4545" w:rsidRDefault="004D4545" w:rsidP="00CD2B0F">
                  <w:pPr>
                    <w:pStyle w:val="PhDCorpo"/>
                    <w:spacing w:after="0"/>
                    <w:jc w:val="center"/>
                  </w:pPr>
                  <w:r>
                    <w:t>5 V</w:t>
                  </w:r>
                </w:p>
              </w:tc>
              <w:tc>
                <w:tcPr>
                  <w:tcW w:w="0" w:type="auto"/>
                  <w:vAlign w:val="center"/>
                </w:tcPr>
                <w:p w14:paraId="658452D9" w14:textId="77777777" w:rsidR="004D4545" w:rsidRDefault="004D4545" w:rsidP="00CD2B0F">
                  <w:pPr>
                    <w:pStyle w:val="PhDCorpo"/>
                    <w:spacing w:after="0"/>
                    <w:jc w:val="center"/>
                  </w:pPr>
                  <w:r>
                    <w:t>5 V</w:t>
                  </w:r>
                </w:p>
              </w:tc>
              <w:tc>
                <w:tcPr>
                  <w:tcW w:w="0" w:type="auto"/>
                  <w:vAlign w:val="center"/>
                </w:tcPr>
                <w:p w14:paraId="206B4B4A" w14:textId="77777777" w:rsidR="004D4545" w:rsidRDefault="004D4545" w:rsidP="00CD2B0F">
                  <w:pPr>
                    <w:pStyle w:val="PhDCorpo"/>
                    <w:spacing w:after="0"/>
                    <w:jc w:val="center"/>
                  </w:pPr>
                  <w:r>
                    <w:t>Trava</w:t>
                  </w:r>
                </w:p>
              </w:tc>
            </w:tr>
          </w:tbl>
          <w:p w14:paraId="1E659169" w14:textId="77777777" w:rsidR="004D4545" w:rsidRPr="004F413B" w:rsidRDefault="004D4545" w:rsidP="00CD2B0F">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CD2B0F">
                  <w:pPr>
                    <w:pStyle w:val="PhDCorpo"/>
                    <w:spacing w:after="0"/>
                    <w:jc w:val="center"/>
                  </w:pPr>
                  <w:r>
                    <w:t>ENB</w:t>
                  </w:r>
                </w:p>
              </w:tc>
              <w:tc>
                <w:tcPr>
                  <w:tcW w:w="0" w:type="auto"/>
                </w:tcPr>
                <w:p w14:paraId="36F26399" w14:textId="77777777" w:rsidR="004D4545" w:rsidRDefault="004D4545" w:rsidP="00CD2B0F">
                  <w:pPr>
                    <w:pStyle w:val="PhDCorpo"/>
                    <w:spacing w:after="0"/>
                    <w:jc w:val="center"/>
                  </w:pPr>
                  <w:r>
                    <w:t>IN3</w:t>
                  </w:r>
                </w:p>
              </w:tc>
              <w:tc>
                <w:tcPr>
                  <w:tcW w:w="0" w:type="auto"/>
                </w:tcPr>
                <w:p w14:paraId="0BE3AB05" w14:textId="77777777" w:rsidR="004D4545" w:rsidRDefault="004D4545" w:rsidP="00CD2B0F">
                  <w:pPr>
                    <w:pStyle w:val="PhDCorpo"/>
                    <w:spacing w:after="0"/>
                    <w:jc w:val="center"/>
                  </w:pPr>
                  <w:r>
                    <w:t>IN4</w:t>
                  </w:r>
                </w:p>
              </w:tc>
              <w:tc>
                <w:tcPr>
                  <w:tcW w:w="0" w:type="auto"/>
                </w:tcPr>
                <w:p w14:paraId="38248867" w14:textId="77777777" w:rsidR="004D4545" w:rsidRDefault="004D4545" w:rsidP="00CD2B0F">
                  <w:pPr>
                    <w:pStyle w:val="PhDCorpo"/>
                    <w:spacing w:after="0"/>
                    <w:jc w:val="center"/>
                  </w:pPr>
                  <w:r>
                    <w:t>Motor B</w:t>
                  </w:r>
                </w:p>
              </w:tc>
            </w:tr>
            <w:tr w:rsidR="004D4545" w14:paraId="2FD27D6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CD2B0F">
                  <w:pPr>
                    <w:pStyle w:val="PhDCorpo"/>
                    <w:spacing w:after="0"/>
                    <w:jc w:val="center"/>
                  </w:pPr>
                  <w:r>
                    <w:t>0 V</w:t>
                  </w:r>
                </w:p>
              </w:tc>
              <w:tc>
                <w:tcPr>
                  <w:tcW w:w="0" w:type="auto"/>
                </w:tcPr>
                <w:p w14:paraId="65A6545F" w14:textId="77777777" w:rsidR="004D4545" w:rsidRDefault="004D4545" w:rsidP="00CD2B0F">
                  <w:pPr>
                    <w:pStyle w:val="PhDCorpo"/>
                    <w:spacing w:after="0"/>
                    <w:jc w:val="center"/>
                  </w:pPr>
                  <w:r>
                    <w:t>N/A</w:t>
                  </w:r>
                </w:p>
              </w:tc>
              <w:tc>
                <w:tcPr>
                  <w:tcW w:w="0" w:type="auto"/>
                </w:tcPr>
                <w:p w14:paraId="38FFBE18" w14:textId="77777777" w:rsidR="004D4545" w:rsidRDefault="004D4545" w:rsidP="00CD2B0F">
                  <w:pPr>
                    <w:pStyle w:val="PhDCorpo"/>
                    <w:spacing w:after="0"/>
                    <w:jc w:val="center"/>
                  </w:pPr>
                  <w:r>
                    <w:t>N/A</w:t>
                  </w:r>
                </w:p>
              </w:tc>
              <w:tc>
                <w:tcPr>
                  <w:tcW w:w="0" w:type="auto"/>
                </w:tcPr>
                <w:p w14:paraId="462C62AE" w14:textId="77777777" w:rsidR="004D4545" w:rsidRDefault="004D4545" w:rsidP="00CD2B0F">
                  <w:pPr>
                    <w:pStyle w:val="PhDCorpo"/>
                    <w:spacing w:after="0"/>
                    <w:jc w:val="center"/>
                  </w:pPr>
                  <w:r>
                    <w:t>OFF</w:t>
                  </w:r>
                </w:p>
              </w:tc>
            </w:tr>
            <w:tr w:rsidR="004D4545" w14:paraId="5ABED11C" w14:textId="77777777" w:rsidTr="00CD2B0F">
              <w:tc>
                <w:tcPr>
                  <w:tcW w:w="0" w:type="auto"/>
                </w:tcPr>
                <w:p w14:paraId="39210014" w14:textId="77777777" w:rsidR="004D4545" w:rsidRDefault="004D4545" w:rsidP="00CD2B0F">
                  <w:pPr>
                    <w:pStyle w:val="PhDCorpo"/>
                    <w:spacing w:after="0"/>
                    <w:jc w:val="center"/>
                  </w:pPr>
                  <w:r>
                    <w:t>5 V</w:t>
                  </w:r>
                </w:p>
              </w:tc>
              <w:tc>
                <w:tcPr>
                  <w:tcW w:w="0" w:type="auto"/>
                </w:tcPr>
                <w:p w14:paraId="420CD32F" w14:textId="77777777" w:rsidR="004D4545" w:rsidRDefault="004D4545" w:rsidP="00CD2B0F">
                  <w:pPr>
                    <w:pStyle w:val="PhDCorpo"/>
                    <w:spacing w:after="0"/>
                    <w:jc w:val="center"/>
                  </w:pPr>
                  <w:r>
                    <w:t>0 V</w:t>
                  </w:r>
                </w:p>
              </w:tc>
              <w:tc>
                <w:tcPr>
                  <w:tcW w:w="0" w:type="auto"/>
                </w:tcPr>
                <w:p w14:paraId="010E9CB4" w14:textId="77777777" w:rsidR="004D4545" w:rsidRDefault="004D4545" w:rsidP="00CD2B0F">
                  <w:pPr>
                    <w:pStyle w:val="PhDCorpo"/>
                    <w:spacing w:after="0"/>
                    <w:jc w:val="center"/>
                  </w:pPr>
                  <w:r>
                    <w:t>0 V</w:t>
                  </w:r>
                </w:p>
              </w:tc>
              <w:tc>
                <w:tcPr>
                  <w:tcW w:w="0" w:type="auto"/>
                </w:tcPr>
                <w:p w14:paraId="289E44B6" w14:textId="77777777" w:rsidR="004D4545" w:rsidRDefault="004D4545" w:rsidP="00CD2B0F">
                  <w:pPr>
                    <w:pStyle w:val="PhDCorpo"/>
                    <w:spacing w:after="0"/>
                    <w:jc w:val="center"/>
                  </w:pPr>
                  <w:r>
                    <w:t>Trava</w:t>
                  </w:r>
                </w:p>
              </w:tc>
            </w:tr>
            <w:tr w:rsidR="004D4545" w14:paraId="41D1276B"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CD2B0F">
                  <w:pPr>
                    <w:pStyle w:val="PhDCorpo"/>
                    <w:spacing w:after="0"/>
                    <w:jc w:val="center"/>
                  </w:pPr>
                  <w:r>
                    <w:t>5 V</w:t>
                  </w:r>
                </w:p>
              </w:tc>
              <w:tc>
                <w:tcPr>
                  <w:tcW w:w="0" w:type="auto"/>
                </w:tcPr>
                <w:p w14:paraId="08355D82" w14:textId="77777777" w:rsidR="004D4545" w:rsidRDefault="004D4545" w:rsidP="00CD2B0F">
                  <w:pPr>
                    <w:pStyle w:val="PhDCorpo"/>
                    <w:spacing w:after="0"/>
                    <w:jc w:val="center"/>
                  </w:pPr>
                  <w:r>
                    <w:t>0 V</w:t>
                  </w:r>
                </w:p>
              </w:tc>
              <w:tc>
                <w:tcPr>
                  <w:tcW w:w="0" w:type="auto"/>
                </w:tcPr>
                <w:p w14:paraId="0250EDF7" w14:textId="77777777" w:rsidR="004D4545" w:rsidRDefault="004D4545" w:rsidP="00CD2B0F">
                  <w:pPr>
                    <w:pStyle w:val="PhDCorpo"/>
                    <w:spacing w:after="0"/>
                    <w:jc w:val="center"/>
                  </w:pPr>
                  <w:r>
                    <w:t>5 V</w:t>
                  </w:r>
                </w:p>
              </w:tc>
              <w:tc>
                <w:tcPr>
                  <w:tcW w:w="0" w:type="auto"/>
                </w:tcPr>
                <w:p w14:paraId="75C5D6DF" w14:textId="77777777" w:rsidR="004D4545" w:rsidRDefault="004D4545" w:rsidP="00CD2B0F">
                  <w:pPr>
                    <w:pStyle w:val="PhDCorpo"/>
                    <w:spacing w:after="0"/>
                    <w:jc w:val="center"/>
                  </w:pPr>
                  <w:r>
                    <w:t>Sentido anti-horário</w:t>
                  </w:r>
                </w:p>
              </w:tc>
            </w:tr>
            <w:tr w:rsidR="004D4545" w14:paraId="09F46154" w14:textId="77777777" w:rsidTr="00CD2B0F">
              <w:tc>
                <w:tcPr>
                  <w:tcW w:w="0" w:type="auto"/>
                </w:tcPr>
                <w:p w14:paraId="0FE20EC3" w14:textId="77777777" w:rsidR="004D4545" w:rsidRDefault="004D4545" w:rsidP="00CD2B0F">
                  <w:pPr>
                    <w:pStyle w:val="PhDCorpo"/>
                    <w:spacing w:after="0"/>
                    <w:jc w:val="center"/>
                  </w:pPr>
                  <w:r>
                    <w:t>5 V</w:t>
                  </w:r>
                </w:p>
              </w:tc>
              <w:tc>
                <w:tcPr>
                  <w:tcW w:w="0" w:type="auto"/>
                </w:tcPr>
                <w:p w14:paraId="6E5D0EFA" w14:textId="77777777" w:rsidR="004D4545" w:rsidRDefault="004D4545" w:rsidP="00CD2B0F">
                  <w:pPr>
                    <w:pStyle w:val="PhDCorpo"/>
                    <w:spacing w:after="0"/>
                    <w:jc w:val="center"/>
                  </w:pPr>
                  <w:r>
                    <w:t>5 V</w:t>
                  </w:r>
                </w:p>
              </w:tc>
              <w:tc>
                <w:tcPr>
                  <w:tcW w:w="0" w:type="auto"/>
                </w:tcPr>
                <w:p w14:paraId="0314793F" w14:textId="77777777" w:rsidR="004D4545" w:rsidRDefault="004D4545" w:rsidP="00CD2B0F">
                  <w:pPr>
                    <w:pStyle w:val="PhDCorpo"/>
                    <w:spacing w:after="0"/>
                    <w:jc w:val="center"/>
                  </w:pPr>
                  <w:r>
                    <w:t>0 V</w:t>
                  </w:r>
                </w:p>
              </w:tc>
              <w:tc>
                <w:tcPr>
                  <w:tcW w:w="0" w:type="auto"/>
                </w:tcPr>
                <w:p w14:paraId="437C1312" w14:textId="77777777" w:rsidR="004D4545" w:rsidRDefault="004D4545" w:rsidP="00CD2B0F">
                  <w:pPr>
                    <w:pStyle w:val="PhDCorpo"/>
                    <w:spacing w:after="0"/>
                    <w:jc w:val="center"/>
                  </w:pPr>
                  <w:r>
                    <w:t>Sentido horário</w:t>
                  </w:r>
                </w:p>
              </w:tc>
            </w:tr>
            <w:tr w:rsidR="004D4545" w14:paraId="5F37B586"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CD2B0F">
                  <w:pPr>
                    <w:pStyle w:val="PhDCorpo"/>
                    <w:spacing w:after="0"/>
                    <w:jc w:val="center"/>
                  </w:pPr>
                  <w:r>
                    <w:t>5 V</w:t>
                  </w:r>
                </w:p>
              </w:tc>
              <w:tc>
                <w:tcPr>
                  <w:tcW w:w="0" w:type="auto"/>
                </w:tcPr>
                <w:p w14:paraId="4D7989AE" w14:textId="77777777" w:rsidR="004D4545" w:rsidRDefault="004D4545" w:rsidP="00CD2B0F">
                  <w:pPr>
                    <w:pStyle w:val="PhDCorpo"/>
                    <w:spacing w:after="0"/>
                    <w:jc w:val="center"/>
                  </w:pPr>
                  <w:r>
                    <w:t>5 V</w:t>
                  </w:r>
                </w:p>
              </w:tc>
              <w:tc>
                <w:tcPr>
                  <w:tcW w:w="0" w:type="auto"/>
                </w:tcPr>
                <w:p w14:paraId="4AA3C023" w14:textId="77777777" w:rsidR="004D4545" w:rsidRDefault="004D4545" w:rsidP="00CD2B0F">
                  <w:pPr>
                    <w:pStyle w:val="PhDCorpo"/>
                    <w:spacing w:after="0"/>
                    <w:jc w:val="center"/>
                  </w:pPr>
                  <w:r>
                    <w:t>5 V</w:t>
                  </w:r>
                </w:p>
              </w:tc>
              <w:tc>
                <w:tcPr>
                  <w:tcW w:w="0" w:type="auto"/>
                </w:tcPr>
                <w:p w14:paraId="070ED616" w14:textId="77777777" w:rsidR="004D4545" w:rsidRDefault="004D4545" w:rsidP="00CD2B0F">
                  <w:pPr>
                    <w:pStyle w:val="PhDCorpo"/>
                    <w:spacing w:after="0"/>
                    <w:jc w:val="center"/>
                  </w:pPr>
                  <w:r>
                    <w:t>Trava</w:t>
                  </w:r>
                </w:p>
              </w:tc>
            </w:tr>
          </w:tbl>
          <w:p w14:paraId="773BC3F9" w14:textId="77777777" w:rsidR="004D4545" w:rsidRPr="004F413B" w:rsidRDefault="004D4545" w:rsidP="00CD2B0F">
            <w:pPr>
              <w:pStyle w:val="PhDCorpo"/>
              <w:jc w:val="center"/>
              <w:rPr>
                <w:b/>
                <w:bCs/>
                <w:sz w:val="20"/>
                <w:szCs w:val="18"/>
                <w:highlight w:val="yellow"/>
              </w:rPr>
            </w:pPr>
          </w:p>
        </w:tc>
      </w:tr>
    </w:tbl>
    <w:p w14:paraId="3715D973" w14:textId="2743548E" w:rsidR="0081552B" w:rsidRDefault="00B63221" w:rsidP="001F4D18">
      <w:pPr>
        <w:pStyle w:val="Ttulo2"/>
        <w:rPr>
          <w:rFonts w:ascii="NewsGotT" w:hAnsi="NewsGotT"/>
        </w:rPr>
      </w:pPr>
      <w:bookmarkStart w:id="101" w:name="_Toc75087613"/>
      <w:r>
        <w:rPr>
          <w:rFonts w:ascii="NewsGotT" w:hAnsi="NewsGotT"/>
        </w:rPr>
        <w:t>Módulos</w:t>
      </w:r>
      <w:bookmarkEnd w:id="101"/>
      <w:r w:rsidR="001A664B">
        <w:rPr>
          <w:rFonts w:ascii="NewsGotT" w:hAnsi="NewsGotT"/>
        </w:rPr>
        <w:t xml:space="preserve"> de comunicação sem fios</w:t>
      </w:r>
    </w:p>
    <w:p w14:paraId="79EECD46" w14:textId="7A00ECF4"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w:t>
      </w:r>
      <w:r w:rsidR="001A664B">
        <w:t xml:space="preserve">pontos de referência como </w:t>
      </w:r>
      <w:r w:rsidRPr="00C24800">
        <w:t xml:space="preserve">cruzamentos </w:t>
      </w:r>
      <w:r>
        <w:t xml:space="preserve">e/ou quartos </w:t>
      </w:r>
      <w:r w:rsidRPr="00C24800">
        <w:t xml:space="preserve">existentes </w:t>
      </w:r>
      <w:r>
        <w:t>ao longo do</w:t>
      </w:r>
      <w:r w:rsidRPr="00C24800">
        <w:t xml:space="preserve"> percurso</w:t>
      </w:r>
      <w:r>
        <w:t>. Decidiu-se atribuir</w:t>
      </w:r>
      <w:r w:rsidRPr="00C24800">
        <w:t xml:space="preserve"> a cada </w:t>
      </w:r>
      <w:r w:rsidR="001A664B">
        <w:t>ponto de referência</w:t>
      </w:r>
      <w:r w:rsidR="001A664B" w:rsidRPr="00C24800">
        <w:t xml:space="preserve">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102" w:name="_Toc75087614"/>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102"/>
    </w:p>
    <w:p w14:paraId="0BA6A489" w14:textId="4941834F" w:rsidR="004858FF" w:rsidRDefault="00DD57D5" w:rsidP="00031108">
      <w:pPr>
        <w:pStyle w:val="PhDCorpo"/>
      </w:pPr>
      <w:r>
        <w:tab/>
      </w:r>
      <w:r w:rsidR="00256622" w:rsidRPr="00C24800">
        <w:t>A identificação por r</w:t>
      </w:r>
      <w:r w:rsidR="005A54AF">
        <w:t>á</w:t>
      </w:r>
      <w:r w:rsidR="00256622" w:rsidRPr="00C24800">
        <w:t>dio frequência</w:t>
      </w:r>
      <w:r w:rsidR="001A664B">
        <w:t xml:space="preserve">, na nomenclatura inglesa conhecido por </w:t>
      </w:r>
      <w:r w:rsidR="001A664B">
        <w:rPr>
          <w:i/>
          <w:iCs/>
        </w:rPr>
        <w:t xml:space="preserve">Radio </w:t>
      </w:r>
      <w:proofErr w:type="spellStart"/>
      <w:r w:rsidR="001A664B">
        <w:rPr>
          <w:i/>
          <w:iCs/>
        </w:rPr>
        <w:t>Frequency</w:t>
      </w:r>
      <w:proofErr w:type="spellEnd"/>
      <w:r w:rsidR="001A664B">
        <w:rPr>
          <w:i/>
          <w:iCs/>
        </w:rPr>
        <w:t xml:space="preserve"> </w:t>
      </w:r>
      <w:proofErr w:type="spellStart"/>
      <w:r w:rsidR="001A664B">
        <w:rPr>
          <w:i/>
          <w:iCs/>
        </w:rPr>
        <w:t>Identification</w:t>
      </w:r>
      <w:proofErr w:type="spellEnd"/>
      <w:r w:rsidR="00256622" w:rsidRPr="00C24800">
        <w:t xml:space="preserve"> (RFID)</w:t>
      </w:r>
      <w:r w:rsidR="001A664B">
        <w:t>,</w:t>
      </w:r>
      <w:r w:rsidR="00256622" w:rsidRPr="00C24800">
        <w:t xml:space="preserve">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w:t>
      </w:r>
      <w:r w:rsidR="00256622" w:rsidRPr="00C24800">
        <w:lastRenderedPageBreak/>
        <w:t>de alimentação própria, como uma bateria, para alimentar os circuitos necessários para a transmissão</w:t>
      </w:r>
      <w:r w:rsidR="001A664B">
        <w:t xml:space="preserve"> [</w:t>
      </w:r>
      <w:proofErr w:type="spellStart"/>
      <w:r w:rsidR="001A664B" w:rsidRPr="009E6404">
        <w:rPr>
          <w:highlight w:val="red"/>
        </w:rPr>
        <w:t>ref</w:t>
      </w:r>
      <w:proofErr w:type="spellEnd"/>
      <w:r w:rsidR="001A664B">
        <w:t>]</w:t>
      </w:r>
      <w:r w:rsidR="00256622" w:rsidRPr="00C24800">
        <w:t xml:space="preserve">. </w:t>
      </w:r>
    </w:p>
    <w:p w14:paraId="6F94DDAC" w14:textId="36AC2B54"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FA5A5E">
        <w:t xml:space="preserve">Figura </w:t>
      </w:r>
      <w:r w:rsidR="00FA5A5E">
        <w:rPr>
          <w:noProof/>
        </w:rPr>
        <w:t>3</w:t>
      </w:r>
      <w:r w:rsidR="00FA5A5E">
        <w:t>.</w:t>
      </w:r>
      <w:r w:rsidR="00FA5A5E">
        <w:rPr>
          <w:noProof/>
        </w:rPr>
        <w:t>1</w:t>
      </w:r>
      <w:r>
        <w:fldChar w:fldCharType="end"/>
      </w:r>
      <w:r>
        <w:t xml:space="preserve">. </w:t>
      </w:r>
    </w:p>
    <w:p w14:paraId="30090BB8" w14:textId="26423D0C" w:rsidR="004858FF" w:rsidRDefault="004858FF" w:rsidP="004858FF">
      <w:pPr>
        <w:pStyle w:val="PhDLegendaFiguras"/>
      </w:pPr>
      <w:bookmarkStart w:id="103" w:name="_Toc75087541"/>
      <w:r>
        <w:t xml:space="preserve">Tabela </w:t>
      </w:r>
      <w:r w:rsidR="007E1337">
        <w:fldChar w:fldCharType="begin"/>
      </w:r>
      <w:r w:rsidR="007E1337">
        <w:instrText xml:space="preserve"> STYLEREF 1 \s </w:instrText>
      </w:r>
      <w:r w:rsidR="007E1337">
        <w:fldChar w:fldCharType="separate"/>
      </w:r>
      <w:r w:rsidR="00FA5A5E">
        <w:rPr>
          <w:noProof/>
        </w:rPr>
        <w:t>2</w:t>
      </w:r>
      <w:r w:rsidR="007E1337">
        <w:rPr>
          <w:noProof/>
        </w:rPr>
        <w:fldChar w:fldCharType="end"/>
      </w:r>
      <w:r w:rsidR="00546D28">
        <w:t>.</w:t>
      </w:r>
      <w:r w:rsidR="007E1337">
        <w:fldChar w:fldCharType="begin"/>
      </w:r>
      <w:r w:rsidR="007E1337">
        <w:instrText xml:space="preserve"> SEQ Tabela \* ARABIC \s 1 </w:instrText>
      </w:r>
      <w:r w:rsidR="007E1337">
        <w:fldChar w:fldCharType="separate"/>
      </w:r>
      <w:r w:rsidR="00FA5A5E">
        <w:rPr>
          <w:noProof/>
        </w:rPr>
        <w:t>3</w:t>
      </w:r>
      <w:r w:rsidR="007E1337">
        <w:rPr>
          <w:noProof/>
        </w:rPr>
        <w:fldChar w:fldCharType="end"/>
      </w:r>
      <w:r>
        <w:t xml:space="preserve"> - Gamas de frequência e alcance etiquetas RFID</w:t>
      </w:r>
      <w:bookmarkEnd w:id="103"/>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CD2B0F">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CD2B0F">
            <w:pPr>
              <w:pStyle w:val="PhDCorpo"/>
              <w:spacing w:after="0"/>
              <w:contextualSpacing/>
              <w:jc w:val="left"/>
            </w:pPr>
            <w:proofErr w:type="spellStart"/>
            <w:r w:rsidRPr="004858FF">
              <w:rPr>
                <w:rStyle w:val="PhDInglsCarter"/>
                <w:lang w:val="pt-PT"/>
              </w:rPr>
              <w:t>Low-Frequency</w:t>
            </w:r>
            <w:proofErr w:type="spellEnd"/>
          </w:p>
        </w:tc>
        <w:tc>
          <w:tcPr>
            <w:tcW w:w="2409" w:type="dxa"/>
            <w:vAlign w:val="center"/>
          </w:tcPr>
          <w:p w14:paraId="34412B1E" w14:textId="49293833" w:rsidR="004602F2" w:rsidRPr="00812F25" w:rsidRDefault="004602F2">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 xml:space="preserve">ntre 30 </w:t>
            </w:r>
            <w:r w:rsidR="001A664B">
              <w:t>k</w:t>
            </w:r>
            <w:r w:rsidR="001A664B" w:rsidRPr="00C24800">
              <w:t xml:space="preserve">Hz </w:t>
            </w:r>
            <w:r w:rsidRPr="00C24800">
              <w:t>e</w:t>
            </w:r>
            <w:r>
              <w:t xml:space="preserve"> </w:t>
            </w:r>
            <w:r w:rsidRPr="00C24800">
              <w:t xml:space="preserve">300 </w:t>
            </w:r>
            <w:r w:rsidR="001A664B">
              <w:t>k</w:t>
            </w:r>
            <w:r w:rsidR="001A664B" w:rsidRPr="00C24800">
              <w:t>Hz</w:t>
            </w:r>
          </w:p>
        </w:tc>
        <w:tc>
          <w:tcPr>
            <w:tcW w:w="2410" w:type="dxa"/>
          </w:tcPr>
          <w:p w14:paraId="2008CB53" w14:textId="72E439FA"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CD2B0F">
            <w:pPr>
              <w:pStyle w:val="PhDCorpo"/>
              <w:spacing w:after="0"/>
              <w:contextualSpacing/>
              <w:jc w:val="left"/>
              <w:rPr>
                <w:lang w:val="en-GB"/>
              </w:rPr>
            </w:pPr>
            <w:proofErr w:type="spellStart"/>
            <w:r w:rsidRPr="004858FF">
              <w:rPr>
                <w:rStyle w:val="PhDInglsCarter"/>
                <w:lang w:val="pt-PT"/>
              </w:rPr>
              <w:t>High-Frequency</w:t>
            </w:r>
            <w:proofErr w:type="spellEnd"/>
          </w:p>
        </w:tc>
        <w:tc>
          <w:tcPr>
            <w:tcW w:w="2409" w:type="dxa"/>
            <w:vAlign w:val="center"/>
          </w:tcPr>
          <w:p w14:paraId="66549952" w14:textId="28280C28" w:rsidR="004602F2" w:rsidRPr="00812F25"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CD2B0F">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High-Frequency</w:t>
            </w:r>
            <w:proofErr w:type="spellEnd"/>
          </w:p>
        </w:tc>
        <w:tc>
          <w:tcPr>
            <w:tcW w:w="2409" w:type="dxa"/>
            <w:vAlign w:val="center"/>
          </w:tcPr>
          <w:p w14:paraId="23779B90" w14:textId="23673353" w:rsidR="004602F2" w:rsidRPr="00812F25"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1136F368"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proofErr w:type="spellStart"/>
      <w:r w:rsidRPr="005A54AF">
        <w:rPr>
          <w:i/>
          <w:iCs/>
        </w:rPr>
        <w:t>High</w:t>
      </w:r>
      <w:proofErr w:type="spellEnd"/>
      <w:r w:rsidRPr="005A54AF">
        <w:rPr>
          <w:i/>
          <w:iCs/>
        </w:rPr>
        <w:t>-</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r>
        <w:rPr>
          <w:i/>
          <w:iCs/>
        </w:rPr>
        <w:noBreakHyphen/>
      </w:r>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também porque o alcance de deteção destas </w:t>
      </w:r>
      <w:r>
        <w:t xml:space="preserve">se </w:t>
      </w:r>
      <w:r w:rsidRPr="00C065F1">
        <w:t xml:space="preserve">encontra na gama pretendida para o </w:t>
      </w:r>
      <w:r>
        <w:t>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rsidR="001A664B">
        <w:t xml:space="preserve"> representado na</w:t>
      </w:r>
      <w:r>
        <w:t xml:space="preserve"> </w:t>
      </w:r>
      <w:r>
        <w:fldChar w:fldCharType="begin"/>
      </w:r>
      <w:r>
        <w:instrText xml:space="preserve"> REF _Ref75008211 \h </w:instrText>
      </w:r>
      <w:r>
        <w:fldChar w:fldCharType="separate"/>
      </w:r>
      <w:r>
        <w:t xml:space="preserve">Figura </w:t>
      </w:r>
      <w:r>
        <w:rPr>
          <w:noProof/>
        </w:rPr>
        <w:t>2</w:t>
      </w:r>
      <w:r>
        <w:t>.</w:t>
      </w:r>
      <w:r>
        <w:rPr>
          <w:noProof/>
        </w:rPr>
        <w:t>4</w:t>
      </w:r>
      <w:r>
        <w:fldChar w:fldCharType="end"/>
      </w:r>
      <w:r w:rsidR="001A664B">
        <w:t xml:space="preserve"> (a)</w:t>
      </w:r>
      <w:r>
        <w:t>, uma vez que</w:t>
      </w:r>
      <w:r w:rsidRPr="00C065F1">
        <w:t xml:space="preserve"> oferece as características pretendidas.</w:t>
      </w:r>
      <w:r w:rsidR="001A664B">
        <w:t xml:space="preserve"> Por sua vez, na </w:t>
      </w:r>
      <w:r w:rsidR="001A664B">
        <w:fldChar w:fldCharType="begin"/>
      </w:r>
      <w:r w:rsidR="001A664B">
        <w:instrText xml:space="preserve"> REF _Ref75008211 \h </w:instrText>
      </w:r>
      <w:r w:rsidR="001A664B">
        <w:fldChar w:fldCharType="separate"/>
      </w:r>
      <w:r w:rsidR="001A664B">
        <w:t xml:space="preserve">Figura </w:t>
      </w:r>
      <w:r w:rsidR="001A664B">
        <w:rPr>
          <w:noProof/>
        </w:rPr>
        <w:t>2</w:t>
      </w:r>
      <w:r w:rsidR="001A664B">
        <w:t>.</w:t>
      </w:r>
      <w:r w:rsidR="001A664B">
        <w:rPr>
          <w:noProof/>
        </w:rPr>
        <w:t>4</w:t>
      </w:r>
      <w:r w:rsidR="001A664B">
        <w:fldChar w:fldCharType="end"/>
      </w:r>
      <w:r w:rsidR="001A664B">
        <w:t xml:space="preserve"> (b), encontra-se representado um exemplo de uma etiqueta utilizada</w:t>
      </w:r>
    </w:p>
    <w:p w14:paraId="061F20A4" w14:textId="6124D912" w:rsidR="005A54AF" w:rsidRPr="005A54AF" w:rsidDel="001A664B" w:rsidRDefault="005A54AF" w:rsidP="005A54AF">
      <w:pPr>
        <w:rPr>
          <w:del w:id="104" w:author="Luis André Magalhães Barros" w:date="2021-06-21T11:47:00Z"/>
        </w:rPr>
      </w:pPr>
    </w:p>
    <w:p w14:paraId="1F44E9B8" w14:textId="7EE2E2D4" w:rsidR="001A664B" w:rsidRDefault="004602F2" w:rsidP="00B747CA">
      <w:pPr>
        <w:pStyle w:val="PhDFigura"/>
        <w:jc w:val="left"/>
        <w:rPr>
          <w:ins w:id="105" w:author="Luis André Magalhães Barros" w:date="2021-06-21T11:46:00Z"/>
        </w:rPr>
      </w:pPr>
      <w:moveFromRangeStart w:id="106" w:author="Luis André Magalhães Barros" w:date="2021-06-21T11:46:00Z" w:name="move75168403"/>
      <w:moveFrom w:id="107" w:author="Luis André Magalhães Barros" w:date="2021-06-21T11:46:00Z">
        <w:del w:id="108" w:author="Luis André Magalhães Barros" w:date="2021-06-21T11:47:00Z">
          <w:r w:rsidDel="001A664B">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del>
      </w:moveFrom>
      <w:moveFromRangeEnd w:id="106"/>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A664B" w14:paraId="2BEEF5BA" w14:textId="77777777" w:rsidTr="00B747CA">
        <w:trPr>
          <w:ins w:id="109" w:author="Luis André Magalhães Barros" w:date="2021-06-21T11:46:00Z"/>
        </w:trPr>
        <w:tc>
          <w:tcPr>
            <w:tcW w:w="4530" w:type="dxa"/>
          </w:tcPr>
          <w:p w14:paraId="1BD67875" w14:textId="2DB8186E" w:rsidR="001A664B" w:rsidRDefault="001A664B" w:rsidP="00546D28">
            <w:pPr>
              <w:pStyle w:val="PhDFigura"/>
              <w:rPr>
                <w:ins w:id="110" w:author="Luis André Magalhães Barros" w:date="2021-06-21T11:46:00Z"/>
              </w:rPr>
            </w:pPr>
            <w:moveToRangeStart w:id="111" w:author="Luis André Magalhães Barros" w:date="2021-06-21T11:46:00Z" w:name="move75168403"/>
            <w:commentRangeStart w:id="112"/>
            <w:moveTo w:id="113" w:author="Luis André Magalhães Barros" w:date="2021-06-21T11:46:00Z">
              <w:r>
                <w:rPr>
                  <w:noProof/>
                </w:rPr>
                <w:drawing>
                  <wp:inline distT="0" distB="0" distL="0" distR="0" wp14:anchorId="0A8E03D7" wp14:editId="0535F459">
                    <wp:extent cx="2657475" cy="1357874"/>
                    <wp:effectExtent l="0" t="0" r="0" b="0"/>
                    <wp:docPr id="66" name="Imagem 66"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moveTo>
            <w:moveToRangeEnd w:id="111"/>
          </w:p>
        </w:tc>
        <w:tc>
          <w:tcPr>
            <w:tcW w:w="4531" w:type="dxa"/>
          </w:tcPr>
          <w:p w14:paraId="0DD7D40F" w14:textId="77777777" w:rsidR="001A664B" w:rsidRDefault="001A664B" w:rsidP="00546D28">
            <w:pPr>
              <w:pStyle w:val="PhDFigura"/>
              <w:rPr>
                <w:ins w:id="114" w:author="Luis André Magalhães Barros" w:date="2021-06-21T11:46:00Z"/>
              </w:rPr>
            </w:pPr>
          </w:p>
        </w:tc>
      </w:tr>
      <w:tr w:rsidR="001A664B" w14:paraId="4F5332FC" w14:textId="77777777" w:rsidTr="00B747CA">
        <w:trPr>
          <w:ins w:id="115" w:author="Luis André Magalhães Barros" w:date="2021-06-21T11:46:00Z"/>
        </w:trPr>
        <w:tc>
          <w:tcPr>
            <w:tcW w:w="4530" w:type="dxa"/>
          </w:tcPr>
          <w:p w14:paraId="0955B5D8" w14:textId="4C6B29FD" w:rsidR="001A664B" w:rsidRDefault="001A664B" w:rsidP="00546D28">
            <w:pPr>
              <w:pStyle w:val="PhDFigura"/>
              <w:rPr>
                <w:ins w:id="116" w:author="Luis André Magalhães Barros" w:date="2021-06-21T11:46:00Z"/>
              </w:rPr>
            </w:pPr>
            <w:ins w:id="117" w:author="Luis André Magalhães Barros" w:date="2021-06-21T11:46:00Z">
              <w:r>
                <w:t>(a)</w:t>
              </w:r>
            </w:ins>
          </w:p>
        </w:tc>
        <w:tc>
          <w:tcPr>
            <w:tcW w:w="4531" w:type="dxa"/>
          </w:tcPr>
          <w:p w14:paraId="382DC7B5" w14:textId="08A5B7E3" w:rsidR="001A664B" w:rsidRDefault="001A664B" w:rsidP="00546D28">
            <w:pPr>
              <w:pStyle w:val="PhDFigura"/>
              <w:rPr>
                <w:ins w:id="118" w:author="Luis André Magalhães Barros" w:date="2021-06-21T11:46:00Z"/>
              </w:rPr>
            </w:pPr>
            <w:ins w:id="119" w:author="Luis André Magalhães Barros" w:date="2021-06-21T11:46:00Z">
              <w:r>
                <w:t>(b)</w:t>
              </w:r>
            </w:ins>
            <w:commentRangeEnd w:id="112"/>
            <w:ins w:id="120" w:author="Luis André Magalhães Barros" w:date="2021-06-21T11:47:00Z">
              <w:r>
                <w:rPr>
                  <w:rStyle w:val="Refdecomentrio"/>
                  <w:rFonts w:ascii="NewsGotT" w:hAnsi="NewsGotT"/>
                  <w:bCs w:val="0"/>
                </w:rPr>
                <w:commentReference w:id="112"/>
              </w:r>
            </w:ins>
          </w:p>
        </w:tc>
      </w:tr>
    </w:tbl>
    <w:p w14:paraId="49E20F9F" w14:textId="588C357D" w:rsidR="00546D28" w:rsidDel="001A664B" w:rsidRDefault="00546D28" w:rsidP="00546D28">
      <w:pPr>
        <w:pStyle w:val="PhDFigura"/>
        <w:rPr>
          <w:del w:id="121" w:author="Luis André Magalhães Barros" w:date="2021-06-21T11:46:00Z"/>
        </w:rPr>
      </w:pPr>
    </w:p>
    <w:p w14:paraId="58CBEDAA" w14:textId="48444A4A" w:rsidR="004602F2" w:rsidRDefault="00546D28" w:rsidP="00546D28">
      <w:pPr>
        <w:pStyle w:val="PhDLegendaFiguras"/>
      </w:pPr>
      <w:bookmarkStart w:id="122" w:name="_Ref75008211"/>
      <w:bookmarkStart w:id="123" w:name="_Toc75087502"/>
      <w:r>
        <w:t xml:space="preserve">Figura </w:t>
      </w:r>
      <w:r w:rsidR="007E1337">
        <w:fldChar w:fldCharType="begin"/>
      </w:r>
      <w:r w:rsidR="007E1337">
        <w:instrText xml:space="preserve"> STYLEREF 1 \s </w:instrText>
      </w:r>
      <w:r w:rsidR="007E1337">
        <w:fldChar w:fldCharType="separate"/>
      </w:r>
      <w:r w:rsidR="005D5334">
        <w:rPr>
          <w:noProof/>
        </w:rPr>
        <w:t>2</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4</w:t>
      </w:r>
      <w:r w:rsidR="007E1337">
        <w:rPr>
          <w:noProof/>
        </w:rPr>
        <w:fldChar w:fldCharType="end"/>
      </w:r>
      <w:bookmarkEnd w:id="122"/>
      <w:r>
        <w:t xml:space="preserve"> </w:t>
      </w:r>
      <w:del w:id="124" w:author="Luis André Magalhães Barros" w:date="2021-06-21T11:46:00Z">
        <w:r w:rsidDel="001A664B">
          <w:delText>-</w:delText>
        </w:r>
      </w:del>
      <w:ins w:id="125" w:author="Luis André Magalhães Barros" w:date="2021-06-21T11:46:00Z">
        <w:r w:rsidR="001A664B">
          <w:t>–</w:t>
        </w:r>
      </w:ins>
      <w:r>
        <w:t xml:space="preserve"> </w:t>
      </w:r>
      <w:r w:rsidR="001A664B">
        <w:t xml:space="preserve">Sistemas RFID utilizados: (a) </w:t>
      </w:r>
      <w:r w:rsidRPr="00691B24">
        <w:t>Módulo RFID MFR522</w:t>
      </w:r>
      <w:bookmarkEnd w:id="123"/>
      <w:r w:rsidR="001A664B">
        <w:t>; (b) Etiqueta RFID de ID único.</w:t>
      </w:r>
    </w:p>
    <w:p w14:paraId="7DE3A58F" w14:textId="46AC3DCE" w:rsidR="00B63221" w:rsidRDefault="00B63221" w:rsidP="00B63221">
      <w:pPr>
        <w:pStyle w:val="Ttulo3"/>
        <w:numPr>
          <w:ilvl w:val="2"/>
          <w:numId w:val="23"/>
        </w:numPr>
        <w:rPr>
          <w:rFonts w:ascii="NewsGotT" w:hAnsi="NewsGotT"/>
        </w:rPr>
      </w:pPr>
      <w:bookmarkStart w:id="126" w:name="_Toc75087615"/>
      <w:r>
        <w:rPr>
          <w:rFonts w:ascii="NewsGotT" w:hAnsi="NewsGotT"/>
        </w:rPr>
        <w:lastRenderedPageBreak/>
        <w:t>Bluetooth</w:t>
      </w:r>
      <w:bookmarkEnd w:id="126"/>
    </w:p>
    <w:p w14:paraId="0850B4AE" w14:textId="209DA271"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FA5A5E">
        <w:t xml:space="preserve">Figura </w:t>
      </w:r>
      <w:r w:rsidR="00FA5A5E">
        <w:rPr>
          <w:noProof/>
        </w:rPr>
        <w:t>2</w:t>
      </w:r>
      <w:r w:rsidR="00FA5A5E">
        <w:t>.</w:t>
      </w:r>
      <w:r w:rsidR="00FA5A5E">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FA5A5E">
        <w:t xml:space="preserve">Tabela </w:t>
      </w:r>
      <w:r w:rsidR="00FA5A5E">
        <w:rPr>
          <w:noProof/>
        </w:rPr>
        <w:t>2</w:t>
      </w:r>
      <w:r w:rsidR="00FA5A5E">
        <w:t>.</w:t>
      </w:r>
      <w:r w:rsidR="00FA5A5E">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4B56D8D5" w:rsidR="004439C5" w:rsidRDefault="0046756E" w:rsidP="004439C5">
      <w:pPr>
        <w:pStyle w:val="PhDLegendaFiguras"/>
      </w:pPr>
      <w:bookmarkStart w:id="127" w:name="_Ref75003703"/>
      <w:bookmarkStart w:id="128" w:name="_Toc75087503"/>
      <w:r>
        <w:t xml:space="preserve">Figura </w:t>
      </w:r>
      <w:r w:rsidR="007E1337">
        <w:fldChar w:fldCharType="begin"/>
      </w:r>
      <w:r w:rsidR="007E1337">
        <w:instrText xml:space="preserve"> STYLEREF 1 \s </w:instrText>
      </w:r>
      <w:r w:rsidR="007E1337">
        <w:fldChar w:fldCharType="separate"/>
      </w:r>
      <w:r w:rsidR="005D5334">
        <w:rPr>
          <w:noProof/>
        </w:rPr>
        <w:t>2</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5</w:t>
      </w:r>
      <w:r w:rsidR="007E1337">
        <w:rPr>
          <w:noProof/>
        </w:rPr>
        <w:fldChar w:fldCharType="end"/>
      </w:r>
      <w:bookmarkEnd w:id="127"/>
      <w:r>
        <w:t xml:space="preserve"> - Módulo </w:t>
      </w:r>
      <w:r w:rsidRPr="0046756E">
        <w:rPr>
          <w:i/>
          <w:iCs/>
        </w:rPr>
        <w:t>Bluetooth</w:t>
      </w:r>
      <w:r>
        <w:t xml:space="preserve"> HC-05</w:t>
      </w:r>
      <w:r w:rsidR="005A54AF">
        <w:t>.</w:t>
      </w:r>
      <w:bookmarkEnd w:id="128"/>
    </w:p>
    <w:p w14:paraId="7CA753AE" w14:textId="6D090DEC" w:rsidR="004439C5" w:rsidRDefault="004439C5" w:rsidP="004439C5">
      <w:pPr>
        <w:pStyle w:val="PhDLegendaTabela"/>
      </w:pPr>
      <w:bookmarkStart w:id="129" w:name="_Ref75004106"/>
      <w:bookmarkStart w:id="130" w:name="_Toc75087542"/>
      <w:r>
        <w:t xml:space="preserve">Tabela </w:t>
      </w:r>
      <w:r w:rsidR="007E1337">
        <w:fldChar w:fldCharType="begin"/>
      </w:r>
      <w:r w:rsidR="007E1337">
        <w:instrText xml:space="preserve"> STYLEREF 1 \s </w:instrText>
      </w:r>
      <w:r w:rsidR="007E1337">
        <w:fldChar w:fldCharType="separate"/>
      </w:r>
      <w:r w:rsidR="00FA5A5E">
        <w:rPr>
          <w:noProof/>
        </w:rPr>
        <w:t>2</w:t>
      </w:r>
      <w:r w:rsidR="007E1337">
        <w:rPr>
          <w:noProof/>
        </w:rPr>
        <w:fldChar w:fldCharType="end"/>
      </w:r>
      <w:r w:rsidR="00546D28">
        <w:t>.</w:t>
      </w:r>
      <w:r w:rsidR="007E1337">
        <w:fldChar w:fldCharType="begin"/>
      </w:r>
      <w:r w:rsidR="007E1337">
        <w:instrText xml:space="preserve"> SEQ Tabela \* ARABIC \s 1 </w:instrText>
      </w:r>
      <w:r w:rsidR="007E1337">
        <w:fldChar w:fldCharType="separate"/>
      </w:r>
      <w:r w:rsidR="00FA5A5E">
        <w:rPr>
          <w:noProof/>
        </w:rPr>
        <w:t>4</w:t>
      </w:r>
      <w:r w:rsidR="007E1337">
        <w:rPr>
          <w:noProof/>
        </w:rPr>
        <w:fldChar w:fldCharType="end"/>
      </w:r>
      <w:bookmarkEnd w:id="129"/>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130"/>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34C43CCA" w:rsidR="0008087D" w:rsidRDefault="0008087D" w:rsidP="009F2E97">
      <w:pPr>
        <w:pStyle w:val="PhDCorpo"/>
        <w:spacing w:before="240"/>
      </w:pPr>
      <w:bookmarkStart w:id="131" w:name="_Toc310408176"/>
      <w:bookmarkStart w:id="132"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FA5A5E">
        <w:t xml:space="preserve">Figura </w:t>
      </w:r>
      <w:r w:rsidR="00FA5A5E">
        <w:rPr>
          <w:noProof/>
        </w:rPr>
        <w:t>2</w:t>
      </w:r>
      <w:r w:rsidR="00FA5A5E">
        <w:t>.</w:t>
      </w:r>
      <w:r w:rsidR="00FA5A5E">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B747CA">
      <w:pPr>
        <w:pStyle w:val="PhDFigura"/>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8">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6551A5D6" w:rsidR="0008087D" w:rsidRPr="0008087D" w:rsidRDefault="00256622" w:rsidP="00256622">
      <w:pPr>
        <w:pStyle w:val="PhDLegendaFiguras"/>
      </w:pPr>
      <w:bookmarkStart w:id="133" w:name="_Ref75006102"/>
      <w:bookmarkStart w:id="134" w:name="_Ref75006086"/>
      <w:bookmarkStart w:id="135" w:name="_Toc75087504"/>
      <w:r>
        <w:t xml:space="preserve">Figura </w:t>
      </w:r>
      <w:r w:rsidR="007E1337">
        <w:fldChar w:fldCharType="begin"/>
      </w:r>
      <w:r w:rsidR="007E1337">
        <w:instrText xml:space="preserve"> STYLEREF 1 \s </w:instrText>
      </w:r>
      <w:r w:rsidR="007E1337">
        <w:fldChar w:fldCharType="separate"/>
      </w:r>
      <w:r w:rsidR="005D5334">
        <w:rPr>
          <w:noProof/>
        </w:rPr>
        <w:t>2</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6</w:t>
      </w:r>
      <w:r w:rsidR="007E1337">
        <w:rPr>
          <w:noProof/>
        </w:rPr>
        <w:fldChar w:fldCharType="end"/>
      </w:r>
      <w:bookmarkEnd w:id="133"/>
      <w:r>
        <w:t xml:space="preserve"> - Diagrama da comunicação Bluetooth</w:t>
      </w:r>
      <w:bookmarkEnd w:id="134"/>
      <w:r w:rsidR="009F2E97">
        <w:t>.</w:t>
      </w:r>
      <w:bookmarkEnd w:id="135"/>
    </w:p>
    <w:p w14:paraId="01B4DE70" w14:textId="422CC9E3" w:rsidR="00F86CAD" w:rsidRPr="00F86CAD" w:rsidRDefault="00B63221" w:rsidP="00F86CAD">
      <w:pPr>
        <w:pStyle w:val="Ttulo2"/>
        <w:rPr>
          <w:rFonts w:ascii="NewsGotT" w:hAnsi="NewsGotT"/>
          <w:i/>
          <w:iCs/>
        </w:rPr>
      </w:pPr>
      <w:bookmarkStart w:id="136" w:name="_Toc75087616"/>
      <w:r>
        <w:rPr>
          <w:rFonts w:ascii="NewsGotT" w:hAnsi="NewsGotT"/>
        </w:rPr>
        <w:lastRenderedPageBreak/>
        <w:t xml:space="preserve">Microcontrolador e </w:t>
      </w:r>
      <w:proofErr w:type="spellStart"/>
      <w:r>
        <w:rPr>
          <w:rFonts w:ascii="NewsGotT" w:hAnsi="NewsGotT"/>
          <w:i/>
          <w:iCs/>
        </w:rPr>
        <w:t>Shield</w:t>
      </w:r>
      <w:bookmarkEnd w:id="136"/>
      <w:proofErr w:type="spellEnd"/>
    </w:p>
    <w:p w14:paraId="583E1739" w14:textId="4D5DE8E0" w:rsidR="00C70168" w:rsidRPr="00C70168" w:rsidRDefault="0052086F" w:rsidP="0052086F">
      <w:pPr>
        <w:pStyle w:val="PhDCorpo"/>
        <w:rPr>
          <w:szCs w:val="24"/>
        </w:rPr>
      </w:pPr>
      <w:r>
        <w:tab/>
      </w:r>
      <w:r w:rsidR="003A7DAB">
        <w:t xml:space="preserve">O microcontrolador </w:t>
      </w:r>
      <w:r w:rsidR="003A7DAB">
        <w:rPr>
          <w:szCs w:val="24"/>
        </w:rPr>
        <w:t>STM32F767ZI [</w:t>
      </w:r>
      <w:proofErr w:type="spellStart"/>
      <w:r w:rsidR="003A7DAB" w:rsidRPr="00284946">
        <w:rPr>
          <w:szCs w:val="24"/>
          <w:highlight w:val="yellow"/>
        </w:rPr>
        <w:t>ref</w:t>
      </w:r>
      <w:proofErr w:type="spellEnd"/>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parte superior da STM</w:t>
      </w:r>
      <w:r w:rsidR="001F60E4">
        <w:rPr>
          <w:szCs w:val="24"/>
        </w:rPr>
        <w:t>32</w:t>
      </w:r>
      <w:r w:rsidR="003A7DAB">
        <w:rPr>
          <w:szCs w:val="24"/>
        </w:rPr>
        <w:t>. Além de não ser visualmente apelativo, esta desorganização pode levar</w:t>
      </w:r>
      <w:r w:rsidR="001F60E4">
        <w:rPr>
          <w:szCs w:val="24"/>
        </w:rPr>
        <w:t>,</w:t>
      </w:r>
      <w:r w:rsidR="003A7DAB">
        <w:rPr>
          <w:szCs w:val="24"/>
        </w:rPr>
        <w:t xml:space="preserve"> </w:t>
      </w:r>
      <w:r w:rsidR="001F60E4">
        <w:rPr>
          <w:szCs w:val="24"/>
        </w:rPr>
        <w:t xml:space="preserve">entre outros, </w:t>
      </w:r>
      <w:r w:rsidR="003A7DAB">
        <w:rPr>
          <w:szCs w:val="24"/>
        </w:rPr>
        <w:t xml:space="preserve">a problemas de ruído e </w:t>
      </w:r>
      <w:r w:rsidR="001F60E4">
        <w:rPr>
          <w:szCs w:val="24"/>
        </w:rPr>
        <w:t xml:space="preserve">de </w:t>
      </w:r>
      <w:r w:rsidR="003A7DAB">
        <w:rPr>
          <w:szCs w:val="24"/>
        </w:rPr>
        <w:t xml:space="preserve">maus contactos.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3A7DAB">
        <w:rPr>
          <w:szCs w:val="24"/>
        </w:rPr>
        <w:t>.</w:t>
      </w:r>
    </w:p>
    <w:p w14:paraId="36CED529" w14:textId="676B2099"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FA5A5E">
        <w:t xml:space="preserve">Figura </w:t>
      </w:r>
      <w:r w:rsidR="00FA5A5E">
        <w:rPr>
          <w:noProof/>
        </w:rPr>
        <w:t>2</w:t>
      </w:r>
      <w:r w:rsidR="00FA5A5E">
        <w:t>.</w:t>
      </w:r>
      <w:r w:rsidR="00FA5A5E">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commentRangeStart w:id="137"/>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7932" cy="3706721"/>
                          </a:xfrm>
                          <a:prstGeom prst="rect">
                            <a:avLst/>
                          </a:prstGeom>
                        </pic:spPr>
                      </pic:pic>
                    </a:graphicData>
                  </a:graphic>
                </wp:inline>
              </w:drawing>
            </w:r>
            <w:commentRangeEnd w:id="137"/>
            <w:r w:rsidR="00662F45">
              <w:rPr>
                <w:rStyle w:val="Refdecomentrio"/>
                <w:rFonts w:ascii="NewsGotT" w:hAnsi="NewsGotT"/>
                <w:bCs w:val="0"/>
              </w:rPr>
              <w:commentReference w:id="137"/>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07D76DAD" w:rsidR="00045F5F" w:rsidRPr="005D519A" w:rsidRDefault="0046756E" w:rsidP="0046756E">
      <w:pPr>
        <w:pStyle w:val="PhDLegendaFiguras"/>
      </w:pPr>
      <w:bookmarkStart w:id="138" w:name="_Ref75003317"/>
      <w:bookmarkStart w:id="139" w:name="_Toc75087505"/>
      <w:r>
        <w:t xml:space="preserve">Figura </w:t>
      </w:r>
      <w:r w:rsidR="007E1337">
        <w:fldChar w:fldCharType="begin"/>
      </w:r>
      <w:r w:rsidR="007E1337">
        <w:instrText xml:space="preserve"> STYLEREF 1 \s </w:instrText>
      </w:r>
      <w:r w:rsidR="007E1337">
        <w:fldChar w:fldCharType="separate"/>
      </w:r>
      <w:r w:rsidR="005D5334">
        <w:rPr>
          <w:noProof/>
        </w:rPr>
        <w:t>2</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7</w:t>
      </w:r>
      <w:r w:rsidR="007E1337">
        <w:rPr>
          <w:noProof/>
        </w:rPr>
        <w:fldChar w:fldCharType="end"/>
      </w:r>
      <w:bookmarkEnd w:id="138"/>
      <w:r>
        <w:t xml:space="preserve"> - </w:t>
      </w:r>
      <w:proofErr w:type="spellStart"/>
      <w:r w:rsidRPr="00B747CA">
        <w:rPr>
          <w:i/>
        </w:rPr>
        <w:t>Shield</w:t>
      </w:r>
      <w:proofErr w:type="spellEnd"/>
      <w:r w:rsidRPr="00E229E9">
        <w:t xml:space="preserve"> </w:t>
      </w:r>
      <w:r w:rsidR="001F60E4">
        <w:t xml:space="preserve">desenvolvida: </w:t>
      </w:r>
      <w:r w:rsidRPr="00E229E9">
        <w:t xml:space="preserve">(a) </w:t>
      </w:r>
      <w:r w:rsidR="001F60E4" w:rsidRPr="00B747CA">
        <w:rPr>
          <w:i/>
        </w:rPr>
        <w:t>Layout</w:t>
      </w:r>
      <w:r w:rsidR="001F60E4">
        <w:t xml:space="preserve"> da PCB desenvolvida em </w:t>
      </w:r>
      <w:proofErr w:type="spellStart"/>
      <w:r w:rsidR="001F60E4">
        <w:t>KiCad</w:t>
      </w:r>
      <w:proofErr w:type="spellEnd"/>
      <w:r w:rsidRPr="00E229E9">
        <w:t xml:space="preserve">; (b) </w:t>
      </w:r>
      <w:r w:rsidR="001F60E4">
        <w:t>PCB já totalmente montada</w:t>
      </w:r>
      <w:r w:rsidRPr="00E229E9">
        <w:t>.</w:t>
      </w:r>
      <w:bookmarkEnd w:id="139"/>
    </w:p>
    <w:p w14:paraId="2D641756" w14:textId="609C5CA1" w:rsidR="0030507B" w:rsidRPr="00665386" w:rsidRDefault="00EF64B1" w:rsidP="00665386">
      <w:pPr>
        <w:pStyle w:val="Ttulo2"/>
        <w:rPr>
          <w:rFonts w:ascii="NewsGotT" w:hAnsi="NewsGotT"/>
        </w:rPr>
      </w:pPr>
      <w:bookmarkStart w:id="140" w:name="_Ref63896831"/>
      <w:bookmarkStart w:id="141" w:name="_Ref63896835"/>
      <w:bookmarkStart w:id="142" w:name="_Toc75087617"/>
      <w:r>
        <w:rPr>
          <w:rFonts w:ascii="NewsGotT" w:hAnsi="NewsGotT"/>
        </w:rPr>
        <w:lastRenderedPageBreak/>
        <w:t xml:space="preserve">Circuito de </w:t>
      </w:r>
      <w:r w:rsidR="002E1BDD">
        <w:rPr>
          <w:rFonts w:ascii="NewsGotT" w:hAnsi="NewsGotT"/>
        </w:rPr>
        <w:t>A</w:t>
      </w:r>
      <w:r>
        <w:rPr>
          <w:rFonts w:ascii="NewsGotT" w:hAnsi="NewsGotT"/>
        </w:rPr>
        <w:t>limentação</w:t>
      </w:r>
      <w:bookmarkEnd w:id="140"/>
      <w:bookmarkEnd w:id="141"/>
      <w:bookmarkEnd w:id="142"/>
    </w:p>
    <w:p w14:paraId="07ACE1AD" w14:textId="7AF59D9A"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evitando 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w:t>
      </w:r>
      <w:r w:rsidRPr="00B747CA">
        <w:rPr>
          <w:highlight w:val="yellow"/>
        </w:rPr>
        <w:t>em paralelo com a carga</w:t>
      </w:r>
      <w:r>
        <w:t>.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FA5A5E">
        <w:t xml:space="preserve">Figura </w:t>
      </w:r>
      <w:r w:rsidR="00FA5A5E">
        <w:rPr>
          <w:noProof/>
        </w:rPr>
        <w:t>2</w:t>
      </w:r>
      <w:r w:rsidR="00FA5A5E">
        <w:t>.</w:t>
      </w:r>
      <w:r w:rsidR="00FA5A5E">
        <w:rPr>
          <w:noProof/>
        </w:rPr>
        <w:t>8</w:t>
      </w:r>
      <w:r w:rsidR="00697C8D">
        <w:fldChar w:fldCharType="end"/>
      </w:r>
      <w:r>
        <w:t>.</w:t>
      </w:r>
    </w:p>
    <w:p w14:paraId="216D1826" w14:textId="77777777" w:rsidR="00665386" w:rsidRDefault="00665386" w:rsidP="00665386">
      <w:pPr>
        <w:pStyle w:val="PhDFigura"/>
      </w:pPr>
      <w:commentRangeStart w:id="143"/>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1">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commentRangeEnd w:id="143"/>
      <w:r w:rsidR="001F60E4">
        <w:rPr>
          <w:rStyle w:val="Refdecomentrio"/>
          <w:rFonts w:ascii="NewsGotT" w:hAnsi="NewsGotT"/>
          <w:bCs w:val="0"/>
        </w:rPr>
        <w:commentReference w:id="143"/>
      </w:r>
    </w:p>
    <w:p w14:paraId="0E5A6A24" w14:textId="6446BF74" w:rsidR="00665386" w:rsidRDefault="00665386" w:rsidP="00665386">
      <w:pPr>
        <w:pStyle w:val="PhDLegendaFiguras"/>
      </w:pPr>
      <w:bookmarkStart w:id="144" w:name="_Ref74950097"/>
      <w:bookmarkStart w:id="145" w:name="_Toc75087506"/>
      <w:r>
        <w:t xml:space="preserve">Figura </w:t>
      </w:r>
      <w:r w:rsidR="007E1337">
        <w:fldChar w:fldCharType="begin"/>
      </w:r>
      <w:r w:rsidR="007E1337">
        <w:instrText xml:space="preserve"> STYLEREF 1 \s </w:instrText>
      </w:r>
      <w:r w:rsidR="007E1337">
        <w:fldChar w:fldCharType="separate"/>
      </w:r>
      <w:r w:rsidR="005D5334">
        <w:rPr>
          <w:noProof/>
        </w:rPr>
        <w:t>2</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8</w:t>
      </w:r>
      <w:r w:rsidR="007E1337">
        <w:rPr>
          <w:noProof/>
        </w:rPr>
        <w:fldChar w:fldCharType="end"/>
      </w:r>
      <w:bookmarkEnd w:id="144"/>
      <w:r>
        <w:t xml:space="preserve"> - </w:t>
      </w:r>
      <w:r w:rsidRPr="00CD76CE">
        <w:t>Esquema de ligação das baterias e BMS.</w:t>
      </w:r>
      <w:bookmarkEnd w:id="145"/>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20805AE5" w:rsidR="00BC03BE" w:rsidRDefault="00665386" w:rsidP="00BC03BE">
      <w:pPr>
        <w:pStyle w:val="PhDCorpo"/>
      </w:pPr>
      <w:r>
        <w:tab/>
        <w:t>De forma a obter tensões de 3</w:t>
      </w:r>
      <w:del w:id="146" w:author="Luis André Magalhães Barros" w:date="2021-06-21T12:02:00Z">
        <w:r w:rsidDel="005544FD">
          <w:delText>.</w:delText>
        </w:r>
      </w:del>
      <w:ins w:id="147" w:author="Luis André Magalhães Barros" w:date="2021-06-21T12:02:00Z">
        <w:r w:rsidR="005544FD">
          <w:t>,</w:t>
        </w:r>
      </w:ins>
      <w:r>
        <w:t>3</w:t>
      </w:r>
      <w:ins w:id="148" w:author="Luis André Magalhães Barros" w:date="2021-06-21T12:02:00Z">
        <w:r w:rsidR="005544FD">
          <w:t xml:space="preserve"> </w:t>
        </w:r>
      </w:ins>
      <w:r>
        <w:t xml:space="preserve">V e 5 V, necessárias para alimentação de sensores e módulos do DWR, usou-se uma fonte de alimentação para </w:t>
      </w:r>
      <w:proofErr w:type="spellStart"/>
      <w:r w:rsidRPr="00B46397">
        <w:rPr>
          <w:i/>
          <w:iCs/>
        </w:rPr>
        <w:t>breadboard</w:t>
      </w:r>
      <w:proofErr w:type="spellEnd"/>
      <w:r>
        <w:t xml:space="preserve"> </w:t>
      </w:r>
      <w:r w:rsidR="00BC03BE">
        <w:t>3</w:t>
      </w:r>
      <w:del w:id="149" w:author="Luis André Magalhães Barros" w:date="2021-06-21T12:02:00Z">
        <w:r w:rsidR="00BC03BE" w:rsidDel="005544FD">
          <w:delText>.</w:delText>
        </w:r>
      </w:del>
      <w:ins w:id="150" w:author="Luis André Magalhães Barros" w:date="2021-06-21T12:02:00Z">
        <w:r w:rsidR="005544FD">
          <w:t>,</w:t>
        </w:r>
      </w:ins>
      <w:r w:rsidR="00BC03BE">
        <w:t>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micro</w:t>
      </w:r>
      <w:r>
        <w:t xml:space="preserve"> USB. Para o efeito</w:t>
      </w:r>
      <w:r w:rsidR="00BC03BE">
        <w:t xml:space="preserve">, </w:t>
      </w:r>
      <w:r>
        <w:t>usou-se um circuito abaixador para 5</w:t>
      </w:r>
      <w:ins w:id="151" w:author="Luis André Magalhães Barros" w:date="2021-06-21T12:02:00Z">
        <w:r w:rsidR="005544FD">
          <w:t xml:space="preserve"> </w:t>
        </w:r>
      </w:ins>
      <w:r>
        <w:t>V, com quatro portas USB, que tem como entrada os 12</w:t>
      </w:r>
      <w:ins w:id="152" w:author="Luis André Magalhães Barros" w:date="2021-06-21T12:02:00Z">
        <w:r w:rsidR="005544FD">
          <w:t xml:space="preserve"> </w:t>
        </w:r>
      </w:ins>
      <w:r>
        <w:t xml:space="preserve">V provenientes </w:t>
      </w:r>
      <w:r w:rsidR="00BC03BE">
        <w:t xml:space="preserve">do circuito de alimentação. Optou-se por alimentar a STM </w:t>
      </w:r>
      <w:r w:rsidR="00BC03BE">
        <w:lastRenderedPageBreak/>
        <w:t xml:space="preserve">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32"/>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131"/>
      <w:bookmarkEnd w:id="132"/>
      <w:r w:rsidR="006A6AAA">
        <w:rPr>
          <w:rFonts w:ascii="NewsGotT" w:hAnsi="NewsGotT"/>
        </w:rPr>
        <w:t xml:space="preserve"> </w:t>
      </w:r>
      <w:bookmarkStart w:id="153" w:name="_Toc75087618"/>
      <w:r w:rsidR="004A0173">
        <w:rPr>
          <w:rFonts w:ascii="NewsGotT" w:hAnsi="NewsGotT"/>
        </w:rPr>
        <w:t>Implementação em Software</w:t>
      </w:r>
      <w:bookmarkEnd w:id="153"/>
    </w:p>
    <w:p w14:paraId="540CB221" w14:textId="3A721D46" w:rsidR="00437DBF" w:rsidRDefault="00437DBF" w:rsidP="00626C7F">
      <w:pPr>
        <w:pStyle w:val="Ttulo2"/>
        <w:rPr>
          <w:rFonts w:ascii="NewsGotT" w:hAnsi="NewsGotT"/>
        </w:rPr>
      </w:pPr>
      <w:bookmarkStart w:id="154" w:name="_Toc310408175"/>
      <w:bookmarkStart w:id="155" w:name="_Toc471578955"/>
      <w:bookmarkStart w:id="156" w:name="_Ref75024049"/>
      <w:bookmarkStart w:id="157" w:name="_Toc75087619"/>
      <w:r w:rsidRPr="00B66544">
        <w:rPr>
          <w:rFonts w:ascii="NewsGotT" w:hAnsi="NewsGotT"/>
        </w:rPr>
        <w:t>Introdução</w:t>
      </w:r>
      <w:bookmarkEnd w:id="154"/>
      <w:bookmarkEnd w:id="155"/>
      <w:bookmarkEnd w:id="156"/>
      <w:bookmarkEnd w:id="157"/>
    </w:p>
    <w:p w14:paraId="3CC7C61F" w14:textId="6DA78F05"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FA5A5E">
        <w:t xml:space="preserve">Figura </w:t>
      </w:r>
      <w:r w:rsidR="00FA5A5E">
        <w:rPr>
          <w:noProof/>
        </w:rPr>
        <w:t>3</w:t>
      </w:r>
      <w:r w:rsidR="00FA5A5E">
        <w:t>.</w:t>
      </w:r>
      <w:r w:rsidR="00FA5A5E">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5E26298A">
            <wp:extent cx="5672331" cy="3800902"/>
            <wp:effectExtent l="0" t="0" r="508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506" cy="3810400"/>
                    </a:xfrm>
                    <a:prstGeom prst="rect">
                      <a:avLst/>
                    </a:prstGeom>
                    <a:noFill/>
                    <a:ln>
                      <a:noFill/>
                    </a:ln>
                  </pic:spPr>
                </pic:pic>
              </a:graphicData>
            </a:graphic>
          </wp:inline>
        </w:drawing>
      </w:r>
    </w:p>
    <w:p w14:paraId="570856EC" w14:textId="5407BDAE" w:rsidR="000578FF" w:rsidRPr="000578FF" w:rsidRDefault="000578FF" w:rsidP="000578FF">
      <w:pPr>
        <w:pStyle w:val="PhDLegendaFiguras"/>
      </w:pPr>
      <w:bookmarkStart w:id="158" w:name="_Ref74989965"/>
      <w:bookmarkStart w:id="159" w:name="_Toc75087507"/>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w:t>
      </w:r>
      <w:r w:rsidR="007E1337">
        <w:rPr>
          <w:noProof/>
        </w:rPr>
        <w:fldChar w:fldCharType="end"/>
      </w:r>
      <w:bookmarkEnd w:id="158"/>
      <w:r>
        <w:t xml:space="preserve"> - </w:t>
      </w:r>
      <w:r w:rsidRPr="003D5024">
        <w:t>Diagrama da máquina de estados.</w:t>
      </w:r>
      <w:bookmarkEnd w:id="159"/>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xml:space="preserve">. Após </w:t>
      </w:r>
      <w:r w:rsidRPr="000578FF">
        <w:lastRenderedPageBreak/>
        <w:t>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B747CA">
        <w:rPr>
          <w:i/>
        </w:rPr>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w:t>
      </w:r>
      <w:commentRangeStart w:id="160"/>
      <w:r w:rsidRPr="000578FF">
        <w:t>Uma vez neste estado, o DWR precisa da intervenção de um responsável para que possa voltar ao seu estado de funcionamento normal.</w:t>
      </w:r>
      <w:commentRangeEnd w:id="160"/>
      <w:r w:rsidR="009102DA">
        <w:rPr>
          <w:rStyle w:val="Refdecomentrio"/>
          <w:rFonts w:eastAsia="Times New Roman"/>
          <w:lang w:eastAsia="pt-PT"/>
        </w:rPr>
        <w:commentReference w:id="160"/>
      </w:r>
    </w:p>
    <w:p w14:paraId="7869DE0D" w14:textId="5FA8BE02" w:rsidR="006A6AAA" w:rsidRDefault="00031108" w:rsidP="006A6AAA">
      <w:pPr>
        <w:pStyle w:val="Ttulo2"/>
        <w:rPr>
          <w:rFonts w:ascii="NewsGotT" w:hAnsi="NewsGotT"/>
        </w:rPr>
      </w:pPr>
      <w:bookmarkStart w:id="161" w:name="_Toc75087620"/>
      <w:r>
        <w:rPr>
          <w:rFonts w:ascii="NewsGotT" w:hAnsi="NewsGotT"/>
        </w:rPr>
        <w:t>Periféricos</w:t>
      </w:r>
      <w:bookmarkEnd w:id="161"/>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162" w:name="_Toc75087621"/>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162"/>
    </w:p>
    <w:p w14:paraId="7306308F" w14:textId="10321E78"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9F2E97">
        <w:t xml:space="preserve">Figura </w:t>
      </w:r>
      <w:r w:rsidR="009F2E97">
        <w:rPr>
          <w:noProof/>
        </w:rPr>
        <w:t>3</w:t>
      </w:r>
      <w:r w:rsidR="009F2E97">
        <w:t>.</w:t>
      </w:r>
      <w:r w:rsidR="009F2E97">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0EE9F704" w:rsidR="001F5275" w:rsidRPr="00817DC6" w:rsidRDefault="001F5275" w:rsidP="00817DC6">
      <w:pPr>
        <w:pStyle w:val="PhDLegendaFiguras"/>
        <w:rPr>
          <w:sz w:val="24"/>
          <w:szCs w:val="24"/>
        </w:rPr>
      </w:pPr>
      <w:bookmarkStart w:id="163" w:name="_Ref74908122"/>
      <w:bookmarkStart w:id="164" w:name="_Toc75087508"/>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w:t>
      </w:r>
      <w:r w:rsidR="007E1337">
        <w:rPr>
          <w:noProof/>
        </w:rPr>
        <w:fldChar w:fldCharType="end"/>
      </w:r>
      <w:bookmarkEnd w:id="163"/>
      <w:r>
        <w:t xml:space="preserve"> - </w:t>
      </w:r>
      <w:r w:rsidRPr="00DE605B">
        <w:t>Exemplo de transferência do DMA</w:t>
      </w:r>
      <w:r>
        <w:t>.</w:t>
      </w:r>
      <w:bookmarkEnd w:id="164"/>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51A027E7" w14:textId="39C66974" w:rsidR="009F2E97" w:rsidRDefault="004E29E0" w:rsidP="004F33DC">
      <w:pPr>
        <w:pStyle w:val="PhDCorpo"/>
      </w:pPr>
      <w:r>
        <w:rPr>
          <w:highlight w:val="yellow"/>
        </w:rPr>
        <w:t xml:space="preserve">Falta </w:t>
      </w:r>
      <w:proofErr w:type="spellStart"/>
      <w:r w:rsidR="009F2E97" w:rsidRPr="009A7368">
        <w:rPr>
          <w:highlight w:val="yellow"/>
        </w:rPr>
        <w:t>DMAs</w:t>
      </w:r>
      <w:proofErr w:type="spellEnd"/>
      <w:r w:rsidR="009F2E97" w:rsidRPr="009A7368">
        <w:rPr>
          <w:highlight w:val="yellow"/>
        </w:rPr>
        <w:t xml:space="preserve"> utilizados</w:t>
      </w:r>
    </w:p>
    <w:p w14:paraId="16E7E83C" w14:textId="59AD079E" w:rsidR="00031108" w:rsidRDefault="00031108" w:rsidP="00031108">
      <w:pPr>
        <w:pStyle w:val="Ttulo3"/>
        <w:numPr>
          <w:ilvl w:val="2"/>
          <w:numId w:val="23"/>
        </w:numPr>
        <w:rPr>
          <w:rFonts w:ascii="NewsGotT" w:hAnsi="NewsGotT"/>
        </w:rPr>
      </w:pPr>
      <w:bookmarkStart w:id="165" w:name="_Toc75087622"/>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165"/>
    </w:p>
    <w:p w14:paraId="181FCBA9" w14:textId="6252983D"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9102DA">
        <w:t>). Esta representação encontra-se exposta na</w:t>
      </w:r>
      <w:r w:rsidR="00FA5A5E">
        <w:t xml:space="preserve"> </w:t>
      </w:r>
      <w:r w:rsidR="00FA5A5E">
        <w:fldChar w:fldCharType="begin"/>
      </w:r>
      <w:r w:rsidR="00FA5A5E">
        <w:instrText xml:space="preserve"> REF _Ref74902852 \h </w:instrText>
      </w:r>
      <w:r w:rsidR="00FA5A5E">
        <w:fldChar w:fldCharType="separate"/>
      </w:r>
      <w:r w:rsidR="00FA5A5E">
        <w:t xml:space="preserve">Figura </w:t>
      </w:r>
      <w:r w:rsidR="00FA5A5E">
        <w:rPr>
          <w:noProof/>
        </w:rPr>
        <w:t>3</w:t>
      </w:r>
      <w:r w:rsidR="00FA5A5E">
        <w:t>.</w:t>
      </w:r>
      <w:r w:rsidR="00FA5A5E">
        <w:rPr>
          <w:noProof/>
        </w:rPr>
        <w:t>3</w:t>
      </w:r>
      <w:r w:rsidR="00FA5A5E">
        <w:fldChar w:fldCharType="end"/>
      </w:r>
      <w:r w:rsidR="00FA5A5E">
        <w:t>. Um ADC a</w:t>
      </w:r>
      <w:r w:rsidR="00237EAD">
        <w:t>penas realiza leituras correta</w:t>
      </w:r>
      <w:r w:rsidR="004F33DC">
        <w:t>s</w:t>
      </w:r>
      <w:r w:rsidR="00237EAD">
        <w:t xml:space="preserve"> para valores de entrada compreendidos entre 0</w:t>
      </w:r>
      <w:r w:rsidR="009102DA">
        <w:t> </w:t>
      </w:r>
      <w:r w:rsidR="00237EAD">
        <w:t>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3800498C" w:rsidR="00FA5A5E" w:rsidRPr="00FA5A5E" w:rsidRDefault="00FA5A5E" w:rsidP="00FA5A5E">
      <w:pPr>
        <w:pStyle w:val="PhDLegendaFiguras"/>
        <w:rPr>
          <w:sz w:val="24"/>
          <w:szCs w:val="24"/>
        </w:rPr>
      </w:pPr>
      <w:bookmarkStart w:id="166" w:name="_Ref74902852"/>
      <w:bookmarkStart w:id="167" w:name="_Toc74931608"/>
      <w:bookmarkStart w:id="168" w:name="_Toc75087509"/>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3</w:t>
      </w:r>
      <w:r w:rsidR="007E1337">
        <w:rPr>
          <w:noProof/>
        </w:rPr>
        <w:fldChar w:fldCharType="end"/>
      </w:r>
      <w:bookmarkEnd w:id="166"/>
      <w:r>
        <w:t xml:space="preserve"> - C</w:t>
      </w:r>
      <w:r w:rsidRPr="004A391D">
        <w:t>onversor por aproximação sucessiva</w:t>
      </w:r>
      <w:r>
        <w:t>.</w:t>
      </w:r>
      <w:bookmarkEnd w:id="167"/>
      <w:bookmarkEnd w:id="168"/>
    </w:p>
    <w:p w14:paraId="0572E3E7" w14:textId="005A53C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FA5A5E">
        <w:t xml:space="preserve">Figura </w:t>
      </w:r>
      <w:r w:rsidR="00FA5A5E">
        <w:rPr>
          <w:noProof/>
        </w:rPr>
        <w:t>3</w:t>
      </w:r>
      <w:r w:rsidR="00FA5A5E">
        <w:t>.</w:t>
      </w:r>
      <w:r w:rsidR="00FA5A5E">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CD2B0F">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CD2B0F">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CD2B0F">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CD2B0F">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5E0C673A" w:rsidR="004D4545" w:rsidRDefault="005A0C44" w:rsidP="001F5275">
      <w:pPr>
        <w:pStyle w:val="PhDLegendaFiguras"/>
      </w:pPr>
      <w:bookmarkStart w:id="169" w:name="_Ref74905032"/>
      <w:bookmarkStart w:id="170" w:name="_Toc75087510"/>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4</w:t>
      </w:r>
      <w:r w:rsidR="007E1337">
        <w:rPr>
          <w:noProof/>
        </w:rPr>
        <w:fldChar w:fldCharType="end"/>
      </w:r>
      <w:bookmarkEnd w:id="169"/>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170"/>
    </w:p>
    <w:p w14:paraId="2CDD4935" w14:textId="6BA0335D" w:rsidR="005F67C5" w:rsidRPr="005F67C5" w:rsidRDefault="005F67C5" w:rsidP="005F67C5">
      <w:pPr>
        <w:pStyle w:val="PhDCorpo"/>
      </w:pPr>
      <w:r>
        <w:tab/>
        <w:t xml:space="preserve">Neste projeto, foram utilizados dois </w:t>
      </w:r>
      <w:proofErr w:type="spellStart"/>
      <w:r>
        <w:t>ADCs</w:t>
      </w:r>
      <w:proofErr w:type="spellEnd"/>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 (</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0E9A0478" w:rsidR="00031108" w:rsidRDefault="00031108" w:rsidP="00031108">
      <w:pPr>
        <w:pStyle w:val="Ttulo3"/>
        <w:numPr>
          <w:ilvl w:val="2"/>
          <w:numId w:val="23"/>
        </w:numPr>
        <w:rPr>
          <w:rFonts w:ascii="NewsGotT" w:hAnsi="NewsGotT"/>
          <w:i/>
          <w:iCs/>
        </w:rPr>
      </w:pPr>
      <w:bookmarkStart w:id="171" w:name="_Toc75087623"/>
      <w:r>
        <w:rPr>
          <w:rFonts w:ascii="NewsGotT" w:hAnsi="NewsGotT"/>
          <w:i/>
          <w:iCs/>
        </w:rPr>
        <w:lastRenderedPageBreak/>
        <w:t>TIMER</w:t>
      </w:r>
      <w:bookmarkEnd w:id="171"/>
    </w:p>
    <w:p w14:paraId="01A06578" w14:textId="3D0E82BF"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B747CA">
        <w:rPr>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s, gerar sinais a várias frequências, sinais de saída modulados por largura de pulso (</w:t>
      </w:r>
      <w:commentRangeStart w:id="172"/>
      <w:r w:rsidR="000A06E2" w:rsidRPr="00604357">
        <w:t>PWM</w:t>
      </w:r>
      <w:commentRangeEnd w:id="172"/>
      <w:r w:rsidR="00A75B56">
        <w:rPr>
          <w:rStyle w:val="Refdecomentrio"/>
          <w:rFonts w:eastAsia="Times New Roman"/>
          <w:lang w:eastAsia="pt-PT"/>
        </w:rPr>
        <w:commentReference w:id="172"/>
      </w:r>
      <w:r w:rsidR="000A06E2" w:rsidRPr="00604357">
        <w:t xml:space="preserve">)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FA5A5E">
        <w:t xml:space="preserve">Tabela </w:t>
      </w:r>
      <w:r w:rsidR="00FA5A5E">
        <w:rPr>
          <w:noProof/>
        </w:rPr>
        <w:t>3</w:t>
      </w:r>
      <w:r w:rsidR="00FA5A5E">
        <w:t>.</w:t>
      </w:r>
      <w:r w:rsidR="00FA5A5E">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6C27FACF" w:rsidR="00937937" w:rsidRDefault="00937937" w:rsidP="00937937">
      <w:pPr>
        <w:pStyle w:val="PhDLegendaTabela"/>
      </w:pPr>
      <w:bookmarkStart w:id="173" w:name="_Ref74918382"/>
      <w:bookmarkStart w:id="174" w:name="_Toc75087543"/>
      <w:r>
        <w:t xml:space="preserve">Tabela </w:t>
      </w:r>
      <w:r w:rsidR="007E1337">
        <w:fldChar w:fldCharType="begin"/>
      </w:r>
      <w:r w:rsidR="007E1337">
        <w:instrText xml:space="preserve"> STYLEREF 1 \s </w:instrText>
      </w:r>
      <w:r w:rsidR="007E1337">
        <w:fldChar w:fldCharType="separate"/>
      </w:r>
      <w:r w:rsidR="00FA5A5E">
        <w:rPr>
          <w:noProof/>
        </w:rPr>
        <w:t>3</w:t>
      </w:r>
      <w:r w:rsidR="007E1337">
        <w:rPr>
          <w:noProof/>
        </w:rPr>
        <w:fldChar w:fldCharType="end"/>
      </w:r>
      <w:r w:rsidR="00546D28">
        <w:t>.</w:t>
      </w:r>
      <w:r w:rsidR="007E1337">
        <w:fldChar w:fldCharType="begin"/>
      </w:r>
      <w:r w:rsidR="007E1337">
        <w:instrText xml:space="preserve"> SEQ Tabela \* ARABIC \s 1 </w:instrText>
      </w:r>
      <w:r w:rsidR="007E1337">
        <w:fldChar w:fldCharType="separate"/>
      </w:r>
      <w:r w:rsidR="00FA5A5E">
        <w:rPr>
          <w:noProof/>
        </w:rPr>
        <w:t>1</w:t>
      </w:r>
      <w:r w:rsidR="007E1337">
        <w:rPr>
          <w:noProof/>
        </w:rPr>
        <w:fldChar w:fldCharType="end"/>
      </w:r>
      <w:bookmarkEnd w:id="173"/>
      <w:r>
        <w:t xml:space="preserve"> - </w:t>
      </w:r>
      <w:r w:rsidRPr="00610735">
        <w:t xml:space="preserve">Mapeamento dos </w:t>
      </w:r>
      <w:r w:rsidR="003F0510">
        <w:rPr>
          <w:i/>
          <w:iCs/>
        </w:rPr>
        <w:t>t</w:t>
      </w:r>
      <w:r w:rsidRPr="003F0510">
        <w:rPr>
          <w:i/>
          <w:iCs/>
        </w:rPr>
        <w:t>imers</w:t>
      </w:r>
      <w:r>
        <w:t>.</w:t>
      </w:r>
      <w:bookmarkEnd w:id="174"/>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02CDB645"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FA5A5E" w:rsidRPr="00B66544">
        <w:t>(</w:t>
      </w:r>
      <w:r w:rsidR="00FA5A5E">
        <w:rPr>
          <w:noProof/>
        </w:rPr>
        <w:t>3</w:t>
      </w:r>
      <w:r w:rsidR="00FA5A5E" w:rsidRPr="00B66544">
        <w:t>.</w:t>
      </w:r>
      <w:r w:rsidR="00FA5A5E">
        <w:rPr>
          <w:noProof/>
        </w:rPr>
        <w:t>1</w:t>
      </w:r>
      <w:r w:rsidR="00FA5A5E"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CD2B0F">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5D91D93E" w:rsidR="00937937" w:rsidRPr="00B66544" w:rsidRDefault="00937937" w:rsidP="00937937">
            <w:pPr>
              <w:pStyle w:val="PhDCorpo"/>
            </w:pPr>
            <w:bookmarkStart w:id="175" w:name="_Ref63607109"/>
            <w:bookmarkStart w:id="176" w:name="_Ref63607414"/>
            <w:r w:rsidRPr="00B66544">
              <w:t>(</w:t>
            </w:r>
            <w:r w:rsidR="007E1337">
              <w:fldChar w:fldCharType="begin"/>
            </w:r>
            <w:r w:rsidR="007E1337">
              <w:instrText xml:space="preserve"> STYLEREF 1 \s </w:instrText>
            </w:r>
            <w:r w:rsidR="007E1337">
              <w:fldChar w:fldCharType="separate"/>
            </w:r>
            <w:r w:rsidR="00FA5A5E">
              <w:rPr>
                <w:noProof/>
              </w:rPr>
              <w:t>3</w:t>
            </w:r>
            <w:r w:rsidR="007E1337">
              <w:rPr>
                <w:noProof/>
              </w:rPr>
              <w:fldChar w:fldCharType="end"/>
            </w:r>
            <w:r w:rsidRPr="00B66544">
              <w:t>.</w:t>
            </w:r>
            <w:r w:rsidR="007E1337">
              <w:fldChar w:fldCharType="begin"/>
            </w:r>
            <w:r w:rsidR="007E1337">
              <w:instrText xml:space="preserve"> SEQ Equação \* ARABIC \s 1 </w:instrText>
            </w:r>
            <w:r w:rsidR="007E1337">
              <w:fldChar w:fldCharType="separate"/>
            </w:r>
            <w:r w:rsidR="00FA5A5E">
              <w:rPr>
                <w:noProof/>
              </w:rPr>
              <w:t>1</w:t>
            </w:r>
            <w:r w:rsidR="007E1337">
              <w:rPr>
                <w:noProof/>
              </w:rPr>
              <w:fldChar w:fldCharType="end"/>
            </w:r>
            <w:bookmarkStart w:id="177" w:name="_Ref74919170"/>
            <w:bookmarkEnd w:id="175"/>
            <w:r w:rsidRPr="00B66544">
              <w:t>)</w:t>
            </w:r>
            <w:bookmarkEnd w:id="176"/>
            <w:bookmarkEnd w:id="177"/>
          </w:p>
        </w:tc>
      </w:tr>
    </w:tbl>
    <w:p w14:paraId="45AA2432" w14:textId="1DEAAB82"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w:t>
      </w:r>
      <w:commentRangeStart w:id="178"/>
      <w:r w:rsidR="00894057">
        <w:t>PID</w:t>
      </w:r>
      <w:commentRangeEnd w:id="178"/>
      <w:r w:rsidR="00A75B56">
        <w:rPr>
          <w:rStyle w:val="Refdecomentrio"/>
          <w:rFonts w:eastAsia="Times New Roman"/>
          <w:lang w:eastAsia="pt-PT"/>
        </w:rPr>
        <w:commentReference w:id="178"/>
      </w:r>
      <w:r w:rsidR="00894057">
        <w:t xml:space="preserve">, sensor de obstáculos e do </w:t>
      </w:r>
      <w:proofErr w:type="spellStart"/>
      <w:r w:rsidR="00894057" w:rsidRPr="00E20C8D">
        <w:rPr>
          <w:rStyle w:val="PhDInglsCarter"/>
          <w:lang w:val="pt-PT"/>
        </w:rPr>
        <w:t>debounce</w:t>
      </w:r>
      <w:proofErr w:type="spellEnd"/>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179" w:name="_Toc75087624"/>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179"/>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67B45D3D"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FA5A5E">
        <w:t xml:space="preserve">Tabela </w:t>
      </w:r>
      <w:r w:rsidR="00FA5A5E">
        <w:rPr>
          <w:noProof/>
        </w:rPr>
        <w:t>3</w:t>
      </w:r>
      <w:r w:rsidR="00FA5A5E">
        <w:t>.</w:t>
      </w:r>
      <w:r w:rsidR="00FA5A5E">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FA5A5E">
        <w:t xml:space="preserve">Figura </w:t>
      </w:r>
      <w:r w:rsidR="00FA5A5E">
        <w:rPr>
          <w:noProof/>
        </w:rPr>
        <w:t>3</w:t>
      </w:r>
      <w:r w:rsidR="00FA5A5E">
        <w:t>.</w:t>
      </w:r>
      <w:r w:rsidR="00FA5A5E">
        <w:rPr>
          <w:noProof/>
        </w:rPr>
        <w:t>5</w:t>
      </w:r>
      <w:r w:rsidR="00812F25">
        <w:fldChar w:fldCharType="end"/>
      </w:r>
      <w:r w:rsidRPr="00912D6E">
        <w:t>.</w:t>
      </w:r>
    </w:p>
    <w:p w14:paraId="60A632F1" w14:textId="68FCBE1A" w:rsidR="00017FFB" w:rsidRDefault="00017FFB" w:rsidP="00017FFB">
      <w:pPr>
        <w:pStyle w:val="PhDLegendaTabela"/>
      </w:pPr>
      <w:bookmarkStart w:id="180" w:name="_Ref74938661"/>
      <w:bookmarkStart w:id="181" w:name="_Toc75087544"/>
      <w:r>
        <w:t xml:space="preserve">Tabela </w:t>
      </w:r>
      <w:r w:rsidR="007E1337">
        <w:fldChar w:fldCharType="begin"/>
      </w:r>
      <w:r w:rsidR="007E1337">
        <w:instrText xml:space="preserve"> STYLEREF 1 \s </w:instrText>
      </w:r>
      <w:r w:rsidR="007E1337">
        <w:fldChar w:fldCharType="separate"/>
      </w:r>
      <w:r w:rsidR="00FA5A5E">
        <w:rPr>
          <w:noProof/>
        </w:rPr>
        <w:t>3</w:t>
      </w:r>
      <w:r w:rsidR="007E1337">
        <w:rPr>
          <w:noProof/>
        </w:rPr>
        <w:fldChar w:fldCharType="end"/>
      </w:r>
      <w:r w:rsidR="00546D28">
        <w:t>.</w:t>
      </w:r>
      <w:r w:rsidR="007E1337">
        <w:fldChar w:fldCharType="begin"/>
      </w:r>
      <w:r w:rsidR="007E1337">
        <w:instrText xml:space="preserve"> SEQ Tabela \* ARABIC \s 1 </w:instrText>
      </w:r>
      <w:r w:rsidR="007E1337">
        <w:fldChar w:fldCharType="separate"/>
      </w:r>
      <w:r w:rsidR="00FA5A5E">
        <w:rPr>
          <w:noProof/>
        </w:rPr>
        <w:t>2</w:t>
      </w:r>
      <w:r w:rsidR="007E1337">
        <w:rPr>
          <w:noProof/>
        </w:rPr>
        <w:fldChar w:fldCharType="end"/>
      </w:r>
      <w:bookmarkEnd w:id="180"/>
      <w:r>
        <w:t xml:space="preserve"> - L</w:t>
      </w:r>
      <w:r w:rsidRPr="0036199D">
        <w:t>inhas lógicas para a transferência de dados do protocolo SPI</w:t>
      </w:r>
      <w:r>
        <w:t>.</w:t>
      </w:r>
      <w:bookmarkEnd w:id="181"/>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B747CA">
              <w:rPr>
                <w:i/>
              </w:rPr>
              <w:t>Serial</w:t>
            </w:r>
            <w:r w:rsidRPr="00812F25">
              <w:t xml:space="preserve"> </w:t>
            </w:r>
            <w:proofErr w:type="spellStart"/>
            <w:r w:rsidRPr="00B747CA">
              <w:rPr>
                <w:i/>
              </w:rPr>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B747CA">
              <w:rPr>
                <w:i/>
                <w:lang w:val="en-GB"/>
              </w:rPr>
              <w:t>Master Out Slave In</w:t>
            </w:r>
            <w:r w:rsidRPr="00812F25">
              <w:rPr>
                <w:lang w:val="en-GB"/>
              </w:rPr>
              <w:t xml:space="preserve">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B747CA">
              <w:rPr>
                <w:i/>
                <w:lang w:val="en-GB"/>
              </w:rPr>
              <w:t>Master In Slave Out</w:t>
            </w:r>
            <w:r w:rsidRPr="00812F25">
              <w:rPr>
                <w:lang w:val="en-GB"/>
              </w:rPr>
              <w:t xml:space="preserve">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15A75552" w:rsidR="00017FFB" w:rsidRPr="00812F25" w:rsidRDefault="00017FFB" w:rsidP="00F86CAD">
            <w:pPr>
              <w:pStyle w:val="PhDCorpo"/>
              <w:spacing w:after="0"/>
              <w:contextualSpacing/>
              <w:jc w:val="center"/>
            </w:pPr>
            <w:proofErr w:type="spellStart"/>
            <w:r w:rsidRPr="00B747CA">
              <w:rPr>
                <w:i/>
              </w:rPr>
              <w:t>Slave</w:t>
            </w:r>
            <w:proofErr w:type="spellEnd"/>
            <w:r w:rsidRPr="00B747CA">
              <w:rPr>
                <w:i/>
              </w:rPr>
              <w:t xml:space="preserve"> </w:t>
            </w:r>
            <w:proofErr w:type="spellStart"/>
            <w:r w:rsidRPr="00B747CA">
              <w:rPr>
                <w:i/>
              </w:rPr>
              <w:t>Select</w:t>
            </w:r>
            <w:proofErr w:type="spellEnd"/>
            <w:r w:rsidRPr="00812F25">
              <w:t xml:space="preserve">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1B6A9966" w:rsidR="00812F25" w:rsidRPr="00812F25" w:rsidRDefault="00812F25" w:rsidP="00812F25">
      <w:pPr>
        <w:pStyle w:val="PhDLegendaFiguras"/>
        <w:rPr>
          <w:rFonts w:asciiTheme="minorHAnsi" w:hAnsiTheme="minorHAnsi"/>
          <w:sz w:val="21"/>
          <w:szCs w:val="21"/>
        </w:rPr>
      </w:pPr>
      <w:bookmarkStart w:id="182" w:name="_Ref74938642"/>
      <w:bookmarkStart w:id="183" w:name="_Toc75087511"/>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5</w:t>
      </w:r>
      <w:r w:rsidR="007E1337">
        <w:rPr>
          <w:noProof/>
        </w:rPr>
        <w:fldChar w:fldCharType="end"/>
      </w:r>
      <w:bookmarkEnd w:id="182"/>
      <w:r>
        <w:t xml:space="preserve"> - </w:t>
      </w:r>
      <w:r w:rsidRPr="003F7294">
        <w:t xml:space="preserve">Esquema de ligação entre </w:t>
      </w:r>
      <w:r w:rsidRPr="00B747CA">
        <w:rPr>
          <w:i/>
        </w:rPr>
        <w:t>Master</w:t>
      </w:r>
      <w:r w:rsidRPr="003F7294">
        <w:t xml:space="preserve"> e </w:t>
      </w:r>
      <w:proofErr w:type="spellStart"/>
      <w:r w:rsidRPr="00B747CA">
        <w:rPr>
          <w:i/>
        </w:rPr>
        <w:t>Slave</w:t>
      </w:r>
      <w:proofErr w:type="spellEnd"/>
      <w:r w:rsidRPr="003F7294">
        <w:t>.</w:t>
      </w:r>
      <w:bookmarkEnd w:id="183"/>
    </w:p>
    <w:p w14:paraId="3CC0E362" w14:textId="21F4D92C"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w:t>
      </w:r>
      <w:r w:rsidR="001B414B">
        <w:rPr>
          <w:szCs w:val="24"/>
        </w:rPr>
        <w:t xml:space="preserve">de </w:t>
      </w:r>
      <w:r>
        <w:rPr>
          <w:szCs w:val="24"/>
        </w:rPr>
        <w:t xml:space="preserve">54 </w:t>
      </w:r>
      <w:r w:rsidR="00A75B56">
        <w:rPr>
          <w:szCs w:val="24"/>
        </w:rPr>
        <w:t>MHz</w:t>
      </w:r>
      <w:r>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1B414B">
        <w:rPr>
          <w:szCs w:val="24"/>
        </w:rPr>
        <w:lastRenderedPageBreak/>
        <w:t xml:space="preserve">adquire o </w:t>
      </w:r>
      <w:r w:rsidR="005E0D38">
        <w:rPr>
          <w:szCs w:val="24"/>
        </w:rPr>
        <w:t>valor</w:t>
      </w:r>
      <w:r w:rsidR="001B414B">
        <w:rPr>
          <w:szCs w:val="24"/>
        </w:rPr>
        <w:t xml:space="preserve"> de</w:t>
      </w:r>
      <w:r w:rsidR="005E0D38">
        <w:rPr>
          <w:szCs w:val="24"/>
        </w:rPr>
        <w:t xml:space="preserve"> 16),</w:t>
      </w:r>
      <w:r>
        <w:rPr>
          <w:szCs w:val="24"/>
        </w:rPr>
        <w:t xml:space="preserve">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184" w:name="_Toc75087625"/>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184"/>
    </w:p>
    <w:p w14:paraId="22482F1C" w14:textId="089A9D91"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rsidRPr="00B747CA">
        <w:rPr>
          <w:i/>
        </w:rPr>
        <w:t>Tx</w:t>
      </w:r>
      <w:proofErr w:type="spellEnd"/>
      <w:r>
        <w:t>) e a de recessão (</w:t>
      </w:r>
      <w:proofErr w:type="spellStart"/>
      <w:r w:rsidRPr="00B747CA">
        <w:rPr>
          <w:i/>
        </w:rP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FA5A5E">
        <w:t xml:space="preserve">Figura </w:t>
      </w:r>
      <w:r w:rsidR="00FA5A5E">
        <w:rPr>
          <w:noProof/>
        </w:rPr>
        <w:t>3</w:t>
      </w:r>
      <w:r w:rsidR="00FA5A5E">
        <w:t>.</w:t>
      </w:r>
      <w:r w:rsidR="00FA5A5E">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22FDAE9D" w:rsidR="008B5F2A" w:rsidRPr="00877374" w:rsidRDefault="008B5F2A" w:rsidP="008B5F2A">
      <w:pPr>
        <w:pStyle w:val="PhDLegendaFiguras"/>
        <w:rPr>
          <w:sz w:val="24"/>
          <w:szCs w:val="24"/>
        </w:rPr>
      </w:pPr>
      <w:bookmarkStart w:id="185" w:name="_Ref74935436"/>
      <w:bookmarkStart w:id="186" w:name="_Toc75087512"/>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6</w:t>
      </w:r>
      <w:r w:rsidR="007E1337">
        <w:rPr>
          <w:noProof/>
        </w:rPr>
        <w:fldChar w:fldCharType="end"/>
      </w:r>
      <w:bookmarkEnd w:id="185"/>
      <w:r>
        <w:t xml:space="preserve"> - </w:t>
      </w:r>
      <w:r w:rsidRPr="00DC0143">
        <w:t xml:space="preserve">Esquema de ligação entre 2 </w:t>
      </w:r>
      <w:proofErr w:type="spellStart"/>
      <w:r w:rsidRPr="00DC0143">
        <w:t>UARTs</w:t>
      </w:r>
      <w:proofErr w:type="spellEnd"/>
      <w:r>
        <w:t>.</w:t>
      </w:r>
      <w:bookmarkEnd w:id="186"/>
    </w:p>
    <w:p w14:paraId="18A20F58" w14:textId="751623CB"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FA5A5E">
        <w:t xml:space="preserve">Figura </w:t>
      </w:r>
      <w:r w:rsidR="00FA5A5E">
        <w:rPr>
          <w:noProof/>
        </w:rPr>
        <w:t>3</w:t>
      </w:r>
      <w:r w:rsidR="00FA5A5E">
        <w:t>.</w:t>
      </w:r>
      <w:r w:rsidR="00FA5A5E">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2">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3E2B7249" w:rsidR="008B5F2A" w:rsidRPr="008B5F2A" w:rsidRDefault="008B5F2A" w:rsidP="008B5F2A">
      <w:pPr>
        <w:pStyle w:val="PhDLegendaFiguras"/>
        <w:rPr>
          <w:rStyle w:val="PhDLegendaFigurasCarter"/>
        </w:rPr>
      </w:pPr>
      <w:bookmarkStart w:id="187" w:name="_Ref74935473"/>
      <w:bookmarkStart w:id="188" w:name="_Toc75087513"/>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7</w:t>
      </w:r>
      <w:r w:rsidR="007E1337">
        <w:rPr>
          <w:noProof/>
        </w:rPr>
        <w:fldChar w:fldCharType="end"/>
      </w:r>
      <w:bookmarkEnd w:id="187"/>
      <w:r>
        <w:t xml:space="preserve"> - </w:t>
      </w:r>
      <w:r w:rsidRPr="008B5F2A">
        <w:rPr>
          <w:rStyle w:val="PhDLegendaFigurasCarter"/>
        </w:rPr>
        <w:t>Estrutura de um pacote de dados enviado por UART</w:t>
      </w:r>
      <w:bookmarkEnd w:id="188"/>
      <w:r w:rsidR="004E29E0">
        <w:rPr>
          <w:rStyle w:val="PhDLegendaFigurasCarter"/>
        </w:rPr>
        <w:t>.</w:t>
      </w:r>
    </w:p>
    <w:p w14:paraId="0B9B53FA" w14:textId="493C3E5B"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B747CA">
        <w:rPr>
          <w:i/>
        </w:rPr>
        <w:t>bit</w:t>
      </w:r>
      <w:r w:rsidRPr="00877374">
        <w:t xml:space="preserve">, começa a ler os bits que se seguem a uma determinada frequência, denominado </w:t>
      </w:r>
      <w:r w:rsidRPr="00877374">
        <w:rPr>
          <w:i/>
          <w:iCs/>
        </w:rPr>
        <w:t>baud rate</w:t>
      </w:r>
      <w:r>
        <w:t>, e</w:t>
      </w:r>
      <w:r w:rsidRPr="00877374">
        <w:t xml:space="preserve">xpresso em </w:t>
      </w:r>
      <w:r w:rsidRPr="00B747CA">
        <w:rPr>
          <w:i/>
        </w:rPr>
        <w:t>bits</w:t>
      </w:r>
      <w:r w:rsidRPr="00877374">
        <w:t xml:space="preserve"> por segundo (</w:t>
      </w:r>
      <w:proofErr w:type="spellStart"/>
      <w:r w:rsidRPr="001B414B">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89" w:name="_Hlk74935923"/>
      <w:r>
        <w:t xml:space="preserve">(transferência de dados bidirecional simultânea) </w:t>
      </w:r>
      <w:bookmarkEnd w:id="189"/>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xml:space="preserve">, podendo escolher ter 7,8 ou 9 </w:t>
      </w:r>
      <w:r w:rsidRPr="00B747CA">
        <w:rPr>
          <w:i/>
        </w:rPr>
        <w:t>bits</w:t>
      </w:r>
      <w:r w:rsidRPr="00877374">
        <w:t xml:space="preserve"> de dados, 1 ou 2 stop bits e uma definição da ordem da transmissão de dados</w:t>
      </w:r>
      <w:r>
        <w:t>.</w:t>
      </w:r>
    </w:p>
    <w:p w14:paraId="7303CCED" w14:textId="6D0ACC1E" w:rsidR="004D4545" w:rsidRDefault="008B5F2A" w:rsidP="004D4545">
      <w:pPr>
        <w:pStyle w:val="PhDCorpo"/>
      </w:pPr>
      <w:r>
        <w:lastRenderedPageBreak/>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 xml:space="preserve">de 9600 </w:t>
      </w:r>
      <w:r w:rsidRPr="00B747CA">
        <w:rPr>
          <w:i/>
        </w:rPr>
        <w:t>bits</w:t>
      </w:r>
      <w:r>
        <w:t>/s.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90" w:name="_Toc75087626"/>
      <w:r w:rsidRPr="006E4373">
        <w:rPr>
          <w:rFonts w:ascii="NewsGotT" w:hAnsi="NewsGotT"/>
        </w:rPr>
        <w:t xml:space="preserve">Mapeamento </w:t>
      </w:r>
      <w:r w:rsidR="00E4667A">
        <w:rPr>
          <w:rFonts w:ascii="NewsGotT" w:hAnsi="NewsGotT"/>
        </w:rPr>
        <w:t>dos periféricos</w:t>
      </w:r>
      <w:bookmarkEnd w:id="190"/>
    </w:p>
    <w:p w14:paraId="6E8F85BE" w14:textId="591F29E3"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t xml:space="preserve">Figura </w:t>
      </w:r>
      <w:r>
        <w:rPr>
          <w:noProof/>
        </w:rPr>
        <w:t>3</w:t>
      </w:r>
      <w:r>
        <w:t>.</w:t>
      </w:r>
      <w:r>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551532F9" w:rsidR="00E4667A" w:rsidRPr="00E4667A" w:rsidRDefault="00802A06" w:rsidP="00802A06">
      <w:pPr>
        <w:pStyle w:val="PhDLegendaFiguras"/>
      </w:pPr>
      <w:bookmarkStart w:id="191" w:name="_Ref75081791"/>
      <w:bookmarkStart w:id="192" w:name="_Toc75087514"/>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8</w:t>
      </w:r>
      <w:r w:rsidR="007E1337">
        <w:rPr>
          <w:noProof/>
        </w:rPr>
        <w:fldChar w:fldCharType="end"/>
      </w:r>
      <w:bookmarkEnd w:id="191"/>
      <w:r>
        <w:t xml:space="preserve"> - Mapeamento dos periféricos </w:t>
      </w:r>
      <w:r w:rsidR="001B414B">
        <w:t xml:space="preserve">em função dos conetores: </w:t>
      </w:r>
      <w:r>
        <w:t>(a) CN7</w:t>
      </w:r>
      <w:r w:rsidR="004E29E0">
        <w:t>;</w:t>
      </w:r>
      <w:r>
        <w:t xml:space="preserve"> (b) CN8</w:t>
      </w:r>
      <w:r w:rsidR="004E29E0">
        <w:t>;</w:t>
      </w:r>
      <w:r>
        <w:t xml:space="preserve"> (c) CN9</w:t>
      </w:r>
      <w:r w:rsidR="004E29E0">
        <w:t>;</w:t>
      </w:r>
      <w:r>
        <w:t xml:space="preserve"> (d) CN10</w:t>
      </w:r>
      <w:bookmarkEnd w:id="192"/>
      <w:r w:rsidR="004E29E0">
        <w:t>.</w:t>
      </w:r>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93" w:name="_Toc75087627"/>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93"/>
    </w:p>
    <w:p w14:paraId="12891993" w14:textId="70769F0E" w:rsidR="00CB4854" w:rsidRDefault="00CB4854" w:rsidP="00CB4854">
      <w:pPr>
        <w:pStyle w:val="Ttulo3"/>
        <w:numPr>
          <w:ilvl w:val="2"/>
          <w:numId w:val="23"/>
        </w:numPr>
        <w:rPr>
          <w:rFonts w:ascii="NewsGotT" w:hAnsi="NewsGotT"/>
        </w:rPr>
      </w:pPr>
      <w:bookmarkStart w:id="194" w:name="_Toc75087628"/>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94"/>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52C75A75"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FA5A5E">
        <w:t xml:space="preserve">Figura </w:t>
      </w:r>
      <w:r w:rsidR="00FA5A5E">
        <w:rPr>
          <w:noProof/>
        </w:rPr>
        <w:t>3</w:t>
      </w:r>
      <w:r w:rsidR="00FA5A5E">
        <w:t>.</w:t>
      </w:r>
      <w:r w:rsidR="00FA5A5E">
        <w:rPr>
          <w:noProof/>
        </w:rPr>
        <w:t>8</w:t>
      </w:r>
      <w:r w:rsidR="00D10394">
        <w:rPr>
          <w:highlight w:val="red"/>
        </w:rPr>
        <w:fldChar w:fldCharType="end"/>
      </w:r>
      <w:r w:rsidR="00D10394">
        <w:t xml:space="preserve"> </w:t>
      </w:r>
      <w:r w:rsidRPr="00E05AFC">
        <w:t xml:space="preserve">representa a divisão do </w:t>
      </w:r>
      <w:r w:rsidRPr="00B747CA">
        <w:rPr>
          <w:iCs/>
        </w:rPr>
        <w:t>software</w:t>
      </w:r>
      <w:r w:rsidRPr="00E05AFC">
        <w:rPr>
          <w:i/>
          <w:iCs/>
        </w:rPr>
        <w:t xml:space="preserv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w:t>
      </w:r>
      <w:commentRangeStart w:id="195"/>
      <w:r w:rsidRPr="00B747CA">
        <w:rPr>
          <w:highlight w:val="red"/>
        </w:rPr>
        <w:t>figura</w:t>
      </w:r>
      <w:commentRangeEnd w:id="195"/>
      <w:r w:rsidR="001B414B">
        <w:rPr>
          <w:rStyle w:val="Refdecomentrio"/>
          <w:rFonts w:eastAsia="Times New Roman"/>
          <w:lang w:eastAsia="pt-PT"/>
        </w:rPr>
        <w:commentReference w:id="195"/>
      </w:r>
      <w:r w:rsidRPr="00E05AFC">
        <w:t xml:space="preserve">, os módulos estão agrupados por cores e as setas são usadas para representar as interações entre os módulos indicando a relação de dependência. Por exemplo, o módulo </w:t>
      </w:r>
      <w:r w:rsidRPr="00B747CA">
        <w:rPr>
          <w:i/>
        </w:rPr>
        <w:t>FSM</w:t>
      </w:r>
      <w:r w:rsidRPr="00E05AFC">
        <w:t xml:space="preserve"> depende do módulo </w:t>
      </w:r>
      <w:commentRangeStart w:id="196"/>
      <w:proofErr w:type="spellStart"/>
      <w:r w:rsidRPr="00B747CA">
        <w:rPr>
          <w:i/>
        </w:rPr>
        <w:t>Motion</w:t>
      </w:r>
      <w:commentRangeEnd w:id="196"/>
      <w:proofErr w:type="spellEnd"/>
      <w:r w:rsidR="001B414B">
        <w:rPr>
          <w:rStyle w:val="Refdecomentrio"/>
          <w:rFonts w:eastAsia="Times New Roman"/>
          <w:lang w:eastAsia="pt-PT"/>
        </w:rPr>
        <w:commentReference w:id="196"/>
      </w:r>
      <w:r w:rsidRPr="00E05AFC">
        <w:t xml:space="preserve">, mas </w:t>
      </w:r>
      <w:proofErr w:type="spellStart"/>
      <w:r w:rsidRPr="00B747CA">
        <w:rPr>
          <w:i/>
        </w:rPr>
        <w:t>Motion</w:t>
      </w:r>
      <w:proofErr w:type="spellEnd"/>
      <w:r w:rsidRPr="00E05AFC">
        <w:t xml:space="preserve"> não depende do módulo </w:t>
      </w:r>
      <w:r w:rsidRPr="00B747CA">
        <w:rPr>
          <w:i/>
        </w:rPr>
        <w:t>FSM</w:t>
      </w:r>
      <w:r w:rsidRPr="00E05AFC">
        <w:t xml:space="preserve">, em que </w:t>
      </w:r>
      <w:proofErr w:type="spellStart"/>
      <w:r w:rsidRPr="00B747CA">
        <w:rPr>
          <w:i/>
        </w:rPr>
        <w:t>Motion</w:t>
      </w:r>
      <w:proofErr w:type="spellEnd"/>
      <w:r w:rsidRPr="00E05AFC">
        <w:t xml:space="preserve"> pertence ao grupo 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7">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48011AEA" w:rsidR="00D10394" w:rsidRPr="00E05AFC" w:rsidRDefault="00D10394" w:rsidP="00D10394">
      <w:pPr>
        <w:pStyle w:val="PhDLegendaFiguras"/>
        <w:rPr>
          <w:rFonts w:eastAsiaTheme="minorHAnsi"/>
          <w:szCs w:val="22"/>
          <w:lang w:eastAsia="en-US"/>
        </w:rPr>
      </w:pPr>
      <w:bookmarkStart w:id="197" w:name="_Ref75022506"/>
      <w:bookmarkStart w:id="198" w:name="_Toc75087515"/>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9</w:t>
      </w:r>
      <w:r w:rsidR="007E1337">
        <w:rPr>
          <w:noProof/>
        </w:rPr>
        <w:fldChar w:fldCharType="end"/>
      </w:r>
      <w:bookmarkEnd w:id="197"/>
      <w:r>
        <w:t xml:space="preserve"> - </w:t>
      </w:r>
      <w:r w:rsidRPr="000C001D">
        <w:t>Divisão do software criado nos vários módulos.</w:t>
      </w:r>
      <w:bookmarkEnd w:id="198"/>
    </w:p>
    <w:p w14:paraId="290E972C" w14:textId="27310CF1"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FA5A5E">
        <w:t xml:space="preserve">Figura </w:t>
      </w:r>
      <w:r w:rsidR="00FA5A5E">
        <w:rPr>
          <w:noProof/>
        </w:rPr>
        <w:t>3</w:t>
      </w:r>
      <w:r w:rsidR="00FA5A5E">
        <w:t>.</w:t>
      </w:r>
      <w:r w:rsidR="00FA5A5E">
        <w:rPr>
          <w:noProof/>
        </w:rPr>
        <w:t>8</w:t>
      </w:r>
      <w:r>
        <w:fldChar w:fldCharType="end"/>
      </w:r>
      <w:r w:rsidRPr="00D10394">
        <w:t xml:space="preserve">), na camada de interação com o </w:t>
      </w:r>
      <w:r w:rsidRPr="00B747CA">
        <w:rPr>
          <w:iCs/>
        </w:rPr>
        <w:t>hardware</w:t>
      </w:r>
      <w:r w:rsidRPr="00D10394">
        <w:rPr>
          <w:i/>
          <w:iCs/>
        </w:rPr>
        <w:t xml:space="preserve"> </w:t>
      </w:r>
      <w:r w:rsidRPr="00D10394">
        <w:t>existem</w:t>
      </w:r>
      <w:r w:rsidRPr="00D10394">
        <w:rPr>
          <w:i/>
          <w:iCs/>
        </w:rPr>
        <w:t xml:space="preserve"> </w:t>
      </w:r>
      <w:r w:rsidRPr="00D10394">
        <w:t xml:space="preserve">três módulos: </w:t>
      </w:r>
      <w:r w:rsidRPr="00B747CA">
        <w:rPr>
          <w:i/>
        </w:rPr>
        <w:t>Motor</w:t>
      </w:r>
      <w:r w:rsidRPr="00D10394">
        <w:t xml:space="preserve">, </w:t>
      </w:r>
      <w:r w:rsidRPr="00B747CA">
        <w:rPr>
          <w:i/>
        </w:rPr>
        <w:t>QTR</w:t>
      </w:r>
      <w:r w:rsidRPr="00D10394">
        <w:t xml:space="preserve"> e </w:t>
      </w:r>
      <w:r w:rsidRPr="00B747CA">
        <w:rPr>
          <w:i/>
        </w:rPr>
        <w:t xml:space="preserve">Stop </w:t>
      </w:r>
      <w:proofErr w:type="spellStart"/>
      <w:r w:rsidRPr="00B747CA">
        <w:rPr>
          <w:i/>
        </w:rPr>
        <w:t>Sensors</w:t>
      </w:r>
      <w:proofErr w:type="spellEnd"/>
      <w:r w:rsidRPr="00D10394">
        <w:t xml:space="preserve">. O módulo </w:t>
      </w:r>
      <w:r w:rsidRPr="00B747CA">
        <w:rPr>
          <w:i/>
        </w:rPr>
        <w:t>Motor</w:t>
      </w:r>
      <w:r w:rsidRPr="00D10394">
        <w:t xml:space="preserve">, permite o controlo de um motor através de um </w:t>
      </w:r>
      <w:r w:rsidRPr="00D10394">
        <w:rPr>
          <w:i/>
          <w:iCs/>
        </w:rPr>
        <w:t>timer</w:t>
      </w:r>
      <w:r w:rsidRPr="00D10394">
        <w:t xml:space="preserve"> com canal PWM, que efetua a variação da tensão de alimentação média do motor, por modulação de largura de impulso </w:t>
      </w:r>
      <w:r w:rsidRPr="00D10394">
        <w:lastRenderedPageBreak/>
        <w:t xml:space="preserve">(PWM). O sentido de rotação do motor é definido por dois pinos </w:t>
      </w:r>
      <w:r w:rsidR="001B414B">
        <w:t xml:space="preserve">de </w:t>
      </w:r>
      <w:r w:rsidRPr="00D10394">
        <w:t>GPIO,</w:t>
      </w:r>
      <w:r w:rsidR="001B414B">
        <w:t xml:space="preserve"> o</w:t>
      </w:r>
      <w:r w:rsidRPr="00D10394">
        <w:t xml:space="preserve"> IN1 e</w:t>
      </w:r>
      <w:r w:rsidR="001B414B">
        <w:t xml:space="preserve"> o</w:t>
      </w:r>
      <w:r w:rsidRPr="00D10394">
        <w:t xml:space="preserve"> IN2, tal como apresentado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FA5A5E">
        <w:t xml:space="preserve">Figura </w:t>
      </w:r>
      <w:r w:rsidR="00FA5A5E">
        <w:rPr>
          <w:noProof/>
        </w:rPr>
        <w:t>3</w:t>
      </w:r>
      <w:r w:rsidR="00FA5A5E">
        <w:t>.</w:t>
      </w:r>
      <w:r w:rsidR="00FA5A5E">
        <w:rPr>
          <w:noProof/>
        </w:rPr>
        <w:t>9</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8"/>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29BA169C" w:rsidR="00D10394" w:rsidRPr="00D10394" w:rsidRDefault="00D10394" w:rsidP="00D10394">
      <w:pPr>
        <w:pStyle w:val="PhDLegendaFiguras"/>
        <w:rPr>
          <w:rFonts w:eastAsiaTheme="minorHAnsi"/>
          <w:szCs w:val="22"/>
          <w:lang w:eastAsia="en-US"/>
        </w:rPr>
      </w:pPr>
      <w:bookmarkStart w:id="199" w:name="_Ref75022529"/>
      <w:bookmarkStart w:id="200" w:name="_Toc75087516"/>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10</w:t>
      </w:r>
      <w:r w:rsidR="007E1337">
        <w:rPr>
          <w:noProof/>
        </w:rPr>
        <w:fldChar w:fldCharType="end"/>
      </w:r>
      <w:bookmarkEnd w:id="199"/>
      <w:r>
        <w:t xml:space="preserve"> - </w:t>
      </w:r>
      <w:commentRangeStart w:id="201"/>
      <w:r w:rsidRPr="00B738D6">
        <w:t>Estrutura que define um motor</w:t>
      </w:r>
      <w:r>
        <w:t>.</w:t>
      </w:r>
      <w:bookmarkEnd w:id="200"/>
      <w:commentRangeEnd w:id="201"/>
      <w:r w:rsidR="001B414B">
        <w:rPr>
          <w:rStyle w:val="Refdecomentrio"/>
          <w:bCs w:val="0"/>
        </w:rPr>
        <w:commentReference w:id="201"/>
      </w:r>
    </w:p>
    <w:p w14:paraId="1DA34A4E" w14:textId="38C1BBF6"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FA5A5E">
        <w:t xml:space="preserve">Figura </w:t>
      </w:r>
      <w:r w:rsidR="00FA5A5E">
        <w:rPr>
          <w:noProof/>
        </w:rPr>
        <w:t>3</w:t>
      </w:r>
      <w:r w:rsidR="00FA5A5E">
        <w:t>.</w:t>
      </w:r>
      <w:r w:rsidR="00FA5A5E">
        <w:rPr>
          <w:noProof/>
        </w:rPr>
        <w:t>10</w:t>
      </w:r>
      <w:r>
        <w:fldChar w:fldCharType="end"/>
      </w:r>
      <w:r w:rsidRPr="00D10394">
        <w:t>, encontram</w:t>
      </w:r>
      <w:ins w:id="202" w:author="Luis André Magalhães Barros" w:date="2021-06-21T14:15:00Z">
        <w:r w:rsidR="001B414B">
          <w:noBreakHyphen/>
        </w:r>
      </w:ins>
      <w:del w:id="203" w:author="Luis André Magalhães Barros" w:date="2021-06-21T14:15:00Z">
        <w:r w:rsidRPr="00D10394" w:rsidDel="001B414B">
          <w:delText>-</w:delText>
        </w:r>
      </w:del>
      <w:r w:rsidRPr="00D10394">
        <w:t xml:space="preserve">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9"/>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796AC1B6" w:rsidR="00D10394" w:rsidRPr="003C0FF2" w:rsidRDefault="00D10394" w:rsidP="00D10394">
      <w:pPr>
        <w:pStyle w:val="PhDLegendaFiguras"/>
      </w:pPr>
      <w:bookmarkStart w:id="204" w:name="_Ref75022689"/>
      <w:bookmarkStart w:id="205" w:name="_Toc75087517"/>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11</w:t>
      </w:r>
      <w:r w:rsidR="007E1337">
        <w:rPr>
          <w:noProof/>
        </w:rPr>
        <w:fldChar w:fldCharType="end"/>
      </w:r>
      <w:bookmarkEnd w:id="204"/>
      <w:r>
        <w:t xml:space="preserve"> - </w:t>
      </w:r>
      <w:r w:rsidRPr="009B5969">
        <w:t>Enumerado que representa os sensores do QTR utilizados.</w:t>
      </w:r>
      <w:bookmarkEnd w:id="205"/>
    </w:p>
    <w:p w14:paraId="73EF81D5" w14:textId="5324F5D9" w:rsidR="00D10394" w:rsidRPr="00D10394" w:rsidRDefault="00D10394" w:rsidP="00D10394">
      <w:pPr>
        <w:pStyle w:val="PhDCorpo"/>
      </w:pPr>
      <w:r>
        <w:tab/>
      </w:r>
      <w:r w:rsidRPr="00D10394">
        <w:t xml:space="preserve">O módulo </w:t>
      </w:r>
      <w:r w:rsidRPr="00B747CA">
        <w:rPr>
          <w:i/>
        </w:rPr>
        <w:t>Stop</w:t>
      </w:r>
      <w:r w:rsidRPr="00D10394">
        <w:t xml:space="preserve"> </w:t>
      </w:r>
      <w:proofErr w:type="spellStart"/>
      <w:r w:rsidRPr="00B747CA">
        <w:rPr>
          <w:i/>
        </w:rPr>
        <w:t>Sensors</w:t>
      </w:r>
      <w:proofErr w:type="spellEnd"/>
      <w:r w:rsidRPr="00D10394">
        <w:t xml:space="preserve"> permite detetar as marcas de paragem (cruzes</w:t>
      </w:r>
      <w:r w:rsidR="001B414B">
        <w:t xml:space="preserve"> no chão</w:t>
      </w:r>
      <w:r w:rsidRPr="00D10394">
        <w:t xml:space="preserve">) e eventuais obstáculos que apareçam no percurso do DWR. Este módulo utiliza dois sensores do módulo QTR para fazer a deteção das marcas de paragem, </w:t>
      </w:r>
      <w:r w:rsidRPr="00B747CA">
        <w:rPr>
          <w:i/>
        </w:rPr>
        <w:t>SENSOR1</w:t>
      </w:r>
      <w:r w:rsidRPr="00D10394">
        <w:t xml:space="preserve"> e </w:t>
      </w:r>
      <w:r w:rsidRPr="00B747CA">
        <w:rPr>
          <w:i/>
        </w:rPr>
        <w:t>SENSOR8</w:t>
      </w:r>
      <w:r w:rsidRPr="00D10394">
        <w:t xml:space="preserve">, e um sensor de obstáculos. Tal como no módulo </w:t>
      </w:r>
      <w:r w:rsidRPr="00B747CA">
        <w:rPr>
          <w:i/>
        </w:rPr>
        <w:t>QTR</w:t>
      </w:r>
      <w:r w:rsidRPr="00D10394">
        <w:t>,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módulo </w:t>
      </w:r>
      <w:r w:rsidRPr="00B747CA">
        <w:rPr>
          <w:i/>
        </w:rPr>
        <w:t>Move</w:t>
      </w:r>
      <w:r w:rsidRPr="00D10394">
        <w:t xml:space="preserve"> controla o movimento dos motores, definindo as suas velocidades e sentidos de rotação. Além disso, este módulo inicializa os dois motores a serem usados: motor direito e motor esquerdo.</w:t>
      </w:r>
    </w:p>
    <w:p w14:paraId="3AD12E35" w14:textId="67FA154D" w:rsidR="00D10394" w:rsidRDefault="00D10394" w:rsidP="00D10394">
      <w:pPr>
        <w:pStyle w:val="PhDCorpo"/>
      </w:pPr>
      <w:r w:rsidRPr="00D10394">
        <w:lastRenderedPageBreak/>
        <w:tab/>
        <w:t>O módulo PID implementa o algoritmo do controlador PID, tal como apresentado no</w:t>
      </w:r>
      <w:r>
        <w:t xml:space="preserve"> Capítulo </w:t>
      </w:r>
      <w:r w:rsidR="007E1337">
        <w:fldChar w:fldCharType="begin"/>
      </w:r>
      <w:r w:rsidR="007E1337">
        <w:instrText xml:space="preserve"> REF _Ref75022852 \r </w:instrText>
      </w:r>
      <w:r w:rsidR="007E1337">
        <w:fldChar w:fldCharType="separate"/>
      </w:r>
      <w:r w:rsidR="00FA5A5E">
        <w:t>3.3.2</w:t>
      </w:r>
      <w:r w:rsidR="007E1337">
        <w:fldChar w:fldCharType="end"/>
      </w:r>
      <w:r w:rsidRPr="00D10394">
        <w:t xml:space="preserve">. Na </w:t>
      </w:r>
      <w:r w:rsidR="007E1337">
        <w:fldChar w:fldCharType="begin"/>
      </w:r>
      <w:r w:rsidR="007E1337">
        <w:instrText xml:space="preserve"> REF _Ref75023001 </w:instrText>
      </w:r>
      <w:r w:rsidR="007E1337">
        <w:fldChar w:fldCharType="separate"/>
      </w:r>
      <w:r w:rsidR="00FA5A5E">
        <w:t xml:space="preserve">Figura </w:t>
      </w:r>
      <w:r w:rsidR="00FA5A5E">
        <w:rPr>
          <w:noProof/>
        </w:rPr>
        <w:t>3</w:t>
      </w:r>
      <w:r w:rsidR="00FA5A5E">
        <w:t>.</w:t>
      </w:r>
      <w:r w:rsidR="00FA5A5E">
        <w:rPr>
          <w:noProof/>
        </w:rPr>
        <w:t>11</w:t>
      </w:r>
      <w:r w:rsidR="007E1337">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0"/>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125AEA07" w:rsidR="00D10394" w:rsidRPr="00D10394" w:rsidRDefault="00D10394" w:rsidP="00D10394">
      <w:pPr>
        <w:pStyle w:val="PhDLegendaFiguras"/>
        <w:rPr>
          <w:rFonts w:eastAsiaTheme="minorHAnsi"/>
          <w:szCs w:val="22"/>
          <w:lang w:eastAsia="en-US"/>
        </w:rPr>
      </w:pPr>
      <w:bookmarkStart w:id="206" w:name="_Ref75023001"/>
      <w:bookmarkStart w:id="207" w:name="_Toc75087518"/>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12</w:t>
      </w:r>
      <w:r w:rsidR="007E1337">
        <w:rPr>
          <w:noProof/>
        </w:rPr>
        <w:fldChar w:fldCharType="end"/>
      </w:r>
      <w:bookmarkEnd w:id="206"/>
      <w:r>
        <w:t xml:space="preserve"> - Estrutura que agrupa as variáveis de cálculo do algoritmo PID</w:t>
      </w:r>
      <w:r w:rsidR="00ED0DA3">
        <w:t>.</w:t>
      </w:r>
      <w:bookmarkEnd w:id="207"/>
    </w:p>
    <w:p w14:paraId="11C0C5AA" w14:textId="1FCA31E6" w:rsidR="00355EA2" w:rsidRDefault="00ED0DA3" w:rsidP="00A503FD">
      <w:pPr>
        <w:pStyle w:val="PhDCorpo"/>
      </w:pPr>
      <w:r>
        <w:tab/>
      </w:r>
      <w:r w:rsidRPr="00ED0DA3">
        <w:t xml:space="preserve">O módulo </w:t>
      </w:r>
      <w:proofErr w:type="spellStart"/>
      <w:r w:rsidRPr="00B747CA">
        <w:rPr>
          <w:i/>
        </w:rPr>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7E1337">
        <w:fldChar w:fldCharType="begin"/>
      </w:r>
      <w:r w:rsidR="007E1337">
        <w:instrText xml:space="preserve"> REF _Ref75023095 </w:instrText>
      </w:r>
      <w:r w:rsidR="007E1337">
        <w:fldChar w:fldCharType="separate"/>
      </w:r>
      <w:r w:rsidR="00FA5A5E">
        <w:t xml:space="preserve">Figura </w:t>
      </w:r>
      <w:r w:rsidR="00FA5A5E">
        <w:rPr>
          <w:noProof/>
        </w:rPr>
        <w:t>3</w:t>
      </w:r>
      <w:r w:rsidR="00FA5A5E">
        <w:t>.</w:t>
      </w:r>
      <w:r w:rsidR="00FA5A5E">
        <w:rPr>
          <w:noProof/>
        </w:rPr>
        <w:t>12</w:t>
      </w:r>
      <w:r w:rsidR="007E1337">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w:t>
      </w:r>
      <w:r w:rsidR="001B414B">
        <w:t>é</w:t>
      </w:r>
      <w:r w:rsidR="001B414B" w:rsidRPr="00ED0DA3">
        <w:t xml:space="preserve"> </w:t>
      </w:r>
      <w:r w:rsidRPr="00ED0DA3">
        <w:t xml:space="preserve">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CD2B0F">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1"/>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CD2B0F">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52"/>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0A87305B" w:rsidR="00ED0DA3" w:rsidRDefault="00ED0DA3" w:rsidP="00ED0DA3">
      <w:pPr>
        <w:pStyle w:val="PhDLegendaFiguras"/>
      </w:pPr>
      <w:bookmarkStart w:id="208" w:name="_Ref75023095"/>
      <w:bookmarkStart w:id="209" w:name="_Toc75087519"/>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13</w:t>
      </w:r>
      <w:r w:rsidR="007E1337">
        <w:rPr>
          <w:noProof/>
        </w:rPr>
        <w:fldChar w:fldCharType="end"/>
      </w:r>
      <w:bookmarkEnd w:id="208"/>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209"/>
    </w:p>
    <w:p w14:paraId="2AE86A3F" w14:textId="3B9253D1" w:rsidR="00ED0DA3" w:rsidRPr="00ED0DA3" w:rsidRDefault="00ED0DA3" w:rsidP="00ED0DA3">
      <w:pPr>
        <w:pStyle w:val="PhDCorpo"/>
      </w:pPr>
      <w:r>
        <w:tab/>
      </w:r>
      <w:r w:rsidRPr="00ED0DA3">
        <w:t xml:space="preserve">O módulo </w:t>
      </w:r>
      <w:proofErr w:type="spellStart"/>
      <w:r w:rsidRPr="00B747CA">
        <w:rPr>
          <w:i/>
        </w:rPr>
        <w:t>Lfollower</w:t>
      </w:r>
      <w:proofErr w:type="spellEnd"/>
      <w:r w:rsidRPr="00B747CA">
        <w:rPr>
          <w:i/>
        </w:rPr>
        <w:t xml:space="preserve"> </w:t>
      </w:r>
      <w:r w:rsidRPr="00ED0DA3">
        <w:t xml:space="preserve">implementa o seguidor de linha, através dos sensores do QTR já mencionados, aplicando o algoritmo PID, </w:t>
      </w:r>
      <w:r w:rsidRPr="004E29E0">
        <w:t>utilizando o módulo</w:t>
      </w:r>
      <w:r w:rsidR="00032CBE" w:rsidRPr="004E29E0">
        <w:t xml:space="preserve"> </w:t>
      </w:r>
      <w:r w:rsidRPr="00B747CA">
        <w:rPr>
          <w:i/>
        </w:rPr>
        <w:t>Move</w:t>
      </w:r>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w:t>
      </w:r>
      <w:r w:rsidRPr="00B747CA">
        <w:rPr>
          <w:i/>
        </w:rPr>
        <w:t>SENSOR1</w:t>
      </w:r>
      <w:r w:rsidRPr="00ED0DA3">
        <w:t xml:space="preserve"> e </w:t>
      </w:r>
      <w:r w:rsidRPr="00B747CA">
        <w:rPr>
          <w:i/>
        </w:rPr>
        <w:t>SENSOR8</w:t>
      </w:r>
      <w:r w:rsidRPr="00ED0DA3">
        <w:t xml:space="preserve">,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7E1337">
        <w:fldChar w:fldCharType="begin"/>
      </w:r>
      <w:r w:rsidR="007E1337">
        <w:instrText xml:space="preserve"> REF _Ref75023095 </w:instrText>
      </w:r>
      <w:r w:rsidR="007E1337">
        <w:fldChar w:fldCharType="separate"/>
      </w:r>
      <w:r w:rsidR="00FA5A5E">
        <w:t xml:space="preserve">Figura </w:t>
      </w:r>
      <w:r w:rsidR="00FA5A5E">
        <w:rPr>
          <w:noProof/>
        </w:rPr>
        <w:t>3</w:t>
      </w:r>
      <w:r w:rsidR="00FA5A5E">
        <w:t>.</w:t>
      </w:r>
      <w:r w:rsidR="00FA5A5E">
        <w:rPr>
          <w:noProof/>
        </w:rPr>
        <w:t>12</w:t>
      </w:r>
      <w:r w:rsidR="007E1337">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7D986955" w:rsidR="00ED0DA3" w:rsidRDefault="00ED0DA3" w:rsidP="00ED0DA3">
      <w:pPr>
        <w:pStyle w:val="PhDCorpo"/>
      </w:pPr>
      <w:r>
        <w:tab/>
      </w:r>
      <w:r w:rsidRPr="00ED0DA3">
        <w:t xml:space="preserve">O módulo </w:t>
      </w:r>
      <w:proofErr w:type="spellStart"/>
      <w:r w:rsidRPr="00B747CA">
        <w:rPr>
          <w:i/>
        </w:rPr>
        <w:t>Motion</w:t>
      </w:r>
      <w:proofErr w:type="spellEnd"/>
      <w:r w:rsidRPr="00ED0DA3">
        <w:t xml:space="preserve"> controla o movimento do robô utilizando o seguidor de linha, os sensores de paragem e o sensor de obstáculos. Na </w:t>
      </w:r>
      <w:r w:rsidR="007E1337">
        <w:fldChar w:fldCharType="begin"/>
      </w:r>
      <w:r w:rsidR="007E1337">
        <w:instrText xml:space="preserve"> REF _Ref75023253 </w:instrText>
      </w:r>
      <w:r w:rsidR="007E1337">
        <w:fldChar w:fldCharType="separate"/>
      </w:r>
      <w:r w:rsidR="00FA5A5E">
        <w:t xml:space="preserve">Figura </w:t>
      </w:r>
      <w:r w:rsidR="00FA5A5E">
        <w:rPr>
          <w:noProof/>
        </w:rPr>
        <w:t>3</w:t>
      </w:r>
      <w:r w:rsidR="00FA5A5E">
        <w:t>.</w:t>
      </w:r>
      <w:r w:rsidR="00FA5A5E">
        <w:rPr>
          <w:noProof/>
        </w:rPr>
        <w:t>13</w:t>
      </w:r>
      <w:r w:rsidR="007E1337">
        <w:rPr>
          <w:noProof/>
        </w:rPr>
        <w:fldChar w:fldCharType="end"/>
      </w:r>
      <w:r w:rsidRPr="00ED0DA3">
        <w:t xml:space="preserve">, está representado um enumerado com os possíveis </w:t>
      </w:r>
      <w:r w:rsidRPr="00ED0DA3">
        <w:lastRenderedPageBreak/>
        <w:t xml:space="preserve">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3"/>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1582CDA0" w:rsidR="00ED0DA3" w:rsidRPr="00ED0DA3" w:rsidRDefault="00ED0DA3" w:rsidP="00ED0DA3">
      <w:pPr>
        <w:pStyle w:val="PhDLegendaFiguras"/>
        <w:rPr>
          <w:rFonts w:eastAsiaTheme="minorHAnsi"/>
          <w:szCs w:val="22"/>
          <w:lang w:eastAsia="en-US"/>
        </w:rPr>
      </w:pPr>
      <w:bookmarkStart w:id="210" w:name="_Ref75023253"/>
      <w:bookmarkStart w:id="211" w:name="_Toc75087520"/>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14</w:t>
      </w:r>
      <w:r w:rsidR="007E1337">
        <w:rPr>
          <w:noProof/>
        </w:rPr>
        <w:fldChar w:fldCharType="end"/>
      </w:r>
      <w:bookmarkEnd w:id="210"/>
      <w:r>
        <w:t xml:space="preserve"> - </w:t>
      </w:r>
      <w:r w:rsidRPr="00EF2FA9">
        <w:t>Enumerado com os possíveis estados de movimento.</w:t>
      </w:r>
      <w:bookmarkEnd w:id="211"/>
    </w:p>
    <w:p w14:paraId="4601161D" w14:textId="163B3C1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FA5A5E">
        <w:t xml:space="preserve">Figura </w:t>
      </w:r>
      <w:r w:rsidR="00FA5A5E">
        <w:rPr>
          <w:noProof/>
        </w:rPr>
        <w:t>3</w:t>
      </w:r>
      <w:r w:rsidR="00FA5A5E">
        <w:t>.</w:t>
      </w:r>
      <w:r w:rsidR="00FA5A5E">
        <w:rPr>
          <w:noProof/>
        </w:rPr>
        <w:t>12</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3AA84AC6"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7E1337">
        <w:fldChar w:fldCharType="begin"/>
      </w:r>
      <w:r w:rsidR="007E1337">
        <w:instrText xml:space="preserve"> REF _Ref75023458 </w:instrText>
      </w:r>
      <w:r w:rsidR="007E1337">
        <w:fldChar w:fldCharType="separate"/>
      </w:r>
      <w:r w:rsidR="00FA5A5E">
        <w:t xml:space="preserve">Figura </w:t>
      </w:r>
      <w:r w:rsidR="00FA5A5E">
        <w:rPr>
          <w:noProof/>
        </w:rPr>
        <w:t>3</w:t>
      </w:r>
      <w:r w:rsidR="00FA5A5E">
        <w:t>.</w:t>
      </w:r>
      <w:r w:rsidR="00FA5A5E">
        <w:rPr>
          <w:noProof/>
        </w:rPr>
        <w:t>14</w:t>
      </w:r>
      <w:r w:rsidR="007E1337">
        <w:rPr>
          <w:noProof/>
        </w:rPr>
        <w:fldChar w:fldCharType="end"/>
      </w:r>
      <w:r>
        <w:t xml:space="preserve"> (a)</w:t>
      </w:r>
      <w:r w:rsidRPr="00ED0DA3">
        <w:t xml:space="preserve">. O enumerado da </w:t>
      </w:r>
      <w:r w:rsidR="007E1337">
        <w:fldChar w:fldCharType="begin"/>
      </w:r>
      <w:r w:rsidR="007E1337">
        <w:instrText xml:space="preserve"> REF _Ref75023458 </w:instrText>
      </w:r>
      <w:r w:rsidR="007E1337">
        <w:fldChar w:fldCharType="separate"/>
      </w:r>
      <w:r w:rsidR="00FA5A5E">
        <w:t xml:space="preserve">Figura </w:t>
      </w:r>
      <w:r w:rsidR="00FA5A5E">
        <w:rPr>
          <w:noProof/>
        </w:rPr>
        <w:t>3</w:t>
      </w:r>
      <w:r w:rsidR="00FA5A5E">
        <w:t>.</w:t>
      </w:r>
      <w:r w:rsidR="00FA5A5E">
        <w:rPr>
          <w:noProof/>
        </w:rPr>
        <w:t>14</w:t>
      </w:r>
      <w:r w:rsidR="007E1337">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CD2B0F">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4"/>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5"/>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CD2B0F">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454BC200" w:rsidR="00ED0DA3" w:rsidRPr="00ED0DA3" w:rsidRDefault="00ED0DA3" w:rsidP="00ED0DA3">
      <w:pPr>
        <w:pStyle w:val="PhDLegendaFiguras"/>
        <w:rPr>
          <w:rFonts w:eastAsiaTheme="minorHAnsi"/>
          <w:sz w:val="24"/>
          <w:szCs w:val="22"/>
          <w:lang w:eastAsia="en-US"/>
        </w:rPr>
      </w:pPr>
      <w:bookmarkStart w:id="212" w:name="_Ref75023458"/>
      <w:bookmarkStart w:id="213" w:name="_Toc75087521"/>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15</w:t>
      </w:r>
      <w:r w:rsidR="007E1337">
        <w:rPr>
          <w:noProof/>
        </w:rPr>
        <w:fldChar w:fldCharType="end"/>
      </w:r>
      <w:bookmarkEnd w:id="212"/>
      <w:r>
        <w:t xml:space="preserve"> - </w:t>
      </w:r>
      <w:r w:rsidRPr="00894E3E">
        <w:t>Módulo RFID: a) Estrutura que define um cartão RFID; b) Estado do leitor RFID.</w:t>
      </w:r>
      <w:bookmarkEnd w:id="213"/>
    </w:p>
    <w:p w14:paraId="7473339F" w14:textId="6BB68269"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7E1337">
        <w:fldChar w:fldCharType="begin"/>
      </w:r>
      <w:r w:rsidR="007E1337">
        <w:instrText xml:space="preserve"> REF _Ref75023602 </w:instrText>
      </w:r>
      <w:r w:rsidR="007E1337">
        <w:fldChar w:fldCharType="separate"/>
      </w:r>
      <w:r w:rsidR="00FA5A5E">
        <w:t xml:space="preserve">Figura </w:t>
      </w:r>
      <w:r w:rsidR="00FA5A5E">
        <w:rPr>
          <w:noProof/>
        </w:rPr>
        <w:t>3</w:t>
      </w:r>
      <w:r w:rsidR="00FA5A5E">
        <w:t>.</w:t>
      </w:r>
      <w:r w:rsidR="00FA5A5E">
        <w:rPr>
          <w:noProof/>
        </w:rPr>
        <w:t>15</w:t>
      </w:r>
      <w:r w:rsidR="007E1337">
        <w:rPr>
          <w:noProof/>
        </w:rPr>
        <w:fldChar w:fldCharType="end"/>
      </w:r>
      <w:r w:rsidRPr="00ED0DA3">
        <w:t xml:space="preserve">, está representado, em enumerado, o estado do módulo </w:t>
      </w:r>
      <w:r w:rsidRPr="00B747CA">
        <w:rPr>
          <w:i/>
        </w:rPr>
        <w:t>Bluetooth</w:t>
      </w:r>
      <w:r w:rsidRPr="00ED0DA3">
        <w:t>.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6"/>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67ED82EF" w:rsidR="00ED0DA3" w:rsidRDefault="00ED0DA3" w:rsidP="00ED0DA3">
      <w:pPr>
        <w:pStyle w:val="PhDLegendaFiguras"/>
      </w:pPr>
      <w:bookmarkStart w:id="214" w:name="_Ref75023602"/>
      <w:bookmarkStart w:id="215" w:name="_Toc75087522"/>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w:instrText>
      </w:r>
      <w:r w:rsidR="007E1337">
        <w:instrText xml:space="preserve">ura \* ARABIC \s 1 </w:instrText>
      </w:r>
      <w:r w:rsidR="007E1337">
        <w:fldChar w:fldCharType="separate"/>
      </w:r>
      <w:r w:rsidR="005D5334">
        <w:rPr>
          <w:noProof/>
        </w:rPr>
        <w:t>16</w:t>
      </w:r>
      <w:r w:rsidR="007E1337">
        <w:rPr>
          <w:noProof/>
        </w:rPr>
        <w:fldChar w:fldCharType="end"/>
      </w:r>
      <w:bookmarkEnd w:id="214"/>
      <w:r>
        <w:t xml:space="preserve"> - </w:t>
      </w:r>
      <w:r w:rsidRPr="002F2E5A">
        <w:t>Estado do módulo Bluetooth.</w:t>
      </w:r>
      <w:bookmarkEnd w:id="215"/>
    </w:p>
    <w:p w14:paraId="29A31A27" w14:textId="20993031" w:rsidR="00ED0DA3" w:rsidRPr="00ED0DA3" w:rsidRDefault="00ED0DA3" w:rsidP="00ED0DA3">
      <w:pPr>
        <w:pStyle w:val="PhDCorpo"/>
      </w:pPr>
      <w:r>
        <w:tab/>
      </w:r>
      <w:r w:rsidRPr="00ED0DA3">
        <w:t xml:space="preserve">O módulo </w:t>
      </w:r>
      <w:proofErr w:type="spellStart"/>
      <w:r w:rsidRPr="00B747CA">
        <w:rPr>
          <w:i/>
        </w:rPr>
        <w:t>Commands</w:t>
      </w:r>
      <w:proofErr w:type="spellEnd"/>
      <w:r w:rsidRPr="00ED0DA3">
        <w:t xml:space="preserve"> define a lista de comandos válidos para esta aplicação. Na </w:t>
      </w:r>
      <w:r w:rsidR="007E1337">
        <w:fldChar w:fldCharType="begin"/>
      </w:r>
      <w:r w:rsidR="007E1337">
        <w:instrText xml:space="preserve"> REF _Ref75023687 </w:instrText>
      </w:r>
      <w:r w:rsidR="007E1337">
        <w:fldChar w:fldCharType="separate"/>
      </w:r>
      <w:r w:rsidR="00FA5A5E">
        <w:t xml:space="preserve">Figura </w:t>
      </w:r>
      <w:r w:rsidR="00FA5A5E">
        <w:rPr>
          <w:noProof/>
        </w:rPr>
        <w:t>3</w:t>
      </w:r>
      <w:r w:rsidR="00FA5A5E">
        <w:t>.</w:t>
      </w:r>
      <w:r w:rsidR="00FA5A5E">
        <w:rPr>
          <w:noProof/>
        </w:rPr>
        <w:t>16</w:t>
      </w:r>
      <w:r w:rsidR="007E1337">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CD2B0F">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CD2B0F">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8"/>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255142F" w:rsidR="00ED0DA3" w:rsidRPr="00ED0DA3" w:rsidRDefault="006B1520" w:rsidP="006B1520">
      <w:pPr>
        <w:pStyle w:val="PhDLegendaFiguras"/>
        <w:rPr>
          <w:rFonts w:eastAsiaTheme="minorHAnsi"/>
        </w:rPr>
      </w:pPr>
      <w:bookmarkStart w:id="216" w:name="_Ref75023687"/>
      <w:bookmarkStart w:id="217" w:name="_Toc75087523"/>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17</w:t>
      </w:r>
      <w:r w:rsidR="007E1337">
        <w:rPr>
          <w:noProof/>
        </w:rPr>
        <w:fldChar w:fldCharType="end"/>
      </w:r>
      <w:bookmarkEnd w:id="216"/>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217"/>
    </w:p>
    <w:p w14:paraId="59A7275C" w14:textId="5BB3E08C" w:rsidR="006B1520" w:rsidRPr="006B1520" w:rsidRDefault="006B1520" w:rsidP="006B1520">
      <w:pPr>
        <w:pStyle w:val="PhDCorpo"/>
      </w:pPr>
      <w:r>
        <w:tab/>
      </w:r>
      <w:r w:rsidRPr="006B1520">
        <w:t xml:space="preserve">O módulo </w:t>
      </w:r>
      <w:proofErr w:type="spellStart"/>
      <w:r w:rsidRPr="00B747CA">
        <w:rPr>
          <w:i/>
        </w:rPr>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B747CA">
        <w:rPr>
          <w:i/>
        </w:rPr>
        <w:t>Cmd</w:t>
      </w:r>
      <w:proofErr w:type="spellEnd"/>
      <w:r w:rsidRPr="00B747CA">
        <w:rPr>
          <w:i/>
        </w:rPr>
        <w:t xml:space="preserve"> </w:t>
      </w:r>
      <w:proofErr w:type="spellStart"/>
      <w:r w:rsidRPr="00B747CA">
        <w:rPr>
          <w:i/>
        </w:rPr>
        <w:t>Parser</w:t>
      </w:r>
      <w:proofErr w:type="spellEnd"/>
      <w:r w:rsidRPr="006B1520">
        <w:t xml:space="preserve"> permite interpretar um comando, definido no módulo </w:t>
      </w:r>
      <w:proofErr w:type="spellStart"/>
      <w:r w:rsidRPr="00B747CA">
        <w:rPr>
          <w:i/>
        </w:rPr>
        <w:t>Commands</w:t>
      </w:r>
      <w:proofErr w:type="spellEnd"/>
      <w:r w:rsidRPr="006B1520">
        <w:t xml:space="preserve">, através do módulo </w:t>
      </w:r>
      <w:proofErr w:type="spellStart"/>
      <w:r w:rsidRPr="00B747CA">
        <w:rPr>
          <w:i/>
        </w:rPr>
        <w:t>Parser</w:t>
      </w:r>
      <w:proofErr w:type="spellEnd"/>
      <w:r w:rsidRPr="006B1520">
        <w:t>, e executá-lo.</w:t>
      </w:r>
    </w:p>
    <w:p w14:paraId="7C9DC890" w14:textId="3EE13403" w:rsidR="006B1520" w:rsidRPr="006B1520" w:rsidRDefault="006B1520" w:rsidP="006B1520">
      <w:pPr>
        <w:pStyle w:val="PhDCorpo"/>
        <w:rPr>
          <w:i/>
          <w:iCs/>
        </w:rPr>
      </w:pPr>
      <w:r>
        <w:tab/>
      </w:r>
      <w:r w:rsidRPr="006B1520">
        <w:t xml:space="preserve">O módulo </w:t>
      </w:r>
      <w:proofErr w:type="spellStart"/>
      <w:r w:rsidRPr="00B747CA">
        <w:rPr>
          <w:i/>
        </w:rPr>
        <w:t>Route</w:t>
      </w:r>
      <w:proofErr w:type="spellEnd"/>
      <w:r w:rsidRPr="006B1520">
        <w:t xml:space="preserve"> permite criar uma rota com vários pontos de paragem (</w:t>
      </w:r>
      <w:r w:rsidRPr="006B1520">
        <w:rPr>
          <w:i/>
          <w:iCs/>
        </w:rPr>
        <w:t>checkpoints</w:t>
      </w:r>
      <w:r w:rsidRPr="006B1520">
        <w:t>). Assim, n</w:t>
      </w:r>
      <w:r>
        <w:t xml:space="preserve">a </w:t>
      </w:r>
      <w:r w:rsidR="007E1337" w:rsidRPr="00B747CA">
        <w:rPr>
          <w:highlight w:val="yellow"/>
        </w:rPr>
        <w:fldChar w:fldCharType="begin"/>
      </w:r>
      <w:r w:rsidR="007E1337" w:rsidRPr="00B747CA">
        <w:rPr>
          <w:highlight w:val="yellow"/>
        </w:rPr>
        <w:instrText xml:space="preserve"> REF _Ref75023828 </w:instrText>
      </w:r>
      <w:r w:rsidR="00B747CA">
        <w:rPr>
          <w:highlight w:val="yellow"/>
        </w:rPr>
        <w:instrText xml:space="preserve"> \* MERGEFORMAT </w:instrText>
      </w:r>
      <w:r w:rsidR="007E1337" w:rsidRPr="00B747CA">
        <w:rPr>
          <w:highlight w:val="yellow"/>
        </w:rPr>
        <w:fldChar w:fldCharType="separate"/>
      </w:r>
      <w:r w:rsidR="00B51642" w:rsidRPr="00B747CA">
        <w:rPr>
          <w:highlight w:val="yellow"/>
        </w:rPr>
        <w:t xml:space="preserve">Figura </w:t>
      </w:r>
      <w:r w:rsidR="00B51642" w:rsidRPr="00B747CA">
        <w:rPr>
          <w:noProof/>
          <w:highlight w:val="yellow"/>
        </w:rPr>
        <w:t>3</w:t>
      </w:r>
      <w:r w:rsidR="00B51642" w:rsidRPr="00B747CA">
        <w:rPr>
          <w:highlight w:val="yellow"/>
        </w:rPr>
        <w:t>.</w:t>
      </w:r>
      <w:r w:rsidR="00B51642" w:rsidRPr="00B747CA">
        <w:rPr>
          <w:noProof/>
          <w:highlight w:val="yellow"/>
        </w:rPr>
        <w:t>18</w:t>
      </w:r>
      <w:r w:rsidR="007E1337" w:rsidRPr="00B747CA">
        <w:rPr>
          <w:noProof/>
          <w:highlight w:val="yellow"/>
        </w:rPr>
        <w:fldChar w:fldCharType="end"/>
      </w:r>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CD2B0F">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9"/>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CD2B0F">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2690" cy="619579"/>
                          </a:xfrm>
                          <a:prstGeom prst="rect">
                            <a:avLst/>
                          </a:prstGeom>
                        </pic:spPr>
                      </pic:pic>
                    </a:graphicData>
                  </a:graphic>
                </wp:inline>
              </w:drawing>
            </w:r>
          </w:p>
        </w:tc>
      </w:tr>
    </w:tbl>
    <w:p w14:paraId="77D9D301" w14:textId="79AC4D83" w:rsidR="00ED0DA3" w:rsidRDefault="006B1520" w:rsidP="006B1520">
      <w:pPr>
        <w:pStyle w:val="PhDLegendaFiguras"/>
      </w:pPr>
      <w:bookmarkStart w:id="218" w:name="_Ref75023828"/>
      <w:bookmarkStart w:id="219" w:name="_Toc75087524"/>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18</w:t>
      </w:r>
      <w:r w:rsidR="007E1337">
        <w:rPr>
          <w:noProof/>
        </w:rPr>
        <w:fldChar w:fldCharType="end"/>
      </w:r>
      <w:bookmarkEnd w:id="218"/>
      <w:r>
        <w:t xml:space="preserve"> - </w:t>
      </w:r>
      <w:r w:rsidRPr="001D6923">
        <w:t>Ações possíveis a realizar num checkpoint, e, definição de um checkpoint.</w:t>
      </w:r>
      <w:bookmarkEnd w:id="219"/>
    </w:p>
    <w:p w14:paraId="2ACDC5DF" w14:textId="2B88A96C" w:rsidR="006B1520" w:rsidRPr="006B1520" w:rsidRDefault="006B1520" w:rsidP="006B1520">
      <w:pPr>
        <w:pStyle w:val="PhDCorpo"/>
      </w:pPr>
      <w:r>
        <w:tab/>
      </w:r>
      <w:r w:rsidRPr="006B1520">
        <w:t xml:space="preserve">O módulo </w:t>
      </w:r>
      <w:proofErr w:type="spellStart"/>
      <w:r w:rsidRPr="00B747CA">
        <w:rPr>
          <w:i/>
        </w:rPr>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B747CA">
        <w:rPr>
          <w:iCs/>
        </w:rPr>
        <w:t>software</w:t>
      </w:r>
      <w:r w:rsidRPr="006B1520">
        <w:t xml:space="preserve">, através de um algoritmo janela deslizante, tal como mostra a </w:t>
      </w:r>
      <w:r w:rsidR="007E1337" w:rsidRPr="00B747CA">
        <w:rPr>
          <w:highlight w:val="yellow"/>
        </w:rPr>
        <w:fldChar w:fldCharType="begin"/>
      </w:r>
      <w:r w:rsidR="007E1337" w:rsidRPr="00B747CA">
        <w:rPr>
          <w:highlight w:val="yellow"/>
        </w:rPr>
        <w:instrText xml:space="preserve"> REF _Ref75023876 </w:instrText>
      </w:r>
      <w:r w:rsidR="00B747CA">
        <w:rPr>
          <w:highlight w:val="yellow"/>
        </w:rPr>
        <w:instrText xml:space="preserve"> \* MERGEFORMAT </w:instrText>
      </w:r>
      <w:r w:rsidR="007E1337" w:rsidRPr="00B747CA">
        <w:rPr>
          <w:highlight w:val="yellow"/>
        </w:rPr>
        <w:fldChar w:fldCharType="separate"/>
      </w:r>
      <w:r w:rsidR="00B51642" w:rsidRPr="00B747CA">
        <w:rPr>
          <w:highlight w:val="yellow"/>
        </w:rPr>
        <w:t xml:space="preserve">Figura </w:t>
      </w:r>
      <w:r w:rsidR="00B51642" w:rsidRPr="00B747CA">
        <w:rPr>
          <w:noProof/>
          <w:highlight w:val="yellow"/>
        </w:rPr>
        <w:t>3</w:t>
      </w:r>
      <w:r w:rsidR="00B51642" w:rsidRPr="00B747CA">
        <w:rPr>
          <w:highlight w:val="yellow"/>
        </w:rPr>
        <w:t>.</w:t>
      </w:r>
      <w:r w:rsidR="00B51642" w:rsidRPr="00B747CA">
        <w:rPr>
          <w:noProof/>
          <w:highlight w:val="yellow"/>
        </w:rPr>
        <w:t>19</w:t>
      </w:r>
      <w:r w:rsidR="007E1337" w:rsidRPr="00B747CA">
        <w:rPr>
          <w:noProof/>
          <w:highlight w:val="yellow"/>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1"/>
                    <a:stretch>
                      <a:fillRect/>
                    </a:stretch>
                  </pic:blipFill>
                  <pic:spPr>
                    <a:xfrm>
                      <a:off x="0" y="0"/>
                      <a:ext cx="2845266" cy="727668"/>
                    </a:xfrm>
                    <a:prstGeom prst="rect">
                      <a:avLst/>
                    </a:prstGeom>
                  </pic:spPr>
                </pic:pic>
              </a:graphicData>
            </a:graphic>
          </wp:inline>
        </w:drawing>
      </w:r>
    </w:p>
    <w:p w14:paraId="7D4645B6" w14:textId="096DD53F" w:rsidR="006B1520" w:rsidRDefault="006B1520" w:rsidP="006B1520">
      <w:pPr>
        <w:pStyle w:val="PhDLegendaFiguras"/>
      </w:pPr>
      <w:bookmarkStart w:id="220" w:name="_Ref75023876"/>
      <w:bookmarkStart w:id="221" w:name="_Toc75087525"/>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19</w:t>
      </w:r>
      <w:r w:rsidR="007E1337">
        <w:rPr>
          <w:noProof/>
        </w:rPr>
        <w:fldChar w:fldCharType="end"/>
      </w:r>
      <w:bookmarkEnd w:id="220"/>
      <w:r>
        <w:t xml:space="preserve"> - </w:t>
      </w:r>
      <w:r w:rsidRPr="00CB1471">
        <w:t>Definição de uma janela deslizante.</w:t>
      </w:r>
      <w:bookmarkEnd w:id="221"/>
    </w:p>
    <w:p w14:paraId="1EF6B1CB" w14:textId="56E38804" w:rsidR="006B1520" w:rsidRPr="006B1520" w:rsidRDefault="006B1520" w:rsidP="006B1520">
      <w:pPr>
        <w:pStyle w:val="PhDCorpo"/>
      </w:pPr>
      <w:r>
        <w:lastRenderedPageBreak/>
        <w:tab/>
      </w:r>
      <w:commentRangeStart w:id="222"/>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w:t>
      </w:r>
      <w:commentRangeEnd w:id="222"/>
      <w:r w:rsidR="00B51642">
        <w:rPr>
          <w:rStyle w:val="Refdecomentrio"/>
          <w:rFonts w:eastAsia="Times New Roman"/>
          <w:lang w:eastAsia="pt-PT"/>
        </w:rPr>
        <w:commentReference w:id="222"/>
      </w:r>
      <w:r w:rsidRPr="006B1520">
        <w:t xml:space="preserve">e também, saber quantos </w:t>
      </w:r>
      <w:r w:rsidRPr="006B1520">
        <w:rPr>
          <w:i/>
          <w:iCs/>
        </w:rPr>
        <w:t xml:space="preserve">bits </w:t>
      </w:r>
      <w:r w:rsidRPr="006B1520">
        <w:t xml:space="preserve">a nível lógico alto existem na janela. Como definido na estrutura apresentada na </w:t>
      </w:r>
      <w:r w:rsidR="007E1337">
        <w:fldChar w:fldCharType="begin"/>
      </w:r>
      <w:r w:rsidR="007E1337">
        <w:instrText xml:space="preserve"> REF _Ref75023943 </w:instrText>
      </w:r>
      <w:r w:rsidR="007E1337">
        <w:fldChar w:fldCharType="separate"/>
      </w:r>
      <w:r w:rsidR="00FA5A5E">
        <w:t xml:space="preserve">Figura </w:t>
      </w:r>
      <w:r w:rsidR="00FA5A5E">
        <w:rPr>
          <w:noProof/>
        </w:rPr>
        <w:t>3</w:t>
      </w:r>
      <w:r w:rsidR="00FA5A5E">
        <w:t>.</w:t>
      </w:r>
      <w:r w:rsidR="00FA5A5E">
        <w:rPr>
          <w:noProof/>
        </w:rPr>
        <w:t>19</w:t>
      </w:r>
      <w:r w:rsidR="007E1337">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62"/>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263A835" w:rsidR="006B1520" w:rsidRDefault="006B1520" w:rsidP="006B1520">
      <w:pPr>
        <w:pStyle w:val="PhDLegendaFiguras"/>
      </w:pPr>
      <w:bookmarkStart w:id="223" w:name="_Ref75023943"/>
      <w:bookmarkStart w:id="224" w:name="_Toc75087526"/>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20</w:t>
      </w:r>
      <w:r w:rsidR="007E1337">
        <w:rPr>
          <w:noProof/>
        </w:rPr>
        <w:fldChar w:fldCharType="end"/>
      </w:r>
      <w:bookmarkEnd w:id="223"/>
      <w:r>
        <w:t xml:space="preserve">- </w:t>
      </w:r>
      <w:r w:rsidRPr="0038081D">
        <w:t xml:space="preserve">Definição da estrutura </w:t>
      </w:r>
      <w:proofErr w:type="spellStart"/>
      <w:r w:rsidRPr="0038081D">
        <w:t>debounce</w:t>
      </w:r>
      <w:proofErr w:type="spellEnd"/>
      <w:r w:rsidRPr="0038081D">
        <w:t>.</w:t>
      </w:r>
      <w:bookmarkEnd w:id="224"/>
    </w:p>
    <w:p w14:paraId="024565BA" w14:textId="39978B5E" w:rsidR="006B1520" w:rsidRPr="006B1520" w:rsidRDefault="006B1520" w:rsidP="006B1520">
      <w:pPr>
        <w:pStyle w:val="PhDCorpo"/>
      </w:pPr>
      <w:r>
        <w:tab/>
      </w:r>
      <w:r w:rsidRPr="006B1520">
        <w:t xml:space="preserve">O módulo FSM implementa a máquina de estados, descrita no </w:t>
      </w:r>
      <w:r>
        <w:t xml:space="preserve">Capítulo </w:t>
      </w:r>
      <w:r w:rsidR="007E1337">
        <w:fldChar w:fldCharType="begin"/>
      </w:r>
      <w:r w:rsidR="007E1337">
        <w:instrText xml:space="preserve"> REF _Ref75024049 \r </w:instrText>
      </w:r>
      <w:r w:rsidR="007E1337">
        <w:fldChar w:fldCharType="separate"/>
      </w:r>
      <w:r w:rsidR="00FA5A5E">
        <w:t>3.1</w:t>
      </w:r>
      <w:r w:rsidR="007E1337">
        <w:fldChar w:fldCharType="end"/>
      </w:r>
      <w:r w:rsidRPr="006B1520">
        <w:t>, que controla a evolução do estado de funcionamento do robô. O enumerado ilustrado na</w:t>
      </w:r>
      <w:r>
        <w:t xml:space="preserve"> </w:t>
      </w:r>
      <w:r w:rsidR="007E1337">
        <w:fldChar w:fldCharType="begin"/>
      </w:r>
      <w:r w:rsidR="007E1337">
        <w:instrText xml:space="preserve"> REF _Ref75024080 </w:instrText>
      </w:r>
      <w:r w:rsidR="007E1337">
        <w:fldChar w:fldCharType="separate"/>
      </w:r>
      <w:r w:rsidR="00FA5A5E">
        <w:t xml:space="preserve">Figura </w:t>
      </w:r>
      <w:r w:rsidR="00FA5A5E">
        <w:rPr>
          <w:noProof/>
        </w:rPr>
        <w:t>3</w:t>
      </w:r>
      <w:r w:rsidR="00FA5A5E">
        <w:t>.</w:t>
      </w:r>
      <w:r w:rsidR="00FA5A5E">
        <w:rPr>
          <w:noProof/>
        </w:rPr>
        <w:t>20</w:t>
      </w:r>
      <w:r w:rsidR="007E1337">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3"/>
                    <a:stretch>
                      <a:fillRect/>
                    </a:stretch>
                  </pic:blipFill>
                  <pic:spPr>
                    <a:xfrm>
                      <a:off x="0" y="0"/>
                      <a:ext cx="3905697" cy="1533006"/>
                    </a:xfrm>
                    <a:prstGeom prst="rect">
                      <a:avLst/>
                    </a:prstGeom>
                  </pic:spPr>
                </pic:pic>
              </a:graphicData>
            </a:graphic>
          </wp:inline>
        </w:drawing>
      </w:r>
    </w:p>
    <w:p w14:paraId="20F7D319" w14:textId="78E003C1" w:rsidR="006B1520" w:rsidRDefault="006B1520" w:rsidP="006B1520">
      <w:pPr>
        <w:pStyle w:val="PhDLegendaFiguras"/>
      </w:pPr>
      <w:bookmarkStart w:id="225" w:name="_Ref75024080"/>
      <w:bookmarkStart w:id="226" w:name="_Toc75087527"/>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21</w:t>
      </w:r>
      <w:r w:rsidR="007E1337">
        <w:rPr>
          <w:noProof/>
        </w:rPr>
        <w:fldChar w:fldCharType="end"/>
      </w:r>
      <w:bookmarkEnd w:id="225"/>
      <w:r>
        <w:t xml:space="preserve"> - </w:t>
      </w:r>
      <w:r w:rsidRPr="00242C26">
        <w:t>Estados da máquina de estados.</w:t>
      </w:r>
      <w:bookmarkEnd w:id="226"/>
    </w:p>
    <w:p w14:paraId="2769145D" w14:textId="463A150C"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7E1337">
        <w:fldChar w:fldCharType="begin"/>
      </w:r>
      <w:r w:rsidR="007E1337">
        <w:instrText xml:space="preserve"> REF _Ref75024252 </w:instrText>
      </w:r>
      <w:r w:rsidR="007E1337">
        <w:fldChar w:fldCharType="separate"/>
      </w:r>
      <w:r w:rsidR="00FA5A5E" w:rsidRPr="006B1520">
        <w:t xml:space="preserve">Figura </w:t>
      </w:r>
      <w:r w:rsidR="00FA5A5E">
        <w:rPr>
          <w:noProof/>
        </w:rPr>
        <w:t>3</w:t>
      </w:r>
      <w:r w:rsidR="00FA5A5E">
        <w:t>.</w:t>
      </w:r>
      <w:r w:rsidR="00FA5A5E">
        <w:rPr>
          <w:noProof/>
        </w:rPr>
        <w:t>21</w:t>
      </w:r>
      <w:r w:rsidR="007E1337">
        <w:rPr>
          <w:noProof/>
        </w:rPr>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7E1337">
        <w:fldChar w:fldCharType="begin"/>
      </w:r>
      <w:r w:rsidR="007E1337">
        <w:instrText xml:space="preserve"> REF _R</w:instrText>
      </w:r>
      <w:r w:rsidR="007E1337">
        <w:instrText xml:space="preserve">ef75024252 </w:instrText>
      </w:r>
      <w:r w:rsidR="007E1337">
        <w:fldChar w:fldCharType="separate"/>
      </w:r>
      <w:r w:rsidR="00FA5A5E" w:rsidRPr="006B1520">
        <w:t xml:space="preserve">Figura </w:t>
      </w:r>
      <w:r w:rsidR="00FA5A5E">
        <w:rPr>
          <w:noProof/>
        </w:rPr>
        <w:t>3</w:t>
      </w:r>
      <w:r w:rsidR="00FA5A5E">
        <w:t>.</w:t>
      </w:r>
      <w:r w:rsidR="00FA5A5E">
        <w:rPr>
          <w:noProof/>
        </w:rPr>
        <w:t>21</w:t>
      </w:r>
      <w:r w:rsidR="007E1337">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4"/>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5"/>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77EC3892" w:rsidR="006B1520" w:rsidRPr="003C0FF2" w:rsidRDefault="006B1520" w:rsidP="009F0924">
      <w:pPr>
        <w:pStyle w:val="PhDLegendaFiguras"/>
      </w:pPr>
      <w:bookmarkStart w:id="227" w:name="_Ref75024252"/>
      <w:bookmarkStart w:id="228" w:name="_Toc75087528"/>
      <w:r w:rsidRPr="006B1520">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22</w:t>
      </w:r>
      <w:r w:rsidR="007E1337">
        <w:rPr>
          <w:noProof/>
        </w:rPr>
        <w:fldChar w:fldCharType="end"/>
      </w:r>
      <w:bookmarkEnd w:id="227"/>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228"/>
    </w:p>
    <w:p w14:paraId="0AC1340B" w14:textId="3B3F7909" w:rsidR="00C966F1" w:rsidRDefault="00C966F1" w:rsidP="00C966F1">
      <w:pPr>
        <w:pStyle w:val="Ttulo3"/>
        <w:numPr>
          <w:ilvl w:val="2"/>
          <w:numId w:val="23"/>
        </w:numPr>
        <w:rPr>
          <w:rFonts w:ascii="NewsGotT" w:hAnsi="NewsGotT"/>
        </w:rPr>
      </w:pPr>
      <w:bookmarkStart w:id="229" w:name="_Toc75087629"/>
      <w:bookmarkStart w:id="230" w:name="_Ref75022804"/>
      <w:bookmarkStart w:id="231" w:name="_Ref75022841"/>
      <w:bookmarkStart w:id="232" w:name="_Ref75022852"/>
      <w:r>
        <w:rPr>
          <w:rFonts w:ascii="NewsGotT" w:hAnsi="NewsGotT"/>
        </w:rPr>
        <w:t>Aplicação de Interface</w:t>
      </w:r>
      <w:bookmarkEnd w:id="229"/>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7FA8240C"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29E26B3E"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FA5A5E">
        <w:t xml:space="preserve">Figura </w:t>
      </w:r>
      <w:r w:rsidR="00FA5A5E">
        <w:rPr>
          <w:noProof/>
        </w:rPr>
        <w:t>3</w:t>
      </w:r>
      <w:r w:rsidR="00FA5A5E">
        <w:t>.</w:t>
      </w:r>
      <w:r w:rsidR="00FA5A5E">
        <w:rPr>
          <w:noProof/>
        </w:rPr>
        <w:t>22</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 xml:space="preserve">Já </w:t>
      </w:r>
      <w:r w:rsidR="005446CA">
        <w:t>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774C52" w:rsidRPr="00774C52">
        <w:t xml:space="preserve"> </w:t>
      </w:r>
      <w:r w:rsidR="005446CA">
        <w:t>O</w:t>
      </w:r>
      <w:r w:rsidR="00774C52" w:rsidRPr="0044237E">
        <w:t xml:space="preserve"> utilizador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34D84F21" w:rsidR="00774C52" w:rsidRDefault="00774C52" w:rsidP="00774C52">
      <w:pPr>
        <w:pStyle w:val="PhDLegendaFiguras"/>
      </w:pPr>
      <w:bookmarkStart w:id="233" w:name="_Ref75037032"/>
      <w:bookmarkStart w:id="234" w:name="_Toc75087529"/>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23</w:t>
      </w:r>
      <w:r w:rsidR="007E1337">
        <w:rPr>
          <w:noProof/>
        </w:rPr>
        <w:fldChar w:fldCharType="end"/>
      </w:r>
      <w:bookmarkEnd w:id="233"/>
      <w:r>
        <w:t xml:space="preserve"> - Aplicação </w:t>
      </w:r>
      <w:r w:rsidR="00B51642">
        <w:t>de i</w:t>
      </w:r>
      <w:r>
        <w:t>nterface</w:t>
      </w:r>
      <w:r w:rsidR="00B51642">
        <w:t xml:space="preserve"> desenvolvida para </w:t>
      </w:r>
      <w:r w:rsidR="00B51642" w:rsidRPr="00B747CA">
        <w:rPr>
          <w:i/>
        </w:rPr>
        <w:t>smartphone</w:t>
      </w:r>
      <w:r w:rsidR="00B51642">
        <w:t>:</w:t>
      </w:r>
      <w:r>
        <w:t xml:space="preserve"> (a) </w:t>
      </w:r>
      <w:r w:rsidR="005446CA">
        <w:t>Ecrã</w:t>
      </w:r>
      <w:r>
        <w:t xml:space="preserve"> </w:t>
      </w:r>
      <w:r w:rsidR="005446CA">
        <w:t>inicial</w:t>
      </w:r>
      <w:r>
        <w:t>; (b) Menu principal; (c) Terminal de mensagens</w:t>
      </w:r>
      <w:r w:rsidR="0083573C">
        <w:t>.</w:t>
      </w:r>
      <w:bookmarkEnd w:id="234"/>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235" w:name="_Toc75087630"/>
      <w:r>
        <w:rPr>
          <w:rFonts w:ascii="NewsGotT" w:hAnsi="NewsGotT"/>
        </w:rPr>
        <w:t>Circuito de C</w:t>
      </w:r>
      <w:r w:rsidR="00CB4854" w:rsidRPr="00CB4854">
        <w:rPr>
          <w:rFonts w:ascii="NewsGotT" w:hAnsi="NewsGotT"/>
        </w:rPr>
        <w:t>ontrol</w:t>
      </w:r>
      <w:r>
        <w:rPr>
          <w:rFonts w:ascii="NewsGotT" w:hAnsi="NewsGotT"/>
        </w:rPr>
        <w:t>o</w:t>
      </w:r>
      <w:bookmarkEnd w:id="230"/>
      <w:bookmarkEnd w:id="231"/>
      <w:bookmarkEnd w:id="232"/>
      <w:bookmarkEnd w:id="235"/>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236" w:name="_Toc75087631"/>
      <w:r>
        <w:rPr>
          <w:rFonts w:ascii="NewsGotT" w:hAnsi="NewsGotT"/>
        </w:rPr>
        <w:t>O que é um Controlador?</w:t>
      </w:r>
      <w:bookmarkEnd w:id="236"/>
    </w:p>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 xml:space="preserve">ção </w:t>
      </w:r>
      <w:r w:rsidR="003C0FF2" w:rsidRPr="002D144F">
        <w:lastRenderedPageBreak/>
        <w:t>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5AA3B24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7"/>
      </w:tblGrid>
      <w:tr w:rsidR="003C0FF2" w14:paraId="75BC4ADA" w14:textId="77777777" w:rsidTr="00CD2B0F">
        <w:trPr>
          <w:jc w:val="center"/>
        </w:trPr>
        <w:tc>
          <w:tcPr>
            <w:tcW w:w="2831" w:type="dxa"/>
            <w:vAlign w:val="center"/>
          </w:tcPr>
          <w:p w14:paraId="493C08CD" w14:textId="77777777" w:rsidR="003C0FF2" w:rsidRDefault="003C0FF2" w:rsidP="001A3209">
            <w:pPr>
              <w:pStyle w:val="PhDFigura"/>
            </w:pPr>
            <w:commentRangeStart w:id="237"/>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85pt;height:84.1pt" o:ole="">
                  <v:imagedata r:id="rId71" o:title=""/>
                </v:shape>
                <o:OLEObject Type="Embed" ProgID="PBrush" ShapeID="_x0000_i1025" DrawAspect="Content" ObjectID="_1685796933" r:id="rId72"/>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25pt;height:84.65pt" o:ole="">
                  <v:imagedata r:id="rId73" o:title=""/>
                </v:shape>
                <o:OLEObject Type="Embed" ProgID="PBrush" ShapeID="_x0000_i1026" DrawAspect="Content" ObjectID="_1685796934" r:id="rId74"/>
              </w:object>
            </w:r>
          </w:p>
        </w:tc>
      </w:tr>
      <w:tr w:rsidR="003C0FF2" w14:paraId="77527965" w14:textId="77777777" w:rsidTr="00CD2B0F">
        <w:trPr>
          <w:jc w:val="center"/>
        </w:trPr>
        <w:tc>
          <w:tcPr>
            <w:tcW w:w="2831" w:type="dxa"/>
            <w:vAlign w:val="center"/>
          </w:tcPr>
          <w:p w14:paraId="53907858" w14:textId="77777777" w:rsidR="003C0FF2" w:rsidRDefault="003C0FF2" w:rsidP="00CD2B0F">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CD2B0F">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commentRangeEnd w:id="237"/>
            <w:r w:rsidR="00B51642">
              <w:rPr>
                <w:rStyle w:val="Refdecomentrio"/>
                <w:rFonts w:ascii="NewsGotT" w:hAnsi="NewsGotT"/>
              </w:rPr>
              <w:commentReference w:id="237"/>
            </w:r>
          </w:p>
        </w:tc>
      </w:tr>
    </w:tbl>
    <w:p w14:paraId="5F0C19DD" w14:textId="6D9106B3" w:rsidR="00355EA2" w:rsidRPr="00355EA2" w:rsidRDefault="003C0FF2" w:rsidP="003C0FF2">
      <w:pPr>
        <w:pStyle w:val="PhDLegendaFiguras"/>
      </w:pPr>
      <w:bookmarkStart w:id="238" w:name="_Ref74953041"/>
      <w:bookmarkStart w:id="239" w:name="_Toc75087530"/>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24</w:t>
      </w:r>
      <w:r w:rsidR="007E1337">
        <w:rPr>
          <w:noProof/>
        </w:rPr>
        <w:fldChar w:fldCharType="end"/>
      </w:r>
      <w:bookmarkEnd w:id="238"/>
      <w:r>
        <w:t xml:space="preserve"> - Ações de controlo (a) ação proporcional; (b) ação integral; (c) ação derivativa</w:t>
      </w:r>
      <w:r w:rsidR="0083573C">
        <w:t>.</w:t>
      </w:r>
      <w:bookmarkEnd w:id="239"/>
    </w:p>
    <w:p w14:paraId="416EB29D" w14:textId="082AF423" w:rsidR="00CB4854" w:rsidRDefault="003C0FF2" w:rsidP="00CB4854">
      <w:pPr>
        <w:pStyle w:val="Ttulo4"/>
        <w:rPr>
          <w:rFonts w:ascii="NewsGotT" w:hAnsi="NewsGotT"/>
        </w:rPr>
      </w:pPr>
      <w:bookmarkStart w:id="240" w:name="_Toc75087632"/>
      <w:bookmarkStart w:id="241" w:name="_Toc30094716"/>
      <w:r>
        <w:rPr>
          <w:rFonts w:ascii="NewsGotT" w:hAnsi="NewsGotT"/>
        </w:rPr>
        <w:t>Análise do sistema de controlo</w:t>
      </w:r>
      <w:bookmarkEnd w:id="240"/>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w:t>
      </w:r>
      <w:r>
        <w:lastRenderedPageBreak/>
        <w:t xml:space="preserve">do lado direito terá de ter uma velocidade de rotação superior comparativamente com a do motor do lado direito. Quando a trajetória é uma </w:t>
      </w:r>
      <w:r w:rsidRPr="00054FBE">
        <w:t>curva à direita</w:t>
      </w:r>
      <w:r>
        <w:t xml:space="preserve">, passa-se o oposto. </w:t>
      </w:r>
    </w:p>
    <w:p w14:paraId="50C1D4F5" w14:textId="0713B90E"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FA5A5E">
        <w:t xml:space="preserve">Figura </w:t>
      </w:r>
      <w:r w:rsidR="00FA5A5E">
        <w:rPr>
          <w:noProof/>
        </w:rPr>
        <w:t>2</w:t>
      </w:r>
      <w:r w:rsidR="00FA5A5E">
        <w:t>.</w:t>
      </w:r>
      <w:r w:rsidR="00FA5A5E">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242"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242"/>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549E649C"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FA5A5E">
        <w:t xml:space="preserve">Figura </w:t>
      </w:r>
      <w:r w:rsidR="00FA5A5E">
        <w:rPr>
          <w:noProof/>
        </w:rPr>
        <w:t>3</w:t>
      </w:r>
      <w:r w:rsidR="00FA5A5E">
        <w:t>.</w:t>
      </w:r>
      <w:r w:rsidR="00FA5A5E">
        <w:rPr>
          <w:noProof/>
        </w:rPr>
        <w:t>24</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w:t>
      </w:r>
      <w:r w:rsidRPr="00D21794">
        <w:lastRenderedPageBreak/>
        <w:t xml:space="preserve">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5">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5D447765" w:rsidR="00355EA2" w:rsidRPr="00355EA2" w:rsidRDefault="001A3209" w:rsidP="001A3209">
      <w:pPr>
        <w:pStyle w:val="PhDLegendaFiguras"/>
      </w:pPr>
      <w:bookmarkStart w:id="243" w:name="_Ref74953354"/>
      <w:bookmarkStart w:id="244" w:name="_Toc75087531"/>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25</w:t>
      </w:r>
      <w:r w:rsidR="007E1337">
        <w:rPr>
          <w:noProof/>
        </w:rPr>
        <w:fldChar w:fldCharType="end"/>
      </w:r>
      <w:bookmarkEnd w:id="243"/>
      <w:r>
        <w:t xml:space="preserve"> - Diagrama de blocos do sistema de controlo</w:t>
      </w:r>
      <w:r w:rsidR="0083573C">
        <w:t>.</w:t>
      </w:r>
      <w:bookmarkEnd w:id="244"/>
    </w:p>
    <w:p w14:paraId="3A17C9F9" w14:textId="58D568B0" w:rsidR="00CB4854" w:rsidRDefault="003C0FF2" w:rsidP="00CB4854">
      <w:pPr>
        <w:pStyle w:val="Ttulo4"/>
        <w:rPr>
          <w:rFonts w:ascii="NewsGotT" w:hAnsi="NewsGotT"/>
        </w:rPr>
      </w:pPr>
      <w:bookmarkStart w:id="245" w:name="_Toc75087633"/>
      <w:r>
        <w:rPr>
          <w:rFonts w:ascii="NewsGotT" w:hAnsi="NewsGotT"/>
        </w:rPr>
        <w:t>Controlador implementado</w:t>
      </w:r>
      <w:bookmarkEnd w:id="245"/>
    </w:p>
    <w:bookmarkEnd w:id="241"/>
    <w:p w14:paraId="36D7069B" w14:textId="33817353"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CD2B0F">
        <w:tc>
          <w:tcPr>
            <w:tcW w:w="850" w:type="dxa"/>
            <w:vAlign w:val="center"/>
          </w:tcPr>
          <w:p w14:paraId="7225418C" w14:textId="77777777" w:rsidR="001A3209" w:rsidRPr="00B66544" w:rsidRDefault="001A3209" w:rsidP="00CD2B0F">
            <w:pPr>
              <w:pStyle w:val="EquaoPHD"/>
              <w:jc w:val="both"/>
              <w:rPr>
                <w:rFonts w:ascii="NewsGotT" w:hAnsi="NewsGotT"/>
              </w:rPr>
            </w:pPr>
          </w:p>
        </w:tc>
        <w:tc>
          <w:tcPr>
            <w:tcW w:w="7370" w:type="dxa"/>
            <w:vAlign w:val="center"/>
          </w:tcPr>
          <w:p w14:paraId="1A507E84" w14:textId="77777777" w:rsidR="001A3209" w:rsidRPr="00B66544" w:rsidRDefault="001A3209" w:rsidP="00CD2B0F">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3D08EC51" w:rsidR="001A3209" w:rsidRPr="00B66544" w:rsidRDefault="001A3209" w:rsidP="00CD2B0F">
            <w:pPr>
              <w:pStyle w:val="EquaoPHD"/>
              <w:jc w:val="both"/>
              <w:rPr>
                <w:rFonts w:ascii="NewsGotT" w:hAnsi="NewsGotT"/>
              </w:rPr>
            </w:pPr>
            <w:bookmarkStart w:id="246"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w:t>
            </w:r>
            <w:r w:rsidRPr="00B66544">
              <w:rPr>
                <w:rFonts w:ascii="NewsGotT" w:hAnsi="NewsGotT"/>
                <w:noProof/>
              </w:rPr>
              <w:fldChar w:fldCharType="end"/>
            </w:r>
            <w:r w:rsidRPr="00B66544">
              <w:rPr>
                <w:rFonts w:ascii="NewsGotT" w:hAnsi="NewsGotT"/>
              </w:rPr>
              <w:t>)</w:t>
            </w:r>
            <w:bookmarkEnd w:id="246"/>
          </w:p>
        </w:tc>
      </w:tr>
    </w:tbl>
    <w:p w14:paraId="5DA2B28D" w14:textId="18F7B7B2"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3</w:t>
      </w:r>
      <w:r w:rsidR="00FA5A5E"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w:t>
      </w:r>
      <w:r w:rsidR="001A3209">
        <w:rPr>
          <w:rFonts w:eastAsiaTheme="minorEastAsia"/>
        </w:rPr>
        <w:lastRenderedPageBreak/>
        <w:t xml:space="preserve">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FA5A5E" w:rsidRPr="00B66544">
        <w:t>(</w:t>
      </w:r>
      <w:r w:rsidR="00FA5A5E">
        <w:rPr>
          <w:noProof/>
        </w:rPr>
        <w:t>3</w:t>
      </w:r>
      <w:r w:rsidR="00FA5A5E" w:rsidRPr="00B66544">
        <w:t>.</w:t>
      </w:r>
      <w:r w:rsidR="00FA5A5E">
        <w:rPr>
          <w:noProof/>
        </w:rPr>
        <w:t>4</w:t>
      </w:r>
      <w:r w:rsidR="00FA5A5E"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CD2B0F">
        <w:tc>
          <w:tcPr>
            <w:tcW w:w="850" w:type="dxa"/>
            <w:vAlign w:val="center"/>
          </w:tcPr>
          <w:p w14:paraId="45A8A357" w14:textId="77777777" w:rsidR="001A3209" w:rsidRPr="00B66544" w:rsidRDefault="001A3209" w:rsidP="00CD2B0F">
            <w:pPr>
              <w:pStyle w:val="EquaoPHD"/>
              <w:jc w:val="both"/>
              <w:rPr>
                <w:rFonts w:ascii="NewsGotT" w:hAnsi="NewsGotT"/>
              </w:rPr>
            </w:pPr>
          </w:p>
        </w:tc>
        <w:tc>
          <w:tcPr>
            <w:tcW w:w="7370" w:type="dxa"/>
            <w:vAlign w:val="center"/>
          </w:tcPr>
          <w:p w14:paraId="718F0B75" w14:textId="77777777" w:rsidR="001A3209" w:rsidRPr="00B66544" w:rsidRDefault="001A3209" w:rsidP="00CD2B0F">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9ABB05B" w:rsidR="001A3209" w:rsidRPr="00B66544" w:rsidRDefault="001A3209" w:rsidP="00CD2B0F">
            <w:pPr>
              <w:pStyle w:val="EquaoPHD"/>
              <w:jc w:val="both"/>
              <w:rPr>
                <w:rFonts w:ascii="NewsGotT" w:hAnsi="NewsGotT"/>
              </w:rPr>
            </w:pPr>
            <w:bookmarkStart w:id="247"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bookmarkEnd w:id="247"/>
          </w:p>
        </w:tc>
      </w:tr>
      <w:tr w:rsidR="001A3209" w:rsidRPr="00B66544" w14:paraId="5F1E80E0" w14:textId="77777777" w:rsidTr="00CD2B0F">
        <w:tc>
          <w:tcPr>
            <w:tcW w:w="850" w:type="dxa"/>
            <w:vAlign w:val="center"/>
          </w:tcPr>
          <w:p w14:paraId="6AFEE703" w14:textId="77777777" w:rsidR="001A3209" w:rsidRPr="00B66544" w:rsidRDefault="001A3209" w:rsidP="00CD2B0F">
            <w:pPr>
              <w:pStyle w:val="EquaoPHD"/>
              <w:jc w:val="both"/>
              <w:rPr>
                <w:rFonts w:ascii="NewsGotT" w:hAnsi="NewsGotT"/>
              </w:rPr>
            </w:pPr>
          </w:p>
        </w:tc>
        <w:tc>
          <w:tcPr>
            <w:tcW w:w="7370" w:type="dxa"/>
            <w:vAlign w:val="center"/>
          </w:tcPr>
          <w:p w14:paraId="4FF155E6" w14:textId="77777777" w:rsidR="001A3209" w:rsidRDefault="001A3209" w:rsidP="00CD2B0F">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075BE137" w:rsidR="001A3209" w:rsidRPr="00B66544" w:rsidRDefault="001A3209" w:rsidP="00CD2B0F">
            <w:pPr>
              <w:pStyle w:val="EquaoPHD"/>
              <w:jc w:val="both"/>
              <w:rPr>
                <w:rFonts w:ascii="NewsGotT" w:hAnsi="NewsGotT"/>
              </w:rPr>
            </w:pPr>
            <w:bookmarkStart w:id="248"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4</w:t>
            </w:r>
            <w:r w:rsidRPr="00B66544">
              <w:rPr>
                <w:rFonts w:ascii="NewsGotT" w:hAnsi="NewsGotT"/>
                <w:noProof/>
              </w:rPr>
              <w:fldChar w:fldCharType="end"/>
            </w:r>
            <w:r w:rsidRPr="00B66544">
              <w:rPr>
                <w:rFonts w:ascii="NewsGotT" w:hAnsi="NewsGotT"/>
              </w:rPr>
              <w:t>)</w:t>
            </w:r>
            <w:bookmarkEnd w:id="248"/>
          </w:p>
        </w:tc>
      </w:tr>
    </w:tbl>
    <w:p w14:paraId="3042FE66" w14:textId="1AF614C1"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FA5A5E" w:rsidRPr="00B66544">
        <w:t>(</w:t>
      </w:r>
      <w:r w:rsidR="00FA5A5E">
        <w:rPr>
          <w:noProof/>
        </w:rPr>
        <w:t>3</w:t>
      </w:r>
      <w:r w:rsidR="00FA5A5E" w:rsidRPr="00B66544">
        <w:t>.</w:t>
      </w:r>
      <w:r w:rsidR="00FA5A5E">
        <w:rPr>
          <w:noProof/>
        </w:rPr>
        <w:t>5</w:t>
      </w:r>
      <w:r w:rsidR="00FA5A5E"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FA5A5E" w:rsidRPr="00B66544">
        <w:t>(</w:t>
      </w:r>
      <w:r w:rsidR="00FA5A5E">
        <w:rPr>
          <w:noProof/>
        </w:rPr>
        <w:t>3</w:t>
      </w:r>
      <w:r w:rsidR="00FA5A5E" w:rsidRPr="00B66544">
        <w:t>.</w:t>
      </w:r>
      <w:r w:rsidR="00FA5A5E">
        <w:rPr>
          <w:noProof/>
        </w:rPr>
        <w:t>6</w:t>
      </w:r>
      <w:r w:rsidR="00FA5A5E"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FA5A5E" w:rsidRPr="00B66544">
        <w:t>(</w:t>
      </w:r>
      <w:r w:rsidR="00FA5A5E">
        <w:rPr>
          <w:noProof/>
        </w:rPr>
        <w:t>3</w:t>
      </w:r>
      <w:r w:rsidR="00FA5A5E" w:rsidRPr="00B66544">
        <w:t>.</w:t>
      </w:r>
      <w:r w:rsidR="00FA5A5E">
        <w:rPr>
          <w:noProof/>
        </w:rPr>
        <w:t>7</w:t>
      </w:r>
      <w:r w:rsidR="00FA5A5E"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FA5A5E" w:rsidRPr="00B66544">
        <w:t>(</w:t>
      </w:r>
      <w:r w:rsidR="00FA5A5E">
        <w:rPr>
          <w:noProof/>
        </w:rPr>
        <w:t>3</w:t>
      </w:r>
      <w:r w:rsidR="00FA5A5E" w:rsidRPr="00B66544">
        <w:t>.</w:t>
      </w:r>
      <w:r w:rsidR="00FA5A5E">
        <w:rPr>
          <w:noProof/>
        </w:rPr>
        <w:t>8</w:t>
      </w:r>
      <w:r w:rsidR="00FA5A5E"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CD2B0F">
        <w:trPr>
          <w:jc w:val="center"/>
        </w:trPr>
        <w:tc>
          <w:tcPr>
            <w:tcW w:w="850" w:type="dxa"/>
          </w:tcPr>
          <w:p w14:paraId="15264D8C" w14:textId="77777777" w:rsidR="001A3209" w:rsidRPr="00B66544" w:rsidRDefault="001A3209" w:rsidP="00CD2B0F">
            <w:pPr>
              <w:pStyle w:val="EquaoPHD"/>
              <w:jc w:val="both"/>
              <w:rPr>
                <w:rFonts w:ascii="NewsGotT" w:hAnsi="NewsGotT"/>
              </w:rPr>
            </w:pPr>
          </w:p>
        </w:tc>
        <w:tc>
          <w:tcPr>
            <w:tcW w:w="7370" w:type="dxa"/>
          </w:tcPr>
          <w:p w14:paraId="7979BA10"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3166924" w:rsidR="001A3209" w:rsidRPr="00B66544" w:rsidRDefault="001A3209" w:rsidP="00CD2B0F">
            <w:pPr>
              <w:pStyle w:val="EquaoPHD"/>
              <w:jc w:val="both"/>
              <w:rPr>
                <w:rFonts w:ascii="NewsGotT" w:hAnsi="NewsGotT"/>
              </w:rPr>
            </w:pPr>
            <w:bookmarkStart w:id="249"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5</w:t>
            </w:r>
            <w:r w:rsidRPr="00B66544">
              <w:rPr>
                <w:rFonts w:ascii="NewsGotT" w:hAnsi="NewsGotT"/>
                <w:noProof/>
              </w:rPr>
              <w:fldChar w:fldCharType="end"/>
            </w:r>
            <w:r w:rsidRPr="00B66544">
              <w:rPr>
                <w:rFonts w:ascii="NewsGotT" w:hAnsi="NewsGotT"/>
              </w:rPr>
              <w:t>)</w:t>
            </w:r>
            <w:bookmarkEnd w:id="249"/>
          </w:p>
        </w:tc>
      </w:tr>
      <w:tr w:rsidR="001A3209" w:rsidRPr="00B66544" w14:paraId="0A9EC622" w14:textId="77777777" w:rsidTr="00CD2B0F">
        <w:trPr>
          <w:jc w:val="center"/>
        </w:trPr>
        <w:tc>
          <w:tcPr>
            <w:tcW w:w="850" w:type="dxa"/>
          </w:tcPr>
          <w:p w14:paraId="6CB102F8" w14:textId="77777777" w:rsidR="001A3209" w:rsidRPr="00B66544" w:rsidRDefault="001A3209" w:rsidP="00CD2B0F">
            <w:pPr>
              <w:pStyle w:val="EquaoPHD"/>
              <w:jc w:val="both"/>
              <w:rPr>
                <w:rFonts w:ascii="NewsGotT" w:hAnsi="NewsGotT"/>
              </w:rPr>
            </w:pPr>
          </w:p>
        </w:tc>
        <w:tc>
          <w:tcPr>
            <w:tcW w:w="7370" w:type="dxa"/>
          </w:tcPr>
          <w:p w14:paraId="5DCBD828" w14:textId="77777777" w:rsidR="001A3209" w:rsidRPr="00B66544"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C518592" w:rsidR="001A3209" w:rsidRPr="00B66544" w:rsidRDefault="001A3209" w:rsidP="00CD2B0F">
            <w:pPr>
              <w:pStyle w:val="EquaoPHD"/>
              <w:jc w:val="both"/>
              <w:rPr>
                <w:rFonts w:ascii="NewsGotT" w:hAnsi="NewsGotT"/>
              </w:rPr>
            </w:pPr>
            <w:bookmarkStart w:id="250"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6</w:t>
            </w:r>
            <w:r w:rsidRPr="00B66544">
              <w:rPr>
                <w:rFonts w:ascii="NewsGotT" w:hAnsi="NewsGotT"/>
                <w:noProof/>
              </w:rPr>
              <w:fldChar w:fldCharType="end"/>
            </w:r>
            <w:r w:rsidRPr="00B66544">
              <w:rPr>
                <w:rFonts w:ascii="NewsGotT" w:hAnsi="NewsGotT"/>
              </w:rPr>
              <w:t>)</w:t>
            </w:r>
            <w:bookmarkEnd w:id="250"/>
          </w:p>
        </w:tc>
      </w:tr>
      <w:tr w:rsidR="001A3209" w:rsidRPr="00B66544" w14:paraId="0EFABD8E" w14:textId="77777777" w:rsidTr="00CD2B0F">
        <w:trPr>
          <w:jc w:val="center"/>
        </w:trPr>
        <w:tc>
          <w:tcPr>
            <w:tcW w:w="850" w:type="dxa"/>
          </w:tcPr>
          <w:p w14:paraId="0823BA21" w14:textId="77777777" w:rsidR="001A3209" w:rsidRPr="00B66544" w:rsidRDefault="001A3209" w:rsidP="00CD2B0F">
            <w:pPr>
              <w:pStyle w:val="EquaoPHD"/>
              <w:jc w:val="both"/>
              <w:rPr>
                <w:rFonts w:ascii="NewsGotT" w:hAnsi="NewsGotT"/>
              </w:rPr>
            </w:pPr>
          </w:p>
        </w:tc>
        <w:tc>
          <w:tcPr>
            <w:tcW w:w="7370" w:type="dxa"/>
          </w:tcPr>
          <w:p w14:paraId="5DA84B2B" w14:textId="77777777" w:rsidR="001A3209"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36DB11B" w:rsidR="001A3209" w:rsidRPr="00B66544" w:rsidRDefault="001A3209" w:rsidP="00CD2B0F">
            <w:pPr>
              <w:pStyle w:val="EquaoPHD"/>
              <w:jc w:val="both"/>
              <w:rPr>
                <w:rFonts w:ascii="NewsGotT" w:hAnsi="NewsGotT"/>
              </w:rPr>
            </w:pPr>
            <w:bookmarkStart w:id="251"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7</w:t>
            </w:r>
            <w:r w:rsidRPr="00B66544">
              <w:rPr>
                <w:rFonts w:ascii="NewsGotT" w:hAnsi="NewsGotT"/>
                <w:noProof/>
              </w:rPr>
              <w:fldChar w:fldCharType="end"/>
            </w:r>
            <w:r w:rsidRPr="00B66544">
              <w:rPr>
                <w:rFonts w:ascii="NewsGotT" w:hAnsi="NewsGotT"/>
              </w:rPr>
              <w:t>)</w:t>
            </w:r>
            <w:bookmarkEnd w:id="251"/>
          </w:p>
        </w:tc>
      </w:tr>
      <w:tr w:rsidR="001A3209" w:rsidRPr="00B66544" w14:paraId="15758B7E" w14:textId="77777777" w:rsidTr="00CD2B0F">
        <w:trPr>
          <w:jc w:val="center"/>
        </w:trPr>
        <w:tc>
          <w:tcPr>
            <w:tcW w:w="850" w:type="dxa"/>
          </w:tcPr>
          <w:p w14:paraId="4446AE41" w14:textId="77777777" w:rsidR="001A3209" w:rsidRPr="00B66544" w:rsidRDefault="001A3209" w:rsidP="00CD2B0F">
            <w:pPr>
              <w:pStyle w:val="EquaoPHD"/>
              <w:jc w:val="both"/>
              <w:rPr>
                <w:rFonts w:ascii="NewsGotT" w:hAnsi="NewsGotT"/>
              </w:rPr>
            </w:pPr>
          </w:p>
        </w:tc>
        <w:tc>
          <w:tcPr>
            <w:tcW w:w="7370" w:type="dxa"/>
          </w:tcPr>
          <w:p w14:paraId="6697B9E5" w14:textId="77777777" w:rsidR="001A3209"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63351399" w:rsidR="001A3209" w:rsidRPr="00B66544" w:rsidRDefault="001A3209" w:rsidP="00CD2B0F">
            <w:pPr>
              <w:pStyle w:val="EquaoPHD"/>
              <w:jc w:val="both"/>
              <w:rPr>
                <w:rFonts w:ascii="NewsGotT" w:hAnsi="NewsGotT"/>
              </w:rPr>
            </w:pPr>
            <w:bookmarkStart w:id="252"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8</w:t>
            </w:r>
            <w:r w:rsidRPr="00B66544">
              <w:rPr>
                <w:rFonts w:ascii="NewsGotT" w:hAnsi="NewsGotT"/>
                <w:noProof/>
              </w:rPr>
              <w:fldChar w:fldCharType="end"/>
            </w:r>
            <w:r w:rsidRPr="00B66544">
              <w:rPr>
                <w:rFonts w:ascii="NewsGotT" w:hAnsi="NewsGotT"/>
              </w:rPr>
              <w:t>)</w:t>
            </w:r>
            <w:bookmarkEnd w:id="252"/>
          </w:p>
        </w:tc>
      </w:tr>
      <w:tr w:rsidR="001A3209" w:rsidRPr="00B66544" w14:paraId="38B07056" w14:textId="77777777" w:rsidTr="00CD2B0F">
        <w:trPr>
          <w:jc w:val="center"/>
        </w:trPr>
        <w:tc>
          <w:tcPr>
            <w:tcW w:w="850" w:type="dxa"/>
          </w:tcPr>
          <w:p w14:paraId="597519F1" w14:textId="77777777" w:rsidR="001A3209" w:rsidRPr="00B66544" w:rsidRDefault="001A3209" w:rsidP="00CD2B0F">
            <w:pPr>
              <w:pStyle w:val="EquaoPHD"/>
              <w:jc w:val="both"/>
              <w:rPr>
                <w:rFonts w:ascii="NewsGotT" w:hAnsi="NewsGotT"/>
              </w:rPr>
            </w:pPr>
          </w:p>
        </w:tc>
        <w:tc>
          <w:tcPr>
            <w:tcW w:w="7370" w:type="dxa"/>
          </w:tcPr>
          <w:p w14:paraId="7C71231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2230CE8" w:rsidR="001A3209" w:rsidRPr="00B66544" w:rsidRDefault="001A3209" w:rsidP="00CD2B0F">
            <w:pPr>
              <w:pStyle w:val="EquaoPHD"/>
              <w:jc w:val="both"/>
              <w:rPr>
                <w:rFonts w:ascii="NewsGotT" w:hAnsi="NewsGotT"/>
              </w:rPr>
            </w:pPr>
            <w:bookmarkStart w:id="253"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9</w:t>
            </w:r>
            <w:r w:rsidRPr="00B66544">
              <w:rPr>
                <w:rFonts w:ascii="NewsGotT" w:hAnsi="NewsGotT"/>
                <w:noProof/>
              </w:rPr>
              <w:fldChar w:fldCharType="end"/>
            </w:r>
            <w:r w:rsidRPr="00B66544">
              <w:rPr>
                <w:rFonts w:ascii="NewsGotT" w:hAnsi="NewsGotT"/>
              </w:rPr>
              <w:t>)</w:t>
            </w:r>
            <w:bookmarkEnd w:id="253"/>
          </w:p>
        </w:tc>
      </w:tr>
    </w:tbl>
    <w:p w14:paraId="63D266DC" w14:textId="7A55C91F"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FA5A5E" w:rsidRPr="00B66544">
        <w:t>(</w:t>
      </w:r>
      <w:r w:rsidR="00FA5A5E">
        <w:rPr>
          <w:noProof/>
        </w:rPr>
        <w:t>3</w:t>
      </w:r>
      <w:r w:rsidR="00FA5A5E" w:rsidRPr="00B66544">
        <w:t>.</w:t>
      </w:r>
      <w:r w:rsidR="00FA5A5E">
        <w:rPr>
          <w:noProof/>
        </w:rPr>
        <w:t>10</w:t>
      </w:r>
      <w:r w:rsidR="00FA5A5E"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FA5A5E" w:rsidRPr="00B66544">
        <w:t>(</w:t>
      </w:r>
      <w:r w:rsidR="00FA5A5E">
        <w:rPr>
          <w:noProof/>
        </w:rPr>
        <w:t>3</w:t>
      </w:r>
      <w:r w:rsidR="00FA5A5E" w:rsidRPr="00B66544">
        <w:t>.</w:t>
      </w:r>
      <w:r w:rsidR="00FA5A5E">
        <w:rPr>
          <w:noProof/>
        </w:rPr>
        <w:t>11</w:t>
      </w:r>
      <w:r w:rsidR="00FA5A5E"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FA5A5E" w:rsidRPr="00B66544">
        <w:t>(</w:t>
      </w:r>
      <w:r w:rsidR="00FA5A5E">
        <w:rPr>
          <w:noProof/>
        </w:rPr>
        <w:t>3</w:t>
      </w:r>
      <w:r w:rsidR="00FA5A5E" w:rsidRPr="00B66544">
        <w:t>.</w:t>
      </w:r>
      <w:r w:rsidR="00FA5A5E">
        <w:rPr>
          <w:noProof/>
        </w:rPr>
        <w:t>12</w:t>
      </w:r>
      <w:r w:rsidR="00FA5A5E"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FA5A5E" w:rsidRPr="00B66544">
        <w:t>(</w:t>
      </w:r>
      <w:r w:rsidR="00FA5A5E">
        <w:rPr>
          <w:noProof/>
        </w:rPr>
        <w:t>3</w:t>
      </w:r>
      <w:r w:rsidR="00FA5A5E" w:rsidRPr="00B66544">
        <w:t>.</w:t>
      </w:r>
      <w:r w:rsidR="00FA5A5E">
        <w:rPr>
          <w:noProof/>
        </w:rPr>
        <w:t>3</w:t>
      </w:r>
      <w:r w:rsidR="00FA5A5E"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CD2B0F">
        <w:tc>
          <w:tcPr>
            <w:tcW w:w="850" w:type="dxa"/>
          </w:tcPr>
          <w:p w14:paraId="19C0FB0A" w14:textId="77777777" w:rsidR="001A3209" w:rsidRPr="00B66544" w:rsidRDefault="001A3209" w:rsidP="00CD2B0F">
            <w:pPr>
              <w:pStyle w:val="EquaoPHD"/>
              <w:jc w:val="both"/>
              <w:rPr>
                <w:rFonts w:ascii="NewsGotT" w:hAnsi="NewsGotT"/>
              </w:rPr>
            </w:pPr>
          </w:p>
        </w:tc>
        <w:tc>
          <w:tcPr>
            <w:tcW w:w="7370" w:type="dxa"/>
          </w:tcPr>
          <w:p w14:paraId="1B6B5E71" w14:textId="77777777" w:rsidR="001A3209"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011B1A6C" w:rsidR="001A3209" w:rsidRPr="00B66544" w:rsidRDefault="001A3209" w:rsidP="00CD2B0F">
            <w:pPr>
              <w:pStyle w:val="EquaoPHD"/>
              <w:jc w:val="both"/>
              <w:rPr>
                <w:rFonts w:ascii="NewsGotT" w:hAnsi="NewsGotT"/>
              </w:rPr>
            </w:pPr>
            <w:bookmarkStart w:id="254"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10</w:t>
            </w:r>
            <w:r w:rsidRPr="00B66544">
              <w:rPr>
                <w:rFonts w:ascii="NewsGotT" w:hAnsi="NewsGotT"/>
                <w:noProof/>
              </w:rPr>
              <w:fldChar w:fldCharType="end"/>
            </w:r>
            <w:r w:rsidRPr="00B66544">
              <w:rPr>
                <w:rFonts w:ascii="NewsGotT" w:hAnsi="NewsGotT"/>
              </w:rPr>
              <w:t>)</w:t>
            </w:r>
            <w:bookmarkEnd w:id="254"/>
          </w:p>
        </w:tc>
      </w:tr>
      <w:tr w:rsidR="001A3209" w:rsidRPr="00B66544" w14:paraId="3AAEDEAF" w14:textId="77777777" w:rsidTr="00CD2B0F">
        <w:tc>
          <w:tcPr>
            <w:tcW w:w="850" w:type="dxa"/>
          </w:tcPr>
          <w:p w14:paraId="4F64AC36" w14:textId="77777777" w:rsidR="001A3209" w:rsidRPr="00B66544" w:rsidRDefault="001A3209" w:rsidP="00CD2B0F">
            <w:pPr>
              <w:pStyle w:val="EquaoPHD"/>
              <w:jc w:val="both"/>
              <w:rPr>
                <w:rFonts w:ascii="NewsGotT" w:hAnsi="NewsGotT"/>
              </w:rPr>
            </w:pPr>
          </w:p>
        </w:tc>
        <w:tc>
          <w:tcPr>
            <w:tcW w:w="7370" w:type="dxa"/>
          </w:tcPr>
          <w:p w14:paraId="642F7DF0" w14:textId="77777777" w:rsidR="001A3209" w:rsidRPr="00B66544"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4E071845" w:rsidR="001A3209" w:rsidRPr="00B66544" w:rsidRDefault="001A3209" w:rsidP="00CD2B0F">
            <w:pPr>
              <w:pStyle w:val="EquaoPHD"/>
              <w:jc w:val="both"/>
              <w:rPr>
                <w:rFonts w:ascii="NewsGotT" w:hAnsi="NewsGotT"/>
              </w:rPr>
            </w:pPr>
            <w:bookmarkStart w:id="255"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11</w:t>
            </w:r>
            <w:r w:rsidRPr="00B66544">
              <w:rPr>
                <w:rFonts w:ascii="NewsGotT" w:hAnsi="NewsGotT"/>
                <w:noProof/>
              </w:rPr>
              <w:fldChar w:fldCharType="end"/>
            </w:r>
            <w:r w:rsidRPr="00B66544">
              <w:rPr>
                <w:rFonts w:ascii="NewsGotT" w:hAnsi="NewsGotT"/>
              </w:rPr>
              <w:t>)</w:t>
            </w:r>
            <w:bookmarkEnd w:id="255"/>
          </w:p>
        </w:tc>
      </w:tr>
      <w:tr w:rsidR="001A3209" w:rsidRPr="00B66544" w14:paraId="5D01EAA7" w14:textId="77777777" w:rsidTr="00CD2B0F">
        <w:tc>
          <w:tcPr>
            <w:tcW w:w="850" w:type="dxa"/>
          </w:tcPr>
          <w:p w14:paraId="61A1B37E" w14:textId="77777777" w:rsidR="001A3209" w:rsidRPr="00B66544" w:rsidRDefault="001A3209" w:rsidP="00CD2B0F">
            <w:pPr>
              <w:pStyle w:val="EquaoPHD"/>
              <w:jc w:val="both"/>
              <w:rPr>
                <w:rFonts w:ascii="NewsGotT" w:hAnsi="NewsGotT"/>
              </w:rPr>
            </w:pPr>
          </w:p>
        </w:tc>
        <w:tc>
          <w:tcPr>
            <w:tcW w:w="7370" w:type="dxa"/>
          </w:tcPr>
          <w:p w14:paraId="136FD366"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FCFCD27" w:rsidR="001A3209" w:rsidRPr="00B66544" w:rsidRDefault="001A3209" w:rsidP="00CD2B0F">
            <w:pPr>
              <w:pStyle w:val="EquaoPHD"/>
              <w:jc w:val="both"/>
              <w:rPr>
                <w:rFonts w:ascii="NewsGotT" w:hAnsi="NewsGotT"/>
              </w:rPr>
            </w:pPr>
            <w:bookmarkStart w:id="256"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12</w:t>
            </w:r>
            <w:r w:rsidRPr="00B66544">
              <w:rPr>
                <w:rFonts w:ascii="NewsGotT" w:hAnsi="NewsGotT"/>
                <w:noProof/>
              </w:rPr>
              <w:fldChar w:fldCharType="end"/>
            </w:r>
            <w:r w:rsidRPr="00B66544">
              <w:rPr>
                <w:rFonts w:ascii="NewsGotT" w:hAnsi="NewsGotT"/>
              </w:rPr>
              <w:t>)</w:t>
            </w:r>
            <w:bookmarkEnd w:id="256"/>
          </w:p>
        </w:tc>
      </w:tr>
    </w:tbl>
    <w:p w14:paraId="2D93DE16" w14:textId="3E81F4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FA5A5E" w:rsidRPr="00B66544">
        <w:t>(</w:t>
      </w:r>
      <w:r w:rsidR="00FA5A5E">
        <w:rPr>
          <w:noProof/>
        </w:rPr>
        <w:t>3</w:t>
      </w:r>
      <w:r w:rsidR="00FA5A5E" w:rsidRPr="00B66544">
        <w:t>.</w:t>
      </w:r>
      <w:r w:rsidR="00FA5A5E">
        <w:rPr>
          <w:noProof/>
        </w:rPr>
        <w:t>13</w:t>
      </w:r>
      <w:r w:rsidR="00FA5A5E"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FA5A5E" w:rsidRPr="00B66544">
        <w:t>(</w:t>
      </w:r>
      <w:r w:rsidR="00FA5A5E">
        <w:rPr>
          <w:noProof/>
        </w:rPr>
        <w:t>3</w:t>
      </w:r>
      <w:r w:rsidR="00FA5A5E" w:rsidRPr="00B66544">
        <w:t>.</w:t>
      </w:r>
      <w:r w:rsidR="00FA5A5E">
        <w:rPr>
          <w:noProof/>
        </w:rPr>
        <w:t>14</w:t>
      </w:r>
      <w:r w:rsidR="00FA5A5E"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FA5A5E" w:rsidRPr="00B66544">
        <w:t>(</w:t>
      </w:r>
      <w:r w:rsidR="00FA5A5E">
        <w:rPr>
          <w:noProof/>
        </w:rPr>
        <w:t>3</w:t>
      </w:r>
      <w:r w:rsidR="00FA5A5E" w:rsidRPr="00B66544">
        <w:t>.</w:t>
      </w:r>
      <w:r w:rsidR="00FA5A5E">
        <w:rPr>
          <w:noProof/>
        </w:rPr>
        <w:t>15</w:t>
      </w:r>
      <w:r w:rsidR="00FA5A5E" w:rsidRPr="00B66544">
        <w:t>)</w:t>
      </w:r>
      <w:r>
        <w:fldChar w:fldCharType="end"/>
      </w:r>
      <w:r>
        <w:t xml:space="preserve"> a </w:t>
      </w:r>
      <w:r>
        <w:fldChar w:fldCharType="begin"/>
      </w:r>
      <w:r>
        <w:instrText xml:space="preserve"> REF _Ref74954384 \h </w:instrText>
      </w:r>
      <w:r>
        <w:fldChar w:fldCharType="separate"/>
      </w:r>
      <w:r w:rsidR="00FA5A5E" w:rsidRPr="00B66544">
        <w:t>(</w:t>
      </w:r>
      <w:r w:rsidR="00FA5A5E">
        <w:rPr>
          <w:noProof/>
        </w:rPr>
        <w:t>3</w:t>
      </w:r>
      <w:r w:rsidR="00FA5A5E" w:rsidRPr="00B66544">
        <w:t>.</w:t>
      </w:r>
      <w:r w:rsidR="00FA5A5E">
        <w:rPr>
          <w:noProof/>
        </w:rPr>
        <w:t>17</w:t>
      </w:r>
      <w:r w:rsidR="00FA5A5E"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FA5A5E" w:rsidRPr="00B66544">
        <w:t>(</w:t>
      </w:r>
      <w:r w:rsidR="00FA5A5E">
        <w:rPr>
          <w:noProof/>
        </w:rPr>
        <w:t>3</w:t>
      </w:r>
      <w:r w:rsidR="00FA5A5E" w:rsidRPr="00B66544">
        <w:t>.</w:t>
      </w:r>
      <w:r w:rsidR="00FA5A5E">
        <w:rPr>
          <w:noProof/>
        </w:rPr>
        <w:t>18</w:t>
      </w:r>
      <w:r w:rsidR="00FA5A5E"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w:t>
      </w:r>
      <w:r w:rsidR="001A3209">
        <w:rPr>
          <w:rFonts w:eastAsiaTheme="minorEastAsia"/>
        </w:rPr>
        <w:lastRenderedPageBreak/>
        <w:t xml:space="preserve">na </w:t>
      </w:r>
      <w:r w:rsidRPr="00DB5A67">
        <w:t>equação</w:t>
      </w:r>
      <w:r>
        <w:t xml:space="preserve"> </w:t>
      </w:r>
      <w:r>
        <w:fldChar w:fldCharType="begin"/>
      </w:r>
      <w:r>
        <w:instrText xml:space="preserve"> REF _Ref74954396 \h </w:instrText>
      </w:r>
      <w:r>
        <w:fldChar w:fldCharType="separate"/>
      </w:r>
      <w:r w:rsidR="00FA5A5E" w:rsidRPr="00B66544">
        <w:t>(</w:t>
      </w:r>
      <w:r w:rsidR="00FA5A5E">
        <w:rPr>
          <w:noProof/>
        </w:rPr>
        <w:t>3</w:t>
      </w:r>
      <w:r w:rsidR="00FA5A5E" w:rsidRPr="00B66544">
        <w:t>.</w:t>
      </w:r>
      <w:r w:rsidR="00FA5A5E">
        <w:rPr>
          <w:noProof/>
        </w:rPr>
        <w:t>19</w:t>
      </w:r>
      <w:r w:rsidR="00FA5A5E"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FA5A5E" w:rsidRPr="00B66544">
        <w:t>(</w:t>
      </w:r>
      <w:r w:rsidR="00FA5A5E">
        <w:rPr>
          <w:noProof/>
        </w:rPr>
        <w:t>3</w:t>
      </w:r>
      <w:r w:rsidR="00FA5A5E" w:rsidRPr="00B66544">
        <w:t>.</w:t>
      </w:r>
      <w:r w:rsidR="00FA5A5E">
        <w:rPr>
          <w:noProof/>
        </w:rPr>
        <w:t>12</w:t>
      </w:r>
      <w:r w:rsidR="00FA5A5E"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CD2B0F">
        <w:tc>
          <w:tcPr>
            <w:tcW w:w="850" w:type="dxa"/>
          </w:tcPr>
          <w:p w14:paraId="1CBBCE88" w14:textId="77777777" w:rsidR="001A3209" w:rsidRPr="00B66544" w:rsidRDefault="001A3209" w:rsidP="00CD2B0F">
            <w:pPr>
              <w:pStyle w:val="EquaoPHD"/>
              <w:jc w:val="both"/>
              <w:rPr>
                <w:rFonts w:ascii="NewsGotT" w:hAnsi="NewsGotT"/>
              </w:rPr>
            </w:pPr>
          </w:p>
        </w:tc>
        <w:tc>
          <w:tcPr>
            <w:tcW w:w="7370" w:type="dxa"/>
          </w:tcPr>
          <w:p w14:paraId="6BEEF765" w14:textId="77777777" w:rsidR="001A3209"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12572B4B" w:rsidR="001A3209" w:rsidRPr="00B66544" w:rsidRDefault="001A3209" w:rsidP="00CD2B0F">
            <w:pPr>
              <w:pStyle w:val="EquaoPHD"/>
              <w:jc w:val="both"/>
              <w:rPr>
                <w:rFonts w:ascii="NewsGotT" w:hAnsi="NewsGotT"/>
              </w:rPr>
            </w:pPr>
            <w:bookmarkStart w:id="257"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13</w:t>
            </w:r>
            <w:r w:rsidRPr="00B66544">
              <w:rPr>
                <w:rFonts w:ascii="NewsGotT" w:hAnsi="NewsGotT"/>
                <w:noProof/>
              </w:rPr>
              <w:fldChar w:fldCharType="end"/>
            </w:r>
            <w:r w:rsidRPr="00B66544">
              <w:rPr>
                <w:rFonts w:ascii="NewsGotT" w:hAnsi="NewsGotT"/>
              </w:rPr>
              <w:t>)</w:t>
            </w:r>
            <w:bookmarkEnd w:id="257"/>
          </w:p>
        </w:tc>
      </w:tr>
      <w:tr w:rsidR="001A3209" w:rsidRPr="00B66544" w14:paraId="4596A95A" w14:textId="77777777" w:rsidTr="00CD2B0F">
        <w:tc>
          <w:tcPr>
            <w:tcW w:w="850" w:type="dxa"/>
          </w:tcPr>
          <w:p w14:paraId="706993BF" w14:textId="77777777" w:rsidR="001A3209" w:rsidRPr="00B66544" w:rsidRDefault="001A3209" w:rsidP="00CD2B0F">
            <w:pPr>
              <w:pStyle w:val="EquaoPHD"/>
              <w:jc w:val="both"/>
              <w:rPr>
                <w:rFonts w:ascii="NewsGotT" w:hAnsi="NewsGotT"/>
              </w:rPr>
            </w:pPr>
          </w:p>
        </w:tc>
        <w:tc>
          <w:tcPr>
            <w:tcW w:w="7370" w:type="dxa"/>
          </w:tcPr>
          <w:p w14:paraId="1D55E7B9" w14:textId="77777777" w:rsidR="001A3209" w:rsidRPr="00B66544"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E69FBD6" w:rsidR="001A3209" w:rsidRPr="00B66544" w:rsidRDefault="001A3209" w:rsidP="00CD2B0F">
            <w:pPr>
              <w:pStyle w:val="EquaoPHD"/>
              <w:jc w:val="both"/>
              <w:rPr>
                <w:rFonts w:ascii="NewsGotT" w:hAnsi="NewsGotT"/>
              </w:rPr>
            </w:pPr>
            <w:bookmarkStart w:id="258"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14</w:t>
            </w:r>
            <w:r w:rsidRPr="00B66544">
              <w:rPr>
                <w:rFonts w:ascii="NewsGotT" w:hAnsi="NewsGotT"/>
                <w:noProof/>
              </w:rPr>
              <w:fldChar w:fldCharType="end"/>
            </w:r>
            <w:r w:rsidRPr="00B66544">
              <w:rPr>
                <w:rFonts w:ascii="NewsGotT" w:hAnsi="NewsGotT"/>
              </w:rPr>
              <w:t>)</w:t>
            </w:r>
            <w:bookmarkEnd w:id="258"/>
          </w:p>
        </w:tc>
      </w:tr>
      <w:tr w:rsidR="001A3209" w:rsidRPr="00B66544" w14:paraId="62086043" w14:textId="77777777" w:rsidTr="00CD2B0F">
        <w:tc>
          <w:tcPr>
            <w:tcW w:w="850" w:type="dxa"/>
          </w:tcPr>
          <w:p w14:paraId="3FEBAAE7" w14:textId="77777777" w:rsidR="001A3209" w:rsidRPr="00B66544" w:rsidRDefault="001A3209" w:rsidP="00CD2B0F">
            <w:pPr>
              <w:pStyle w:val="EquaoPHD"/>
              <w:jc w:val="both"/>
              <w:rPr>
                <w:rFonts w:ascii="NewsGotT" w:hAnsi="NewsGotT"/>
              </w:rPr>
            </w:pPr>
          </w:p>
        </w:tc>
        <w:tc>
          <w:tcPr>
            <w:tcW w:w="7370" w:type="dxa"/>
          </w:tcPr>
          <w:p w14:paraId="4F082527" w14:textId="77777777" w:rsidR="001A3209"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50743B2" w:rsidR="001A3209" w:rsidRPr="00B66544" w:rsidRDefault="001A3209" w:rsidP="00CD2B0F">
            <w:pPr>
              <w:pStyle w:val="EquaoPHD"/>
              <w:jc w:val="both"/>
              <w:rPr>
                <w:rFonts w:ascii="NewsGotT" w:hAnsi="NewsGotT"/>
              </w:rPr>
            </w:pPr>
            <w:bookmarkStart w:id="259"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15</w:t>
            </w:r>
            <w:r w:rsidRPr="00B66544">
              <w:rPr>
                <w:rFonts w:ascii="NewsGotT" w:hAnsi="NewsGotT"/>
                <w:noProof/>
              </w:rPr>
              <w:fldChar w:fldCharType="end"/>
            </w:r>
            <w:r w:rsidRPr="00B66544">
              <w:rPr>
                <w:rFonts w:ascii="NewsGotT" w:hAnsi="NewsGotT"/>
              </w:rPr>
              <w:t>)</w:t>
            </w:r>
            <w:bookmarkEnd w:id="259"/>
          </w:p>
        </w:tc>
      </w:tr>
      <w:tr w:rsidR="001A3209" w:rsidRPr="00B66544" w14:paraId="750DE1B6" w14:textId="77777777" w:rsidTr="00CD2B0F">
        <w:tc>
          <w:tcPr>
            <w:tcW w:w="850" w:type="dxa"/>
          </w:tcPr>
          <w:p w14:paraId="7661C4A0" w14:textId="77777777" w:rsidR="001A3209" w:rsidRPr="00B66544" w:rsidRDefault="001A3209" w:rsidP="00CD2B0F">
            <w:pPr>
              <w:pStyle w:val="EquaoPHD"/>
              <w:jc w:val="both"/>
              <w:rPr>
                <w:rFonts w:ascii="NewsGotT" w:hAnsi="NewsGotT"/>
              </w:rPr>
            </w:pPr>
          </w:p>
        </w:tc>
        <w:tc>
          <w:tcPr>
            <w:tcW w:w="7370" w:type="dxa"/>
          </w:tcPr>
          <w:p w14:paraId="1FC1299C" w14:textId="77777777" w:rsidR="001A3209"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DCEA5CC" w:rsidR="001A3209" w:rsidRPr="00B66544" w:rsidRDefault="001A3209" w:rsidP="00CD2B0F">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CD2B0F">
        <w:tc>
          <w:tcPr>
            <w:tcW w:w="850" w:type="dxa"/>
          </w:tcPr>
          <w:p w14:paraId="30990678" w14:textId="77777777" w:rsidR="001A3209" w:rsidRPr="00B66544" w:rsidRDefault="001A3209" w:rsidP="00CD2B0F">
            <w:pPr>
              <w:pStyle w:val="EquaoPHD"/>
              <w:jc w:val="both"/>
              <w:rPr>
                <w:rFonts w:ascii="NewsGotT" w:hAnsi="NewsGotT"/>
              </w:rPr>
            </w:pPr>
          </w:p>
        </w:tc>
        <w:tc>
          <w:tcPr>
            <w:tcW w:w="7370" w:type="dxa"/>
          </w:tcPr>
          <w:p w14:paraId="7999ED1A" w14:textId="77777777" w:rsidR="001A3209"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4E37D113" w:rsidR="001A3209" w:rsidRPr="00B66544" w:rsidRDefault="001A3209" w:rsidP="00CD2B0F">
            <w:pPr>
              <w:pStyle w:val="EquaoPHD"/>
              <w:jc w:val="both"/>
              <w:rPr>
                <w:rFonts w:ascii="NewsGotT" w:hAnsi="NewsGotT"/>
              </w:rPr>
            </w:pPr>
            <w:bookmarkStart w:id="260"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17</w:t>
            </w:r>
            <w:r w:rsidRPr="00B66544">
              <w:rPr>
                <w:rFonts w:ascii="NewsGotT" w:hAnsi="NewsGotT"/>
                <w:noProof/>
              </w:rPr>
              <w:fldChar w:fldCharType="end"/>
            </w:r>
            <w:r w:rsidRPr="00B66544">
              <w:rPr>
                <w:rFonts w:ascii="NewsGotT" w:hAnsi="NewsGotT"/>
              </w:rPr>
              <w:t>)</w:t>
            </w:r>
            <w:bookmarkEnd w:id="260"/>
          </w:p>
        </w:tc>
      </w:tr>
      <w:tr w:rsidR="001A3209" w:rsidRPr="00B66544" w14:paraId="252AE00F" w14:textId="77777777" w:rsidTr="00CD2B0F">
        <w:tc>
          <w:tcPr>
            <w:tcW w:w="850" w:type="dxa"/>
          </w:tcPr>
          <w:p w14:paraId="3A85A858" w14:textId="77777777" w:rsidR="001A3209" w:rsidRPr="00B66544" w:rsidRDefault="001A3209" w:rsidP="00CD2B0F">
            <w:pPr>
              <w:pStyle w:val="EquaoPHD"/>
              <w:jc w:val="both"/>
              <w:rPr>
                <w:rFonts w:ascii="NewsGotT" w:hAnsi="NewsGotT"/>
              </w:rPr>
            </w:pPr>
          </w:p>
        </w:tc>
        <w:tc>
          <w:tcPr>
            <w:tcW w:w="7370" w:type="dxa"/>
          </w:tcPr>
          <w:p w14:paraId="3498115C" w14:textId="77777777" w:rsidR="001A3209"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EDF8AB9" w:rsidR="001A3209" w:rsidRPr="00B66544" w:rsidRDefault="001A3209" w:rsidP="00CD2B0F">
            <w:pPr>
              <w:pStyle w:val="EquaoPHD"/>
              <w:jc w:val="both"/>
              <w:rPr>
                <w:rFonts w:ascii="NewsGotT" w:hAnsi="NewsGotT"/>
              </w:rPr>
            </w:pPr>
            <w:bookmarkStart w:id="261"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18</w:t>
            </w:r>
            <w:r w:rsidRPr="00B66544">
              <w:rPr>
                <w:rFonts w:ascii="NewsGotT" w:hAnsi="NewsGotT"/>
                <w:noProof/>
              </w:rPr>
              <w:fldChar w:fldCharType="end"/>
            </w:r>
            <w:r w:rsidRPr="00B66544">
              <w:rPr>
                <w:rFonts w:ascii="NewsGotT" w:hAnsi="NewsGotT"/>
              </w:rPr>
              <w:t>)</w:t>
            </w:r>
            <w:bookmarkEnd w:id="261"/>
          </w:p>
        </w:tc>
      </w:tr>
      <w:tr w:rsidR="001A3209" w:rsidRPr="00B66544" w14:paraId="2F365468" w14:textId="77777777" w:rsidTr="00CD2B0F">
        <w:tc>
          <w:tcPr>
            <w:tcW w:w="850" w:type="dxa"/>
          </w:tcPr>
          <w:p w14:paraId="78E26B6C" w14:textId="77777777" w:rsidR="001A3209" w:rsidRPr="00B66544" w:rsidRDefault="001A3209" w:rsidP="00CD2B0F">
            <w:pPr>
              <w:pStyle w:val="EquaoPHD"/>
              <w:jc w:val="both"/>
              <w:rPr>
                <w:rFonts w:ascii="NewsGotT" w:hAnsi="NewsGotT"/>
              </w:rPr>
            </w:pPr>
          </w:p>
        </w:tc>
        <w:tc>
          <w:tcPr>
            <w:tcW w:w="7370" w:type="dxa"/>
          </w:tcPr>
          <w:p w14:paraId="2140157B" w14:textId="77777777" w:rsidR="001A3209" w:rsidRDefault="007E1337"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32367E41" w:rsidR="001A3209" w:rsidRPr="00B66544" w:rsidRDefault="001A3209" w:rsidP="00CD2B0F">
            <w:pPr>
              <w:pStyle w:val="EquaoPHD"/>
              <w:jc w:val="both"/>
              <w:rPr>
                <w:rFonts w:ascii="NewsGotT" w:hAnsi="NewsGotT"/>
              </w:rPr>
            </w:pPr>
            <w:bookmarkStart w:id="262"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19</w:t>
            </w:r>
            <w:r w:rsidRPr="00B66544">
              <w:rPr>
                <w:rFonts w:ascii="NewsGotT" w:hAnsi="NewsGotT"/>
                <w:noProof/>
              </w:rPr>
              <w:fldChar w:fldCharType="end"/>
            </w:r>
            <w:r w:rsidRPr="00B66544">
              <w:rPr>
                <w:rFonts w:ascii="NewsGotT" w:hAnsi="NewsGotT"/>
              </w:rPr>
              <w:t>)</w:t>
            </w:r>
            <w:bookmarkEnd w:id="262"/>
          </w:p>
        </w:tc>
      </w:tr>
      <w:tr w:rsidR="001A3209" w:rsidRPr="00B66544" w14:paraId="3104429C" w14:textId="77777777" w:rsidTr="00CD2B0F">
        <w:tc>
          <w:tcPr>
            <w:tcW w:w="850" w:type="dxa"/>
          </w:tcPr>
          <w:p w14:paraId="5250E0BD" w14:textId="77777777" w:rsidR="001A3209" w:rsidRPr="00B66544" w:rsidRDefault="001A3209" w:rsidP="00CD2B0F">
            <w:pPr>
              <w:pStyle w:val="EquaoPHD"/>
              <w:jc w:val="both"/>
              <w:rPr>
                <w:rFonts w:ascii="NewsGotT" w:hAnsi="NewsGotT"/>
              </w:rPr>
            </w:pPr>
          </w:p>
        </w:tc>
        <w:tc>
          <w:tcPr>
            <w:tcW w:w="7370" w:type="dxa"/>
          </w:tcPr>
          <w:p w14:paraId="03CA8D0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21DE04FB" w:rsidR="001A3209" w:rsidRPr="00B66544" w:rsidRDefault="001A3209" w:rsidP="00CD2B0F">
            <w:pPr>
              <w:pStyle w:val="EquaoPHD"/>
              <w:jc w:val="both"/>
              <w:rPr>
                <w:rFonts w:ascii="NewsGotT" w:hAnsi="NewsGotT"/>
              </w:rPr>
            </w:pPr>
            <w:bookmarkStart w:id="263"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20</w:t>
            </w:r>
            <w:r w:rsidRPr="00B66544">
              <w:rPr>
                <w:rFonts w:ascii="NewsGotT" w:hAnsi="NewsGotT"/>
                <w:noProof/>
              </w:rPr>
              <w:fldChar w:fldCharType="end"/>
            </w:r>
            <w:r w:rsidRPr="00B66544">
              <w:rPr>
                <w:rFonts w:ascii="NewsGotT" w:hAnsi="NewsGotT"/>
              </w:rPr>
              <w:t>)</w:t>
            </w:r>
            <w:bookmarkEnd w:id="263"/>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13B18FC1"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FA5A5E">
        <w:t xml:space="preserve">Figura </w:t>
      </w:r>
      <w:r w:rsidR="00FA5A5E">
        <w:rPr>
          <w:noProof/>
        </w:rPr>
        <w:t>3</w:t>
      </w:r>
      <w:r w:rsidR="00FA5A5E">
        <w:t>.</w:t>
      </w:r>
      <w:r w:rsidR="00FA5A5E">
        <w:rPr>
          <w:noProof/>
        </w:rPr>
        <w:t>25</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6">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1ABF2FC6" w:rsidR="001A3209" w:rsidRPr="000F7EC3" w:rsidRDefault="000F7EC3" w:rsidP="000F7EC3">
      <w:pPr>
        <w:pStyle w:val="PhDLegendaFiguras"/>
        <w:rPr>
          <w:sz w:val="24"/>
        </w:rPr>
      </w:pPr>
      <w:bookmarkStart w:id="264" w:name="_Ref74954918"/>
      <w:bookmarkStart w:id="265" w:name="_Toc75087532"/>
      <w:r>
        <w:t xml:space="preserve">Figura </w:t>
      </w:r>
      <w:r w:rsidR="007E1337">
        <w:fldChar w:fldCharType="begin"/>
      </w:r>
      <w:r w:rsidR="007E1337">
        <w:instrText xml:space="preserve"> STYLEREF 1 \s </w:instrText>
      </w:r>
      <w:r w:rsidR="007E1337">
        <w:fldChar w:fldCharType="separate"/>
      </w:r>
      <w:r w:rsidR="005D5334">
        <w:rPr>
          <w:noProof/>
        </w:rPr>
        <w:t>3</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26</w:t>
      </w:r>
      <w:r w:rsidR="007E1337">
        <w:rPr>
          <w:noProof/>
        </w:rPr>
        <w:fldChar w:fldCharType="end"/>
      </w:r>
      <w:bookmarkEnd w:id="264"/>
      <w:r>
        <w:t xml:space="preserve"> - Serviço de Rotina à Interrupção do algoritmo PID</w:t>
      </w:r>
      <w:bookmarkEnd w:id="265"/>
    </w:p>
    <w:p w14:paraId="4BB24A71" w14:textId="0F4E6352" w:rsidR="0030507B" w:rsidRDefault="000F7EC3" w:rsidP="004D4545">
      <w:pPr>
        <w:pStyle w:val="PhDCorpo"/>
        <w:sectPr w:rsidR="0030507B" w:rsidSect="0030507B">
          <w:headerReference w:type="default" r:id="rId77"/>
          <w:type w:val="oddPage"/>
          <w:pgSz w:w="11907" w:h="16840" w:code="9"/>
          <w:pgMar w:top="1134" w:right="1418" w:bottom="1134" w:left="1418" w:header="567" w:footer="57" w:gutter="0"/>
          <w:pgNumType w:chapSep="emDash"/>
          <w:cols w:space="720"/>
          <w:docGrid w:linePitch="272"/>
        </w:sectPr>
      </w:pPr>
      <w:r>
        <w:tab/>
      </w:r>
      <w:commentRangeStart w:id="266"/>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commentRangeEnd w:id="266"/>
      <w:r w:rsidR="00B51642">
        <w:rPr>
          <w:rStyle w:val="Refdecomentrio"/>
          <w:rFonts w:eastAsia="Times New Roman"/>
          <w:lang w:eastAsia="pt-PT"/>
        </w:rPr>
        <w:commentReference w:id="266"/>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267" w:name="_Toc75087634"/>
      <w:r w:rsidR="006A6AAA">
        <w:rPr>
          <w:rFonts w:ascii="NewsGotT" w:hAnsi="NewsGotT"/>
        </w:rPr>
        <w:t>Lista de Componentes</w:t>
      </w:r>
      <w:bookmarkEnd w:id="267"/>
    </w:p>
    <w:p w14:paraId="0A73C65E" w14:textId="4AB04B47"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9F0924">
        <w:t xml:space="preserve">Tabela </w:t>
      </w:r>
      <w:r w:rsidR="009F0924">
        <w:rPr>
          <w:noProof/>
        </w:rPr>
        <w:t>4</w:t>
      </w:r>
      <w:r w:rsidR="009F0924">
        <w:t>.</w:t>
      </w:r>
      <w:r w:rsidR="009F0924">
        <w:rPr>
          <w:noProof/>
        </w:rPr>
        <w:t>1</w:t>
      </w:r>
      <w:r w:rsidR="009F0924">
        <w:fldChar w:fldCharType="end"/>
      </w:r>
      <w:r w:rsidR="009F0924">
        <w:t>, listam-se todos os componentes usados para o DWR, bem como a quantidade e o preço associado.</w:t>
      </w:r>
    </w:p>
    <w:p w14:paraId="170A6B02" w14:textId="05652F49" w:rsidR="000423D7" w:rsidRDefault="000423D7" w:rsidP="000423D7">
      <w:pPr>
        <w:pStyle w:val="PhDLegendaTabela"/>
      </w:pPr>
      <w:bookmarkStart w:id="268" w:name="_Ref63920968"/>
      <w:bookmarkStart w:id="269" w:name="_Ref63920967"/>
      <w:bookmarkStart w:id="270" w:name="_Toc75087545"/>
      <w:r>
        <w:t xml:space="preserve">Tabela </w:t>
      </w:r>
      <w:r w:rsidR="007E1337">
        <w:fldChar w:fldCharType="begin"/>
      </w:r>
      <w:r w:rsidR="007E1337">
        <w:instrText xml:space="preserve"> STYLEREF 1 \s </w:instrText>
      </w:r>
      <w:r w:rsidR="007E1337">
        <w:fldChar w:fldCharType="separate"/>
      </w:r>
      <w:r w:rsidR="00FA5A5E">
        <w:rPr>
          <w:noProof/>
        </w:rPr>
        <w:t>4</w:t>
      </w:r>
      <w:r w:rsidR="007E1337">
        <w:rPr>
          <w:noProof/>
        </w:rPr>
        <w:fldChar w:fldCharType="end"/>
      </w:r>
      <w:r w:rsidR="00546D28">
        <w:t>.</w:t>
      </w:r>
      <w:r w:rsidR="007E1337">
        <w:fldChar w:fldCharType="begin"/>
      </w:r>
      <w:r w:rsidR="007E1337">
        <w:instrText xml:space="preserve"> SEQ Tabela \* ARABIC \s 1 </w:instrText>
      </w:r>
      <w:r w:rsidR="007E1337">
        <w:fldChar w:fldCharType="separate"/>
      </w:r>
      <w:r w:rsidR="00FA5A5E">
        <w:rPr>
          <w:noProof/>
        </w:rPr>
        <w:t>1</w:t>
      </w:r>
      <w:r w:rsidR="007E1337">
        <w:rPr>
          <w:noProof/>
        </w:rPr>
        <w:fldChar w:fldCharType="end"/>
      </w:r>
      <w:bookmarkEnd w:id="268"/>
      <w:r>
        <w:t xml:space="preserve"> - Lista de componentes</w:t>
      </w:r>
      <w:r w:rsidR="00E16200">
        <w:t>.</w:t>
      </w:r>
      <w:bookmarkEnd w:id="269"/>
      <w:bookmarkEnd w:id="270"/>
    </w:p>
    <w:tbl>
      <w:tblPr>
        <w:tblStyle w:val="SimplesTabela1"/>
        <w:tblW w:w="0" w:type="auto"/>
        <w:jc w:val="center"/>
        <w:tblLook w:val="0420" w:firstRow="1" w:lastRow="0" w:firstColumn="0" w:lastColumn="0" w:noHBand="0" w:noVBand="1"/>
      </w:tblPr>
      <w:tblGrid>
        <w:gridCol w:w="453"/>
        <w:gridCol w:w="1471"/>
        <w:gridCol w:w="2034"/>
        <w:gridCol w:w="1597"/>
        <w:gridCol w:w="1386"/>
        <w:gridCol w:w="992"/>
        <w:gridCol w:w="1128"/>
      </w:tblGrid>
      <w:tr w:rsidR="00152035" w:rsidRPr="006A6AAA" w14:paraId="3A832C07" w14:textId="77777777" w:rsidTr="007F71C9">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0"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350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1597" w:type="dxa"/>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386"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92"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1128" w:type="dxa"/>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0"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lang w:eastAsia="pt-PT"/>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92"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1128" w:type="dxa"/>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7F71C9">
        <w:trPr>
          <w:trHeight w:hRule="exact" w:val="1134"/>
          <w:jc w:val="center"/>
        </w:trPr>
        <w:tc>
          <w:tcPr>
            <w:tcW w:w="0"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0"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1128" w:type="dxa"/>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0"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clrChange>
                              <a:clrFrom>
                                <a:srgbClr val="FFFFFF"/>
                              </a:clrFrom>
                              <a:clrTo>
                                <a:srgbClr val="FFFFFF">
                                  <a:alpha val="0"/>
                                </a:srgbClr>
                              </a:clrTo>
                            </a:clrChange>
                            <a:extLst>
                              <a:ext uri="{BEBA8EAE-BF5A-486C-A8C5-ECC9F3942E4B}">
                                <a14:imgProps xmlns:a14="http://schemas.microsoft.com/office/drawing/2010/main">
                                  <a14:imgLayer r:embed="rId81">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1597" w:type="dxa"/>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1128" w:type="dxa"/>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7F71C9">
        <w:trPr>
          <w:trHeight w:hRule="exact" w:val="1134"/>
          <w:jc w:val="center"/>
        </w:trPr>
        <w:tc>
          <w:tcPr>
            <w:tcW w:w="0"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0"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1597" w:type="dxa"/>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386"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92"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1128" w:type="dxa"/>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0"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lang w:eastAsia="pt-PT"/>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1128" w:type="dxa"/>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7F71C9">
        <w:trPr>
          <w:trHeight w:hRule="exact" w:val="1134"/>
          <w:jc w:val="center"/>
        </w:trPr>
        <w:tc>
          <w:tcPr>
            <w:tcW w:w="0"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0"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1597" w:type="dxa"/>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4C6ED" w14:textId="0542E2BC" w:rsidR="0041479A" w:rsidRPr="006A6AAA" w:rsidRDefault="0041479A">
            <w:pPr>
              <w:pStyle w:val="Corpodetexto"/>
              <w:spacing w:after="0"/>
              <w:jc w:val="center"/>
              <w:rPr>
                <w:rFonts w:ascii="NewsGotT" w:hAnsi="NewsGotT"/>
              </w:rPr>
            </w:pPr>
            <w:del w:id="271" w:author="Luis André Magalhães Barros" w:date="2021-06-21T14:36:00Z">
              <w:r w:rsidDel="00F4393F">
                <w:rPr>
                  <w:rFonts w:ascii="NewsGotT" w:hAnsi="NewsGotT"/>
                </w:rPr>
                <w:delText>1</w:delText>
              </w:r>
            </w:del>
            <w:ins w:id="272" w:author="Luis André Magalhães Barros" w:date="2021-06-21T14:36:00Z">
              <w:r w:rsidR="00F4393F" w:rsidRPr="00F4393F">
                <w:rPr>
                  <w:rFonts w:ascii="NewsGotT" w:hAnsi="NewsGotT"/>
                </w:rPr>
                <w:t>1</w:t>
              </w:r>
              <w:r w:rsidR="00F4393F">
                <w:rPr>
                  <w:vertAlign w:val="superscript"/>
                </w:rPr>
                <w:t>(*)</w:t>
              </w:r>
            </w:ins>
          </w:p>
        </w:tc>
        <w:tc>
          <w:tcPr>
            <w:tcW w:w="992" w:type="dxa"/>
            <w:vAlign w:val="center"/>
          </w:tcPr>
          <w:p w14:paraId="1CF01E3C" w14:textId="2AA8A6B3" w:rsidR="0041479A" w:rsidRPr="006A6AAA" w:rsidRDefault="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1128" w:type="dxa"/>
            <w:vAlign w:val="center"/>
          </w:tcPr>
          <w:p w14:paraId="42C496C0" w14:textId="41866EFD" w:rsidR="0041479A" w:rsidRPr="006A6AAA" w:rsidRDefault="0041479A" w:rsidP="0041479A">
            <w:pPr>
              <w:pStyle w:val="Corpodetexto"/>
              <w:spacing w:after="0"/>
              <w:jc w:val="center"/>
              <w:rPr>
                <w:rFonts w:ascii="NewsGotT" w:hAnsi="NewsGotT"/>
              </w:rPr>
            </w:pPr>
            <w:commentRangeStart w:id="273"/>
            <w:r w:rsidRPr="00F97B2A">
              <w:rPr>
                <w:rFonts w:ascii="NewsGotT" w:hAnsi="NewsGotT"/>
              </w:rPr>
              <w:t>11,5</w:t>
            </w:r>
            <w:r>
              <w:rPr>
                <w:rFonts w:ascii="NewsGotT" w:hAnsi="NewsGotT"/>
              </w:rPr>
              <w:t xml:space="preserve">0 </w:t>
            </w:r>
            <w:commentRangeEnd w:id="273"/>
            <w:r w:rsidR="00F4393F">
              <w:rPr>
                <w:rStyle w:val="Refdecomentrio"/>
                <w:rFonts w:ascii="NewsGotT" w:eastAsia="Times New Roman" w:hAnsi="NewsGotT"/>
                <w:lang w:eastAsia="pt-PT"/>
              </w:rPr>
              <w:commentReference w:id="273"/>
            </w:r>
            <w:r>
              <w:t>€</w:t>
            </w:r>
          </w:p>
        </w:tc>
      </w:tr>
      <w:tr w:rsidR="0041479A" w:rsidRPr="006A6AAA" w14:paraId="31D99FB9"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0"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1597" w:type="dxa"/>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1128" w:type="dxa"/>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7F71C9">
        <w:trPr>
          <w:trHeight w:hRule="exact" w:val="1134"/>
          <w:jc w:val="center"/>
        </w:trPr>
        <w:tc>
          <w:tcPr>
            <w:tcW w:w="0"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0"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1597" w:type="dxa"/>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1128" w:type="dxa"/>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0"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1128" w:type="dxa"/>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7F71C9">
        <w:trPr>
          <w:trHeight w:hRule="exact" w:val="1134"/>
          <w:jc w:val="center"/>
        </w:trPr>
        <w:tc>
          <w:tcPr>
            <w:tcW w:w="0"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0"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1597" w:type="dxa"/>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1128" w:type="dxa"/>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0"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1597" w:type="dxa"/>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1128" w:type="dxa"/>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7F71C9">
        <w:trPr>
          <w:trHeight w:hRule="exact" w:val="1134"/>
          <w:jc w:val="center"/>
        </w:trPr>
        <w:tc>
          <w:tcPr>
            <w:tcW w:w="0"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0"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92"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1128" w:type="dxa"/>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0"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1597" w:type="dxa"/>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1128" w:type="dxa"/>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7F71C9">
        <w:trPr>
          <w:trHeight w:hRule="exact" w:val="1284"/>
          <w:jc w:val="center"/>
        </w:trPr>
        <w:tc>
          <w:tcPr>
            <w:tcW w:w="0"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0"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1597" w:type="dxa"/>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92"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1128" w:type="dxa"/>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0"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cstate="print">
                            <a:clrChange>
                              <a:clrFrom>
                                <a:srgbClr val="FFFFFF"/>
                              </a:clrFrom>
                              <a:clrTo>
                                <a:srgbClr val="FFFFFF">
                                  <a:alpha val="0"/>
                                </a:srgbClr>
                              </a:clrTo>
                            </a:clrChange>
                            <a:extLst>
                              <a:ext uri="{BEBA8EAE-BF5A-486C-A8C5-ECC9F3942E4B}">
                                <a14:imgProps xmlns:a14="http://schemas.microsoft.com/office/drawing/2010/main">
                                  <a14:imgLayer r:embed="rId94">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1128" w:type="dxa"/>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7F71C9">
        <w:trPr>
          <w:trHeight w:hRule="exact" w:val="1134"/>
          <w:jc w:val="center"/>
        </w:trPr>
        <w:tc>
          <w:tcPr>
            <w:tcW w:w="0"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0"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1128" w:type="dxa"/>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0"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1597" w:type="dxa"/>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1128" w:type="dxa"/>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7F71C9">
        <w:trPr>
          <w:trHeight w:hRule="exact" w:val="1134"/>
          <w:jc w:val="center"/>
        </w:trPr>
        <w:tc>
          <w:tcPr>
            <w:tcW w:w="0"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0"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1597" w:type="dxa"/>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1128" w:type="dxa"/>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0"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1597" w:type="dxa"/>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386" w:type="dxa"/>
            <w:vAlign w:val="center"/>
          </w:tcPr>
          <w:p w14:paraId="190C79FF" w14:textId="4777CE2C" w:rsidR="00660972" w:rsidRPr="006A6AAA" w:rsidRDefault="00660972" w:rsidP="00660972">
            <w:pPr>
              <w:pStyle w:val="Corpodetexto"/>
              <w:spacing w:after="0"/>
              <w:jc w:val="center"/>
              <w:rPr>
                <w:rFonts w:ascii="NewsGotT" w:hAnsi="NewsGotT"/>
              </w:rPr>
            </w:pPr>
            <w:commentRangeStart w:id="274"/>
            <w:r>
              <w:rPr>
                <w:rFonts w:ascii="NewsGotT" w:hAnsi="NewsGotT"/>
              </w:rPr>
              <w:t>1</w:t>
            </w:r>
            <w:commentRangeEnd w:id="274"/>
            <w:r w:rsidR="00F4393F">
              <w:rPr>
                <w:rStyle w:val="Refdecomentrio"/>
                <w:rFonts w:ascii="NewsGotT" w:eastAsia="Times New Roman" w:hAnsi="NewsGotT"/>
                <w:lang w:eastAsia="pt-PT"/>
              </w:rPr>
              <w:commentReference w:id="274"/>
            </w:r>
          </w:p>
        </w:tc>
        <w:tc>
          <w:tcPr>
            <w:tcW w:w="992"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1128" w:type="dxa"/>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7F71C9">
        <w:trPr>
          <w:trHeight w:hRule="exact" w:val="1134"/>
          <w:jc w:val="center"/>
        </w:trPr>
        <w:tc>
          <w:tcPr>
            <w:tcW w:w="0"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0"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1597" w:type="dxa"/>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1128" w:type="dxa"/>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7F71C9">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0"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0"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0" cstate="print">
                            <a:clrChange>
                              <a:clrFrom>
                                <a:srgbClr val="9898B1"/>
                              </a:clrFrom>
                              <a:clrTo>
                                <a:srgbClr val="9898B1">
                                  <a:alpha val="0"/>
                                </a:srgbClr>
                              </a:clrTo>
                            </a:clrChange>
                            <a:extLst>
                              <a:ext uri="{BEBA8EAE-BF5A-486C-A8C5-ECC9F3942E4B}">
                                <a14:imgProps xmlns:a14="http://schemas.microsoft.com/office/drawing/2010/main">
                                  <a14:imgLayer r:embed="rId101">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386"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1128" w:type="dxa"/>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7F71C9">
        <w:trPr>
          <w:trHeight w:hRule="exact" w:val="1134"/>
          <w:jc w:val="center"/>
        </w:trPr>
        <w:tc>
          <w:tcPr>
            <w:tcW w:w="0"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0" w:type="dxa"/>
            <w:vAlign w:val="center"/>
          </w:tcPr>
          <w:p w14:paraId="0BC45D89" w14:textId="7F264827" w:rsidR="00660972" w:rsidRPr="006A6AAA" w:rsidRDefault="00594928" w:rsidP="00660972">
            <w:pPr>
              <w:pStyle w:val="Corpodetexto"/>
              <w:spacing w:after="0"/>
              <w:jc w:val="center"/>
              <w:rPr>
                <w:rFonts w:ascii="NewsGotT" w:hAnsi="NewsGotT"/>
              </w:rPr>
            </w:pPr>
            <w:r>
              <w:rPr>
                <w:noProof/>
                <w:lang w:eastAsia="pt-PT"/>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1597" w:type="dxa"/>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386" w:type="dxa"/>
            <w:vAlign w:val="center"/>
          </w:tcPr>
          <w:p w14:paraId="7C2B68CA" w14:textId="36C1AC33" w:rsidR="00660972" w:rsidRPr="006A6AAA" w:rsidRDefault="00660972" w:rsidP="00660972">
            <w:pPr>
              <w:pStyle w:val="Corpodetexto"/>
              <w:spacing w:after="0"/>
              <w:jc w:val="center"/>
              <w:rPr>
                <w:rFonts w:ascii="NewsGotT" w:hAnsi="NewsGotT"/>
              </w:rPr>
            </w:pPr>
            <w:r>
              <w:rPr>
                <w:rFonts w:ascii="NewsGotT" w:hAnsi="NewsGotT"/>
              </w:rPr>
              <w:t>12</w:t>
            </w:r>
            <w:ins w:id="275" w:author="Luis André Magalhães Barros" w:date="2021-06-21T14:35:00Z">
              <w:r w:rsidR="00F4393F">
                <w:rPr>
                  <w:rFonts w:ascii="NewsGotT" w:hAnsi="NewsGotT"/>
                </w:rPr>
                <w:t xml:space="preserve"> </w:t>
              </w:r>
            </w:ins>
            <w:ins w:id="276" w:author="Luis André Magalhães Barros" w:date="2021-06-21T14:37:00Z">
              <w:r w:rsidR="00F4393F">
                <w:rPr>
                  <w:vertAlign w:val="superscript"/>
                </w:rPr>
                <w:t>(*)</w:t>
              </w:r>
            </w:ins>
          </w:p>
        </w:tc>
        <w:tc>
          <w:tcPr>
            <w:tcW w:w="992" w:type="dxa"/>
            <w:vAlign w:val="center"/>
          </w:tcPr>
          <w:p w14:paraId="286012C2" w14:textId="17A3A0CD" w:rsidR="00660972" w:rsidRPr="006A6AAA" w:rsidRDefault="00660972" w:rsidP="00660972">
            <w:pPr>
              <w:pStyle w:val="Corpodetexto"/>
              <w:spacing w:after="0"/>
              <w:jc w:val="center"/>
              <w:rPr>
                <w:rFonts w:ascii="NewsGotT" w:hAnsi="NewsGotT"/>
              </w:rPr>
            </w:pPr>
            <w:commentRangeStart w:id="277"/>
            <w:r w:rsidRPr="00E85DBA">
              <w:rPr>
                <w:rFonts w:ascii="NewsGotT" w:hAnsi="NewsGotT"/>
              </w:rPr>
              <w:t>1,19</w:t>
            </w:r>
            <w:r>
              <w:rPr>
                <w:rFonts w:ascii="NewsGotT" w:hAnsi="NewsGotT"/>
              </w:rPr>
              <w:t xml:space="preserve"> </w:t>
            </w:r>
            <w:commentRangeEnd w:id="277"/>
            <w:r w:rsidR="00F4393F">
              <w:rPr>
                <w:rStyle w:val="Refdecomentrio"/>
                <w:rFonts w:ascii="NewsGotT" w:eastAsia="Times New Roman" w:hAnsi="NewsGotT"/>
                <w:lang w:eastAsia="pt-PT"/>
              </w:rPr>
              <w:commentReference w:id="277"/>
            </w:r>
            <w:r>
              <w:t>€</w:t>
            </w:r>
          </w:p>
        </w:tc>
        <w:tc>
          <w:tcPr>
            <w:tcW w:w="1128" w:type="dxa"/>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0"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4">
                            <a:extLst>
                              <a:ext uri="{BEBA8EAE-BF5A-486C-A8C5-ECC9F3942E4B}">
                                <a14:imgProps xmlns:a14="http://schemas.microsoft.com/office/drawing/2010/main">
                                  <a14:imgLayer r:embed="rId105">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1597" w:type="dxa"/>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386" w:type="dxa"/>
            <w:vAlign w:val="center"/>
          </w:tcPr>
          <w:p w14:paraId="5A3C3067" w14:textId="4B832BDA" w:rsidR="00594928" w:rsidRPr="006A6AAA" w:rsidRDefault="00594928" w:rsidP="00594928">
            <w:pPr>
              <w:pStyle w:val="Corpodetexto"/>
              <w:spacing w:after="0"/>
              <w:jc w:val="center"/>
              <w:rPr>
                <w:rFonts w:ascii="NewsGotT" w:hAnsi="NewsGotT"/>
              </w:rPr>
            </w:pPr>
            <w:r>
              <w:rPr>
                <w:rFonts w:ascii="NewsGotT" w:hAnsi="NewsGotT"/>
              </w:rPr>
              <w:t>12</w:t>
            </w:r>
            <w:ins w:id="278" w:author="Luis André Magalhães Barros" w:date="2021-06-21T14:35:00Z">
              <w:r w:rsidR="00F4393F">
                <w:rPr>
                  <w:rFonts w:ascii="NewsGotT" w:hAnsi="NewsGotT"/>
                </w:rPr>
                <w:t xml:space="preserve"> </w:t>
              </w:r>
            </w:ins>
            <w:ins w:id="279" w:author="Luis André Magalhães Barros" w:date="2021-06-21T14:37:00Z">
              <w:r w:rsidR="00F4393F">
                <w:rPr>
                  <w:vertAlign w:val="superscript"/>
                </w:rPr>
                <w:t>(*)</w:t>
              </w:r>
            </w:ins>
          </w:p>
        </w:tc>
        <w:tc>
          <w:tcPr>
            <w:tcW w:w="992"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1128" w:type="dxa"/>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7F71C9">
        <w:trPr>
          <w:trHeight w:hRule="exact" w:val="1134"/>
          <w:jc w:val="center"/>
        </w:trPr>
        <w:tc>
          <w:tcPr>
            <w:tcW w:w="0"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0"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6" cstate="print">
                            <a:extLst>
                              <a:ext uri="{BEBA8EAE-BF5A-486C-A8C5-ECC9F3942E4B}">
                                <a14:imgProps xmlns:a14="http://schemas.microsoft.com/office/drawing/2010/main">
                                  <a14:imgLayer r:embed="rId107">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1597" w:type="dxa"/>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1128" w:type="dxa"/>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0"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1597" w:type="dxa"/>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1128" w:type="dxa"/>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7F71C9">
        <w:trPr>
          <w:trHeight w:hRule="exact" w:val="1134"/>
          <w:jc w:val="center"/>
        </w:trPr>
        <w:tc>
          <w:tcPr>
            <w:tcW w:w="0"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0"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9"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0">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1597" w:type="dxa"/>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1128" w:type="dxa"/>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0"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1" cstate="print">
                            <a:extLst>
                              <a:ext uri="{BEBA8EAE-BF5A-486C-A8C5-ECC9F3942E4B}">
                                <a14:imgProps xmlns:a14="http://schemas.microsoft.com/office/drawing/2010/main">
                                  <a14:imgLayer r:embed="rId112">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1597" w:type="dxa"/>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1128" w:type="dxa"/>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7F71C9">
        <w:trPr>
          <w:trHeight w:hRule="exact" w:val="1134"/>
          <w:jc w:val="center"/>
        </w:trPr>
        <w:tc>
          <w:tcPr>
            <w:tcW w:w="0"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0"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1597" w:type="dxa"/>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92"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1128" w:type="dxa"/>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0"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4"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5">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1597" w:type="dxa"/>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1128" w:type="dxa"/>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7F71C9">
        <w:trPr>
          <w:trHeight w:hRule="exact" w:val="1134"/>
          <w:jc w:val="center"/>
        </w:trPr>
        <w:tc>
          <w:tcPr>
            <w:tcW w:w="0"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0"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1597" w:type="dxa"/>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386"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1128" w:type="dxa"/>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0" w:type="dxa"/>
            <w:vAlign w:val="center"/>
          </w:tcPr>
          <w:p w14:paraId="676D379D" w14:textId="5DCD9A32" w:rsidR="00594928" w:rsidRPr="006A6AAA" w:rsidRDefault="00594928" w:rsidP="00594928">
            <w:pPr>
              <w:pStyle w:val="Corpodetexto"/>
              <w:spacing w:after="0"/>
              <w:jc w:val="center"/>
              <w:rPr>
                <w:rFonts w:ascii="NewsGotT" w:hAnsi="NewsGotT"/>
              </w:rPr>
            </w:pPr>
            <w:r>
              <w:rPr>
                <w:noProof/>
                <w:lang w:eastAsia="pt-PT"/>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92"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7F71C9">
        <w:trPr>
          <w:trHeight w:hRule="exact" w:val="1134"/>
          <w:jc w:val="center"/>
        </w:trPr>
        <w:tc>
          <w:tcPr>
            <w:tcW w:w="0"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0"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8" cstate="print">
                            <a:extLst>
                              <a:ext uri="{BEBA8EAE-BF5A-486C-A8C5-ECC9F3942E4B}">
                                <a14:imgProps xmlns:a14="http://schemas.microsoft.com/office/drawing/2010/main">
                                  <a14:imgLayer r:embed="rId11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1597" w:type="dxa"/>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1128" w:type="dxa"/>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0"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1597" w:type="dxa"/>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1128" w:type="dxa"/>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7F71C9">
        <w:trPr>
          <w:trHeight w:hRule="exact" w:val="1134"/>
          <w:jc w:val="center"/>
        </w:trPr>
        <w:tc>
          <w:tcPr>
            <w:tcW w:w="0"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0"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92"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1128" w:type="dxa"/>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0"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1597" w:type="dxa"/>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1128" w:type="dxa"/>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7F71C9">
        <w:trPr>
          <w:trHeight w:hRule="exact" w:val="1134"/>
          <w:jc w:val="center"/>
        </w:trPr>
        <w:tc>
          <w:tcPr>
            <w:tcW w:w="0"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0"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09F809D1" w14:textId="77777777" w:rsidR="00594928" w:rsidRPr="006A6AAA" w:rsidRDefault="00594928" w:rsidP="00594928">
            <w:pPr>
              <w:pStyle w:val="Corpodetexto"/>
              <w:spacing w:after="0"/>
              <w:jc w:val="center"/>
              <w:rPr>
                <w:rFonts w:ascii="NewsGotT" w:hAnsi="NewsGotT"/>
              </w:rPr>
            </w:pPr>
            <w:commentRangeStart w:id="280"/>
            <w:r w:rsidRPr="006A6AAA">
              <w:rPr>
                <w:rFonts w:ascii="NewsGotT" w:hAnsi="NewsGotT"/>
              </w:rPr>
              <w:t>-</w:t>
            </w:r>
            <w:commentRangeEnd w:id="280"/>
            <w:r w:rsidR="00F4393F">
              <w:rPr>
                <w:rStyle w:val="Refdecomentrio"/>
                <w:rFonts w:ascii="NewsGotT" w:eastAsia="Times New Roman" w:hAnsi="NewsGotT"/>
                <w:lang w:eastAsia="pt-PT"/>
              </w:rPr>
              <w:commentReference w:id="280"/>
            </w:r>
          </w:p>
        </w:tc>
        <w:tc>
          <w:tcPr>
            <w:tcW w:w="1128" w:type="dxa"/>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0"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781C9DC7" w14:textId="77777777" w:rsidR="00594928" w:rsidRPr="006A6AAA" w:rsidRDefault="00594928" w:rsidP="00594928">
            <w:pPr>
              <w:pStyle w:val="Corpodetexto"/>
              <w:spacing w:after="0"/>
              <w:jc w:val="center"/>
              <w:rPr>
                <w:rFonts w:ascii="NewsGotT" w:hAnsi="NewsGotT"/>
                <w:lang w:val="en-GB"/>
              </w:rPr>
            </w:pPr>
            <w:commentRangeStart w:id="281"/>
            <w:proofErr w:type="spellStart"/>
            <w:r w:rsidRPr="006A6AAA">
              <w:rPr>
                <w:rFonts w:ascii="NewsGotT" w:hAnsi="NewsGotT"/>
                <w:lang w:val="en-GB"/>
              </w:rPr>
              <w:t>Ferritrofa</w:t>
            </w:r>
            <w:commentRangeEnd w:id="281"/>
            <w:proofErr w:type="spellEnd"/>
            <w:r w:rsidR="00F4393F">
              <w:rPr>
                <w:rStyle w:val="Refdecomentrio"/>
                <w:rFonts w:ascii="NewsGotT" w:eastAsia="Times New Roman" w:hAnsi="NewsGotT"/>
                <w:lang w:eastAsia="pt-PT"/>
              </w:rPr>
              <w:commentReference w:id="281"/>
            </w:r>
          </w:p>
        </w:tc>
        <w:tc>
          <w:tcPr>
            <w:tcW w:w="1386"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92"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7F71C9">
        <w:trPr>
          <w:trHeight w:hRule="exact" w:val="1134"/>
          <w:jc w:val="center"/>
        </w:trPr>
        <w:tc>
          <w:tcPr>
            <w:tcW w:w="0"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0"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1597" w:type="dxa"/>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92"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0"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92"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7F71C9">
        <w:trPr>
          <w:trHeight w:hRule="exact" w:val="1134"/>
          <w:jc w:val="center"/>
        </w:trPr>
        <w:tc>
          <w:tcPr>
            <w:tcW w:w="0"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0"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lang w:eastAsia="pt-PT"/>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1597" w:type="dxa"/>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92"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1128" w:type="dxa"/>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093612D" w:rsidR="00594928" w:rsidRPr="006A6AAA" w:rsidRDefault="00594928" w:rsidP="00594928">
            <w:pPr>
              <w:pStyle w:val="Corpodetexto"/>
              <w:spacing w:after="0"/>
              <w:jc w:val="center"/>
              <w:rPr>
                <w:rFonts w:ascii="NewsGotT" w:hAnsi="NewsGotT"/>
              </w:rPr>
            </w:pPr>
            <w:r w:rsidRPr="006A6AAA">
              <w:rPr>
                <w:rFonts w:ascii="NewsGotT" w:hAnsi="NewsGotT"/>
              </w:rPr>
              <w:t xml:space="preserve">Porca com </w:t>
            </w:r>
            <w:r w:rsidR="007F71C9">
              <w:rPr>
                <w:rFonts w:ascii="NewsGotT" w:hAnsi="NewsGotT"/>
              </w:rPr>
              <w:t>orelhas</w:t>
            </w:r>
            <w:r>
              <w:rPr>
                <w:rFonts w:ascii="NewsGotT" w:hAnsi="NewsGotT"/>
              </w:rPr>
              <w:t xml:space="preserve"> 4</w:t>
            </w:r>
            <w:r w:rsidR="005446CA">
              <w:rPr>
                <w:rFonts w:ascii="NewsGotT" w:hAnsi="NewsGotT"/>
              </w:rPr>
              <w:t> </w:t>
            </w:r>
            <w:r>
              <w:rPr>
                <w:rFonts w:ascii="NewsGotT" w:hAnsi="NewsGotT"/>
              </w:rPr>
              <w:t>mm</w:t>
            </w:r>
          </w:p>
        </w:tc>
        <w:tc>
          <w:tcPr>
            <w:tcW w:w="0"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clrChange>
                              <a:clrFrom>
                                <a:srgbClr val="FFFFFF"/>
                              </a:clrFrom>
                              <a:clrTo>
                                <a:srgbClr val="FFFFFF">
                                  <a:alpha val="0"/>
                                </a:srgbClr>
                              </a:clrTo>
                            </a:clrChange>
                            <a:extLst>
                              <a:ext uri="{BEBA8EAE-BF5A-486C-A8C5-ECC9F3942E4B}">
                                <a14:imgProps xmlns:a14="http://schemas.microsoft.com/office/drawing/2010/main">
                                  <a14:imgLayer r:embed="rId129">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1597" w:type="dxa"/>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92"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7F71C9">
        <w:trPr>
          <w:trHeight w:hRule="exact" w:val="1134"/>
          <w:jc w:val="center"/>
        </w:trPr>
        <w:tc>
          <w:tcPr>
            <w:tcW w:w="0"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0"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92"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0"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92"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7F71C9">
        <w:trPr>
          <w:trHeight w:hRule="exact" w:val="1134"/>
          <w:jc w:val="center"/>
        </w:trPr>
        <w:tc>
          <w:tcPr>
            <w:tcW w:w="0"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0"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1597" w:type="dxa"/>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92"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7F71C9">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0"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lang w:eastAsia="pt-PT"/>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1597" w:type="dxa"/>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386"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92"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1128" w:type="dxa"/>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7F71C9">
        <w:trPr>
          <w:trHeight w:hRule="exact" w:val="1134"/>
          <w:jc w:val="center"/>
        </w:trPr>
        <w:tc>
          <w:tcPr>
            <w:tcW w:w="0"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0"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lang w:eastAsia="pt-PT"/>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4"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92"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1128" w:type="dxa"/>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7F71C9">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0"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0"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5"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92"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1128" w:type="dxa"/>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7F71C9">
        <w:trPr>
          <w:trHeight w:hRule="exact" w:val="837"/>
          <w:jc w:val="center"/>
        </w:trPr>
        <w:tc>
          <w:tcPr>
            <w:tcW w:w="7933"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1128" w:type="dxa"/>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sidRPr="007F71C9">
              <w:rPr>
                <w:rFonts w:ascii="NewsGotT" w:hAnsi="NewsGotT"/>
                <w:highlight w:val="yellow"/>
              </w:rPr>
              <w:t xml:space="preserve">367,69 </w:t>
            </w:r>
            <w:r w:rsidRPr="007F71C9">
              <w:rPr>
                <w:highlight w:val="yellow"/>
              </w:rPr>
              <w:t>€</w:t>
            </w:r>
          </w:p>
        </w:tc>
      </w:tr>
      <w:tr w:rsidR="00F4393F" w:rsidRPr="006A6AAA" w14:paraId="3013062F" w14:textId="77777777" w:rsidTr="007F71C9">
        <w:trPr>
          <w:cnfStyle w:val="000000100000" w:firstRow="0" w:lastRow="0" w:firstColumn="0" w:lastColumn="0" w:oddVBand="0" w:evenVBand="0" w:oddHBand="1" w:evenHBand="0" w:firstRowFirstColumn="0" w:firstRowLastColumn="0" w:lastRowFirstColumn="0" w:lastRowLastColumn="0"/>
          <w:trHeight w:hRule="exact" w:val="283"/>
          <w:jc w:val="center"/>
        </w:trPr>
        <w:tc>
          <w:tcPr>
            <w:tcW w:w="0" w:type="dxa"/>
            <w:gridSpan w:val="6"/>
            <w:shd w:val="clear" w:color="auto" w:fill="FFFFFF" w:themeFill="background1"/>
            <w:vAlign w:val="center"/>
          </w:tcPr>
          <w:p w14:paraId="6B37952A" w14:textId="4620F55C" w:rsidR="00F4393F" w:rsidRPr="00F4393F" w:rsidRDefault="00F4393F" w:rsidP="007F71C9">
            <w:pPr>
              <w:pStyle w:val="Corpodetexto"/>
              <w:spacing w:after="0" w:line="240" w:lineRule="auto"/>
              <w:jc w:val="left"/>
              <w:rPr>
                <w:rFonts w:ascii="NewsGotT" w:hAnsi="NewsGotT"/>
                <w:noProof/>
              </w:rPr>
            </w:pPr>
            <w:r w:rsidRPr="007F71C9">
              <w:rPr>
                <w:rFonts w:ascii="NewsGotT" w:hAnsi="NewsGotT"/>
                <w:b/>
                <w:noProof/>
                <w:sz w:val="20"/>
              </w:rPr>
              <w:t>Nota:</w:t>
            </w:r>
            <w:r>
              <w:rPr>
                <w:rFonts w:ascii="NewsGotT" w:hAnsi="NewsGotT"/>
                <w:noProof/>
                <w:sz w:val="20"/>
              </w:rPr>
              <w:t xml:space="preserve"> </w:t>
            </w:r>
            <w:r w:rsidRPr="007F71C9">
              <w:rPr>
                <w:rFonts w:ascii="NewsGotT" w:hAnsi="NewsGotT"/>
                <w:noProof/>
                <w:sz w:val="20"/>
              </w:rPr>
              <w:t>(*) Emprestados ou arranjados como samples, sem custos pelos alunos.</w:t>
            </w:r>
          </w:p>
        </w:tc>
        <w:tc>
          <w:tcPr>
            <w:tcW w:w="0" w:type="dxa"/>
            <w:shd w:val="clear" w:color="auto" w:fill="FFFFFF" w:themeFill="background1"/>
            <w:vAlign w:val="center"/>
          </w:tcPr>
          <w:p w14:paraId="4E6266EA" w14:textId="77777777" w:rsidR="00F4393F" w:rsidRPr="00F4393F" w:rsidRDefault="00F4393F" w:rsidP="00594928">
            <w:pPr>
              <w:pStyle w:val="Corpodetexto"/>
              <w:spacing w:after="0"/>
              <w:jc w:val="center"/>
              <w:rPr>
                <w:rFonts w:ascii="NewsGotT" w:hAnsi="NewsGotT"/>
              </w:rPr>
            </w:pP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6"/>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282" w:name="_Toc75087635"/>
      <w:r w:rsidR="000B1901">
        <w:rPr>
          <w:rFonts w:ascii="NewsGotT" w:hAnsi="NewsGotT"/>
        </w:rPr>
        <w:t>Circuito Mecânico Implementado</w:t>
      </w:r>
      <w:bookmarkEnd w:id="282"/>
    </w:p>
    <w:p w14:paraId="6939C9B4" w14:textId="023632E0"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w:t>
      </w:r>
      <w:ins w:id="283" w:author="Luis André Magalhães Barros" w:date="2021-06-21T14:37:00Z">
        <w:r w:rsidR="00F4393F">
          <w:noBreakHyphen/>
        </w:r>
      </w:ins>
      <w:del w:id="284" w:author="Luis André Magalhães Barros" w:date="2021-06-21T14:37:00Z">
        <w:r w:rsidDel="00F4393F">
          <w:delText>-</w:delText>
        </w:r>
      </w:del>
      <w:r>
        <w:t>se parafusos de 3 mm e 5 mm, porcas de 5 mm, porcas com asas de 5 mm, anilhas e rebites.</w:t>
      </w:r>
    </w:p>
    <w:p w14:paraId="68FBFF0A" w14:textId="7669EC5E"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 xml:space="preserve">de sensores deve estar na parte inferior da dianteira do robô, o suporte deste foi fixo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 permitindo detetar obstáculos que surjam à sua frente</w:t>
      </w:r>
      <w:r w:rsidR="005446CA">
        <w:t xml:space="preserve">. </w:t>
      </w:r>
      <w:r>
        <w:t>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5453B48E" w:rsidR="00A95995" w:rsidRDefault="00CE4C1E" w:rsidP="00CE4C1E">
      <w:pPr>
        <w:pStyle w:val="PhDCorpo"/>
        <w:ind w:firstLine="567"/>
      </w:pPr>
      <w:r>
        <w:t xml:space="preserve">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w:t>
      </w:r>
      <w:r>
        <w:lastRenderedPageBreak/>
        <w:t xml:space="preserve">contactos destes com a armadura. No canto superior esquerdo da armadura do DWR, está localizado o botão de interação com o utilizador e no canto inferior esquerdo estão localizados a entrada de carregamento e o botão </w:t>
      </w:r>
      <w:r w:rsidRPr="007F71C9">
        <w:rPr>
          <w:i/>
        </w:rPr>
        <w:t>ON</w:t>
      </w:r>
      <w:r>
        <w:t>/</w:t>
      </w:r>
      <w:r w:rsidRPr="007F71C9">
        <w:rPr>
          <w:i/>
        </w:rPr>
        <w:t>OFF</w:t>
      </w:r>
      <w:r>
        <w:t xml:space="preserve">. </w:t>
      </w:r>
      <w:r w:rsidRPr="006A7D51">
        <w:t xml:space="preserve">Nas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235F569D" w:rsidR="00A95995" w:rsidRDefault="00A95995" w:rsidP="00A95995">
      <w:pPr>
        <w:pStyle w:val="PhDLegendaFiguras"/>
      </w:pPr>
      <w:bookmarkStart w:id="285" w:name="_Ref63893738"/>
      <w:bookmarkStart w:id="286" w:name="_Toc75087533"/>
      <w:r>
        <w:t xml:space="preserve">Figura </w:t>
      </w:r>
      <w:r w:rsidR="007E1337">
        <w:fldChar w:fldCharType="begin"/>
      </w:r>
      <w:r w:rsidR="007E1337">
        <w:instrText xml:space="preserve"> STYLEREF 1 \s </w:instrText>
      </w:r>
      <w:r w:rsidR="007E1337">
        <w:fldChar w:fldCharType="separate"/>
      </w:r>
      <w:r w:rsidR="005D5334">
        <w:rPr>
          <w:noProof/>
        </w:rPr>
        <w:t>5</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w:t>
      </w:r>
      <w:r w:rsidR="007E1337">
        <w:rPr>
          <w:noProof/>
        </w:rPr>
        <w:fldChar w:fldCharType="end"/>
      </w:r>
      <w:bookmarkEnd w:id="285"/>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286"/>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7"/>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287" w:name="_Toc75087636"/>
      <w:r w:rsidR="00C276D6">
        <w:rPr>
          <w:rFonts w:ascii="NewsGotT" w:hAnsi="NewsGotT"/>
        </w:rPr>
        <w:t>Resultados Experimentais</w:t>
      </w:r>
      <w:bookmarkEnd w:id="287"/>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necessários para garantir a operação dos mesmos. Concluiu se que o motor apenas possui binário de arranque suficiente quando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ronda os 65 %. Já com o motor em funcionamento,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4D6C4936" w:rsidR="00972A98" w:rsidRDefault="005D5334" w:rsidP="005D5334">
      <w:pPr>
        <w:pStyle w:val="PhDCorpo"/>
      </w:pPr>
      <w:r>
        <w:tab/>
        <w:t>Os parâmetros do controlador PID foram obtidos através de métodos heurísticos. Verificou</w:t>
      </w:r>
      <w:r w:rsidR="00944379">
        <w:noBreakHyphen/>
      </w:r>
      <w:r>
        <w:t>se que aplicando um ganho proporcional muito superior a um, a variável de atuação do controlador aproxima</w:t>
      </w:r>
      <w:r w:rsidR="00944379">
        <w:noBreakHyphen/>
      </w:r>
      <w:r>
        <w:t>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3DB75DC0"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t xml:space="preserve">Figura </w:t>
      </w:r>
      <w:r>
        <w:rPr>
          <w:noProof/>
        </w:rPr>
        <w:t>6</w:t>
      </w:r>
      <w:r>
        <w:t>.</w:t>
      </w:r>
      <w:r>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355DD982" w:rsidR="005D5334" w:rsidRDefault="005D5334" w:rsidP="005D5334">
      <w:pPr>
        <w:pStyle w:val="PhDLegendaFiguras"/>
      </w:pPr>
      <w:bookmarkStart w:id="288" w:name="_Ref75087479"/>
      <w:bookmarkStart w:id="289" w:name="_Toc75087535"/>
      <w:r>
        <w:t xml:space="preserve">Figura </w:t>
      </w:r>
      <w:r w:rsidR="007E1337">
        <w:fldChar w:fldCharType="begin"/>
      </w:r>
      <w:r w:rsidR="007E1337">
        <w:instrText xml:space="preserve"> STYLEREF 1 \s </w:instrText>
      </w:r>
      <w:r w:rsidR="007E1337">
        <w:fldChar w:fldCharType="separate"/>
      </w:r>
      <w:r>
        <w:rPr>
          <w:noProof/>
        </w:rPr>
        <w:t>6</w:t>
      </w:r>
      <w:r w:rsidR="007E1337">
        <w:rPr>
          <w:noProof/>
        </w:rPr>
        <w:fldChar w:fldCharType="end"/>
      </w:r>
      <w:r>
        <w:t>.</w:t>
      </w:r>
      <w:r w:rsidR="007E1337">
        <w:fldChar w:fldCharType="begin"/>
      </w:r>
      <w:r w:rsidR="007E1337">
        <w:instrText xml:space="preserve"> SEQ Figura \* ARABIC \s 1 </w:instrText>
      </w:r>
      <w:r w:rsidR="007E1337">
        <w:fldChar w:fldCharType="separate"/>
      </w:r>
      <w:r>
        <w:rPr>
          <w:noProof/>
        </w:rPr>
        <w:t>1</w:t>
      </w:r>
      <w:r w:rsidR="007E1337">
        <w:rPr>
          <w:noProof/>
        </w:rPr>
        <w:fldChar w:fldCharType="end"/>
      </w:r>
      <w:bookmarkEnd w:id="288"/>
      <w:r>
        <w:t xml:space="preserve"> - </w:t>
      </w:r>
      <w:r w:rsidRPr="00592276">
        <w:t>Valor digital da saída do sensor de obstáculos em função da distância a um objeto.</w:t>
      </w:r>
      <w:bookmarkEnd w:id="289"/>
    </w:p>
    <w:p w14:paraId="00F48EC2" w14:textId="129CC8FF" w:rsidR="005D5334" w:rsidRDefault="005D5334" w:rsidP="005D5334">
      <w:pPr>
        <w:pStyle w:val="PhDCorpo"/>
        <w:sectPr w:rsidR="005D5334" w:rsidSect="0030507B">
          <w:headerReference w:type="default" r:id="rId149"/>
          <w:type w:val="oddPage"/>
          <w:pgSz w:w="11907" w:h="16840" w:code="9"/>
          <w:pgMar w:top="1134" w:right="1418" w:bottom="1134" w:left="1418" w:header="567" w:footer="57" w:gutter="0"/>
          <w:pgNumType w:chapSep="emDash"/>
          <w:cols w:space="720"/>
          <w:docGrid w:linePitch="272"/>
        </w:sectPr>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290" w:name="_Toc75087637"/>
      <w:r>
        <w:rPr>
          <w:rFonts w:ascii="NewsGotT" w:hAnsi="NewsGotT"/>
        </w:rPr>
        <w:t>Análise do Produto</w:t>
      </w:r>
      <w:bookmarkEnd w:id="290"/>
    </w:p>
    <w:p w14:paraId="17CCC8A1" w14:textId="52B4659F" w:rsidR="000B1901" w:rsidRPr="00B66544" w:rsidRDefault="000B1901" w:rsidP="000B1901">
      <w:pPr>
        <w:pStyle w:val="Ttulo2"/>
        <w:rPr>
          <w:rFonts w:ascii="NewsGotT" w:hAnsi="NewsGotT"/>
        </w:rPr>
      </w:pPr>
      <w:bookmarkStart w:id="291" w:name="_Toc75087638"/>
      <w:r w:rsidRPr="00B66544">
        <w:rPr>
          <w:rFonts w:ascii="NewsGotT" w:hAnsi="NewsGotT"/>
        </w:rPr>
        <w:t>Introdução</w:t>
      </w:r>
      <w:bookmarkEnd w:id="291"/>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292" w:name="_Ref63696146"/>
      <w:bookmarkStart w:id="293" w:name="_Toc75087639"/>
      <w:r>
        <w:rPr>
          <w:rFonts w:ascii="NewsGotT" w:hAnsi="NewsGotT"/>
        </w:rPr>
        <w:t>Fiabilidade</w:t>
      </w:r>
      <w:bookmarkEnd w:id="292"/>
      <w:bookmarkEnd w:id="293"/>
    </w:p>
    <w:p w14:paraId="5DFE0E04" w14:textId="31A930B6"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7FE1120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FA5A5E">
        <w:t xml:space="preserve">Tabela </w:t>
      </w:r>
      <w:r w:rsidR="00FA5A5E">
        <w:rPr>
          <w:noProof/>
        </w:rPr>
        <w:t>7</w:t>
      </w:r>
      <w:r w:rsidR="00FA5A5E">
        <w:t>.</w:t>
      </w:r>
      <w:r w:rsidR="00FA5A5E">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7BDA68D2" w:rsidR="00071A16" w:rsidRDefault="00071A16" w:rsidP="00071A16">
      <w:pPr>
        <w:pStyle w:val="PhDLegendaFiguras"/>
      </w:pPr>
      <w:bookmarkStart w:id="294" w:name="_Ref63894887"/>
      <w:bookmarkStart w:id="295" w:name="_Toc75087546"/>
      <w:r>
        <w:t xml:space="preserve">Tabela </w:t>
      </w:r>
      <w:r w:rsidR="007E1337">
        <w:fldChar w:fldCharType="begin"/>
      </w:r>
      <w:r w:rsidR="007E1337">
        <w:instrText xml:space="preserve"> STYLEREF 1 \s </w:instrText>
      </w:r>
      <w:r w:rsidR="007E1337">
        <w:fldChar w:fldCharType="separate"/>
      </w:r>
      <w:r w:rsidR="00FA5A5E">
        <w:rPr>
          <w:noProof/>
        </w:rPr>
        <w:t>7</w:t>
      </w:r>
      <w:r w:rsidR="007E1337">
        <w:rPr>
          <w:noProof/>
        </w:rPr>
        <w:fldChar w:fldCharType="end"/>
      </w:r>
      <w:r w:rsidR="00546D28">
        <w:t>.</w:t>
      </w:r>
      <w:r w:rsidR="007E1337">
        <w:fldChar w:fldCharType="begin"/>
      </w:r>
      <w:r w:rsidR="007E1337">
        <w:instrText xml:space="preserve"> SEQ Tabela \* ARABIC \s 1 </w:instrText>
      </w:r>
      <w:r w:rsidR="007E1337">
        <w:fldChar w:fldCharType="separate"/>
      </w:r>
      <w:r w:rsidR="00FA5A5E">
        <w:rPr>
          <w:noProof/>
        </w:rPr>
        <w:t>1</w:t>
      </w:r>
      <w:r w:rsidR="007E1337">
        <w:rPr>
          <w:noProof/>
        </w:rPr>
        <w:fldChar w:fldCharType="end"/>
      </w:r>
      <w:bookmarkEnd w:id="294"/>
      <w:r>
        <w:t xml:space="preserve"> - Tempo de vida dos componentes</w:t>
      </w:r>
      <w:r w:rsidR="006318EA">
        <w:t xml:space="preserve"> com maior probabilidade de falha, usados no AWR</w:t>
      </w:r>
      <w:r>
        <w:t>.</w:t>
      </w:r>
      <w:bookmarkEnd w:id="295"/>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6296F387"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w:t>
            </w:r>
            <w:r w:rsidR="00944379">
              <w:t> </w:t>
            </w:r>
            <w:r w:rsidRPr="00D07ADB">
              <w:t>000 a 3</w:t>
            </w:r>
            <w:r w:rsidR="00944379">
              <w:t> </w:t>
            </w:r>
            <w:r w:rsidRPr="00D07ADB">
              <w:t>000 horas</w:t>
            </w:r>
          </w:p>
        </w:tc>
      </w:tr>
    </w:tbl>
    <w:p w14:paraId="5854482F" w14:textId="7220E0BA" w:rsidR="00A503FD" w:rsidRDefault="00A503FD" w:rsidP="00A503FD">
      <w:pPr>
        <w:pStyle w:val="PhDCorpo"/>
        <w:spacing w:before="240"/>
        <w:ind w:firstLine="567"/>
      </w:pPr>
      <w:r w:rsidRPr="00A503FD">
        <w:t xml:space="preserve">Como calculado no </w:t>
      </w:r>
      <w:r w:rsidR="00817132">
        <w:t xml:space="preserve">Capítulo </w:t>
      </w:r>
      <w:r w:rsidR="007E1337">
        <w:fldChar w:fldCharType="begin"/>
      </w:r>
      <w:r w:rsidR="007E1337">
        <w:instrText xml:space="preserve"> REF _Ref63896831 \r </w:instrText>
      </w:r>
      <w:r w:rsidR="007E1337">
        <w:fldChar w:fldCharType="separate"/>
      </w:r>
      <w:r w:rsidR="00FA5A5E">
        <w:t>2.6</w:t>
      </w:r>
      <w:r w:rsidR="007E1337">
        <w:fldChar w:fldCharType="end"/>
      </w:r>
      <w:r w:rsidRPr="00A503FD">
        <w:t>, a autonomia prevista do robô é de duas horas e dez minutos. Se o DWR for usado, por exemplo, na distribuição de alimento</w:t>
      </w:r>
      <w:r w:rsidR="00A7759B">
        <w:t>s</w:t>
      </w:r>
      <w:r w:rsidRPr="00A503FD">
        <w:t>,</w:t>
      </w:r>
      <w:commentRangeStart w:id="296"/>
      <w:r w:rsidRPr="00A503FD">
        <w:t xml:space="preserve"> assumindo uma hora de funcionamento por refeição e seis refeições por dia</w:t>
      </w:r>
      <w:commentRangeEnd w:id="296"/>
      <w:r w:rsidR="00944379">
        <w:rPr>
          <w:rStyle w:val="Refdecomentrio"/>
          <w:rFonts w:eastAsia="Times New Roman"/>
          <w:lang w:eastAsia="pt-PT"/>
        </w:rPr>
        <w:commentReference w:id="296"/>
      </w:r>
      <w:r w:rsidRPr="00A503FD">
        <w:t>,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297" w:name="_Ref63702908"/>
      <w:bookmarkStart w:id="298" w:name="_Ref63702913"/>
      <w:bookmarkStart w:id="299" w:name="_Toc75087640"/>
      <w:r>
        <w:rPr>
          <w:rFonts w:ascii="NewsGotT" w:hAnsi="NewsGotT"/>
        </w:rPr>
        <w:t>Segurança</w:t>
      </w:r>
      <w:bookmarkEnd w:id="297"/>
      <w:bookmarkEnd w:id="298"/>
      <w:bookmarkEnd w:id="299"/>
    </w:p>
    <w:p w14:paraId="6DFFDE47" w14:textId="4E4168D2"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7F71C9">
        <w:rPr>
          <w:i/>
        </w:rPr>
        <w:t>Dupont</w:t>
      </w:r>
      <w:proofErr w:type="spellEnd"/>
      <w:r w:rsidR="00A503FD" w:rsidRPr="00A503FD">
        <w:t xml:space="preserve"> [</w:t>
      </w:r>
      <w:r w:rsidR="00A503FD" w:rsidRPr="00A503FD">
        <w:rPr>
          <w:highlight w:val="yellow"/>
        </w:rPr>
        <w:t>REF</w:t>
      </w:r>
      <w:r w:rsidR="00A503FD" w:rsidRPr="00A503FD">
        <w:t xml:space="preserve">], </w:t>
      </w:r>
      <w:r w:rsidR="00A7759B">
        <w:t>garantindo</w:t>
      </w:r>
      <w:r w:rsidR="00A503FD" w:rsidRPr="00A503FD">
        <w:t xml:space="preserve"> o isolamento. </w:t>
      </w:r>
      <w:r w:rsidRPr="00A503FD">
        <w:t>Portanto</w:t>
      </w:r>
      <w:r>
        <w:t xml:space="preserve">, todos os componentes do robô </w:t>
      </w:r>
      <w:r w:rsidR="00944379">
        <w:t xml:space="preserve">encontram-se </w:t>
      </w:r>
      <w:r>
        <w:t>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13F2" w:rsidRPr="00A513F2">
            <w:rPr>
              <w:noProof/>
            </w:rPr>
            <w:t>[13]</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FA5A5E" w:rsidRPr="004E29E0">
        <w:t xml:space="preserve">Figura </w:t>
      </w:r>
      <w:r w:rsidR="00FA5A5E" w:rsidRPr="004E29E0">
        <w:rPr>
          <w:noProof/>
        </w:rPr>
        <w:t>7</w:t>
      </w:r>
      <w:r w:rsidR="00FA5A5E" w:rsidRPr="004E29E0">
        <w:t>.</w:t>
      </w:r>
      <w:r w:rsidR="00FA5A5E" w:rsidRPr="004E29E0">
        <w:rPr>
          <w:noProof/>
        </w:rPr>
        <w:t>2</w:t>
      </w:r>
      <w:r w:rsidRPr="004E29E0">
        <w:fldChar w:fldCharType="end"/>
      </w:r>
      <w:r w:rsidRPr="004E29E0">
        <w:t xml:space="preserve"> (h)).</w:t>
      </w:r>
    </w:p>
    <w:p w14:paraId="6277F98D" w14:textId="2084383F"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FA5A5E">
        <w:t xml:space="preserve">Figura </w:t>
      </w:r>
      <w:r w:rsidR="00FA5A5E">
        <w:rPr>
          <w:noProof/>
        </w:rPr>
        <w:t>7</w:t>
      </w:r>
      <w:r w:rsidR="00FA5A5E">
        <w:t>.</w:t>
      </w:r>
      <w:r w:rsidR="00FA5A5E">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FA5A5E">
        <w:t xml:space="preserve">Figura </w:t>
      </w:r>
      <w:r w:rsidR="00FA5A5E">
        <w:rPr>
          <w:noProof/>
        </w:rPr>
        <w:t>7</w:t>
      </w:r>
      <w:r w:rsidR="00FA5A5E">
        <w:t>.</w:t>
      </w:r>
      <w:r w:rsidR="00FA5A5E">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300" w:name="_Toc75087641"/>
      <w:r>
        <w:rPr>
          <w:rFonts w:ascii="NewsGotT" w:hAnsi="NewsGotT"/>
        </w:rPr>
        <w:t>Certificação</w:t>
      </w:r>
      <w:bookmarkEnd w:id="300"/>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4910D668"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FA5A5E">
        <w:t xml:space="preserve">Figura </w:t>
      </w:r>
      <w:r w:rsidR="00FA5A5E">
        <w:rPr>
          <w:noProof/>
        </w:rPr>
        <w:t>7</w:t>
      </w:r>
      <w:r w:rsidR="00FA5A5E">
        <w:t>.</w:t>
      </w:r>
      <w:r w:rsidR="00FA5A5E">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13F2" w:rsidRPr="00A513F2">
            <w:rPr>
              <w:noProof/>
            </w:rPr>
            <w:t>[14]</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0"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6B7FB456" w:rsidR="00B20FED" w:rsidRDefault="00B20FED" w:rsidP="00B20FED">
      <w:pPr>
        <w:pStyle w:val="PhDLegendaFiguras"/>
      </w:pPr>
      <w:bookmarkStart w:id="301" w:name="_Ref63672377"/>
      <w:bookmarkStart w:id="302" w:name="_Toc75087536"/>
      <w:r>
        <w:t xml:space="preserve">Figura </w:t>
      </w:r>
      <w:r w:rsidR="007E1337">
        <w:fldChar w:fldCharType="begin"/>
      </w:r>
      <w:r w:rsidR="007E1337">
        <w:instrText xml:space="preserve"> STYLEREF 1 \s </w:instrText>
      </w:r>
      <w:r w:rsidR="007E1337">
        <w:fldChar w:fldCharType="separate"/>
      </w:r>
      <w:r w:rsidR="005D5334">
        <w:rPr>
          <w:noProof/>
        </w:rPr>
        <w:t>7</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1</w:t>
      </w:r>
      <w:r w:rsidR="007E1337">
        <w:rPr>
          <w:noProof/>
        </w:rPr>
        <w:fldChar w:fldCharType="end"/>
      </w:r>
      <w:bookmarkEnd w:id="301"/>
      <w:r>
        <w:t xml:space="preserve"> - Marcação </w:t>
      </w:r>
      <w:r w:rsidRPr="009B6A1D">
        <w:t>CE</w:t>
      </w:r>
      <w:r w:rsidR="007D1586">
        <w:t>.</w:t>
      </w:r>
      <w:bookmarkEnd w:id="302"/>
    </w:p>
    <w:p w14:paraId="2BA78880" w14:textId="7B4FD824"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13F2" w:rsidRPr="00A513F2">
            <w:rPr>
              <w:noProof/>
            </w:rPr>
            <w:t>[15]</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lang w:eastAsia="pt-PT"/>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lang w:eastAsia="pt-PT"/>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lang w:eastAsia="pt-PT"/>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lang w:eastAsia="pt-PT"/>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lang w:eastAsia="pt-PT"/>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lang w:eastAsia="pt-PT"/>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lang w:eastAsia="pt-PT"/>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lang w:eastAsia="pt-PT"/>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4EED1C42" w:rsidR="00071A16" w:rsidRDefault="00071A16" w:rsidP="00071A16">
      <w:pPr>
        <w:pStyle w:val="PhDLegendaFiguras"/>
      </w:pPr>
      <w:bookmarkStart w:id="303" w:name="_Ref63672805"/>
      <w:bookmarkStart w:id="304" w:name="_Toc75087537"/>
      <w:r>
        <w:t xml:space="preserve">Figura </w:t>
      </w:r>
      <w:r w:rsidR="007E1337">
        <w:fldChar w:fldCharType="begin"/>
      </w:r>
      <w:r w:rsidR="007E1337">
        <w:instrText xml:space="preserve"> STYLEREF 1 \s </w:instrText>
      </w:r>
      <w:r w:rsidR="007E1337">
        <w:fldChar w:fldCharType="separate"/>
      </w:r>
      <w:r w:rsidR="005D5334">
        <w:rPr>
          <w:noProof/>
        </w:rPr>
        <w:t>7</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2</w:t>
      </w:r>
      <w:r w:rsidR="007E1337">
        <w:rPr>
          <w:noProof/>
        </w:rPr>
        <w:fldChar w:fldCharType="end"/>
      </w:r>
      <w:bookmarkEnd w:id="303"/>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304"/>
    </w:p>
    <w:p w14:paraId="33253B20" w14:textId="77777777" w:rsidR="00A46C58" w:rsidRPr="00A46C58" w:rsidRDefault="00A46C58" w:rsidP="00A46C58">
      <w:pPr>
        <w:pStyle w:val="PhDLegendaFiguras"/>
        <w:jc w:val="both"/>
        <w:rPr>
          <w:sz w:val="24"/>
          <w:szCs w:val="24"/>
        </w:rPr>
      </w:pPr>
    </w:p>
    <w:p w14:paraId="657ECEF7" w14:textId="69FC3FB8"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FA5A5E">
        <w:t xml:space="preserve">Figura </w:t>
      </w:r>
      <w:r w:rsidR="00FA5A5E">
        <w:rPr>
          <w:noProof/>
        </w:rPr>
        <w:t>7</w:t>
      </w:r>
      <w:r w:rsidR="00FA5A5E">
        <w:t>.</w:t>
      </w:r>
      <w:r w:rsidR="00FA5A5E">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lang w:eastAsia="pt-PT"/>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9">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776F056D" w:rsidR="00B20FED" w:rsidRDefault="00B20FED" w:rsidP="00B20FED">
      <w:pPr>
        <w:pStyle w:val="PhDLegendaFiguras"/>
      </w:pPr>
      <w:bookmarkStart w:id="305" w:name="_Ref63672766"/>
      <w:bookmarkStart w:id="306" w:name="_Toc75087538"/>
      <w:r>
        <w:t xml:space="preserve">Figura </w:t>
      </w:r>
      <w:r w:rsidR="007E1337">
        <w:fldChar w:fldCharType="begin"/>
      </w:r>
      <w:r w:rsidR="007E1337">
        <w:instrText xml:space="preserve"> STYLEREF 1 \s </w:instrText>
      </w:r>
      <w:r w:rsidR="007E1337">
        <w:fldChar w:fldCharType="separate"/>
      </w:r>
      <w:r w:rsidR="005D5334">
        <w:rPr>
          <w:noProof/>
        </w:rPr>
        <w:t>7</w:t>
      </w:r>
      <w:r w:rsidR="007E1337">
        <w:rPr>
          <w:noProof/>
        </w:rPr>
        <w:fldChar w:fldCharType="end"/>
      </w:r>
      <w:r w:rsidR="005D5334">
        <w:t>.</w:t>
      </w:r>
      <w:r w:rsidR="007E1337">
        <w:fldChar w:fldCharType="begin"/>
      </w:r>
      <w:r w:rsidR="007E1337">
        <w:instrText xml:space="preserve"> SEQ Figura \* ARABIC \s 1 </w:instrText>
      </w:r>
      <w:r w:rsidR="007E1337">
        <w:fldChar w:fldCharType="separate"/>
      </w:r>
      <w:r w:rsidR="005D5334">
        <w:rPr>
          <w:noProof/>
        </w:rPr>
        <w:t>3</w:t>
      </w:r>
      <w:r w:rsidR="007E1337">
        <w:rPr>
          <w:noProof/>
        </w:rPr>
        <w:fldChar w:fldCharType="end"/>
      </w:r>
      <w:bookmarkEnd w:id="305"/>
      <w:r>
        <w:t xml:space="preserve"> </w:t>
      </w:r>
      <w:r w:rsidR="00A46C58">
        <w:t>-</w:t>
      </w:r>
      <w:r>
        <w:t xml:space="preserve"> </w:t>
      </w:r>
      <w:r w:rsidR="00A46C58">
        <w:t xml:space="preserve">Símbolo </w:t>
      </w:r>
      <w:r w:rsidR="00A46C58" w:rsidRPr="009B6A1D">
        <w:t>WEEE</w:t>
      </w:r>
      <w:r w:rsidR="007D1586">
        <w:t>.</w:t>
      </w:r>
      <w:bookmarkEnd w:id="306"/>
    </w:p>
    <w:p w14:paraId="02DA5E0B" w14:textId="38362050" w:rsidR="000B1901" w:rsidRDefault="000B1901" w:rsidP="000B1901"/>
    <w:p w14:paraId="236F9C92" w14:textId="77777777" w:rsidR="0030507B" w:rsidRDefault="0030507B" w:rsidP="000B1901">
      <w:pPr>
        <w:sectPr w:rsidR="0030507B" w:rsidSect="0030507B">
          <w:headerReference w:type="default" r:id="rId160"/>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307" w:name="_Toc75087642"/>
      <w:r w:rsidR="00C276D6">
        <w:rPr>
          <w:rFonts w:ascii="NewsGotT" w:hAnsi="NewsGotT"/>
        </w:rPr>
        <w:t>Conclusões</w:t>
      </w:r>
      <w:bookmarkEnd w:id="307"/>
    </w:p>
    <w:p w14:paraId="49ACABA6" w14:textId="69C6E9C5" w:rsidR="000B1901" w:rsidRPr="00B66544" w:rsidRDefault="00C276D6" w:rsidP="000B1901">
      <w:pPr>
        <w:pStyle w:val="Ttulo2"/>
        <w:rPr>
          <w:rFonts w:ascii="NewsGotT" w:hAnsi="NewsGotT"/>
        </w:rPr>
      </w:pPr>
      <w:bookmarkStart w:id="308" w:name="_Toc75087643"/>
      <w:r>
        <w:rPr>
          <w:rFonts w:ascii="NewsGotT" w:hAnsi="NewsGotT"/>
        </w:rPr>
        <w:t>Conclusão</w:t>
      </w:r>
      <w:bookmarkEnd w:id="308"/>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3E5F0FB7" w:rsidR="008218DF" w:rsidRDefault="008218DF" w:rsidP="008218DF">
      <w:pPr>
        <w:pStyle w:val="PhDCorpo"/>
        <w:ind w:firstLine="567"/>
        <w:rPr>
          <w:ins w:id="309" w:author="Luis André Magalhães Barros" w:date="2021-06-21T15:20:00Z"/>
        </w:rPr>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w:t>
      </w:r>
      <w:r w:rsidR="00662F45">
        <w:t>únicas praticamente infinitas</w:t>
      </w:r>
      <w:r>
        <w:t xml:space="preserve">. </w:t>
      </w:r>
    </w:p>
    <w:p w14:paraId="6E4A88DC" w14:textId="4880C2F2" w:rsidR="00662F45" w:rsidRDefault="00662F45" w:rsidP="008218DF">
      <w:pPr>
        <w:pStyle w:val="PhDCorpo"/>
        <w:ind w:firstLine="567"/>
      </w:pPr>
      <w:commentRangeStart w:id="310"/>
      <w:ins w:id="311" w:author="Luis André Magalhães Barros" w:date="2021-06-21T15:20:00Z">
        <w:r>
          <w:t>Melhorar</w:t>
        </w:r>
        <w:commentRangeEnd w:id="310"/>
        <w:r>
          <w:rPr>
            <w:rStyle w:val="Refdecomentrio"/>
            <w:rFonts w:eastAsia="Times New Roman"/>
            <w:lang w:eastAsia="pt-PT"/>
          </w:rPr>
          <w:commentReference w:id="310"/>
        </w:r>
      </w:ins>
    </w:p>
    <w:p w14:paraId="34EB2FC8" w14:textId="6361B51B" w:rsidR="008218DF" w:rsidRPr="00A7759B" w:rsidRDefault="008218DF" w:rsidP="008218DF">
      <w:pPr>
        <w:pStyle w:val="PhDCorpo"/>
        <w:rPr>
          <w:highlight w:val="red"/>
        </w:rPr>
      </w:pPr>
      <w:r>
        <w:tab/>
      </w:r>
      <w:r w:rsidRPr="00A7759B">
        <w:rPr>
          <w:highlight w:val="red"/>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w:t>
      </w:r>
      <w:r w:rsidRPr="00A7759B">
        <w:rPr>
          <w:highlight w:val="red"/>
        </w:rPr>
        <w:lastRenderedPageBreak/>
        <w:t xml:space="preserve">desenvolvimento da máquina de estados que controla o estado de funcionamento do robô. Assim, foram contabilizadas, individualmente, um total de 250 horas, como mostrado na </w:t>
      </w:r>
      <w:r w:rsidRPr="00A7759B">
        <w:rPr>
          <w:highlight w:val="red"/>
        </w:rPr>
        <w:fldChar w:fldCharType="begin"/>
      </w:r>
      <w:r w:rsidRPr="00A7759B">
        <w:rPr>
          <w:highlight w:val="red"/>
        </w:rPr>
        <w:instrText xml:space="preserve"> REF _Ref63906478 \h </w:instrText>
      </w:r>
      <w:r w:rsidR="00A7759B">
        <w:rPr>
          <w:highlight w:val="red"/>
        </w:rPr>
        <w:instrText xml:space="preserve"> \* MERGEFORMAT </w:instrText>
      </w:r>
      <w:r w:rsidRPr="00A7759B">
        <w:rPr>
          <w:highlight w:val="red"/>
        </w:rPr>
      </w:r>
      <w:r w:rsidRPr="00A7759B">
        <w:rPr>
          <w:highlight w:val="red"/>
        </w:rPr>
        <w:fldChar w:fldCharType="separate"/>
      </w:r>
      <w:r w:rsidR="00FA5A5E" w:rsidRPr="00A7759B">
        <w:rPr>
          <w:highlight w:val="red"/>
        </w:rPr>
        <w:t xml:space="preserve">Tabela </w:t>
      </w:r>
      <w:r w:rsidR="00FA5A5E" w:rsidRPr="00A7759B">
        <w:rPr>
          <w:noProof/>
          <w:highlight w:val="red"/>
        </w:rPr>
        <w:t>8</w:t>
      </w:r>
      <w:r w:rsidR="00FA5A5E" w:rsidRPr="00A7759B">
        <w:rPr>
          <w:highlight w:val="red"/>
        </w:rPr>
        <w:t>.</w:t>
      </w:r>
      <w:r w:rsidR="00FA5A5E" w:rsidRPr="00A7759B">
        <w:rPr>
          <w:noProof/>
          <w:highlight w:val="red"/>
        </w:rPr>
        <w:t>1</w:t>
      </w:r>
      <w:r w:rsidRPr="00A7759B">
        <w:rPr>
          <w:highlight w:val="red"/>
        </w:rPr>
        <w:fldChar w:fldCharType="end"/>
      </w:r>
      <w:r w:rsidRPr="00A7759B">
        <w:rPr>
          <w:highlight w:val="red"/>
        </w:rPr>
        <w:t xml:space="preserve">. </w:t>
      </w:r>
      <w:r w:rsidRPr="00A7759B">
        <w:rPr>
          <w:highlight w:val="red"/>
        </w:rPr>
        <w:tab/>
        <w:t>Em suma, este projeto foi desafiante, revelando a sua importância na formação enquanto futuros engenheiros.</w:t>
      </w:r>
    </w:p>
    <w:p w14:paraId="3D94D53C" w14:textId="659EBB14" w:rsidR="008218DF" w:rsidRPr="00A7759B" w:rsidRDefault="008218DF" w:rsidP="008218DF">
      <w:pPr>
        <w:pStyle w:val="PhDLegendaTabela"/>
        <w:rPr>
          <w:highlight w:val="red"/>
        </w:rPr>
      </w:pPr>
      <w:bookmarkStart w:id="312" w:name="_Ref63906478"/>
      <w:bookmarkStart w:id="313" w:name="_Toc74931621"/>
      <w:bookmarkStart w:id="314" w:name="_Toc75087547"/>
      <w:r w:rsidRPr="00A7759B">
        <w:rPr>
          <w:highlight w:val="red"/>
        </w:rPr>
        <w:t xml:space="preserve">Tabela </w:t>
      </w:r>
      <w:r w:rsidR="00B95062" w:rsidRPr="00A7759B">
        <w:rPr>
          <w:highlight w:val="red"/>
        </w:rPr>
        <w:fldChar w:fldCharType="begin"/>
      </w:r>
      <w:r w:rsidR="00B95062" w:rsidRPr="00A7759B">
        <w:rPr>
          <w:highlight w:val="red"/>
        </w:rPr>
        <w:instrText xml:space="preserve"> STYLEREF 1 \s </w:instrText>
      </w:r>
      <w:r w:rsidR="00B95062" w:rsidRPr="00A7759B">
        <w:rPr>
          <w:highlight w:val="red"/>
        </w:rPr>
        <w:fldChar w:fldCharType="separate"/>
      </w:r>
      <w:r w:rsidR="00FA5A5E" w:rsidRPr="00A7759B">
        <w:rPr>
          <w:noProof/>
          <w:highlight w:val="red"/>
        </w:rPr>
        <w:t>8</w:t>
      </w:r>
      <w:r w:rsidR="00B95062" w:rsidRPr="00A7759B">
        <w:rPr>
          <w:noProof/>
          <w:highlight w:val="red"/>
        </w:rPr>
        <w:fldChar w:fldCharType="end"/>
      </w:r>
      <w:r w:rsidRPr="00A7759B">
        <w:rPr>
          <w:highlight w:val="red"/>
        </w:rPr>
        <w:t>.</w:t>
      </w:r>
      <w:r w:rsidR="00B95062" w:rsidRPr="00A7759B">
        <w:rPr>
          <w:highlight w:val="red"/>
        </w:rPr>
        <w:fldChar w:fldCharType="begin"/>
      </w:r>
      <w:r w:rsidR="00B95062" w:rsidRPr="00A7759B">
        <w:rPr>
          <w:highlight w:val="red"/>
        </w:rPr>
        <w:instrText xml:space="preserve"> SEQ Tabela \* ARABIC \s 1 </w:instrText>
      </w:r>
      <w:r w:rsidR="00B95062" w:rsidRPr="00A7759B">
        <w:rPr>
          <w:highlight w:val="red"/>
        </w:rPr>
        <w:fldChar w:fldCharType="separate"/>
      </w:r>
      <w:r w:rsidR="00FA5A5E" w:rsidRPr="00A7759B">
        <w:rPr>
          <w:noProof/>
          <w:highlight w:val="red"/>
        </w:rPr>
        <w:t>1</w:t>
      </w:r>
      <w:r w:rsidR="00B95062" w:rsidRPr="00A7759B">
        <w:rPr>
          <w:noProof/>
          <w:highlight w:val="red"/>
        </w:rPr>
        <w:fldChar w:fldCharType="end"/>
      </w:r>
      <w:bookmarkEnd w:id="312"/>
      <w:r w:rsidRPr="00A7759B">
        <w:rPr>
          <w:highlight w:val="red"/>
        </w:rPr>
        <w:t xml:space="preserve"> - Número de horas despendidas por elemento</w:t>
      </w:r>
      <w:bookmarkEnd w:id="313"/>
      <w:bookmarkEnd w:id="314"/>
    </w:p>
    <w:tbl>
      <w:tblPr>
        <w:tblStyle w:val="SimplesTabela1"/>
        <w:tblW w:w="5528" w:type="dxa"/>
        <w:tblInd w:w="1769" w:type="dxa"/>
        <w:tblLook w:val="04A0" w:firstRow="1" w:lastRow="0" w:firstColumn="1" w:lastColumn="0" w:noHBand="0" w:noVBand="1"/>
      </w:tblPr>
      <w:tblGrid>
        <w:gridCol w:w="3543"/>
        <w:gridCol w:w="1985"/>
      </w:tblGrid>
      <w:tr w:rsidR="008218DF" w:rsidRPr="00A7759B" w14:paraId="2D5DF315" w14:textId="77777777" w:rsidTr="00CD2B0F">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A7759B" w:rsidRDefault="008218DF" w:rsidP="00CD2B0F">
            <w:pPr>
              <w:pStyle w:val="PhDCorpo"/>
              <w:spacing w:after="0"/>
              <w:jc w:val="center"/>
              <w:rPr>
                <w:highlight w:val="red"/>
              </w:rPr>
            </w:pPr>
            <w:r w:rsidRPr="00A7759B">
              <w:rPr>
                <w:highlight w:val="red"/>
              </w:rPr>
              <w:t>Nome</w:t>
            </w:r>
          </w:p>
        </w:tc>
        <w:tc>
          <w:tcPr>
            <w:tcW w:w="1985" w:type="dxa"/>
          </w:tcPr>
          <w:p w14:paraId="583CBE50" w14:textId="77777777" w:rsidR="008218DF" w:rsidRPr="00A7759B" w:rsidRDefault="008218DF" w:rsidP="00CD2B0F">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red"/>
              </w:rPr>
            </w:pPr>
            <w:r w:rsidRPr="00A7759B">
              <w:rPr>
                <w:highlight w:val="red"/>
              </w:rPr>
              <w:t>Número de Horas</w:t>
            </w:r>
          </w:p>
        </w:tc>
      </w:tr>
      <w:tr w:rsidR="008218DF" w:rsidRPr="00A7759B" w14:paraId="4438C021"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A7759B" w:rsidRDefault="008218DF" w:rsidP="00CD2B0F">
            <w:pPr>
              <w:pStyle w:val="PhDCorpo"/>
              <w:spacing w:after="0"/>
              <w:rPr>
                <w:b w:val="0"/>
                <w:bCs w:val="0"/>
                <w:highlight w:val="red"/>
              </w:rPr>
            </w:pPr>
            <w:r w:rsidRPr="00A7759B">
              <w:rPr>
                <w:b w:val="0"/>
                <w:bCs w:val="0"/>
                <w:highlight w:val="red"/>
              </w:rPr>
              <w:t>Bruno Silva</w:t>
            </w:r>
          </w:p>
        </w:tc>
        <w:tc>
          <w:tcPr>
            <w:tcW w:w="1985" w:type="dxa"/>
          </w:tcPr>
          <w:p w14:paraId="1560F8E2" w14:textId="77777777" w:rsidR="008218DF" w:rsidRPr="00A7759B"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red"/>
              </w:rPr>
            </w:pPr>
            <w:r w:rsidRPr="00A7759B">
              <w:rPr>
                <w:highlight w:val="red"/>
              </w:rPr>
              <w:t>250</w:t>
            </w:r>
          </w:p>
        </w:tc>
      </w:tr>
      <w:tr w:rsidR="008218DF" w:rsidRPr="00A7759B" w14:paraId="057A7887"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A7759B" w:rsidRDefault="008218DF" w:rsidP="00CD2B0F">
            <w:pPr>
              <w:pStyle w:val="PhDCorpo"/>
              <w:spacing w:after="0"/>
              <w:rPr>
                <w:b w:val="0"/>
                <w:bCs w:val="0"/>
                <w:highlight w:val="red"/>
              </w:rPr>
            </w:pPr>
            <w:r w:rsidRPr="00A7759B">
              <w:rPr>
                <w:b w:val="0"/>
                <w:bCs w:val="0"/>
                <w:highlight w:val="red"/>
              </w:rPr>
              <w:t>Diogo Fernandes</w:t>
            </w:r>
          </w:p>
        </w:tc>
        <w:tc>
          <w:tcPr>
            <w:tcW w:w="1985" w:type="dxa"/>
          </w:tcPr>
          <w:p w14:paraId="4DBA772B" w14:textId="77777777" w:rsidR="008218DF" w:rsidRPr="00A7759B"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red"/>
              </w:rPr>
            </w:pPr>
            <w:r w:rsidRPr="00A7759B">
              <w:rPr>
                <w:highlight w:val="red"/>
              </w:rPr>
              <w:t>250</w:t>
            </w:r>
          </w:p>
        </w:tc>
      </w:tr>
      <w:tr w:rsidR="008218DF" w:rsidRPr="00A7759B" w14:paraId="206DC631" w14:textId="77777777" w:rsidTr="00CD2B0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A7759B" w:rsidRDefault="008218DF" w:rsidP="00CD2B0F">
            <w:pPr>
              <w:pStyle w:val="PhDCorpo"/>
              <w:spacing w:after="0"/>
              <w:rPr>
                <w:b w:val="0"/>
                <w:bCs w:val="0"/>
                <w:highlight w:val="red"/>
              </w:rPr>
            </w:pPr>
            <w:r w:rsidRPr="00A7759B">
              <w:rPr>
                <w:b w:val="0"/>
                <w:bCs w:val="0"/>
                <w:highlight w:val="red"/>
              </w:rPr>
              <w:t>Duarte Rodrigues</w:t>
            </w:r>
          </w:p>
        </w:tc>
        <w:tc>
          <w:tcPr>
            <w:tcW w:w="1985" w:type="dxa"/>
          </w:tcPr>
          <w:p w14:paraId="192E4DDD" w14:textId="77777777" w:rsidR="008218DF" w:rsidRPr="00A7759B"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red"/>
              </w:rPr>
            </w:pPr>
            <w:r w:rsidRPr="00A7759B">
              <w:rPr>
                <w:highlight w:val="red"/>
              </w:rPr>
              <w:t>250</w:t>
            </w:r>
          </w:p>
        </w:tc>
      </w:tr>
      <w:tr w:rsidR="008218DF" w:rsidRPr="00A7759B" w14:paraId="38446D0A"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A7759B" w:rsidRDefault="008218DF" w:rsidP="00CD2B0F">
            <w:pPr>
              <w:pStyle w:val="PhDCorpo"/>
              <w:spacing w:after="0"/>
              <w:rPr>
                <w:b w:val="0"/>
                <w:bCs w:val="0"/>
                <w:highlight w:val="red"/>
              </w:rPr>
            </w:pPr>
            <w:r w:rsidRPr="00A7759B">
              <w:rPr>
                <w:b w:val="0"/>
                <w:bCs w:val="0"/>
                <w:highlight w:val="red"/>
              </w:rPr>
              <w:t>Francisco Salgado</w:t>
            </w:r>
          </w:p>
        </w:tc>
        <w:tc>
          <w:tcPr>
            <w:tcW w:w="1985" w:type="dxa"/>
          </w:tcPr>
          <w:p w14:paraId="2A707BA7" w14:textId="77777777" w:rsidR="008218DF" w:rsidRPr="00A7759B"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red"/>
              </w:rPr>
            </w:pPr>
            <w:r w:rsidRPr="00A7759B">
              <w:rPr>
                <w:highlight w:val="red"/>
              </w:rPr>
              <w:t>250</w:t>
            </w:r>
          </w:p>
        </w:tc>
      </w:tr>
      <w:tr w:rsidR="008218DF" w:rsidRPr="00A7759B" w14:paraId="72A77BDD"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A7759B" w:rsidRDefault="008218DF" w:rsidP="00CD2B0F">
            <w:pPr>
              <w:pStyle w:val="PhDCorpo"/>
              <w:spacing w:after="0"/>
              <w:rPr>
                <w:b w:val="0"/>
                <w:bCs w:val="0"/>
                <w:highlight w:val="red"/>
              </w:rPr>
            </w:pPr>
            <w:r w:rsidRPr="00A7759B">
              <w:rPr>
                <w:b w:val="0"/>
                <w:bCs w:val="0"/>
                <w:highlight w:val="red"/>
              </w:rPr>
              <w:t>João Miranda</w:t>
            </w:r>
          </w:p>
        </w:tc>
        <w:tc>
          <w:tcPr>
            <w:tcW w:w="1985" w:type="dxa"/>
          </w:tcPr>
          <w:p w14:paraId="1713EE3E" w14:textId="77777777" w:rsidR="008218DF" w:rsidRPr="00A7759B"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red"/>
              </w:rPr>
            </w:pPr>
            <w:r w:rsidRPr="00A7759B">
              <w:rPr>
                <w:highlight w:val="red"/>
              </w:rPr>
              <w:t>250</w:t>
            </w:r>
          </w:p>
        </w:tc>
      </w:tr>
      <w:tr w:rsidR="008218DF" w14:paraId="5C6244C3"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A7759B" w:rsidRDefault="008218DF" w:rsidP="00CD2B0F">
            <w:pPr>
              <w:pStyle w:val="PhDCorpo"/>
              <w:spacing w:after="0"/>
              <w:rPr>
                <w:b w:val="0"/>
                <w:bCs w:val="0"/>
                <w:highlight w:val="red"/>
              </w:rPr>
            </w:pPr>
            <w:r w:rsidRPr="00A7759B">
              <w:rPr>
                <w:b w:val="0"/>
                <w:bCs w:val="0"/>
                <w:highlight w:val="red"/>
              </w:rPr>
              <w:t>José Abreu</w:t>
            </w:r>
          </w:p>
        </w:tc>
        <w:tc>
          <w:tcPr>
            <w:tcW w:w="1985" w:type="dxa"/>
          </w:tcPr>
          <w:p w14:paraId="42D40F78" w14:textId="77777777" w:rsidR="008218DF" w:rsidRPr="00A7759B"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red"/>
              </w:rPr>
            </w:pPr>
            <w:r w:rsidRPr="00A7759B">
              <w:rPr>
                <w:highlight w:val="red"/>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315" w:name="_Toc75087644"/>
      <w:r>
        <w:rPr>
          <w:rFonts w:ascii="NewsGotT" w:hAnsi="NewsGotT"/>
        </w:rPr>
        <w:t>Sugestões de Trabalho Futuro</w:t>
      </w:r>
      <w:bookmarkEnd w:id="315"/>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w:t>
      </w:r>
      <w:r>
        <w:lastRenderedPageBreak/>
        <w:t xml:space="preserve">substituir a tecnologia </w:t>
      </w:r>
      <w:commentRangeStart w:id="316"/>
      <w:r w:rsidRPr="00DD1850">
        <w:rPr>
          <w:i/>
          <w:iCs/>
        </w:rPr>
        <w:t>Bluetooth</w:t>
      </w:r>
      <w:r>
        <w:rPr>
          <w:i/>
          <w:iCs/>
        </w:rPr>
        <w:t xml:space="preserve"> </w:t>
      </w:r>
      <w:commentRangeEnd w:id="316"/>
      <w:r w:rsidR="00662F45">
        <w:rPr>
          <w:rStyle w:val="Refdecomentrio"/>
          <w:rFonts w:eastAsia="Times New Roman"/>
          <w:lang w:eastAsia="pt-PT"/>
        </w:rPr>
        <w:commentReference w:id="316"/>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1"/>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317" w:name="_Toc471579027"/>
      <w:bookmarkStart w:id="318" w:name="_Toc75087645"/>
      <w:r w:rsidRPr="0096280E">
        <w:rPr>
          <w:rFonts w:ascii="NewsGotT" w:hAnsi="NewsGotT"/>
        </w:rPr>
        <w:lastRenderedPageBreak/>
        <w:t>Referências</w:t>
      </w:r>
      <w:bookmarkEnd w:id="317"/>
      <w:bookmarkEnd w:id="318"/>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xml:space="preserve">: https://www.sns.gov.pt/noticias/2020/03/11/covid-19-pandemia/. </w:t>
      </w:r>
      <w:r w:rsidRPr="00EA272F">
        <w:rPr>
          <w:rFonts w:ascii="NewsGotT" w:hAnsi="NewsGotT"/>
          <w:sz w:val="24"/>
          <w:szCs w:val="24"/>
          <w:lang w:val="pt-PT"/>
        </w:rPr>
        <w:t xml:space="preserve">[Acedido em </w:t>
      </w:r>
      <w:commentRangeStart w:id="319"/>
      <w:r w:rsidRPr="00EA272F">
        <w:rPr>
          <w:rFonts w:ascii="NewsGotT" w:hAnsi="NewsGotT"/>
          <w:sz w:val="24"/>
          <w:szCs w:val="24"/>
          <w:lang w:val="pt-PT"/>
        </w:rPr>
        <w:t xml:space="preserve">16 dezembro </w:t>
      </w:r>
      <w:commentRangeEnd w:id="319"/>
      <w:r w:rsidR="00662F45">
        <w:rPr>
          <w:rStyle w:val="Refdecomentrio"/>
          <w:rFonts w:ascii="NewsGotT" w:hAnsi="NewsGotT"/>
          <w:color w:val="auto"/>
          <w:lang w:val="pt-PT"/>
        </w:rPr>
        <w:commentReference w:id="319"/>
      </w:r>
      <w:r w:rsidRPr="00EA272F">
        <w:rPr>
          <w:rFonts w:ascii="NewsGotT" w:hAnsi="NewsGotT"/>
          <w:sz w:val="24"/>
          <w:szCs w:val="24"/>
          <w:lang w:val="pt-PT"/>
        </w:rPr>
        <w:t>2020].</w:t>
      </w:r>
    </w:p>
    <w:p w14:paraId="263CC072" w14:textId="1935C439" w:rsidR="00071A16" w:rsidRPr="0083573C"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https://www.pucrs.br/tecnopuc/2020/04/29/conheca-jaci-o-robo-de-desinfeccao-que-auxilia-no-combate-covid-19/. [Acedido em 8 fevereiro 2021].</w:t>
      </w:r>
    </w:p>
    <w:p w14:paraId="5492F769" w14:textId="0B808A69" w:rsidR="006D6F79" w:rsidRPr="0083573C" w:rsidRDefault="006D6F79" w:rsidP="006D6F79">
      <w:pPr>
        <w:pStyle w:val="ReferenciasPHD"/>
        <w:rPr>
          <w:rFonts w:ascii="NewsGotT" w:hAnsi="NewsGotT"/>
          <w:sz w:val="24"/>
          <w:szCs w:val="24"/>
          <w:lang w:val="pt-PT"/>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83573C">
        <w:rPr>
          <w:rFonts w:ascii="NewsGotT" w:hAnsi="NewsGotT"/>
          <w:sz w:val="24"/>
          <w:szCs w:val="24"/>
          <w:lang w:val="pt-PT"/>
        </w:rPr>
        <w:t xml:space="preserve">5 maio 2020. [Online].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https://www8.gsb.columbia.edu/articles/brand-talk/pandemic-and-smarter-world-future-robots. [Acedido em 10 fevereiro 2021].</w:t>
      </w:r>
    </w:p>
    <w:p w14:paraId="3EB58A03" w14:textId="252A4AC4" w:rsidR="006D6F79" w:rsidRPr="0083573C" w:rsidRDefault="006D6F79" w:rsidP="006D6F79">
      <w:pPr>
        <w:pStyle w:val="ReferenciasPHD"/>
        <w:rPr>
          <w:rFonts w:ascii="NewsGotT" w:hAnsi="NewsGotT"/>
          <w:sz w:val="24"/>
          <w:szCs w:val="24"/>
          <w:lang w:val="pt-PT"/>
        </w:rPr>
      </w:pPr>
      <w:r w:rsidRPr="00E246BB">
        <w:rPr>
          <w:rFonts w:ascii="NewsGotT" w:hAnsi="NewsGotT"/>
          <w:sz w:val="24"/>
          <w:szCs w:val="24"/>
        </w:rPr>
        <w:t xml:space="preserve">[4] </w:t>
      </w:r>
      <w:r w:rsidRPr="00E246BB">
        <w:rPr>
          <w:rFonts w:ascii="NewsGotT" w:hAnsi="NewsGotT"/>
          <w:sz w:val="24"/>
          <w:szCs w:val="24"/>
        </w:rPr>
        <w:tab/>
        <w:t xml:space="preserve">R. K. Erico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https://spectrum.ieee.org/robotics/medical-robots/how-robots-became-essential-workers-in-the-covid19-response. [Acedido em 10 fevereiro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w:t>
      </w:r>
      <w:proofErr w:type="spellStart"/>
      <w:r w:rsidRPr="00E246BB">
        <w:rPr>
          <w:rFonts w:ascii="NewsGotT" w:hAnsi="NewsGotT"/>
          <w:sz w:val="24"/>
          <w:szCs w:val="24"/>
        </w:rPr>
        <w:t>D'Onfro</w:t>
      </w:r>
      <w:proofErr w:type="spellEnd"/>
      <w:r w:rsidRPr="00E246BB">
        <w:rPr>
          <w:rFonts w:ascii="NewsGotT" w:hAnsi="NewsGotT"/>
          <w:sz w:val="24"/>
          <w:szCs w:val="24"/>
        </w:rPr>
        <w:t xml:space="preserve">,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P. </w:t>
      </w:r>
      <w:proofErr w:type="spellStart"/>
      <w:r w:rsidRPr="00EA272F">
        <w:rPr>
          <w:rFonts w:ascii="NewsGotT" w:hAnsi="NewsGotT"/>
          <w:sz w:val="24"/>
          <w:szCs w:val="24"/>
          <w:lang w:val="pt-PT"/>
        </w:rPr>
        <w:t>Semiconductors</w:t>
      </w:r>
      <w:proofErr w:type="spellEnd"/>
      <w:r w:rsidRPr="00EA272F">
        <w:rPr>
          <w:rFonts w:ascii="NewsGotT" w:hAnsi="NewsGotT"/>
          <w:sz w:val="24"/>
          <w:szCs w:val="24"/>
          <w:lang w:val="pt-PT"/>
        </w:rPr>
        <w:t xml:space="preserve">, “74HCT14 </w:t>
      </w:r>
      <w:proofErr w:type="spellStart"/>
      <w:r w:rsidRPr="00EA272F">
        <w:rPr>
          <w:rFonts w:ascii="NewsGotT" w:hAnsi="NewsGotT"/>
          <w:sz w:val="24"/>
          <w:szCs w:val="24"/>
          <w:lang w:val="pt-PT"/>
        </w:rPr>
        <w:t>Hex</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inverting</w:t>
      </w:r>
      <w:proofErr w:type="spellEnd"/>
      <w:r w:rsidRPr="00EA272F">
        <w:rPr>
          <w:rFonts w:ascii="NewsGotT" w:hAnsi="NewsGotT"/>
          <w:sz w:val="24"/>
          <w:szCs w:val="24"/>
          <w:lang w:val="pt-PT"/>
        </w:rPr>
        <w:t xml:space="preserve"> Schmitt </w:t>
      </w:r>
      <w:proofErr w:type="spellStart"/>
      <w:r w:rsidRPr="00EA272F">
        <w:rPr>
          <w:rFonts w:ascii="NewsGotT" w:hAnsi="NewsGotT"/>
          <w:sz w:val="24"/>
          <w:szCs w:val="24"/>
          <w:lang w:val="pt-PT"/>
        </w:rPr>
        <w:t>trigger</w:t>
      </w:r>
      <w:proofErr w:type="spellEnd"/>
      <w:r w:rsidRPr="00EA272F">
        <w:rPr>
          <w:rFonts w:ascii="NewsGotT" w:hAnsi="NewsGotT"/>
          <w:sz w:val="24"/>
          <w:szCs w:val="24"/>
          <w:lang w:val="pt-PT"/>
        </w:rPr>
        <w:t>”. 74HCT14</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Instruments</w:t>
      </w:r>
      <w:proofErr w:type="spellEnd"/>
      <w:r w:rsidRPr="00EA272F">
        <w:rPr>
          <w:rFonts w:ascii="NewsGotT" w:hAnsi="NewsGotT"/>
          <w:sz w:val="24"/>
          <w:szCs w:val="24"/>
          <w:lang w:val="pt-PT"/>
        </w:rPr>
        <w:t>, “TL494 Pulse-</w:t>
      </w:r>
      <w:proofErr w:type="spellStart"/>
      <w:r w:rsidRPr="00EA272F">
        <w:rPr>
          <w:rFonts w:ascii="NewsGotT" w:hAnsi="NewsGotT"/>
          <w:sz w:val="24"/>
          <w:szCs w:val="24"/>
          <w:lang w:val="pt-PT"/>
        </w:rPr>
        <w:t>Width</w:t>
      </w:r>
      <w:proofErr w:type="spellEnd"/>
      <w:r w:rsidRPr="00EA272F">
        <w:rPr>
          <w:rFonts w:ascii="NewsGotT" w:hAnsi="NewsGotT"/>
          <w:sz w:val="24"/>
          <w:szCs w:val="24"/>
          <w:lang w:val="pt-PT"/>
        </w:rPr>
        <w:t>-</w:t>
      </w:r>
      <w:proofErr w:type="spellStart"/>
      <w:r w:rsidRPr="00EA272F">
        <w:rPr>
          <w:rFonts w:ascii="NewsGotT" w:hAnsi="NewsGotT"/>
          <w:sz w:val="24"/>
          <w:szCs w:val="24"/>
          <w:lang w:val="pt-PT"/>
        </w:rPr>
        <w:t>Modulation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Control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Circui</w:t>
      </w:r>
      <w:proofErr w:type="spellEnd"/>
      <w:r w:rsidRPr="00EA272F">
        <w:rPr>
          <w:rFonts w:ascii="NewsGotT" w:hAnsi="NewsGotT"/>
          <w:sz w:val="24"/>
          <w:szCs w:val="24"/>
          <w:lang w:val="pt-PT"/>
        </w:rPr>
        <w:t xml:space="preserve">”. TL494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 xml:space="preserve">STMicroelectronics, “DUAL FULL-BRIDGE DRIVER”. L298 datasheet, </w:t>
      </w:r>
      <w:proofErr w:type="spellStart"/>
      <w:r w:rsidRPr="00E246BB">
        <w:rPr>
          <w:rFonts w:ascii="NewsGotT" w:hAnsi="NewsGotT"/>
          <w:sz w:val="24"/>
          <w:szCs w:val="24"/>
        </w:rPr>
        <w:t>janeiro</w:t>
      </w:r>
      <w:proofErr w:type="spellEnd"/>
      <w:r w:rsidRPr="00E246BB">
        <w:rPr>
          <w:rFonts w:ascii="NewsGotT" w:hAnsi="NewsGotT"/>
          <w:sz w:val="24"/>
          <w:szCs w:val="24"/>
        </w:rPr>
        <w:t xml:space="preserve">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w:t>
      </w:r>
      <w:proofErr w:type="spellStart"/>
      <w:r w:rsidRPr="00E246BB">
        <w:rPr>
          <w:rFonts w:ascii="NewsGotT" w:hAnsi="NewsGotT"/>
          <w:sz w:val="24"/>
          <w:szCs w:val="24"/>
        </w:rPr>
        <w:t>maio</w:t>
      </w:r>
      <w:proofErr w:type="spellEnd"/>
      <w:r w:rsidRPr="00E246BB">
        <w:rPr>
          <w:rFonts w:ascii="NewsGotT" w:hAnsi="NewsGotT"/>
          <w:sz w:val="24"/>
          <w:szCs w:val="24"/>
        </w:rPr>
        <w:t xml:space="preserve">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Corporation</w:t>
      </w:r>
      <w:proofErr w:type="spellEnd"/>
      <w:r w:rsidRPr="00EA272F">
        <w:rPr>
          <w:rFonts w:ascii="NewsGotT" w:hAnsi="NewsGotT"/>
          <w:sz w:val="24"/>
          <w:szCs w:val="24"/>
          <w:lang w:val="pt-PT"/>
        </w:rPr>
        <w:t xml:space="preserve">, “TENERGY 18650 2200 </w:t>
      </w:r>
      <w:proofErr w:type="spellStart"/>
      <w:r w:rsidRPr="00EA272F">
        <w:rPr>
          <w:rFonts w:ascii="NewsGotT" w:hAnsi="NewsGotT"/>
          <w:sz w:val="24"/>
          <w:szCs w:val="24"/>
          <w:lang w:val="pt-PT"/>
        </w:rPr>
        <w:t>mAh</w:t>
      </w:r>
      <w:proofErr w:type="spellEnd"/>
      <w:r w:rsidRPr="00EA272F">
        <w:rPr>
          <w:rFonts w:ascii="NewsGotT" w:hAnsi="NewsGotT"/>
          <w:sz w:val="24"/>
          <w:szCs w:val="24"/>
          <w:lang w:val="pt-PT"/>
        </w:rPr>
        <w:t xml:space="preserve"> Li-</w:t>
      </w:r>
      <w:proofErr w:type="spellStart"/>
      <w:r w:rsidRPr="00EA272F">
        <w:rPr>
          <w:rFonts w:ascii="NewsGotT" w:hAnsi="NewsGotT"/>
          <w:sz w:val="24"/>
          <w:szCs w:val="24"/>
          <w:lang w:val="pt-PT"/>
        </w:rPr>
        <w: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Cell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Tenergy</w:t>
      </w:r>
      <w:proofErr w:type="spellEnd"/>
      <w:r w:rsidRPr="00EA272F">
        <w:rPr>
          <w:rFonts w:ascii="NewsGotT" w:hAnsi="NewsGotT"/>
          <w:sz w:val="24"/>
          <w:szCs w:val="24"/>
          <w:lang w:val="pt-PT"/>
        </w:rPr>
        <w:t xml:space="preserve"> 18650</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 xml:space="preserve">“BMS PARA PROTECÇÃO BATERIAS 18650 3S 12,6V 20A,”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 xml:space="preserve">LM7805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 xml:space="preserve">P. Carvalhal, “Fiabilidade e boas práticas de projeto,” 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xml:space="preserv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xml:space="preserv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w:t>
      </w:r>
      <w:proofErr w:type="spellStart"/>
      <w:r w:rsidRPr="00E246BB">
        <w:rPr>
          <w:rFonts w:ascii="NewsGotT" w:hAnsi="NewsGotT"/>
          <w:sz w:val="24"/>
          <w:szCs w:val="24"/>
        </w:rPr>
        <w:t>instructables</w:t>
      </w:r>
      <w:proofErr w:type="spellEnd"/>
      <w:r w:rsidRPr="00E246BB">
        <w:rPr>
          <w:rFonts w:ascii="NewsGotT" w:hAnsi="NewsGotT"/>
          <w:sz w:val="24"/>
          <w:szCs w:val="24"/>
        </w:rPr>
        <w:t xml:space="preserve"> </w:t>
      </w:r>
      <w:proofErr w:type="spellStart"/>
      <w:r w:rsidRPr="00E246BB">
        <w:rPr>
          <w:rFonts w:ascii="NewsGotT" w:hAnsi="NewsGotT"/>
          <w:sz w:val="24"/>
          <w:szCs w:val="24"/>
        </w:rPr>
        <w:t>ciruits</w:t>
      </w:r>
      <w:proofErr w:type="spellEnd"/>
      <w:r w:rsidRPr="00E246BB">
        <w:rPr>
          <w:rFonts w:ascii="NewsGotT" w:hAnsi="NewsGotT"/>
          <w:sz w:val="24"/>
          <w:szCs w:val="24"/>
        </w:rPr>
        <w:t xml:space="preserve">,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w:t>
      </w:r>
      <w:proofErr w:type="spellStart"/>
      <w:proofErr w:type="gramStart"/>
      <w:r w:rsidRPr="00E246BB">
        <w:rPr>
          <w:rFonts w:ascii="NewsGotT" w:hAnsi="NewsGotT"/>
          <w:sz w:val="24"/>
          <w:szCs w:val="24"/>
        </w:rPr>
        <w:t>drive.tech</w:t>
      </w:r>
      <w:proofErr w:type="spellEnd"/>
      <w:proofErr w:type="gramEnd"/>
      <w:r w:rsidRPr="00E246BB">
        <w:rPr>
          <w:rFonts w:ascii="NewsGotT" w:hAnsi="NewsGotT"/>
          <w:sz w:val="24"/>
          <w:szCs w:val="24"/>
        </w:rPr>
        <w:t xml:space="preserve">, [Online]. </w:t>
      </w:r>
      <w:proofErr w:type="spellStart"/>
      <w:proofErr w:type="gramStart"/>
      <w:r w:rsidRPr="0083573C">
        <w:rPr>
          <w:rFonts w:ascii="NewsGotT" w:hAnsi="NewsGotT"/>
          <w:sz w:val="24"/>
          <w:szCs w:val="24"/>
          <w:lang w:val="fr-FR"/>
        </w:rPr>
        <w:t>Available</w:t>
      </w:r>
      <w:proofErr w:type="spellEnd"/>
      <w:r w:rsidRPr="0083573C">
        <w:rPr>
          <w:rFonts w:ascii="NewsGotT" w:hAnsi="NewsGotT"/>
          <w:sz w:val="24"/>
          <w:szCs w:val="24"/>
          <w:lang w:val="fr-FR"/>
        </w:rPr>
        <w:t>:</w:t>
      </w:r>
      <w:proofErr w:type="gramEnd"/>
      <w:r w:rsidRPr="0083573C">
        <w:rPr>
          <w:rFonts w:ascii="NewsGotT" w:hAnsi="NewsGotT"/>
          <w:sz w:val="24"/>
          <w:szCs w:val="24"/>
          <w:lang w:val="fr-FR"/>
        </w:rPr>
        <w:t xml:space="preserve"> https://drive.tech/en/stream-content/brushed-vs-brushless-dc-motors. [</w:t>
      </w:r>
      <w:proofErr w:type="spellStart"/>
      <w:r w:rsidRPr="0083573C">
        <w:rPr>
          <w:rFonts w:ascii="NewsGotT" w:hAnsi="NewsGotT"/>
          <w:sz w:val="24"/>
          <w:szCs w:val="24"/>
          <w:lang w:val="fr-FR"/>
        </w:rPr>
        <w:t>Acedido</w:t>
      </w:r>
      <w:proofErr w:type="spellEnd"/>
      <w:r w:rsidRPr="0083573C">
        <w:rPr>
          <w:rFonts w:ascii="NewsGotT" w:hAnsi="NewsGotT"/>
          <w:sz w:val="24"/>
          <w:szCs w:val="24"/>
          <w:lang w:val="fr-FR"/>
        </w:rPr>
        <w:t xml:space="preserve"> em 11 </w:t>
      </w:r>
      <w:proofErr w:type="spellStart"/>
      <w:r w:rsidRPr="0083573C">
        <w:rPr>
          <w:rFonts w:ascii="NewsGotT" w:hAnsi="NewsGotT"/>
          <w:sz w:val="24"/>
          <w:szCs w:val="24"/>
          <w:lang w:val="fr-FR"/>
        </w:rPr>
        <w:t>fevereiro</w:t>
      </w:r>
      <w:proofErr w:type="spellEnd"/>
      <w:r w:rsidRPr="0083573C">
        <w:rPr>
          <w:rFonts w:ascii="NewsGotT" w:hAnsi="NewsGotT"/>
          <w:sz w:val="24"/>
          <w:szCs w:val="24"/>
          <w:lang w:val="fr-FR"/>
        </w:rPr>
        <w:t xml:space="preserve">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T. Instruments, “</w:t>
      </w:r>
      <w:proofErr w:type="spellStart"/>
      <w:r w:rsidRPr="0083573C">
        <w:rPr>
          <w:rFonts w:ascii="NewsGotT" w:hAnsi="NewsGotT"/>
          <w:sz w:val="24"/>
          <w:szCs w:val="24"/>
          <w:lang w:val="fr-FR"/>
        </w:rPr>
        <w:t>Calculating</w:t>
      </w:r>
      <w:proofErr w:type="spellEnd"/>
      <w:r w:rsidRPr="0083573C">
        <w:rPr>
          <w:rFonts w:ascii="NewsGotT" w:hAnsi="NewsGotT"/>
          <w:sz w:val="24"/>
          <w:szCs w:val="24"/>
          <w:lang w:val="fr-FR"/>
        </w:rPr>
        <w:t xml:space="preserve"> </w:t>
      </w:r>
      <w:proofErr w:type="spellStart"/>
      <w:r w:rsidRPr="0083573C">
        <w:rPr>
          <w:rFonts w:ascii="NewsGotT" w:hAnsi="NewsGotT"/>
          <w:sz w:val="24"/>
          <w:szCs w:val="24"/>
          <w:lang w:val="fr-FR"/>
        </w:rPr>
        <w:t>Useful</w:t>
      </w:r>
      <w:proofErr w:type="spellEnd"/>
      <w:r w:rsidRPr="0083573C">
        <w:rPr>
          <w:rFonts w:ascii="NewsGotT" w:hAnsi="NewsGotT"/>
          <w:sz w:val="24"/>
          <w:szCs w:val="24"/>
          <w:lang w:val="fr-FR"/>
        </w:rPr>
        <w:t xml:space="preserve"> </w:t>
      </w:r>
      <w:proofErr w:type="spellStart"/>
      <w:r w:rsidRPr="0083573C">
        <w:rPr>
          <w:rFonts w:ascii="NewsGotT" w:hAnsi="NewsGotT"/>
          <w:sz w:val="24"/>
          <w:szCs w:val="24"/>
          <w:lang w:val="fr-FR"/>
        </w:rPr>
        <w:t>Lifetimes</w:t>
      </w:r>
      <w:proofErr w:type="spellEnd"/>
      <w:r w:rsidRPr="0083573C">
        <w:rPr>
          <w:rFonts w:ascii="NewsGotT" w:hAnsi="NewsGotT"/>
          <w:sz w:val="24"/>
          <w:szCs w:val="24"/>
          <w:lang w:val="fr-FR"/>
        </w:rPr>
        <w:t xml:space="preserve"> of Embedded Processors,” 2014. [Online]. </w:t>
      </w:r>
      <w:proofErr w:type="spellStart"/>
      <w:proofErr w:type="gramStart"/>
      <w:r w:rsidRPr="0083573C">
        <w:rPr>
          <w:rFonts w:ascii="NewsGotT" w:hAnsi="NewsGotT"/>
          <w:sz w:val="24"/>
          <w:szCs w:val="24"/>
          <w:lang w:val="fr-FR"/>
        </w:rPr>
        <w:t>Available</w:t>
      </w:r>
      <w:proofErr w:type="spellEnd"/>
      <w:r w:rsidRPr="0083573C">
        <w:rPr>
          <w:rFonts w:ascii="NewsGotT" w:hAnsi="NewsGotT"/>
          <w:sz w:val="24"/>
          <w:szCs w:val="24"/>
          <w:lang w:val="fr-FR"/>
        </w:rPr>
        <w:t>:</w:t>
      </w:r>
      <w:proofErr w:type="gramEnd"/>
      <w:r w:rsidRPr="0083573C">
        <w:rPr>
          <w:rFonts w:ascii="NewsGotT" w:hAnsi="NewsGotT"/>
          <w:sz w:val="24"/>
          <w:szCs w:val="24"/>
          <w:lang w:val="fr-FR"/>
        </w:rPr>
        <w:t xml:space="preserve"> https://www.ti.com/lit/an/sprabx4b/sprabx4b.pdf?ts=1612984192026.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sectPr w:rsidR="00152D83" w:rsidRPr="00E246BB" w:rsidSect="002B39F8">
      <w:headerReference w:type="default" r:id="rId162"/>
      <w:headerReference w:type="first" r:id="rId163"/>
      <w:type w:val="oddPage"/>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Luis André Magalhães Barros" w:date="2021-06-21T10:26:00Z" w:initials="LAMB">
    <w:p w14:paraId="01F79787" w14:textId="67552C64" w:rsidR="00CD2B0F" w:rsidRDefault="00CD2B0F">
      <w:pPr>
        <w:pStyle w:val="Textodecomentrio"/>
      </w:pPr>
      <w:r>
        <w:rPr>
          <w:rStyle w:val="Refdecomentrio"/>
        </w:rPr>
        <w:annotationRef/>
      </w:r>
      <w:r>
        <w:t>Colocar referencias dentro de uma caixa?? Como assim??</w:t>
      </w:r>
    </w:p>
  </w:comment>
  <w:comment w:id="74" w:author="Luis André Magalhães Barros" w:date="2021-06-21T10:57:00Z" w:initials="LAMB">
    <w:p w14:paraId="2DE20869" w14:textId="34E36B01" w:rsidR="00307B9A" w:rsidRDefault="00307B9A">
      <w:pPr>
        <w:pStyle w:val="Textodecomentrio"/>
      </w:pPr>
      <w:r>
        <w:rPr>
          <w:rStyle w:val="Refdecomentrio"/>
        </w:rPr>
        <w:annotationRef/>
      </w:r>
      <w:r>
        <w:t>vocês trabalharam essas semanas todas? Não houve semanas que não trabalharam por questões de exames, trabalhos e afins? Convém indicar isso…</w:t>
      </w:r>
    </w:p>
  </w:comment>
  <w:comment w:id="80" w:author="Luis André Magalhães Barros" w:date="2021-06-21T10:59:00Z" w:initials="LAMB">
    <w:p w14:paraId="768ED7FA" w14:textId="77777777" w:rsidR="00307B9A" w:rsidRDefault="00307B9A">
      <w:pPr>
        <w:pStyle w:val="Textodecomentrio"/>
      </w:pPr>
      <w:r>
        <w:rPr>
          <w:rStyle w:val="Refdecomentrio"/>
        </w:rPr>
        <w:annotationRef/>
      </w:r>
      <w:proofErr w:type="gramStart"/>
      <w:r>
        <w:t>as imagens convém</w:t>
      </w:r>
      <w:proofErr w:type="gramEnd"/>
      <w:r>
        <w:t xml:space="preserve"> não passarem os limites de página</w:t>
      </w:r>
    </w:p>
    <w:p w14:paraId="6D8D0652" w14:textId="77777777" w:rsidR="00307B9A" w:rsidRDefault="00307B9A">
      <w:pPr>
        <w:pStyle w:val="Textodecomentrio"/>
      </w:pPr>
    </w:p>
    <w:p w14:paraId="55BE2A84" w14:textId="77777777" w:rsidR="00307B9A" w:rsidRDefault="00307B9A">
      <w:pPr>
        <w:pStyle w:val="Textodecomentrio"/>
      </w:pPr>
      <w:r>
        <w:t xml:space="preserve">diferenciar os </w:t>
      </w:r>
      <w:proofErr w:type="spellStart"/>
      <w:r>
        <w:t>press</w:t>
      </w:r>
      <w:proofErr w:type="spellEnd"/>
      <w:r>
        <w:t xml:space="preserve"> </w:t>
      </w:r>
      <w:proofErr w:type="spellStart"/>
      <w:r>
        <w:t>button</w:t>
      </w:r>
      <w:proofErr w:type="spellEnd"/>
    </w:p>
    <w:p w14:paraId="5A0EE1FF" w14:textId="77777777" w:rsidR="00307B9A" w:rsidRDefault="00307B9A">
      <w:pPr>
        <w:pStyle w:val="Textodecomentrio"/>
      </w:pPr>
    </w:p>
    <w:p w14:paraId="522FBE6D" w14:textId="77777777" w:rsidR="00307B9A" w:rsidRDefault="00307B9A">
      <w:pPr>
        <w:pStyle w:val="Textodecomentrio"/>
      </w:pPr>
      <w:proofErr w:type="spellStart"/>
      <w:r>
        <w:t>button_op</w:t>
      </w:r>
      <w:proofErr w:type="spellEnd"/>
    </w:p>
    <w:p w14:paraId="10D133C3" w14:textId="77777777" w:rsidR="00307B9A" w:rsidRDefault="00307B9A">
      <w:pPr>
        <w:pStyle w:val="Textodecomentrio"/>
      </w:pPr>
      <w:proofErr w:type="spellStart"/>
      <w:r>
        <w:t>button_usr</w:t>
      </w:r>
      <w:proofErr w:type="spellEnd"/>
    </w:p>
    <w:p w14:paraId="6799CCB5" w14:textId="77777777" w:rsidR="00307B9A" w:rsidRDefault="00307B9A">
      <w:pPr>
        <w:pStyle w:val="Textodecomentrio"/>
      </w:pPr>
    </w:p>
    <w:p w14:paraId="18F9FBDA" w14:textId="77777777" w:rsidR="00307B9A" w:rsidRDefault="00307B9A">
      <w:pPr>
        <w:pStyle w:val="Textodecomentrio"/>
      </w:pPr>
      <w:r>
        <w:t>por exemplo</w:t>
      </w:r>
    </w:p>
    <w:p w14:paraId="2A861EFB" w14:textId="77777777" w:rsidR="00307B9A" w:rsidRDefault="00307B9A">
      <w:pPr>
        <w:pStyle w:val="Textodecomentrio"/>
      </w:pPr>
    </w:p>
    <w:p w14:paraId="353BCD17" w14:textId="34FB478C" w:rsidR="00307B9A" w:rsidRDefault="00307B9A">
      <w:pPr>
        <w:pStyle w:val="Textodecomentrio"/>
      </w:pPr>
      <w:r>
        <w:t>evitar ter variáveis com o mesmo nome quando são coisas diferentes</w:t>
      </w:r>
    </w:p>
  </w:comment>
  <w:comment w:id="90" w:author="Luis André Magalhães Barros" w:date="2021-06-21T15:19:00Z" w:initials="LAMB">
    <w:p w14:paraId="235997EF" w14:textId="0F779EBE" w:rsidR="00662F45" w:rsidRDefault="00662F45">
      <w:pPr>
        <w:pStyle w:val="Textodecomentrio"/>
      </w:pPr>
      <w:r>
        <w:rPr>
          <w:rStyle w:val="Refdecomentrio"/>
        </w:rPr>
        <w:annotationRef/>
      </w:r>
      <w:r>
        <w:t>vocês não iam usar mais sensores de obstáculos, nomeadamente o ultrassom?</w:t>
      </w:r>
      <w:r>
        <w:br/>
        <w:t xml:space="preserve">é que </w:t>
      </w:r>
      <w:proofErr w:type="gramStart"/>
      <w:r>
        <w:t>lembro-me</w:t>
      </w:r>
      <w:proofErr w:type="gramEnd"/>
      <w:r>
        <w:t xml:space="preserve"> de emprestar este e falar para fazerem o estudo comparativo e dizerem depois que consideraram o projeto do ponto de vista académico também para analisarem diferentes sensores, adquirindo assim mais competências </w:t>
      </w:r>
    </w:p>
  </w:comment>
  <w:comment w:id="96" w:author="Luis André Magalhães Barros" w:date="2021-06-21T11:41:00Z" w:initials="LAMB">
    <w:p w14:paraId="18341BE6" w14:textId="77777777" w:rsidR="001A664B" w:rsidRDefault="001A664B">
      <w:pPr>
        <w:pStyle w:val="Textodecomentrio"/>
      </w:pPr>
      <w:r>
        <w:rPr>
          <w:rStyle w:val="Refdecomentrio"/>
        </w:rPr>
        <w:annotationRef/>
      </w:r>
      <w:r>
        <w:t xml:space="preserve">controlar a velocidade por intermédio de um sinal de </w:t>
      </w:r>
      <w:proofErr w:type="spellStart"/>
      <w:r>
        <w:t>pwm</w:t>
      </w:r>
      <w:proofErr w:type="spellEnd"/>
      <w:r>
        <w:t>, certo?</w:t>
      </w:r>
    </w:p>
    <w:p w14:paraId="134D2081" w14:textId="52C338FB" w:rsidR="001A664B" w:rsidRDefault="001A664B">
      <w:pPr>
        <w:pStyle w:val="Textodecomentrio"/>
      </w:pPr>
      <w:r>
        <w:t xml:space="preserve">Acho que podem referir isso, onde ligam o sinal de </w:t>
      </w:r>
      <w:proofErr w:type="spellStart"/>
      <w:r>
        <w:t>pwm</w:t>
      </w:r>
      <w:proofErr w:type="spellEnd"/>
      <w:r>
        <w:t xml:space="preserve"> e para que efeito</w:t>
      </w:r>
    </w:p>
  </w:comment>
  <w:comment w:id="112" w:author="Luis André Magalhães Barros" w:date="2021-06-21T11:47:00Z" w:initials="LAMB">
    <w:p w14:paraId="5DA883B2" w14:textId="3ACAB304" w:rsidR="001A664B" w:rsidRDefault="001A664B">
      <w:pPr>
        <w:pStyle w:val="Textodecomentrio"/>
      </w:pPr>
      <w:r>
        <w:rPr>
          <w:rStyle w:val="Refdecomentrio"/>
        </w:rPr>
        <w:annotationRef/>
      </w:r>
      <w:r>
        <w:t>Coloquem uma foto da etiqueta</w:t>
      </w:r>
    </w:p>
  </w:comment>
  <w:comment w:id="137" w:author="Luis André Magalhães Barros" w:date="2021-06-21T15:22:00Z" w:initials="LAMB">
    <w:p w14:paraId="3030816D" w14:textId="2111A0F0" w:rsidR="00662F45" w:rsidRDefault="00662F45">
      <w:pPr>
        <w:pStyle w:val="Textodecomentrio"/>
      </w:pPr>
      <w:r>
        <w:rPr>
          <w:rStyle w:val="Refdecomentrio"/>
        </w:rPr>
        <w:annotationRef/>
      </w:r>
      <w:r>
        <w:t xml:space="preserve">Não há uma imagem 3D no </w:t>
      </w:r>
      <w:proofErr w:type="spellStart"/>
      <w:r>
        <w:t>kicad</w:t>
      </w:r>
      <w:proofErr w:type="spellEnd"/>
      <w:r>
        <w:t>?</w:t>
      </w:r>
    </w:p>
  </w:comment>
  <w:comment w:id="143" w:author="Luis André Magalhães Barros" w:date="2021-06-21T11:57:00Z" w:initials="LAMB">
    <w:p w14:paraId="0615C82C" w14:textId="77777777" w:rsidR="001F60E4" w:rsidRDefault="001F60E4">
      <w:pPr>
        <w:pStyle w:val="Textodecomentrio"/>
      </w:pPr>
      <w:r>
        <w:rPr>
          <w:rStyle w:val="Refdecomentrio"/>
        </w:rPr>
        <w:annotationRef/>
      </w:r>
      <w:r>
        <w:t>O que é aquele interruptor?</w:t>
      </w:r>
      <w:r>
        <w:br/>
        <w:t xml:space="preserve">acho que podem mencionar que o carregador </w:t>
      </w:r>
      <w:proofErr w:type="gramStart"/>
      <w:r>
        <w:t>encontra-se</w:t>
      </w:r>
      <w:proofErr w:type="gramEnd"/>
      <w:r>
        <w:t xml:space="preserve"> ligado aos terminais do pack de baterias</w:t>
      </w:r>
    </w:p>
    <w:p w14:paraId="4D6300F1" w14:textId="68D83CA0" w:rsidR="001F60E4" w:rsidRDefault="001F60E4">
      <w:pPr>
        <w:pStyle w:val="Textodecomentrio"/>
      </w:pPr>
      <w:r>
        <w:t>Não mencionar que está em paralelo com a carga. Acho que só cria confusão e chama à atenção de coisas que não deve</w:t>
      </w:r>
    </w:p>
  </w:comment>
  <w:comment w:id="160" w:author="Luis André Magalhães Barros" w:date="2021-06-21T12:25:00Z" w:initials="LAMB">
    <w:p w14:paraId="149DB676" w14:textId="3896F37B" w:rsidR="009102DA" w:rsidRDefault="009102DA">
      <w:pPr>
        <w:pStyle w:val="Textodecomentrio"/>
      </w:pPr>
      <w:r>
        <w:rPr>
          <w:rStyle w:val="Refdecomentrio"/>
        </w:rPr>
        <w:annotationRef/>
      </w:r>
      <w:r>
        <w:t>O que é necessário aqui? Pegar no robô ao colo? Um robô de 80kg?</w:t>
      </w:r>
      <w:r>
        <w:br/>
        <w:t xml:space="preserve">não há uma app com setas para fazer esse controlo remoto? Com o módulo Bluetooth era uma cena simples de fazer. </w:t>
      </w:r>
      <w:proofErr w:type="gramStart"/>
      <w:r>
        <w:t>Uma tarde faziam</w:t>
      </w:r>
      <w:proofErr w:type="gramEnd"/>
      <w:r>
        <w:t xml:space="preserve"> isso…</w:t>
      </w:r>
    </w:p>
  </w:comment>
  <w:comment w:id="172" w:author="Luis André Magalhães Barros" w:date="2021-06-21T12:30:00Z" w:initials="LAMB">
    <w:p w14:paraId="2CDAD583" w14:textId="6B2F55BD" w:rsidR="00A75B56" w:rsidRDefault="00A75B56">
      <w:pPr>
        <w:pStyle w:val="Textodecomentrio"/>
      </w:pPr>
      <w:r>
        <w:rPr>
          <w:rStyle w:val="Refdecomentrio"/>
        </w:rPr>
        <w:annotationRef/>
      </w:r>
      <w:r>
        <w:t>Se inicializaram o PWM antes, podem dizer logo PWM aqui</w:t>
      </w:r>
    </w:p>
  </w:comment>
  <w:comment w:id="178" w:author="Luis André Magalhães Barros" w:date="2021-06-21T12:32:00Z" w:initials="LAMB">
    <w:p w14:paraId="11F924E1" w14:textId="6AB2D22C" w:rsidR="00A75B56" w:rsidRDefault="00A75B56">
      <w:pPr>
        <w:pStyle w:val="Textodecomentrio"/>
      </w:pPr>
      <w:r>
        <w:rPr>
          <w:rStyle w:val="Refdecomentrio"/>
        </w:rPr>
        <w:annotationRef/>
      </w:r>
      <w:r>
        <w:t>inicializar</w:t>
      </w:r>
    </w:p>
  </w:comment>
  <w:comment w:id="195" w:author="Luis André Magalhães Barros" w:date="2021-06-21T14:12:00Z" w:initials="LAMB">
    <w:p w14:paraId="29514EAE" w14:textId="799720BC" w:rsidR="001B414B" w:rsidRDefault="001B414B">
      <w:pPr>
        <w:pStyle w:val="Textodecomentrio"/>
      </w:pPr>
      <w:r>
        <w:rPr>
          <w:rStyle w:val="Refdecomentrio"/>
        </w:rPr>
        <w:annotationRef/>
      </w:r>
      <w:r>
        <w:t xml:space="preserve">colocar o </w:t>
      </w:r>
      <w:proofErr w:type="spellStart"/>
      <w:r>
        <w:t>nr</w:t>
      </w:r>
      <w:proofErr w:type="spellEnd"/>
      <w:r>
        <w:t xml:space="preserve"> da figura</w:t>
      </w:r>
    </w:p>
  </w:comment>
  <w:comment w:id="196" w:author="Luis André Magalhães Barros" w:date="2021-06-21T14:12:00Z" w:initials="LAMB">
    <w:p w14:paraId="35CFCB9A" w14:textId="7809BC12" w:rsidR="001B414B" w:rsidRDefault="001B414B">
      <w:pPr>
        <w:pStyle w:val="Textodecomentrio"/>
      </w:pPr>
      <w:r>
        <w:rPr>
          <w:rStyle w:val="Refdecomentrio"/>
        </w:rPr>
        <w:annotationRef/>
      </w:r>
      <w:r>
        <w:t xml:space="preserve">quando são variáveis existentes nas figuras, usem o itálico para sobressair </w:t>
      </w:r>
    </w:p>
  </w:comment>
  <w:comment w:id="201" w:author="Luis André Magalhães Barros" w:date="2021-06-21T14:14:00Z" w:initials="LAMB">
    <w:p w14:paraId="5132BCD5" w14:textId="02A2C08E" w:rsidR="001B414B" w:rsidRDefault="001B414B">
      <w:pPr>
        <w:pStyle w:val="Textodecomentrio"/>
      </w:pPr>
      <w:r>
        <w:rPr>
          <w:rStyle w:val="Refdecomentrio"/>
        </w:rPr>
        <w:annotationRef/>
      </w:r>
      <w:r>
        <w:t xml:space="preserve">que define um motor? Ou que controla o sentido de </w:t>
      </w:r>
      <w:proofErr w:type="spellStart"/>
      <w:r>
        <w:t>rotaçºao</w:t>
      </w:r>
      <w:proofErr w:type="spellEnd"/>
      <w:r>
        <w:t>?</w:t>
      </w:r>
      <w:r>
        <w:br/>
        <w:t xml:space="preserve">o que define um motor? Para mim é um rotor e um estator </w:t>
      </w:r>
    </w:p>
  </w:comment>
  <w:comment w:id="222" w:author="Luis André Magalhães Barros" w:date="2021-06-21T14:21:00Z" w:initials="LAMB">
    <w:p w14:paraId="622259CC" w14:textId="77777777" w:rsidR="00B51642" w:rsidRDefault="00B51642">
      <w:pPr>
        <w:pStyle w:val="Textodecomentrio"/>
      </w:pPr>
      <w:r>
        <w:rPr>
          <w:rStyle w:val="Refdecomentrio"/>
        </w:rPr>
        <w:annotationRef/>
      </w:r>
      <w:proofErr w:type="spellStart"/>
      <w:r>
        <w:t>naõ</w:t>
      </w:r>
      <w:proofErr w:type="spellEnd"/>
      <w:r>
        <w:t xml:space="preserve"> podem ser valores? Bytes mesmo? </w:t>
      </w:r>
      <w:proofErr w:type="spellStart"/>
      <w:r>
        <w:t>Floats</w:t>
      </w:r>
      <w:proofErr w:type="spellEnd"/>
      <w:r>
        <w:t xml:space="preserve">? </w:t>
      </w:r>
      <w:proofErr w:type="spellStart"/>
      <w:r>
        <w:t>Doubles</w:t>
      </w:r>
      <w:proofErr w:type="spellEnd"/>
      <w:r>
        <w:t>? Inteiros?</w:t>
      </w:r>
      <w:r>
        <w:br/>
        <w:t>eu guardo sempre valores digitais na janela deslizante</w:t>
      </w:r>
    </w:p>
    <w:p w14:paraId="3E5A5B5C" w14:textId="77777777" w:rsidR="00B51642" w:rsidRDefault="00B51642">
      <w:pPr>
        <w:pStyle w:val="Textodecomentrio"/>
      </w:pPr>
    </w:p>
    <w:p w14:paraId="61799ED6" w14:textId="1A01E3BD" w:rsidR="00B51642" w:rsidRDefault="00B51642">
      <w:pPr>
        <w:pStyle w:val="Textodecomentrio"/>
      </w:pPr>
      <w:r>
        <w:t>não podem especificar um conceito genérico à vossa aplicação</w:t>
      </w:r>
      <w:r>
        <w:br/>
        <w:t xml:space="preserve">a janela deslizante vais fazendo um filtro passa baixo aos valores adquiridos. Valores esses que podem ser decimais, </w:t>
      </w:r>
      <w:proofErr w:type="spellStart"/>
      <w:r>
        <w:t>hexa</w:t>
      </w:r>
      <w:proofErr w:type="spellEnd"/>
      <w:r>
        <w:t xml:space="preserve">, bit, </w:t>
      </w:r>
      <w:proofErr w:type="spellStart"/>
      <w:proofErr w:type="gramStart"/>
      <w:r>
        <w:t>double</w:t>
      </w:r>
      <w:proofErr w:type="spellEnd"/>
      <w:r>
        <w:t>, ou afins</w:t>
      </w:r>
      <w:proofErr w:type="gramEnd"/>
    </w:p>
  </w:comment>
  <w:comment w:id="237" w:author="Luis André Magalhães Barros" w:date="2021-06-21T14:26:00Z" w:initials="LAMB">
    <w:p w14:paraId="17868F04" w14:textId="77777777" w:rsidR="00B51642" w:rsidRDefault="00B51642">
      <w:pPr>
        <w:pStyle w:val="Textodecomentrio"/>
      </w:pPr>
      <w:r>
        <w:rPr>
          <w:rStyle w:val="Refdecomentrio"/>
        </w:rPr>
        <w:annotationRef/>
      </w:r>
      <w:r>
        <w:t>dá para refazer as imagens?</w:t>
      </w:r>
      <w:r>
        <w:br/>
        <w:t xml:space="preserve">colocar cores diferentes em ação </w:t>
      </w:r>
      <w:proofErr w:type="spellStart"/>
      <w:r>
        <w:t>vs</w:t>
      </w:r>
      <w:proofErr w:type="spellEnd"/>
      <w:r>
        <w:t xml:space="preserve"> erro</w:t>
      </w:r>
      <w:r>
        <w:br/>
        <w:t xml:space="preserve">depois associar a cor à </w:t>
      </w:r>
      <w:proofErr w:type="spellStart"/>
      <w:r>
        <w:t>label</w:t>
      </w:r>
      <w:proofErr w:type="spellEnd"/>
    </w:p>
    <w:p w14:paraId="68F0E5DB" w14:textId="77777777" w:rsidR="00B51642" w:rsidRDefault="00B51642">
      <w:pPr>
        <w:pStyle w:val="Textodecomentrio"/>
      </w:pPr>
    </w:p>
    <w:p w14:paraId="4CDE4838" w14:textId="77777777" w:rsidR="00B51642" w:rsidRDefault="00B51642">
      <w:pPr>
        <w:pStyle w:val="Textodecomentrio"/>
      </w:pPr>
      <w:r>
        <w:t xml:space="preserve">se erro vermelho, então gráfico </w:t>
      </w:r>
      <w:proofErr w:type="spellStart"/>
      <w:r>
        <w:t>vermelhor</w:t>
      </w:r>
      <w:proofErr w:type="spellEnd"/>
    </w:p>
    <w:p w14:paraId="1E845BF2" w14:textId="77777777" w:rsidR="00B51642" w:rsidRDefault="00B51642">
      <w:pPr>
        <w:pStyle w:val="Textodecomentrio"/>
      </w:pPr>
      <w:r>
        <w:t xml:space="preserve">se </w:t>
      </w:r>
      <w:proofErr w:type="spellStart"/>
      <w:r>
        <w:t>ação_x</w:t>
      </w:r>
      <w:proofErr w:type="spellEnd"/>
      <w:r>
        <w:t xml:space="preserve"> azul, então gráfico </w:t>
      </w:r>
      <w:proofErr w:type="spellStart"/>
      <w:r>
        <w:t>respectivo</w:t>
      </w:r>
      <w:proofErr w:type="spellEnd"/>
      <w:r>
        <w:t xml:space="preserve"> em azul</w:t>
      </w:r>
    </w:p>
    <w:p w14:paraId="560B3512" w14:textId="77777777" w:rsidR="00B51642" w:rsidRDefault="00B51642">
      <w:pPr>
        <w:pStyle w:val="Textodecomentrio"/>
      </w:pPr>
    </w:p>
    <w:p w14:paraId="3B25A861" w14:textId="279A9947" w:rsidR="00B51642" w:rsidRDefault="00B51642">
      <w:pPr>
        <w:pStyle w:val="Textodecomentrio"/>
      </w:pPr>
      <w:r>
        <w:t>ficava mais claro e ilustrativo</w:t>
      </w:r>
    </w:p>
  </w:comment>
  <w:comment w:id="266" w:author="Luis André Magalhães Barros" w:date="2021-06-21T14:28:00Z" w:initials="LAMB">
    <w:p w14:paraId="70F70BE3" w14:textId="0FF9ABAE" w:rsidR="00B51642" w:rsidRDefault="00B51642">
      <w:pPr>
        <w:pStyle w:val="Textodecomentrio"/>
      </w:pPr>
      <w:r>
        <w:rPr>
          <w:rStyle w:val="Refdecomentrio"/>
        </w:rPr>
        <w:annotationRef/>
      </w:r>
      <w:r>
        <w:t xml:space="preserve">este </w:t>
      </w:r>
      <w:proofErr w:type="spellStart"/>
      <w:r>
        <w:t>cap</w:t>
      </w:r>
      <w:proofErr w:type="spellEnd"/>
      <w:r>
        <w:t xml:space="preserve"> está exaustivo… olhei na diagonal as últimas páginas…</w:t>
      </w:r>
    </w:p>
  </w:comment>
  <w:comment w:id="273" w:author="Luis André Magalhães Barros" w:date="2021-06-21T14:29:00Z" w:initials="LAMB">
    <w:p w14:paraId="765E5A86" w14:textId="5F045C85" w:rsidR="00F4393F" w:rsidRDefault="00F4393F">
      <w:pPr>
        <w:pStyle w:val="Textodecomentrio"/>
      </w:pPr>
      <w:r>
        <w:rPr>
          <w:rStyle w:val="Refdecomentrio"/>
        </w:rPr>
        <w:annotationRef/>
      </w:r>
      <w:r>
        <w:t>Preço final mais barato que o unitário?</w:t>
      </w:r>
      <w:r>
        <w:br/>
        <w:t>marcar um asterisco naqueles que foram emprestados e não gastaram dinheiro</w:t>
      </w:r>
    </w:p>
  </w:comment>
  <w:comment w:id="274" w:author="Luis André Magalhães Barros" w:date="2021-06-21T14:30:00Z" w:initials="LAMB">
    <w:p w14:paraId="455E41F1" w14:textId="234A29C9" w:rsidR="00F4393F" w:rsidRDefault="00F4393F">
      <w:pPr>
        <w:pStyle w:val="Textodecomentrio"/>
      </w:pPr>
      <w:r>
        <w:rPr>
          <w:rStyle w:val="Refdecomentrio"/>
        </w:rPr>
        <w:annotationRef/>
      </w:r>
      <w:r>
        <w:t>Só um? Assim à confiança?!</w:t>
      </w:r>
    </w:p>
  </w:comment>
  <w:comment w:id="277" w:author="Luis André Magalhães Barros" w:date="2021-06-21T14:31:00Z" w:initials="LAMB">
    <w:p w14:paraId="1152B8A0" w14:textId="774CC2A1" w:rsidR="00F4393F" w:rsidRDefault="00F4393F">
      <w:pPr>
        <w:pStyle w:val="Textodecomentrio"/>
      </w:pPr>
      <w:r>
        <w:rPr>
          <w:rStyle w:val="Refdecomentrio"/>
        </w:rPr>
        <w:annotationRef/>
      </w:r>
      <w:proofErr w:type="spellStart"/>
      <w:r>
        <w:t>asterísco</w:t>
      </w:r>
      <w:proofErr w:type="spellEnd"/>
    </w:p>
  </w:comment>
  <w:comment w:id="280" w:author="Luis André Magalhães Barros" w:date="2021-06-21T14:32:00Z" w:initials="LAMB">
    <w:p w14:paraId="744D801A" w14:textId="3D776AB2" w:rsidR="00F4393F" w:rsidRDefault="00F4393F">
      <w:pPr>
        <w:pStyle w:val="Textodecomentrio"/>
      </w:pPr>
      <w:r>
        <w:rPr>
          <w:rStyle w:val="Refdecomentrio"/>
        </w:rPr>
        <w:annotationRef/>
      </w:r>
      <w:r>
        <w:t>então os outros produtos têm preço unitário e estes não?</w:t>
      </w:r>
    </w:p>
    <w:p w14:paraId="29451205" w14:textId="23623E58" w:rsidR="00F4393F" w:rsidRDefault="00F4393F">
      <w:pPr>
        <w:pStyle w:val="Textodecomentrio"/>
      </w:pPr>
      <w:r>
        <w:t>Qual o vosso critério?</w:t>
      </w:r>
    </w:p>
  </w:comment>
  <w:comment w:id="281" w:author="Luis André Magalhães Barros" w:date="2021-06-21T14:31:00Z" w:initials="LAMB">
    <w:p w14:paraId="56D3979E" w14:textId="24769561" w:rsidR="00F4393F" w:rsidRDefault="00F4393F">
      <w:pPr>
        <w:pStyle w:val="Textodecomentrio"/>
      </w:pPr>
      <w:r>
        <w:rPr>
          <w:rStyle w:val="Refdecomentrio"/>
        </w:rPr>
        <w:annotationRef/>
      </w:r>
      <w:r>
        <w:t xml:space="preserve">preciso de parafusos M5 com 4cm de comprimento, alguém consegue arranjar? Com tem contacto aqui? Que fale </w:t>
      </w:r>
      <w:proofErr w:type="spellStart"/>
      <w:r>
        <w:t>cmg</w:t>
      </w:r>
      <w:proofErr w:type="spellEnd"/>
      <w:r>
        <w:t xml:space="preserve"> sff</w:t>
      </w:r>
    </w:p>
  </w:comment>
  <w:comment w:id="296" w:author="Luis André Magalhães Barros" w:date="2021-06-21T15:11:00Z" w:initials="LAMB">
    <w:p w14:paraId="12D18B08" w14:textId="77777777" w:rsidR="00944379" w:rsidRDefault="00944379">
      <w:pPr>
        <w:pStyle w:val="Textodecomentrio"/>
      </w:pPr>
      <w:r>
        <w:rPr>
          <w:rStyle w:val="Refdecomentrio"/>
        </w:rPr>
        <w:annotationRef/>
      </w:r>
      <w:r>
        <w:t>Mas cada rota poderia levar vários tabuleiros</w:t>
      </w:r>
    </w:p>
    <w:p w14:paraId="0DDD128C" w14:textId="77777777" w:rsidR="00944379" w:rsidRDefault="00944379">
      <w:pPr>
        <w:pStyle w:val="Textodecomentrio"/>
      </w:pPr>
      <w:r>
        <w:t>O vosso dimensionamento assim não dá para nada…</w:t>
      </w:r>
    </w:p>
    <w:p w14:paraId="6831594B" w14:textId="2DB9569E" w:rsidR="00944379" w:rsidRDefault="00944379">
      <w:pPr>
        <w:pStyle w:val="Textodecomentrio"/>
      </w:pPr>
      <w:r>
        <w:t>Um equipamento tão caro só para levar seis refeições por dia? Num hospital? Coitados</w:t>
      </w:r>
    </w:p>
    <w:p w14:paraId="54095D88" w14:textId="292AC0C0" w:rsidR="00944379" w:rsidRDefault="00944379">
      <w:pPr>
        <w:pStyle w:val="Textodecomentrio"/>
      </w:pPr>
    </w:p>
  </w:comment>
  <w:comment w:id="310" w:author="Luis André Magalhães Barros" w:date="2021-06-21T15:20:00Z" w:initials="LAMB">
    <w:p w14:paraId="4070702A" w14:textId="77777777" w:rsidR="00662F45" w:rsidRDefault="00662F45">
      <w:pPr>
        <w:pStyle w:val="Textodecomentrio"/>
      </w:pPr>
      <w:r>
        <w:rPr>
          <w:rStyle w:val="Refdecomentrio"/>
        </w:rPr>
        <w:annotationRef/>
      </w:r>
      <w:r>
        <w:t>Acho que podem melhorar isto</w:t>
      </w:r>
    </w:p>
    <w:p w14:paraId="0EC3888C" w14:textId="239BEF1A" w:rsidR="00662F45" w:rsidRDefault="00662F45">
      <w:pPr>
        <w:pStyle w:val="Textodecomentrio"/>
      </w:pPr>
      <w:r>
        <w:t>Não houve dificuldades ao nível da implementação? O DMA foi tranquilo?</w:t>
      </w:r>
      <w:r>
        <w:br/>
        <w:t>os sensores leram bem logo de inicio? Há alguma interferência? Há uns melhores que outros? Que dicas gostavam de saber antes de começarem este projeto? Que dicas podem dar a outros alunos se quiserem fazer um projeto igual?</w:t>
      </w:r>
      <w:r>
        <w:br/>
      </w:r>
      <w:r>
        <w:br/>
        <w:t xml:space="preserve">e do ponto de vista pessoal? Que competências adquiriram? E as </w:t>
      </w:r>
      <w:proofErr w:type="spellStart"/>
      <w:r>
        <w:t>pcbs</w:t>
      </w:r>
      <w:proofErr w:type="spellEnd"/>
      <w:r>
        <w:t>? Novo software? Não tiveram que estudar?</w:t>
      </w:r>
    </w:p>
  </w:comment>
  <w:comment w:id="316" w:author="Luis André Magalhães Barros" w:date="2021-06-21T15:23:00Z" w:initials="LAMB">
    <w:p w14:paraId="3C57D66D" w14:textId="38B8D3FE" w:rsidR="00662F45" w:rsidRDefault="00662F45">
      <w:pPr>
        <w:pStyle w:val="Textodecomentrio"/>
      </w:pPr>
      <w:r>
        <w:rPr>
          <w:rStyle w:val="Refdecomentrio"/>
        </w:rPr>
        <w:annotationRef/>
      </w:r>
      <w:r>
        <w:t>Testaram esta limitação? Poderia ser uma conclusão</w:t>
      </w:r>
      <w:r>
        <w:br/>
        <w:t xml:space="preserve">foi analisada a distancia e constatou-se que se perdia a comunicação a uma distancia superior a </w:t>
      </w:r>
      <w:proofErr w:type="spellStart"/>
      <w:r>
        <w:t>xmetros</w:t>
      </w:r>
      <w:proofErr w:type="spellEnd"/>
      <w:r>
        <w:t xml:space="preserve"> ou com mais de y paredes entre o emissor e </w:t>
      </w:r>
      <w:proofErr w:type="spellStart"/>
      <w:r>
        <w:t>receptor</w:t>
      </w:r>
      <w:proofErr w:type="spellEnd"/>
    </w:p>
  </w:comment>
  <w:comment w:id="319" w:author="Luis André Magalhães Barros" w:date="2021-06-21T15:24:00Z" w:initials="LAMB">
    <w:p w14:paraId="6489DCB3" w14:textId="77777777" w:rsidR="00662F45" w:rsidRDefault="00662F45">
      <w:pPr>
        <w:pStyle w:val="Textodecomentrio"/>
      </w:pPr>
      <w:r>
        <w:rPr>
          <w:rStyle w:val="Refdecomentrio"/>
        </w:rPr>
        <w:annotationRef/>
      </w:r>
      <w:r>
        <w:t>Atualizar as referencias</w:t>
      </w:r>
    </w:p>
    <w:p w14:paraId="25A988F2" w14:textId="628B46FF" w:rsidR="00662F45" w:rsidRDefault="00662F45">
      <w:pPr>
        <w:pStyle w:val="Textodecomentrio"/>
      </w:pPr>
      <w:r>
        <w:t>Não faz sentido esta ter acesso em 16 de dezembro</w:t>
      </w:r>
      <w:r>
        <w:br/>
        <w:t xml:space="preserve">acederam à informação ainda antes do projeto? Atualizar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F79787" w15:done="0"/>
  <w15:commentEx w15:paraId="2DE20869" w15:done="0"/>
  <w15:commentEx w15:paraId="353BCD17" w15:done="0"/>
  <w15:commentEx w15:paraId="235997EF" w15:done="0"/>
  <w15:commentEx w15:paraId="134D2081" w15:done="0"/>
  <w15:commentEx w15:paraId="5DA883B2" w15:done="0"/>
  <w15:commentEx w15:paraId="3030816D" w15:done="0"/>
  <w15:commentEx w15:paraId="4D6300F1" w15:done="0"/>
  <w15:commentEx w15:paraId="149DB676" w15:done="0"/>
  <w15:commentEx w15:paraId="2CDAD583" w15:done="0"/>
  <w15:commentEx w15:paraId="11F924E1" w15:done="0"/>
  <w15:commentEx w15:paraId="29514EAE" w15:done="0"/>
  <w15:commentEx w15:paraId="35CFCB9A" w15:done="0"/>
  <w15:commentEx w15:paraId="5132BCD5" w15:done="0"/>
  <w15:commentEx w15:paraId="61799ED6" w15:done="0"/>
  <w15:commentEx w15:paraId="3B25A861" w15:done="0"/>
  <w15:commentEx w15:paraId="70F70BE3" w15:done="0"/>
  <w15:commentEx w15:paraId="765E5A86" w15:done="0"/>
  <w15:commentEx w15:paraId="455E41F1" w15:done="0"/>
  <w15:commentEx w15:paraId="1152B8A0" w15:done="0"/>
  <w15:commentEx w15:paraId="29451205" w15:done="0"/>
  <w15:commentEx w15:paraId="56D3979E" w15:done="0"/>
  <w15:commentEx w15:paraId="54095D88" w15:done="0"/>
  <w15:commentEx w15:paraId="0EC3888C" w15:done="0"/>
  <w15:commentEx w15:paraId="3C57D66D" w15:done="0"/>
  <w15:commentEx w15:paraId="25A988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F79787" w16cid:durableId="247B31BC"/>
  <w16cid:commentId w16cid:paraId="2DE20869" w16cid:durableId="247B31BD"/>
  <w16cid:commentId w16cid:paraId="353BCD17" w16cid:durableId="247B31BE"/>
  <w16cid:commentId w16cid:paraId="235997EF" w16cid:durableId="247B31C3"/>
  <w16cid:commentId w16cid:paraId="134D2081" w16cid:durableId="247B31C4"/>
  <w16cid:commentId w16cid:paraId="5DA883B2" w16cid:durableId="247B31C6"/>
  <w16cid:commentId w16cid:paraId="3030816D" w16cid:durableId="247B31C7"/>
  <w16cid:commentId w16cid:paraId="4D6300F1" w16cid:durableId="247B31C9"/>
  <w16cid:commentId w16cid:paraId="149DB676" w16cid:durableId="247B31CC"/>
  <w16cid:commentId w16cid:paraId="2CDAD583" w16cid:durableId="247B31CD"/>
  <w16cid:commentId w16cid:paraId="11F924E1" w16cid:durableId="247B31CE"/>
  <w16cid:commentId w16cid:paraId="29514EAE" w16cid:durableId="247B31CF"/>
  <w16cid:commentId w16cid:paraId="35CFCB9A" w16cid:durableId="247B31D0"/>
  <w16cid:commentId w16cid:paraId="5132BCD5" w16cid:durableId="247B31D1"/>
  <w16cid:commentId w16cid:paraId="61799ED6" w16cid:durableId="247B31D3"/>
  <w16cid:commentId w16cid:paraId="3B25A861" w16cid:durableId="247B31D4"/>
  <w16cid:commentId w16cid:paraId="70F70BE3" w16cid:durableId="247B31D5"/>
  <w16cid:commentId w16cid:paraId="765E5A86" w16cid:durableId="247B31D8"/>
  <w16cid:commentId w16cid:paraId="455E41F1" w16cid:durableId="247B31D9"/>
  <w16cid:commentId w16cid:paraId="1152B8A0" w16cid:durableId="247B31DB"/>
  <w16cid:commentId w16cid:paraId="29451205" w16cid:durableId="247B31DC"/>
  <w16cid:commentId w16cid:paraId="56D3979E" w16cid:durableId="247B31DD"/>
  <w16cid:commentId w16cid:paraId="54095D88" w16cid:durableId="247B31E0"/>
  <w16cid:commentId w16cid:paraId="0EC3888C" w16cid:durableId="247B31E1"/>
  <w16cid:commentId w16cid:paraId="3C57D66D" w16cid:durableId="247B31E2"/>
  <w16cid:commentId w16cid:paraId="25A988F2" w16cid:durableId="247B31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59B55" w14:textId="77777777" w:rsidR="007E1337" w:rsidRDefault="007E1337">
      <w:r>
        <w:separator/>
      </w:r>
    </w:p>
    <w:p w14:paraId="7A34B35D" w14:textId="77777777" w:rsidR="007E1337" w:rsidRDefault="007E1337"/>
  </w:endnote>
  <w:endnote w:type="continuationSeparator" w:id="0">
    <w:p w14:paraId="5A67CBF7" w14:textId="77777777" w:rsidR="007E1337" w:rsidRDefault="007E1337">
      <w:r>
        <w:continuationSeparator/>
      </w:r>
    </w:p>
    <w:p w14:paraId="5B08AFAD" w14:textId="77777777" w:rsidR="007E1337" w:rsidRDefault="007E13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NewsGotT">
    <w:altName w:val="Times New Roman"/>
    <w:panose1 w:val="00000000000000000000"/>
    <w:charset w:val="00"/>
    <w:family w:val="auto"/>
    <w:pitch w:val="variable"/>
    <w:sig w:usb0="800000AF"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A9CCD" w14:textId="77777777" w:rsidR="007E1337" w:rsidRDefault="007E1337">
      <w:r>
        <w:separator/>
      </w:r>
    </w:p>
  </w:footnote>
  <w:footnote w:type="continuationSeparator" w:id="0">
    <w:p w14:paraId="32E4A8B5" w14:textId="77777777" w:rsidR="007E1337" w:rsidRDefault="007E1337">
      <w:r>
        <w:continuationSeparator/>
      </w:r>
    </w:p>
    <w:p w14:paraId="09290186" w14:textId="77777777" w:rsidR="007E1337" w:rsidRDefault="007E13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191508" w14:textId="77777777" w:rsidTr="00DD207E">
      <w:trPr>
        <w:jc w:val="center"/>
      </w:trPr>
      <w:tc>
        <w:tcPr>
          <w:tcW w:w="8645" w:type="dxa"/>
          <w:shd w:val="clear" w:color="auto" w:fill="auto"/>
        </w:tcPr>
        <w:p w14:paraId="4D4884BD" w14:textId="060206A7" w:rsidR="00CD2B0F" w:rsidRPr="00C30FE3" w:rsidRDefault="00CD2B0F"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CD2B0F" w:rsidRDefault="00CD2B0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5DCEA8C" w14:textId="77777777" w:rsidTr="00DD207E">
      <w:trPr>
        <w:jc w:val="center"/>
      </w:trPr>
      <w:tc>
        <w:tcPr>
          <w:tcW w:w="8645" w:type="dxa"/>
          <w:shd w:val="clear" w:color="auto" w:fill="auto"/>
        </w:tcPr>
        <w:p w14:paraId="482A326A" w14:textId="183C5B79"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5 – Circuito Mecânico Implementado</w:t>
          </w:r>
        </w:p>
      </w:tc>
    </w:tr>
  </w:tbl>
  <w:p w14:paraId="571EAEC3" w14:textId="77777777" w:rsidR="00CD2B0F" w:rsidRDefault="00CD2B0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2CAE713F" w14:textId="77777777" w:rsidTr="00DD207E">
      <w:trPr>
        <w:jc w:val="center"/>
      </w:trPr>
      <w:tc>
        <w:tcPr>
          <w:tcW w:w="8645" w:type="dxa"/>
          <w:shd w:val="clear" w:color="auto" w:fill="auto"/>
        </w:tcPr>
        <w:p w14:paraId="7E30AECA" w14:textId="5B8512C3"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6 – Resultados Experimentais</w:t>
          </w:r>
        </w:p>
      </w:tc>
    </w:tr>
  </w:tbl>
  <w:p w14:paraId="3B3B4D16" w14:textId="77777777" w:rsidR="00CD2B0F" w:rsidRDefault="00CD2B0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E079321" w14:textId="77777777" w:rsidTr="00DD207E">
      <w:trPr>
        <w:jc w:val="center"/>
      </w:trPr>
      <w:tc>
        <w:tcPr>
          <w:tcW w:w="8645" w:type="dxa"/>
          <w:shd w:val="clear" w:color="auto" w:fill="auto"/>
        </w:tcPr>
        <w:p w14:paraId="2BA2579B" w14:textId="79F03147"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7 – Análise do Produto</w:t>
          </w:r>
        </w:p>
      </w:tc>
    </w:tr>
  </w:tbl>
  <w:p w14:paraId="53A406D8" w14:textId="77777777" w:rsidR="00CD2B0F" w:rsidRDefault="00CD2B0F">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7A9535E" w14:textId="77777777" w:rsidTr="00DD207E">
      <w:trPr>
        <w:jc w:val="center"/>
      </w:trPr>
      <w:tc>
        <w:tcPr>
          <w:tcW w:w="8645" w:type="dxa"/>
          <w:shd w:val="clear" w:color="auto" w:fill="auto"/>
        </w:tcPr>
        <w:p w14:paraId="201CB06F" w14:textId="4D5A7E5D"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05EFE3BE" w14:textId="77777777" w:rsidR="00CD2B0F" w:rsidRDefault="00CD2B0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1053A6C" w14:textId="77777777" w:rsidTr="00DD207E">
      <w:trPr>
        <w:jc w:val="center"/>
      </w:trPr>
      <w:tc>
        <w:tcPr>
          <w:tcW w:w="8645" w:type="dxa"/>
          <w:shd w:val="clear" w:color="auto" w:fill="auto"/>
        </w:tcPr>
        <w:p w14:paraId="73C5A985" w14:textId="41CFAA4C" w:rsidR="00CD2B0F" w:rsidRPr="00C30FE3" w:rsidRDefault="00CD2B0F" w:rsidP="002B39F8">
          <w:pPr>
            <w:pStyle w:val="Cabealho"/>
            <w:jc w:val="center"/>
            <w:rPr>
              <w:rFonts w:ascii="NewsGotT" w:hAnsi="NewsGotT"/>
            </w:rPr>
          </w:pPr>
          <w:r w:rsidRPr="002B39F8">
            <w:rPr>
              <w:rFonts w:ascii="NewsGotT" w:hAnsi="NewsGotT"/>
            </w:rPr>
            <w:t>Referências</w:t>
          </w:r>
        </w:p>
      </w:tc>
    </w:tr>
  </w:tbl>
  <w:p w14:paraId="409EF250" w14:textId="77777777" w:rsidR="00CD2B0F" w:rsidRDefault="00CD2B0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CD2B0F" w:rsidRPr="00C30FE3" w:rsidRDefault="00CD2B0F"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FEBC10B" w14:textId="77777777" w:rsidTr="00DD207E">
      <w:trPr>
        <w:jc w:val="center"/>
      </w:trPr>
      <w:tc>
        <w:tcPr>
          <w:tcW w:w="8645" w:type="dxa"/>
          <w:shd w:val="clear" w:color="auto" w:fill="auto"/>
        </w:tcPr>
        <w:p w14:paraId="2E099026" w14:textId="313D750A" w:rsidR="00CD2B0F" w:rsidRPr="00C30FE3" w:rsidRDefault="00CD2B0F" w:rsidP="002B39F8">
          <w:pPr>
            <w:pStyle w:val="Cabealho"/>
            <w:jc w:val="center"/>
            <w:rPr>
              <w:rFonts w:ascii="NewsGotT" w:hAnsi="NewsGotT"/>
            </w:rPr>
          </w:pPr>
          <w:r>
            <w:rPr>
              <w:rFonts w:ascii="NewsGotT" w:hAnsi="NewsGotT"/>
            </w:rPr>
            <w:t>Índice</w:t>
          </w:r>
        </w:p>
      </w:tc>
    </w:tr>
  </w:tbl>
  <w:p w14:paraId="5259A886" w14:textId="77777777" w:rsidR="00CD2B0F" w:rsidRDefault="00CD2B0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E14D841" w14:textId="77777777" w:rsidTr="00DD207E">
      <w:trPr>
        <w:jc w:val="center"/>
      </w:trPr>
      <w:tc>
        <w:tcPr>
          <w:tcW w:w="8645" w:type="dxa"/>
          <w:shd w:val="clear" w:color="auto" w:fill="auto"/>
        </w:tcPr>
        <w:p w14:paraId="152D1895" w14:textId="1A8F44C7" w:rsidR="00CD2B0F" w:rsidRPr="00C30FE3" w:rsidRDefault="00CD2B0F" w:rsidP="002B39F8">
          <w:pPr>
            <w:pStyle w:val="Cabealho"/>
            <w:jc w:val="center"/>
            <w:rPr>
              <w:rFonts w:ascii="NewsGotT" w:hAnsi="NewsGotT"/>
            </w:rPr>
          </w:pPr>
          <w:r>
            <w:rPr>
              <w:rFonts w:ascii="NewsGotT" w:hAnsi="NewsGotT"/>
            </w:rPr>
            <w:t>Lista de Figuras</w:t>
          </w:r>
        </w:p>
      </w:tc>
    </w:tr>
  </w:tbl>
  <w:p w14:paraId="00B92470" w14:textId="77777777" w:rsidR="00CD2B0F" w:rsidRDefault="00CD2B0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298C125" w14:textId="77777777" w:rsidTr="00DD207E">
      <w:trPr>
        <w:jc w:val="center"/>
      </w:trPr>
      <w:tc>
        <w:tcPr>
          <w:tcW w:w="8645" w:type="dxa"/>
          <w:shd w:val="clear" w:color="auto" w:fill="auto"/>
        </w:tcPr>
        <w:p w14:paraId="2734E097" w14:textId="40B8D668" w:rsidR="00CD2B0F" w:rsidRPr="00C30FE3" w:rsidRDefault="00CD2B0F" w:rsidP="002B39F8">
          <w:pPr>
            <w:pStyle w:val="Cabealho"/>
            <w:jc w:val="center"/>
            <w:rPr>
              <w:rFonts w:ascii="NewsGotT" w:hAnsi="NewsGotT"/>
            </w:rPr>
          </w:pPr>
          <w:r>
            <w:rPr>
              <w:rFonts w:ascii="NewsGotT" w:hAnsi="NewsGotT"/>
            </w:rPr>
            <w:t>Lista de Tabelas</w:t>
          </w:r>
        </w:p>
      </w:tc>
    </w:tr>
  </w:tbl>
  <w:p w14:paraId="293687F0" w14:textId="77777777" w:rsidR="00CD2B0F" w:rsidRDefault="00CD2B0F">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40B9C2E2" w14:textId="77777777" w:rsidTr="00DD207E">
      <w:trPr>
        <w:jc w:val="center"/>
      </w:trPr>
      <w:tc>
        <w:tcPr>
          <w:tcW w:w="8645" w:type="dxa"/>
          <w:shd w:val="clear" w:color="auto" w:fill="auto"/>
        </w:tcPr>
        <w:p w14:paraId="2BC1B141" w14:textId="4A9E63A5" w:rsidR="00CD2B0F" w:rsidRPr="00C30FE3" w:rsidRDefault="00CD2B0F" w:rsidP="002B39F8">
          <w:pPr>
            <w:pStyle w:val="Cabealho"/>
            <w:jc w:val="center"/>
            <w:rPr>
              <w:rFonts w:ascii="NewsGotT" w:hAnsi="NewsGotT"/>
            </w:rPr>
          </w:pPr>
          <w:r>
            <w:rPr>
              <w:rFonts w:ascii="NewsGotT" w:hAnsi="NewsGotT"/>
            </w:rPr>
            <w:t>Acrónimos e Siglas</w:t>
          </w:r>
        </w:p>
      </w:tc>
    </w:tr>
  </w:tbl>
  <w:p w14:paraId="317641C0" w14:textId="77777777" w:rsidR="00CD2B0F" w:rsidRDefault="00CD2B0F">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288234" w14:textId="77777777" w:rsidTr="00DD207E">
      <w:trPr>
        <w:jc w:val="center"/>
      </w:trPr>
      <w:tc>
        <w:tcPr>
          <w:tcW w:w="8645" w:type="dxa"/>
          <w:shd w:val="clear" w:color="auto" w:fill="auto"/>
        </w:tcPr>
        <w:p w14:paraId="14C8B084" w14:textId="2DBB694E"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CD2B0F" w:rsidRDefault="00CD2B0F">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FB5A943" w14:textId="77777777" w:rsidTr="00DD207E">
      <w:trPr>
        <w:jc w:val="center"/>
      </w:trPr>
      <w:tc>
        <w:tcPr>
          <w:tcW w:w="8645" w:type="dxa"/>
          <w:shd w:val="clear" w:color="auto" w:fill="auto"/>
        </w:tcPr>
        <w:p w14:paraId="26121B7F" w14:textId="645B78E7" w:rsidR="00CD2B0F" w:rsidRPr="00C30FE3" w:rsidRDefault="00CD2B0F" w:rsidP="002B39F8">
          <w:pPr>
            <w:pStyle w:val="Cabealho"/>
            <w:jc w:val="center"/>
            <w:rPr>
              <w:rFonts w:ascii="NewsGotT" w:hAnsi="NewsGotT"/>
            </w:rPr>
          </w:pPr>
          <w:r w:rsidRPr="002B39F8">
            <w:rPr>
              <w:rFonts w:ascii="NewsGotT" w:hAnsi="NewsGotT"/>
            </w:rPr>
            <w:t>Capítulo</w:t>
          </w:r>
          <w:r>
            <w:rPr>
              <w:rFonts w:ascii="NewsGotT" w:hAnsi="NewsGotT"/>
            </w:rPr>
            <w:t xml:space="preserve"> 2 –Arquitetura e Módulos Utilizados</w:t>
          </w:r>
        </w:p>
      </w:tc>
    </w:tr>
  </w:tbl>
  <w:p w14:paraId="172B25D1" w14:textId="77777777" w:rsidR="00CD2B0F" w:rsidRDefault="00CD2B0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1346B25" w14:textId="77777777" w:rsidTr="00DD207E">
      <w:trPr>
        <w:jc w:val="center"/>
      </w:trPr>
      <w:tc>
        <w:tcPr>
          <w:tcW w:w="8645" w:type="dxa"/>
          <w:shd w:val="clear" w:color="auto" w:fill="auto"/>
        </w:tcPr>
        <w:p w14:paraId="0A531AB6" w14:textId="30D2B600"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3 – Implementação em Software</w:t>
          </w:r>
        </w:p>
      </w:tc>
    </w:tr>
  </w:tbl>
  <w:p w14:paraId="42FF38AB" w14:textId="77777777" w:rsidR="00CD2B0F" w:rsidRDefault="00CD2B0F">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96D8437" w14:textId="77777777" w:rsidTr="00DD207E">
      <w:trPr>
        <w:jc w:val="center"/>
      </w:trPr>
      <w:tc>
        <w:tcPr>
          <w:tcW w:w="8645" w:type="dxa"/>
          <w:shd w:val="clear" w:color="auto" w:fill="auto"/>
        </w:tcPr>
        <w:p w14:paraId="123FECD6" w14:textId="0AB46E75"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4 – Lista de Componentes</w:t>
          </w:r>
        </w:p>
      </w:tc>
    </w:tr>
  </w:tbl>
  <w:p w14:paraId="39760DD8" w14:textId="77777777" w:rsidR="00CD2B0F" w:rsidRDefault="00CD2B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s André Magalhães Barros">
    <w15:presenceInfo w15:providerId="AD" w15:userId="S-1-5-21-3615620550-3582532007-2825383087-21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64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14B"/>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0E4"/>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B9A"/>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2EEA"/>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4FD"/>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45"/>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37"/>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1C9"/>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6A"/>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2DA"/>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379"/>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03F"/>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404"/>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6"/>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642"/>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7CA"/>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0F"/>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93F"/>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8CF"/>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customStyle="1" w:styleId="MenoNoResolvida1">
    <w:name w:val="Menção Não Resolvida1"/>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3.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59.jpeg"/><Relationship Id="rId138" Type="http://schemas.openxmlformats.org/officeDocument/2006/relationships/image" Target="media/image100.jpeg"/><Relationship Id="rId159" Type="http://schemas.openxmlformats.org/officeDocument/2006/relationships/image" Target="media/image119.png"/><Relationship Id="rId107" Type="http://schemas.microsoft.com/office/2007/relationships/hdphoto" Target="media/hdphoto7.wdp"/><Relationship Id="rId11" Type="http://schemas.openxmlformats.org/officeDocument/2006/relationships/image" Target="media/image1.png"/><Relationship Id="rId32" Type="http://schemas.openxmlformats.org/officeDocument/2006/relationships/header" Target="header7.xml"/><Relationship Id="rId53" Type="http://schemas.openxmlformats.org/officeDocument/2006/relationships/image" Target="media/image33.png"/><Relationship Id="rId74" Type="http://schemas.openxmlformats.org/officeDocument/2006/relationships/oleObject" Target="embeddings/oleObject2.bin"/><Relationship Id="rId128" Type="http://schemas.openxmlformats.org/officeDocument/2006/relationships/image" Target="media/image93.png"/><Relationship Id="rId149" Type="http://schemas.openxmlformats.org/officeDocument/2006/relationships/header" Target="header11.xml"/><Relationship Id="rId5" Type="http://schemas.openxmlformats.org/officeDocument/2006/relationships/numbering" Target="numbering.xml"/><Relationship Id="rId95" Type="http://schemas.openxmlformats.org/officeDocument/2006/relationships/image" Target="media/image69.jpeg"/><Relationship Id="rId160" Type="http://schemas.openxmlformats.org/officeDocument/2006/relationships/header" Target="header12.xml"/><Relationship Id="rId22" Type="http://schemas.openxmlformats.org/officeDocument/2006/relationships/header" Target="header6.xml"/><Relationship Id="rId43" Type="http://schemas.openxmlformats.org/officeDocument/2006/relationships/image" Target="media/image23.emf"/><Relationship Id="rId64" Type="http://schemas.openxmlformats.org/officeDocument/2006/relationships/image" Target="media/image44.png"/><Relationship Id="rId118" Type="http://schemas.openxmlformats.org/officeDocument/2006/relationships/image" Target="media/image85.png"/><Relationship Id="rId139" Type="http://schemas.openxmlformats.org/officeDocument/2006/relationships/image" Target="media/image101.png"/><Relationship Id="rId85" Type="http://schemas.openxmlformats.org/officeDocument/2006/relationships/image" Target="media/image60.jpeg"/><Relationship Id="rId150" Type="http://schemas.openxmlformats.org/officeDocument/2006/relationships/image" Target="media/image110.png"/><Relationship Id="rId12" Type="http://schemas.openxmlformats.org/officeDocument/2006/relationships/header" Target="header1.xml"/><Relationship Id="rId17" Type="http://schemas.openxmlformats.org/officeDocument/2006/relationships/comments" Target="comments.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microsoft.com/office/2007/relationships/hdphoto" Target="media/hdphoto5.wdp"/><Relationship Id="rId108" Type="http://schemas.openxmlformats.org/officeDocument/2006/relationships/image" Target="media/image78.jpg"/><Relationship Id="rId124" Type="http://schemas.microsoft.com/office/2007/relationships/hdphoto" Target="media/hdphoto12.wdp"/><Relationship Id="rId129" Type="http://schemas.microsoft.com/office/2007/relationships/hdphoto" Target="media/hdphoto13.wdp"/><Relationship Id="rId54" Type="http://schemas.openxmlformats.org/officeDocument/2006/relationships/image" Target="media/image34.png"/><Relationship Id="rId70" Type="http://schemas.microsoft.com/office/2007/relationships/hdphoto" Target="media/hdphoto1.wdp"/><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0.jpeg"/><Relationship Id="rId140" Type="http://schemas.openxmlformats.org/officeDocument/2006/relationships/image" Target="media/image102.jpeg"/><Relationship Id="rId145" Type="http://schemas.openxmlformats.org/officeDocument/2006/relationships/image" Target="media/image107.png"/><Relationship Id="rId161" Type="http://schemas.openxmlformats.org/officeDocument/2006/relationships/header" Target="header13.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82.png"/><Relationship Id="rId119" Type="http://schemas.microsoft.com/office/2007/relationships/hdphoto" Target="media/hdphoto11.wdp"/><Relationship Id="rId44" Type="http://schemas.openxmlformats.org/officeDocument/2006/relationships/image" Target="media/image24.emf"/><Relationship Id="rId60" Type="http://schemas.openxmlformats.org/officeDocument/2006/relationships/image" Target="media/image40.png"/><Relationship Id="rId65" Type="http://schemas.openxmlformats.org/officeDocument/2006/relationships/image" Target="media/image45.png"/><Relationship Id="rId81" Type="http://schemas.microsoft.com/office/2007/relationships/hdphoto" Target="media/hdphoto2.wdp"/><Relationship Id="rId86" Type="http://schemas.openxmlformats.org/officeDocument/2006/relationships/image" Target="media/image61.jpeg"/><Relationship Id="rId130" Type="http://schemas.openxmlformats.org/officeDocument/2006/relationships/image" Target="media/image94.png"/><Relationship Id="rId135" Type="http://schemas.openxmlformats.org/officeDocument/2006/relationships/image" Target="media/image98.jpeg"/><Relationship Id="rId151" Type="http://schemas.openxmlformats.org/officeDocument/2006/relationships/image" Target="media/image111.png"/><Relationship Id="rId156" Type="http://schemas.openxmlformats.org/officeDocument/2006/relationships/image" Target="media/image116.png"/><Relationship Id="rId13" Type="http://schemas.openxmlformats.org/officeDocument/2006/relationships/header" Target="header2.xml"/><Relationship Id="rId18" Type="http://schemas.microsoft.com/office/2011/relationships/commentsExtended" Target="commentsExtended.xml"/><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1.jpeg"/><Relationship Id="rId104" Type="http://schemas.openxmlformats.org/officeDocument/2006/relationships/image" Target="media/image76.png"/><Relationship Id="rId120" Type="http://schemas.openxmlformats.org/officeDocument/2006/relationships/image" Target="media/image86.jpeg"/><Relationship Id="rId125" Type="http://schemas.openxmlformats.org/officeDocument/2006/relationships/image" Target="media/image90.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7.png"/><Relationship Id="rId16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6.jpeg"/><Relationship Id="rId87" Type="http://schemas.openxmlformats.org/officeDocument/2006/relationships/image" Target="media/image62.png"/><Relationship Id="rId110" Type="http://schemas.microsoft.com/office/2007/relationships/hdphoto" Target="media/hdphoto8.wdp"/><Relationship Id="rId115" Type="http://schemas.microsoft.com/office/2007/relationships/hdphoto" Target="media/hdphoto10.wdp"/><Relationship Id="rId131" Type="http://schemas.microsoft.com/office/2007/relationships/hdphoto" Target="media/hdphoto14.wdp"/><Relationship Id="rId136" Type="http://schemas.openxmlformats.org/officeDocument/2006/relationships/header" Target="header9.xml"/><Relationship Id="rId157" Type="http://schemas.openxmlformats.org/officeDocument/2006/relationships/image" Target="media/image117.png"/><Relationship Id="rId61" Type="http://schemas.openxmlformats.org/officeDocument/2006/relationships/image" Target="media/image41.png"/><Relationship Id="rId82" Type="http://schemas.openxmlformats.org/officeDocument/2006/relationships/image" Target="media/image57.png"/><Relationship Id="rId152" Type="http://schemas.openxmlformats.org/officeDocument/2006/relationships/image" Target="media/image112.png"/><Relationship Id="rId19" Type="http://schemas.microsoft.com/office/2016/09/relationships/commentsIds" Target="commentsIds.xml"/><Relationship Id="rId14" Type="http://schemas.openxmlformats.org/officeDocument/2006/relationships/header" Target="header3.xml"/><Relationship Id="rId30" Type="http://schemas.openxmlformats.org/officeDocument/2006/relationships/image" Target="media/image11.jpe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header" Target="header8.xml"/><Relationship Id="rId100" Type="http://schemas.openxmlformats.org/officeDocument/2006/relationships/image" Target="media/image74.png"/><Relationship Id="rId105" Type="http://schemas.microsoft.com/office/2007/relationships/hdphoto" Target="media/hdphoto6.wdp"/><Relationship Id="rId126" Type="http://schemas.openxmlformats.org/officeDocument/2006/relationships/image" Target="media/image91.jpeg"/><Relationship Id="rId147" Type="http://schemas.openxmlformats.org/officeDocument/2006/relationships/header" Target="header10.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oleObject" Target="embeddings/oleObject1.bin"/><Relationship Id="rId93" Type="http://schemas.openxmlformats.org/officeDocument/2006/relationships/image" Target="media/image68.png"/><Relationship Id="rId98" Type="http://schemas.openxmlformats.org/officeDocument/2006/relationships/image" Target="media/image72.jpeg"/><Relationship Id="rId121" Type="http://schemas.openxmlformats.org/officeDocument/2006/relationships/image" Target="media/image87.jpeg"/><Relationship Id="rId142" Type="http://schemas.openxmlformats.org/officeDocument/2006/relationships/image" Target="media/image104.jpeg"/><Relationship Id="rId163" Type="http://schemas.openxmlformats.org/officeDocument/2006/relationships/header" Target="header15.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6.emf"/><Relationship Id="rId67" Type="http://schemas.openxmlformats.org/officeDocument/2006/relationships/image" Target="media/image47.jpeg"/><Relationship Id="rId116" Type="http://schemas.openxmlformats.org/officeDocument/2006/relationships/image" Target="media/image83.png"/><Relationship Id="rId137" Type="http://schemas.openxmlformats.org/officeDocument/2006/relationships/image" Target="media/image99.png"/><Relationship Id="rId158" Type="http://schemas.openxmlformats.org/officeDocument/2006/relationships/image" Target="media/image118.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0.png"/><Relationship Id="rId132" Type="http://schemas.openxmlformats.org/officeDocument/2006/relationships/image" Target="media/image95.png"/><Relationship Id="rId153" Type="http://schemas.openxmlformats.org/officeDocument/2006/relationships/image" Target="media/image113.png"/><Relationship Id="rId15" Type="http://schemas.openxmlformats.org/officeDocument/2006/relationships/header" Target="header4.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7.png"/><Relationship Id="rId127" Type="http://schemas.openxmlformats.org/officeDocument/2006/relationships/image" Target="media/image92.jpe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4.png"/><Relationship Id="rId94" Type="http://schemas.microsoft.com/office/2007/relationships/hdphoto" Target="media/hdphoto3.wdp"/><Relationship Id="rId99" Type="http://schemas.openxmlformats.org/officeDocument/2006/relationships/image" Target="media/image73.jpeg"/><Relationship Id="rId101" Type="http://schemas.microsoft.com/office/2007/relationships/hdphoto" Target="media/hdphoto4.wdp"/><Relationship Id="rId122" Type="http://schemas.openxmlformats.org/officeDocument/2006/relationships/image" Target="media/image88.jpeg"/><Relationship Id="rId143" Type="http://schemas.openxmlformats.org/officeDocument/2006/relationships/image" Target="media/image105.png"/><Relationship Id="rId148" Type="http://schemas.openxmlformats.org/officeDocument/2006/relationships/image" Target="media/image109.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jpeg"/><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4.jpeg"/><Relationship Id="rId112" Type="http://schemas.microsoft.com/office/2007/relationships/hdphoto" Target="media/hdphoto9.wdp"/><Relationship Id="rId133" Type="http://schemas.openxmlformats.org/officeDocument/2006/relationships/image" Target="media/image96.png"/><Relationship Id="rId154" Type="http://schemas.openxmlformats.org/officeDocument/2006/relationships/image" Target="media/image114.png"/><Relationship Id="rId16" Type="http://schemas.openxmlformats.org/officeDocument/2006/relationships/header" Target="header5.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89.png"/><Relationship Id="rId144" Type="http://schemas.openxmlformats.org/officeDocument/2006/relationships/image" Target="media/image106.jpeg"/><Relationship Id="rId90" Type="http://schemas.openxmlformats.org/officeDocument/2006/relationships/image" Target="media/image65.jpeg"/><Relationship Id="rId165" Type="http://schemas.microsoft.com/office/2011/relationships/people" Target="people.xml"/><Relationship Id="rId27" Type="http://schemas.openxmlformats.org/officeDocument/2006/relationships/image" Target="media/image8.jpe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1.jpeg"/><Relationship Id="rId134" Type="http://schemas.openxmlformats.org/officeDocument/2006/relationships/image" Target="media/image97.jpeg"/><Relationship Id="rId80" Type="http://schemas.openxmlformats.org/officeDocument/2006/relationships/image" Target="media/image56.png"/><Relationship Id="rId155" Type="http://schemas.openxmlformats.org/officeDocument/2006/relationships/image" Target="media/image11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8" ma:contentTypeDescription="Criar um novo documento." ma:contentTypeScope="" ma:versionID="bf769872a05fb3873a54aa865027eeda">
  <xsd:schema xmlns:xsd="http://www.w3.org/2001/XMLSchema" xmlns:xs="http://www.w3.org/2001/XMLSchema" xmlns:p="http://schemas.microsoft.com/office/2006/metadata/properties" xmlns:ns2="221af34d-f2aa-48e5-926f-3136f47e270b" targetNamespace="http://schemas.microsoft.com/office/2006/metadata/properties" ma:root="true" ma:fieldsID="d707a1cc37e4764c0d3ffffb84474dab"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11</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16</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17</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14</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15</b:RefOrder>
  </b:Source>
  <b:Source>
    <b:Tag>motor</b:Tag>
    <b:SourceType>Patent</b:SourceType>
    <b:Guid>{6716613E-328E-4047-B945-7553D3F4A8F6}</b:Guid>
    <b:Author>
      <b:Inventor>
        <b:NameList>
          <b:Person>
            <b:Last>Electromotor</b:Last>
            <b:First>Zhengk</b:First>
          </b:Person>
        </b:NameList>
      </b:Inventor>
    </b:Author>
    <b:PatentNumber>ZGB37RG</b:PatentNumber>
    <b:RefOrder>18</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13</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12</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25</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s>
</file>

<file path=customXml/itemProps1.xml><?xml version="1.0" encoding="utf-8"?>
<ds:datastoreItem xmlns:ds="http://schemas.openxmlformats.org/officeDocument/2006/customXml" ds:itemID="{33BD7255-5CA5-4707-B6CA-4715E44195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490F12E9-E591-46AB-A6BA-36FFD1C4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2599</TotalTime>
  <Pages>72</Pages>
  <Words>16456</Words>
  <Characters>88867</Characters>
  <Application>Microsoft Office Word</Application>
  <DocSecurity>0</DocSecurity>
  <Lines>740</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José Tomás Lima de Abreu</cp:lastModifiedBy>
  <cp:revision>52</cp:revision>
  <cp:lastPrinted>2021-02-11T07:31:00Z</cp:lastPrinted>
  <dcterms:created xsi:type="dcterms:W3CDTF">2021-02-11T07:33:00Z</dcterms:created>
  <dcterms:modified xsi:type="dcterms:W3CDTF">2021-06-21T15:09:00Z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